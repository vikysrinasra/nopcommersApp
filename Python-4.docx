
<file path=[Content_Types].xml><?xml version="1.0" encoding="utf-8"?>
<Types xmlns="http://schemas.openxmlformats.org/package/2006/content-types">
  <Default Extension="png" ContentType="image/png"/>
  <Default Extension="bin" ContentType="application/vnd.ms-office.activeX"/>
  <Override PartName="/customXml/itemProps1.xml" ContentType="application/vnd.openxmlformats-officedocument.customXmlProperties+xml"/>
  <Default Extension="jpeg" ContentType="image/jpeg"/>
  <Default Extension="wmf" ContentType="image/x-wmf"/>
  <Override PartName="/word/activeX/activeX3.xml" ContentType="application/vnd.ms-office.activeX+xml"/>
  <Override PartName="/word/activeX/activeX4.xml" ContentType="application/vnd.ms-office.activeX+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activeX/activeX1.xml" ContentType="application/vnd.ms-office.activeX+xml"/>
  <Override PartName="/word/activeX/activeX2.xml" ContentType="application/vnd.ms-office.activeX+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65551" w:rsidRPr="00E11B5F" w:rsidRDefault="00E65551" w:rsidP="00E11B5F">
      <w:pPr>
        <w:pStyle w:val="Heading1"/>
        <w:spacing w:before="0" w:beforeAutospacing="0" w:after="0" w:afterAutospacing="0"/>
        <w:rPr>
          <w:rFonts w:asciiTheme="majorHAnsi" w:hAnsiTheme="majorHAnsi"/>
          <w:color w:val="373B41"/>
          <w:sz w:val="18"/>
          <w:szCs w:val="18"/>
        </w:rPr>
      </w:pPr>
    </w:p>
    <w:p w:rsidR="00E65551" w:rsidRPr="00E11B5F" w:rsidRDefault="00E65551" w:rsidP="00E11B5F">
      <w:pPr>
        <w:pStyle w:val="Heading1"/>
        <w:spacing w:before="0" w:beforeAutospacing="0" w:after="0" w:afterAutospacing="0"/>
        <w:rPr>
          <w:rFonts w:asciiTheme="majorHAnsi" w:hAnsiTheme="majorHAnsi"/>
          <w:sz w:val="18"/>
          <w:szCs w:val="18"/>
        </w:rPr>
      </w:pPr>
      <w:hyperlink r:id="rId6" w:history="1">
        <w:r w:rsidRPr="00E11B5F">
          <w:rPr>
            <w:rStyle w:val="Hyperlink"/>
            <w:rFonts w:asciiTheme="majorHAnsi" w:hAnsiTheme="majorHAnsi"/>
            <w:color w:val="373B41"/>
            <w:sz w:val="18"/>
            <w:szCs w:val="18"/>
          </w:rPr>
          <w:t>Manual Testing Interview Questions &amp; Answers-PART1</w:t>
        </w:r>
      </w:hyperlink>
    </w:p>
    <w:p w:rsidR="00E65551" w:rsidRPr="00E11B5F" w:rsidRDefault="00E65551" w:rsidP="00E11B5F">
      <w:pPr>
        <w:shd w:val="clear" w:color="auto" w:fill="FFFFFF"/>
        <w:spacing w:after="0" w:line="240" w:lineRule="auto"/>
        <w:jc w:val="center"/>
        <w:rPr>
          <w:rFonts w:asciiTheme="majorHAnsi" w:hAnsiTheme="majorHAnsi"/>
          <w:color w:val="373B41"/>
          <w:sz w:val="18"/>
          <w:szCs w:val="18"/>
        </w:rPr>
      </w:pPr>
    </w:p>
    <w:p w:rsidR="00E65551" w:rsidRPr="00E11B5F" w:rsidRDefault="00E65551" w:rsidP="00E11B5F">
      <w:pPr>
        <w:pStyle w:val="Heading2"/>
        <w:shd w:val="clear" w:color="auto" w:fill="FFFFFF"/>
        <w:spacing w:before="0" w:beforeAutospacing="0" w:after="0" w:afterAutospacing="0"/>
        <w:jc w:val="center"/>
        <w:rPr>
          <w:rFonts w:asciiTheme="majorHAnsi" w:hAnsiTheme="majorHAnsi"/>
          <w:b w:val="0"/>
          <w:bCs w:val="0"/>
          <w:color w:val="373B41"/>
          <w:sz w:val="18"/>
          <w:szCs w:val="18"/>
        </w:rPr>
      </w:pPr>
      <w:r w:rsidRPr="00E11B5F">
        <w:rPr>
          <w:rFonts w:asciiTheme="majorHAnsi" w:hAnsiTheme="majorHAnsi"/>
          <w:b w:val="0"/>
          <w:bCs w:val="0"/>
          <w:color w:val="FF0000"/>
          <w:sz w:val="18"/>
          <w:szCs w:val="18"/>
        </w:rPr>
        <w:t>Manual Testing Interview Questions &amp; Answers-Part1</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 What is Acceptance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Testing conducted to enable a user/customer to determine whether to accept a software product. Normally performed to validate the software meets a set of agreed acceptance criteria.</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2. What is Accessibility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Verifying a product is accessible to the people having disabilities (deaf, blind, mentally disabled etc.).</w:t>
      </w:r>
      <w:r w:rsidRPr="00E11B5F">
        <w:rPr>
          <w:rFonts w:asciiTheme="majorHAnsi" w:hAnsiTheme="majorHAnsi"/>
          <w:color w:val="373B41"/>
          <w:sz w:val="18"/>
          <w:szCs w:val="18"/>
        </w:rPr>
        <w:br/>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3. What is Ad-Hoc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A testing phase where the tester tries to 'break' the system by randomly trying the system's functionality. Can include negative testing as well. See also Monkey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4. What is Agile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Testing practice for projects using agile methodologies, treating development as the customer of testing and emphasizing a test-first design paradigm. See also Test Driven Development.</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5. What is Application Binary Interface (ABI)?</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A specification defining requirements for portability of applications in binary forms across different system platforms and environments.</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6. What is Application Programming Interface (API)?</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A formalized set of software calls and routines that can be referenced by an application program in order to access supporting system or network services.</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7. What is Automated Software Quality (ASQ)?</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The use of software tools, such as automated testing tools, to improve software quality.</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8. What is Automated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Testing employing software tools which execute tests without manual intervention. Can be applied in GUI, performance, API, etc. testing. The use of software to control the execution of tests, the comparison of actual outcomes to predicted outcomes, the setting up of test preconditions, and other test control and test reporting functions.</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9. What is Backus-Naur Form?</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A metalanguage used to formally describe the syntax of a language.</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10. What is Basic Block?</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A sequence of one or more consecutive, executable statements containing no </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branches.</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11. What is Basis Path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A white box test case design technique that uses the algorithmic flow of the program to design tests.</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12. What is Basis Set?</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br/>
        <w:t>The set of tests derived using basis path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13. What is Baseline?</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The point at which some deliverable produced during the software engineering process is put under formal change control.</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14. What you will do during the first day of job?</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What would you like to do five years from now?</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lastRenderedPageBreak/>
        <w:t>15. What is Beta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Testing of a rerelease of a software product conducted by customers.</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16. What is Binary Portability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Testing an executable application for portability across system platforms and environments, usually for conformation to an ABI specification.</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17. What is Black Box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br/>
        <w:t>Testing based on an analysis of the specification of a piece of software without reference to its internal workings. The goal is to test how well the component conforms to the published requirements for the component.</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18. What is Bottom Up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An approach to integration testing where the lowest level components are tested first, then used to facilitate the testing of higher level components. The process is repeated until the component at the top of the hierarchy is tested.</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br/>
      </w:r>
      <w:r w:rsidRPr="00E11B5F">
        <w:rPr>
          <w:rFonts w:asciiTheme="majorHAnsi" w:hAnsiTheme="majorHAnsi"/>
          <w:b/>
          <w:bCs/>
          <w:color w:val="0000FF"/>
          <w:sz w:val="18"/>
          <w:szCs w:val="18"/>
        </w:rPr>
        <w:t>19. What is Boundary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Test which focus on the boundary or limit conditions of the software being tested. (Some of these tests are stress tests).</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20. What is Boundary Value Analysis?</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BVA is similar to Equivalence Partitioning but focuses on "corner cases" or values that are usually out of range as defined by the specification. his means that if a function expects all values in range of negative 100 to positive 1000, test inputs would include negative 101 and positive 1001.</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21. What is Branch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Testing in which all branches in the program source code are tested at least once.</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22. What is Breadth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A test suite that exercises the full functionality of a product but does not test features in detail.</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23. What is CAST?</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Computer Aided Software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24. What is Capture/Replay Tool?</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A test tool that records test input as it is sent to the software under test. The input cases stored can then be used to reproduce the test at a later time. Most commonly applied to GUI test tools.</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25. What is CMM?</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The Capability Maturity Model for Software (CMM or SW-CMM) is a model for judging the maturity of the software processes of an organization and for identifying the key practices that are required to increase the maturity of these processes. </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27. What is Cause Effect Graph?</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t>A graphical representation of inputs and the associated outputs effects which can be used to design test cases.</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28. What is Code Complete?</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t>Phase of development where functionality is implemented in entirety; bug fixes are all that are left. All functions found in the Functional Specifications have been implemented.</w:t>
      </w:r>
      <w:r w:rsidRPr="00E65551">
        <w:rPr>
          <w:rFonts w:asciiTheme="majorHAnsi" w:eastAsia="Times New Roman" w:hAnsiTheme="majorHAnsi" w:cs="Times New Roman"/>
          <w:color w:val="373B41"/>
          <w:sz w:val="18"/>
          <w:szCs w:val="18"/>
        </w:rPr>
        <w:br/>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29. What is Code Coverage?</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t>An analysis method that determines which parts of the software have been executed (covered) by the test case suite and which parts have not been executed and therefore may require additional attention.</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30. What is Code Inspection?</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t>A formal testing technique where the programmer reviews source code with a</w:t>
      </w:r>
      <w:r w:rsidRPr="00E65551">
        <w:rPr>
          <w:rFonts w:asciiTheme="majorHAnsi" w:eastAsia="Times New Roman" w:hAnsiTheme="majorHAnsi" w:cs="Times New Roman"/>
          <w:color w:val="373B41"/>
          <w:sz w:val="18"/>
          <w:szCs w:val="18"/>
        </w:rPr>
        <w:br/>
        <w:t>group who ask questions analyzing the program logic, analyzing the code with respect to a checklist of historically common programming errors, and analyzing its compliance with coding standards.</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lastRenderedPageBreak/>
        <w:t>31. What is Code Walkthrough? </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t>A formal testing technique where source code is traced by a group with a small set of test cases, while the state of program variables is manually monitored, to analyze the programmer's logic and assumptions.</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32. What is Coding?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t>The generation of source code.</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33. What is Compatibility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t>Testing whether software is compatible with other elements of a system with which it should operate, e.g. browsers, Operating Systems, or hardware.</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34. What is Component?</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t>A minimal software item for which a separate specification is available.</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35. What is Component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t>Testing of individual software components (Unit Testing).</w:t>
      </w:r>
      <w:r w:rsidRPr="00E65551">
        <w:rPr>
          <w:rFonts w:asciiTheme="majorHAnsi" w:eastAsia="Times New Roman" w:hAnsiTheme="majorHAnsi" w:cs="Times New Roman"/>
          <w:color w:val="373B41"/>
          <w:sz w:val="18"/>
          <w:szCs w:val="18"/>
        </w:rPr>
        <w:br/>
      </w:r>
      <w:r w:rsidRPr="00E65551">
        <w:rPr>
          <w:rFonts w:asciiTheme="majorHAnsi" w:eastAsia="Times New Roman" w:hAnsiTheme="majorHAnsi" w:cs="Times New Roman"/>
          <w:color w:val="373B41"/>
          <w:sz w:val="18"/>
          <w:szCs w:val="18"/>
        </w:rPr>
        <w:br/>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36. What is Concurrency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t>Multi-user testing geared towards determining the effects of accessing the same application code, module or database records. Identifies and measures the level of locking, deadlocking and use of single-threaded code and locking semaphores.</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37. What is Conformance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t>The process of testing that an implementation conforms to the specification on which it is based. Usually applied to testing conformance to a formal standard.</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38. What is Context Driven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t>The context-driven school of software testing is flavor of Agile Testing that advocates continuous and creative evaluation of testing opportunities in light of the potential information revealed and the value of that information to the organization right now.</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39. What is Conversion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t>Testing of programs or procedures used to convert data from existing systems for use in replacement systems.</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40. What is Cyclomatic Complexity?</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t>A measure of the logical complexity of an algorithm, used in white-box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41. What is Data Dictionary?</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t>A database that contains definitions of all data items defined during analysis.</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42. What is Data Flow Diagram?</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t>A modeling notation that represents a functional decomposition of a system.</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43. What is Data Driven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t>Testing in which the action of a test case is parameterized by externally defined data values, maintained as a file or spreadsheet. A common technique in Automated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44. What is Debugging?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t>The process of finding and removing the causes of software failures.</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45. What is Defect?</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t>Non-conformance to requirements or functional / program specification</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46. What is Dependency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t>Examines an application's requirements for pre-existing software, initial states and configuration in order to maintain proper functionality.</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47. What is Depth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t>A test that exercises a feature of a product in full detail.</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48. What is Dynamic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t>Testing software through executing it. See also Static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49. What is Emulator?</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t>A device, computer program, or system that accepts the same inputs and produces the same outputs as a given system.</w:t>
      </w:r>
      <w:r w:rsidRPr="00E65551">
        <w:rPr>
          <w:rFonts w:asciiTheme="majorHAnsi" w:eastAsia="Times New Roman" w:hAnsiTheme="majorHAnsi" w:cs="Times New Roman"/>
          <w:color w:val="373B41"/>
          <w:sz w:val="18"/>
          <w:szCs w:val="18"/>
        </w:rPr>
        <w:br/>
      </w:r>
      <w:r w:rsidRPr="00E65551">
        <w:rPr>
          <w:rFonts w:asciiTheme="majorHAnsi" w:eastAsia="Times New Roman" w:hAnsiTheme="majorHAnsi" w:cs="Times New Roman"/>
          <w:color w:val="373B41"/>
          <w:sz w:val="18"/>
          <w:szCs w:val="18"/>
        </w:rPr>
        <w:lastRenderedPageBreak/>
        <w:br/>
      </w:r>
      <w:r w:rsidRPr="00E65551">
        <w:rPr>
          <w:rFonts w:asciiTheme="majorHAnsi" w:eastAsia="Times New Roman" w:hAnsiTheme="majorHAnsi" w:cs="Times New Roman"/>
          <w:b/>
          <w:bCs/>
          <w:color w:val="0000FF"/>
          <w:sz w:val="18"/>
          <w:szCs w:val="18"/>
        </w:rPr>
        <w:t>50. What is Endurance Testing?</w:t>
      </w:r>
      <w:r w:rsidRPr="00E65551">
        <w:rPr>
          <w:rFonts w:asciiTheme="majorHAnsi" w:eastAsia="Times New Roman" w:hAnsiTheme="majorHAnsi" w:cs="Times New Roman"/>
          <w:color w:val="373B41"/>
          <w:sz w:val="18"/>
          <w:szCs w:val="18"/>
        </w:rPr>
        <w:br/>
      </w:r>
      <w:r w:rsidRPr="00E65551">
        <w:rPr>
          <w:rFonts w:asciiTheme="majorHAnsi" w:eastAsia="Times New Roman" w:hAnsiTheme="majorHAnsi" w:cs="Times New Roman"/>
          <w:color w:val="373B41"/>
          <w:sz w:val="18"/>
          <w:szCs w:val="18"/>
        </w:rPr>
        <w:br/>
        <w:t>Checks for memory leaks or other problems that may occur with prolonged</w:t>
      </w:r>
      <w:r w:rsidRPr="00E65551">
        <w:rPr>
          <w:rFonts w:asciiTheme="majorHAnsi" w:eastAsia="Times New Roman" w:hAnsiTheme="majorHAnsi" w:cs="Times New Roman"/>
          <w:color w:val="373B41"/>
          <w:sz w:val="18"/>
          <w:szCs w:val="18"/>
        </w:rPr>
        <w:br/>
      </w:r>
      <w:r w:rsidRPr="00E65551">
        <w:rPr>
          <w:rFonts w:asciiTheme="majorHAnsi" w:eastAsia="Times New Roman" w:hAnsiTheme="majorHAnsi" w:cs="Times New Roman"/>
          <w:color w:val="373B41"/>
          <w:sz w:val="18"/>
          <w:szCs w:val="18"/>
        </w:rPr>
        <w:br/>
        <w:t>execution</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51. What is End-to-End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t>Testing a complete application environment in a situation that mimics real-world use, such as interacting with a database, using network communications, or interacting with other hardware, applications, or systems if appropriate.</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52. What is Equivalence Class?</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t>A portion of a component's input or output domains for which the component's behaviour is assumed to be the same from the component's specification.</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53. What is Equivalence Partitioning?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t>A test case design technique for a component in which test cases are designed to execute representatives from equivalence classes.</w:t>
      </w:r>
      <w:r w:rsidRPr="00E65551">
        <w:rPr>
          <w:rFonts w:asciiTheme="majorHAnsi" w:eastAsia="Times New Roman" w:hAnsiTheme="majorHAnsi" w:cs="Times New Roman"/>
          <w:color w:val="373B41"/>
          <w:sz w:val="18"/>
          <w:szCs w:val="18"/>
        </w:rPr>
        <w:br/>
      </w:r>
      <w:r w:rsidRPr="00E65551">
        <w:rPr>
          <w:rFonts w:asciiTheme="majorHAnsi" w:eastAsia="Times New Roman" w:hAnsiTheme="majorHAnsi" w:cs="Times New Roman"/>
          <w:color w:val="373B41"/>
          <w:sz w:val="18"/>
          <w:szCs w:val="18"/>
        </w:rPr>
        <w:br/>
      </w:r>
      <w:r w:rsidRPr="00E65551">
        <w:rPr>
          <w:rFonts w:asciiTheme="majorHAnsi" w:eastAsia="Times New Roman" w:hAnsiTheme="majorHAnsi" w:cs="Times New Roman"/>
          <w:b/>
          <w:bCs/>
          <w:color w:val="0000FF"/>
          <w:sz w:val="18"/>
          <w:szCs w:val="18"/>
        </w:rPr>
        <w:t>54. What is Exhaustive Testing?</w:t>
      </w:r>
      <w:r w:rsidRPr="00E65551">
        <w:rPr>
          <w:rFonts w:asciiTheme="majorHAnsi" w:eastAsia="Times New Roman" w:hAnsiTheme="majorHAnsi" w:cs="Times New Roman"/>
          <w:color w:val="373B41"/>
          <w:sz w:val="18"/>
          <w:szCs w:val="18"/>
        </w:rPr>
        <w:br/>
      </w:r>
      <w:r w:rsidRPr="00E65551">
        <w:rPr>
          <w:rFonts w:asciiTheme="majorHAnsi" w:eastAsia="Times New Roman" w:hAnsiTheme="majorHAnsi" w:cs="Times New Roman"/>
          <w:color w:val="373B41"/>
          <w:sz w:val="18"/>
          <w:szCs w:val="18"/>
        </w:rPr>
        <w:br/>
        <w:t>Testing which covers all combinations of input values and preconditions for an element of the software under test.</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55. What is Functional Decomposition?</w:t>
      </w:r>
    </w:p>
    <w:p w:rsidR="00E65551" w:rsidRPr="00E65551" w:rsidRDefault="00E65551" w:rsidP="00E11B5F">
      <w:pPr>
        <w:spacing w:after="0" w:line="240" w:lineRule="auto"/>
        <w:rPr>
          <w:rFonts w:asciiTheme="majorHAnsi" w:eastAsia="Times New Roman" w:hAnsiTheme="majorHAnsi" w:cs="Times New Roman"/>
          <w:sz w:val="18"/>
          <w:szCs w:val="18"/>
        </w:rPr>
      </w:pP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t>A technique used during planning, analysis and design; creates a functional hierarchy for the software. </w:t>
      </w:r>
    </w:p>
    <w:p w:rsidR="00E65551" w:rsidRPr="00E11B5F" w:rsidRDefault="00E65551" w:rsidP="00E11B5F">
      <w:pPr>
        <w:pStyle w:val="Heading1"/>
        <w:spacing w:before="0" w:beforeAutospacing="0" w:after="0" w:afterAutospacing="0"/>
        <w:rPr>
          <w:rFonts w:asciiTheme="majorHAnsi" w:hAnsiTheme="majorHAnsi"/>
          <w:color w:val="373B41"/>
          <w:sz w:val="18"/>
          <w:szCs w:val="18"/>
          <w:shd w:val="clear" w:color="auto" w:fill="FFFFFF"/>
        </w:rPr>
      </w:pPr>
      <w:r w:rsidRPr="00E11B5F">
        <w:rPr>
          <w:rFonts w:asciiTheme="majorHAnsi" w:hAnsiTheme="majorHAnsi"/>
          <w:b w:val="0"/>
          <w:bCs w:val="0"/>
          <w:color w:val="0000FF"/>
          <w:sz w:val="18"/>
          <w:szCs w:val="18"/>
          <w:shd w:val="clear" w:color="auto" w:fill="FFFFFF"/>
        </w:rPr>
        <w:t>54. What is Functional Specification?</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A document that describes in detail the characteristics of the product with regard to its intended features.</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55. What is Functional Testing?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 </w:t>
      </w:r>
      <w:r w:rsidRPr="00E11B5F">
        <w:rPr>
          <w:rFonts w:asciiTheme="majorHAnsi" w:hAnsiTheme="majorHAnsi"/>
          <w:color w:val="373B41"/>
          <w:sz w:val="18"/>
          <w:szCs w:val="18"/>
          <w:shd w:val="clear" w:color="auto" w:fill="FFFFFF"/>
        </w:rPr>
        <w:br/>
        <w:t>Testing the features and operational behavior of a product to ensure they correspond to its specifications. Testing that ignores the internal mechanism of a system or component and focuses solely on the outputs generated in response to selected inputs and execution conditions. or Black Box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56. What is Glass Box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A synonym for White Box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57. What is Gorilla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Testing one particular module, functionality heavily.</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58. What is Gray Box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A combination of Black Box and White Box testing methodologies? testing a piece of software against its specification but using some knowledge of its internal workings.</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59. What is High Order Tests?</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Black-box tests conducted once the software has been integrated.</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60. What is Independent Test Group (ITG)?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A group of people whose primary responsibility is software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61. What is Inspection?</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A group review quality improvement process for written material. It consists of two aspects; product (document itself) improvement and process improvement (of both document production and inspection).</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62. What is Integration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Testing of combined parts of an application to determine if they function together correctly. Usually performed after unit and functional testing. This type of testing is especially relevant to client/server and distributed systems.</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lastRenderedPageBreak/>
        <w:t>63. What is Installation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Confirms that the application under test recovers from expected or unexpected events without loss of data or functionality. Events can include shortage of disk space, unexpected loss of communication, or power out conditions.</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64. What is Load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See Performance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65. What is Localization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This term refers to making software specifically designed for a specific locality.</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66. What is Loop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A white box testing technique that exercises program loops.</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67. What is Metric?</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A standard of measurement. Software metrics are the statistics describing the structure or content of a program. A metric should be a real objective measurement of something such as number of bugs per lines of code.</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68. What is Monkey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Testing a system or an Application on the fly, i.e just few tests here and there to ensure the system or an application does not crash out.</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69. What is Negative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Testing aimed at showing software does not work. Also known as "test to fail". See also Positive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70. What is Path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Testing in which all paths in the program source code are tested at least once.</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71. What is Performance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Testing conducted to evaluate the compliance of a system or component with specified performance requirements. Often this is performed using an automated test tool to simulate large number of users. Also know as "Load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72. What is Positive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Testing aimed at showing software works. Also known as "test to pass". See also Negative Testing.</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FFFF"/>
          <w:sz w:val="18"/>
          <w:szCs w:val="18"/>
          <w:shd w:val="clear" w:color="auto" w:fill="FFFFFF"/>
        </w:rP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73. What is Quality Assurance?</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All those planned or systematic actions necessary to provide adequate confidence that a product or service is of the type and quality needed and expected by the customer.</w:t>
      </w:r>
      <w:r w:rsidRPr="00E11B5F">
        <w:rPr>
          <w:rFonts w:asciiTheme="majorHAnsi" w:hAnsiTheme="majorHAnsi"/>
          <w:color w:val="373B41"/>
          <w:sz w:val="18"/>
          <w:szCs w:val="18"/>
          <w:shd w:val="clear" w:color="auto" w:fill="FFFFFF"/>
        </w:rPr>
        <w:br/>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74. What is Quality Audit?</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A systematic and independent examination to determine whether quality activities and related results comply with planned arrangements and whether these arrangements are implemented effectively and are suitable to achieve objectives.</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75. What is Quality Circle?</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A group of individuals with related interests that meet at regular intervals to consider problems or other matters related to the quality of outputs of a process and to the correction of problems or to the improvement of quality.</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76. What is Quality Control?</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The operational techniques and the activities used to fulfill and verify requirements of quality.</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77. What is Quality Management?</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That aspect of the overall management function that determines and implements the quality policy.</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78. What is Quality Policy?</w:t>
      </w:r>
      <w:r w:rsidRPr="00E11B5F">
        <w:rPr>
          <w:rFonts w:asciiTheme="majorHAnsi" w:hAnsiTheme="majorHAnsi"/>
          <w:color w:val="373B41"/>
          <w:sz w:val="18"/>
          <w:szCs w:val="18"/>
          <w:shd w:val="clear" w:color="auto" w:fill="FFFFFF"/>
        </w:rPr>
        <w:br/>
      </w:r>
      <w:r w:rsidRPr="00E11B5F">
        <w:rPr>
          <w:rFonts w:asciiTheme="majorHAnsi" w:hAnsiTheme="majorHAnsi"/>
          <w:color w:val="373B41"/>
          <w:sz w:val="18"/>
          <w:szCs w:val="18"/>
          <w:shd w:val="clear" w:color="auto" w:fill="FFFFFF"/>
        </w:rPr>
        <w:lastRenderedPageBreak/>
        <w:t> </w:t>
      </w:r>
      <w:r w:rsidRPr="00E11B5F">
        <w:rPr>
          <w:rFonts w:asciiTheme="majorHAnsi" w:hAnsiTheme="majorHAnsi"/>
          <w:color w:val="373B41"/>
          <w:sz w:val="18"/>
          <w:szCs w:val="18"/>
          <w:shd w:val="clear" w:color="auto" w:fill="FFFFFF"/>
        </w:rPr>
        <w:br/>
        <w:t>The overall intentions and direction of an organization as regards quality as formally expressed by top management.</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79. What is Quality System?</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The organizational structure, responsibilities, procedures, processes, and resources for implementing quality management.</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80. What is Race Condition?</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A cause of concurrency problems. Multiple accesses to a shared resource, at least one of which is a write, with no mechanism used by either to moderate simultaneous access.</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81. What is Ramp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Continuously raising an input signal until the system breaks down.</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82. What is Recovery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Confirms that the program recovers from expected or unexpected events without loss of data or functionality. Events can include shortage of disk space, unexpected loss of communication, or power out conditions</w:t>
      </w:r>
      <w:r w:rsidRPr="00E11B5F">
        <w:rPr>
          <w:rFonts w:asciiTheme="majorHAnsi" w:hAnsiTheme="majorHAnsi"/>
          <w:color w:val="373B41"/>
          <w:sz w:val="18"/>
          <w:szCs w:val="18"/>
          <w:shd w:val="clear" w:color="auto" w:fill="FFFFFF"/>
        </w:rPr>
        <w:br/>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83. What is Regression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Retesting a previously tested program following modification to ensure that faults have not been introduced or uncovered as a result of the changes made.</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84. What is Release Candidate?</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A pre-release version, which contains the desired functionality of the final version, but which needs to be tested for bugs (which ideally should be removed before the final version is released).</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85. What is Sanity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Brief test of major functional elements of a piece of software to determine if its basically operational. </w:t>
      </w:r>
      <w:r w:rsidRPr="00E11B5F">
        <w:rPr>
          <w:rFonts w:asciiTheme="majorHAnsi" w:hAnsiTheme="majorHAnsi"/>
          <w:color w:val="373B41"/>
          <w:sz w:val="18"/>
          <w:szCs w:val="18"/>
          <w:shd w:val="clear" w:color="auto" w:fill="FFFFFF"/>
        </w:rPr>
        <w:br/>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86. What is Scalability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Performance testing focused on ensuring the application under test gracefully handles increases in work load.</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87. What is Security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Testing which confirms that the program can restrict access to authorized personnel and that the authorized personnel can access the functions available to their security level.</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88. What is Smoke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A quick-and-dirty test that the major functions of a piece of software work. Originated in the hardware testing practice of turning on a new piece of hardware for the first time and considering it a success if it does not catch on fire.</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89. What is Soak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Running a system at high load for a prolonged period of time. For example, running several times more transactions in an entire day (or night) than would be expected in a busy day, to identify and performance problems that appear after a large number of transactions have been executed.</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90. What is Software Requirements Specification?</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A deliverable that describes all data, functional and behavioral requirements, all constraints, and all validation requirements for software/</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91. What is Software Testing?</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shd w:val="clear" w:color="auto" w:fill="FFFFFF"/>
        </w:rPr>
        <w:br/>
        <w:t>A set of activities conducted with the intent of finding errors in software. </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92. What is Static Analysis?</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s="Arial"/>
          <w:color w:val="333333"/>
          <w:sz w:val="18"/>
          <w:szCs w:val="18"/>
        </w:rPr>
        <w:br/>
      </w:r>
      <w:r w:rsidRPr="00E11B5F">
        <w:rPr>
          <w:rFonts w:asciiTheme="majorHAnsi" w:hAnsiTheme="majorHAnsi"/>
          <w:color w:val="333333"/>
          <w:sz w:val="18"/>
          <w:szCs w:val="18"/>
        </w:rPr>
        <w:t>Analysis of a program carried out without executing the program.</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93. What is Static Analyzer?</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lastRenderedPageBreak/>
        <w:t>A tool that carries out static analysis.</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94. What is Static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s="Arial"/>
          <w:color w:val="333333"/>
          <w:sz w:val="18"/>
          <w:szCs w:val="18"/>
        </w:rPr>
        <w:br/>
      </w:r>
      <w:r w:rsidRPr="00E11B5F">
        <w:rPr>
          <w:rFonts w:asciiTheme="majorHAnsi" w:hAnsiTheme="majorHAnsi"/>
          <w:color w:val="333333"/>
          <w:sz w:val="18"/>
          <w:szCs w:val="18"/>
        </w:rPr>
        <w:t>Analysis of a program carried out without executing the program.</w:t>
      </w:r>
      <w:r w:rsidRPr="00E11B5F">
        <w:rPr>
          <w:rFonts w:asciiTheme="majorHAnsi" w:hAnsiTheme="majorHAnsi"/>
          <w:color w:val="373B41"/>
          <w:sz w:val="18"/>
          <w:szCs w:val="18"/>
        </w:rPr>
        <w:br/>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95. What is Storage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s="Arial"/>
          <w:color w:val="333333"/>
          <w:sz w:val="18"/>
          <w:szCs w:val="18"/>
        </w:rPr>
        <w:br/>
      </w:r>
      <w:r w:rsidRPr="00E11B5F">
        <w:rPr>
          <w:rFonts w:asciiTheme="majorHAnsi" w:hAnsiTheme="majorHAnsi"/>
          <w:color w:val="333333"/>
          <w:sz w:val="18"/>
          <w:szCs w:val="18"/>
        </w:rPr>
        <w:t>Testing that verifies the program under test stores data files in the correct directories and that it reserves sufficient space to prevent unexpected termination resulting from lack of space. This is external storage as opposed to internal storage.</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96. What is Stress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s="Arial"/>
          <w:color w:val="333333"/>
          <w:sz w:val="18"/>
          <w:szCs w:val="18"/>
        </w:rPr>
        <w:br/>
      </w:r>
      <w:r w:rsidRPr="00E11B5F">
        <w:rPr>
          <w:rFonts w:asciiTheme="majorHAnsi" w:hAnsiTheme="majorHAnsi"/>
          <w:color w:val="333333"/>
          <w:sz w:val="18"/>
          <w:szCs w:val="18"/>
        </w:rPr>
        <w:t>Testing conducted to evaluate a system or component at or beyond the limits of its specified requirements to determine the load under which it fails and how. Often this is performance testing using a very high level of simulated load.</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97. What is Structural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s="Arial"/>
          <w:color w:val="333333"/>
          <w:sz w:val="18"/>
          <w:szCs w:val="18"/>
        </w:rPr>
        <w:br/>
      </w:r>
      <w:r w:rsidRPr="00E11B5F">
        <w:rPr>
          <w:rFonts w:asciiTheme="majorHAnsi" w:hAnsiTheme="majorHAnsi"/>
          <w:color w:val="333333"/>
          <w:sz w:val="18"/>
          <w:szCs w:val="18"/>
        </w:rPr>
        <w:t>Testing based on an analysis of internal workings and structure of a piece of software. See also White Box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98. What is System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s="Arial"/>
          <w:color w:val="333333"/>
          <w:sz w:val="18"/>
          <w:szCs w:val="18"/>
        </w:rPr>
        <w:br/>
      </w:r>
      <w:r w:rsidRPr="00E11B5F">
        <w:rPr>
          <w:rFonts w:asciiTheme="majorHAnsi" w:hAnsiTheme="majorHAnsi"/>
          <w:color w:val="333333"/>
          <w:sz w:val="18"/>
          <w:szCs w:val="18"/>
        </w:rPr>
        <w:t>Testing that attempts to discover defects that are properties of the entire system rather than of its individual components.</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99. What is Testability?</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s="Arial"/>
          <w:color w:val="333333"/>
          <w:sz w:val="18"/>
          <w:szCs w:val="18"/>
        </w:rPr>
        <w:br/>
      </w:r>
      <w:r w:rsidRPr="00E11B5F">
        <w:rPr>
          <w:rFonts w:asciiTheme="majorHAnsi" w:hAnsiTheme="majorHAnsi"/>
          <w:color w:val="333333"/>
          <w:sz w:val="18"/>
          <w:szCs w:val="18"/>
        </w:rPr>
        <w:t>The degree to which a system or component facilitates the establishment of test criteria and the performance of tests to determine whether those criteria have been met.</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100. What is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s="Arial"/>
          <w:color w:val="333333"/>
          <w:sz w:val="18"/>
          <w:szCs w:val="18"/>
        </w:rPr>
        <w:br/>
      </w:r>
      <w:r w:rsidRPr="00E11B5F">
        <w:rPr>
          <w:rFonts w:asciiTheme="majorHAnsi" w:hAnsiTheme="majorHAnsi"/>
          <w:color w:val="333333"/>
          <w:sz w:val="18"/>
          <w:szCs w:val="18"/>
        </w:rPr>
        <w:t>The process of exercising software to verify that it satisfies specified requirements and to detect errors. The process of analyzing a software item to detect the differences between existing and required conditions (that is, bugs), and to evaluate the features of the software item (Ref. IEEE Std 829). The process of operating a system or component under specified conditions, observing or recording the results, and making an evaluation of some aspect of the system or component. What is Test Automation? It is the same as Automated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101. What is Test Bed?</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s="Arial"/>
          <w:color w:val="333333"/>
          <w:sz w:val="18"/>
          <w:szCs w:val="18"/>
        </w:rPr>
        <w:br/>
      </w:r>
      <w:r w:rsidRPr="00E11B5F">
        <w:rPr>
          <w:rFonts w:asciiTheme="majorHAnsi" w:hAnsiTheme="majorHAnsi"/>
          <w:color w:val="333333"/>
          <w:sz w:val="18"/>
          <w:szCs w:val="18"/>
        </w:rPr>
        <w:t>An execution environment configured for testing. May consist of specific hardware, OS, network topology, configuration of the product under test, other application or system software, etc. The Test Plan for a project should enumerated the test beds(s) to be used.</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102. What is Test Case?</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s="Arial"/>
          <w:color w:val="333333"/>
          <w:sz w:val="18"/>
          <w:szCs w:val="18"/>
        </w:rPr>
        <w:br/>
      </w:r>
      <w:r w:rsidRPr="00E11B5F">
        <w:rPr>
          <w:rFonts w:asciiTheme="majorHAnsi" w:hAnsiTheme="majorHAnsi"/>
          <w:color w:val="333333"/>
          <w:sz w:val="18"/>
          <w:szCs w:val="18"/>
        </w:rPr>
        <w:t>Test Case is a commonly used term for a specific test. This is usually the smallest unit of testing. A Test Case will consist of information such as requirements testing, test steps, verification steps, prerequisites, outputs, test environment, etc. A set of inputs, execution preconditions, and expected outcomes developed for a particular objective, such as to exercise a particular program path or to verify compliance with a specific requirement. Test Driven Development? Testing methodology associated with Agile Programming in which every chunk of code is covered by unit tests, which must all pass all the time, in an effort to eliminate unit-level and regression bugs during development. Practitioners of TDD write a lot of tests, i.e. an equal number of lines of test code to the size of the production code.</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103. What is Test Driver?</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s="Arial"/>
          <w:color w:val="333333"/>
          <w:sz w:val="18"/>
          <w:szCs w:val="18"/>
        </w:rPr>
        <w:br/>
      </w:r>
      <w:r w:rsidRPr="00E11B5F">
        <w:rPr>
          <w:rFonts w:asciiTheme="majorHAnsi" w:hAnsiTheme="majorHAnsi"/>
          <w:color w:val="333333"/>
          <w:sz w:val="18"/>
          <w:szCs w:val="18"/>
        </w:rPr>
        <w:t>A program or test tool used to execute tests. Also known as a Test Harness.</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104. What is Test Environment?</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s="Arial"/>
          <w:color w:val="333333"/>
          <w:sz w:val="18"/>
          <w:szCs w:val="18"/>
        </w:rPr>
        <w:br/>
      </w:r>
      <w:r w:rsidRPr="00E11B5F">
        <w:rPr>
          <w:rFonts w:asciiTheme="majorHAnsi" w:hAnsiTheme="majorHAnsi"/>
          <w:color w:val="333333"/>
          <w:sz w:val="18"/>
          <w:szCs w:val="18"/>
        </w:rPr>
        <w:t>The hardware and software environment in which tests will be run, and any other software with which the software under test interacts when under test including stubs and test drivers.</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105. What is Test First Design?</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s="Arial"/>
          <w:color w:val="333333"/>
          <w:sz w:val="18"/>
          <w:szCs w:val="18"/>
        </w:rPr>
        <w:br/>
      </w:r>
      <w:r w:rsidRPr="00E11B5F">
        <w:rPr>
          <w:rFonts w:asciiTheme="majorHAnsi" w:hAnsiTheme="majorHAnsi"/>
          <w:color w:val="333333"/>
          <w:sz w:val="18"/>
          <w:szCs w:val="18"/>
        </w:rPr>
        <w:t>Test-first design is one of the mandatory practices of Extreme Programming (XP).It requires that programmers do not write any production code until they have first written a unit test.</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106. What is Test Harness?</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s="Arial"/>
          <w:color w:val="333333"/>
          <w:sz w:val="18"/>
          <w:szCs w:val="18"/>
        </w:rPr>
        <w:br/>
      </w:r>
      <w:r w:rsidRPr="00E11B5F">
        <w:rPr>
          <w:rFonts w:asciiTheme="majorHAnsi" w:hAnsiTheme="majorHAnsi"/>
          <w:color w:val="333333"/>
          <w:sz w:val="18"/>
          <w:szCs w:val="18"/>
        </w:rPr>
        <w:t>A program or test tool used to execute a tests. Also known as a Test Driver.</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107. What is Test Plan?</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s="Arial"/>
          <w:color w:val="333333"/>
          <w:sz w:val="18"/>
          <w:szCs w:val="18"/>
        </w:rPr>
        <w:br/>
      </w:r>
      <w:r w:rsidRPr="00E11B5F">
        <w:rPr>
          <w:rFonts w:asciiTheme="majorHAnsi" w:hAnsiTheme="majorHAnsi"/>
          <w:color w:val="333333"/>
          <w:sz w:val="18"/>
          <w:szCs w:val="18"/>
        </w:rPr>
        <w:t>A document describing the scope, approach, resources, and schedule of intended testing activities. It identifies test items, the features to be tested, the testing tasks, who will do each task, and any risks requiring contingency planning.</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108. What is Test Procedure?</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s="Arial"/>
          <w:color w:val="333333"/>
          <w:sz w:val="18"/>
          <w:szCs w:val="18"/>
        </w:rPr>
        <w:br/>
      </w:r>
      <w:r w:rsidRPr="00E11B5F">
        <w:rPr>
          <w:rFonts w:asciiTheme="majorHAnsi" w:hAnsiTheme="majorHAnsi"/>
          <w:color w:val="333333"/>
          <w:sz w:val="18"/>
          <w:szCs w:val="18"/>
        </w:rPr>
        <w:t>A document providing detailed instructions for the execution of one or more test cases.</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109. What is Test Script?</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s="Arial"/>
          <w:color w:val="333333"/>
          <w:sz w:val="18"/>
          <w:szCs w:val="18"/>
        </w:rPr>
        <w:lastRenderedPageBreak/>
        <w:br/>
      </w:r>
      <w:r w:rsidRPr="00E11B5F">
        <w:rPr>
          <w:rFonts w:asciiTheme="majorHAnsi" w:hAnsiTheme="majorHAnsi"/>
          <w:color w:val="333333"/>
          <w:sz w:val="18"/>
          <w:szCs w:val="18"/>
        </w:rPr>
        <w:t>Commonly used to refer to the instructions for a particular test that will be carried out by an automated test tool.</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110. What is Test Specification?</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s="Arial"/>
          <w:color w:val="333333"/>
          <w:sz w:val="18"/>
          <w:szCs w:val="18"/>
        </w:rPr>
        <w:br/>
      </w:r>
      <w:r w:rsidRPr="00E11B5F">
        <w:rPr>
          <w:rFonts w:asciiTheme="majorHAnsi" w:hAnsiTheme="majorHAnsi"/>
          <w:color w:val="333333"/>
          <w:sz w:val="18"/>
          <w:szCs w:val="18"/>
        </w:rPr>
        <w:t>A document specifying the test approach for a software feature or combination or features and the inputs, predicted results and execution conditions for the associated tests.</w:t>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111. What is Test Suite?</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s="Arial"/>
          <w:color w:val="333333"/>
          <w:sz w:val="18"/>
          <w:szCs w:val="18"/>
        </w:rPr>
        <w:br/>
      </w:r>
      <w:r w:rsidRPr="00E11B5F">
        <w:rPr>
          <w:rFonts w:asciiTheme="majorHAnsi" w:hAnsiTheme="majorHAnsi"/>
          <w:color w:val="333333"/>
          <w:sz w:val="18"/>
          <w:szCs w:val="18"/>
        </w:rPr>
        <w:t>A collection of tests used to validate the behavior of a product. The scope of a Test Suite varies from organization to organization. There may be several Test Suites for a particular product for example. In most cases however a Test Suite is a high level concept, grouping together hundreds or thousands of tests related by what they are intended to test.</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112. What is Test Tools?</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s="Arial"/>
          <w:color w:val="333333"/>
          <w:sz w:val="18"/>
          <w:szCs w:val="18"/>
        </w:rPr>
        <w:br/>
      </w:r>
      <w:r w:rsidRPr="00E11B5F">
        <w:rPr>
          <w:rFonts w:asciiTheme="majorHAnsi" w:hAnsiTheme="majorHAnsi"/>
          <w:color w:val="333333"/>
          <w:sz w:val="18"/>
          <w:szCs w:val="18"/>
        </w:rPr>
        <w:t>Computer programs used in the testing of a system, a component of the system, or its documentation.</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113. What is Thread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s="Arial"/>
          <w:color w:val="333333"/>
          <w:sz w:val="18"/>
          <w:szCs w:val="18"/>
        </w:rPr>
        <w:br/>
      </w:r>
      <w:r w:rsidRPr="00E11B5F">
        <w:rPr>
          <w:rFonts w:asciiTheme="majorHAnsi" w:hAnsiTheme="majorHAnsi"/>
          <w:color w:val="333333"/>
          <w:sz w:val="18"/>
          <w:szCs w:val="18"/>
        </w:rPr>
        <w:t>A variation of top-down testing where the progressive integration of components follows the implementation of subsets of the requirements, as opposed to the integration of components by successively lower levels.</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114. What is Top Down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s="Arial"/>
          <w:color w:val="333333"/>
          <w:sz w:val="18"/>
          <w:szCs w:val="18"/>
        </w:rPr>
        <w:br/>
      </w:r>
      <w:r w:rsidRPr="00E11B5F">
        <w:rPr>
          <w:rFonts w:asciiTheme="majorHAnsi" w:hAnsiTheme="majorHAnsi"/>
          <w:color w:val="333333"/>
          <w:sz w:val="18"/>
          <w:szCs w:val="18"/>
        </w:rPr>
        <w:t>An approach to integration testing where the component at the top of the component hierarchy is tested first, with lower level components being simulated by stubs. Tested components are then used to test lower level components. The process is repeated until the lowest level components have been tested.</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115. What is Total Quality Management?</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s="Arial"/>
          <w:color w:val="333333"/>
          <w:sz w:val="18"/>
          <w:szCs w:val="18"/>
        </w:rPr>
        <w:br/>
      </w:r>
      <w:r w:rsidRPr="00E11B5F">
        <w:rPr>
          <w:rFonts w:asciiTheme="majorHAnsi" w:hAnsiTheme="majorHAnsi"/>
          <w:color w:val="333333"/>
          <w:sz w:val="18"/>
          <w:szCs w:val="18"/>
        </w:rPr>
        <w:t>A company commitment to develop a process that achieves high quality product and customer satisfaction.</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116. What is Traceability Matrix?</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s="Arial"/>
          <w:color w:val="333333"/>
          <w:sz w:val="18"/>
          <w:szCs w:val="18"/>
        </w:rPr>
        <w:br/>
      </w:r>
      <w:r w:rsidRPr="00E11B5F">
        <w:rPr>
          <w:rFonts w:asciiTheme="majorHAnsi" w:hAnsiTheme="majorHAnsi"/>
          <w:color w:val="333333"/>
          <w:sz w:val="18"/>
          <w:szCs w:val="18"/>
        </w:rPr>
        <w:t>A document showing the relationship between Test Requirements and Test Cases.</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117. What is Usability Testing?</w:t>
      </w:r>
    </w:p>
    <w:p w:rsidR="00E65551" w:rsidRPr="00E11B5F" w:rsidRDefault="00E65551" w:rsidP="00E11B5F">
      <w:pPr>
        <w:pStyle w:val="Heading1"/>
        <w:spacing w:before="0" w:beforeAutospacing="0" w:after="0" w:afterAutospacing="0"/>
        <w:rPr>
          <w:rFonts w:asciiTheme="majorHAnsi" w:hAnsiTheme="majorHAnsi"/>
          <w:color w:val="333333"/>
          <w:sz w:val="18"/>
          <w:szCs w:val="18"/>
          <w:shd w:val="clear" w:color="auto" w:fill="FFFFFF"/>
        </w:rPr>
      </w:pPr>
      <w:r w:rsidRPr="00E11B5F">
        <w:rPr>
          <w:rFonts w:asciiTheme="majorHAnsi" w:hAnsiTheme="majorHAnsi" w:cs="Arial"/>
          <w:color w:val="333333"/>
          <w:sz w:val="18"/>
          <w:szCs w:val="18"/>
          <w:shd w:val="clear" w:color="auto" w:fill="FFFFFF"/>
        </w:rPr>
        <w:br/>
      </w:r>
      <w:r w:rsidRPr="00E11B5F">
        <w:rPr>
          <w:rFonts w:asciiTheme="majorHAnsi" w:hAnsiTheme="majorHAnsi"/>
          <w:color w:val="333333"/>
          <w:sz w:val="18"/>
          <w:szCs w:val="18"/>
          <w:shd w:val="clear" w:color="auto" w:fill="FFFFFF"/>
        </w:rPr>
        <w:t>Testing the ease with which users can learn and use a product.</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118. What is Use Case?</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The specification of tests that are conducted from the end-user perspective. Use cases tend to focus on operating software as an end-user would conduct their day-to-day activities.</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119. What is Unit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Testing of individual software components.</w:t>
      </w:r>
      <w:r w:rsidRPr="00E11B5F">
        <w:rPr>
          <w:rFonts w:asciiTheme="majorHAnsi" w:hAnsiTheme="majorHAnsi"/>
          <w:color w:val="373B41"/>
          <w:sz w:val="18"/>
          <w:szCs w:val="18"/>
        </w:rPr>
        <w:br/>
      </w:r>
    </w:p>
    <w:p w:rsidR="00E65551" w:rsidRPr="00E11B5F" w:rsidRDefault="00E65551" w:rsidP="00E11B5F">
      <w:pPr>
        <w:shd w:val="clear" w:color="auto" w:fill="FFFFFF"/>
        <w:spacing w:after="0" w:line="240" w:lineRule="auto"/>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120. how do the companies expect the defect reporting to be communicated by the tester to the development team. Can the excel sheet template be used for defect reporting. If so what are the common fields that are to be included ? who assigns the priority and severity of the defect</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To report bugs in excel:</w:t>
      </w:r>
      <w:r w:rsidRPr="00E11B5F">
        <w:rPr>
          <w:rFonts w:asciiTheme="majorHAnsi" w:hAnsiTheme="majorHAnsi"/>
          <w:color w:val="373B41"/>
          <w:sz w:val="18"/>
          <w:szCs w:val="18"/>
        </w:rPr>
        <w:br/>
        <w:t>Sno. Module Screen/ Section Issue detail Severity</w:t>
      </w:r>
      <w:r w:rsidRPr="00E11B5F">
        <w:rPr>
          <w:rFonts w:asciiTheme="majorHAnsi" w:hAnsiTheme="majorHAnsi"/>
          <w:color w:val="373B41"/>
          <w:sz w:val="18"/>
          <w:szCs w:val="18"/>
        </w:rPr>
        <w:br/>
        <w:t>Prioriety Issuestatus</w:t>
      </w:r>
      <w:r w:rsidRPr="00E11B5F">
        <w:rPr>
          <w:rFonts w:asciiTheme="majorHAnsi" w:hAnsiTheme="majorHAnsi"/>
          <w:color w:val="373B41"/>
          <w:sz w:val="18"/>
          <w:szCs w:val="18"/>
        </w:rPr>
        <w:br/>
        <w:t>this is how to report bugs in excel sheet and also set filters on the Columns attributes.</w:t>
      </w:r>
      <w:r w:rsidRPr="00E11B5F">
        <w:rPr>
          <w:rFonts w:asciiTheme="majorHAnsi" w:hAnsiTheme="majorHAnsi"/>
          <w:color w:val="373B41"/>
          <w:sz w:val="18"/>
          <w:szCs w:val="18"/>
        </w:rPr>
        <w:br/>
        <w:t>But most of the companies use the share point process of reporting bugs In this when the project came for testing a module wise detail of project is inserted to the defect management system they are using. It contains following field</w:t>
      </w:r>
      <w:r w:rsidRPr="00E11B5F">
        <w:rPr>
          <w:rFonts w:asciiTheme="majorHAnsi" w:hAnsiTheme="majorHAnsi"/>
          <w:color w:val="373B41"/>
          <w:sz w:val="18"/>
          <w:szCs w:val="18"/>
        </w:rPr>
        <w:br/>
        <w:t>1. Date</w:t>
      </w:r>
      <w:r w:rsidRPr="00E11B5F">
        <w:rPr>
          <w:rFonts w:asciiTheme="majorHAnsi" w:hAnsiTheme="majorHAnsi"/>
          <w:color w:val="373B41"/>
          <w:sz w:val="18"/>
          <w:szCs w:val="18"/>
        </w:rPr>
        <w:br/>
        <w:t>2. Issue brief</w:t>
      </w:r>
      <w:r w:rsidRPr="00E11B5F">
        <w:rPr>
          <w:rFonts w:asciiTheme="majorHAnsi" w:hAnsiTheme="majorHAnsi"/>
          <w:color w:val="373B41"/>
          <w:sz w:val="18"/>
          <w:szCs w:val="18"/>
        </w:rPr>
        <w:br/>
        <w:t>3. Issue description (used for developer to regenerate the issue)</w:t>
      </w:r>
      <w:r w:rsidRPr="00E11B5F">
        <w:rPr>
          <w:rFonts w:asciiTheme="majorHAnsi" w:hAnsiTheme="majorHAnsi"/>
          <w:color w:val="373B41"/>
          <w:sz w:val="18"/>
          <w:szCs w:val="18"/>
        </w:rPr>
        <w:br/>
        <w:t>4. Issue status( active, resolved, on hold, suspend and not able to regenerate)</w:t>
      </w:r>
      <w:r w:rsidRPr="00E11B5F">
        <w:rPr>
          <w:rFonts w:asciiTheme="majorHAnsi" w:hAnsiTheme="majorHAnsi"/>
          <w:color w:val="373B41"/>
          <w:sz w:val="18"/>
          <w:szCs w:val="18"/>
        </w:rPr>
        <w:br/>
        <w:t>5. Assign to (Names of members allocated to project)</w:t>
      </w:r>
      <w:r w:rsidRPr="00E11B5F">
        <w:rPr>
          <w:rFonts w:asciiTheme="majorHAnsi" w:hAnsiTheme="majorHAnsi"/>
          <w:color w:val="373B41"/>
          <w:sz w:val="18"/>
          <w:szCs w:val="18"/>
        </w:rPr>
        <w:br/>
        <w:t>6. Priority(High, medium and low)</w:t>
      </w:r>
      <w:r w:rsidRPr="00E11B5F">
        <w:rPr>
          <w:rFonts w:asciiTheme="majorHAnsi" w:hAnsiTheme="majorHAnsi"/>
          <w:color w:val="373B41"/>
          <w:sz w:val="18"/>
          <w:szCs w:val="18"/>
        </w:rPr>
        <w:br/>
        <w:t>7. Severity (Major, medium and low)</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121. How do you plan test automation?</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t>1. Prepare the automation Test plan</w:t>
      </w:r>
      <w:r w:rsidRPr="00E11B5F">
        <w:rPr>
          <w:rFonts w:asciiTheme="majorHAnsi" w:hAnsiTheme="majorHAnsi"/>
          <w:color w:val="373B41"/>
          <w:sz w:val="18"/>
          <w:szCs w:val="18"/>
        </w:rPr>
        <w:br/>
        <w:t>2. Identify the scenario</w:t>
      </w:r>
      <w:r w:rsidRPr="00E11B5F">
        <w:rPr>
          <w:rFonts w:asciiTheme="majorHAnsi" w:hAnsiTheme="majorHAnsi"/>
          <w:color w:val="373B41"/>
          <w:sz w:val="18"/>
          <w:szCs w:val="18"/>
        </w:rPr>
        <w:br/>
        <w:t>3. Record the scenario</w:t>
      </w:r>
      <w:r w:rsidRPr="00E11B5F">
        <w:rPr>
          <w:rFonts w:asciiTheme="majorHAnsi" w:hAnsiTheme="majorHAnsi"/>
          <w:color w:val="373B41"/>
          <w:sz w:val="18"/>
          <w:szCs w:val="18"/>
        </w:rPr>
        <w:br/>
        <w:t>4. Enhance the scripts by inserting check points and Conditional Loops</w:t>
      </w:r>
      <w:r w:rsidRPr="00E11B5F">
        <w:rPr>
          <w:rFonts w:asciiTheme="majorHAnsi" w:hAnsiTheme="majorHAnsi"/>
          <w:color w:val="373B41"/>
          <w:sz w:val="18"/>
          <w:szCs w:val="18"/>
        </w:rPr>
        <w:br/>
        <w:t>5. Incorporated Error Handler</w:t>
      </w:r>
      <w:r w:rsidRPr="00E11B5F">
        <w:rPr>
          <w:rFonts w:asciiTheme="majorHAnsi" w:hAnsiTheme="majorHAnsi"/>
          <w:color w:val="373B41"/>
          <w:sz w:val="18"/>
          <w:szCs w:val="18"/>
        </w:rPr>
        <w:br/>
        <w:t>6. Debug the script</w:t>
      </w:r>
      <w:r w:rsidRPr="00E11B5F">
        <w:rPr>
          <w:rFonts w:asciiTheme="majorHAnsi" w:hAnsiTheme="majorHAnsi"/>
          <w:color w:val="373B41"/>
          <w:sz w:val="18"/>
          <w:szCs w:val="18"/>
        </w:rPr>
        <w:br/>
        <w:t>7. Fix the issue</w:t>
      </w:r>
      <w:r w:rsidRPr="00E11B5F">
        <w:rPr>
          <w:rFonts w:asciiTheme="majorHAnsi" w:hAnsiTheme="majorHAnsi"/>
          <w:color w:val="373B41"/>
          <w:sz w:val="18"/>
          <w:szCs w:val="18"/>
        </w:rPr>
        <w:br/>
        <w:t>8. Rerun the script and report the result</w:t>
      </w:r>
      <w:r w:rsidRPr="00E11B5F">
        <w:rPr>
          <w:rFonts w:asciiTheme="majorHAnsi" w:hAnsiTheme="majorHAnsi"/>
          <w:color w:val="373B41"/>
          <w:sz w:val="18"/>
          <w:szCs w:val="18"/>
        </w:rPr>
        <w:br/>
        <w:t>122. Does automation replace manual testing?</w:t>
      </w:r>
      <w:r w:rsidRPr="00E11B5F">
        <w:rPr>
          <w:rFonts w:asciiTheme="majorHAnsi" w:hAnsiTheme="majorHAnsi"/>
          <w:color w:val="373B41"/>
          <w:sz w:val="18"/>
          <w:szCs w:val="18"/>
        </w:rPr>
        <w:br/>
        <w:t xml:space="preserve">There can be some functionality which cannot be tested in an automated tool so we may have to do it manually. therefore manual testing can </w:t>
      </w:r>
      <w:r w:rsidRPr="00E11B5F">
        <w:rPr>
          <w:rFonts w:asciiTheme="majorHAnsi" w:hAnsiTheme="majorHAnsi"/>
          <w:color w:val="373B41"/>
          <w:sz w:val="18"/>
          <w:szCs w:val="18"/>
        </w:rPr>
        <w:lastRenderedPageBreak/>
        <w:t>never be replaced. (We can write the scripts for negative testing also but it is hectic task)when we talk about real environment we do negative testing manually.</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123. How will you choose a tool for test automation?</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t>choosing of a tool depends on many things ...</w:t>
      </w:r>
      <w:r w:rsidRPr="00E11B5F">
        <w:rPr>
          <w:rFonts w:asciiTheme="majorHAnsi" w:hAnsiTheme="majorHAnsi"/>
          <w:color w:val="373B41"/>
          <w:sz w:val="18"/>
          <w:szCs w:val="18"/>
        </w:rPr>
        <w:br/>
        <w:t>1. Application to be tested</w:t>
      </w:r>
      <w:r w:rsidRPr="00E11B5F">
        <w:rPr>
          <w:rFonts w:asciiTheme="majorHAnsi" w:hAnsiTheme="majorHAnsi"/>
          <w:color w:val="373B41"/>
          <w:sz w:val="18"/>
          <w:szCs w:val="18"/>
        </w:rPr>
        <w:br/>
        <w:t>2. Test environment</w:t>
      </w:r>
      <w:r w:rsidRPr="00E11B5F">
        <w:rPr>
          <w:rFonts w:asciiTheme="majorHAnsi" w:hAnsiTheme="majorHAnsi"/>
          <w:color w:val="373B41"/>
          <w:sz w:val="18"/>
          <w:szCs w:val="18"/>
        </w:rPr>
        <w:br/>
        <w:t>3. Scope and limitation of the tool.</w:t>
      </w:r>
      <w:r w:rsidRPr="00E11B5F">
        <w:rPr>
          <w:rFonts w:asciiTheme="majorHAnsi" w:hAnsiTheme="majorHAnsi"/>
          <w:color w:val="373B41"/>
          <w:sz w:val="18"/>
          <w:szCs w:val="18"/>
        </w:rPr>
        <w:br/>
        <w:t>4. Feature of the tool.</w:t>
      </w:r>
      <w:r w:rsidRPr="00E11B5F">
        <w:rPr>
          <w:rFonts w:asciiTheme="majorHAnsi" w:hAnsiTheme="majorHAnsi"/>
          <w:color w:val="373B41"/>
          <w:sz w:val="18"/>
          <w:szCs w:val="18"/>
        </w:rPr>
        <w:br/>
        <w:t>5. Cost of the tool.</w:t>
      </w:r>
      <w:r w:rsidRPr="00E11B5F">
        <w:rPr>
          <w:rFonts w:asciiTheme="majorHAnsi" w:hAnsiTheme="majorHAnsi"/>
          <w:color w:val="373B41"/>
          <w:sz w:val="18"/>
          <w:szCs w:val="18"/>
        </w:rPr>
        <w:br/>
        <w:t>6. Whether the tool is compatible with your application which means tool should be able to interact with your application</w:t>
      </w:r>
      <w:r w:rsidRPr="00E11B5F">
        <w:rPr>
          <w:rFonts w:asciiTheme="majorHAnsi" w:hAnsiTheme="majorHAnsi"/>
          <w:color w:val="373B41"/>
          <w:sz w:val="18"/>
          <w:szCs w:val="18"/>
        </w:rPr>
        <w:br/>
        <w:t>7. Ease of use</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124. How you will evaluate the tool for test automation?</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t>We need to concentrate on the features of the tools and how this could be beneficial for our project. The additional new features and the enhancements of the features will also help.</w:t>
      </w:r>
      <w:r w:rsidRPr="00E11B5F">
        <w:rPr>
          <w:rFonts w:asciiTheme="majorHAnsi" w:hAnsiTheme="majorHAnsi"/>
          <w:color w:val="373B41"/>
          <w:sz w:val="18"/>
          <w:szCs w:val="18"/>
        </w:rPr>
        <w:br/>
      </w:r>
      <w:r w:rsidRPr="00E11B5F">
        <w:rPr>
          <w:rFonts w:asciiTheme="majorHAnsi" w:hAnsiTheme="majorHAnsi"/>
          <w:color w:val="373B41"/>
          <w:sz w:val="18"/>
          <w:szCs w:val="18"/>
        </w:rPr>
        <w:br/>
        <w:t>1</w:t>
      </w:r>
      <w:r w:rsidRPr="00E11B5F">
        <w:rPr>
          <w:rFonts w:asciiTheme="majorHAnsi" w:hAnsiTheme="majorHAnsi"/>
          <w:b/>
          <w:bCs/>
          <w:color w:val="0000FF"/>
          <w:sz w:val="18"/>
          <w:szCs w:val="18"/>
        </w:rPr>
        <w:t>25. How you will describe testing activities?</w:t>
      </w:r>
      <w:r w:rsidRPr="00E11B5F">
        <w:rPr>
          <w:rFonts w:asciiTheme="majorHAnsi" w:hAnsiTheme="majorHAnsi"/>
          <w:color w:val="373B41"/>
          <w:sz w:val="18"/>
          <w:szCs w:val="18"/>
        </w:rPr>
        <w:br/>
      </w:r>
      <w:r w:rsidRPr="00E11B5F">
        <w:rPr>
          <w:rFonts w:asciiTheme="majorHAnsi" w:hAnsiTheme="majorHAnsi"/>
          <w:color w:val="373B41"/>
          <w:sz w:val="18"/>
          <w:szCs w:val="18"/>
        </w:rPr>
        <w:br/>
        <w:t>Testing activities start from the elaboration phase. The various testing activities are preparing the test plan, Preparing test cases, Execute the test case, Log teh bug, validate the bug &amp; take appropriate action for the bug, Automate the test cases.</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126. What testing activities you may want to automate?</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t>Automate all the high priority test cases which needs to be executed as a part of regression testing for each build cycle.</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127. Describe common problems of test automation.</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t>The common problems are:</w:t>
      </w:r>
      <w:r w:rsidRPr="00E11B5F">
        <w:rPr>
          <w:rFonts w:asciiTheme="majorHAnsi" w:hAnsiTheme="majorHAnsi"/>
          <w:color w:val="373B41"/>
          <w:sz w:val="18"/>
          <w:szCs w:val="18"/>
        </w:rPr>
        <w:br/>
        <w:t>1. Maintenance of the old script when there is a feature change or enhancement</w:t>
      </w:r>
      <w:r w:rsidRPr="00E11B5F">
        <w:rPr>
          <w:rFonts w:asciiTheme="majorHAnsi" w:hAnsiTheme="majorHAnsi"/>
          <w:color w:val="373B41"/>
          <w:sz w:val="18"/>
          <w:szCs w:val="18"/>
        </w:rPr>
        <w:br/>
        <w:t>2. The change in technology of the application will affect the old scripts</w:t>
      </w:r>
      <w:r w:rsidRPr="00E11B5F">
        <w:rPr>
          <w:rFonts w:asciiTheme="majorHAnsi" w:hAnsiTheme="majorHAnsi"/>
          <w:color w:val="373B41"/>
          <w:sz w:val="18"/>
          <w:szCs w:val="18"/>
        </w:rPr>
        <w:br/>
        <w:t>128. What types of scripting techniques for test automation do you know?</w:t>
      </w:r>
      <w:r w:rsidRPr="00E11B5F">
        <w:rPr>
          <w:rFonts w:asciiTheme="majorHAnsi" w:hAnsiTheme="majorHAnsi"/>
          <w:color w:val="373B41"/>
          <w:sz w:val="18"/>
          <w:szCs w:val="18"/>
        </w:rPr>
        <w:br/>
        <w:t>5 types of scripting techniques:</w:t>
      </w:r>
      <w:r w:rsidRPr="00E11B5F">
        <w:rPr>
          <w:rFonts w:asciiTheme="majorHAnsi" w:hAnsiTheme="majorHAnsi"/>
          <w:color w:val="373B41"/>
          <w:sz w:val="18"/>
          <w:szCs w:val="18"/>
        </w:rPr>
        <w:br/>
        <w:t>Linear</w:t>
      </w:r>
      <w:r w:rsidRPr="00E11B5F">
        <w:rPr>
          <w:rFonts w:asciiTheme="majorHAnsi" w:hAnsiTheme="majorHAnsi"/>
          <w:color w:val="373B41"/>
          <w:sz w:val="18"/>
          <w:szCs w:val="18"/>
        </w:rPr>
        <w:br/>
        <w:t>Structured</w:t>
      </w:r>
      <w:r w:rsidRPr="00E11B5F">
        <w:rPr>
          <w:rFonts w:asciiTheme="majorHAnsi" w:hAnsiTheme="majorHAnsi"/>
          <w:color w:val="373B41"/>
          <w:sz w:val="18"/>
          <w:szCs w:val="18"/>
        </w:rPr>
        <w:br/>
        <w:t>Shared</w:t>
      </w:r>
      <w:r w:rsidRPr="00E11B5F">
        <w:rPr>
          <w:rFonts w:asciiTheme="majorHAnsi" w:hAnsiTheme="majorHAnsi"/>
          <w:color w:val="373B41"/>
          <w:sz w:val="18"/>
          <w:szCs w:val="18"/>
        </w:rPr>
        <w:br/>
        <w:t>Data Driven</w:t>
      </w:r>
      <w:r w:rsidRPr="00E11B5F">
        <w:rPr>
          <w:rFonts w:asciiTheme="majorHAnsi" w:hAnsiTheme="majorHAnsi"/>
          <w:color w:val="373B41"/>
          <w:sz w:val="18"/>
          <w:szCs w:val="18"/>
        </w:rPr>
        <w:br/>
        <w:t>Key Driven</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129. What is memory leaks and buffer overflows ?</w:t>
      </w:r>
    </w:p>
    <w:p w:rsidR="00E65551" w:rsidRPr="00E11B5F" w:rsidRDefault="00E65551" w:rsidP="00E11B5F">
      <w:pPr>
        <w:pStyle w:val="Heading1"/>
        <w:spacing w:before="0" w:beforeAutospacing="0" w:after="0" w:afterAutospacing="0"/>
        <w:rPr>
          <w:rFonts w:asciiTheme="majorHAnsi" w:hAnsiTheme="majorHAnsi"/>
          <w:color w:val="373B41"/>
          <w:sz w:val="18"/>
          <w:szCs w:val="18"/>
          <w:shd w:val="clear" w:color="auto" w:fill="FFFFFF"/>
        </w:rPr>
      </w:pPr>
      <w:r w:rsidRPr="00E11B5F">
        <w:rPr>
          <w:rFonts w:asciiTheme="majorHAnsi" w:hAnsiTheme="majorHAnsi"/>
          <w:color w:val="373B41"/>
          <w:sz w:val="18"/>
          <w:szCs w:val="18"/>
          <w:shd w:val="clear" w:color="auto" w:fill="FFFFFF"/>
        </w:rPr>
        <w:br/>
        <w:t>Memory leaks means incomplete deallocation - are bugs that happen very often. Buffer overflow means data sent as input to the server that overflows the boundaries of the input area, thus causing the server to misbehave. Buffer overflows can be used.</w:t>
      </w:r>
      <w:r w:rsidRPr="00E11B5F">
        <w:rPr>
          <w:rFonts w:asciiTheme="majorHAnsi" w:hAnsiTheme="majorHAnsi"/>
          <w:color w:val="373B41"/>
          <w:sz w:val="18"/>
          <w:szCs w:val="18"/>
          <w:shd w:val="clear" w:color="auto" w:fill="FFFFFF"/>
        </w:rPr>
        <w:br/>
      </w:r>
      <w:r w:rsidRPr="00E11B5F">
        <w:rPr>
          <w:rFonts w:asciiTheme="majorHAnsi" w:hAnsiTheme="majorHAnsi"/>
          <w:color w:val="373B41"/>
          <w:sz w:val="18"/>
          <w:szCs w:val="18"/>
          <w:shd w:val="clear" w:color="auto" w:fill="FFFFFF"/>
        </w:rPr>
        <w:br/>
      </w:r>
      <w:r w:rsidRPr="00E11B5F">
        <w:rPr>
          <w:rFonts w:asciiTheme="majorHAnsi" w:hAnsiTheme="majorHAnsi"/>
          <w:b w:val="0"/>
          <w:bCs w:val="0"/>
          <w:color w:val="0000FF"/>
          <w:sz w:val="18"/>
          <w:szCs w:val="18"/>
          <w:shd w:val="clear" w:color="auto" w:fill="FFFFFF"/>
        </w:rPr>
        <w:t>130. What are the major differences between stress testing,load testing,Volume testing?</w:t>
      </w:r>
      <w:r w:rsidRPr="00E11B5F">
        <w:rPr>
          <w:rFonts w:asciiTheme="majorHAnsi" w:hAnsiTheme="majorHAnsi"/>
          <w:color w:val="373B41"/>
          <w:sz w:val="18"/>
          <w:szCs w:val="18"/>
          <w:shd w:val="clear" w:color="auto" w:fill="FFFFFF"/>
        </w:rPr>
        <w:br/>
      </w:r>
      <w:r w:rsidRPr="00E11B5F">
        <w:rPr>
          <w:rFonts w:asciiTheme="majorHAnsi" w:hAnsiTheme="majorHAnsi"/>
          <w:color w:val="373B41"/>
          <w:sz w:val="18"/>
          <w:szCs w:val="18"/>
          <w:shd w:val="clear" w:color="auto" w:fill="FFFFFF"/>
        </w:rPr>
        <w:br/>
        <w:t>Stress testing means increasing the load ,and checking the performance at each level. Load testing means at a time giving more load by the expectation and checking the performance at that level. Volume testing means first we have to apply initial.</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Q: How do you introduce a new software QA process?</w:t>
      </w:r>
      <w:r w:rsidRPr="00E11B5F">
        <w:rPr>
          <w:rFonts w:asciiTheme="majorHAnsi" w:hAnsiTheme="majorHAnsi"/>
          <w:color w:val="333333"/>
          <w:sz w:val="18"/>
          <w:szCs w:val="18"/>
        </w:rPr>
        <w:br/>
      </w:r>
      <w:r w:rsidRPr="00E11B5F">
        <w:rPr>
          <w:rFonts w:asciiTheme="majorHAnsi" w:hAnsiTheme="majorHAnsi"/>
          <w:color w:val="333333"/>
          <w:sz w:val="18"/>
          <w:szCs w:val="18"/>
        </w:rPr>
        <w:br/>
        <w:t>A: It depends on the size of the organization and the risks involved. For large organizations with high-risk projects, a serious management buy-in is required and a formalized QA process is necessary. For medium size organizations with lower risk projects, management and organizational buy-in and a slower, step-by-step process is required. Generally speaking, QA processes should be balanced with productivity, in order to keep any bureaucracy from getting out of hand. For smaller groups or projects, an ad-hoc process is more appropriate. A lot depends on team leads and managers, feedback to developers and good communication is essential among customers, managers, developers, test engineers and testers. Regardless the size of the company, the greatest value for effort is in managing requirement processes, where the goal is requirements that are clear, complete and</w:t>
      </w:r>
      <w:r w:rsidRPr="00E11B5F">
        <w:rPr>
          <w:rFonts w:asciiTheme="majorHAnsi" w:hAnsiTheme="majorHAnsi"/>
          <w:color w:val="333333"/>
          <w:sz w:val="18"/>
          <w:szCs w:val="18"/>
        </w:rPr>
        <w:br/>
        <w:t>testable.</w:t>
      </w:r>
      <w:r w:rsidRPr="00E11B5F">
        <w:rPr>
          <w:rFonts w:asciiTheme="majorHAnsi" w:hAnsiTheme="majorHAnsi"/>
          <w:color w:val="373B41"/>
          <w:sz w:val="18"/>
          <w:szCs w:val="18"/>
        </w:rPr>
        <w:br/>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What is the role of documentation in QA?</w:t>
      </w:r>
      <w:r w:rsidRPr="00E11B5F">
        <w:rPr>
          <w:rFonts w:asciiTheme="majorHAnsi" w:hAnsiTheme="majorHAnsi"/>
          <w:color w:val="333333"/>
          <w:sz w:val="18"/>
          <w:szCs w:val="18"/>
        </w:rPr>
        <w:br/>
      </w:r>
      <w:r w:rsidRPr="00E11B5F">
        <w:rPr>
          <w:rFonts w:asciiTheme="majorHAnsi" w:hAnsiTheme="majorHAnsi"/>
          <w:color w:val="333333"/>
          <w:sz w:val="18"/>
          <w:szCs w:val="18"/>
        </w:rPr>
        <w:br/>
        <w:t>A: Documentation plays a critical role in QA. QA practices should be documented, so that they are repeatable. Specifications, designs, business rules, inspection reports, configurations, code changes, test plans, test cases, bug reports, user manuals should all be documented. Ideally, there should be a system for easily finding and obtaining of documents and determining what document will have a particular piece of information. Use documentation change management, if possible.</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br/>
      </w:r>
      <w:r w:rsidRPr="00E11B5F">
        <w:rPr>
          <w:rFonts w:asciiTheme="majorHAnsi" w:hAnsiTheme="majorHAnsi"/>
          <w:b/>
          <w:bCs/>
          <w:color w:val="0000FF"/>
          <w:sz w:val="18"/>
          <w:szCs w:val="18"/>
        </w:rPr>
        <w:t>Q: What makes a good test engineer?</w:t>
      </w:r>
      <w:r w:rsidRPr="00E11B5F">
        <w:rPr>
          <w:rFonts w:asciiTheme="majorHAnsi" w:hAnsiTheme="majorHAnsi"/>
          <w:color w:val="333333"/>
          <w:sz w:val="18"/>
          <w:szCs w:val="18"/>
        </w:rPr>
        <w:br/>
      </w:r>
      <w:r w:rsidRPr="00E11B5F">
        <w:rPr>
          <w:rFonts w:asciiTheme="majorHAnsi" w:hAnsiTheme="majorHAnsi"/>
          <w:color w:val="333333"/>
          <w:sz w:val="18"/>
          <w:szCs w:val="18"/>
        </w:rPr>
        <w:br/>
        <w:t xml:space="preserve">A: Good test engineers have a "test to break" attitude. We, good test engineers, take the point of view of the customer; have a strong desire for quality and an attention to detail. Tact and diplomacy are useful in maintaining a cooperative relationship with developers and an ability </w:t>
      </w:r>
      <w:r w:rsidRPr="00E11B5F">
        <w:rPr>
          <w:rFonts w:asciiTheme="majorHAnsi" w:hAnsiTheme="majorHAnsi"/>
          <w:color w:val="333333"/>
          <w:sz w:val="18"/>
          <w:szCs w:val="18"/>
        </w:rPr>
        <w:lastRenderedPageBreak/>
        <w:t>to communicate with both technical and non-technical people. Previous software development experience is also helpful as it provides a deeper understanding of the software development process, gives the test engineer an appreciation for the developers' point of view and reduces the learning curve in automated test tool programming.</w:t>
      </w:r>
      <w:r w:rsidRPr="00E11B5F">
        <w:rPr>
          <w:rFonts w:asciiTheme="majorHAnsi" w:hAnsiTheme="majorHAnsi"/>
          <w:color w:val="333333"/>
          <w:sz w:val="18"/>
          <w:szCs w:val="18"/>
        </w:rPr>
        <w:br/>
      </w:r>
      <w:r w:rsidRPr="00E11B5F">
        <w:rPr>
          <w:rFonts w:asciiTheme="majorHAnsi" w:hAnsiTheme="majorHAnsi"/>
          <w:color w:val="333333"/>
          <w:sz w:val="18"/>
          <w:szCs w:val="18"/>
        </w:rPr>
        <w:br/>
        <w:t>G C Reddy is a good test engineer because he has a "test to break" attitude, takes the point of view of the customer, has a strong desire for quality, has an attention to detail, He's also tactful and diplomatic and has good a communication skill, both oral and written. And he has previous software development experience, too.</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br/>
      </w:r>
      <w:r w:rsidRPr="00E11B5F">
        <w:rPr>
          <w:rFonts w:asciiTheme="majorHAnsi" w:hAnsiTheme="majorHAnsi"/>
          <w:b/>
          <w:bCs/>
          <w:color w:val="0000FF"/>
          <w:sz w:val="18"/>
          <w:szCs w:val="18"/>
        </w:rPr>
        <w:t>Q: What is a test plan?</w:t>
      </w:r>
      <w:r w:rsidRPr="00E11B5F">
        <w:rPr>
          <w:rFonts w:asciiTheme="majorHAnsi" w:hAnsiTheme="majorHAnsi"/>
          <w:color w:val="333333"/>
          <w:sz w:val="18"/>
          <w:szCs w:val="18"/>
        </w:rPr>
        <w:br/>
      </w:r>
      <w:r w:rsidRPr="00E11B5F">
        <w:rPr>
          <w:rFonts w:asciiTheme="majorHAnsi" w:hAnsiTheme="majorHAnsi"/>
          <w:color w:val="333333"/>
          <w:sz w:val="18"/>
          <w:szCs w:val="18"/>
        </w:rPr>
        <w:br/>
        <w:t>A: A software project test plan is a document that describes the objectives, scope, approach and focus of a software testing effort. The process of preparing a test plan is a useful way to think through the efforts needed to validate the acceptability of a software product. The completed document will help people outside the test group understand the why and how of product validation. It should be thorough enough to be useful, but not so thorough that none outside the test group will be able to read it.</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What is a test case?</w:t>
      </w:r>
      <w:r w:rsidRPr="00E11B5F">
        <w:rPr>
          <w:rFonts w:asciiTheme="majorHAnsi" w:hAnsiTheme="majorHAnsi"/>
          <w:color w:val="333333"/>
          <w:sz w:val="18"/>
          <w:szCs w:val="18"/>
        </w:rPr>
        <w:br/>
      </w:r>
      <w:r w:rsidRPr="00E11B5F">
        <w:rPr>
          <w:rFonts w:asciiTheme="majorHAnsi" w:hAnsiTheme="majorHAnsi"/>
          <w:color w:val="333333"/>
          <w:sz w:val="18"/>
          <w:szCs w:val="18"/>
        </w:rPr>
        <w:br/>
        <w:t>A: A test case is a document that describes an input, action, or event and its expected result, in order to determine if a feature of an application is working correctly. A test case should contain particulars such as a...</w:t>
      </w:r>
      <w:r w:rsidRPr="00E11B5F">
        <w:rPr>
          <w:rFonts w:asciiTheme="majorHAnsi" w:hAnsiTheme="majorHAnsi"/>
          <w:color w:val="333333"/>
          <w:sz w:val="18"/>
          <w:szCs w:val="18"/>
        </w:rPr>
        <w:br/>
        <w:t>•    Test case identifier;</w:t>
      </w:r>
      <w:r w:rsidRPr="00E11B5F">
        <w:rPr>
          <w:rFonts w:asciiTheme="majorHAnsi" w:hAnsiTheme="majorHAnsi"/>
          <w:color w:val="333333"/>
          <w:sz w:val="18"/>
          <w:szCs w:val="18"/>
        </w:rPr>
        <w:br/>
        <w:t>•    Test case name;</w:t>
      </w:r>
      <w:r w:rsidRPr="00E11B5F">
        <w:rPr>
          <w:rFonts w:asciiTheme="majorHAnsi" w:hAnsiTheme="majorHAnsi"/>
          <w:color w:val="333333"/>
          <w:sz w:val="18"/>
          <w:szCs w:val="18"/>
        </w:rPr>
        <w:br/>
        <w:t>•    Objective;</w:t>
      </w:r>
      <w:r w:rsidRPr="00E11B5F">
        <w:rPr>
          <w:rFonts w:asciiTheme="majorHAnsi" w:hAnsiTheme="majorHAnsi"/>
          <w:color w:val="333333"/>
          <w:sz w:val="18"/>
          <w:szCs w:val="18"/>
        </w:rPr>
        <w:br/>
        <w:t>•    Test conditions/setup;</w:t>
      </w:r>
      <w:r w:rsidRPr="00E11B5F">
        <w:rPr>
          <w:rFonts w:asciiTheme="majorHAnsi" w:hAnsiTheme="majorHAnsi"/>
          <w:color w:val="333333"/>
          <w:sz w:val="18"/>
          <w:szCs w:val="18"/>
        </w:rPr>
        <w:br/>
        <w:t>•    Input data requirements/steps, and</w:t>
      </w:r>
      <w:r w:rsidRPr="00E11B5F">
        <w:rPr>
          <w:rFonts w:asciiTheme="majorHAnsi" w:hAnsiTheme="majorHAnsi"/>
          <w:color w:val="333333"/>
          <w:sz w:val="18"/>
          <w:szCs w:val="18"/>
        </w:rPr>
        <w:br/>
        <w:t>•    Expected results.</w:t>
      </w:r>
      <w:r w:rsidRPr="00E11B5F">
        <w:rPr>
          <w:rFonts w:asciiTheme="majorHAnsi" w:hAnsiTheme="majorHAnsi"/>
          <w:color w:val="333333"/>
          <w:sz w:val="18"/>
          <w:szCs w:val="18"/>
        </w:rPr>
        <w:br/>
        <w:t>Please note, the process of developing test cases can help find problems in the requirements or design of an application, since it requires you to completely think through the operation of the application. For this reason, it is useful to prepare test cases early in the development cycle, if possible.</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br/>
      </w:r>
      <w:r w:rsidRPr="00E11B5F">
        <w:rPr>
          <w:rFonts w:asciiTheme="majorHAnsi" w:hAnsiTheme="majorHAnsi"/>
          <w:b/>
          <w:bCs/>
          <w:color w:val="0000FF"/>
          <w:sz w:val="18"/>
          <w:szCs w:val="18"/>
        </w:rPr>
        <w:t>Q: What should be done after a bug is found?</w:t>
      </w:r>
      <w:r w:rsidRPr="00E11B5F">
        <w:rPr>
          <w:rFonts w:asciiTheme="majorHAnsi" w:hAnsiTheme="majorHAnsi"/>
          <w:color w:val="333333"/>
          <w:sz w:val="18"/>
          <w:szCs w:val="18"/>
        </w:rPr>
        <w:br/>
      </w:r>
      <w:r w:rsidRPr="00E11B5F">
        <w:rPr>
          <w:rFonts w:asciiTheme="majorHAnsi" w:hAnsiTheme="majorHAnsi"/>
          <w:color w:val="333333"/>
          <w:sz w:val="18"/>
          <w:szCs w:val="18"/>
        </w:rPr>
        <w:br/>
        <w:t>A: When a bug is found, it needs to be communicated and assigned to developers that can fix it. After the problem is resolved, fixes should be re-tested. Additionally, determinations should be made regarding requirements, software, hardware, safety impact, etc., for regression testing to check the fixes didn't create other problems elsewhere. If a problem-tracking system is in place, it should encapsulate these determinations. A variety of commercial, problem-tracking/management software tools are available. These tools, with the detailed input of software test engineers, will give the team complete information so developers can understand the bug, get an idea of its severity, reproduce it and fix it.</w:t>
      </w:r>
      <w:r w:rsidRPr="00E11B5F">
        <w:rPr>
          <w:rFonts w:asciiTheme="majorHAnsi" w:hAnsiTheme="majorHAnsi"/>
          <w:color w:val="333333"/>
          <w:sz w:val="18"/>
          <w:szCs w:val="18"/>
        </w:rPr>
        <w:br/>
      </w:r>
      <w:r w:rsidRPr="00E11B5F">
        <w:rPr>
          <w:rFonts w:asciiTheme="majorHAnsi" w:hAnsiTheme="majorHAnsi"/>
          <w:b/>
          <w:bCs/>
          <w:color w:val="0000FF"/>
          <w:sz w:val="18"/>
          <w:szCs w:val="18"/>
        </w:rPr>
        <w:br/>
        <w:t>Q: What is configuration management?</w:t>
      </w:r>
      <w:r w:rsidRPr="00E11B5F">
        <w:rPr>
          <w:rFonts w:asciiTheme="majorHAnsi" w:hAnsiTheme="majorHAnsi"/>
          <w:color w:val="333333"/>
          <w:sz w:val="18"/>
          <w:szCs w:val="18"/>
        </w:rPr>
        <w:br/>
      </w:r>
      <w:r w:rsidRPr="00E11B5F">
        <w:rPr>
          <w:rFonts w:asciiTheme="majorHAnsi" w:hAnsiTheme="majorHAnsi"/>
          <w:color w:val="333333"/>
          <w:sz w:val="18"/>
          <w:szCs w:val="18"/>
        </w:rPr>
        <w:br/>
        <w:t>A: Configuration management (CM) covers the tools and processes used to control, coordinate and track code, requirements, documentation, problems, change requests, designs, tools, compilers, libraries, patches, changes made to them and who makes the changes. Rob Davis has had experience with a full range of CM tools and concepts, and can easily adapt to your software tool and process needs.</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br/>
      </w:r>
      <w:r w:rsidRPr="00E11B5F">
        <w:rPr>
          <w:rFonts w:asciiTheme="majorHAnsi" w:hAnsiTheme="majorHAnsi"/>
          <w:b/>
          <w:bCs/>
          <w:color w:val="0000FF"/>
          <w:sz w:val="18"/>
          <w:szCs w:val="18"/>
        </w:rPr>
        <w:t>Q: What if the software is so buggy it can't be tested at all?</w:t>
      </w:r>
      <w:r w:rsidRPr="00E11B5F">
        <w:rPr>
          <w:rFonts w:asciiTheme="majorHAnsi" w:hAnsiTheme="majorHAnsi"/>
          <w:color w:val="333333"/>
          <w:sz w:val="18"/>
          <w:szCs w:val="18"/>
        </w:rPr>
        <w:br/>
      </w:r>
      <w:r w:rsidRPr="00E11B5F">
        <w:rPr>
          <w:rFonts w:asciiTheme="majorHAnsi" w:hAnsiTheme="majorHAnsi"/>
          <w:color w:val="333333"/>
          <w:sz w:val="18"/>
          <w:szCs w:val="18"/>
        </w:rPr>
        <w:br/>
        <w:t>A: In this situation the best bet is to have test engineers go through the process of reporting whatever bugs or problems initially show up, with the focus being on critical bugs.</w:t>
      </w:r>
      <w:r w:rsidRPr="00E11B5F">
        <w:rPr>
          <w:rFonts w:asciiTheme="majorHAnsi" w:hAnsiTheme="majorHAnsi"/>
          <w:color w:val="333333"/>
          <w:sz w:val="18"/>
          <w:szCs w:val="18"/>
        </w:rPr>
        <w:br/>
      </w:r>
      <w:r w:rsidRPr="00E11B5F">
        <w:rPr>
          <w:rFonts w:asciiTheme="majorHAnsi" w:hAnsiTheme="majorHAnsi"/>
          <w:color w:val="333333"/>
          <w:sz w:val="18"/>
          <w:szCs w:val="18"/>
        </w:rPr>
        <w:br/>
        <w:t>Since this type of problem can severely affect schedules and indicates deeper problems in the software development process, such as insufficient unit testing, insufficient integration testing, poor design, improper build or release procedures, managers should be notified and provided with some documentation as evidence of the problem.</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What if there isn't enough time for thorough testing?</w:t>
      </w:r>
      <w:r w:rsidRPr="00E11B5F">
        <w:rPr>
          <w:rFonts w:asciiTheme="majorHAnsi" w:hAnsiTheme="majorHAnsi"/>
          <w:color w:val="333333"/>
          <w:sz w:val="18"/>
          <w:szCs w:val="18"/>
        </w:rPr>
        <w:br/>
      </w:r>
      <w:r w:rsidRPr="00E11B5F">
        <w:rPr>
          <w:rFonts w:asciiTheme="majorHAnsi" w:hAnsiTheme="majorHAnsi"/>
          <w:color w:val="333333"/>
          <w:sz w:val="18"/>
          <w:szCs w:val="18"/>
        </w:rPr>
        <w:br/>
        <w:t>A: Since it's rarely possible to test every possible aspect of an application, every possible combination of events, every dependency, or everything that could go wrong, risk analysis is appropriate to most software development projects.</w:t>
      </w:r>
      <w:r w:rsidRPr="00E11B5F">
        <w:rPr>
          <w:rFonts w:asciiTheme="majorHAnsi" w:hAnsiTheme="majorHAnsi"/>
          <w:color w:val="333333"/>
          <w:sz w:val="18"/>
          <w:szCs w:val="18"/>
        </w:rPr>
        <w:br/>
      </w:r>
      <w:r w:rsidRPr="00E11B5F">
        <w:rPr>
          <w:rFonts w:asciiTheme="majorHAnsi" w:hAnsiTheme="majorHAnsi"/>
          <w:color w:val="333333"/>
          <w:sz w:val="18"/>
          <w:szCs w:val="18"/>
        </w:rPr>
        <w:br/>
        <w:t>Use risk analysis to determine where testing should be focused. This requires judgment skills, common sense and experience. The checklist should include answers to the following questions:</w:t>
      </w:r>
      <w:r w:rsidRPr="00E11B5F">
        <w:rPr>
          <w:rFonts w:asciiTheme="majorHAnsi" w:hAnsiTheme="majorHAnsi"/>
          <w:color w:val="333333"/>
          <w:sz w:val="18"/>
          <w:szCs w:val="18"/>
        </w:rPr>
        <w:br/>
        <w:t>•    Which functionality is most important to the project's intended purpose?</w:t>
      </w:r>
      <w:r w:rsidRPr="00E11B5F">
        <w:rPr>
          <w:rFonts w:asciiTheme="majorHAnsi" w:hAnsiTheme="majorHAnsi"/>
          <w:color w:val="333333"/>
          <w:sz w:val="18"/>
          <w:szCs w:val="18"/>
        </w:rPr>
        <w:br/>
        <w:t>•    Which functionality is most visible to the user?</w:t>
      </w:r>
      <w:r w:rsidRPr="00E11B5F">
        <w:rPr>
          <w:rFonts w:asciiTheme="majorHAnsi" w:hAnsiTheme="majorHAnsi"/>
          <w:color w:val="333333"/>
          <w:sz w:val="18"/>
          <w:szCs w:val="18"/>
        </w:rPr>
        <w:br/>
        <w:t>•    Which functionality has the largest safety impact?</w:t>
      </w:r>
      <w:r w:rsidRPr="00E11B5F">
        <w:rPr>
          <w:rFonts w:asciiTheme="majorHAnsi" w:hAnsiTheme="majorHAnsi"/>
          <w:color w:val="333333"/>
          <w:sz w:val="18"/>
          <w:szCs w:val="18"/>
        </w:rPr>
        <w:br/>
        <w:t>•    Which functionality has the largest financial impact on users?</w:t>
      </w:r>
      <w:r w:rsidRPr="00E11B5F">
        <w:rPr>
          <w:rFonts w:asciiTheme="majorHAnsi" w:hAnsiTheme="majorHAnsi"/>
          <w:color w:val="333333"/>
          <w:sz w:val="18"/>
          <w:szCs w:val="18"/>
        </w:rPr>
        <w:br/>
        <w:t>•    Which aspects of the application are most important to the customer?</w:t>
      </w:r>
      <w:r w:rsidRPr="00E11B5F">
        <w:rPr>
          <w:rFonts w:asciiTheme="majorHAnsi" w:hAnsiTheme="majorHAnsi"/>
          <w:color w:val="333333"/>
          <w:sz w:val="18"/>
          <w:szCs w:val="18"/>
        </w:rPr>
        <w:br/>
        <w:t>•    Which aspects of the application can be tested early in the development cycle?</w:t>
      </w:r>
      <w:r w:rsidRPr="00E11B5F">
        <w:rPr>
          <w:rFonts w:asciiTheme="majorHAnsi" w:hAnsiTheme="majorHAnsi"/>
          <w:color w:val="333333"/>
          <w:sz w:val="18"/>
          <w:szCs w:val="18"/>
        </w:rPr>
        <w:br/>
        <w:t>•    Which parts of the code are most complex and thus most subject to errors?</w:t>
      </w:r>
      <w:r w:rsidRPr="00E11B5F">
        <w:rPr>
          <w:rFonts w:asciiTheme="majorHAnsi" w:hAnsiTheme="majorHAnsi"/>
          <w:color w:val="333333"/>
          <w:sz w:val="18"/>
          <w:szCs w:val="18"/>
        </w:rPr>
        <w:br/>
        <w:t>•    Which parts of the application were developed in rush or panic mode?</w:t>
      </w:r>
      <w:r w:rsidRPr="00E11B5F">
        <w:rPr>
          <w:rFonts w:asciiTheme="majorHAnsi" w:hAnsiTheme="majorHAnsi"/>
          <w:color w:val="333333"/>
          <w:sz w:val="18"/>
          <w:szCs w:val="18"/>
        </w:rPr>
        <w:br/>
      </w:r>
      <w:r w:rsidRPr="00E11B5F">
        <w:rPr>
          <w:rFonts w:asciiTheme="majorHAnsi" w:hAnsiTheme="majorHAnsi"/>
          <w:color w:val="333333"/>
          <w:sz w:val="18"/>
          <w:szCs w:val="18"/>
        </w:rPr>
        <w:lastRenderedPageBreak/>
        <w:t>•    Which aspects of similar/related previous projects caused problems?</w:t>
      </w:r>
      <w:r w:rsidRPr="00E11B5F">
        <w:rPr>
          <w:rFonts w:asciiTheme="majorHAnsi" w:hAnsiTheme="majorHAnsi"/>
          <w:color w:val="333333"/>
          <w:sz w:val="18"/>
          <w:szCs w:val="18"/>
        </w:rPr>
        <w:br/>
        <w:t>•    Which aspects of similar/related previous projects had large maintenance expenses?</w:t>
      </w:r>
      <w:r w:rsidRPr="00E11B5F">
        <w:rPr>
          <w:rFonts w:asciiTheme="majorHAnsi" w:hAnsiTheme="majorHAnsi"/>
          <w:color w:val="333333"/>
          <w:sz w:val="18"/>
          <w:szCs w:val="18"/>
        </w:rPr>
        <w:br/>
        <w:t>•    Which parts of the requirements and design are unclear or poorly thought out?</w:t>
      </w:r>
      <w:r w:rsidRPr="00E11B5F">
        <w:rPr>
          <w:rFonts w:asciiTheme="majorHAnsi" w:hAnsiTheme="majorHAnsi"/>
          <w:color w:val="333333"/>
          <w:sz w:val="18"/>
          <w:szCs w:val="18"/>
        </w:rPr>
        <w:br/>
        <w:t>•    What do the developers think are the highest-risk aspects of the application?</w:t>
      </w:r>
      <w:r w:rsidRPr="00E11B5F">
        <w:rPr>
          <w:rFonts w:asciiTheme="majorHAnsi" w:hAnsiTheme="majorHAnsi"/>
          <w:color w:val="333333"/>
          <w:sz w:val="18"/>
          <w:szCs w:val="18"/>
        </w:rPr>
        <w:br/>
        <w:t>•    What kinds of problems would cause the worst publicity?</w:t>
      </w:r>
      <w:r w:rsidRPr="00E11B5F">
        <w:rPr>
          <w:rFonts w:asciiTheme="majorHAnsi" w:hAnsiTheme="majorHAnsi"/>
          <w:color w:val="333333"/>
          <w:sz w:val="18"/>
          <w:szCs w:val="18"/>
        </w:rPr>
        <w:br/>
        <w:t>•    What kinds of problems would cause the most customer service complaints?</w:t>
      </w:r>
      <w:r w:rsidRPr="00E11B5F">
        <w:rPr>
          <w:rFonts w:asciiTheme="majorHAnsi" w:hAnsiTheme="majorHAnsi"/>
          <w:color w:val="333333"/>
          <w:sz w:val="18"/>
          <w:szCs w:val="18"/>
        </w:rPr>
        <w:br/>
        <w:t>•    What kinds of tests could easily cover multiple functionalities?</w:t>
      </w:r>
      <w:r w:rsidRPr="00E11B5F">
        <w:rPr>
          <w:rFonts w:asciiTheme="majorHAnsi" w:hAnsiTheme="majorHAnsi"/>
          <w:color w:val="333333"/>
          <w:sz w:val="18"/>
          <w:szCs w:val="18"/>
        </w:rPr>
        <w:br/>
        <w:t>•    Which tests will have the best high-risk-coverage to time-required ratio?</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br/>
      </w:r>
      <w:r w:rsidRPr="00E11B5F">
        <w:rPr>
          <w:rFonts w:asciiTheme="majorHAnsi" w:hAnsiTheme="majorHAnsi"/>
          <w:b/>
          <w:bCs/>
          <w:color w:val="0000FF"/>
          <w:sz w:val="18"/>
          <w:szCs w:val="18"/>
        </w:rPr>
        <w:t>Q: What if the project isn't big enough to justify extensive testing?</w:t>
      </w:r>
      <w:r w:rsidRPr="00E11B5F">
        <w:rPr>
          <w:rFonts w:asciiTheme="majorHAnsi" w:hAnsiTheme="majorHAnsi"/>
          <w:color w:val="333333"/>
          <w:sz w:val="18"/>
          <w:szCs w:val="18"/>
        </w:rPr>
        <w:br/>
      </w:r>
      <w:r w:rsidRPr="00E11B5F">
        <w:rPr>
          <w:rFonts w:asciiTheme="majorHAnsi" w:hAnsiTheme="majorHAnsi"/>
          <w:color w:val="333333"/>
          <w:sz w:val="18"/>
          <w:szCs w:val="18"/>
        </w:rPr>
        <w:br/>
        <w:t>A: Consider the impact of project errors, not the size of the project. However, if extensive testing is still not justified, risk analysis is again needed and the considerations listed under "What if there isn't enough time for thorough testing?" do apply. The test engineer then should do "ad hoc" testing, or write up a limited test plan based on the risk analysis.</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What can be done if requirements are changing continuously?</w:t>
      </w:r>
      <w:r w:rsidRPr="00E11B5F">
        <w:rPr>
          <w:rFonts w:asciiTheme="majorHAnsi" w:hAnsiTheme="majorHAnsi"/>
          <w:color w:val="333333"/>
          <w:sz w:val="18"/>
          <w:szCs w:val="18"/>
        </w:rPr>
        <w:br/>
      </w:r>
      <w:r w:rsidRPr="00E11B5F">
        <w:rPr>
          <w:rFonts w:asciiTheme="majorHAnsi" w:hAnsiTheme="majorHAnsi"/>
          <w:color w:val="333333"/>
          <w:sz w:val="18"/>
          <w:szCs w:val="18"/>
        </w:rPr>
        <w:br/>
        <w:t>A: Work with management early on to understand how requirements might change, so that alternate test plans and strategies can be worked out in advance. It is helpful if the application's initial design allows for some adaptability, so that later changes do not require redoing the application from scratch. Additionally, try to...</w:t>
      </w:r>
      <w:r w:rsidRPr="00E11B5F">
        <w:rPr>
          <w:rFonts w:asciiTheme="majorHAnsi" w:hAnsiTheme="majorHAnsi"/>
          <w:color w:val="333333"/>
          <w:sz w:val="18"/>
          <w:szCs w:val="18"/>
        </w:rPr>
        <w:br/>
        <w:t>•    Ensure the code is well commented and well documented; this makes changes easier for the developers.</w:t>
      </w:r>
      <w:r w:rsidRPr="00E11B5F">
        <w:rPr>
          <w:rFonts w:asciiTheme="majorHAnsi" w:hAnsiTheme="majorHAnsi"/>
          <w:color w:val="333333"/>
          <w:sz w:val="18"/>
          <w:szCs w:val="18"/>
        </w:rPr>
        <w:br/>
        <w:t>•    Use rapid prototyping whenever possible; this will help customers feel sure of their requirements and minimize changes.</w:t>
      </w:r>
      <w:r w:rsidRPr="00E11B5F">
        <w:rPr>
          <w:rFonts w:asciiTheme="majorHAnsi" w:hAnsiTheme="majorHAnsi"/>
          <w:color w:val="333333"/>
          <w:sz w:val="18"/>
          <w:szCs w:val="18"/>
        </w:rPr>
        <w:br/>
        <w:t>•    In the project's initial schedule, allow for some extra time to commensurate with probable changes.</w:t>
      </w:r>
      <w:r w:rsidRPr="00E11B5F">
        <w:rPr>
          <w:rFonts w:asciiTheme="majorHAnsi" w:hAnsiTheme="majorHAnsi"/>
          <w:color w:val="333333"/>
          <w:sz w:val="18"/>
          <w:szCs w:val="18"/>
        </w:rPr>
        <w:br/>
        <w:t>Move new requirements to a 'Phase 2' version of an application and use the original requirements for the 'Phase 1' version.</w:t>
      </w:r>
      <w:r w:rsidRPr="00E11B5F">
        <w:rPr>
          <w:rFonts w:asciiTheme="majorHAnsi" w:hAnsiTheme="majorHAnsi"/>
          <w:color w:val="333333"/>
          <w:sz w:val="18"/>
          <w:szCs w:val="18"/>
        </w:rPr>
        <w:br/>
        <w:t>Negotiate to allow only easily implemented new requirements into the project.</w:t>
      </w:r>
      <w:r w:rsidRPr="00E11B5F">
        <w:rPr>
          <w:rFonts w:asciiTheme="majorHAnsi" w:hAnsiTheme="majorHAnsi"/>
          <w:color w:val="333333"/>
          <w:sz w:val="18"/>
          <w:szCs w:val="18"/>
        </w:rPr>
        <w:br/>
        <w:t>•    Ensure customers and management understand scheduling impacts, inherent risks and costs of significant requirements changes. Then let management or the customers decide if the changes are warranted; after all, that's their job.</w:t>
      </w:r>
      <w:r w:rsidRPr="00E11B5F">
        <w:rPr>
          <w:rFonts w:asciiTheme="majorHAnsi" w:hAnsiTheme="majorHAnsi"/>
          <w:color w:val="333333"/>
          <w:sz w:val="18"/>
          <w:szCs w:val="18"/>
        </w:rPr>
        <w:br/>
        <w:t>•    Balance the effort put into setting up automated testing with the expected effort required to redo them to deal with changes.</w:t>
      </w:r>
      <w:r w:rsidRPr="00E11B5F">
        <w:rPr>
          <w:rFonts w:asciiTheme="majorHAnsi" w:hAnsiTheme="majorHAnsi"/>
          <w:color w:val="333333"/>
          <w:sz w:val="18"/>
          <w:szCs w:val="18"/>
        </w:rPr>
        <w:br/>
        <w:t>•    Design some flexibility into automated test scripts;</w:t>
      </w:r>
      <w:r w:rsidRPr="00E11B5F">
        <w:rPr>
          <w:rFonts w:asciiTheme="majorHAnsi" w:hAnsiTheme="majorHAnsi"/>
          <w:color w:val="333333"/>
          <w:sz w:val="18"/>
          <w:szCs w:val="18"/>
        </w:rPr>
        <w:br/>
        <w:t>•    Focus initial automated testing on application aspects that are most likely to remain unchanged;</w:t>
      </w:r>
      <w:r w:rsidRPr="00E11B5F">
        <w:rPr>
          <w:rFonts w:asciiTheme="majorHAnsi" w:hAnsiTheme="majorHAnsi"/>
          <w:color w:val="333333"/>
          <w:sz w:val="18"/>
          <w:szCs w:val="18"/>
        </w:rPr>
        <w:br/>
        <w:t>•    Devote appropriate effort to risk analysis of changes, in order to minimize regression-testing needs;</w:t>
      </w:r>
      <w:r w:rsidRPr="00E11B5F">
        <w:rPr>
          <w:rFonts w:asciiTheme="majorHAnsi" w:hAnsiTheme="majorHAnsi"/>
          <w:color w:val="333333"/>
          <w:sz w:val="18"/>
          <w:szCs w:val="18"/>
        </w:rPr>
        <w:br/>
        <w:t>•    Design some flexibility into test cases; this is not easily done; the best bet is to minimize the detail in the test cases, or set up only higher-level generic-type test plans;</w:t>
      </w:r>
      <w:r w:rsidRPr="00E11B5F">
        <w:rPr>
          <w:rFonts w:asciiTheme="majorHAnsi" w:hAnsiTheme="majorHAnsi"/>
          <w:color w:val="333333"/>
          <w:sz w:val="18"/>
          <w:szCs w:val="18"/>
        </w:rPr>
        <w:br/>
        <w:t>Focus less on detailed test plans and test cases and more on ad-hoc testing with an understanding of the added risk this entails.</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br/>
      </w:r>
      <w:r w:rsidRPr="00E11B5F">
        <w:rPr>
          <w:rFonts w:asciiTheme="majorHAnsi" w:hAnsiTheme="majorHAnsi"/>
          <w:b/>
          <w:bCs/>
          <w:color w:val="0000FF"/>
          <w:sz w:val="18"/>
          <w:szCs w:val="18"/>
        </w:rPr>
        <w:t>Q: How do you know when to stop testing?</w:t>
      </w:r>
      <w:r w:rsidRPr="00E11B5F">
        <w:rPr>
          <w:rFonts w:asciiTheme="majorHAnsi" w:hAnsiTheme="majorHAnsi"/>
          <w:color w:val="333333"/>
          <w:sz w:val="18"/>
          <w:szCs w:val="18"/>
        </w:rPr>
        <w:br/>
      </w:r>
      <w:r w:rsidRPr="00E11B5F">
        <w:rPr>
          <w:rFonts w:asciiTheme="majorHAnsi" w:hAnsiTheme="majorHAnsi"/>
          <w:color w:val="333333"/>
          <w:sz w:val="18"/>
          <w:szCs w:val="18"/>
        </w:rPr>
        <w:br/>
        <w:t>A: This can be difficult to determine. Many modern software applications are so complex and run in such an interdependent environment, that complete testing can never be done. Common factors in deciding when to stop are...</w:t>
      </w:r>
      <w:r w:rsidRPr="00E11B5F">
        <w:rPr>
          <w:rFonts w:asciiTheme="majorHAnsi" w:hAnsiTheme="majorHAnsi"/>
          <w:color w:val="333333"/>
          <w:sz w:val="18"/>
          <w:szCs w:val="18"/>
        </w:rPr>
        <w:br/>
        <w:t>•    Deadlines, e.g. release deadlines, testing deadlines;</w:t>
      </w:r>
      <w:r w:rsidRPr="00E11B5F">
        <w:rPr>
          <w:rFonts w:asciiTheme="majorHAnsi" w:hAnsiTheme="majorHAnsi"/>
          <w:color w:val="333333"/>
          <w:sz w:val="18"/>
          <w:szCs w:val="18"/>
        </w:rPr>
        <w:br/>
        <w:t>•    Test cases completed with certain percentage passed;</w:t>
      </w:r>
      <w:r w:rsidRPr="00E11B5F">
        <w:rPr>
          <w:rFonts w:asciiTheme="majorHAnsi" w:hAnsiTheme="majorHAnsi"/>
          <w:color w:val="333333"/>
          <w:sz w:val="18"/>
          <w:szCs w:val="18"/>
        </w:rPr>
        <w:br/>
        <w:t>•    Test budget has been depleted;</w:t>
      </w:r>
      <w:r w:rsidRPr="00E11B5F">
        <w:rPr>
          <w:rFonts w:asciiTheme="majorHAnsi" w:hAnsiTheme="majorHAnsi"/>
          <w:color w:val="333333"/>
          <w:sz w:val="18"/>
          <w:szCs w:val="18"/>
        </w:rPr>
        <w:br/>
        <w:t>•    Coverage of code, functionality, or requirements reaches a specified point;</w:t>
      </w:r>
      <w:r w:rsidRPr="00E11B5F">
        <w:rPr>
          <w:rFonts w:asciiTheme="majorHAnsi" w:hAnsiTheme="majorHAnsi"/>
          <w:color w:val="333333"/>
          <w:sz w:val="18"/>
          <w:szCs w:val="18"/>
        </w:rPr>
        <w:br/>
        <w:t>•    Bug rate falls below a certain level; or</w:t>
      </w:r>
      <w:r w:rsidRPr="00E11B5F">
        <w:rPr>
          <w:rFonts w:asciiTheme="majorHAnsi" w:hAnsiTheme="majorHAnsi"/>
          <w:color w:val="333333"/>
          <w:sz w:val="18"/>
          <w:szCs w:val="18"/>
        </w:rPr>
        <w:br/>
        <w:t>•    Beta or alpha testing period ends.</w:t>
      </w:r>
    </w:p>
    <w:p w:rsidR="00E65551" w:rsidRPr="00E11B5F" w:rsidRDefault="00E65551" w:rsidP="00E11B5F">
      <w:pPr>
        <w:pStyle w:val="Heading1"/>
        <w:spacing w:before="0" w:beforeAutospacing="0" w:after="0" w:afterAutospacing="0"/>
        <w:rPr>
          <w:rFonts w:asciiTheme="majorHAnsi" w:hAnsiTheme="majorHAnsi"/>
          <w:color w:val="333333"/>
          <w:sz w:val="18"/>
          <w:szCs w:val="18"/>
          <w:shd w:val="clear" w:color="auto" w:fill="FFFFFF"/>
        </w:rPr>
      </w:pPr>
      <w:r w:rsidRPr="00E11B5F">
        <w:rPr>
          <w:rFonts w:asciiTheme="majorHAnsi" w:hAnsiTheme="majorHAnsi"/>
          <w:color w:val="333333"/>
          <w:sz w:val="18"/>
          <w:szCs w:val="18"/>
          <w:shd w:val="clear" w:color="auto" w:fill="FFFFFF"/>
        </w:rPr>
        <w:br/>
      </w:r>
      <w:r w:rsidRPr="00E11B5F">
        <w:rPr>
          <w:rFonts w:asciiTheme="majorHAnsi" w:hAnsiTheme="majorHAnsi"/>
          <w:b w:val="0"/>
          <w:bCs w:val="0"/>
          <w:color w:val="0000FF"/>
          <w:sz w:val="18"/>
          <w:szCs w:val="18"/>
          <w:shd w:val="clear" w:color="auto" w:fill="FFFFFF"/>
        </w:rPr>
        <w:t>Q: What if the application has functionality that wasn't in the requirements?</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A: It may take serious effort to determine if an application has significant unexpected or hidden functionality, which it would indicate deeper problems in the software development process. If the functionality isn't necessary to the purpose of the application, it should be removed, as it may have unknown impacts or dependencies that were not taken into account by the designer or the customer.</w:t>
      </w:r>
      <w:r w:rsidRPr="00E11B5F">
        <w:rPr>
          <w:rFonts w:asciiTheme="majorHAnsi" w:hAnsiTheme="majorHAnsi"/>
          <w:color w:val="333333"/>
          <w:sz w:val="18"/>
          <w:szCs w:val="18"/>
          <w:shd w:val="clear" w:color="auto" w:fill="FFFFFF"/>
        </w:rPr>
        <w:br/>
        <w:t>If not removed, design information will be needed to determine added testing needs or regression testing needs. Management should be made aware of any significant added risks as a result of the unexpected functionality. If the functionality only affects areas, such as minor improvements in the user interface, it may not be a significant risk.</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    What if the application has functionality that wasn't in the requirements?</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br/>
        <w:t>* It may take serious effort to determine if an application has significant unexpected or hidden functionality, and it would indicate deeper problems in the software development process. If the functionality isn't necessary to the purpose of the application, it should be removed, as it may have unknown impacts or dependencies that were not taken into account by the designer or the customer. If not removed, design information will be needed to determine added testing needs or regression testing needs. Management should be made aware of any significant added risks as a result of the unexpected functionality. If the functionality only effects areas such as minor improvements in the user interface, for example, it may not be a significant risk.</w:t>
      </w:r>
      <w:r w:rsidRPr="00E65551">
        <w:rPr>
          <w:rFonts w:asciiTheme="majorHAnsi" w:eastAsia="Times New Roman" w:hAnsiTheme="majorHAnsi" w:cs="Times New Roman"/>
          <w:color w:val="373B41"/>
          <w:sz w:val="18"/>
          <w:szCs w:val="18"/>
        </w:rPr>
        <w:br/>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How can QA processes be implemented without stifling productivity?</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br/>
        <w:t xml:space="preserve">* By implementing QA processes slowly over time, using consensus to reach agreement on processes, and adjusting and experimenting as an organization grows and matures, productivity will be improved instead of stifled. Problem prevention will lessen the need for problem </w:t>
      </w:r>
      <w:r w:rsidRPr="00E65551">
        <w:rPr>
          <w:rFonts w:asciiTheme="majorHAnsi" w:eastAsia="Times New Roman" w:hAnsiTheme="majorHAnsi" w:cs="Times New Roman"/>
          <w:color w:val="333333"/>
          <w:sz w:val="18"/>
          <w:szCs w:val="18"/>
        </w:rPr>
        <w:lastRenderedPageBreak/>
        <w:t>detection, panics and burn-out will decrease, and there will be improved focus and less wasted effort. At the same time, attempts should be made to keep processes simple and efficient, minimize paperwork, promote computer-based processes and automated tracking and reporting, minimize time required in meetings, and promote training as part of the QA process. However, no one - especially talented technical types - likes rules or bureacracy, and in the short run things may slow down a bit. A typical scenario would be that more days of planning and development will be needed, but less time will be required for late-night bug-fixing and calming of irate customers. (See the Books section's 'Software QA', 'Software Engineering', and 'Project Management' categories for useful books with more information.)</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What if an organization is growing so fast that fixed QA processes are impossible</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br/>
        <w:t>* This is a common problem in the software industry, especially in new technology areas. There is no easy solution in this situation, other than:</w:t>
      </w:r>
      <w:r w:rsidRPr="00E65551">
        <w:rPr>
          <w:rFonts w:asciiTheme="majorHAnsi" w:eastAsia="Times New Roman" w:hAnsiTheme="majorHAnsi" w:cs="Times New Roman"/>
          <w:color w:val="333333"/>
          <w:sz w:val="18"/>
          <w:szCs w:val="18"/>
        </w:rPr>
        <w:br/>
      </w:r>
      <w:r w:rsidRPr="00E65551">
        <w:rPr>
          <w:rFonts w:asciiTheme="majorHAnsi" w:eastAsia="Times New Roman" w:hAnsiTheme="majorHAnsi" w:cs="Times New Roman"/>
          <w:color w:val="333333"/>
          <w:sz w:val="18"/>
          <w:szCs w:val="18"/>
        </w:rPr>
        <w:br/>
        <w:t>* Hire good people</w:t>
      </w:r>
      <w:r w:rsidRPr="00E65551">
        <w:rPr>
          <w:rFonts w:asciiTheme="majorHAnsi" w:eastAsia="Times New Roman" w:hAnsiTheme="majorHAnsi" w:cs="Times New Roman"/>
          <w:color w:val="333333"/>
          <w:sz w:val="18"/>
          <w:szCs w:val="18"/>
        </w:rPr>
        <w:br/>
      </w:r>
      <w:r w:rsidRPr="00E65551">
        <w:rPr>
          <w:rFonts w:asciiTheme="majorHAnsi" w:eastAsia="Times New Roman" w:hAnsiTheme="majorHAnsi" w:cs="Times New Roman"/>
          <w:color w:val="333333"/>
          <w:sz w:val="18"/>
          <w:szCs w:val="18"/>
        </w:rPr>
        <w:br/>
        <w:t>* Management should 'ruthlessly prioritize' quality issues and maintain focus on the customer</w:t>
      </w:r>
      <w:r w:rsidRPr="00E65551">
        <w:rPr>
          <w:rFonts w:asciiTheme="majorHAnsi" w:eastAsia="Times New Roman" w:hAnsiTheme="majorHAnsi" w:cs="Times New Roman"/>
          <w:color w:val="333333"/>
          <w:sz w:val="18"/>
          <w:szCs w:val="18"/>
        </w:rPr>
        <w:br/>
      </w:r>
      <w:r w:rsidRPr="00E65551">
        <w:rPr>
          <w:rFonts w:asciiTheme="majorHAnsi" w:eastAsia="Times New Roman" w:hAnsiTheme="majorHAnsi" w:cs="Times New Roman"/>
          <w:color w:val="333333"/>
          <w:sz w:val="18"/>
          <w:szCs w:val="18"/>
        </w:rPr>
        <w:br/>
        <w:t>* Everyone in the organization should be clear on what 'quality' means to the customer</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How does a client/server environment affect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br/>
        <w:t xml:space="preserve">* Client/server applications can be quite complex due to the multiple dependencies among clients, data communications, </w:t>
      </w:r>
      <w:r w:rsidRPr="00E65551">
        <w:rPr>
          <w:rFonts w:asciiTheme="majorHAnsi" w:eastAsia="Times New Roman" w:hAnsiTheme="majorHAnsi" w:cs="Times New Roman"/>
          <w:color w:val="333333"/>
          <w:sz w:val="18"/>
          <w:szCs w:val="18"/>
        </w:rPr>
        <w:lastRenderedPageBreak/>
        <w:t>hardware, and servers. Thus testing requirements can be extensive. When time is limited (as it usually is) the focus should be on integration and system testing. Additionally, load/stress/performance testing may be useful in determining client/server application limitations and capabilities. There are commercial tools to assist with such testing. (See the 'Tools' section for web resources with listings that include these kinds of test tools.)</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How can World Wide Web sites be tested?</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br/>
        <w:t>* Web sites are essentially client/server applications - with web servers and 'browser' clients. Consideration should be given to the interactions between html pages, TCP/IP communications, Internet connections, firewalls, applications that run in web pages (such as applets, javascript, plug-in applications), and applications that run on the server side (such as cgi scripts, database interfaces, logging applications, dynamic page generators, asp, etc.). Additionally, there are a wide variety of servers and browsers, various versions of each, small but sometimes significant differences between them, variations in connection speeds, rapidly changing technologies, and multiple standards and protocols. The end result is that</w:t>
      </w:r>
      <w:r w:rsidRPr="00E65551">
        <w:rPr>
          <w:rFonts w:asciiTheme="majorHAnsi" w:eastAsia="Times New Roman" w:hAnsiTheme="majorHAnsi" w:cs="Times New Roman"/>
          <w:color w:val="333333"/>
          <w:sz w:val="18"/>
          <w:szCs w:val="18"/>
        </w:rPr>
        <w:br/>
        <w:t>•    testing for web sites can become a major ongoing effort. Other considerations might include:</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How is testing affected by object-oriented designs?</w:t>
      </w:r>
    </w:p>
    <w:p w:rsidR="00E65551" w:rsidRPr="00E65551" w:rsidRDefault="00E65551" w:rsidP="00E11B5F">
      <w:pPr>
        <w:spacing w:after="0" w:line="240" w:lineRule="auto"/>
        <w:rPr>
          <w:rFonts w:asciiTheme="majorHAnsi" w:eastAsia="Times New Roman" w:hAnsiTheme="majorHAnsi" w:cs="Times New Roman"/>
          <w:sz w:val="18"/>
          <w:szCs w:val="18"/>
        </w:rPr>
      </w:pP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br/>
        <w:t>* What are the expected loads on the server (e.g., number of hits per unit time?), and what kind of performance is required under such loads (such as web server response time, database query response times). What kinds of tools will be needed for performance testing (such as web load testing tools, other tools already in house that can be adapted, web robot downloading tools, etc.)?</w:t>
      </w:r>
      <w:r w:rsidRPr="00E65551">
        <w:rPr>
          <w:rFonts w:asciiTheme="majorHAnsi" w:eastAsia="Times New Roman" w:hAnsiTheme="majorHAnsi" w:cs="Times New Roman"/>
          <w:color w:val="333333"/>
          <w:sz w:val="18"/>
          <w:szCs w:val="18"/>
        </w:rPr>
        <w:br/>
      </w:r>
      <w:r w:rsidRPr="00E65551">
        <w:rPr>
          <w:rFonts w:asciiTheme="majorHAnsi" w:eastAsia="Times New Roman" w:hAnsiTheme="majorHAnsi" w:cs="Times New Roman"/>
          <w:color w:val="333333"/>
          <w:sz w:val="18"/>
          <w:szCs w:val="18"/>
        </w:rPr>
        <w:br/>
        <w:t>* Who is the target audience? What kind of browsers will they be using? What kind of connection speeds will they by using? Are they intra- organization (thus with likely high connection speeds and similar browsers) or Internet-wide (thus with a wide variety of connection speeds and browser types)?</w:t>
      </w:r>
      <w:r w:rsidRPr="00E65551">
        <w:rPr>
          <w:rFonts w:asciiTheme="majorHAnsi" w:eastAsia="Times New Roman" w:hAnsiTheme="majorHAnsi" w:cs="Times New Roman"/>
          <w:color w:val="333333"/>
          <w:sz w:val="18"/>
          <w:szCs w:val="18"/>
        </w:rPr>
        <w:br/>
      </w:r>
      <w:r w:rsidRPr="00E65551">
        <w:rPr>
          <w:rFonts w:asciiTheme="majorHAnsi" w:eastAsia="Times New Roman" w:hAnsiTheme="majorHAnsi" w:cs="Times New Roman"/>
          <w:color w:val="333333"/>
          <w:sz w:val="18"/>
          <w:szCs w:val="18"/>
        </w:rPr>
        <w:br/>
        <w:t>* What kind of performance is expected on the client side (e.g., how fast should pages appear, how fast should animations, applets, etc. load and run)?</w:t>
      </w:r>
      <w:r w:rsidRPr="00E65551">
        <w:rPr>
          <w:rFonts w:asciiTheme="majorHAnsi" w:eastAsia="Times New Roman" w:hAnsiTheme="majorHAnsi" w:cs="Times New Roman"/>
          <w:color w:val="333333"/>
          <w:sz w:val="18"/>
          <w:szCs w:val="18"/>
        </w:rPr>
        <w:br/>
      </w:r>
      <w:r w:rsidRPr="00E65551">
        <w:rPr>
          <w:rFonts w:asciiTheme="majorHAnsi" w:eastAsia="Times New Roman" w:hAnsiTheme="majorHAnsi" w:cs="Times New Roman"/>
          <w:color w:val="333333"/>
          <w:sz w:val="18"/>
          <w:szCs w:val="18"/>
        </w:rPr>
        <w:br/>
        <w:t>* Will down time for server and content maintenance/upgrades be allowed? how much?</w:t>
      </w:r>
      <w:r w:rsidRPr="00E65551">
        <w:rPr>
          <w:rFonts w:asciiTheme="majorHAnsi" w:eastAsia="Times New Roman" w:hAnsiTheme="majorHAnsi" w:cs="Times New Roman"/>
          <w:color w:val="333333"/>
          <w:sz w:val="18"/>
          <w:szCs w:val="18"/>
        </w:rPr>
        <w:br/>
      </w:r>
      <w:r w:rsidRPr="00E65551">
        <w:rPr>
          <w:rFonts w:asciiTheme="majorHAnsi" w:eastAsia="Times New Roman" w:hAnsiTheme="majorHAnsi" w:cs="Times New Roman"/>
          <w:color w:val="333333"/>
          <w:sz w:val="18"/>
          <w:szCs w:val="18"/>
        </w:rPr>
        <w:br/>
        <w:t>* Will down time for server and content maintenance/upgrades be allowed? how much?</w:t>
      </w:r>
      <w:r w:rsidRPr="00E65551">
        <w:rPr>
          <w:rFonts w:asciiTheme="majorHAnsi" w:eastAsia="Times New Roman" w:hAnsiTheme="majorHAnsi" w:cs="Times New Roman"/>
          <w:color w:val="333333"/>
          <w:sz w:val="18"/>
          <w:szCs w:val="18"/>
        </w:rPr>
        <w:br/>
      </w:r>
      <w:r w:rsidRPr="00E65551">
        <w:rPr>
          <w:rFonts w:asciiTheme="majorHAnsi" w:eastAsia="Times New Roman" w:hAnsiTheme="majorHAnsi" w:cs="Times New Roman"/>
          <w:color w:val="333333"/>
          <w:sz w:val="18"/>
          <w:szCs w:val="18"/>
        </w:rPr>
        <w:br/>
        <w:t>* How reliable are the site's Internet connections required to be? And how does that affect backup system or redundant connection requirements and testing?</w:t>
      </w:r>
      <w:r w:rsidRPr="00E65551">
        <w:rPr>
          <w:rFonts w:asciiTheme="majorHAnsi" w:eastAsia="Times New Roman" w:hAnsiTheme="majorHAnsi" w:cs="Times New Roman"/>
          <w:color w:val="333333"/>
          <w:sz w:val="18"/>
          <w:szCs w:val="18"/>
        </w:rPr>
        <w:br/>
      </w:r>
      <w:r w:rsidRPr="00E65551">
        <w:rPr>
          <w:rFonts w:asciiTheme="majorHAnsi" w:eastAsia="Times New Roman" w:hAnsiTheme="majorHAnsi" w:cs="Times New Roman"/>
          <w:color w:val="333333"/>
          <w:sz w:val="18"/>
          <w:szCs w:val="18"/>
        </w:rPr>
        <w:br/>
        <w:t>* What processes will be required to manage updates to the web site's content, and what are the requirements for maintaining, tracking, and controlling page content, graphics, links, etc.?</w:t>
      </w:r>
      <w:r w:rsidRPr="00E65551">
        <w:rPr>
          <w:rFonts w:asciiTheme="majorHAnsi" w:eastAsia="Times New Roman" w:hAnsiTheme="majorHAnsi" w:cs="Times New Roman"/>
          <w:color w:val="333333"/>
          <w:sz w:val="18"/>
          <w:szCs w:val="18"/>
        </w:rPr>
        <w:br/>
      </w:r>
      <w:r w:rsidRPr="00E65551">
        <w:rPr>
          <w:rFonts w:asciiTheme="majorHAnsi" w:eastAsia="Times New Roman" w:hAnsiTheme="majorHAnsi" w:cs="Times New Roman"/>
          <w:color w:val="333333"/>
          <w:sz w:val="18"/>
          <w:szCs w:val="18"/>
        </w:rPr>
        <w:br/>
        <w:t>* Which HTML specification will be adhered to? How strictly? What variations will be allowed for targeted browsers?</w:t>
      </w:r>
      <w:r w:rsidRPr="00E65551">
        <w:rPr>
          <w:rFonts w:asciiTheme="majorHAnsi" w:eastAsia="Times New Roman" w:hAnsiTheme="majorHAnsi" w:cs="Times New Roman"/>
          <w:color w:val="333333"/>
          <w:sz w:val="18"/>
          <w:szCs w:val="18"/>
        </w:rPr>
        <w:br/>
        <w:t>* Will there be any standards or requirements for page appearance and/or graphics throughout a site or parts of a site?</w:t>
      </w:r>
      <w:r w:rsidRPr="00E65551">
        <w:rPr>
          <w:rFonts w:asciiTheme="majorHAnsi" w:eastAsia="Times New Roman" w:hAnsiTheme="majorHAnsi" w:cs="Times New Roman"/>
          <w:color w:val="333333"/>
          <w:sz w:val="18"/>
          <w:szCs w:val="18"/>
        </w:rPr>
        <w:br/>
        <w:t>* How will internal and external links be validated and updated? how often?</w:t>
      </w:r>
      <w:r w:rsidRPr="00E65551">
        <w:rPr>
          <w:rFonts w:asciiTheme="majorHAnsi" w:eastAsia="Times New Roman" w:hAnsiTheme="majorHAnsi" w:cs="Times New Roman"/>
          <w:color w:val="333333"/>
          <w:sz w:val="18"/>
          <w:szCs w:val="18"/>
        </w:rPr>
        <w:br/>
      </w:r>
      <w:r w:rsidRPr="00E65551">
        <w:rPr>
          <w:rFonts w:asciiTheme="majorHAnsi" w:eastAsia="Times New Roman" w:hAnsiTheme="majorHAnsi" w:cs="Times New Roman"/>
          <w:color w:val="333333"/>
          <w:sz w:val="18"/>
          <w:szCs w:val="18"/>
        </w:rPr>
        <w:br/>
        <w:t>* Can testing be done on the production system, or will a separate test system be required? How are browser caching, variations in browser option settings, dial-up connection variabilities, and real-world internet 'traffic congestion' problems to be accounted for in testing?</w:t>
      </w:r>
      <w:r w:rsidRPr="00E65551">
        <w:rPr>
          <w:rFonts w:asciiTheme="majorHAnsi" w:eastAsia="Times New Roman" w:hAnsiTheme="majorHAnsi" w:cs="Times New Roman"/>
          <w:color w:val="333333"/>
          <w:sz w:val="18"/>
          <w:szCs w:val="18"/>
        </w:rPr>
        <w:br/>
        <w:t>* How extensive or customized are the server logging and reporting requirements; are they considered an integral part of the system and do they require testing?</w:t>
      </w:r>
      <w:r w:rsidRPr="00E65551">
        <w:rPr>
          <w:rFonts w:asciiTheme="majorHAnsi" w:eastAsia="Times New Roman" w:hAnsiTheme="majorHAnsi" w:cs="Times New Roman"/>
          <w:color w:val="333333"/>
          <w:sz w:val="18"/>
          <w:szCs w:val="18"/>
        </w:rPr>
        <w:br/>
      </w:r>
      <w:r w:rsidRPr="00E65551">
        <w:rPr>
          <w:rFonts w:asciiTheme="majorHAnsi" w:eastAsia="Times New Roman" w:hAnsiTheme="majorHAnsi" w:cs="Times New Roman"/>
          <w:color w:val="333333"/>
          <w:sz w:val="18"/>
          <w:szCs w:val="18"/>
        </w:rPr>
        <w:br/>
      </w:r>
      <w:r w:rsidRPr="00E65551">
        <w:rPr>
          <w:rFonts w:asciiTheme="majorHAnsi" w:eastAsia="Times New Roman" w:hAnsiTheme="majorHAnsi" w:cs="Times New Roman"/>
          <w:color w:val="333333"/>
          <w:sz w:val="18"/>
          <w:szCs w:val="18"/>
        </w:rPr>
        <w:lastRenderedPageBreak/>
        <w:t>* How are cgi programs, applets, javascripts, ActiveX components, etc. to be maintained, tracked, controlled, and tested?</w:t>
      </w:r>
      <w:r w:rsidRPr="00E65551">
        <w:rPr>
          <w:rFonts w:asciiTheme="majorHAnsi" w:eastAsia="Times New Roman" w:hAnsiTheme="majorHAnsi" w:cs="Times New Roman"/>
          <w:color w:val="333333"/>
          <w:sz w:val="18"/>
          <w:szCs w:val="18"/>
        </w:rPr>
        <w:br/>
        <w:t>* Pages should be 3-5 screens max unless content is tightly focused on a single topic. If larger, provide internal links within the page.</w:t>
      </w:r>
      <w:r w:rsidRPr="00E65551">
        <w:rPr>
          <w:rFonts w:asciiTheme="majorHAnsi" w:eastAsia="Times New Roman" w:hAnsiTheme="majorHAnsi" w:cs="Times New Roman"/>
          <w:color w:val="333333"/>
          <w:sz w:val="18"/>
          <w:szCs w:val="18"/>
        </w:rPr>
        <w:br/>
      </w:r>
      <w:r w:rsidRPr="00E65551">
        <w:rPr>
          <w:rFonts w:asciiTheme="majorHAnsi" w:eastAsia="Times New Roman" w:hAnsiTheme="majorHAnsi" w:cs="Times New Roman"/>
          <w:color w:val="333333"/>
          <w:sz w:val="18"/>
          <w:szCs w:val="18"/>
        </w:rPr>
        <w:br/>
      </w:r>
      <w:r w:rsidRPr="00E65551">
        <w:rPr>
          <w:rFonts w:asciiTheme="majorHAnsi" w:eastAsia="Times New Roman" w:hAnsiTheme="majorHAnsi" w:cs="Times New Roman"/>
          <w:color w:val="333333"/>
          <w:sz w:val="18"/>
          <w:szCs w:val="18"/>
        </w:rPr>
        <w:lastRenderedPageBreak/>
        <w:t>* The page layouts and design elements should be consistent throughout a site, so that it's clear to the user that they're still within a site.</w:t>
      </w:r>
      <w:r w:rsidRPr="00E65551">
        <w:rPr>
          <w:rFonts w:asciiTheme="majorHAnsi" w:eastAsia="Times New Roman" w:hAnsiTheme="majorHAnsi" w:cs="Times New Roman"/>
          <w:color w:val="333333"/>
          <w:sz w:val="18"/>
          <w:szCs w:val="18"/>
        </w:rPr>
        <w:br/>
        <w:t>* Pages should be as browser-independent as possible, or pages should be provided or generated based on the browser-type.</w:t>
      </w:r>
      <w:r w:rsidRPr="00E65551">
        <w:rPr>
          <w:rFonts w:asciiTheme="majorHAnsi" w:eastAsia="Times New Roman" w:hAnsiTheme="majorHAnsi" w:cs="Times New Roman"/>
          <w:color w:val="333333"/>
          <w:sz w:val="18"/>
          <w:szCs w:val="18"/>
        </w:rPr>
        <w:br/>
        <w:t>* All pages should have links external to the page; there should be no dead-end pages.</w:t>
      </w:r>
      <w:r w:rsidRPr="00E65551">
        <w:rPr>
          <w:rFonts w:asciiTheme="majorHAnsi" w:eastAsia="Times New Roman" w:hAnsiTheme="majorHAnsi" w:cs="Times New Roman"/>
          <w:color w:val="333333"/>
          <w:sz w:val="18"/>
          <w:szCs w:val="18"/>
        </w:rPr>
        <w:br/>
        <w:t>* The page owner, revision date, and a link to a contact person or organization should be included on each page.</w:t>
      </w:r>
      <w:r w:rsidRPr="00E65551">
        <w:rPr>
          <w:rFonts w:asciiTheme="majorHAnsi" w:eastAsia="Times New Roman" w:hAnsiTheme="majorHAnsi" w:cs="Times New Roman"/>
          <w:color w:val="333333"/>
          <w:sz w:val="18"/>
          <w:szCs w:val="18"/>
        </w:rPr>
        <w:br/>
        <w:t>What is Extreme Programming and what's it got to do with testing?</w:t>
      </w:r>
      <w:r w:rsidRPr="00E65551">
        <w:rPr>
          <w:rFonts w:asciiTheme="majorHAnsi" w:eastAsia="Times New Roman" w:hAnsiTheme="majorHAnsi" w:cs="Times New Roman"/>
          <w:color w:val="333333"/>
          <w:sz w:val="18"/>
          <w:szCs w:val="18"/>
        </w:rPr>
        <w:br/>
      </w:r>
      <w:r w:rsidRPr="00E65551">
        <w:rPr>
          <w:rFonts w:asciiTheme="majorHAnsi" w:eastAsia="Times New Roman" w:hAnsiTheme="majorHAnsi" w:cs="Times New Roman"/>
          <w:color w:val="333333"/>
          <w:sz w:val="18"/>
          <w:szCs w:val="18"/>
        </w:rPr>
        <w:br/>
        <w:t>* Extreme Programming (XP) is a software development approach for small teams on risk-prone projects with unstable requirements. It was created by Kent Beck who described the approach in his book 'Extreme Programming Explained' (See the Softwareqatest.com Books page.). Testing ('extreme testing') is a core aspect of Extreme Programming. Programmers are expected to write unit and functional test code first - before the application is developed. Test code is under source control along with the rest of the code. Customers are expected to be an integral part of the project team and to help develope scenarios for acceptance/black box testing. Acceptance tests are preferably automated, and are modified and rerun for each of the frequent development iterations. QA and test personnel are also required to be an integral part of the project team. Detailed requirements documentation is not used, and frequent re-scheduling, re-estimating, and re-prioritizing is expected.</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Q: What is the general testing process?</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br/>
        <w:t>A: The general testing process is the creation of a test strategy (which sometimes includes the creation of test cases), creation of a test plan/design (which usually includes test cases and test procedures) and the execution of tests.</w:t>
      </w:r>
      <w:r w:rsidRPr="00E11B5F">
        <w:rPr>
          <w:rFonts w:asciiTheme="majorHAnsi" w:hAnsiTheme="majorHAnsi"/>
          <w:color w:val="373B41"/>
          <w:sz w:val="18"/>
          <w:szCs w:val="18"/>
        </w:rPr>
        <w:br/>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Q: How do you create a test plan/design?</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br/>
        <w:t>A: Test scenarios and/or cases are prepared by reviewing functional requirements of the release and preparing logical groups of functions that can be further broken into test procedures. Test procedures define test conditions, data to be used for testing and expected results, including database updates, file outputs, report results. Generally speaking...</w:t>
      </w:r>
      <w:r w:rsidRPr="00E11B5F">
        <w:rPr>
          <w:rFonts w:asciiTheme="majorHAnsi" w:hAnsiTheme="majorHAnsi"/>
          <w:color w:val="333333"/>
          <w:sz w:val="18"/>
          <w:szCs w:val="18"/>
        </w:rPr>
        <w:br/>
        <w:t>•    Test cases and scenarios are designed to represent both typical and unusual situations that may occur in the application.</w:t>
      </w:r>
      <w:r w:rsidRPr="00E11B5F">
        <w:rPr>
          <w:rFonts w:asciiTheme="majorHAnsi" w:hAnsiTheme="majorHAnsi"/>
          <w:color w:val="333333"/>
          <w:sz w:val="18"/>
          <w:szCs w:val="18"/>
        </w:rPr>
        <w:br/>
        <w:t>•    Test engineers define unit test requirements and unit test cases. Test engineers also execute unit test cases.</w:t>
      </w:r>
      <w:r w:rsidRPr="00E11B5F">
        <w:rPr>
          <w:rFonts w:asciiTheme="majorHAnsi" w:hAnsiTheme="majorHAnsi"/>
          <w:color w:val="333333"/>
          <w:sz w:val="18"/>
          <w:szCs w:val="18"/>
        </w:rPr>
        <w:br/>
        <w:t>•    It is the test team that, with assistance of developers and clients, develops test cases and scenarios for integration and system testing.</w:t>
      </w:r>
      <w:r w:rsidRPr="00E11B5F">
        <w:rPr>
          <w:rFonts w:asciiTheme="majorHAnsi" w:hAnsiTheme="majorHAnsi"/>
          <w:color w:val="333333"/>
          <w:sz w:val="18"/>
          <w:szCs w:val="18"/>
        </w:rPr>
        <w:br/>
        <w:t>•    Test scenarios are executed through the use of test procedures or scripts.</w:t>
      </w:r>
      <w:r w:rsidRPr="00E11B5F">
        <w:rPr>
          <w:rFonts w:asciiTheme="majorHAnsi" w:hAnsiTheme="majorHAnsi"/>
          <w:color w:val="333333"/>
          <w:sz w:val="18"/>
          <w:szCs w:val="18"/>
        </w:rPr>
        <w:br/>
        <w:t>•    Test procedures or scripts define a series of steps necessary to perform one or more test scenarios.</w:t>
      </w:r>
      <w:r w:rsidRPr="00E11B5F">
        <w:rPr>
          <w:rFonts w:asciiTheme="majorHAnsi" w:hAnsiTheme="majorHAnsi"/>
          <w:color w:val="333333"/>
          <w:sz w:val="18"/>
          <w:szCs w:val="18"/>
        </w:rPr>
        <w:br/>
        <w:t>•    Test procedures or scripts include the specific data that will be used for testing the process or transaction.</w:t>
      </w:r>
      <w:r w:rsidRPr="00E11B5F">
        <w:rPr>
          <w:rFonts w:asciiTheme="majorHAnsi" w:hAnsiTheme="majorHAnsi"/>
          <w:color w:val="333333"/>
          <w:sz w:val="18"/>
          <w:szCs w:val="18"/>
        </w:rPr>
        <w:br/>
        <w:t>•    Test procedures or scripts may cover multiple test scenarios.</w:t>
      </w:r>
      <w:r w:rsidRPr="00E11B5F">
        <w:rPr>
          <w:rFonts w:asciiTheme="majorHAnsi" w:hAnsiTheme="majorHAnsi"/>
          <w:color w:val="333333"/>
          <w:sz w:val="18"/>
          <w:szCs w:val="18"/>
        </w:rPr>
        <w:br/>
        <w:t>•    Test scripts are mapped back to the requirements and traceability matrices are used to ensure each test is within scope.</w:t>
      </w:r>
      <w:r w:rsidRPr="00E11B5F">
        <w:rPr>
          <w:rFonts w:asciiTheme="majorHAnsi" w:hAnsiTheme="majorHAnsi"/>
          <w:color w:val="333333"/>
          <w:sz w:val="18"/>
          <w:szCs w:val="18"/>
        </w:rPr>
        <w:br/>
        <w:t>•    Test data is captured and base lined, prior to testing. This data serves as the foundation for unit and system testing and used to exercise system functionality in a controlled environment.</w:t>
      </w:r>
      <w:r w:rsidRPr="00E11B5F">
        <w:rPr>
          <w:rFonts w:asciiTheme="majorHAnsi" w:hAnsiTheme="majorHAnsi"/>
          <w:color w:val="333333"/>
          <w:sz w:val="18"/>
          <w:szCs w:val="18"/>
        </w:rPr>
        <w:br/>
        <w:t>•    Some output data is also base-lined for future comparison. Base-lined data is used to support future application maintenance via regression testing.</w:t>
      </w:r>
      <w:r w:rsidRPr="00E11B5F">
        <w:rPr>
          <w:rFonts w:asciiTheme="majorHAnsi" w:hAnsiTheme="majorHAnsi"/>
          <w:color w:val="333333"/>
          <w:sz w:val="18"/>
          <w:szCs w:val="18"/>
        </w:rPr>
        <w:br/>
        <w:t>•    A pretest meeting is held to assess the readiness of the application and the environment and data to be tested. A test readiness document is created to indicate the status of the entrance criteria of the release.</w:t>
      </w:r>
      <w:r w:rsidRPr="00E11B5F">
        <w:rPr>
          <w:rFonts w:asciiTheme="majorHAnsi" w:hAnsiTheme="majorHAnsi"/>
          <w:color w:val="333333"/>
          <w:sz w:val="18"/>
          <w:szCs w:val="18"/>
        </w:rPr>
        <w:br/>
        <w:t>Inputs for this process:</w:t>
      </w:r>
      <w:r w:rsidRPr="00E11B5F">
        <w:rPr>
          <w:rFonts w:asciiTheme="majorHAnsi" w:hAnsiTheme="majorHAnsi"/>
          <w:color w:val="333333"/>
          <w:sz w:val="18"/>
          <w:szCs w:val="18"/>
        </w:rPr>
        <w:br/>
        <w:t>•    Approved Test Strategy Document.</w:t>
      </w:r>
      <w:r w:rsidRPr="00E11B5F">
        <w:rPr>
          <w:rFonts w:asciiTheme="majorHAnsi" w:hAnsiTheme="majorHAnsi"/>
          <w:color w:val="333333"/>
          <w:sz w:val="18"/>
          <w:szCs w:val="18"/>
        </w:rPr>
        <w:br/>
        <w:t>•    Test tools, or automated test tools, if applicable.</w:t>
      </w:r>
      <w:r w:rsidRPr="00E11B5F">
        <w:rPr>
          <w:rFonts w:asciiTheme="majorHAnsi" w:hAnsiTheme="majorHAnsi"/>
          <w:color w:val="333333"/>
          <w:sz w:val="18"/>
          <w:szCs w:val="18"/>
        </w:rPr>
        <w:br/>
        <w:t>•    Previously developed scripts, if applicable.</w:t>
      </w:r>
      <w:r w:rsidRPr="00E11B5F">
        <w:rPr>
          <w:rFonts w:asciiTheme="majorHAnsi" w:hAnsiTheme="majorHAnsi"/>
          <w:color w:val="333333"/>
          <w:sz w:val="18"/>
          <w:szCs w:val="18"/>
        </w:rPr>
        <w:br/>
      </w:r>
      <w:r w:rsidRPr="00E11B5F">
        <w:rPr>
          <w:rFonts w:asciiTheme="majorHAnsi" w:hAnsiTheme="majorHAnsi"/>
          <w:color w:val="333333"/>
          <w:sz w:val="18"/>
          <w:szCs w:val="18"/>
        </w:rPr>
        <w:lastRenderedPageBreak/>
        <w:t>•    Test documentation problems uncovered as a result of testing.</w:t>
      </w:r>
      <w:r w:rsidRPr="00E11B5F">
        <w:rPr>
          <w:rFonts w:asciiTheme="majorHAnsi" w:hAnsiTheme="majorHAnsi"/>
          <w:color w:val="333333"/>
          <w:sz w:val="18"/>
          <w:szCs w:val="18"/>
        </w:rPr>
        <w:br/>
        <w:t>•    A good understanding of software complexity and module path coverage, derived from general and detailed design documents, e.g. software design document, source code, and software complexity data.</w:t>
      </w:r>
      <w:r w:rsidRPr="00E11B5F">
        <w:rPr>
          <w:rFonts w:asciiTheme="majorHAnsi" w:hAnsiTheme="majorHAnsi"/>
          <w:color w:val="333333"/>
          <w:sz w:val="18"/>
          <w:szCs w:val="18"/>
        </w:rPr>
        <w:br/>
        <w:t>Outputs for this process:</w:t>
      </w:r>
      <w:r w:rsidRPr="00E11B5F">
        <w:rPr>
          <w:rFonts w:asciiTheme="majorHAnsi" w:hAnsiTheme="majorHAnsi"/>
          <w:color w:val="333333"/>
          <w:sz w:val="18"/>
          <w:szCs w:val="18"/>
        </w:rPr>
        <w:br/>
        <w:t>•    Approved documents of test scenarios, test cases, test conditions, and test data.</w:t>
      </w:r>
      <w:r w:rsidRPr="00E11B5F">
        <w:rPr>
          <w:rFonts w:asciiTheme="majorHAnsi" w:hAnsiTheme="majorHAnsi"/>
          <w:color w:val="333333"/>
          <w:sz w:val="18"/>
          <w:szCs w:val="18"/>
        </w:rPr>
        <w:br/>
        <w:t>•    Reports of software design issues, given to software developers for correction.</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Q: How do you execute tests?</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br/>
        <w:t>A: Execution of tests is completed by following the test documents in a methodical manner. As each test procedure is performed, an entry is recorded in a test execution log to note the execution of the procedure and whether or not the test procedure uncovered any defects. Checkpoint meetings are held throughout the execution phase. Checkpoint meetings are held daily, if required, to address and discuss testing issues, status and activities.</w:t>
      </w:r>
      <w:r w:rsidRPr="00E11B5F">
        <w:rPr>
          <w:rFonts w:asciiTheme="majorHAnsi" w:hAnsiTheme="majorHAnsi"/>
          <w:color w:val="333333"/>
          <w:sz w:val="18"/>
          <w:szCs w:val="18"/>
        </w:rPr>
        <w:br/>
        <w:t>•    The output from the execution of test procedures is known as test results. Test results are evaluated by test engineers to determine whether the expected results have been obtained. All discrepancies/anomalies are logged and discussed with the software team lead, hardware test lead, programmers, software engineers and documented for further investigation and resolution. Every company has a different process for logging and reporting bugs/defects uncovered during testing.</w:t>
      </w:r>
      <w:r w:rsidRPr="00E11B5F">
        <w:rPr>
          <w:rFonts w:asciiTheme="majorHAnsi" w:hAnsiTheme="majorHAnsi"/>
          <w:color w:val="333333"/>
          <w:sz w:val="18"/>
          <w:szCs w:val="18"/>
        </w:rPr>
        <w:br/>
        <w:t>•    A pass/fail criteria is used to determine the severity of a problem, and results are recorded in a test summary report. The severity of a problem, found during system testing, is defined in accordance to the customer's risk assessment and recorded in their selected tracking tool.</w:t>
      </w:r>
      <w:r w:rsidRPr="00E11B5F">
        <w:rPr>
          <w:rFonts w:asciiTheme="majorHAnsi" w:hAnsiTheme="majorHAnsi"/>
          <w:color w:val="333333"/>
          <w:sz w:val="18"/>
          <w:szCs w:val="18"/>
        </w:rPr>
        <w:br/>
        <w:t>•    Proposed fixes are delivered to the testing environment, based on the severity of the problem. Fixes are regression tested and flawless fixes are migrated to a new baseline. Following completion of the test, members of the test team prepare a summary report. The summary report is reviewed by the Project Manager, Software QA Manager and/or Test Team Lead.</w:t>
      </w:r>
      <w:r w:rsidRPr="00E11B5F">
        <w:rPr>
          <w:rFonts w:asciiTheme="majorHAnsi" w:hAnsiTheme="majorHAnsi"/>
          <w:color w:val="333333"/>
          <w:sz w:val="18"/>
          <w:szCs w:val="18"/>
        </w:rPr>
        <w:br/>
        <w:t>•    After a particular level of testing has been certified, it is the responsibility of the Configuration Manager to coordinate the migration of the release software components to the next test level, as documented in the Configuration Management Plan. The software is only migrated to the production environment after the Project Manager's formal acceptance.</w:t>
      </w:r>
      <w:r w:rsidRPr="00E11B5F">
        <w:rPr>
          <w:rFonts w:asciiTheme="majorHAnsi" w:hAnsiTheme="majorHAnsi"/>
          <w:color w:val="333333"/>
          <w:sz w:val="18"/>
          <w:szCs w:val="18"/>
        </w:rPr>
        <w:br/>
        <w:t>•    The test team reviews test document problems identified during testing, and update documents where appropriate.</w:t>
      </w:r>
      <w:r w:rsidRPr="00E11B5F">
        <w:rPr>
          <w:rFonts w:asciiTheme="majorHAnsi" w:hAnsiTheme="majorHAnsi"/>
          <w:color w:val="333333"/>
          <w:sz w:val="18"/>
          <w:szCs w:val="18"/>
        </w:rPr>
        <w:br/>
      </w:r>
      <w:r w:rsidRPr="00E11B5F">
        <w:rPr>
          <w:rFonts w:asciiTheme="majorHAnsi" w:hAnsiTheme="majorHAnsi"/>
          <w:color w:val="333333"/>
          <w:sz w:val="18"/>
          <w:szCs w:val="18"/>
        </w:rPr>
        <w:lastRenderedPageBreak/>
        <w:t>Inputs for this process:</w:t>
      </w:r>
      <w:r w:rsidRPr="00E11B5F">
        <w:rPr>
          <w:rFonts w:asciiTheme="majorHAnsi" w:hAnsiTheme="majorHAnsi"/>
          <w:color w:val="333333"/>
          <w:sz w:val="18"/>
          <w:szCs w:val="18"/>
        </w:rPr>
        <w:br/>
        <w:t>•    Approved test documents, e.g. Test Plan, Test Cases, Test Procedures.</w:t>
      </w:r>
      <w:r w:rsidRPr="00E11B5F">
        <w:rPr>
          <w:rFonts w:asciiTheme="majorHAnsi" w:hAnsiTheme="majorHAnsi"/>
          <w:color w:val="333333"/>
          <w:sz w:val="18"/>
          <w:szCs w:val="18"/>
        </w:rPr>
        <w:br/>
        <w:t>•    Test tools, including automated test tools, if applicable.</w:t>
      </w:r>
      <w:r w:rsidRPr="00E11B5F">
        <w:rPr>
          <w:rFonts w:asciiTheme="majorHAnsi" w:hAnsiTheme="majorHAnsi"/>
          <w:color w:val="333333"/>
          <w:sz w:val="18"/>
          <w:szCs w:val="18"/>
        </w:rPr>
        <w:br/>
        <w:t>•    Developed scripts.</w:t>
      </w:r>
      <w:r w:rsidRPr="00E11B5F">
        <w:rPr>
          <w:rFonts w:asciiTheme="majorHAnsi" w:hAnsiTheme="majorHAnsi"/>
          <w:color w:val="333333"/>
          <w:sz w:val="18"/>
          <w:szCs w:val="18"/>
        </w:rPr>
        <w:br/>
        <w:t>•    Changes to the design, i.e. Change Request Documents.</w:t>
      </w:r>
      <w:r w:rsidRPr="00E11B5F">
        <w:rPr>
          <w:rFonts w:asciiTheme="majorHAnsi" w:hAnsiTheme="majorHAnsi"/>
          <w:color w:val="333333"/>
          <w:sz w:val="18"/>
          <w:szCs w:val="18"/>
        </w:rPr>
        <w:br/>
        <w:t>•    Test data.</w:t>
      </w:r>
      <w:r w:rsidRPr="00E11B5F">
        <w:rPr>
          <w:rFonts w:asciiTheme="majorHAnsi" w:hAnsiTheme="majorHAnsi"/>
          <w:color w:val="333333"/>
          <w:sz w:val="18"/>
          <w:szCs w:val="18"/>
        </w:rPr>
        <w:br/>
        <w:t>•    Availability of the test team and project team.</w:t>
      </w:r>
      <w:r w:rsidRPr="00E11B5F">
        <w:rPr>
          <w:rFonts w:asciiTheme="majorHAnsi" w:hAnsiTheme="majorHAnsi"/>
          <w:color w:val="333333"/>
          <w:sz w:val="18"/>
          <w:szCs w:val="18"/>
        </w:rPr>
        <w:br/>
        <w:t>•    General and Detailed Design Documents, i.e. Requirements Document, Software Design Document.</w:t>
      </w:r>
      <w:r w:rsidRPr="00E11B5F">
        <w:rPr>
          <w:rFonts w:asciiTheme="majorHAnsi" w:hAnsiTheme="majorHAnsi"/>
          <w:color w:val="333333"/>
          <w:sz w:val="18"/>
          <w:szCs w:val="18"/>
        </w:rPr>
        <w:br/>
        <w:t>•    A software that has been migrated to the test environment, i.e. unit tested code, via the Configuration/Build Manager.</w:t>
      </w:r>
      <w:r w:rsidRPr="00E11B5F">
        <w:rPr>
          <w:rFonts w:asciiTheme="majorHAnsi" w:hAnsiTheme="majorHAnsi"/>
          <w:color w:val="333333"/>
          <w:sz w:val="18"/>
          <w:szCs w:val="18"/>
        </w:rPr>
        <w:br/>
        <w:t>•    Test Readiness Document.</w:t>
      </w:r>
      <w:r w:rsidRPr="00E11B5F">
        <w:rPr>
          <w:rFonts w:asciiTheme="majorHAnsi" w:hAnsiTheme="majorHAnsi"/>
          <w:color w:val="333333"/>
          <w:sz w:val="18"/>
          <w:szCs w:val="18"/>
        </w:rPr>
        <w:br/>
        <w:t>•    Document Updates.</w:t>
      </w:r>
      <w:r w:rsidRPr="00E11B5F">
        <w:rPr>
          <w:rFonts w:asciiTheme="majorHAnsi" w:hAnsiTheme="majorHAnsi"/>
          <w:color w:val="333333"/>
          <w:sz w:val="18"/>
          <w:szCs w:val="18"/>
        </w:rPr>
        <w:br/>
        <w:t>Outputs for this process:</w:t>
      </w:r>
      <w:r w:rsidRPr="00E11B5F">
        <w:rPr>
          <w:rFonts w:asciiTheme="majorHAnsi" w:hAnsiTheme="majorHAnsi"/>
          <w:color w:val="333333"/>
          <w:sz w:val="18"/>
          <w:szCs w:val="18"/>
        </w:rPr>
        <w:br/>
        <w:t>•    Log and summary of the test results. Usually this is part of the Test Report. This needs to be approved and signed-off with revised testing deliverables.</w:t>
      </w:r>
      <w:r w:rsidRPr="00E11B5F">
        <w:rPr>
          <w:rFonts w:asciiTheme="majorHAnsi" w:hAnsiTheme="majorHAnsi"/>
          <w:color w:val="333333"/>
          <w:sz w:val="18"/>
          <w:szCs w:val="18"/>
        </w:rPr>
        <w:br/>
        <w:t>•    Changes to the code, also known as test fixes.</w:t>
      </w:r>
      <w:r w:rsidRPr="00E11B5F">
        <w:rPr>
          <w:rFonts w:asciiTheme="majorHAnsi" w:hAnsiTheme="majorHAnsi"/>
          <w:color w:val="333333"/>
          <w:sz w:val="18"/>
          <w:szCs w:val="18"/>
        </w:rPr>
        <w:br/>
        <w:t>•    Test document problems uncovered as a result of testing. Examples are Requirements document and Design Document problems.</w:t>
      </w:r>
      <w:r w:rsidRPr="00E11B5F">
        <w:rPr>
          <w:rFonts w:asciiTheme="majorHAnsi" w:hAnsiTheme="majorHAnsi"/>
          <w:color w:val="333333"/>
          <w:sz w:val="18"/>
          <w:szCs w:val="18"/>
        </w:rPr>
        <w:br/>
        <w:t>•    Reports on software design issues, given to software developers for correction. Examples are bug reports on code issues.</w:t>
      </w:r>
      <w:r w:rsidRPr="00E11B5F">
        <w:rPr>
          <w:rFonts w:asciiTheme="majorHAnsi" w:hAnsiTheme="majorHAnsi"/>
          <w:color w:val="333333"/>
          <w:sz w:val="18"/>
          <w:szCs w:val="18"/>
        </w:rPr>
        <w:br/>
        <w:t>•    Formal record of test incidents, usually part of problem tracking.</w:t>
      </w:r>
      <w:r w:rsidRPr="00E11B5F">
        <w:rPr>
          <w:rFonts w:asciiTheme="majorHAnsi" w:hAnsiTheme="majorHAnsi"/>
          <w:color w:val="333333"/>
          <w:sz w:val="18"/>
          <w:szCs w:val="18"/>
        </w:rPr>
        <w:br/>
        <w:t>•    Base-lined package, also known as tested source and object code, ready for migration to the next level.</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Q: How do you create a test strategy?</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lastRenderedPageBreak/>
        <w:br/>
        <w:t>A: The test strategy is a formal description of how a software product will be tested. A test strategy is developed for all levels of testing, as required. The test team analyzes the requirements, writes the test strategy and reviews the plan with the project team. The test plan may include test cases, conditions, the test environment, a list of related tasks, pass/fail criteria and risk assessment.</w:t>
      </w:r>
      <w:r w:rsidRPr="00E11B5F">
        <w:rPr>
          <w:rFonts w:asciiTheme="majorHAnsi" w:hAnsiTheme="majorHAnsi"/>
          <w:color w:val="333333"/>
          <w:sz w:val="18"/>
          <w:szCs w:val="18"/>
        </w:rPr>
        <w:br/>
        <w:t>Inputs for this process:</w:t>
      </w:r>
      <w:r w:rsidRPr="00E11B5F">
        <w:rPr>
          <w:rFonts w:asciiTheme="majorHAnsi" w:hAnsiTheme="majorHAnsi"/>
          <w:color w:val="333333"/>
          <w:sz w:val="18"/>
          <w:szCs w:val="18"/>
        </w:rPr>
        <w:br/>
        <w:t>•    A description of the required hardware and software components, including test tools. This information comes from the test environment, including test tool data.</w:t>
      </w:r>
      <w:r w:rsidRPr="00E11B5F">
        <w:rPr>
          <w:rFonts w:asciiTheme="majorHAnsi" w:hAnsiTheme="majorHAnsi"/>
          <w:color w:val="333333"/>
          <w:sz w:val="18"/>
          <w:szCs w:val="18"/>
        </w:rPr>
        <w:br/>
        <w:t>•    A description of roles and responsibilities of the resources required for the test and schedule constraints. This information comes from man-hours and schedules.</w:t>
      </w:r>
      <w:r w:rsidRPr="00E11B5F">
        <w:rPr>
          <w:rFonts w:asciiTheme="majorHAnsi" w:hAnsiTheme="majorHAnsi"/>
          <w:color w:val="333333"/>
          <w:sz w:val="18"/>
          <w:szCs w:val="18"/>
        </w:rPr>
        <w:br/>
        <w:t>•    Testing methodology. This is based on known standards.</w:t>
      </w:r>
      <w:r w:rsidRPr="00E11B5F">
        <w:rPr>
          <w:rFonts w:asciiTheme="majorHAnsi" w:hAnsiTheme="majorHAnsi"/>
          <w:color w:val="333333"/>
          <w:sz w:val="18"/>
          <w:szCs w:val="18"/>
        </w:rPr>
        <w:br/>
        <w:t>•    Functional and technical requirements of the application. This information comes from requirements, change request, technical and functional design documents.</w:t>
      </w:r>
      <w:r w:rsidRPr="00E11B5F">
        <w:rPr>
          <w:rFonts w:asciiTheme="majorHAnsi" w:hAnsiTheme="majorHAnsi"/>
          <w:color w:val="333333"/>
          <w:sz w:val="18"/>
          <w:szCs w:val="18"/>
        </w:rPr>
        <w:br/>
        <w:t>•    Requirements that the system can not provide, e.g. system limitations.</w:t>
      </w:r>
      <w:r w:rsidRPr="00E11B5F">
        <w:rPr>
          <w:rFonts w:asciiTheme="majorHAnsi" w:hAnsiTheme="majorHAnsi"/>
          <w:color w:val="333333"/>
          <w:sz w:val="18"/>
          <w:szCs w:val="18"/>
        </w:rPr>
        <w:br/>
        <w:t>Outputs for this process:</w:t>
      </w:r>
      <w:r w:rsidRPr="00E11B5F">
        <w:rPr>
          <w:rFonts w:asciiTheme="majorHAnsi" w:hAnsiTheme="majorHAnsi"/>
          <w:color w:val="333333"/>
          <w:sz w:val="18"/>
          <w:szCs w:val="18"/>
        </w:rPr>
        <w:br/>
        <w:t>•    An approved and signed off test strategy document, test plan, including test cases.</w:t>
      </w:r>
      <w:r w:rsidRPr="00E11B5F">
        <w:rPr>
          <w:rFonts w:asciiTheme="majorHAnsi" w:hAnsiTheme="majorHAnsi"/>
          <w:color w:val="333333"/>
          <w:sz w:val="18"/>
          <w:szCs w:val="18"/>
        </w:rPr>
        <w:br/>
        <w:t>•    Testing issues requiring resolution. Usually this requires additional negotiation at the project management level.</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Q: What is security clearance?</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br/>
        <w:t>A: Security clearance is a process of determining your trustworthiness and reliability before granting you access to national security information.</w:t>
      </w:r>
      <w:r w:rsidRPr="00E11B5F">
        <w:rPr>
          <w:rFonts w:asciiTheme="majorHAnsi" w:hAnsiTheme="majorHAnsi"/>
          <w:color w:val="333333"/>
          <w:sz w:val="18"/>
          <w:szCs w:val="18"/>
        </w:rPr>
        <w:br/>
      </w:r>
      <w:r w:rsidRPr="00E11B5F">
        <w:rPr>
          <w:rFonts w:asciiTheme="majorHAnsi" w:hAnsiTheme="majorHAnsi"/>
          <w:color w:val="333333"/>
          <w:sz w:val="18"/>
          <w:szCs w:val="18"/>
        </w:rPr>
        <w:br/>
        <w:t>Q: What are the levels of classified access?</w:t>
      </w:r>
      <w:r w:rsidRPr="00E11B5F">
        <w:rPr>
          <w:rFonts w:asciiTheme="majorHAnsi" w:hAnsiTheme="majorHAnsi"/>
          <w:color w:val="333333"/>
          <w:sz w:val="18"/>
          <w:szCs w:val="18"/>
        </w:rPr>
        <w:br/>
      </w:r>
      <w:r w:rsidRPr="00E11B5F">
        <w:rPr>
          <w:rFonts w:asciiTheme="majorHAnsi" w:hAnsiTheme="majorHAnsi"/>
          <w:color w:val="333333"/>
          <w:sz w:val="18"/>
          <w:szCs w:val="18"/>
        </w:rPr>
        <w:br/>
        <w:t>A: The levels of classified access are confidential, secret, top secret, and sensitive compartmented information, of which top secret is the highest.</w:t>
      </w:r>
      <w:r w:rsidRPr="00E11B5F">
        <w:rPr>
          <w:rFonts w:asciiTheme="majorHAnsi" w:hAnsiTheme="majorHAnsi"/>
          <w:color w:val="333333"/>
          <w:sz w:val="18"/>
          <w:szCs w:val="18"/>
        </w:rPr>
        <w:br/>
      </w:r>
      <w:r w:rsidRPr="00E11B5F">
        <w:rPr>
          <w:rFonts w:asciiTheme="majorHAnsi" w:hAnsiTheme="majorHAnsi"/>
          <w:color w:val="333333"/>
          <w:sz w:val="18"/>
          <w:szCs w:val="18"/>
        </w:rPr>
        <w:br/>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What's a 'test plan'?</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br/>
        <w:t>A software project test plan is a document that describes the objectives, scope, approach, and focus of a software testing effort. The process of preparing a test plan is a useful way to think through the efforts needed to validate the acceptability of a software product. The completed document will help people outside the test group understand the 'why' and 'how' of product validation. It should be thorough enough to be useful but not so thorough that no one outside the test group will read it. The following are some of the items that might be included in a test plan, depending on the particular project:</w:t>
      </w:r>
      <w:r w:rsidRPr="00E11B5F">
        <w:rPr>
          <w:rFonts w:asciiTheme="majorHAnsi" w:hAnsiTheme="majorHAnsi"/>
          <w:color w:val="333333"/>
          <w:sz w:val="18"/>
          <w:szCs w:val="18"/>
        </w:rPr>
        <w:br/>
      </w:r>
      <w:r w:rsidRPr="00E11B5F">
        <w:rPr>
          <w:rFonts w:asciiTheme="majorHAnsi" w:hAnsiTheme="majorHAnsi"/>
          <w:color w:val="333333"/>
          <w:sz w:val="18"/>
          <w:szCs w:val="18"/>
        </w:rPr>
        <w:br/>
        <w:t>* Title</w:t>
      </w:r>
      <w:r w:rsidRPr="00E11B5F">
        <w:rPr>
          <w:rFonts w:asciiTheme="majorHAnsi" w:hAnsiTheme="majorHAnsi"/>
          <w:color w:val="333333"/>
          <w:sz w:val="18"/>
          <w:szCs w:val="18"/>
        </w:rPr>
        <w:br/>
      </w:r>
      <w:r w:rsidRPr="00E11B5F">
        <w:rPr>
          <w:rFonts w:asciiTheme="majorHAnsi" w:hAnsiTheme="majorHAnsi"/>
          <w:color w:val="333333"/>
          <w:sz w:val="18"/>
          <w:szCs w:val="18"/>
        </w:rPr>
        <w:br/>
        <w:t>* Identification of software including version/release numbers.</w:t>
      </w:r>
      <w:r w:rsidRPr="00E11B5F">
        <w:rPr>
          <w:rFonts w:asciiTheme="majorHAnsi" w:hAnsiTheme="majorHAnsi"/>
          <w:color w:val="333333"/>
          <w:sz w:val="18"/>
          <w:szCs w:val="18"/>
        </w:rPr>
        <w:br/>
      </w:r>
      <w:r w:rsidRPr="00E11B5F">
        <w:rPr>
          <w:rFonts w:asciiTheme="majorHAnsi" w:hAnsiTheme="majorHAnsi"/>
          <w:color w:val="333333"/>
          <w:sz w:val="18"/>
          <w:szCs w:val="18"/>
        </w:rPr>
        <w:br/>
        <w:t>* Revision history of document including authors, dates, approvals.</w:t>
      </w:r>
      <w:r w:rsidRPr="00E11B5F">
        <w:rPr>
          <w:rFonts w:asciiTheme="majorHAnsi" w:hAnsiTheme="majorHAnsi"/>
          <w:color w:val="333333"/>
          <w:sz w:val="18"/>
          <w:szCs w:val="18"/>
        </w:rPr>
        <w:br/>
      </w:r>
      <w:r w:rsidRPr="00E11B5F">
        <w:rPr>
          <w:rFonts w:asciiTheme="majorHAnsi" w:hAnsiTheme="majorHAnsi"/>
          <w:color w:val="333333"/>
          <w:sz w:val="18"/>
          <w:szCs w:val="18"/>
        </w:rPr>
        <w:br/>
        <w:t>* Table of Contents.</w:t>
      </w:r>
      <w:r w:rsidRPr="00E11B5F">
        <w:rPr>
          <w:rFonts w:asciiTheme="majorHAnsi" w:hAnsiTheme="majorHAnsi"/>
          <w:color w:val="333333"/>
          <w:sz w:val="18"/>
          <w:szCs w:val="18"/>
        </w:rPr>
        <w:br/>
      </w:r>
      <w:r w:rsidRPr="00E11B5F">
        <w:rPr>
          <w:rFonts w:asciiTheme="majorHAnsi" w:hAnsiTheme="majorHAnsi"/>
          <w:color w:val="333333"/>
          <w:sz w:val="18"/>
          <w:szCs w:val="18"/>
        </w:rPr>
        <w:br/>
        <w:t>* Purpose of document, intended audience</w:t>
      </w:r>
      <w:r w:rsidRPr="00E11B5F">
        <w:rPr>
          <w:rFonts w:asciiTheme="majorHAnsi" w:hAnsiTheme="majorHAnsi"/>
          <w:color w:val="333333"/>
          <w:sz w:val="18"/>
          <w:szCs w:val="18"/>
        </w:rPr>
        <w:br/>
      </w:r>
      <w:r w:rsidRPr="00E11B5F">
        <w:rPr>
          <w:rFonts w:asciiTheme="majorHAnsi" w:hAnsiTheme="majorHAnsi"/>
          <w:color w:val="333333"/>
          <w:sz w:val="18"/>
          <w:szCs w:val="18"/>
        </w:rPr>
        <w:br/>
        <w:t>* Objective of testing effort</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color w:val="333333"/>
          <w:sz w:val="18"/>
          <w:szCs w:val="18"/>
        </w:rPr>
        <w:lastRenderedPageBreak/>
        <w:t>* Software product overview</w:t>
      </w:r>
      <w:r w:rsidRPr="00E11B5F">
        <w:rPr>
          <w:rFonts w:asciiTheme="majorHAnsi" w:hAnsiTheme="majorHAnsi"/>
          <w:color w:val="333333"/>
          <w:sz w:val="18"/>
          <w:szCs w:val="18"/>
        </w:rPr>
        <w:br/>
      </w:r>
      <w:r w:rsidRPr="00E11B5F">
        <w:rPr>
          <w:rFonts w:asciiTheme="majorHAnsi" w:hAnsiTheme="majorHAnsi"/>
          <w:color w:val="333333"/>
          <w:sz w:val="18"/>
          <w:szCs w:val="18"/>
        </w:rPr>
        <w:lastRenderedPageBreak/>
        <w:br/>
        <w:t>* Relevant related document list, such as requirements, design documents, other test plans, etc.</w:t>
      </w:r>
      <w:r w:rsidRPr="00E11B5F">
        <w:rPr>
          <w:rFonts w:asciiTheme="majorHAnsi" w:hAnsiTheme="majorHAnsi"/>
          <w:color w:val="333333"/>
          <w:sz w:val="18"/>
          <w:szCs w:val="18"/>
        </w:rPr>
        <w:br/>
      </w:r>
      <w:r w:rsidRPr="00E11B5F">
        <w:rPr>
          <w:rFonts w:asciiTheme="majorHAnsi" w:hAnsiTheme="majorHAnsi"/>
          <w:color w:val="333333"/>
          <w:sz w:val="18"/>
          <w:szCs w:val="18"/>
        </w:rPr>
        <w:br/>
        <w:t>* Relevant standards or legal requirements</w:t>
      </w:r>
      <w:r w:rsidRPr="00E11B5F">
        <w:rPr>
          <w:rFonts w:asciiTheme="majorHAnsi" w:hAnsiTheme="majorHAnsi"/>
          <w:color w:val="333333"/>
          <w:sz w:val="18"/>
          <w:szCs w:val="18"/>
        </w:rPr>
        <w:br/>
      </w:r>
      <w:r w:rsidRPr="00E11B5F">
        <w:rPr>
          <w:rFonts w:asciiTheme="majorHAnsi" w:hAnsiTheme="majorHAnsi"/>
          <w:color w:val="333333"/>
          <w:sz w:val="18"/>
          <w:szCs w:val="18"/>
        </w:rPr>
        <w:br/>
        <w:t>* Traceability requirements</w:t>
      </w:r>
      <w:r w:rsidRPr="00E11B5F">
        <w:rPr>
          <w:rFonts w:asciiTheme="majorHAnsi" w:hAnsiTheme="majorHAnsi"/>
          <w:color w:val="333333"/>
          <w:sz w:val="18"/>
          <w:szCs w:val="18"/>
        </w:rPr>
        <w:br/>
      </w:r>
      <w:r w:rsidRPr="00E11B5F">
        <w:rPr>
          <w:rFonts w:asciiTheme="majorHAnsi" w:hAnsiTheme="majorHAnsi"/>
          <w:color w:val="333333"/>
          <w:sz w:val="18"/>
          <w:szCs w:val="18"/>
        </w:rPr>
        <w:br/>
        <w:t>* Relevant naming conventions and identifier conventions</w:t>
      </w:r>
      <w:r w:rsidRPr="00E11B5F">
        <w:rPr>
          <w:rFonts w:asciiTheme="majorHAnsi" w:hAnsiTheme="majorHAnsi"/>
          <w:color w:val="333333"/>
          <w:sz w:val="18"/>
          <w:szCs w:val="18"/>
        </w:rPr>
        <w:br/>
      </w:r>
      <w:r w:rsidRPr="00E11B5F">
        <w:rPr>
          <w:rFonts w:asciiTheme="majorHAnsi" w:hAnsiTheme="majorHAnsi"/>
          <w:color w:val="333333"/>
          <w:sz w:val="18"/>
          <w:szCs w:val="18"/>
        </w:rPr>
        <w:br/>
        <w:t>* Overall software project organization and personnel/contact-info/responsibilties</w:t>
      </w:r>
      <w:r w:rsidRPr="00E11B5F">
        <w:rPr>
          <w:rFonts w:asciiTheme="majorHAnsi" w:hAnsiTheme="majorHAnsi"/>
          <w:color w:val="333333"/>
          <w:sz w:val="18"/>
          <w:szCs w:val="18"/>
        </w:rPr>
        <w:br/>
      </w:r>
      <w:r w:rsidRPr="00E11B5F">
        <w:rPr>
          <w:rFonts w:asciiTheme="majorHAnsi" w:hAnsiTheme="majorHAnsi"/>
          <w:color w:val="333333"/>
          <w:sz w:val="18"/>
          <w:szCs w:val="18"/>
        </w:rPr>
        <w:br/>
        <w:t>* Test organization and personnel/contact-info/responsibilities</w:t>
      </w:r>
      <w:r w:rsidRPr="00E11B5F">
        <w:rPr>
          <w:rFonts w:asciiTheme="majorHAnsi" w:hAnsiTheme="majorHAnsi"/>
          <w:color w:val="333333"/>
          <w:sz w:val="18"/>
          <w:szCs w:val="18"/>
        </w:rPr>
        <w:br/>
      </w:r>
      <w:r w:rsidRPr="00E11B5F">
        <w:rPr>
          <w:rFonts w:asciiTheme="majorHAnsi" w:hAnsiTheme="majorHAnsi"/>
          <w:color w:val="333333"/>
          <w:sz w:val="18"/>
          <w:szCs w:val="18"/>
        </w:rPr>
        <w:br/>
        <w:t>* Assumptions and dependencies</w:t>
      </w:r>
      <w:r w:rsidRPr="00E11B5F">
        <w:rPr>
          <w:rFonts w:asciiTheme="majorHAnsi" w:hAnsiTheme="majorHAnsi"/>
          <w:color w:val="333333"/>
          <w:sz w:val="18"/>
          <w:szCs w:val="18"/>
        </w:rPr>
        <w:br/>
      </w:r>
      <w:r w:rsidRPr="00E11B5F">
        <w:rPr>
          <w:rFonts w:asciiTheme="majorHAnsi" w:hAnsiTheme="majorHAnsi"/>
          <w:color w:val="333333"/>
          <w:sz w:val="18"/>
          <w:szCs w:val="18"/>
        </w:rPr>
        <w:br/>
        <w:t>* Project risk analysis</w:t>
      </w:r>
      <w:r w:rsidRPr="00E11B5F">
        <w:rPr>
          <w:rFonts w:asciiTheme="majorHAnsi" w:hAnsiTheme="majorHAnsi"/>
          <w:color w:val="333333"/>
          <w:sz w:val="18"/>
          <w:szCs w:val="18"/>
        </w:rPr>
        <w:br/>
      </w:r>
      <w:r w:rsidRPr="00E11B5F">
        <w:rPr>
          <w:rFonts w:asciiTheme="majorHAnsi" w:hAnsiTheme="majorHAnsi"/>
          <w:color w:val="333333"/>
          <w:sz w:val="18"/>
          <w:szCs w:val="18"/>
        </w:rPr>
        <w:br/>
        <w:t>* Testing priorities and focus</w:t>
      </w:r>
      <w:r w:rsidRPr="00E11B5F">
        <w:rPr>
          <w:rFonts w:asciiTheme="majorHAnsi" w:hAnsiTheme="majorHAnsi"/>
          <w:color w:val="333333"/>
          <w:sz w:val="18"/>
          <w:szCs w:val="18"/>
        </w:rPr>
        <w:br/>
      </w:r>
      <w:r w:rsidRPr="00E11B5F">
        <w:rPr>
          <w:rFonts w:asciiTheme="majorHAnsi" w:hAnsiTheme="majorHAnsi"/>
          <w:color w:val="333333"/>
          <w:sz w:val="18"/>
          <w:szCs w:val="18"/>
        </w:rPr>
        <w:br/>
        <w:t>* Scope and limitations of testing</w:t>
      </w:r>
      <w:r w:rsidRPr="00E11B5F">
        <w:rPr>
          <w:rFonts w:asciiTheme="majorHAnsi" w:hAnsiTheme="majorHAnsi"/>
          <w:color w:val="333333"/>
          <w:sz w:val="18"/>
          <w:szCs w:val="18"/>
        </w:rPr>
        <w:br/>
      </w:r>
      <w:r w:rsidRPr="00E11B5F">
        <w:rPr>
          <w:rFonts w:asciiTheme="majorHAnsi" w:hAnsiTheme="majorHAnsi"/>
          <w:color w:val="333333"/>
          <w:sz w:val="18"/>
          <w:szCs w:val="18"/>
        </w:rPr>
        <w:br/>
        <w:t>* Test outline - a decomposition of the test approach by test type, feature, functionality, process, system, module, etc. as applicable</w:t>
      </w:r>
      <w:r w:rsidRPr="00E11B5F">
        <w:rPr>
          <w:rFonts w:asciiTheme="majorHAnsi" w:hAnsiTheme="majorHAnsi"/>
          <w:color w:val="333333"/>
          <w:sz w:val="18"/>
          <w:szCs w:val="18"/>
        </w:rPr>
        <w:br/>
      </w:r>
      <w:r w:rsidRPr="00E11B5F">
        <w:rPr>
          <w:rFonts w:asciiTheme="majorHAnsi" w:hAnsiTheme="majorHAnsi"/>
          <w:color w:val="333333"/>
          <w:sz w:val="18"/>
          <w:szCs w:val="18"/>
        </w:rPr>
        <w:br/>
        <w:t>* Outline of data input equivalence classes, boundary value analysis, error classes</w:t>
      </w:r>
      <w:r w:rsidRPr="00E11B5F">
        <w:rPr>
          <w:rFonts w:asciiTheme="majorHAnsi" w:hAnsiTheme="majorHAnsi"/>
          <w:color w:val="333333"/>
          <w:sz w:val="18"/>
          <w:szCs w:val="18"/>
        </w:rPr>
        <w:br/>
      </w:r>
      <w:r w:rsidRPr="00E11B5F">
        <w:rPr>
          <w:rFonts w:asciiTheme="majorHAnsi" w:hAnsiTheme="majorHAnsi"/>
          <w:color w:val="333333"/>
          <w:sz w:val="18"/>
          <w:szCs w:val="18"/>
        </w:rPr>
        <w:br/>
        <w:t>* Test environment - hardware, operating systems, other required software, data configurations, interfaces to other systems</w:t>
      </w:r>
      <w:r w:rsidRPr="00E11B5F">
        <w:rPr>
          <w:rFonts w:asciiTheme="majorHAnsi" w:hAnsiTheme="majorHAnsi"/>
          <w:color w:val="333333"/>
          <w:sz w:val="18"/>
          <w:szCs w:val="18"/>
        </w:rPr>
        <w:br/>
      </w:r>
      <w:r w:rsidRPr="00E11B5F">
        <w:rPr>
          <w:rFonts w:asciiTheme="majorHAnsi" w:hAnsiTheme="majorHAnsi"/>
          <w:color w:val="333333"/>
          <w:sz w:val="18"/>
          <w:szCs w:val="18"/>
        </w:rPr>
        <w:br/>
        <w:t>* Test environment validity analysis - differences between the test and production systems and their impact on test validity.</w:t>
      </w:r>
      <w:r w:rsidRPr="00E11B5F">
        <w:rPr>
          <w:rFonts w:asciiTheme="majorHAnsi" w:hAnsiTheme="majorHAnsi"/>
          <w:color w:val="333333"/>
          <w:sz w:val="18"/>
          <w:szCs w:val="18"/>
        </w:rPr>
        <w:br/>
      </w:r>
      <w:r w:rsidRPr="00E11B5F">
        <w:rPr>
          <w:rFonts w:asciiTheme="majorHAnsi" w:hAnsiTheme="majorHAnsi"/>
          <w:color w:val="333333"/>
          <w:sz w:val="18"/>
          <w:szCs w:val="18"/>
        </w:rPr>
        <w:br/>
        <w:t>* Test environment setup and configuration issues</w:t>
      </w:r>
      <w:r w:rsidRPr="00E11B5F">
        <w:rPr>
          <w:rFonts w:asciiTheme="majorHAnsi" w:hAnsiTheme="majorHAnsi"/>
          <w:color w:val="333333"/>
          <w:sz w:val="18"/>
          <w:szCs w:val="18"/>
        </w:rPr>
        <w:br/>
      </w:r>
      <w:r w:rsidRPr="00E11B5F">
        <w:rPr>
          <w:rFonts w:asciiTheme="majorHAnsi" w:hAnsiTheme="majorHAnsi"/>
          <w:color w:val="333333"/>
          <w:sz w:val="18"/>
          <w:szCs w:val="18"/>
        </w:rPr>
        <w:br/>
        <w:t>* Software migration processes</w:t>
      </w:r>
      <w:r w:rsidRPr="00E11B5F">
        <w:rPr>
          <w:rFonts w:asciiTheme="majorHAnsi" w:hAnsiTheme="majorHAnsi"/>
          <w:color w:val="333333"/>
          <w:sz w:val="18"/>
          <w:szCs w:val="18"/>
        </w:rPr>
        <w:br/>
      </w:r>
      <w:r w:rsidRPr="00E11B5F">
        <w:rPr>
          <w:rFonts w:asciiTheme="majorHAnsi" w:hAnsiTheme="majorHAnsi"/>
          <w:color w:val="333333"/>
          <w:sz w:val="18"/>
          <w:szCs w:val="18"/>
        </w:rPr>
        <w:br/>
        <w:t>* Software CM processes</w:t>
      </w:r>
      <w:r w:rsidRPr="00E11B5F">
        <w:rPr>
          <w:rFonts w:asciiTheme="majorHAnsi" w:hAnsiTheme="majorHAnsi"/>
          <w:color w:val="333333"/>
          <w:sz w:val="18"/>
          <w:szCs w:val="18"/>
        </w:rPr>
        <w:br/>
      </w:r>
      <w:r w:rsidRPr="00E11B5F">
        <w:rPr>
          <w:rFonts w:asciiTheme="majorHAnsi" w:hAnsiTheme="majorHAnsi"/>
          <w:color w:val="333333"/>
          <w:sz w:val="18"/>
          <w:szCs w:val="18"/>
        </w:rPr>
        <w:br/>
        <w:t>•    * Test data setup requirements</w:t>
      </w:r>
      <w:r w:rsidRPr="00E11B5F">
        <w:rPr>
          <w:rFonts w:asciiTheme="majorHAnsi" w:hAnsiTheme="majorHAnsi"/>
          <w:color w:val="333333"/>
          <w:sz w:val="18"/>
          <w:szCs w:val="18"/>
        </w:rPr>
        <w:br/>
      </w:r>
      <w:r w:rsidRPr="00E11B5F">
        <w:rPr>
          <w:rFonts w:asciiTheme="majorHAnsi" w:hAnsiTheme="majorHAnsi"/>
          <w:color w:val="333333"/>
          <w:sz w:val="18"/>
          <w:szCs w:val="18"/>
        </w:rPr>
        <w:br/>
        <w:t>* Database setup requirements</w:t>
      </w:r>
      <w:r w:rsidRPr="00E11B5F">
        <w:rPr>
          <w:rFonts w:asciiTheme="majorHAnsi" w:hAnsiTheme="majorHAnsi"/>
          <w:color w:val="333333"/>
          <w:sz w:val="18"/>
          <w:szCs w:val="18"/>
        </w:rPr>
        <w:br/>
      </w:r>
      <w:r w:rsidRPr="00E11B5F">
        <w:rPr>
          <w:rFonts w:asciiTheme="majorHAnsi" w:hAnsiTheme="majorHAnsi"/>
          <w:color w:val="333333"/>
          <w:sz w:val="18"/>
          <w:szCs w:val="18"/>
        </w:rPr>
        <w:br/>
        <w:t>* Outline of system-logging/error-logging/other capabilities, and tools such as screen capture software, that will be used to help describe and report bugs</w:t>
      </w:r>
      <w:r w:rsidRPr="00E11B5F">
        <w:rPr>
          <w:rFonts w:asciiTheme="majorHAnsi" w:hAnsiTheme="majorHAnsi"/>
          <w:color w:val="333333"/>
          <w:sz w:val="18"/>
          <w:szCs w:val="18"/>
        </w:rPr>
        <w:br/>
      </w:r>
      <w:r w:rsidRPr="00E11B5F">
        <w:rPr>
          <w:rFonts w:asciiTheme="majorHAnsi" w:hAnsiTheme="majorHAnsi"/>
          <w:color w:val="333333"/>
          <w:sz w:val="18"/>
          <w:szCs w:val="18"/>
        </w:rPr>
        <w:br/>
        <w:t>* Discussion of any specialized software or hardware tools that will be used by testers to help track the cause or source of bugs</w:t>
      </w:r>
      <w:r w:rsidRPr="00E11B5F">
        <w:rPr>
          <w:rFonts w:asciiTheme="majorHAnsi" w:hAnsiTheme="majorHAnsi"/>
          <w:color w:val="333333"/>
          <w:sz w:val="18"/>
          <w:szCs w:val="18"/>
        </w:rPr>
        <w:br/>
      </w:r>
      <w:r w:rsidRPr="00E11B5F">
        <w:rPr>
          <w:rFonts w:asciiTheme="majorHAnsi" w:hAnsiTheme="majorHAnsi"/>
          <w:color w:val="333333"/>
          <w:sz w:val="18"/>
          <w:szCs w:val="18"/>
        </w:rPr>
        <w:br/>
        <w:t>* Test automation - justification and overview</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color w:val="333333"/>
          <w:sz w:val="18"/>
          <w:szCs w:val="18"/>
        </w:rPr>
        <w:lastRenderedPageBreak/>
        <w:t>* Test tools to be used, including versions, patches, etc.</w:t>
      </w:r>
      <w:r w:rsidRPr="00E11B5F">
        <w:rPr>
          <w:rFonts w:asciiTheme="majorHAnsi" w:hAnsiTheme="majorHAnsi"/>
          <w:color w:val="333333"/>
          <w:sz w:val="18"/>
          <w:szCs w:val="18"/>
        </w:rPr>
        <w:br/>
      </w:r>
      <w:r w:rsidRPr="00E11B5F">
        <w:rPr>
          <w:rFonts w:asciiTheme="majorHAnsi" w:hAnsiTheme="majorHAnsi"/>
          <w:color w:val="333333"/>
          <w:sz w:val="18"/>
          <w:szCs w:val="18"/>
        </w:rPr>
        <w:br/>
        <w:t>* Test script/test code maintenance processes and version control</w:t>
      </w:r>
      <w:r w:rsidRPr="00E11B5F">
        <w:rPr>
          <w:rFonts w:asciiTheme="majorHAnsi" w:hAnsiTheme="majorHAnsi"/>
          <w:color w:val="333333"/>
          <w:sz w:val="18"/>
          <w:szCs w:val="18"/>
        </w:rPr>
        <w:br/>
      </w:r>
      <w:r w:rsidRPr="00E11B5F">
        <w:rPr>
          <w:rFonts w:asciiTheme="majorHAnsi" w:hAnsiTheme="majorHAnsi"/>
          <w:color w:val="333333"/>
          <w:sz w:val="18"/>
          <w:szCs w:val="18"/>
        </w:rPr>
        <w:br/>
        <w:t>* Problem tracking and resolution - tools and processes</w:t>
      </w:r>
      <w:r w:rsidRPr="00E11B5F">
        <w:rPr>
          <w:rFonts w:asciiTheme="majorHAnsi" w:hAnsiTheme="majorHAnsi"/>
          <w:color w:val="333333"/>
          <w:sz w:val="18"/>
          <w:szCs w:val="18"/>
        </w:rPr>
        <w:br/>
      </w:r>
      <w:r w:rsidRPr="00E11B5F">
        <w:rPr>
          <w:rFonts w:asciiTheme="majorHAnsi" w:hAnsiTheme="majorHAnsi"/>
          <w:color w:val="333333"/>
          <w:sz w:val="18"/>
          <w:szCs w:val="18"/>
        </w:rPr>
        <w:br/>
        <w:t>* Project test metrics to be used</w:t>
      </w:r>
      <w:r w:rsidRPr="00E11B5F">
        <w:rPr>
          <w:rFonts w:asciiTheme="majorHAnsi" w:hAnsiTheme="majorHAnsi"/>
          <w:color w:val="333333"/>
          <w:sz w:val="18"/>
          <w:szCs w:val="18"/>
        </w:rPr>
        <w:br/>
      </w:r>
      <w:r w:rsidRPr="00E11B5F">
        <w:rPr>
          <w:rFonts w:asciiTheme="majorHAnsi" w:hAnsiTheme="majorHAnsi"/>
          <w:color w:val="333333"/>
          <w:sz w:val="18"/>
          <w:szCs w:val="18"/>
        </w:rPr>
        <w:br/>
        <w:t>* Reporting requirements and testing deliverables</w:t>
      </w:r>
      <w:r w:rsidRPr="00E11B5F">
        <w:rPr>
          <w:rFonts w:asciiTheme="majorHAnsi" w:hAnsiTheme="majorHAnsi"/>
          <w:color w:val="333333"/>
          <w:sz w:val="18"/>
          <w:szCs w:val="18"/>
        </w:rPr>
        <w:br/>
      </w:r>
      <w:r w:rsidRPr="00E11B5F">
        <w:rPr>
          <w:rFonts w:asciiTheme="majorHAnsi" w:hAnsiTheme="majorHAnsi"/>
          <w:color w:val="333333"/>
          <w:sz w:val="18"/>
          <w:szCs w:val="18"/>
        </w:rPr>
        <w:br/>
        <w:t>* Software entrance and exit criteria</w:t>
      </w:r>
      <w:r w:rsidRPr="00E11B5F">
        <w:rPr>
          <w:rFonts w:asciiTheme="majorHAnsi" w:hAnsiTheme="majorHAnsi"/>
          <w:color w:val="333333"/>
          <w:sz w:val="18"/>
          <w:szCs w:val="18"/>
        </w:rPr>
        <w:br/>
      </w:r>
      <w:r w:rsidRPr="00E11B5F">
        <w:rPr>
          <w:rFonts w:asciiTheme="majorHAnsi" w:hAnsiTheme="majorHAnsi"/>
          <w:color w:val="333333"/>
          <w:sz w:val="18"/>
          <w:szCs w:val="18"/>
        </w:rPr>
        <w:br/>
        <w:t>* Initial sanity testing period and criteria</w:t>
      </w:r>
      <w:r w:rsidRPr="00E11B5F">
        <w:rPr>
          <w:rFonts w:asciiTheme="majorHAnsi" w:hAnsiTheme="majorHAnsi"/>
          <w:color w:val="333333"/>
          <w:sz w:val="18"/>
          <w:szCs w:val="18"/>
        </w:rPr>
        <w:br/>
      </w:r>
      <w:r w:rsidRPr="00E11B5F">
        <w:rPr>
          <w:rFonts w:asciiTheme="majorHAnsi" w:hAnsiTheme="majorHAnsi"/>
          <w:color w:val="333333"/>
          <w:sz w:val="18"/>
          <w:szCs w:val="18"/>
        </w:rPr>
        <w:br/>
        <w:t>* Test suspension and restart criteria</w:t>
      </w:r>
      <w:r w:rsidRPr="00E11B5F">
        <w:rPr>
          <w:rFonts w:asciiTheme="majorHAnsi" w:hAnsiTheme="majorHAnsi"/>
          <w:color w:val="333333"/>
          <w:sz w:val="18"/>
          <w:szCs w:val="18"/>
        </w:rPr>
        <w:br/>
      </w:r>
      <w:r w:rsidRPr="00E11B5F">
        <w:rPr>
          <w:rFonts w:asciiTheme="majorHAnsi" w:hAnsiTheme="majorHAnsi"/>
          <w:color w:val="333333"/>
          <w:sz w:val="18"/>
          <w:szCs w:val="18"/>
        </w:rPr>
        <w:br/>
        <w:t>* Personnel allocation</w:t>
      </w:r>
      <w:r w:rsidRPr="00E11B5F">
        <w:rPr>
          <w:rFonts w:asciiTheme="majorHAnsi" w:hAnsiTheme="majorHAnsi"/>
          <w:color w:val="333333"/>
          <w:sz w:val="18"/>
          <w:szCs w:val="18"/>
        </w:rPr>
        <w:br/>
      </w:r>
      <w:r w:rsidRPr="00E11B5F">
        <w:rPr>
          <w:rFonts w:asciiTheme="majorHAnsi" w:hAnsiTheme="majorHAnsi"/>
          <w:color w:val="333333"/>
          <w:sz w:val="18"/>
          <w:szCs w:val="18"/>
        </w:rPr>
        <w:br/>
        <w:t>* Personnel pre-training needs</w:t>
      </w:r>
      <w:r w:rsidRPr="00E11B5F">
        <w:rPr>
          <w:rFonts w:asciiTheme="majorHAnsi" w:hAnsiTheme="majorHAnsi"/>
          <w:color w:val="333333"/>
          <w:sz w:val="18"/>
          <w:szCs w:val="18"/>
        </w:rPr>
        <w:br/>
      </w:r>
      <w:r w:rsidRPr="00E11B5F">
        <w:rPr>
          <w:rFonts w:asciiTheme="majorHAnsi" w:hAnsiTheme="majorHAnsi"/>
          <w:color w:val="333333"/>
          <w:sz w:val="18"/>
          <w:szCs w:val="18"/>
        </w:rPr>
        <w:br/>
        <w:t>* Test site/location</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color w:val="333333"/>
          <w:sz w:val="18"/>
          <w:szCs w:val="18"/>
        </w:rPr>
        <w:lastRenderedPageBreak/>
        <w:t>* Outside test organizations to be utilized and their purpose, responsibilties, deliverables, contact persons, and coordination issues.</w:t>
      </w:r>
      <w:r w:rsidRPr="00E11B5F">
        <w:rPr>
          <w:rFonts w:asciiTheme="majorHAnsi" w:hAnsiTheme="majorHAnsi"/>
          <w:color w:val="333333"/>
          <w:sz w:val="18"/>
          <w:szCs w:val="18"/>
        </w:rPr>
        <w:br/>
      </w:r>
      <w:r w:rsidRPr="00E11B5F">
        <w:rPr>
          <w:rFonts w:asciiTheme="majorHAnsi" w:hAnsiTheme="majorHAnsi"/>
          <w:color w:val="333333"/>
          <w:sz w:val="18"/>
          <w:szCs w:val="18"/>
        </w:rPr>
        <w:br/>
        <w:t>* Relevant proprietary, classified, security, and licensing issues.</w:t>
      </w:r>
      <w:r w:rsidRPr="00E11B5F">
        <w:rPr>
          <w:rFonts w:asciiTheme="majorHAnsi" w:hAnsiTheme="majorHAnsi"/>
          <w:color w:val="333333"/>
          <w:sz w:val="18"/>
          <w:szCs w:val="18"/>
        </w:rPr>
        <w:br/>
      </w:r>
      <w:r w:rsidRPr="00E11B5F">
        <w:rPr>
          <w:rFonts w:asciiTheme="majorHAnsi" w:hAnsiTheme="majorHAnsi"/>
          <w:color w:val="333333"/>
          <w:sz w:val="18"/>
          <w:szCs w:val="18"/>
        </w:rPr>
        <w:br/>
        <w:t>* Open issues</w:t>
      </w:r>
      <w:r w:rsidRPr="00E11B5F">
        <w:rPr>
          <w:rFonts w:asciiTheme="majorHAnsi" w:hAnsiTheme="majorHAnsi"/>
          <w:color w:val="333333"/>
          <w:sz w:val="18"/>
          <w:szCs w:val="18"/>
        </w:rPr>
        <w:br/>
      </w:r>
      <w:r w:rsidRPr="00E11B5F">
        <w:rPr>
          <w:rFonts w:asciiTheme="majorHAnsi" w:hAnsiTheme="majorHAnsi"/>
          <w:color w:val="333333"/>
          <w:sz w:val="18"/>
          <w:szCs w:val="18"/>
        </w:rPr>
        <w:br/>
        <w:t>* Appendix - glossary, acronyms, etc.</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What's a 'test case'?</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br/>
        <w:t>* A test case is a document that describes an input, action, or event and an expected response, to determine if a feature of an application is working correctly. A test case should contain particulars such as test case identifier, test case name, objective, test conditions/setup, input data requirements, steps, and expected results.</w:t>
      </w:r>
      <w:r w:rsidRPr="00E11B5F">
        <w:rPr>
          <w:rFonts w:asciiTheme="majorHAnsi" w:hAnsiTheme="majorHAnsi"/>
          <w:color w:val="333333"/>
          <w:sz w:val="18"/>
          <w:szCs w:val="18"/>
        </w:rPr>
        <w:br/>
      </w:r>
      <w:r w:rsidRPr="00E11B5F">
        <w:rPr>
          <w:rFonts w:asciiTheme="majorHAnsi" w:hAnsiTheme="majorHAnsi"/>
          <w:color w:val="333333"/>
          <w:sz w:val="18"/>
          <w:szCs w:val="18"/>
        </w:rPr>
        <w:br/>
        <w:t>* Note that the process of developing test cases can help find problems in the requirements or design of an application, since it requires completely thinking through the operation of the application. For this reason, it's useful to prepare test cases early in the development cycle if possible.</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What should be done after a bug is found?</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br/>
        <w:t>* The bug needs to be communicated and assigned to developers that can fix it. After the problem is resolved, fixes should be re-tested, and determinations made regarding requirements for regression testing to check that fixes didn't create problems elsewhere. If a problem-tracking system is in place, it should encapsulate these processes. A variety of commercial problem-tracking/management software tools are available (see the 'Tools' section for web resources with listings of such tools). The following are items to consider in the tracking process:</w:t>
      </w:r>
      <w:r w:rsidRPr="00E11B5F">
        <w:rPr>
          <w:rFonts w:asciiTheme="majorHAnsi" w:hAnsiTheme="majorHAnsi"/>
          <w:color w:val="333333"/>
          <w:sz w:val="18"/>
          <w:szCs w:val="18"/>
        </w:rPr>
        <w:br/>
      </w:r>
      <w:r w:rsidRPr="00E11B5F">
        <w:rPr>
          <w:rFonts w:asciiTheme="majorHAnsi" w:hAnsiTheme="majorHAnsi"/>
          <w:color w:val="333333"/>
          <w:sz w:val="18"/>
          <w:szCs w:val="18"/>
        </w:rPr>
        <w:br/>
        <w:t>* Complete information such that developers can understand the bug, get an idea of it's severity, and reproduce it if necessary.</w:t>
      </w:r>
      <w:r w:rsidRPr="00E11B5F">
        <w:rPr>
          <w:rFonts w:asciiTheme="majorHAnsi" w:hAnsiTheme="majorHAnsi"/>
          <w:color w:val="333333"/>
          <w:sz w:val="18"/>
          <w:szCs w:val="18"/>
        </w:rPr>
        <w:br/>
      </w:r>
      <w:r w:rsidRPr="00E11B5F">
        <w:rPr>
          <w:rFonts w:asciiTheme="majorHAnsi" w:hAnsiTheme="majorHAnsi"/>
          <w:color w:val="333333"/>
          <w:sz w:val="18"/>
          <w:szCs w:val="18"/>
        </w:rPr>
        <w:lastRenderedPageBreak/>
        <w:t>* Bug identifier (number, ID, etc.)</w:t>
      </w:r>
      <w:r w:rsidRPr="00E11B5F">
        <w:rPr>
          <w:rFonts w:asciiTheme="majorHAnsi" w:hAnsiTheme="majorHAnsi"/>
          <w:color w:val="333333"/>
          <w:sz w:val="18"/>
          <w:szCs w:val="18"/>
        </w:rPr>
        <w:br/>
      </w:r>
      <w:r w:rsidRPr="00E11B5F">
        <w:rPr>
          <w:rFonts w:asciiTheme="majorHAnsi" w:hAnsiTheme="majorHAnsi"/>
          <w:color w:val="333333"/>
          <w:sz w:val="18"/>
          <w:szCs w:val="18"/>
        </w:rPr>
        <w:br/>
        <w:t>* Current bug status (e.g., 'Released for Retest', 'New', etc.)</w:t>
      </w:r>
      <w:r w:rsidRPr="00E11B5F">
        <w:rPr>
          <w:rFonts w:asciiTheme="majorHAnsi" w:hAnsiTheme="majorHAnsi"/>
          <w:color w:val="333333"/>
          <w:sz w:val="18"/>
          <w:szCs w:val="18"/>
        </w:rPr>
        <w:br/>
      </w:r>
      <w:r w:rsidRPr="00E11B5F">
        <w:rPr>
          <w:rFonts w:asciiTheme="majorHAnsi" w:hAnsiTheme="majorHAnsi"/>
          <w:color w:val="333333"/>
          <w:sz w:val="18"/>
          <w:szCs w:val="18"/>
        </w:rPr>
        <w:br/>
        <w:t>* The application name or identifier and version</w:t>
      </w:r>
      <w:r w:rsidRPr="00E11B5F">
        <w:rPr>
          <w:rFonts w:asciiTheme="majorHAnsi" w:hAnsiTheme="majorHAnsi"/>
          <w:color w:val="333333"/>
          <w:sz w:val="18"/>
          <w:szCs w:val="18"/>
        </w:rPr>
        <w:br/>
      </w:r>
      <w:r w:rsidRPr="00E11B5F">
        <w:rPr>
          <w:rFonts w:asciiTheme="majorHAnsi" w:hAnsiTheme="majorHAnsi"/>
          <w:color w:val="333333"/>
          <w:sz w:val="18"/>
          <w:szCs w:val="18"/>
        </w:rPr>
        <w:br/>
        <w:t>* The function, module, feature, object, screen, etc. where the bug occurred</w:t>
      </w:r>
      <w:r w:rsidRPr="00E11B5F">
        <w:rPr>
          <w:rFonts w:asciiTheme="majorHAnsi" w:hAnsiTheme="majorHAnsi"/>
          <w:color w:val="333333"/>
          <w:sz w:val="18"/>
          <w:szCs w:val="18"/>
        </w:rPr>
        <w:br/>
      </w:r>
      <w:r w:rsidRPr="00E11B5F">
        <w:rPr>
          <w:rFonts w:asciiTheme="majorHAnsi" w:hAnsiTheme="majorHAnsi"/>
          <w:color w:val="333333"/>
          <w:sz w:val="18"/>
          <w:szCs w:val="18"/>
        </w:rPr>
        <w:br/>
        <w:t>* Environment specifics, system, platform, relevant hardware specifics</w:t>
      </w:r>
      <w:r w:rsidRPr="00E11B5F">
        <w:rPr>
          <w:rFonts w:asciiTheme="majorHAnsi" w:hAnsiTheme="majorHAnsi"/>
          <w:color w:val="333333"/>
          <w:sz w:val="18"/>
          <w:szCs w:val="18"/>
        </w:rPr>
        <w:br/>
      </w:r>
      <w:r w:rsidRPr="00E11B5F">
        <w:rPr>
          <w:rFonts w:asciiTheme="majorHAnsi" w:hAnsiTheme="majorHAnsi"/>
          <w:color w:val="333333"/>
          <w:sz w:val="18"/>
          <w:szCs w:val="18"/>
        </w:rPr>
        <w:br/>
        <w:t>* Test case name/number/identifier</w:t>
      </w:r>
      <w:r w:rsidRPr="00E11B5F">
        <w:rPr>
          <w:rFonts w:asciiTheme="majorHAnsi" w:hAnsiTheme="majorHAnsi"/>
          <w:color w:val="333333"/>
          <w:sz w:val="18"/>
          <w:szCs w:val="18"/>
        </w:rPr>
        <w:br/>
      </w:r>
      <w:r w:rsidRPr="00E11B5F">
        <w:rPr>
          <w:rFonts w:asciiTheme="majorHAnsi" w:hAnsiTheme="majorHAnsi"/>
          <w:color w:val="333333"/>
          <w:sz w:val="18"/>
          <w:szCs w:val="18"/>
        </w:rPr>
        <w:br/>
        <w:t>* One-line bug description</w:t>
      </w:r>
      <w:r w:rsidRPr="00E11B5F">
        <w:rPr>
          <w:rFonts w:asciiTheme="majorHAnsi" w:hAnsiTheme="majorHAnsi"/>
          <w:color w:val="333333"/>
          <w:sz w:val="18"/>
          <w:szCs w:val="18"/>
        </w:rPr>
        <w:br/>
      </w:r>
      <w:r w:rsidRPr="00E11B5F">
        <w:rPr>
          <w:rFonts w:asciiTheme="majorHAnsi" w:hAnsiTheme="majorHAnsi"/>
          <w:color w:val="333333"/>
          <w:sz w:val="18"/>
          <w:szCs w:val="18"/>
        </w:rPr>
        <w:br/>
        <w:t>* Full bug description</w:t>
      </w:r>
      <w:r w:rsidRPr="00E11B5F">
        <w:rPr>
          <w:rFonts w:asciiTheme="majorHAnsi" w:hAnsiTheme="majorHAnsi"/>
          <w:color w:val="333333"/>
          <w:sz w:val="18"/>
          <w:szCs w:val="18"/>
        </w:rPr>
        <w:br/>
      </w:r>
      <w:r w:rsidRPr="00E11B5F">
        <w:rPr>
          <w:rFonts w:asciiTheme="majorHAnsi" w:hAnsiTheme="majorHAnsi"/>
          <w:color w:val="333333"/>
          <w:sz w:val="18"/>
          <w:szCs w:val="18"/>
        </w:rPr>
        <w:br/>
        <w:t>* Description of steps needed to reproduce the bug if not covered by a test case or if the developer doesn't have easy access to the test case/test script/test tool</w:t>
      </w:r>
      <w:r w:rsidRPr="00E11B5F">
        <w:rPr>
          <w:rFonts w:asciiTheme="majorHAnsi" w:hAnsiTheme="majorHAnsi"/>
          <w:color w:val="333333"/>
          <w:sz w:val="18"/>
          <w:szCs w:val="18"/>
        </w:rPr>
        <w:br/>
      </w:r>
      <w:r w:rsidRPr="00E11B5F">
        <w:rPr>
          <w:rFonts w:asciiTheme="majorHAnsi" w:hAnsiTheme="majorHAnsi"/>
          <w:color w:val="333333"/>
          <w:sz w:val="18"/>
          <w:szCs w:val="18"/>
        </w:rPr>
        <w:br/>
        <w:t>* Names and/or descriptions of file/data/messages/etc. used in test</w:t>
      </w:r>
      <w:r w:rsidRPr="00E11B5F">
        <w:rPr>
          <w:rFonts w:asciiTheme="majorHAnsi" w:hAnsiTheme="majorHAnsi"/>
          <w:color w:val="333333"/>
          <w:sz w:val="18"/>
          <w:szCs w:val="18"/>
        </w:rPr>
        <w:br/>
      </w:r>
      <w:r w:rsidRPr="00E11B5F">
        <w:rPr>
          <w:rFonts w:asciiTheme="majorHAnsi" w:hAnsiTheme="majorHAnsi"/>
          <w:color w:val="333333"/>
          <w:sz w:val="18"/>
          <w:szCs w:val="18"/>
        </w:rPr>
        <w:br/>
        <w:t>* File excerpts/error messages/log file excerpts/screen shots/test tool logs that would be helpful in finding the cause of the problem</w:t>
      </w:r>
      <w:r w:rsidRPr="00E11B5F">
        <w:rPr>
          <w:rFonts w:asciiTheme="majorHAnsi" w:hAnsiTheme="majorHAnsi"/>
          <w:color w:val="333333"/>
          <w:sz w:val="18"/>
          <w:szCs w:val="18"/>
        </w:rPr>
        <w:br/>
      </w:r>
      <w:r w:rsidRPr="00E11B5F">
        <w:rPr>
          <w:rFonts w:asciiTheme="majorHAnsi" w:hAnsiTheme="majorHAnsi"/>
          <w:color w:val="333333"/>
          <w:sz w:val="18"/>
          <w:szCs w:val="18"/>
        </w:rPr>
        <w:br/>
        <w:t>* Severity estimate (a 5-level range such as 1-5 or 'critical'-to-'low' is common)</w:t>
      </w:r>
      <w:r w:rsidRPr="00E11B5F">
        <w:rPr>
          <w:rFonts w:asciiTheme="majorHAnsi" w:hAnsiTheme="majorHAnsi"/>
          <w:color w:val="333333"/>
          <w:sz w:val="18"/>
          <w:szCs w:val="18"/>
        </w:rPr>
        <w:br/>
      </w:r>
      <w:r w:rsidRPr="00E11B5F">
        <w:rPr>
          <w:rFonts w:asciiTheme="majorHAnsi" w:hAnsiTheme="majorHAnsi"/>
          <w:color w:val="333333"/>
          <w:sz w:val="18"/>
          <w:szCs w:val="18"/>
        </w:rPr>
        <w:br/>
        <w:t>* Was the bug reproducible?</w:t>
      </w:r>
      <w:r w:rsidRPr="00E11B5F">
        <w:rPr>
          <w:rFonts w:asciiTheme="majorHAnsi" w:hAnsiTheme="majorHAnsi"/>
          <w:color w:val="333333"/>
          <w:sz w:val="18"/>
          <w:szCs w:val="18"/>
        </w:rPr>
        <w:br/>
      </w:r>
      <w:r w:rsidRPr="00E11B5F">
        <w:rPr>
          <w:rFonts w:asciiTheme="majorHAnsi" w:hAnsiTheme="majorHAnsi"/>
          <w:color w:val="333333"/>
          <w:sz w:val="18"/>
          <w:szCs w:val="18"/>
        </w:rPr>
        <w:br/>
        <w:t>* Tester name</w:t>
      </w:r>
      <w:r w:rsidRPr="00E11B5F">
        <w:rPr>
          <w:rFonts w:asciiTheme="majorHAnsi" w:hAnsiTheme="majorHAnsi"/>
          <w:color w:val="333333"/>
          <w:sz w:val="18"/>
          <w:szCs w:val="18"/>
        </w:rPr>
        <w:br/>
      </w:r>
      <w:r w:rsidRPr="00E11B5F">
        <w:rPr>
          <w:rFonts w:asciiTheme="majorHAnsi" w:hAnsiTheme="majorHAnsi"/>
          <w:color w:val="333333"/>
          <w:sz w:val="18"/>
          <w:szCs w:val="18"/>
        </w:rPr>
        <w:br/>
        <w:t>* Test date</w:t>
      </w:r>
      <w:r w:rsidRPr="00E11B5F">
        <w:rPr>
          <w:rFonts w:asciiTheme="majorHAnsi" w:hAnsiTheme="majorHAnsi"/>
          <w:color w:val="333333"/>
          <w:sz w:val="18"/>
          <w:szCs w:val="18"/>
        </w:rPr>
        <w:br/>
      </w:r>
      <w:r w:rsidRPr="00E11B5F">
        <w:rPr>
          <w:rFonts w:asciiTheme="majorHAnsi" w:hAnsiTheme="majorHAnsi"/>
          <w:color w:val="333333"/>
          <w:sz w:val="18"/>
          <w:szCs w:val="18"/>
        </w:rPr>
        <w:br/>
        <w:t>* Bug reporting date</w:t>
      </w:r>
      <w:r w:rsidRPr="00E11B5F">
        <w:rPr>
          <w:rFonts w:asciiTheme="majorHAnsi" w:hAnsiTheme="majorHAnsi"/>
          <w:color w:val="333333"/>
          <w:sz w:val="18"/>
          <w:szCs w:val="18"/>
        </w:rPr>
        <w:br/>
      </w:r>
      <w:r w:rsidRPr="00E11B5F">
        <w:rPr>
          <w:rFonts w:asciiTheme="majorHAnsi" w:hAnsiTheme="majorHAnsi"/>
          <w:color w:val="333333"/>
          <w:sz w:val="18"/>
          <w:szCs w:val="18"/>
        </w:rPr>
        <w:br/>
        <w:t>* Name of developer/group/organization the problem is assigned to</w:t>
      </w:r>
      <w:r w:rsidRPr="00E11B5F">
        <w:rPr>
          <w:rFonts w:asciiTheme="majorHAnsi" w:hAnsiTheme="majorHAnsi"/>
          <w:color w:val="333333"/>
          <w:sz w:val="18"/>
          <w:szCs w:val="18"/>
        </w:rPr>
        <w:br/>
      </w:r>
      <w:r w:rsidRPr="00E11B5F">
        <w:rPr>
          <w:rFonts w:asciiTheme="majorHAnsi" w:hAnsiTheme="majorHAnsi"/>
          <w:color w:val="333333"/>
          <w:sz w:val="18"/>
          <w:szCs w:val="18"/>
        </w:rPr>
        <w:br/>
        <w:t>* Description of problem cause</w:t>
      </w:r>
      <w:r w:rsidRPr="00E11B5F">
        <w:rPr>
          <w:rFonts w:asciiTheme="majorHAnsi" w:hAnsiTheme="majorHAnsi"/>
          <w:color w:val="333333"/>
          <w:sz w:val="18"/>
          <w:szCs w:val="18"/>
        </w:rPr>
        <w:br/>
      </w:r>
      <w:r w:rsidRPr="00E11B5F">
        <w:rPr>
          <w:rFonts w:asciiTheme="majorHAnsi" w:hAnsiTheme="majorHAnsi"/>
          <w:color w:val="333333"/>
          <w:sz w:val="18"/>
          <w:szCs w:val="18"/>
        </w:rPr>
        <w:br/>
        <w:t>* Description of fix</w:t>
      </w:r>
      <w:r w:rsidRPr="00E11B5F">
        <w:rPr>
          <w:rFonts w:asciiTheme="majorHAnsi" w:hAnsiTheme="majorHAnsi"/>
          <w:color w:val="333333"/>
          <w:sz w:val="18"/>
          <w:szCs w:val="18"/>
        </w:rPr>
        <w:br/>
      </w:r>
      <w:r w:rsidRPr="00E11B5F">
        <w:rPr>
          <w:rFonts w:asciiTheme="majorHAnsi" w:hAnsiTheme="majorHAnsi"/>
          <w:color w:val="333333"/>
          <w:sz w:val="18"/>
          <w:szCs w:val="18"/>
        </w:rPr>
        <w:br/>
        <w:t>* Code section/file/module/class/method that was fixed</w:t>
      </w:r>
      <w:r w:rsidRPr="00E11B5F">
        <w:rPr>
          <w:rFonts w:asciiTheme="majorHAnsi" w:hAnsiTheme="majorHAnsi"/>
          <w:color w:val="333333"/>
          <w:sz w:val="18"/>
          <w:szCs w:val="18"/>
        </w:rPr>
        <w:br/>
      </w:r>
      <w:r w:rsidRPr="00E11B5F">
        <w:rPr>
          <w:rFonts w:asciiTheme="majorHAnsi" w:hAnsiTheme="majorHAnsi"/>
          <w:color w:val="333333"/>
          <w:sz w:val="18"/>
          <w:szCs w:val="18"/>
        </w:rPr>
        <w:br/>
        <w:t>* Date of fix</w:t>
      </w:r>
      <w:r w:rsidRPr="00E11B5F">
        <w:rPr>
          <w:rFonts w:asciiTheme="majorHAnsi" w:hAnsiTheme="majorHAnsi"/>
          <w:color w:val="333333"/>
          <w:sz w:val="18"/>
          <w:szCs w:val="18"/>
        </w:rPr>
        <w:br/>
      </w:r>
      <w:r w:rsidRPr="00E11B5F">
        <w:rPr>
          <w:rFonts w:asciiTheme="majorHAnsi" w:hAnsiTheme="majorHAnsi"/>
          <w:color w:val="333333"/>
          <w:sz w:val="18"/>
          <w:szCs w:val="18"/>
        </w:rPr>
        <w:br/>
        <w:t>* Application version that contains the fix</w:t>
      </w:r>
      <w:r w:rsidRPr="00E11B5F">
        <w:rPr>
          <w:rFonts w:asciiTheme="majorHAnsi" w:hAnsiTheme="majorHAnsi"/>
          <w:color w:val="333333"/>
          <w:sz w:val="18"/>
          <w:szCs w:val="18"/>
        </w:rPr>
        <w:br/>
      </w:r>
      <w:r w:rsidRPr="00E11B5F">
        <w:rPr>
          <w:rFonts w:asciiTheme="majorHAnsi" w:hAnsiTheme="majorHAnsi"/>
          <w:color w:val="333333"/>
          <w:sz w:val="18"/>
          <w:szCs w:val="18"/>
        </w:rPr>
        <w:lastRenderedPageBreak/>
        <w:br/>
        <w:t>* Tester responsible for retest</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color w:val="333333"/>
          <w:sz w:val="18"/>
          <w:szCs w:val="18"/>
        </w:rPr>
        <w:lastRenderedPageBreak/>
        <w:t>* Retest date</w:t>
      </w:r>
      <w:r w:rsidRPr="00E11B5F">
        <w:rPr>
          <w:rFonts w:asciiTheme="majorHAnsi" w:hAnsiTheme="majorHAnsi"/>
          <w:color w:val="333333"/>
          <w:sz w:val="18"/>
          <w:szCs w:val="18"/>
        </w:rPr>
        <w:br/>
      </w:r>
      <w:r w:rsidRPr="00E11B5F">
        <w:rPr>
          <w:rFonts w:asciiTheme="majorHAnsi" w:hAnsiTheme="majorHAnsi"/>
          <w:color w:val="333333"/>
          <w:sz w:val="18"/>
          <w:szCs w:val="18"/>
        </w:rPr>
        <w:br/>
        <w:t>* Retest results</w:t>
      </w:r>
      <w:r w:rsidRPr="00E11B5F">
        <w:rPr>
          <w:rFonts w:asciiTheme="majorHAnsi" w:hAnsiTheme="majorHAnsi"/>
          <w:color w:val="333333"/>
          <w:sz w:val="18"/>
          <w:szCs w:val="18"/>
        </w:rPr>
        <w:br/>
      </w:r>
      <w:r w:rsidRPr="00E11B5F">
        <w:rPr>
          <w:rFonts w:asciiTheme="majorHAnsi" w:hAnsiTheme="majorHAnsi"/>
          <w:color w:val="333333"/>
          <w:sz w:val="18"/>
          <w:szCs w:val="18"/>
        </w:rPr>
        <w:br/>
        <w:t>* Regression testing requirements</w:t>
      </w:r>
      <w:r w:rsidRPr="00E11B5F">
        <w:rPr>
          <w:rFonts w:asciiTheme="majorHAnsi" w:hAnsiTheme="majorHAnsi"/>
          <w:color w:val="333333"/>
          <w:sz w:val="18"/>
          <w:szCs w:val="18"/>
        </w:rPr>
        <w:br/>
      </w:r>
      <w:r w:rsidRPr="00E11B5F">
        <w:rPr>
          <w:rFonts w:asciiTheme="majorHAnsi" w:hAnsiTheme="majorHAnsi"/>
          <w:color w:val="333333"/>
          <w:sz w:val="18"/>
          <w:szCs w:val="18"/>
        </w:rPr>
        <w:br/>
        <w:t>* Tester responsible for regression tests</w:t>
      </w:r>
      <w:r w:rsidRPr="00E11B5F">
        <w:rPr>
          <w:rFonts w:asciiTheme="majorHAnsi" w:hAnsiTheme="majorHAnsi"/>
          <w:color w:val="333333"/>
          <w:sz w:val="18"/>
          <w:szCs w:val="18"/>
        </w:rPr>
        <w:br/>
      </w:r>
      <w:r w:rsidRPr="00E11B5F">
        <w:rPr>
          <w:rFonts w:asciiTheme="majorHAnsi" w:hAnsiTheme="majorHAnsi"/>
          <w:color w:val="333333"/>
          <w:sz w:val="18"/>
          <w:szCs w:val="18"/>
        </w:rPr>
        <w:br/>
        <w:t>* Regression testing results</w:t>
      </w:r>
      <w:r w:rsidRPr="00E11B5F">
        <w:rPr>
          <w:rFonts w:asciiTheme="majorHAnsi" w:hAnsiTheme="majorHAnsi"/>
          <w:color w:val="333333"/>
          <w:sz w:val="18"/>
          <w:szCs w:val="18"/>
        </w:rPr>
        <w:br/>
      </w:r>
      <w:r w:rsidRPr="00E11B5F">
        <w:rPr>
          <w:rFonts w:asciiTheme="majorHAnsi" w:hAnsiTheme="majorHAnsi"/>
          <w:color w:val="333333"/>
          <w:sz w:val="18"/>
          <w:szCs w:val="18"/>
        </w:rPr>
        <w:br/>
        <w:t>* A reporting or tracking process should enable notification of appropriate personnel at various stages. For instance, testers need to know when retesting is needed, developers need to know when bugs are found and how to get the needed information, and reporting/summary capabilities are needed for managers.</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What if the software is so buggy it can't really be tested at all?</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br/>
        <w:t>* The best bet in this situation is for the testers to go through the process of reporting whatever bugs or blocking-type problems initially show up, with the focus being on critical bugs. Since this type of problem can severely affect schedules, and indicates deeper problems in the software development process (such as insufficient unit testing or insufficient integration testing, poor design, improper build or release procedures, etc.) managers should be notified, and provided with some documentation as evidence of the problem.</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How can it be known when to stop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br/>
        <w:t>This can be difficult to determine. Many modern software applications are so complex, and run in such an interdependent environment, that complete testing can never be done. Common factors in deciding when to stop are:</w:t>
      </w:r>
      <w:r w:rsidRPr="00E11B5F">
        <w:rPr>
          <w:rFonts w:asciiTheme="majorHAnsi" w:hAnsiTheme="majorHAnsi"/>
          <w:color w:val="333333"/>
          <w:sz w:val="18"/>
          <w:szCs w:val="18"/>
        </w:rPr>
        <w:br/>
      </w:r>
      <w:r w:rsidRPr="00E11B5F">
        <w:rPr>
          <w:rFonts w:asciiTheme="majorHAnsi" w:hAnsiTheme="majorHAnsi"/>
          <w:color w:val="333333"/>
          <w:sz w:val="18"/>
          <w:szCs w:val="18"/>
        </w:rPr>
        <w:br/>
        <w:t>* Deadlines (release deadlines, testing deadlines, etc.)</w:t>
      </w:r>
      <w:r w:rsidRPr="00E11B5F">
        <w:rPr>
          <w:rFonts w:asciiTheme="majorHAnsi" w:hAnsiTheme="majorHAnsi"/>
          <w:color w:val="333333"/>
          <w:sz w:val="18"/>
          <w:szCs w:val="18"/>
        </w:rPr>
        <w:br/>
      </w:r>
      <w:r w:rsidRPr="00E11B5F">
        <w:rPr>
          <w:rFonts w:asciiTheme="majorHAnsi" w:hAnsiTheme="majorHAnsi"/>
          <w:color w:val="333333"/>
          <w:sz w:val="18"/>
          <w:szCs w:val="18"/>
        </w:rPr>
        <w:br/>
        <w:t>* Test cases completed with certain percentage passed</w:t>
      </w:r>
      <w:r w:rsidRPr="00E11B5F">
        <w:rPr>
          <w:rFonts w:asciiTheme="majorHAnsi" w:hAnsiTheme="majorHAnsi"/>
          <w:color w:val="333333"/>
          <w:sz w:val="18"/>
          <w:szCs w:val="18"/>
        </w:rPr>
        <w:br/>
      </w:r>
      <w:r w:rsidRPr="00E11B5F">
        <w:rPr>
          <w:rFonts w:asciiTheme="majorHAnsi" w:hAnsiTheme="majorHAnsi"/>
          <w:color w:val="333333"/>
          <w:sz w:val="18"/>
          <w:szCs w:val="18"/>
        </w:rPr>
        <w:br/>
        <w:t>* Test budget depleted</w:t>
      </w:r>
      <w:r w:rsidRPr="00E11B5F">
        <w:rPr>
          <w:rFonts w:asciiTheme="majorHAnsi" w:hAnsiTheme="majorHAnsi"/>
          <w:color w:val="333333"/>
          <w:sz w:val="18"/>
          <w:szCs w:val="18"/>
        </w:rPr>
        <w:br/>
      </w:r>
      <w:r w:rsidRPr="00E11B5F">
        <w:rPr>
          <w:rFonts w:asciiTheme="majorHAnsi" w:hAnsiTheme="majorHAnsi"/>
          <w:color w:val="333333"/>
          <w:sz w:val="18"/>
          <w:szCs w:val="18"/>
        </w:rPr>
        <w:br/>
        <w:t>* Coverage of code/functionality/requirements reaches a specified point</w:t>
      </w:r>
      <w:r w:rsidRPr="00E11B5F">
        <w:rPr>
          <w:rFonts w:asciiTheme="majorHAnsi" w:hAnsiTheme="majorHAnsi"/>
          <w:color w:val="333333"/>
          <w:sz w:val="18"/>
          <w:szCs w:val="18"/>
        </w:rPr>
        <w:br/>
      </w:r>
      <w:r w:rsidRPr="00E11B5F">
        <w:rPr>
          <w:rFonts w:asciiTheme="majorHAnsi" w:hAnsiTheme="majorHAnsi"/>
          <w:color w:val="333333"/>
          <w:sz w:val="18"/>
          <w:szCs w:val="18"/>
        </w:rPr>
        <w:br/>
        <w:t>* Bug rate falls below a certain level</w:t>
      </w:r>
      <w:r w:rsidRPr="00E11B5F">
        <w:rPr>
          <w:rFonts w:asciiTheme="majorHAnsi" w:hAnsiTheme="majorHAnsi"/>
          <w:color w:val="333333"/>
          <w:sz w:val="18"/>
          <w:szCs w:val="18"/>
        </w:rPr>
        <w:br/>
      </w:r>
      <w:r w:rsidRPr="00E11B5F">
        <w:rPr>
          <w:rFonts w:asciiTheme="majorHAnsi" w:hAnsiTheme="majorHAnsi"/>
          <w:color w:val="333333"/>
          <w:sz w:val="18"/>
          <w:szCs w:val="18"/>
        </w:rPr>
        <w:br/>
        <w:t>* Beta or alpha testing period ends</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What if there isn't enough time for thorough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br/>
        <w:t>* Use risk analysis to determine where testing should be focused. Since it's rarely possible to test every possible aspect of an application, every possible combination of events, every dependency, or everything that could go wrong, risk analysis is appropriate to most software development projects. This requires judgement skills, common sense, and experience. (If warranted, formal methods are also available.) Considerations can include:</w:t>
      </w:r>
      <w:r w:rsidRPr="00E11B5F">
        <w:rPr>
          <w:rFonts w:asciiTheme="majorHAnsi" w:hAnsiTheme="majorHAnsi"/>
          <w:color w:val="333333"/>
          <w:sz w:val="18"/>
          <w:szCs w:val="18"/>
        </w:rPr>
        <w:br/>
      </w:r>
      <w:r w:rsidRPr="00E11B5F">
        <w:rPr>
          <w:rFonts w:asciiTheme="majorHAnsi" w:hAnsiTheme="majorHAnsi"/>
          <w:color w:val="333333"/>
          <w:sz w:val="18"/>
          <w:szCs w:val="18"/>
        </w:rPr>
        <w:br/>
        <w:t>* Which functionality is most important to the project's intended purpose?</w:t>
      </w:r>
      <w:r w:rsidRPr="00E11B5F">
        <w:rPr>
          <w:rFonts w:asciiTheme="majorHAnsi" w:hAnsiTheme="majorHAnsi"/>
          <w:color w:val="333333"/>
          <w:sz w:val="18"/>
          <w:szCs w:val="18"/>
        </w:rPr>
        <w:br/>
      </w:r>
      <w:r w:rsidRPr="00E11B5F">
        <w:rPr>
          <w:rFonts w:asciiTheme="majorHAnsi" w:hAnsiTheme="majorHAnsi"/>
          <w:color w:val="333333"/>
          <w:sz w:val="18"/>
          <w:szCs w:val="18"/>
        </w:rPr>
        <w:br/>
        <w:t>* Which functionality is most visible to the user?</w:t>
      </w:r>
      <w:r w:rsidRPr="00E11B5F">
        <w:rPr>
          <w:rFonts w:asciiTheme="majorHAnsi" w:hAnsiTheme="majorHAnsi"/>
          <w:color w:val="333333"/>
          <w:sz w:val="18"/>
          <w:szCs w:val="18"/>
        </w:rPr>
        <w:br/>
      </w:r>
      <w:r w:rsidRPr="00E11B5F">
        <w:rPr>
          <w:rFonts w:asciiTheme="majorHAnsi" w:hAnsiTheme="majorHAnsi"/>
          <w:color w:val="333333"/>
          <w:sz w:val="18"/>
          <w:szCs w:val="18"/>
        </w:rPr>
        <w:br/>
        <w:t>* Which functionality has the largest safety impact?</w:t>
      </w:r>
      <w:r w:rsidRPr="00E11B5F">
        <w:rPr>
          <w:rFonts w:asciiTheme="majorHAnsi" w:hAnsiTheme="majorHAnsi"/>
          <w:color w:val="333333"/>
          <w:sz w:val="18"/>
          <w:szCs w:val="18"/>
        </w:rPr>
        <w:br/>
      </w:r>
      <w:r w:rsidRPr="00E11B5F">
        <w:rPr>
          <w:rFonts w:asciiTheme="majorHAnsi" w:hAnsiTheme="majorHAnsi"/>
          <w:color w:val="333333"/>
          <w:sz w:val="18"/>
          <w:szCs w:val="18"/>
        </w:rPr>
        <w:lastRenderedPageBreak/>
        <w:br/>
        <w:t>* Which functionality has the largest financial impact on users?</w:t>
      </w:r>
      <w:r w:rsidRPr="00E11B5F">
        <w:rPr>
          <w:rFonts w:asciiTheme="majorHAnsi" w:hAnsiTheme="majorHAnsi"/>
          <w:color w:val="333333"/>
          <w:sz w:val="18"/>
          <w:szCs w:val="18"/>
        </w:rPr>
        <w:br/>
      </w:r>
      <w:r w:rsidRPr="00E11B5F">
        <w:rPr>
          <w:rFonts w:asciiTheme="majorHAnsi" w:hAnsiTheme="majorHAnsi"/>
          <w:color w:val="333333"/>
          <w:sz w:val="18"/>
          <w:szCs w:val="18"/>
        </w:rPr>
        <w:br/>
        <w:t>* Which aspects of the application are most important to the customer?</w:t>
      </w:r>
      <w:r w:rsidRPr="00E11B5F">
        <w:rPr>
          <w:rFonts w:asciiTheme="majorHAnsi" w:hAnsiTheme="majorHAnsi"/>
          <w:color w:val="333333"/>
          <w:sz w:val="18"/>
          <w:szCs w:val="18"/>
        </w:rPr>
        <w:br/>
      </w:r>
      <w:r w:rsidRPr="00E11B5F">
        <w:rPr>
          <w:rFonts w:asciiTheme="majorHAnsi" w:hAnsiTheme="majorHAnsi"/>
          <w:color w:val="333333"/>
          <w:sz w:val="18"/>
          <w:szCs w:val="18"/>
        </w:rPr>
        <w:br/>
        <w:t>* Which aspects of the application can be tested early in the development cycle?</w:t>
      </w:r>
      <w:r w:rsidRPr="00E11B5F">
        <w:rPr>
          <w:rFonts w:asciiTheme="majorHAnsi" w:hAnsiTheme="majorHAnsi"/>
          <w:color w:val="333333"/>
          <w:sz w:val="18"/>
          <w:szCs w:val="18"/>
        </w:rPr>
        <w:br/>
      </w:r>
      <w:r w:rsidRPr="00E11B5F">
        <w:rPr>
          <w:rFonts w:asciiTheme="majorHAnsi" w:hAnsiTheme="majorHAnsi"/>
          <w:color w:val="333333"/>
          <w:sz w:val="18"/>
          <w:szCs w:val="18"/>
        </w:rPr>
        <w:br/>
        <w:t>* Which parts of the code are most complex, and thus most subject to errors?</w:t>
      </w:r>
      <w:r w:rsidRPr="00E11B5F">
        <w:rPr>
          <w:rFonts w:asciiTheme="majorHAnsi" w:hAnsiTheme="majorHAnsi"/>
          <w:color w:val="333333"/>
          <w:sz w:val="18"/>
          <w:szCs w:val="18"/>
        </w:rPr>
        <w:br/>
      </w:r>
      <w:r w:rsidRPr="00E11B5F">
        <w:rPr>
          <w:rFonts w:asciiTheme="majorHAnsi" w:hAnsiTheme="majorHAnsi"/>
          <w:color w:val="333333"/>
          <w:sz w:val="18"/>
          <w:szCs w:val="18"/>
        </w:rPr>
        <w:br/>
        <w:t>* Which parts of the application were developed in rush or panic mode?</w:t>
      </w:r>
      <w:r w:rsidRPr="00E11B5F">
        <w:rPr>
          <w:rFonts w:asciiTheme="majorHAnsi" w:hAnsiTheme="majorHAnsi"/>
          <w:color w:val="333333"/>
          <w:sz w:val="18"/>
          <w:szCs w:val="18"/>
        </w:rPr>
        <w:br/>
      </w:r>
      <w:r w:rsidRPr="00E11B5F">
        <w:rPr>
          <w:rFonts w:asciiTheme="majorHAnsi" w:hAnsiTheme="majorHAnsi"/>
          <w:color w:val="333333"/>
          <w:sz w:val="18"/>
          <w:szCs w:val="18"/>
        </w:rPr>
        <w:br/>
        <w:t>* Which aspects of similar/related previous projects caused problems?</w:t>
      </w:r>
      <w:r w:rsidRPr="00E11B5F">
        <w:rPr>
          <w:rFonts w:asciiTheme="majorHAnsi" w:hAnsiTheme="majorHAnsi"/>
          <w:color w:val="333333"/>
          <w:sz w:val="18"/>
          <w:szCs w:val="18"/>
        </w:rPr>
        <w:br/>
      </w:r>
      <w:r w:rsidRPr="00E11B5F">
        <w:rPr>
          <w:rFonts w:asciiTheme="majorHAnsi" w:hAnsiTheme="majorHAnsi"/>
          <w:color w:val="333333"/>
          <w:sz w:val="18"/>
          <w:szCs w:val="18"/>
        </w:rPr>
        <w:br/>
        <w:t>* Which aspects of similar/related previous projects had large maintenance expenses?</w:t>
      </w:r>
      <w:r w:rsidRPr="00E11B5F">
        <w:rPr>
          <w:rFonts w:asciiTheme="majorHAnsi" w:hAnsiTheme="majorHAnsi"/>
          <w:color w:val="333333"/>
          <w:sz w:val="18"/>
          <w:szCs w:val="18"/>
        </w:rPr>
        <w:br/>
      </w:r>
      <w:r w:rsidRPr="00E11B5F">
        <w:rPr>
          <w:rFonts w:asciiTheme="majorHAnsi" w:hAnsiTheme="majorHAnsi"/>
          <w:color w:val="333333"/>
          <w:sz w:val="18"/>
          <w:szCs w:val="18"/>
        </w:rPr>
        <w:br/>
        <w:t>* Which parts of the requirements and design are unclear or poorly thought out?</w:t>
      </w:r>
      <w:r w:rsidRPr="00E11B5F">
        <w:rPr>
          <w:rFonts w:asciiTheme="majorHAnsi" w:hAnsiTheme="majorHAnsi"/>
          <w:color w:val="333333"/>
          <w:sz w:val="18"/>
          <w:szCs w:val="18"/>
        </w:rPr>
        <w:br/>
        <w:t>* What do the developers think are the highest-risk aspects of the application?</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color w:val="333333"/>
          <w:sz w:val="18"/>
          <w:szCs w:val="18"/>
        </w:rPr>
        <w:lastRenderedPageBreak/>
        <w:t>* What kinds of problems would cause the worst publicity?</w:t>
      </w:r>
      <w:r w:rsidRPr="00E11B5F">
        <w:rPr>
          <w:rFonts w:asciiTheme="majorHAnsi" w:hAnsiTheme="majorHAnsi"/>
          <w:color w:val="333333"/>
          <w:sz w:val="18"/>
          <w:szCs w:val="18"/>
        </w:rPr>
        <w:br/>
      </w:r>
      <w:r w:rsidRPr="00E11B5F">
        <w:rPr>
          <w:rFonts w:asciiTheme="majorHAnsi" w:hAnsiTheme="majorHAnsi"/>
          <w:color w:val="333333"/>
          <w:sz w:val="18"/>
          <w:szCs w:val="18"/>
        </w:rPr>
        <w:br/>
        <w:t>* What kinds of problems would cause the most customer service complaints?</w:t>
      </w:r>
      <w:r w:rsidRPr="00E11B5F">
        <w:rPr>
          <w:rFonts w:asciiTheme="majorHAnsi" w:hAnsiTheme="majorHAnsi"/>
          <w:color w:val="333333"/>
          <w:sz w:val="18"/>
          <w:szCs w:val="18"/>
        </w:rPr>
        <w:br/>
      </w:r>
      <w:r w:rsidRPr="00E11B5F">
        <w:rPr>
          <w:rFonts w:asciiTheme="majorHAnsi" w:hAnsiTheme="majorHAnsi"/>
          <w:color w:val="333333"/>
          <w:sz w:val="18"/>
          <w:szCs w:val="18"/>
        </w:rPr>
        <w:br/>
        <w:t>* What kinds of tests could easily cover multiple functionalities?</w:t>
      </w:r>
      <w:r w:rsidRPr="00E11B5F">
        <w:rPr>
          <w:rFonts w:asciiTheme="majorHAnsi" w:hAnsiTheme="majorHAnsi"/>
          <w:color w:val="333333"/>
          <w:sz w:val="18"/>
          <w:szCs w:val="18"/>
        </w:rPr>
        <w:br/>
      </w:r>
      <w:r w:rsidRPr="00E11B5F">
        <w:rPr>
          <w:rFonts w:asciiTheme="majorHAnsi" w:hAnsiTheme="majorHAnsi"/>
          <w:color w:val="333333"/>
          <w:sz w:val="18"/>
          <w:szCs w:val="18"/>
        </w:rPr>
        <w:br/>
        <w:t>* Which tests will have the best high-risk-coverage to time-required ratio?</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What if the project isn't big enough to justify extensive testing?</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br/>
        <w:t>* Consider the impact of project errors, not the size of the project. However, if extensive testing is still not justified, risk analysis is again needed and the same considerations as described previously in 'What if there isn't enough time for thorough testing?' apply. The tester might then do ad hoc testing, or write up a limited test plan based on the risk analysis.</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What can be done if requirements are changing continuously?</w:t>
      </w:r>
    </w:p>
    <w:p w:rsidR="00E65551" w:rsidRPr="00E11B5F" w:rsidRDefault="00E65551" w:rsidP="00E11B5F">
      <w:pPr>
        <w:pStyle w:val="Heading1"/>
        <w:spacing w:before="0" w:beforeAutospacing="0" w:after="0" w:afterAutospacing="0"/>
        <w:rPr>
          <w:rFonts w:asciiTheme="majorHAnsi" w:hAnsiTheme="majorHAnsi"/>
          <w:color w:val="333333"/>
          <w:sz w:val="18"/>
          <w:szCs w:val="18"/>
          <w:shd w:val="clear" w:color="auto" w:fill="FFFFFF"/>
        </w:rPr>
      </w:pPr>
      <w:r w:rsidRPr="00E11B5F">
        <w:rPr>
          <w:rFonts w:asciiTheme="majorHAnsi" w:hAnsiTheme="majorHAnsi"/>
          <w:color w:val="333333"/>
          <w:sz w:val="18"/>
          <w:szCs w:val="18"/>
          <w:shd w:val="clear" w:color="auto" w:fill="FFFFFF"/>
        </w:rPr>
        <w:br/>
        <w:t>A common problem and a major headache</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 Work with the project's stakeholders early on to understand how requirements might change so that alternate test plans and strategies can be worked out in advance, if possible.</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 It's helpful if the application's initial design allows for some adaptability so that later changes do not require redoing the application from scratch.</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 If the code is well-commented and well-documented this makes changes easier for the developers.</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 Use rapid prototyping whenever possible to help customers feel sure of their requirements and minimize changes.</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 The project's initial schedule should allow for some extra time commensurate with the possibility of changes.</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 Try to move new requirements to a 'Phase 2' version of an application, while using the original requirements for the 'Phase 1' version.</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 Negotiate to allow only easily-implemented new requirements into the project, while moving more difficult new requirements into future versions of the application.</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lastRenderedPageBreak/>
        <w:t>* Be sure that customers and management understand the scheduling impacts, inherent risks, and costs of significant requirements changes. Then let management or the customers (not the developers or testers) decide if the changes are warranted - after all, that's their job.</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 Balance the effort put into setting up automated testing with the expected effort required to re-do them to deal with changes.</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 Try to design some flexibility into automated test scripts.</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 Focus initial automated testing on application aspects that are most likely to remain unchanged.</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 Devote appropriate effort to risk analysis of changes to minimize regression testing needs.</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 Design some flexibility into test cases (this is not easily done; the best bet might be to minimize the detail in the test cases, or set up only higher-level generic-type test plans)</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 Focus less on detailed test plans and test cases and more on ad hoc testing (with an understanding of the added risk that this entails).</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Q: What is performance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br/>
        <w:t>A: Although performance testing is described as a part of system testing, it can be regarded as a distinct level of testing. Performance testing verifies loads, volumes and response times, as defined by requirements.</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Q: What is load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br/>
        <w:t>A: Load testing is testing an application under heavy loads, such as the testing of a web site under a range of loads to determine at what point the system response time will degrade or fail.</w:t>
      </w:r>
      <w:r w:rsidRPr="00E65551">
        <w:rPr>
          <w:rFonts w:asciiTheme="majorHAnsi" w:eastAsia="Times New Roman" w:hAnsiTheme="majorHAnsi" w:cs="Times New Roman"/>
          <w:color w:val="373B41"/>
          <w:sz w:val="18"/>
          <w:szCs w:val="18"/>
        </w:rPr>
        <w:br/>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Q: What is installation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br/>
        <w:t>A: Installation testing is testing full, partial, upgrade, or install/uninstall processes. The installation test for a release is conducted with the objective of demonstrating production readiness.</w:t>
      </w:r>
      <w:r w:rsidRPr="00E65551">
        <w:rPr>
          <w:rFonts w:asciiTheme="majorHAnsi" w:eastAsia="Times New Roman" w:hAnsiTheme="majorHAnsi" w:cs="Times New Roman"/>
          <w:color w:val="333333"/>
          <w:sz w:val="18"/>
          <w:szCs w:val="18"/>
        </w:rPr>
        <w:br/>
        <w:t>This test includes the inventory of configuration items, performed by the application's System Administration, the evaluation of data readiness, and dynamic tests focused on basic system functionality. When necessary, a sanity test is performed, following installation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Q: What is security/penetration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lastRenderedPageBreak/>
        <w:br/>
        <w:t>A: Security/penetration testing is testing how well the system is protected against unauthorized internal or external access, or willful damage.</w:t>
      </w:r>
      <w:r w:rsidRPr="00E65551">
        <w:rPr>
          <w:rFonts w:asciiTheme="majorHAnsi" w:eastAsia="Times New Roman" w:hAnsiTheme="majorHAnsi" w:cs="Times New Roman"/>
          <w:color w:val="333333"/>
          <w:sz w:val="18"/>
          <w:szCs w:val="18"/>
        </w:rPr>
        <w:br/>
      </w:r>
      <w:r w:rsidRPr="00E65551">
        <w:rPr>
          <w:rFonts w:asciiTheme="majorHAnsi" w:eastAsia="Times New Roman" w:hAnsiTheme="majorHAnsi" w:cs="Times New Roman"/>
          <w:color w:val="333333"/>
          <w:sz w:val="18"/>
          <w:szCs w:val="18"/>
        </w:rPr>
        <w:br/>
        <w:t>This type of testing usually requires sophisticated testing techniques.</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Q: What is recovery/error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br/>
        <w:t>A: Recovery/error testing is testing how well a system recovers from crashes, hardware failures, or other catastrophic problems.</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Q: What is compatibility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br/>
        <w:t>A: Compatibility testing is testing how well software performs in a particular hardware, software, operating system, or network</w:t>
      </w:r>
      <w:r w:rsidRPr="00E65551">
        <w:rPr>
          <w:rFonts w:asciiTheme="majorHAnsi" w:eastAsia="Times New Roman" w:hAnsiTheme="majorHAnsi" w:cs="Times New Roman"/>
          <w:color w:val="333333"/>
          <w:sz w:val="18"/>
          <w:szCs w:val="18"/>
        </w:rPr>
        <w:br/>
        <w:t>This test includes the inventory of configuration items, performed by the application's System Administration, the evaluation of data readiness, and dynamic tests focused on basic system functionality. When necessary, a sanity test is performed, following installation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lastRenderedPageBreak/>
        <w:t>Q: What is security/penetration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br/>
        <w:t>A: Security/penetration testing is testing how well the system is protected against unauthorized internal or external access, or willful damage.</w:t>
      </w:r>
      <w:r w:rsidRPr="00E65551">
        <w:rPr>
          <w:rFonts w:asciiTheme="majorHAnsi" w:eastAsia="Times New Roman" w:hAnsiTheme="majorHAnsi" w:cs="Times New Roman"/>
          <w:color w:val="333333"/>
          <w:sz w:val="18"/>
          <w:szCs w:val="18"/>
        </w:rPr>
        <w:br/>
      </w:r>
      <w:r w:rsidRPr="00E65551">
        <w:rPr>
          <w:rFonts w:asciiTheme="majorHAnsi" w:eastAsia="Times New Roman" w:hAnsiTheme="majorHAnsi" w:cs="Times New Roman"/>
          <w:color w:val="333333"/>
          <w:sz w:val="18"/>
          <w:szCs w:val="18"/>
        </w:rPr>
        <w:br/>
        <w:t>This type of testing usually requires sophisticated testing techniques.</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Q: What is recovery/error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br/>
        <w:t>A: Recovery/error testing is testing how well a system recovers from crashes, hardware failures, or other catastrophic problems.</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Q: What is compatibility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br/>
        <w:t>A: Compatibility testing is testing how well software performs in a particular hardware, software, operating system, or network</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Q: What is comparison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br/>
        <w:t>A: Comparison testing is testing that compares software weaknesses and strengths to those of competitors' products.</w:t>
      </w:r>
      <w:r w:rsidRPr="00E65551">
        <w:rPr>
          <w:rFonts w:asciiTheme="majorHAnsi" w:eastAsia="Times New Roman" w:hAnsiTheme="majorHAnsi" w:cs="Times New Roman"/>
          <w:color w:val="333333"/>
          <w:sz w:val="18"/>
          <w:szCs w:val="18"/>
        </w:rPr>
        <w:br/>
      </w:r>
      <w:r w:rsidRPr="00E65551">
        <w:rPr>
          <w:rFonts w:asciiTheme="majorHAnsi" w:eastAsia="Times New Roman" w:hAnsiTheme="majorHAnsi" w:cs="Times New Roman"/>
          <w:color w:val="333333"/>
          <w:sz w:val="18"/>
          <w:szCs w:val="18"/>
        </w:rPr>
        <w:br/>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Q: What is acceptance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br/>
        <w:t>A: Acceptance testing is black box testing that gives the client/customer/project manager the opportunity to verify the system functionality and usability prior to the system being released to production.</w:t>
      </w:r>
      <w:r w:rsidRPr="00E65551">
        <w:rPr>
          <w:rFonts w:asciiTheme="majorHAnsi" w:eastAsia="Times New Roman" w:hAnsiTheme="majorHAnsi" w:cs="Times New Roman"/>
          <w:color w:val="333333"/>
          <w:sz w:val="18"/>
          <w:szCs w:val="18"/>
        </w:rPr>
        <w:br/>
      </w:r>
      <w:r w:rsidRPr="00E65551">
        <w:rPr>
          <w:rFonts w:asciiTheme="majorHAnsi" w:eastAsia="Times New Roman" w:hAnsiTheme="majorHAnsi" w:cs="Times New Roman"/>
          <w:color w:val="333333"/>
          <w:sz w:val="18"/>
          <w:szCs w:val="18"/>
        </w:rPr>
        <w:br/>
        <w:t>The acceptance test is the responsibility of the client/customer or project manager, however, it is conducted with the full support of the project team. The test team also works with the client/customer/project manager to develop the acceptance criteria.</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73B41"/>
          <w:sz w:val="18"/>
          <w:szCs w:val="18"/>
        </w:rPr>
        <w:br/>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Q: What is alpha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br/>
        <w:t>A: Alpha testing is testing of an application when development is nearing completion. Minor design changes can still be made as a result of alpha testing. Alpha testing is typically performed by a group that is independent of the design team, but still within the company, e.g. in-house software test engineers, or software QA engineers.</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Q: What is beta testing?</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br/>
        <w:t>A: Beta testing is testing an application when development and testing are essentially completed and final bugs and problems need to be found before the final release. Beta testing is typically performed by end-users or others, not programmers, software engineers, or test engineers.</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Q: What is a Test/QA Team Lead?</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br/>
        <w:t>A: The Test/QA Team Lead coordinates the testing activity, communicates testing status to management and manages the test team.</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Q: What testing roles are standard on most testing projects?</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br/>
        <w:t xml:space="preserve">A: Depending on the organization, the following roles are more or less standard on most testing projects: Testers, Test </w:t>
      </w:r>
      <w:r w:rsidRPr="00E65551">
        <w:rPr>
          <w:rFonts w:asciiTheme="majorHAnsi" w:eastAsia="Times New Roman" w:hAnsiTheme="majorHAnsi" w:cs="Times New Roman"/>
          <w:color w:val="333333"/>
          <w:sz w:val="18"/>
          <w:szCs w:val="18"/>
        </w:rPr>
        <w:lastRenderedPageBreak/>
        <w:t>Engineers, Test/QA Team Lead, Test/QA Manager, System Administrator, Database Administrator, Technical Analyst, Test Build Manager and Test Configuration Manager.</w:t>
      </w:r>
      <w:r w:rsidRPr="00E65551">
        <w:rPr>
          <w:rFonts w:asciiTheme="majorHAnsi" w:eastAsia="Times New Roman" w:hAnsiTheme="majorHAnsi" w:cs="Times New Roman"/>
          <w:color w:val="333333"/>
          <w:sz w:val="18"/>
          <w:szCs w:val="18"/>
        </w:rPr>
        <w:br/>
      </w:r>
      <w:r w:rsidRPr="00E65551">
        <w:rPr>
          <w:rFonts w:asciiTheme="majorHAnsi" w:eastAsia="Times New Roman" w:hAnsiTheme="majorHAnsi" w:cs="Times New Roman"/>
          <w:color w:val="333333"/>
          <w:sz w:val="18"/>
          <w:szCs w:val="18"/>
        </w:rPr>
        <w:br/>
        <w:t>Depending on the project, one person may wear more than one hat. For instance, Test Engineers may also wear the hat of Technical Analyst, Test Build Manager and Test Configuration Manager.</w:t>
      </w:r>
      <w:r w:rsidRPr="00E65551">
        <w:rPr>
          <w:rFonts w:asciiTheme="majorHAnsi" w:eastAsia="Times New Roman" w:hAnsiTheme="majorHAnsi" w:cs="Times New Roman"/>
          <w:color w:val="333333"/>
          <w:sz w:val="18"/>
          <w:szCs w:val="18"/>
        </w:rPr>
        <w:br/>
      </w:r>
      <w:r w:rsidRPr="00E65551">
        <w:rPr>
          <w:rFonts w:asciiTheme="majorHAnsi" w:eastAsia="Times New Roman" w:hAnsiTheme="majorHAnsi" w:cs="Times New Roman"/>
          <w:color w:val="333333"/>
          <w:sz w:val="18"/>
          <w:szCs w:val="18"/>
        </w:rPr>
        <w:br/>
        <w:t>You CAN get a job in testing. Click on a link!</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Q: What is a Test Engineer?</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br/>
        <w:t xml:space="preserve">A: We, test engineers, are engineers who specialize in testing. We, test engineers, create test cases, procedures, scripts and generate data. We execute test procedures and scripts, analyze standards of measurements, evaluate results of system/integration/regression testing. We </w:t>
      </w:r>
      <w:r w:rsidRPr="00E65551">
        <w:rPr>
          <w:rFonts w:asciiTheme="majorHAnsi" w:eastAsia="Times New Roman" w:hAnsiTheme="majorHAnsi" w:cs="Times New Roman"/>
          <w:color w:val="333333"/>
          <w:sz w:val="18"/>
          <w:szCs w:val="18"/>
        </w:rPr>
        <w:lastRenderedPageBreak/>
        <w:t>also...</w:t>
      </w:r>
      <w:r w:rsidRPr="00E65551">
        <w:rPr>
          <w:rFonts w:asciiTheme="majorHAnsi" w:eastAsia="Times New Roman" w:hAnsiTheme="majorHAnsi" w:cs="Times New Roman"/>
          <w:color w:val="333333"/>
          <w:sz w:val="18"/>
          <w:szCs w:val="18"/>
        </w:rPr>
        <w:br/>
        <w:t>•    Speed up the work of the development staff;</w:t>
      </w:r>
      <w:r w:rsidRPr="00E65551">
        <w:rPr>
          <w:rFonts w:asciiTheme="majorHAnsi" w:eastAsia="Times New Roman" w:hAnsiTheme="majorHAnsi" w:cs="Times New Roman"/>
          <w:color w:val="333333"/>
          <w:sz w:val="18"/>
          <w:szCs w:val="18"/>
        </w:rPr>
        <w:br/>
        <w:t>•    Reduce your organization's risk of legal liability;</w:t>
      </w:r>
      <w:r w:rsidRPr="00E65551">
        <w:rPr>
          <w:rFonts w:asciiTheme="majorHAnsi" w:eastAsia="Times New Roman" w:hAnsiTheme="majorHAnsi" w:cs="Times New Roman"/>
          <w:color w:val="333333"/>
          <w:sz w:val="18"/>
          <w:szCs w:val="18"/>
        </w:rPr>
        <w:br/>
        <w:t>•    Give you the evidence that your software is correct and operates properly;</w:t>
      </w:r>
      <w:r w:rsidRPr="00E65551">
        <w:rPr>
          <w:rFonts w:asciiTheme="majorHAnsi" w:eastAsia="Times New Roman" w:hAnsiTheme="majorHAnsi" w:cs="Times New Roman"/>
          <w:color w:val="333333"/>
          <w:sz w:val="18"/>
          <w:szCs w:val="18"/>
        </w:rPr>
        <w:br/>
        <w:t>•    Improve problem tracking and reporting;</w:t>
      </w:r>
      <w:r w:rsidRPr="00E65551">
        <w:rPr>
          <w:rFonts w:asciiTheme="majorHAnsi" w:eastAsia="Times New Roman" w:hAnsiTheme="majorHAnsi" w:cs="Times New Roman"/>
          <w:color w:val="333333"/>
          <w:sz w:val="18"/>
          <w:szCs w:val="18"/>
        </w:rPr>
        <w:br/>
        <w:t>•    Maximize the value of your software;</w:t>
      </w:r>
      <w:r w:rsidRPr="00E65551">
        <w:rPr>
          <w:rFonts w:asciiTheme="majorHAnsi" w:eastAsia="Times New Roman" w:hAnsiTheme="majorHAnsi" w:cs="Times New Roman"/>
          <w:color w:val="333333"/>
          <w:sz w:val="18"/>
          <w:szCs w:val="18"/>
        </w:rPr>
        <w:br/>
        <w:t>•    Maximize the value of the devices that use it;</w:t>
      </w:r>
      <w:r w:rsidRPr="00E65551">
        <w:rPr>
          <w:rFonts w:asciiTheme="majorHAnsi" w:eastAsia="Times New Roman" w:hAnsiTheme="majorHAnsi" w:cs="Times New Roman"/>
          <w:color w:val="333333"/>
          <w:sz w:val="18"/>
          <w:szCs w:val="18"/>
        </w:rPr>
        <w:br/>
        <w:t>•    Assure the successful launch of your product by discovering bugs and design flaws, before users get discouraged, before shareholders loose their cool and before employees get bogged down;</w:t>
      </w:r>
      <w:r w:rsidRPr="00E65551">
        <w:rPr>
          <w:rFonts w:asciiTheme="majorHAnsi" w:eastAsia="Times New Roman" w:hAnsiTheme="majorHAnsi" w:cs="Times New Roman"/>
          <w:color w:val="333333"/>
          <w:sz w:val="18"/>
          <w:szCs w:val="18"/>
        </w:rPr>
        <w:br/>
        <w:t>•    Help the work of your development staff, so the development team can devote its time to build up your product;</w:t>
      </w:r>
      <w:r w:rsidRPr="00E65551">
        <w:rPr>
          <w:rFonts w:asciiTheme="majorHAnsi" w:eastAsia="Times New Roman" w:hAnsiTheme="majorHAnsi" w:cs="Times New Roman"/>
          <w:color w:val="333333"/>
          <w:sz w:val="18"/>
          <w:szCs w:val="18"/>
        </w:rPr>
        <w:br/>
        <w:t>•    Promote continual improvement;</w:t>
      </w:r>
      <w:r w:rsidRPr="00E65551">
        <w:rPr>
          <w:rFonts w:asciiTheme="majorHAnsi" w:eastAsia="Times New Roman" w:hAnsiTheme="majorHAnsi" w:cs="Times New Roman"/>
          <w:color w:val="333333"/>
          <w:sz w:val="18"/>
          <w:szCs w:val="18"/>
        </w:rPr>
        <w:br/>
        <w:t>•    Provide documentation required by FDA, FAA, other regulatory agencies and your customers;</w:t>
      </w:r>
      <w:r w:rsidRPr="00E65551">
        <w:rPr>
          <w:rFonts w:asciiTheme="majorHAnsi" w:eastAsia="Times New Roman" w:hAnsiTheme="majorHAnsi" w:cs="Times New Roman"/>
          <w:color w:val="333333"/>
          <w:sz w:val="18"/>
          <w:szCs w:val="18"/>
        </w:rPr>
        <w:br/>
        <w:t>•    Save money by discovering defects 'early' in the design process, before failures occur in production, or in the field;</w:t>
      </w:r>
      <w:r w:rsidRPr="00E65551">
        <w:rPr>
          <w:rFonts w:asciiTheme="majorHAnsi" w:eastAsia="Times New Roman" w:hAnsiTheme="majorHAnsi" w:cs="Times New Roman"/>
          <w:color w:val="333333"/>
          <w:sz w:val="18"/>
          <w:szCs w:val="18"/>
        </w:rPr>
        <w:br/>
        <w:t>•    Save the reputation of your company by discovering bugs and design flaws; before bugs and design flaws damage the reputation of your company.</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Q: What is a Test Build Manager?</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br/>
        <w:t>A: Test Build Managers deliver current software versions to the test environment, install the application's software and apply software patches, to both the application and the operating system, set-up, maintain and back up test environment hardware.</w:t>
      </w:r>
      <w:r w:rsidRPr="00E65551">
        <w:rPr>
          <w:rFonts w:asciiTheme="majorHAnsi" w:eastAsia="Times New Roman" w:hAnsiTheme="majorHAnsi" w:cs="Times New Roman"/>
          <w:color w:val="333333"/>
          <w:sz w:val="18"/>
          <w:szCs w:val="18"/>
        </w:rPr>
        <w:br/>
      </w:r>
      <w:r w:rsidRPr="00E65551">
        <w:rPr>
          <w:rFonts w:asciiTheme="majorHAnsi" w:eastAsia="Times New Roman" w:hAnsiTheme="majorHAnsi" w:cs="Times New Roman"/>
          <w:color w:val="333333"/>
          <w:sz w:val="18"/>
          <w:szCs w:val="18"/>
        </w:rPr>
        <w:br/>
        <w:t>Depending on the project, one person may wear more than one hat. For instance, a Test Engineer may also wear the hat of a Test Build Manager.</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Q: What is a System Administrator?</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br/>
        <w:t>A: Test Build Managers, System Administrators, Database Administrators deliver current software versions to the test environment, install the application's software and apply software patches, to both the application and the operating system, set-up, maintain and back up test environment hardware.</w:t>
      </w:r>
      <w:r w:rsidRPr="00E65551">
        <w:rPr>
          <w:rFonts w:asciiTheme="majorHAnsi" w:eastAsia="Times New Roman" w:hAnsiTheme="majorHAnsi" w:cs="Times New Roman"/>
          <w:color w:val="333333"/>
          <w:sz w:val="18"/>
          <w:szCs w:val="18"/>
        </w:rPr>
        <w:br/>
      </w:r>
      <w:r w:rsidRPr="00E65551">
        <w:rPr>
          <w:rFonts w:asciiTheme="majorHAnsi" w:eastAsia="Times New Roman" w:hAnsiTheme="majorHAnsi" w:cs="Times New Roman"/>
          <w:color w:val="333333"/>
          <w:sz w:val="18"/>
          <w:szCs w:val="18"/>
        </w:rPr>
        <w:br/>
        <w:t>Depending on the project, one person may wear more than one hat. For instance, a Test Engineer may also wear the hat of a System Administrator.</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Q: What is a Database Administrator?</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br/>
        <w:t>A: Test Build Managers, System Administrators and Database Administrators deliver current software versions to the test environment, install the application's software and apply software patches, to both the application and the operating system, set-up, maintain and back up test environment hardware. Depending on the project, one person may wear more than one hat. For instance, a Test Engineer may also wear the hat of a Database Administrator.</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Q: What is a Technical Analyst?</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lastRenderedPageBreak/>
        <w:br/>
        <w:t>A: Technical Analysts perform test assessments and validate system/functional test requirements. Depending on the project, one person may wear more than one hat. For instance, Test Engineers may also wear the hat of a Technical Analyst.</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Q: What is a Test Configuration Manager?</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br/>
        <w:t>A: Test Configuration Managers maintain test environments, scripts, software and test data. Depending on the project, one person may wear more than one hat. For instance, Test Engineers may also wear the hat of a Test Configuration Manager.</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Q: What is a test schedule?</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br/>
        <w:t>A: The test schedule is a schedule that identifies all tasks required for a successful testing effort, a schedule of all test activities and resource requirements.</w:t>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b/>
          <w:bCs/>
          <w:color w:val="0000FF"/>
          <w:sz w:val="18"/>
          <w:szCs w:val="18"/>
        </w:rPr>
        <w:t>Q: What is software testing methodology?</w:t>
      </w:r>
    </w:p>
    <w:p w:rsidR="00E65551" w:rsidRPr="00E65551" w:rsidRDefault="00E65551" w:rsidP="00E11B5F">
      <w:pPr>
        <w:spacing w:after="0" w:line="240" w:lineRule="auto"/>
        <w:rPr>
          <w:rFonts w:asciiTheme="majorHAnsi" w:eastAsia="Times New Roman" w:hAnsiTheme="majorHAnsi" w:cs="Times New Roman"/>
          <w:sz w:val="18"/>
          <w:szCs w:val="18"/>
        </w:rPr>
      </w:pPr>
      <w:r w:rsidRPr="00E65551">
        <w:rPr>
          <w:rFonts w:asciiTheme="majorHAnsi" w:eastAsia="Times New Roman" w:hAnsiTheme="majorHAnsi" w:cs="Times New Roman"/>
          <w:color w:val="373B41"/>
          <w:sz w:val="18"/>
          <w:szCs w:val="18"/>
          <w:shd w:val="clear" w:color="auto" w:fill="FFFFFF"/>
        </w:rPr>
        <w:br/>
      </w:r>
    </w:p>
    <w:p w:rsidR="00E65551" w:rsidRPr="00E65551" w:rsidRDefault="00E65551" w:rsidP="00E11B5F">
      <w:pPr>
        <w:shd w:val="clear" w:color="auto" w:fill="FFFFFF"/>
        <w:spacing w:after="0" w:line="240" w:lineRule="auto"/>
        <w:rPr>
          <w:rFonts w:asciiTheme="majorHAnsi" w:eastAsia="Times New Roman" w:hAnsiTheme="majorHAnsi" w:cs="Times New Roman"/>
          <w:color w:val="373B41"/>
          <w:sz w:val="18"/>
          <w:szCs w:val="18"/>
        </w:rPr>
      </w:pPr>
      <w:r w:rsidRPr="00E65551">
        <w:rPr>
          <w:rFonts w:asciiTheme="majorHAnsi" w:eastAsia="Times New Roman" w:hAnsiTheme="majorHAnsi" w:cs="Times New Roman"/>
          <w:color w:val="333333"/>
          <w:sz w:val="18"/>
          <w:szCs w:val="18"/>
        </w:rPr>
        <w:br/>
        <w:t>A: One software testing methodology is the use a three step process of...</w:t>
      </w:r>
      <w:r w:rsidRPr="00E65551">
        <w:rPr>
          <w:rFonts w:asciiTheme="majorHAnsi" w:eastAsia="Times New Roman" w:hAnsiTheme="majorHAnsi" w:cs="Times New Roman"/>
          <w:color w:val="333333"/>
          <w:sz w:val="18"/>
          <w:szCs w:val="18"/>
        </w:rPr>
        <w:br/>
        <w:t>1.    Creating a test strategy;</w:t>
      </w:r>
      <w:r w:rsidRPr="00E65551">
        <w:rPr>
          <w:rFonts w:asciiTheme="majorHAnsi" w:eastAsia="Times New Roman" w:hAnsiTheme="majorHAnsi" w:cs="Times New Roman"/>
          <w:color w:val="333333"/>
          <w:sz w:val="18"/>
          <w:szCs w:val="18"/>
        </w:rPr>
        <w:br/>
        <w:t>2.    Creating a test plan/design; and</w:t>
      </w:r>
      <w:r w:rsidRPr="00E65551">
        <w:rPr>
          <w:rFonts w:asciiTheme="majorHAnsi" w:eastAsia="Times New Roman" w:hAnsiTheme="majorHAnsi" w:cs="Times New Roman"/>
          <w:color w:val="333333"/>
          <w:sz w:val="18"/>
          <w:szCs w:val="18"/>
        </w:rPr>
        <w:br/>
        <w:t>3.    Executing tests.</w:t>
      </w:r>
      <w:r w:rsidRPr="00E65551">
        <w:rPr>
          <w:rFonts w:asciiTheme="majorHAnsi" w:eastAsia="Times New Roman" w:hAnsiTheme="majorHAnsi" w:cs="Times New Roman"/>
          <w:color w:val="333333"/>
          <w:sz w:val="18"/>
          <w:szCs w:val="18"/>
        </w:rPr>
        <w:br/>
        <w:t>This methodology can be used and molded to your organization's needs. G C Reddy believes that using this methodology is important in the development and ongoing maintenance of his clients' applications. </w:t>
      </w:r>
    </w:p>
    <w:p w:rsidR="00E65551" w:rsidRPr="00E11B5F" w:rsidRDefault="00E65551" w:rsidP="00E11B5F">
      <w:pPr>
        <w:pStyle w:val="Heading1"/>
        <w:spacing w:before="0" w:beforeAutospacing="0" w:after="0" w:afterAutospacing="0"/>
        <w:rPr>
          <w:rFonts w:asciiTheme="majorHAnsi" w:hAnsiTheme="majorHAnsi"/>
          <w:color w:val="373B41"/>
          <w:sz w:val="18"/>
          <w:szCs w:val="18"/>
          <w:shd w:val="clear" w:color="auto" w:fill="FFFFFF"/>
        </w:rPr>
      </w:pPr>
    </w:p>
    <w:p w:rsidR="00E65551" w:rsidRPr="00E11B5F" w:rsidRDefault="00E65551" w:rsidP="00E11B5F">
      <w:pPr>
        <w:pStyle w:val="Heading1"/>
        <w:spacing w:before="0" w:beforeAutospacing="0" w:after="0" w:afterAutospacing="0"/>
        <w:rPr>
          <w:rFonts w:asciiTheme="majorHAnsi" w:hAnsiTheme="majorHAnsi"/>
          <w:color w:val="373B41"/>
          <w:sz w:val="18"/>
          <w:szCs w:val="18"/>
        </w:rPr>
      </w:pPr>
      <w:hyperlink r:id="rId7" w:history="1">
        <w:r w:rsidRPr="00E11B5F">
          <w:rPr>
            <w:rStyle w:val="Hyperlink"/>
            <w:rFonts w:asciiTheme="majorHAnsi" w:hAnsiTheme="majorHAnsi"/>
            <w:color w:val="373B41"/>
            <w:sz w:val="18"/>
            <w:szCs w:val="18"/>
          </w:rPr>
          <w:t>Test Design Techniques</w:t>
        </w:r>
      </w:hyperlink>
    </w:p>
    <w:p w:rsidR="00E65551" w:rsidRPr="00E11B5F" w:rsidRDefault="00E65551" w:rsidP="00E11B5F">
      <w:pPr>
        <w:shd w:val="clear" w:color="auto" w:fill="FFFFFF"/>
        <w:spacing w:after="0" w:line="240" w:lineRule="auto"/>
        <w:jc w:val="center"/>
        <w:rPr>
          <w:rFonts w:asciiTheme="majorHAnsi" w:hAnsiTheme="majorHAnsi"/>
          <w:color w:val="373B41"/>
          <w:sz w:val="18"/>
          <w:szCs w:val="18"/>
        </w:rPr>
      </w:pP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33333"/>
          <w:sz w:val="18"/>
          <w:szCs w:val="18"/>
        </w:rPr>
        <w:t>1) Introduction to Software Test Design Techniques</w:t>
      </w:r>
      <w:r w:rsidRPr="00E11B5F">
        <w:rPr>
          <w:rFonts w:asciiTheme="majorHAnsi" w:hAnsiTheme="majorHAnsi"/>
          <w:b/>
          <w:bCs/>
          <w:color w:val="333333"/>
          <w:sz w:val="18"/>
          <w:szCs w:val="18"/>
        </w:rPr>
        <w:br/>
      </w:r>
      <w:r w:rsidRPr="00E11B5F">
        <w:rPr>
          <w:rFonts w:asciiTheme="majorHAnsi" w:hAnsiTheme="majorHAnsi"/>
          <w:b/>
          <w:bCs/>
          <w:color w:val="333333"/>
          <w:sz w:val="18"/>
          <w:szCs w:val="18"/>
        </w:rPr>
        <w:br/>
        <w:t>2) Static and Dynamic Test Design Techniques</w:t>
      </w:r>
      <w:r w:rsidRPr="00E11B5F">
        <w:rPr>
          <w:rFonts w:asciiTheme="majorHAnsi" w:hAnsiTheme="majorHAnsi"/>
          <w:b/>
          <w:bCs/>
          <w:color w:val="333333"/>
          <w:sz w:val="18"/>
          <w:szCs w:val="18"/>
        </w:rPr>
        <w:br/>
      </w:r>
      <w:r w:rsidRPr="00E11B5F">
        <w:rPr>
          <w:rFonts w:asciiTheme="majorHAnsi" w:hAnsiTheme="majorHAnsi"/>
          <w:b/>
          <w:bCs/>
          <w:color w:val="333333"/>
          <w:sz w:val="18"/>
          <w:szCs w:val="18"/>
        </w:rPr>
        <w:br/>
        <w:t>3) Black box Test Design Techniques</w:t>
      </w:r>
      <w:r w:rsidRPr="00E11B5F">
        <w:rPr>
          <w:rFonts w:asciiTheme="majorHAnsi" w:hAnsiTheme="majorHAnsi"/>
          <w:color w:val="333333"/>
          <w:sz w:val="18"/>
          <w:szCs w:val="18"/>
        </w:rPr>
        <w:br/>
      </w:r>
      <w:r w:rsidRPr="00E11B5F">
        <w:rPr>
          <w:rFonts w:asciiTheme="majorHAnsi" w:hAnsiTheme="majorHAnsi"/>
          <w:color w:val="333333"/>
          <w:sz w:val="18"/>
          <w:szCs w:val="18"/>
        </w:rPr>
        <w:br/>
        <w:t>    a) Equivalence Partitioning (EP)</w:t>
      </w:r>
      <w:r w:rsidRPr="00E11B5F">
        <w:rPr>
          <w:rFonts w:asciiTheme="majorHAnsi" w:hAnsiTheme="majorHAnsi"/>
          <w:color w:val="333333"/>
          <w:sz w:val="18"/>
          <w:szCs w:val="18"/>
        </w:rPr>
        <w:br/>
      </w:r>
      <w:r w:rsidRPr="00E11B5F">
        <w:rPr>
          <w:rFonts w:asciiTheme="majorHAnsi" w:hAnsiTheme="majorHAnsi"/>
          <w:color w:val="333333"/>
          <w:sz w:val="18"/>
          <w:szCs w:val="18"/>
        </w:rPr>
        <w:lastRenderedPageBreak/>
        <w:br/>
        <w:t>    b) Boundary Value Analysis (BVA)</w:t>
      </w:r>
      <w:r w:rsidRPr="00E11B5F">
        <w:rPr>
          <w:rFonts w:asciiTheme="majorHAnsi" w:hAnsiTheme="majorHAnsi"/>
          <w:color w:val="333333"/>
          <w:sz w:val="18"/>
          <w:szCs w:val="18"/>
        </w:rPr>
        <w:br/>
      </w:r>
      <w:r w:rsidRPr="00E11B5F">
        <w:rPr>
          <w:rFonts w:asciiTheme="majorHAnsi" w:hAnsiTheme="majorHAnsi"/>
          <w:color w:val="333333"/>
          <w:sz w:val="18"/>
          <w:szCs w:val="18"/>
        </w:rPr>
        <w:br/>
        <w:t>    c) Decision Table Testing</w:t>
      </w:r>
      <w:r w:rsidRPr="00E11B5F">
        <w:rPr>
          <w:rFonts w:asciiTheme="majorHAnsi" w:hAnsiTheme="majorHAnsi"/>
          <w:color w:val="333333"/>
          <w:sz w:val="18"/>
          <w:szCs w:val="18"/>
        </w:rPr>
        <w:br/>
      </w:r>
      <w:r w:rsidRPr="00E11B5F">
        <w:rPr>
          <w:rFonts w:asciiTheme="majorHAnsi" w:hAnsiTheme="majorHAnsi"/>
          <w:color w:val="333333"/>
          <w:sz w:val="18"/>
          <w:szCs w:val="18"/>
        </w:rPr>
        <w:br/>
        <w:t>    d) State Transition Testing</w:t>
      </w:r>
      <w:r w:rsidRPr="00E11B5F">
        <w:rPr>
          <w:rFonts w:asciiTheme="majorHAnsi" w:hAnsiTheme="majorHAnsi"/>
          <w:color w:val="333333"/>
          <w:sz w:val="18"/>
          <w:szCs w:val="18"/>
        </w:rPr>
        <w:br/>
      </w:r>
      <w:r w:rsidRPr="00E11B5F">
        <w:rPr>
          <w:rFonts w:asciiTheme="majorHAnsi" w:hAnsiTheme="majorHAnsi"/>
          <w:color w:val="333333"/>
          <w:sz w:val="18"/>
          <w:szCs w:val="18"/>
        </w:rPr>
        <w:br/>
        <w:t>    e) Use Case Testing</w:t>
      </w:r>
      <w:r w:rsidRPr="00E11B5F">
        <w:rPr>
          <w:rFonts w:asciiTheme="majorHAnsi" w:hAnsiTheme="majorHAnsi"/>
          <w:color w:val="373B41"/>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1) Introduction to Software Test Design Techniques</w:t>
      </w:r>
      <w:r w:rsidRPr="00E11B5F">
        <w:rPr>
          <w:rFonts w:asciiTheme="majorHAnsi" w:hAnsiTheme="majorHAnsi"/>
          <w:color w:val="333333"/>
          <w:sz w:val="18"/>
          <w:szCs w:val="18"/>
        </w:rPr>
        <w:br/>
        <w:t> </w:t>
      </w:r>
      <w:r w:rsidRPr="00E11B5F">
        <w:rPr>
          <w:rFonts w:asciiTheme="majorHAnsi" w:hAnsiTheme="majorHAnsi"/>
          <w:color w:val="333333"/>
          <w:sz w:val="18"/>
          <w:szCs w:val="18"/>
        </w:rPr>
        <w:br/>
      </w:r>
      <w:r w:rsidRPr="00E11B5F">
        <w:rPr>
          <w:rFonts w:asciiTheme="majorHAnsi" w:hAnsiTheme="majorHAnsi"/>
          <w:b/>
          <w:bCs/>
          <w:color w:val="333333"/>
          <w:sz w:val="18"/>
          <w:szCs w:val="18"/>
        </w:rPr>
        <w:t>What is Technique?</w:t>
      </w:r>
      <w:r w:rsidRPr="00E11B5F">
        <w:rPr>
          <w:rFonts w:asciiTheme="majorHAnsi" w:hAnsiTheme="majorHAnsi"/>
          <w:color w:val="333333"/>
          <w:sz w:val="18"/>
          <w:szCs w:val="18"/>
        </w:rPr>
        <w:br/>
      </w:r>
      <w:r w:rsidRPr="00E11B5F">
        <w:rPr>
          <w:rFonts w:asciiTheme="majorHAnsi" w:hAnsiTheme="majorHAnsi"/>
          <w:color w:val="333333"/>
          <w:sz w:val="18"/>
          <w:szCs w:val="18"/>
        </w:rPr>
        <w:br/>
        <w:t>An Efficient way of doing or achieving something.</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333333"/>
          <w:sz w:val="18"/>
          <w:szCs w:val="18"/>
        </w:rPr>
        <w:t>What is Test Design Technique?</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color w:val="333333"/>
          <w:sz w:val="18"/>
          <w:szCs w:val="18"/>
        </w:rPr>
        <w:lastRenderedPageBreak/>
        <w:t>A test design technique is used to select a good set of tests from the all possible tests for a given system.</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333333"/>
          <w:sz w:val="18"/>
          <w:szCs w:val="18"/>
        </w:rPr>
        <w:t>Why we need to use Test Design Techniques?</w:t>
      </w:r>
      <w:r w:rsidRPr="00E11B5F">
        <w:rPr>
          <w:rFonts w:asciiTheme="majorHAnsi" w:hAnsiTheme="majorHAnsi"/>
          <w:b/>
          <w:bCs/>
          <w:color w:val="333333"/>
          <w:sz w:val="18"/>
          <w:szCs w:val="18"/>
        </w:rPr>
        <w:br/>
      </w:r>
      <w:r w:rsidRPr="00E11B5F">
        <w:rPr>
          <w:rFonts w:asciiTheme="majorHAnsi" w:hAnsiTheme="majorHAnsi"/>
          <w:color w:val="333333"/>
          <w:sz w:val="18"/>
          <w:szCs w:val="18"/>
        </w:rPr>
        <w:br/>
        <w:t>Exhaustive Testing is not possible, so we need to use Test Design Techniques in order to reduce the size of the input.</w:t>
      </w:r>
      <w:r w:rsidRPr="00E11B5F">
        <w:rPr>
          <w:rFonts w:asciiTheme="majorHAnsi" w:hAnsiTheme="majorHAnsi"/>
          <w:color w:val="333333"/>
          <w:sz w:val="18"/>
          <w:szCs w:val="18"/>
        </w:rPr>
        <w:br/>
      </w:r>
      <w:r w:rsidRPr="00E11B5F">
        <w:rPr>
          <w:rFonts w:asciiTheme="majorHAnsi" w:hAnsiTheme="majorHAnsi"/>
          <w:color w:val="333333"/>
          <w:sz w:val="18"/>
          <w:szCs w:val="18"/>
        </w:rPr>
        <w:br/>
        <w:t>Exhaustive Testing is a Test approach in which the test suite comprises all combination of input values and preconditions.</w:t>
      </w:r>
      <w:r w:rsidRPr="00E11B5F">
        <w:rPr>
          <w:rFonts w:asciiTheme="majorHAnsi" w:hAnsiTheme="majorHAnsi"/>
          <w:color w:val="333333"/>
          <w:sz w:val="18"/>
          <w:szCs w:val="18"/>
        </w:rPr>
        <w:br/>
      </w:r>
      <w:r w:rsidRPr="00E11B5F">
        <w:rPr>
          <w:rFonts w:asciiTheme="majorHAnsi" w:hAnsiTheme="majorHAnsi"/>
          <w:color w:val="333333"/>
          <w:sz w:val="18"/>
          <w:szCs w:val="18"/>
        </w:rPr>
        <w:br/>
        <w:t>Exhaustive Testing is not recommendable due to Time and Budget considerations.</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333333"/>
          <w:sz w:val="18"/>
          <w:szCs w:val="18"/>
        </w:rPr>
        <w:t>Categories of Test Design Techniques?</w:t>
      </w:r>
      <w:r w:rsidRPr="00E11B5F">
        <w:rPr>
          <w:rFonts w:asciiTheme="majorHAnsi" w:hAnsiTheme="majorHAnsi"/>
          <w:color w:val="333333"/>
          <w:sz w:val="18"/>
          <w:szCs w:val="18"/>
        </w:rPr>
        <w:br/>
      </w:r>
      <w:r w:rsidRPr="00E11B5F">
        <w:rPr>
          <w:rFonts w:asciiTheme="majorHAnsi" w:hAnsiTheme="majorHAnsi"/>
          <w:color w:val="333333"/>
          <w:sz w:val="18"/>
          <w:szCs w:val="18"/>
        </w:rPr>
        <w:br/>
        <w:t>There are two main categories of Test Design Techniques, They are:</w:t>
      </w:r>
      <w:r w:rsidRPr="00E11B5F">
        <w:rPr>
          <w:rFonts w:asciiTheme="majorHAnsi" w:hAnsiTheme="majorHAnsi"/>
          <w:color w:val="333333"/>
          <w:sz w:val="18"/>
          <w:szCs w:val="18"/>
        </w:rPr>
        <w:br/>
      </w:r>
      <w:r w:rsidRPr="00E11B5F">
        <w:rPr>
          <w:rFonts w:asciiTheme="majorHAnsi" w:hAnsiTheme="majorHAnsi"/>
          <w:color w:val="333333"/>
          <w:sz w:val="18"/>
          <w:szCs w:val="18"/>
        </w:rPr>
        <w:br/>
        <w:t>    a) Static Techniques</w:t>
      </w:r>
      <w:r w:rsidRPr="00E11B5F">
        <w:rPr>
          <w:rFonts w:asciiTheme="majorHAnsi" w:hAnsiTheme="majorHAnsi"/>
          <w:color w:val="333333"/>
          <w:sz w:val="18"/>
          <w:szCs w:val="18"/>
        </w:rPr>
        <w:br/>
        <w:t>    b) Dynamic Techniques</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2) Static and Dynamic Test Design Techniques</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color w:val="0000FF"/>
          <w:sz w:val="18"/>
          <w:szCs w:val="18"/>
        </w:rPr>
        <w:t>A) Static Techniques</w:t>
      </w:r>
      <w:r w:rsidRPr="00E11B5F">
        <w:rPr>
          <w:rFonts w:asciiTheme="majorHAnsi" w:hAnsiTheme="majorHAnsi"/>
          <w:color w:val="333333"/>
          <w:sz w:val="18"/>
          <w:szCs w:val="18"/>
        </w:rPr>
        <w:br/>
        <w:t> </w:t>
      </w:r>
      <w:r w:rsidRPr="00E11B5F">
        <w:rPr>
          <w:rFonts w:asciiTheme="majorHAnsi" w:hAnsiTheme="majorHAnsi"/>
          <w:color w:val="333333"/>
          <w:sz w:val="18"/>
          <w:szCs w:val="18"/>
        </w:rPr>
        <w:br/>
        <w:t>Testing of the software documents manually or with a set of tools but without executing the Software.</w:t>
      </w:r>
      <w:r w:rsidRPr="00E11B5F">
        <w:rPr>
          <w:rFonts w:asciiTheme="majorHAnsi" w:hAnsiTheme="majorHAnsi"/>
          <w:color w:val="333333"/>
          <w:sz w:val="18"/>
          <w:szCs w:val="18"/>
        </w:rPr>
        <w:br/>
      </w:r>
      <w:r w:rsidRPr="00E11B5F">
        <w:rPr>
          <w:rFonts w:asciiTheme="majorHAnsi" w:hAnsiTheme="majorHAnsi"/>
          <w:color w:val="333333"/>
          <w:sz w:val="18"/>
          <w:szCs w:val="18"/>
        </w:rPr>
        <w:br/>
        <w:t>Two types of static testing techniques</w:t>
      </w:r>
      <w:r w:rsidRPr="00E11B5F">
        <w:rPr>
          <w:rFonts w:asciiTheme="majorHAnsi" w:hAnsiTheme="majorHAnsi"/>
          <w:color w:val="333333"/>
          <w:sz w:val="18"/>
          <w:szCs w:val="18"/>
        </w:rPr>
        <w:br/>
      </w:r>
      <w:r w:rsidRPr="00E11B5F">
        <w:rPr>
          <w:rFonts w:asciiTheme="majorHAnsi" w:hAnsiTheme="majorHAnsi"/>
          <w:color w:val="333333"/>
          <w:sz w:val="18"/>
          <w:szCs w:val="18"/>
        </w:rPr>
        <w:br/>
        <w:t>i) Reviews (Manual Examination)</w:t>
      </w:r>
      <w:r w:rsidRPr="00E11B5F">
        <w:rPr>
          <w:rFonts w:asciiTheme="majorHAnsi" w:hAnsiTheme="majorHAnsi"/>
          <w:color w:val="333333"/>
          <w:sz w:val="18"/>
          <w:szCs w:val="18"/>
        </w:rPr>
        <w:br/>
      </w:r>
      <w:r w:rsidRPr="00E11B5F">
        <w:rPr>
          <w:rFonts w:asciiTheme="majorHAnsi" w:hAnsiTheme="majorHAnsi"/>
          <w:color w:val="333333"/>
          <w:sz w:val="18"/>
          <w:szCs w:val="18"/>
        </w:rPr>
        <w:br/>
        <w:t>ii) Static Analysis (Automated Analysis)</w:t>
      </w:r>
      <w:r w:rsidRPr="00E11B5F">
        <w:rPr>
          <w:rFonts w:asciiTheme="majorHAnsi" w:hAnsiTheme="majorHAnsi"/>
          <w:color w:val="333333"/>
          <w:sz w:val="18"/>
          <w:szCs w:val="18"/>
        </w:rPr>
        <w:br/>
      </w:r>
      <w:r w:rsidRPr="00E11B5F">
        <w:rPr>
          <w:rFonts w:asciiTheme="majorHAnsi" w:hAnsiTheme="majorHAnsi"/>
          <w:color w:val="333333"/>
          <w:sz w:val="18"/>
          <w:szCs w:val="18"/>
        </w:rPr>
        <w:br/>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br/>
        <w:t>i) Reviews</w:t>
      </w:r>
      <w:r w:rsidRPr="00E11B5F">
        <w:rPr>
          <w:rFonts w:asciiTheme="majorHAnsi" w:hAnsiTheme="majorHAnsi"/>
          <w:color w:val="333333"/>
          <w:sz w:val="18"/>
          <w:szCs w:val="18"/>
        </w:rPr>
        <w:br/>
        <w:t> </w:t>
      </w:r>
      <w:r w:rsidRPr="00E11B5F">
        <w:rPr>
          <w:rFonts w:asciiTheme="majorHAnsi" w:hAnsiTheme="majorHAnsi"/>
          <w:color w:val="333333"/>
          <w:sz w:val="18"/>
          <w:szCs w:val="18"/>
        </w:rPr>
        <w:br/>
        <w:t>Types of Reviews</w:t>
      </w:r>
      <w:r w:rsidRPr="00E11B5F">
        <w:rPr>
          <w:rFonts w:asciiTheme="majorHAnsi" w:hAnsiTheme="majorHAnsi"/>
          <w:color w:val="333333"/>
          <w:sz w:val="18"/>
          <w:szCs w:val="18"/>
        </w:rPr>
        <w:br/>
      </w:r>
      <w:r w:rsidRPr="00E11B5F">
        <w:rPr>
          <w:rFonts w:asciiTheme="majorHAnsi" w:hAnsiTheme="majorHAnsi"/>
          <w:color w:val="333333"/>
          <w:sz w:val="18"/>
          <w:szCs w:val="18"/>
        </w:rPr>
        <w:br/>
        <w:t>a) Informal Review</w:t>
      </w:r>
      <w:r w:rsidRPr="00E11B5F">
        <w:rPr>
          <w:rFonts w:asciiTheme="majorHAnsi" w:hAnsiTheme="majorHAnsi"/>
          <w:color w:val="333333"/>
          <w:sz w:val="18"/>
          <w:szCs w:val="18"/>
        </w:rPr>
        <w:br/>
        <w:t>b) Walkthrough</w:t>
      </w:r>
      <w:r w:rsidRPr="00E11B5F">
        <w:rPr>
          <w:rFonts w:asciiTheme="majorHAnsi" w:hAnsiTheme="majorHAnsi"/>
          <w:color w:val="333333"/>
          <w:sz w:val="18"/>
          <w:szCs w:val="18"/>
        </w:rPr>
        <w:br/>
        <w:t>c) Technical Review</w:t>
      </w:r>
      <w:r w:rsidRPr="00E11B5F">
        <w:rPr>
          <w:rFonts w:asciiTheme="majorHAnsi" w:hAnsiTheme="majorHAnsi"/>
          <w:color w:val="333333"/>
          <w:sz w:val="18"/>
          <w:szCs w:val="18"/>
        </w:rPr>
        <w:br/>
        <w:t>d) Inspection</w:t>
      </w:r>
      <w:r w:rsidRPr="00E11B5F">
        <w:rPr>
          <w:rFonts w:asciiTheme="majorHAnsi" w:hAnsiTheme="majorHAnsi"/>
          <w:color w:val="333333"/>
          <w:sz w:val="18"/>
          <w:szCs w:val="18"/>
        </w:rPr>
        <w:br/>
      </w:r>
      <w:r w:rsidRPr="00E11B5F">
        <w:rPr>
          <w:rFonts w:asciiTheme="majorHAnsi" w:hAnsiTheme="majorHAnsi"/>
          <w:color w:val="333333"/>
          <w:sz w:val="18"/>
          <w:szCs w:val="18"/>
        </w:rPr>
        <w:br/>
        <w:t>ii) Static Analysis</w:t>
      </w:r>
      <w:r w:rsidRPr="00E11B5F">
        <w:rPr>
          <w:rFonts w:asciiTheme="majorHAnsi" w:hAnsiTheme="majorHAnsi"/>
          <w:color w:val="333333"/>
          <w:sz w:val="18"/>
          <w:szCs w:val="18"/>
        </w:rPr>
        <w:br/>
        <w:t> </w:t>
      </w:r>
      <w:r w:rsidRPr="00E11B5F">
        <w:rPr>
          <w:rFonts w:asciiTheme="majorHAnsi" w:hAnsiTheme="majorHAnsi"/>
          <w:color w:val="333333"/>
          <w:sz w:val="18"/>
          <w:szCs w:val="18"/>
        </w:rPr>
        <w:br/>
        <w:t>Static analysis tools are typically used by developers, Compilers offer some support for Static analysis,</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color w:val="0000FF"/>
          <w:sz w:val="18"/>
          <w:szCs w:val="18"/>
        </w:rPr>
        <w:t>B) Dynamic Test Design Techniques</w:t>
      </w:r>
      <w:r w:rsidRPr="00E11B5F">
        <w:rPr>
          <w:rFonts w:asciiTheme="majorHAnsi" w:hAnsiTheme="majorHAnsi"/>
          <w:color w:val="333333"/>
          <w:sz w:val="18"/>
          <w:szCs w:val="18"/>
        </w:rPr>
        <w:br/>
        <w:t> </w:t>
      </w:r>
      <w:r w:rsidRPr="00E11B5F">
        <w:rPr>
          <w:rFonts w:asciiTheme="majorHAnsi" w:hAnsiTheme="majorHAnsi"/>
          <w:color w:val="333333"/>
          <w:sz w:val="18"/>
          <w:szCs w:val="18"/>
        </w:rPr>
        <w:br/>
        <w:t>The software is tested by executing it on computer.</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color w:val="333333"/>
          <w:sz w:val="18"/>
          <w:szCs w:val="18"/>
        </w:rPr>
        <w:lastRenderedPageBreak/>
        <w:t>Categories of Dynamic Test Design Techniques</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333333"/>
          <w:sz w:val="18"/>
          <w:szCs w:val="18"/>
        </w:rPr>
        <w:t>i) Specification based or Black box Techniques</w:t>
      </w:r>
      <w:r w:rsidRPr="00E11B5F">
        <w:rPr>
          <w:rFonts w:asciiTheme="majorHAnsi" w:hAnsiTheme="majorHAnsi"/>
          <w:color w:val="333333"/>
          <w:sz w:val="18"/>
          <w:szCs w:val="18"/>
        </w:rPr>
        <w:t>   </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lastRenderedPageBreak/>
        <w:t>   </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    a) Equivalence Partitioning (EP)</w:t>
      </w:r>
      <w:r w:rsidRPr="00E11B5F">
        <w:rPr>
          <w:rFonts w:asciiTheme="majorHAnsi" w:hAnsiTheme="majorHAnsi"/>
          <w:color w:val="333333"/>
          <w:sz w:val="18"/>
          <w:szCs w:val="18"/>
        </w:rPr>
        <w:br/>
        <w:t>    b) Boundary Value Analysis (BVA)</w:t>
      </w:r>
      <w:r w:rsidRPr="00E11B5F">
        <w:rPr>
          <w:rFonts w:asciiTheme="majorHAnsi" w:hAnsiTheme="majorHAnsi"/>
          <w:color w:val="333333"/>
          <w:sz w:val="18"/>
          <w:szCs w:val="18"/>
        </w:rPr>
        <w:br/>
        <w:t>    c) Decision Table Testing</w:t>
      </w:r>
      <w:r w:rsidRPr="00E11B5F">
        <w:rPr>
          <w:rFonts w:asciiTheme="majorHAnsi" w:hAnsiTheme="majorHAnsi"/>
          <w:color w:val="333333"/>
          <w:sz w:val="18"/>
          <w:szCs w:val="18"/>
        </w:rPr>
        <w:br/>
        <w:t>    d) State Transition Testing</w:t>
      </w:r>
      <w:r w:rsidRPr="00E11B5F">
        <w:rPr>
          <w:rFonts w:asciiTheme="majorHAnsi" w:hAnsiTheme="majorHAnsi"/>
          <w:color w:val="333333"/>
          <w:sz w:val="18"/>
          <w:szCs w:val="18"/>
        </w:rPr>
        <w:br/>
        <w:t>    e) Use Case Testing Etc...</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333333"/>
          <w:sz w:val="18"/>
          <w:szCs w:val="18"/>
        </w:rPr>
        <w:t>ii) Structure based or White box Techniques</w:t>
      </w:r>
      <w:r w:rsidRPr="00E11B5F">
        <w:rPr>
          <w:rFonts w:asciiTheme="majorHAnsi" w:hAnsiTheme="majorHAnsi"/>
          <w:color w:val="333333"/>
          <w:sz w:val="18"/>
          <w:szCs w:val="18"/>
        </w:rPr>
        <w:t>   </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   </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    a) Statement Testing and coverage</w:t>
      </w:r>
      <w:r w:rsidRPr="00E11B5F">
        <w:rPr>
          <w:rFonts w:asciiTheme="majorHAnsi" w:hAnsiTheme="majorHAnsi"/>
          <w:color w:val="333333"/>
          <w:sz w:val="18"/>
          <w:szCs w:val="18"/>
        </w:rPr>
        <w:br/>
        <w:t>    b) Decision Testing and Coverage</w:t>
      </w:r>
      <w:r w:rsidRPr="00E11B5F">
        <w:rPr>
          <w:rFonts w:asciiTheme="majorHAnsi" w:hAnsiTheme="majorHAnsi"/>
          <w:color w:val="333333"/>
          <w:sz w:val="18"/>
          <w:szCs w:val="18"/>
        </w:rPr>
        <w:br/>
        <w:t>    c) Condition Testing, Multi Condition Testing etc...</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333333"/>
          <w:sz w:val="18"/>
          <w:szCs w:val="18"/>
        </w:rPr>
        <w:t>iii) Experience based Techniques</w:t>
      </w:r>
      <w:r w:rsidRPr="00E11B5F">
        <w:rPr>
          <w:rFonts w:asciiTheme="majorHAnsi" w:hAnsiTheme="majorHAnsi"/>
          <w:color w:val="333333"/>
          <w:sz w:val="18"/>
          <w:szCs w:val="18"/>
        </w:rPr>
        <w:t>   </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   </w:t>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33333"/>
          <w:sz w:val="18"/>
          <w:szCs w:val="18"/>
        </w:rPr>
        <w:t>    a) Error Guessing</w:t>
      </w:r>
      <w:r w:rsidRPr="00E11B5F">
        <w:rPr>
          <w:rFonts w:asciiTheme="majorHAnsi" w:hAnsiTheme="majorHAnsi"/>
          <w:color w:val="333333"/>
          <w:sz w:val="18"/>
          <w:szCs w:val="18"/>
        </w:rPr>
        <w:br/>
        <w:t>    b) Exploratory Testing</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3) Black box Test Design Techniques</w:t>
      </w:r>
      <w:r w:rsidRPr="00E11B5F">
        <w:rPr>
          <w:rFonts w:asciiTheme="majorHAnsi" w:hAnsiTheme="majorHAnsi"/>
          <w:color w:val="333333"/>
          <w:sz w:val="18"/>
          <w:szCs w:val="18"/>
        </w:rPr>
        <w:br/>
        <w:t>    </w:t>
      </w:r>
      <w:r w:rsidRPr="00E11B5F">
        <w:rPr>
          <w:rFonts w:asciiTheme="majorHAnsi" w:hAnsiTheme="majorHAnsi"/>
          <w:color w:val="333333"/>
          <w:sz w:val="18"/>
          <w:szCs w:val="18"/>
        </w:rPr>
        <w:br/>
        <w:t>    a) Equivalence Partitioning (EP)</w:t>
      </w:r>
      <w:r w:rsidRPr="00E11B5F">
        <w:rPr>
          <w:rFonts w:asciiTheme="majorHAnsi" w:hAnsiTheme="majorHAnsi"/>
          <w:color w:val="333333"/>
          <w:sz w:val="18"/>
          <w:szCs w:val="18"/>
        </w:rPr>
        <w:br/>
      </w:r>
      <w:r w:rsidRPr="00E11B5F">
        <w:rPr>
          <w:rFonts w:asciiTheme="majorHAnsi" w:hAnsiTheme="majorHAnsi"/>
          <w:color w:val="333333"/>
          <w:sz w:val="18"/>
          <w:szCs w:val="18"/>
        </w:rPr>
        <w:br/>
        <w:t>    b) Boundary Value Analysis (BVA)</w:t>
      </w:r>
      <w:r w:rsidRPr="00E11B5F">
        <w:rPr>
          <w:rFonts w:asciiTheme="majorHAnsi" w:hAnsiTheme="majorHAnsi"/>
          <w:color w:val="333333"/>
          <w:sz w:val="18"/>
          <w:szCs w:val="18"/>
        </w:rPr>
        <w:br/>
      </w:r>
      <w:r w:rsidRPr="00E11B5F">
        <w:rPr>
          <w:rFonts w:asciiTheme="majorHAnsi" w:hAnsiTheme="majorHAnsi"/>
          <w:color w:val="333333"/>
          <w:sz w:val="18"/>
          <w:szCs w:val="18"/>
        </w:rPr>
        <w:br/>
        <w:t>    c) Decision Table Testing</w:t>
      </w:r>
      <w:r w:rsidRPr="00E11B5F">
        <w:rPr>
          <w:rFonts w:asciiTheme="majorHAnsi" w:hAnsiTheme="majorHAnsi"/>
          <w:color w:val="333333"/>
          <w:sz w:val="18"/>
          <w:szCs w:val="18"/>
        </w:rPr>
        <w:br/>
      </w:r>
      <w:r w:rsidRPr="00E11B5F">
        <w:rPr>
          <w:rFonts w:asciiTheme="majorHAnsi" w:hAnsiTheme="majorHAnsi"/>
          <w:color w:val="333333"/>
          <w:sz w:val="18"/>
          <w:szCs w:val="18"/>
        </w:rPr>
        <w:br/>
        <w:t>    d) State Transition Testing</w:t>
      </w:r>
      <w:r w:rsidRPr="00E11B5F">
        <w:rPr>
          <w:rFonts w:asciiTheme="majorHAnsi" w:hAnsiTheme="majorHAnsi"/>
          <w:color w:val="333333"/>
          <w:sz w:val="18"/>
          <w:szCs w:val="18"/>
        </w:rPr>
        <w:br/>
      </w:r>
      <w:r w:rsidRPr="00E11B5F">
        <w:rPr>
          <w:rFonts w:asciiTheme="majorHAnsi" w:hAnsiTheme="majorHAnsi"/>
          <w:color w:val="333333"/>
          <w:sz w:val="18"/>
          <w:szCs w:val="18"/>
        </w:rPr>
        <w:br/>
        <w:t>    e) Use Case Testing</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color w:val="0000FF"/>
          <w:sz w:val="18"/>
          <w:szCs w:val="18"/>
        </w:rPr>
        <w:t>a) Equivalence Partitioning (EP)</w:t>
      </w:r>
      <w:r w:rsidRPr="00E11B5F">
        <w:rPr>
          <w:rFonts w:asciiTheme="majorHAnsi" w:hAnsiTheme="majorHAnsi"/>
          <w:color w:val="333333"/>
          <w:sz w:val="18"/>
          <w:szCs w:val="18"/>
        </w:rPr>
        <w:br/>
        <w:t> </w:t>
      </w:r>
      <w:r w:rsidRPr="00E11B5F">
        <w:rPr>
          <w:rFonts w:asciiTheme="majorHAnsi" w:hAnsiTheme="majorHAnsi"/>
          <w:color w:val="333333"/>
          <w:sz w:val="18"/>
          <w:szCs w:val="18"/>
        </w:rPr>
        <w:br/>
        <w:t>• It can be applied at any level of testing (Unit, Integration, System and Acceptance Testing)</w:t>
      </w:r>
      <w:r w:rsidRPr="00E11B5F">
        <w:rPr>
          <w:rFonts w:asciiTheme="majorHAnsi" w:hAnsiTheme="majorHAnsi"/>
          <w:color w:val="333333"/>
          <w:sz w:val="18"/>
          <w:szCs w:val="18"/>
        </w:rPr>
        <w:br/>
      </w:r>
      <w:r w:rsidRPr="00E11B5F">
        <w:rPr>
          <w:rFonts w:asciiTheme="majorHAnsi" w:hAnsiTheme="majorHAnsi"/>
          <w:color w:val="333333"/>
          <w:sz w:val="18"/>
          <w:szCs w:val="18"/>
        </w:rPr>
        <w:br/>
        <w:t>• In Equivalence Partitioning, inputs to the Software are divided into groups that are expected to exhibit similar behavior.</w:t>
      </w:r>
      <w:r w:rsidRPr="00E11B5F">
        <w:rPr>
          <w:rFonts w:asciiTheme="majorHAnsi" w:hAnsiTheme="majorHAnsi"/>
          <w:color w:val="333333"/>
          <w:sz w:val="18"/>
          <w:szCs w:val="18"/>
        </w:rPr>
        <w:br/>
      </w:r>
      <w:r w:rsidRPr="00E11B5F">
        <w:rPr>
          <w:rFonts w:asciiTheme="majorHAnsi" w:hAnsiTheme="majorHAnsi"/>
          <w:color w:val="333333"/>
          <w:sz w:val="18"/>
          <w:szCs w:val="18"/>
        </w:rPr>
        <w:br/>
        <w:t>• Equivalence Partitions/Classes can be found for both valid data and invalid data.</w:t>
      </w:r>
      <w:r w:rsidRPr="00E11B5F">
        <w:rPr>
          <w:rFonts w:asciiTheme="majorHAnsi" w:hAnsiTheme="majorHAnsi"/>
          <w:color w:val="333333"/>
          <w:sz w:val="18"/>
          <w:szCs w:val="18"/>
        </w:rPr>
        <w:br/>
      </w:r>
      <w:r w:rsidRPr="00E11B5F">
        <w:rPr>
          <w:rFonts w:asciiTheme="majorHAnsi" w:hAnsiTheme="majorHAnsi"/>
          <w:color w:val="333333"/>
          <w:sz w:val="18"/>
          <w:szCs w:val="18"/>
        </w:rPr>
        <w:br/>
        <w:t>Example 1 (Data Range):</w:t>
      </w:r>
      <w:r w:rsidRPr="00E11B5F">
        <w:rPr>
          <w:rFonts w:asciiTheme="majorHAnsi" w:hAnsiTheme="majorHAnsi"/>
          <w:color w:val="333333"/>
          <w:sz w:val="18"/>
          <w:szCs w:val="18"/>
        </w:rPr>
        <w:br/>
      </w:r>
      <w:r w:rsidRPr="00E11B5F">
        <w:rPr>
          <w:rFonts w:asciiTheme="majorHAnsi" w:hAnsiTheme="majorHAnsi"/>
          <w:color w:val="333333"/>
          <w:sz w:val="18"/>
          <w:szCs w:val="18"/>
        </w:rPr>
        <w:br/>
        <w:t>Tickets field in a Reservation system accepts 1 to 10 Tickets only.</w:t>
      </w:r>
      <w:r w:rsidRPr="00E11B5F">
        <w:rPr>
          <w:rFonts w:asciiTheme="majorHAnsi" w:hAnsiTheme="majorHAnsi"/>
          <w:color w:val="333333"/>
          <w:sz w:val="18"/>
          <w:szCs w:val="18"/>
        </w:rPr>
        <w:br/>
      </w:r>
      <w:r w:rsidRPr="00E11B5F">
        <w:rPr>
          <w:rFonts w:asciiTheme="majorHAnsi" w:hAnsiTheme="majorHAnsi"/>
          <w:color w:val="333333"/>
          <w:sz w:val="18"/>
          <w:szCs w:val="18"/>
        </w:rPr>
        <w:br/>
        <w:t>Partition 1    Partition 2    Partition 3</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color w:val="333333"/>
          <w:sz w:val="18"/>
          <w:szCs w:val="18"/>
        </w:rPr>
        <w:lastRenderedPageBreak/>
        <w:t>0                 1 to 10         11 to 99 or above</w:t>
      </w:r>
      <w:r w:rsidRPr="00E11B5F">
        <w:rPr>
          <w:rFonts w:asciiTheme="majorHAnsi" w:hAnsiTheme="majorHAnsi"/>
          <w:color w:val="333333"/>
          <w:sz w:val="18"/>
          <w:szCs w:val="18"/>
        </w:rPr>
        <w:br/>
        <w:t>(Invalid)       (Valid)          (Invalid)</w:t>
      </w:r>
      <w:r w:rsidRPr="00E11B5F">
        <w:rPr>
          <w:rFonts w:asciiTheme="majorHAnsi" w:hAnsiTheme="majorHAnsi"/>
          <w:color w:val="333333"/>
          <w:sz w:val="18"/>
          <w:szCs w:val="18"/>
        </w:rPr>
        <w:br/>
      </w:r>
      <w:r w:rsidRPr="00E11B5F">
        <w:rPr>
          <w:rFonts w:asciiTheme="majorHAnsi" w:hAnsiTheme="majorHAnsi"/>
          <w:color w:val="333333"/>
          <w:sz w:val="18"/>
          <w:szCs w:val="18"/>
        </w:rPr>
        <w:br/>
        <w:t>Example 2 (Data Type):</w:t>
      </w:r>
      <w:r w:rsidRPr="00E11B5F">
        <w:rPr>
          <w:rFonts w:asciiTheme="majorHAnsi" w:hAnsiTheme="majorHAnsi"/>
          <w:color w:val="333333"/>
          <w:sz w:val="18"/>
          <w:szCs w:val="18"/>
        </w:rPr>
        <w:br/>
      </w:r>
      <w:r w:rsidRPr="00E11B5F">
        <w:rPr>
          <w:rFonts w:asciiTheme="majorHAnsi" w:hAnsiTheme="majorHAnsi"/>
          <w:color w:val="333333"/>
          <w:sz w:val="18"/>
          <w:szCs w:val="18"/>
        </w:rPr>
        <w:br/>
        <w:t>Customer Identification Number field in a CRM system accepts only numbers.</w:t>
      </w:r>
      <w:r w:rsidRPr="00E11B5F">
        <w:rPr>
          <w:rFonts w:asciiTheme="majorHAnsi" w:hAnsiTheme="majorHAnsi"/>
          <w:color w:val="333333"/>
          <w:sz w:val="18"/>
          <w:szCs w:val="18"/>
        </w:rPr>
        <w:br/>
      </w:r>
      <w:r w:rsidRPr="00E11B5F">
        <w:rPr>
          <w:rFonts w:asciiTheme="majorHAnsi" w:hAnsiTheme="majorHAnsi"/>
          <w:color w:val="333333"/>
          <w:sz w:val="18"/>
          <w:szCs w:val="18"/>
        </w:rPr>
        <w:br/>
        <w:t>Partition 1        Partition 2    Partition 3              Partition 4     </w:t>
      </w:r>
      <w:r w:rsidRPr="00E11B5F">
        <w:rPr>
          <w:rFonts w:asciiTheme="majorHAnsi" w:hAnsiTheme="majorHAnsi"/>
          <w:color w:val="333333"/>
          <w:sz w:val="18"/>
          <w:szCs w:val="18"/>
        </w:rPr>
        <w:br/>
        <w:t>Alphabets      Numbers     Special Characters    Alpha-numeric </w:t>
      </w:r>
      <w:r w:rsidRPr="00E11B5F">
        <w:rPr>
          <w:rFonts w:asciiTheme="majorHAnsi" w:hAnsiTheme="majorHAnsi"/>
          <w:color w:val="333333"/>
          <w:sz w:val="18"/>
          <w:szCs w:val="18"/>
        </w:rPr>
        <w:br/>
        <w:t>(Invalid)          (Valid)         (Invalid)                  (Invalid)               </w:t>
      </w:r>
      <w:r w:rsidRPr="00E11B5F">
        <w:rPr>
          <w:rFonts w:asciiTheme="majorHAnsi" w:hAnsiTheme="majorHAnsi"/>
          <w:color w:val="333333"/>
          <w:sz w:val="18"/>
          <w:szCs w:val="18"/>
        </w:rPr>
        <w:br/>
      </w:r>
      <w:r w:rsidRPr="00E11B5F">
        <w:rPr>
          <w:rFonts w:asciiTheme="majorHAnsi" w:hAnsiTheme="majorHAnsi"/>
          <w:color w:val="333333"/>
          <w:sz w:val="18"/>
          <w:szCs w:val="18"/>
        </w:rPr>
        <w:br/>
        <w:t>Example 3 (Data Size)</w:t>
      </w:r>
      <w:r w:rsidRPr="00E11B5F">
        <w:rPr>
          <w:rFonts w:asciiTheme="majorHAnsi" w:hAnsiTheme="majorHAnsi"/>
          <w:color w:val="333333"/>
          <w:sz w:val="18"/>
          <w:szCs w:val="18"/>
        </w:rPr>
        <w:br/>
      </w:r>
      <w:r w:rsidRPr="00E11B5F">
        <w:rPr>
          <w:rFonts w:asciiTheme="majorHAnsi" w:hAnsiTheme="majorHAnsi"/>
          <w:color w:val="333333"/>
          <w:sz w:val="18"/>
          <w:szCs w:val="18"/>
        </w:rPr>
        <w:br/>
        <w:t>Phone Number filed accepts 10 digits number only</w:t>
      </w:r>
      <w:r w:rsidRPr="00E11B5F">
        <w:rPr>
          <w:rFonts w:asciiTheme="majorHAnsi" w:hAnsiTheme="majorHAnsi"/>
          <w:color w:val="333333"/>
          <w:sz w:val="18"/>
          <w:szCs w:val="18"/>
        </w:rPr>
        <w:br/>
      </w:r>
      <w:r w:rsidRPr="00E11B5F">
        <w:rPr>
          <w:rFonts w:asciiTheme="majorHAnsi" w:hAnsiTheme="majorHAnsi"/>
          <w:color w:val="333333"/>
          <w:sz w:val="18"/>
          <w:szCs w:val="18"/>
        </w:rPr>
        <w:br/>
        <w:t>Partition 1    Partition 2    Partition 3</w:t>
      </w:r>
      <w:r w:rsidRPr="00E11B5F">
        <w:rPr>
          <w:rFonts w:asciiTheme="majorHAnsi" w:hAnsiTheme="majorHAnsi"/>
          <w:color w:val="333333"/>
          <w:sz w:val="18"/>
          <w:szCs w:val="18"/>
        </w:rPr>
        <w:br/>
        <w:t>Below 10      10               Above 10</w:t>
      </w:r>
      <w:r w:rsidRPr="00E11B5F">
        <w:rPr>
          <w:rFonts w:asciiTheme="majorHAnsi" w:hAnsiTheme="majorHAnsi"/>
          <w:color w:val="333333"/>
          <w:sz w:val="18"/>
          <w:szCs w:val="18"/>
        </w:rPr>
        <w:br/>
        <w:t>(Invalid)       (Valid)         (Invalid)</w:t>
      </w:r>
      <w:r w:rsidRPr="00E11B5F">
        <w:rPr>
          <w:rFonts w:asciiTheme="majorHAnsi" w:hAnsiTheme="majorHAnsi"/>
          <w:color w:val="333333"/>
          <w:sz w:val="18"/>
          <w:szCs w:val="18"/>
        </w:rPr>
        <w:br/>
      </w:r>
      <w:r w:rsidRPr="00E11B5F">
        <w:rPr>
          <w:rFonts w:asciiTheme="majorHAnsi" w:hAnsiTheme="majorHAnsi"/>
          <w:color w:val="333333"/>
          <w:sz w:val="18"/>
          <w:szCs w:val="18"/>
        </w:rPr>
        <w:br/>
        <w:t>Example 4 (Others)</w:t>
      </w:r>
      <w:r w:rsidRPr="00E11B5F">
        <w:rPr>
          <w:rFonts w:asciiTheme="majorHAnsi" w:hAnsiTheme="majorHAnsi"/>
          <w:color w:val="333333"/>
          <w:sz w:val="18"/>
          <w:szCs w:val="18"/>
        </w:rPr>
        <w:br/>
      </w:r>
      <w:r w:rsidRPr="00E11B5F">
        <w:rPr>
          <w:rFonts w:asciiTheme="majorHAnsi" w:hAnsiTheme="majorHAnsi"/>
          <w:color w:val="333333"/>
          <w:sz w:val="18"/>
          <w:szCs w:val="18"/>
        </w:rPr>
        <w:br/>
        <w:t>A Payment management system accepts credit card payments only</w:t>
      </w:r>
      <w:r w:rsidRPr="00E11B5F">
        <w:rPr>
          <w:rFonts w:asciiTheme="majorHAnsi" w:hAnsiTheme="majorHAnsi"/>
          <w:color w:val="333333"/>
          <w:sz w:val="18"/>
          <w:szCs w:val="18"/>
        </w:rPr>
        <w:br/>
      </w:r>
      <w:r w:rsidRPr="00E11B5F">
        <w:rPr>
          <w:rFonts w:asciiTheme="majorHAnsi" w:hAnsiTheme="majorHAnsi"/>
          <w:color w:val="333333"/>
          <w:sz w:val="18"/>
          <w:szCs w:val="18"/>
        </w:rPr>
        <w:br/>
        <w:t>Partition 1     Partition 2         Partition 3</w:t>
      </w:r>
      <w:r w:rsidRPr="00E11B5F">
        <w:rPr>
          <w:rFonts w:asciiTheme="majorHAnsi" w:hAnsiTheme="majorHAnsi"/>
          <w:color w:val="333333"/>
          <w:sz w:val="18"/>
          <w:szCs w:val="18"/>
        </w:rPr>
        <w:br/>
      </w:r>
      <w:r w:rsidRPr="00E11B5F">
        <w:rPr>
          <w:rFonts w:asciiTheme="majorHAnsi" w:hAnsiTheme="majorHAnsi"/>
          <w:color w:val="333333"/>
          <w:sz w:val="18"/>
          <w:szCs w:val="18"/>
        </w:rPr>
        <w:lastRenderedPageBreak/>
        <w:t>Credit card    Net Banking      Cash on Delivery</w:t>
      </w:r>
      <w:r w:rsidRPr="00E11B5F">
        <w:rPr>
          <w:rFonts w:asciiTheme="majorHAnsi" w:hAnsiTheme="majorHAnsi"/>
          <w:color w:val="333333"/>
          <w:sz w:val="18"/>
          <w:szCs w:val="18"/>
        </w:rPr>
        <w:br/>
        <w:t>(Valid)          (Invalid)            (Invalid)</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color w:val="0000FF"/>
          <w:sz w:val="18"/>
          <w:szCs w:val="18"/>
        </w:rPr>
        <w:t>b) Boundary Value Analysis (BVA)</w:t>
      </w:r>
      <w:r w:rsidRPr="00E11B5F">
        <w:rPr>
          <w:rFonts w:asciiTheme="majorHAnsi" w:hAnsiTheme="majorHAnsi"/>
          <w:color w:val="333333"/>
          <w:sz w:val="18"/>
          <w:szCs w:val="18"/>
        </w:rPr>
        <w:br/>
        <w:t> </w:t>
      </w:r>
      <w:r w:rsidRPr="00E11B5F">
        <w:rPr>
          <w:rFonts w:asciiTheme="majorHAnsi" w:hAnsiTheme="majorHAnsi"/>
          <w:color w:val="333333"/>
          <w:sz w:val="18"/>
          <w:szCs w:val="18"/>
        </w:rPr>
        <w:br/>
        <w:t>• The maximum and minimum values of a partition are its boundary values.</w:t>
      </w:r>
      <w:r w:rsidRPr="00E11B5F">
        <w:rPr>
          <w:rFonts w:asciiTheme="majorHAnsi" w:hAnsiTheme="majorHAnsi"/>
          <w:color w:val="333333"/>
          <w:sz w:val="18"/>
          <w:szCs w:val="18"/>
        </w:rPr>
        <w:br/>
      </w:r>
      <w:r w:rsidRPr="00E11B5F">
        <w:rPr>
          <w:rFonts w:asciiTheme="majorHAnsi" w:hAnsiTheme="majorHAnsi"/>
          <w:color w:val="333333"/>
          <w:sz w:val="18"/>
          <w:szCs w:val="18"/>
        </w:rPr>
        <w:br/>
        <w:t>• Behavior at edge of each equivalence partition is more likely to be incorrect than behavior within the partition.</w:t>
      </w:r>
      <w:r w:rsidRPr="00E11B5F">
        <w:rPr>
          <w:rFonts w:asciiTheme="majorHAnsi" w:hAnsiTheme="majorHAnsi"/>
          <w:color w:val="333333"/>
          <w:sz w:val="18"/>
          <w:szCs w:val="18"/>
        </w:rPr>
        <w:br/>
      </w:r>
      <w:r w:rsidRPr="00E11B5F">
        <w:rPr>
          <w:rFonts w:asciiTheme="majorHAnsi" w:hAnsiTheme="majorHAnsi"/>
          <w:color w:val="333333"/>
          <w:sz w:val="18"/>
          <w:szCs w:val="18"/>
        </w:rPr>
        <w:br/>
        <w:t>• Boundary value analysis can be applied at all Test levels(Unit, Integration, System and Acceptance Testing).</w:t>
      </w:r>
      <w:r w:rsidRPr="00E11B5F">
        <w:rPr>
          <w:rFonts w:asciiTheme="majorHAnsi" w:hAnsiTheme="majorHAnsi"/>
          <w:color w:val="333333"/>
          <w:sz w:val="18"/>
          <w:szCs w:val="18"/>
        </w:rPr>
        <w:br/>
      </w:r>
      <w:r w:rsidRPr="00E11B5F">
        <w:rPr>
          <w:rFonts w:asciiTheme="majorHAnsi" w:hAnsiTheme="majorHAnsi"/>
          <w:color w:val="333333"/>
          <w:sz w:val="18"/>
          <w:szCs w:val="18"/>
        </w:rPr>
        <w:br/>
        <w:t>Example 1:</w:t>
      </w:r>
      <w:r w:rsidRPr="00E11B5F">
        <w:rPr>
          <w:rFonts w:asciiTheme="majorHAnsi" w:hAnsiTheme="majorHAnsi"/>
          <w:color w:val="333333"/>
          <w:sz w:val="18"/>
          <w:szCs w:val="18"/>
        </w:rPr>
        <w:br/>
        <w:t>Partition 1    Partition 2    Partition 3</w:t>
      </w:r>
      <w:r w:rsidRPr="00E11B5F">
        <w:rPr>
          <w:rFonts w:asciiTheme="majorHAnsi" w:hAnsiTheme="majorHAnsi"/>
          <w:color w:val="333333"/>
          <w:sz w:val="18"/>
          <w:szCs w:val="18"/>
        </w:rPr>
        <w:br/>
      </w:r>
      <w:r w:rsidRPr="00E11B5F">
        <w:rPr>
          <w:rFonts w:asciiTheme="majorHAnsi" w:hAnsiTheme="majorHAnsi"/>
          <w:color w:val="333333"/>
          <w:sz w:val="18"/>
          <w:szCs w:val="18"/>
        </w:rPr>
        <w:br/>
        <w:t>0                  1 to 10        11 to 99 or above</w:t>
      </w:r>
      <w:r w:rsidRPr="00E11B5F">
        <w:rPr>
          <w:rFonts w:asciiTheme="majorHAnsi" w:hAnsiTheme="majorHAnsi"/>
          <w:color w:val="333333"/>
          <w:sz w:val="18"/>
          <w:szCs w:val="18"/>
        </w:rPr>
        <w:br/>
        <w:t>(Invalid)        (Valid)        (Invalid)</w:t>
      </w:r>
      <w:r w:rsidRPr="00E11B5F">
        <w:rPr>
          <w:rFonts w:asciiTheme="majorHAnsi" w:hAnsiTheme="majorHAnsi"/>
          <w:color w:val="333333"/>
          <w:sz w:val="18"/>
          <w:szCs w:val="18"/>
        </w:rPr>
        <w:br/>
      </w:r>
      <w:r w:rsidRPr="00E11B5F">
        <w:rPr>
          <w:rFonts w:asciiTheme="majorHAnsi" w:hAnsiTheme="majorHAnsi"/>
          <w:color w:val="333333"/>
          <w:sz w:val="18"/>
          <w:szCs w:val="18"/>
        </w:rPr>
        <w:br/>
        <w:t>Minimum/maximum 0</w:t>
      </w:r>
      <w:r w:rsidRPr="00E11B5F">
        <w:rPr>
          <w:rFonts w:asciiTheme="majorHAnsi" w:hAnsiTheme="majorHAnsi"/>
          <w:color w:val="333333"/>
          <w:sz w:val="18"/>
          <w:szCs w:val="18"/>
        </w:rPr>
        <w:br/>
        <w:t>Minimum 1</w:t>
      </w:r>
      <w:r w:rsidRPr="00E11B5F">
        <w:rPr>
          <w:rFonts w:asciiTheme="majorHAnsi" w:hAnsiTheme="majorHAnsi"/>
          <w:color w:val="333333"/>
          <w:sz w:val="18"/>
          <w:szCs w:val="18"/>
        </w:rPr>
        <w:br/>
        <w:t>Maximum 10</w:t>
      </w:r>
      <w:r w:rsidRPr="00E11B5F">
        <w:rPr>
          <w:rFonts w:asciiTheme="majorHAnsi" w:hAnsiTheme="majorHAnsi"/>
          <w:color w:val="333333"/>
          <w:sz w:val="18"/>
          <w:szCs w:val="18"/>
        </w:rPr>
        <w:br/>
        <w:t>Minimum 11</w:t>
      </w:r>
      <w:r w:rsidRPr="00E11B5F">
        <w:rPr>
          <w:rFonts w:asciiTheme="majorHAnsi" w:hAnsiTheme="majorHAnsi"/>
          <w:color w:val="333333"/>
          <w:sz w:val="18"/>
          <w:szCs w:val="18"/>
        </w:rPr>
        <w:br/>
        <w:t>Maximum 99</w:t>
      </w:r>
      <w:r w:rsidRPr="00E11B5F">
        <w:rPr>
          <w:rFonts w:asciiTheme="majorHAnsi" w:hAnsiTheme="majorHAnsi"/>
          <w:color w:val="333333"/>
          <w:sz w:val="18"/>
          <w:szCs w:val="18"/>
        </w:rPr>
        <w:br/>
        <w:t>-------------------------------------</w:t>
      </w:r>
      <w:r w:rsidRPr="00E11B5F">
        <w:rPr>
          <w:rFonts w:asciiTheme="majorHAnsi" w:hAnsiTheme="majorHAnsi"/>
          <w:color w:val="333333"/>
          <w:sz w:val="18"/>
          <w:szCs w:val="18"/>
        </w:rPr>
        <w:br/>
      </w:r>
      <w:r w:rsidRPr="00E11B5F">
        <w:rPr>
          <w:rFonts w:asciiTheme="majorHAnsi" w:hAnsiTheme="majorHAnsi"/>
          <w:color w:val="333333"/>
          <w:sz w:val="18"/>
          <w:szCs w:val="18"/>
        </w:rPr>
        <w:lastRenderedPageBreak/>
        <w:t>Example 3 (Data Size)</w:t>
      </w:r>
      <w:r w:rsidRPr="00E11B5F">
        <w:rPr>
          <w:rFonts w:asciiTheme="majorHAnsi" w:hAnsiTheme="majorHAnsi"/>
          <w:color w:val="333333"/>
          <w:sz w:val="18"/>
          <w:szCs w:val="18"/>
        </w:rPr>
        <w:br/>
      </w:r>
      <w:r w:rsidRPr="00E11B5F">
        <w:rPr>
          <w:rFonts w:asciiTheme="majorHAnsi" w:hAnsiTheme="majorHAnsi"/>
          <w:color w:val="333333"/>
          <w:sz w:val="18"/>
          <w:szCs w:val="18"/>
        </w:rPr>
        <w:br/>
        <w:t>Phone Number filed accepts 10 digits number only</w:t>
      </w:r>
      <w:r w:rsidRPr="00E11B5F">
        <w:rPr>
          <w:rFonts w:asciiTheme="majorHAnsi" w:hAnsiTheme="majorHAnsi"/>
          <w:color w:val="333333"/>
          <w:sz w:val="18"/>
          <w:szCs w:val="18"/>
        </w:rPr>
        <w:br/>
      </w:r>
      <w:r w:rsidRPr="00E11B5F">
        <w:rPr>
          <w:rFonts w:asciiTheme="majorHAnsi" w:hAnsiTheme="majorHAnsi"/>
          <w:color w:val="333333"/>
          <w:sz w:val="18"/>
          <w:szCs w:val="18"/>
        </w:rPr>
        <w:br/>
        <w:t>Partition 1    Partition 2    Partition 3</w:t>
      </w:r>
      <w:r w:rsidRPr="00E11B5F">
        <w:rPr>
          <w:rFonts w:asciiTheme="majorHAnsi" w:hAnsiTheme="majorHAnsi"/>
          <w:color w:val="333333"/>
          <w:sz w:val="18"/>
          <w:szCs w:val="18"/>
        </w:rPr>
        <w:br/>
        <w:t>Below 10      10               Above 10</w:t>
      </w:r>
      <w:r w:rsidRPr="00E11B5F">
        <w:rPr>
          <w:rFonts w:asciiTheme="majorHAnsi" w:hAnsiTheme="majorHAnsi"/>
          <w:color w:val="333333"/>
          <w:sz w:val="18"/>
          <w:szCs w:val="18"/>
        </w:rPr>
        <w:br/>
        <w:t>(Invalid)      (Valid)          (Invalid)</w:t>
      </w:r>
      <w:r w:rsidRPr="00E11B5F">
        <w:rPr>
          <w:rFonts w:asciiTheme="majorHAnsi" w:hAnsiTheme="majorHAnsi"/>
          <w:color w:val="333333"/>
          <w:sz w:val="18"/>
          <w:szCs w:val="18"/>
        </w:rPr>
        <w:br/>
      </w:r>
      <w:r w:rsidRPr="00E11B5F">
        <w:rPr>
          <w:rFonts w:asciiTheme="majorHAnsi" w:hAnsiTheme="majorHAnsi"/>
          <w:color w:val="333333"/>
          <w:sz w:val="18"/>
          <w:szCs w:val="18"/>
        </w:rPr>
        <w:br/>
        <w:t>Minimum -9</w:t>
      </w:r>
      <w:r w:rsidRPr="00E11B5F">
        <w:rPr>
          <w:rFonts w:asciiTheme="majorHAnsi" w:hAnsiTheme="majorHAnsi"/>
          <w:color w:val="333333"/>
          <w:sz w:val="18"/>
          <w:szCs w:val="18"/>
        </w:rPr>
        <w:br/>
        <w:t>Minimum and Maximum - 10</w:t>
      </w:r>
      <w:r w:rsidRPr="00E11B5F">
        <w:rPr>
          <w:rFonts w:asciiTheme="majorHAnsi" w:hAnsiTheme="majorHAnsi"/>
          <w:color w:val="333333"/>
          <w:sz w:val="18"/>
          <w:szCs w:val="18"/>
        </w:rPr>
        <w:br/>
        <w:t>Maximum -11</w:t>
      </w:r>
      <w:r w:rsidRPr="00E11B5F">
        <w:rPr>
          <w:rFonts w:asciiTheme="majorHAnsi" w:hAnsiTheme="majorHAnsi"/>
          <w:color w:val="333333"/>
          <w:sz w:val="18"/>
          <w:szCs w:val="18"/>
        </w:rPr>
        <w:br/>
        <w:t>----------------------------------------</w:t>
      </w:r>
      <w:r w:rsidRPr="00E11B5F">
        <w:rPr>
          <w:rFonts w:asciiTheme="majorHAnsi" w:hAnsiTheme="majorHAnsi"/>
          <w:color w:val="333333"/>
          <w:sz w:val="18"/>
          <w:szCs w:val="18"/>
        </w:rPr>
        <w:br/>
        <w:t>Example: User Id field accepts 10 to 20 characters</w:t>
      </w:r>
      <w:r w:rsidRPr="00E11B5F">
        <w:rPr>
          <w:rFonts w:asciiTheme="majorHAnsi" w:hAnsiTheme="majorHAnsi"/>
          <w:color w:val="333333"/>
          <w:sz w:val="18"/>
          <w:szCs w:val="18"/>
        </w:rPr>
        <w:br/>
      </w:r>
      <w:r w:rsidRPr="00E11B5F">
        <w:rPr>
          <w:rFonts w:asciiTheme="majorHAnsi" w:hAnsiTheme="majorHAnsi"/>
          <w:color w:val="333333"/>
          <w:sz w:val="18"/>
          <w:szCs w:val="18"/>
        </w:rPr>
        <w:br/>
        <w:t>Partition 1    Partition 2    Partition 3</w:t>
      </w:r>
      <w:r w:rsidRPr="00E11B5F">
        <w:rPr>
          <w:rFonts w:asciiTheme="majorHAnsi" w:hAnsiTheme="majorHAnsi"/>
          <w:color w:val="333333"/>
          <w:sz w:val="18"/>
          <w:szCs w:val="18"/>
        </w:rPr>
        <w:br/>
        <w:t>Below 10     10 to 20        11 to 99</w:t>
      </w:r>
      <w:r w:rsidRPr="00E11B5F">
        <w:rPr>
          <w:rFonts w:asciiTheme="majorHAnsi" w:hAnsiTheme="majorHAnsi"/>
          <w:color w:val="333333"/>
          <w:sz w:val="18"/>
          <w:szCs w:val="18"/>
        </w:rPr>
        <w:br/>
      </w:r>
      <w:r w:rsidRPr="00E11B5F">
        <w:rPr>
          <w:rFonts w:asciiTheme="majorHAnsi" w:hAnsiTheme="majorHAnsi"/>
          <w:color w:val="333333"/>
          <w:sz w:val="18"/>
          <w:szCs w:val="18"/>
        </w:rPr>
        <w:br/>
        <w:t>Minimum -1</w:t>
      </w:r>
      <w:r w:rsidRPr="00E11B5F">
        <w:rPr>
          <w:rFonts w:asciiTheme="majorHAnsi" w:hAnsiTheme="majorHAnsi"/>
          <w:color w:val="333333"/>
          <w:sz w:val="18"/>
          <w:szCs w:val="18"/>
        </w:rPr>
        <w:br/>
        <w:t>Maximum - 9</w:t>
      </w:r>
      <w:r w:rsidRPr="00E11B5F">
        <w:rPr>
          <w:rFonts w:asciiTheme="majorHAnsi" w:hAnsiTheme="majorHAnsi"/>
          <w:color w:val="333333"/>
          <w:sz w:val="18"/>
          <w:szCs w:val="18"/>
        </w:rPr>
        <w:br/>
      </w:r>
      <w:r w:rsidRPr="00E11B5F">
        <w:rPr>
          <w:rFonts w:asciiTheme="majorHAnsi" w:hAnsiTheme="majorHAnsi"/>
          <w:color w:val="333333"/>
          <w:sz w:val="18"/>
          <w:szCs w:val="18"/>
        </w:rPr>
        <w:br/>
        <w:t>Minimum - 10</w:t>
      </w:r>
      <w:r w:rsidRPr="00E11B5F">
        <w:rPr>
          <w:rFonts w:asciiTheme="majorHAnsi" w:hAnsiTheme="majorHAnsi"/>
          <w:color w:val="333333"/>
          <w:sz w:val="18"/>
          <w:szCs w:val="18"/>
        </w:rPr>
        <w:br/>
        <w:t>Maximum - 20</w:t>
      </w:r>
      <w:r w:rsidRPr="00E11B5F">
        <w:rPr>
          <w:rFonts w:asciiTheme="majorHAnsi" w:hAnsiTheme="majorHAnsi"/>
          <w:color w:val="333333"/>
          <w:sz w:val="18"/>
          <w:szCs w:val="18"/>
        </w:rPr>
        <w:br/>
      </w:r>
      <w:r w:rsidRPr="00E11B5F">
        <w:rPr>
          <w:rFonts w:asciiTheme="majorHAnsi" w:hAnsiTheme="majorHAnsi"/>
          <w:color w:val="333333"/>
          <w:sz w:val="18"/>
          <w:szCs w:val="18"/>
        </w:rPr>
        <w:br/>
        <w:t>Minimum - 21</w:t>
      </w:r>
      <w:r w:rsidRPr="00E11B5F">
        <w:rPr>
          <w:rFonts w:asciiTheme="majorHAnsi" w:hAnsiTheme="majorHAnsi"/>
          <w:color w:val="333333"/>
          <w:sz w:val="18"/>
          <w:szCs w:val="18"/>
        </w:rPr>
        <w:br/>
        <w:t>Maximum -99</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color w:val="0000FF"/>
          <w:sz w:val="18"/>
          <w:szCs w:val="18"/>
        </w:rPr>
        <w:t>c) Decision Table Testing</w:t>
      </w:r>
      <w:r w:rsidRPr="00E11B5F">
        <w:rPr>
          <w:rFonts w:asciiTheme="majorHAnsi" w:hAnsiTheme="majorHAnsi"/>
          <w:color w:val="333333"/>
          <w:sz w:val="18"/>
          <w:szCs w:val="18"/>
        </w:rPr>
        <w:br/>
        <w:t> </w:t>
      </w:r>
      <w:r w:rsidRPr="00E11B5F">
        <w:rPr>
          <w:rFonts w:asciiTheme="majorHAnsi" w:hAnsiTheme="majorHAnsi"/>
          <w:color w:val="333333"/>
          <w:sz w:val="18"/>
          <w:szCs w:val="18"/>
        </w:rPr>
        <w:br/>
        <w:t>• The decision tables are good way to capture system requirements that contain logical conditions.</w:t>
      </w:r>
      <w:r w:rsidRPr="00E11B5F">
        <w:rPr>
          <w:rFonts w:asciiTheme="majorHAnsi" w:hAnsiTheme="majorHAnsi"/>
          <w:color w:val="333333"/>
          <w:sz w:val="18"/>
          <w:szCs w:val="18"/>
        </w:rPr>
        <w:br/>
      </w:r>
      <w:r w:rsidRPr="00E11B5F">
        <w:rPr>
          <w:rFonts w:asciiTheme="majorHAnsi" w:hAnsiTheme="majorHAnsi"/>
          <w:color w:val="333333"/>
          <w:sz w:val="18"/>
          <w:szCs w:val="18"/>
        </w:rPr>
        <w:br/>
        <w:t>• It may be applied for all situations when the action of the software depends on logical decisions.</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333333"/>
          <w:sz w:val="18"/>
          <w:szCs w:val="18"/>
        </w:rPr>
        <w:t>BSRB (Govt) System Job eligibility criteria,</w:t>
      </w:r>
      <w:r w:rsidRPr="00E11B5F">
        <w:rPr>
          <w:rFonts w:asciiTheme="majorHAnsi" w:hAnsiTheme="majorHAnsi"/>
          <w:b/>
          <w:bCs/>
          <w:color w:val="333333"/>
          <w:sz w:val="18"/>
          <w:szCs w:val="18"/>
        </w:rPr>
        <w:br/>
      </w:r>
      <w:r w:rsidRPr="00E11B5F">
        <w:rPr>
          <w:rFonts w:asciiTheme="majorHAnsi" w:hAnsiTheme="majorHAnsi"/>
          <w:color w:val="333333"/>
          <w:sz w:val="18"/>
          <w:szCs w:val="18"/>
        </w:rPr>
        <w:br/>
        <w:t>Age should be in between 21 and 35</w:t>
      </w:r>
      <w:r w:rsidRPr="00E11B5F">
        <w:rPr>
          <w:rFonts w:asciiTheme="majorHAnsi" w:hAnsiTheme="majorHAnsi"/>
          <w:color w:val="333333"/>
          <w:sz w:val="18"/>
          <w:szCs w:val="18"/>
        </w:rPr>
        <w:br/>
      </w:r>
      <w:r w:rsidRPr="00E11B5F">
        <w:rPr>
          <w:rFonts w:asciiTheme="majorHAnsi" w:hAnsiTheme="majorHAnsi"/>
          <w:color w:val="333333"/>
          <w:sz w:val="18"/>
          <w:szCs w:val="18"/>
        </w:rPr>
        <w:br/>
        <w:t>Conditions:</w:t>
      </w:r>
      <w:r w:rsidRPr="00E11B5F">
        <w:rPr>
          <w:rFonts w:asciiTheme="majorHAnsi" w:hAnsiTheme="majorHAnsi"/>
          <w:color w:val="333333"/>
          <w:sz w:val="18"/>
          <w:szCs w:val="18"/>
        </w:rPr>
        <w:br/>
        <w:t>i) For SC or ST Candidates 5 Years age relaxation</w:t>
      </w:r>
      <w:r w:rsidRPr="00E11B5F">
        <w:rPr>
          <w:rFonts w:asciiTheme="majorHAnsi" w:hAnsiTheme="majorHAnsi"/>
          <w:color w:val="333333"/>
          <w:sz w:val="18"/>
          <w:szCs w:val="18"/>
        </w:rPr>
        <w:br/>
        <w:t>ii) For BC Candidates 5 Years age relaxation</w:t>
      </w:r>
      <w:r w:rsidRPr="00E11B5F">
        <w:rPr>
          <w:rFonts w:asciiTheme="majorHAnsi" w:hAnsiTheme="majorHAnsi"/>
          <w:color w:val="333333"/>
          <w:sz w:val="18"/>
          <w:szCs w:val="18"/>
        </w:rPr>
        <w:br/>
        <w:t>iii) PHC Candidates 5 Years age relaxation</w:t>
      </w:r>
      <w:r w:rsidRPr="00E11B5F">
        <w:rPr>
          <w:rFonts w:asciiTheme="majorHAnsi" w:hAnsiTheme="majorHAnsi"/>
          <w:color w:val="333333"/>
          <w:sz w:val="18"/>
          <w:szCs w:val="18"/>
        </w:rPr>
        <w:br/>
      </w:r>
      <w:r w:rsidRPr="00E11B5F">
        <w:rPr>
          <w:rFonts w:asciiTheme="majorHAnsi" w:hAnsiTheme="majorHAnsi"/>
          <w:color w:val="333333"/>
          <w:sz w:val="18"/>
          <w:szCs w:val="18"/>
        </w:rPr>
        <w:br/>
        <w:t>Category        Age    Valid/Invalid</w:t>
      </w:r>
      <w:r w:rsidRPr="00E11B5F">
        <w:rPr>
          <w:rFonts w:asciiTheme="majorHAnsi" w:hAnsiTheme="majorHAnsi"/>
          <w:color w:val="333333"/>
          <w:sz w:val="18"/>
          <w:szCs w:val="18"/>
        </w:rPr>
        <w:br/>
        <w:t>----------------------------------------------</w:t>
      </w:r>
      <w:r w:rsidRPr="00E11B5F">
        <w:rPr>
          <w:rFonts w:asciiTheme="majorHAnsi" w:hAnsiTheme="majorHAnsi"/>
          <w:color w:val="333333"/>
          <w:sz w:val="18"/>
          <w:szCs w:val="18"/>
        </w:rPr>
        <w:br/>
        <w:t>OC                 20       Invalid</w:t>
      </w:r>
      <w:r w:rsidRPr="00E11B5F">
        <w:rPr>
          <w:rFonts w:asciiTheme="majorHAnsi" w:hAnsiTheme="majorHAnsi"/>
          <w:color w:val="333333"/>
          <w:sz w:val="18"/>
          <w:szCs w:val="18"/>
        </w:rPr>
        <w:br/>
        <w:t>OC                 21       Valid</w:t>
      </w:r>
      <w:r w:rsidRPr="00E11B5F">
        <w:rPr>
          <w:rFonts w:asciiTheme="majorHAnsi" w:hAnsiTheme="majorHAnsi"/>
          <w:color w:val="333333"/>
          <w:sz w:val="18"/>
          <w:szCs w:val="18"/>
        </w:rPr>
        <w:br/>
        <w:t>OC                 35       Valid</w:t>
      </w:r>
      <w:r w:rsidRPr="00E11B5F">
        <w:rPr>
          <w:rFonts w:asciiTheme="majorHAnsi" w:hAnsiTheme="majorHAnsi"/>
          <w:color w:val="333333"/>
          <w:sz w:val="18"/>
          <w:szCs w:val="18"/>
        </w:rPr>
        <w:br/>
        <w:t>OC                 36       Invalid</w:t>
      </w:r>
      <w:r w:rsidRPr="00E11B5F">
        <w:rPr>
          <w:rFonts w:asciiTheme="majorHAnsi" w:hAnsiTheme="majorHAnsi"/>
          <w:color w:val="333333"/>
          <w:sz w:val="18"/>
          <w:szCs w:val="18"/>
        </w:rPr>
        <w:br/>
      </w:r>
      <w:r w:rsidRPr="00E11B5F">
        <w:rPr>
          <w:rFonts w:asciiTheme="majorHAnsi" w:hAnsiTheme="majorHAnsi"/>
          <w:color w:val="333333"/>
          <w:sz w:val="18"/>
          <w:szCs w:val="18"/>
        </w:rPr>
        <w:lastRenderedPageBreak/>
        <w:t>BC                 36       Valid</w:t>
      </w:r>
      <w:r w:rsidRPr="00E11B5F">
        <w:rPr>
          <w:rFonts w:asciiTheme="majorHAnsi" w:hAnsiTheme="majorHAnsi"/>
          <w:color w:val="333333"/>
          <w:sz w:val="18"/>
          <w:szCs w:val="18"/>
        </w:rPr>
        <w:br/>
        <w:t>BC                 39       Valid</w:t>
      </w:r>
      <w:r w:rsidRPr="00E11B5F">
        <w:rPr>
          <w:rFonts w:asciiTheme="majorHAnsi" w:hAnsiTheme="majorHAnsi"/>
          <w:color w:val="333333"/>
          <w:sz w:val="18"/>
          <w:szCs w:val="18"/>
        </w:rPr>
        <w:br/>
        <w:t>SC                 39       Valid</w:t>
      </w:r>
      <w:r w:rsidRPr="00E11B5F">
        <w:rPr>
          <w:rFonts w:asciiTheme="majorHAnsi" w:hAnsiTheme="majorHAnsi"/>
          <w:color w:val="333333"/>
          <w:sz w:val="18"/>
          <w:szCs w:val="18"/>
        </w:rPr>
        <w:br/>
        <w:t>PHC               39       Valid</w:t>
      </w:r>
      <w:r w:rsidRPr="00E11B5F">
        <w:rPr>
          <w:rFonts w:asciiTheme="majorHAnsi" w:hAnsiTheme="majorHAnsi"/>
          <w:color w:val="333333"/>
          <w:sz w:val="18"/>
          <w:szCs w:val="18"/>
        </w:rPr>
        <w:br/>
        <w:t>ST                 40       Valid</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color w:val="333333"/>
          <w:sz w:val="18"/>
          <w:szCs w:val="18"/>
        </w:rPr>
        <w:br/>
      </w:r>
    </w:p>
    <w:p w:rsidR="00E65551" w:rsidRPr="00E11B5F" w:rsidRDefault="00E65551"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33333"/>
          <w:sz w:val="18"/>
          <w:szCs w:val="18"/>
        </w:rPr>
        <w:t>Banking System interest rates For fixed deposits.</w:t>
      </w:r>
      <w:r w:rsidRPr="00E11B5F">
        <w:rPr>
          <w:rFonts w:asciiTheme="majorHAnsi" w:hAnsiTheme="majorHAnsi"/>
          <w:b/>
          <w:bCs/>
          <w:color w:val="333333"/>
          <w:sz w:val="18"/>
          <w:szCs w:val="18"/>
        </w:rPr>
        <w:br/>
      </w:r>
      <w:r w:rsidRPr="00E11B5F">
        <w:rPr>
          <w:rFonts w:asciiTheme="majorHAnsi" w:hAnsiTheme="majorHAnsi"/>
          <w:color w:val="333333"/>
          <w:sz w:val="18"/>
          <w:szCs w:val="18"/>
        </w:rPr>
        <w:t>1 to 2 years 7%</w:t>
      </w:r>
      <w:r w:rsidRPr="00E11B5F">
        <w:rPr>
          <w:rFonts w:asciiTheme="majorHAnsi" w:hAnsiTheme="majorHAnsi"/>
          <w:color w:val="333333"/>
          <w:sz w:val="18"/>
          <w:szCs w:val="18"/>
        </w:rPr>
        <w:br/>
        <w:t>2 to 3 Years 8%</w:t>
      </w:r>
      <w:r w:rsidRPr="00E11B5F">
        <w:rPr>
          <w:rFonts w:asciiTheme="majorHAnsi" w:hAnsiTheme="majorHAnsi"/>
          <w:color w:val="333333"/>
          <w:sz w:val="18"/>
          <w:szCs w:val="18"/>
        </w:rPr>
        <w:br/>
        <w:t>3 to 5 Years 10%</w:t>
      </w:r>
      <w:r w:rsidRPr="00E11B5F">
        <w:rPr>
          <w:rFonts w:asciiTheme="majorHAnsi" w:hAnsiTheme="majorHAnsi"/>
          <w:color w:val="333333"/>
          <w:sz w:val="18"/>
          <w:szCs w:val="18"/>
        </w:rPr>
        <w:br/>
      </w:r>
      <w:r w:rsidRPr="00E11B5F">
        <w:rPr>
          <w:rFonts w:asciiTheme="majorHAnsi" w:hAnsiTheme="majorHAnsi"/>
          <w:color w:val="333333"/>
          <w:sz w:val="18"/>
          <w:szCs w:val="18"/>
        </w:rPr>
        <w:br/>
        <w:t>Condition:</w:t>
      </w:r>
      <w:r w:rsidRPr="00E11B5F">
        <w:rPr>
          <w:rFonts w:asciiTheme="majorHAnsi" w:hAnsiTheme="majorHAnsi"/>
          <w:color w:val="333333"/>
          <w:sz w:val="18"/>
          <w:szCs w:val="18"/>
        </w:rPr>
        <w:br/>
      </w:r>
      <w:r w:rsidRPr="00E11B5F">
        <w:rPr>
          <w:rFonts w:asciiTheme="majorHAnsi" w:hAnsiTheme="majorHAnsi"/>
          <w:color w:val="333333"/>
          <w:sz w:val="18"/>
          <w:szCs w:val="18"/>
        </w:rPr>
        <w:br/>
        <w:t>For Senior citizens 0.5% extra for all ranges</w:t>
      </w:r>
      <w:r w:rsidRPr="00E11B5F">
        <w:rPr>
          <w:rFonts w:asciiTheme="majorHAnsi" w:hAnsiTheme="majorHAnsi"/>
          <w:color w:val="333333"/>
          <w:sz w:val="18"/>
          <w:szCs w:val="18"/>
        </w:rPr>
        <w:br/>
      </w:r>
      <w:r w:rsidRPr="00E11B5F">
        <w:rPr>
          <w:rFonts w:asciiTheme="majorHAnsi" w:hAnsiTheme="majorHAnsi"/>
          <w:color w:val="333333"/>
          <w:sz w:val="18"/>
          <w:szCs w:val="18"/>
        </w:rPr>
        <w:br/>
        <w:t>Age    Period    Interest Rate</w:t>
      </w:r>
      <w:r w:rsidRPr="00E11B5F">
        <w:rPr>
          <w:rFonts w:asciiTheme="majorHAnsi" w:hAnsiTheme="majorHAnsi"/>
          <w:color w:val="333333"/>
          <w:sz w:val="18"/>
          <w:szCs w:val="18"/>
        </w:rPr>
        <w:br/>
        <w:t>-----------------------------------</w:t>
      </w:r>
      <w:r w:rsidRPr="00E11B5F">
        <w:rPr>
          <w:rFonts w:asciiTheme="majorHAnsi" w:hAnsiTheme="majorHAnsi"/>
          <w:color w:val="333333"/>
          <w:sz w:val="18"/>
          <w:szCs w:val="18"/>
        </w:rPr>
        <w:br/>
        <w:t>25     1 year      7%</w:t>
      </w:r>
      <w:r w:rsidRPr="00E11B5F">
        <w:rPr>
          <w:rFonts w:asciiTheme="majorHAnsi" w:hAnsiTheme="majorHAnsi"/>
          <w:color w:val="333333"/>
          <w:sz w:val="18"/>
          <w:szCs w:val="18"/>
        </w:rPr>
        <w:br/>
        <w:t>35     2.5          8%</w:t>
      </w:r>
      <w:r w:rsidRPr="00E11B5F">
        <w:rPr>
          <w:rFonts w:asciiTheme="majorHAnsi" w:hAnsiTheme="majorHAnsi"/>
          <w:color w:val="333333"/>
          <w:sz w:val="18"/>
          <w:szCs w:val="18"/>
        </w:rPr>
        <w:br/>
        <w:t>56     4            10%</w:t>
      </w:r>
      <w:r w:rsidRPr="00E11B5F">
        <w:rPr>
          <w:rFonts w:asciiTheme="majorHAnsi" w:hAnsiTheme="majorHAnsi"/>
          <w:color w:val="333333"/>
          <w:sz w:val="18"/>
          <w:szCs w:val="18"/>
        </w:rPr>
        <w:br/>
        <w:t>66     4            10.5%</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color w:val="0000FF"/>
          <w:sz w:val="18"/>
          <w:szCs w:val="18"/>
        </w:rPr>
        <w:t>d) State Transition Testing</w:t>
      </w:r>
      <w:r w:rsidRPr="00E11B5F">
        <w:rPr>
          <w:rFonts w:asciiTheme="majorHAnsi" w:hAnsiTheme="majorHAnsi"/>
          <w:color w:val="333333"/>
          <w:sz w:val="18"/>
          <w:szCs w:val="18"/>
        </w:rPr>
        <w:br/>
        <w:t> </w:t>
      </w:r>
      <w:r w:rsidRPr="00E11B5F">
        <w:rPr>
          <w:rFonts w:asciiTheme="majorHAnsi" w:hAnsiTheme="majorHAnsi"/>
          <w:color w:val="333333"/>
          <w:sz w:val="18"/>
          <w:szCs w:val="18"/>
        </w:rPr>
        <w:br/>
        <w:t>• In State transition Testing Test cases are designed to execute valid and invalid state transitions.</w:t>
      </w:r>
      <w:r w:rsidRPr="00E11B5F">
        <w:rPr>
          <w:rFonts w:asciiTheme="majorHAnsi" w:hAnsiTheme="majorHAnsi"/>
          <w:color w:val="333333"/>
          <w:sz w:val="18"/>
          <w:szCs w:val="18"/>
        </w:rPr>
        <w:br/>
      </w:r>
      <w:r w:rsidRPr="00E11B5F">
        <w:rPr>
          <w:rFonts w:asciiTheme="majorHAnsi" w:hAnsiTheme="majorHAnsi"/>
          <w:color w:val="333333"/>
          <w:sz w:val="18"/>
          <w:szCs w:val="18"/>
        </w:rPr>
        <w:br/>
        <w:t>• A System (Application Under Test) may exhibit a different response on current conditions or previous history.</w:t>
      </w:r>
      <w:r w:rsidRPr="00E11B5F">
        <w:rPr>
          <w:rFonts w:asciiTheme="majorHAnsi" w:hAnsiTheme="majorHAnsi"/>
          <w:color w:val="333333"/>
          <w:sz w:val="18"/>
          <w:szCs w:val="18"/>
        </w:rPr>
        <w:br/>
      </w:r>
      <w:r w:rsidRPr="00E11B5F">
        <w:rPr>
          <w:rFonts w:asciiTheme="majorHAnsi" w:hAnsiTheme="majorHAnsi"/>
          <w:color w:val="333333"/>
          <w:sz w:val="18"/>
          <w:szCs w:val="18"/>
        </w:rPr>
        <w:br/>
        <w:t>Example: Internet Banking System Fund Transfer operation</w:t>
      </w:r>
      <w:r w:rsidRPr="00E11B5F">
        <w:rPr>
          <w:rFonts w:asciiTheme="majorHAnsi" w:hAnsiTheme="majorHAnsi"/>
          <w:color w:val="333333"/>
          <w:sz w:val="18"/>
          <w:szCs w:val="18"/>
        </w:rPr>
        <w:br/>
      </w:r>
      <w:r w:rsidRPr="00E11B5F">
        <w:rPr>
          <w:rFonts w:asciiTheme="majorHAnsi" w:hAnsiTheme="majorHAnsi"/>
          <w:color w:val="333333"/>
          <w:sz w:val="18"/>
          <w:szCs w:val="18"/>
        </w:rPr>
        <w:br/>
        <w:t>Initial Balance: 45000</w:t>
      </w:r>
      <w:r w:rsidRPr="00E11B5F">
        <w:rPr>
          <w:rFonts w:asciiTheme="majorHAnsi" w:hAnsiTheme="majorHAnsi"/>
          <w:color w:val="333333"/>
          <w:sz w:val="18"/>
          <w:szCs w:val="18"/>
        </w:rPr>
        <w:br/>
      </w:r>
      <w:r w:rsidRPr="00E11B5F">
        <w:rPr>
          <w:rFonts w:asciiTheme="majorHAnsi" w:hAnsiTheme="majorHAnsi"/>
          <w:color w:val="333333"/>
          <w:sz w:val="18"/>
          <w:szCs w:val="18"/>
        </w:rPr>
        <w:br/>
        <w:t>Transaction 1    Transaction Amount        Transaction</w:t>
      </w:r>
      <w:r w:rsidRPr="00E11B5F">
        <w:rPr>
          <w:rFonts w:asciiTheme="majorHAnsi" w:hAnsiTheme="majorHAnsi"/>
          <w:color w:val="333333"/>
          <w:sz w:val="18"/>
          <w:szCs w:val="18"/>
        </w:rPr>
        <w:br/>
        <w:t>1                       20000                            Successful (Pass)</w:t>
      </w:r>
      <w:r w:rsidRPr="00E11B5F">
        <w:rPr>
          <w:rFonts w:asciiTheme="majorHAnsi" w:hAnsiTheme="majorHAnsi"/>
          <w:color w:val="333333"/>
          <w:sz w:val="18"/>
          <w:szCs w:val="18"/>
        </w:rPr>
        <w:br/>
        <w:t>2                       20000                            Successful (Pass)</w:t>
      </w:r>
      <w:r w:rsidRPr="00E11B5F">
        <w:rPr>
          <w:rFonts w:asciiTheme="majorHAnsi" w:hAnsiTheme="majorHAnsi"/>
          <w:color w:val="333333"/>
          <w:sz w:val="18"/>
          <w:szCs w:val="18"/>
        </w:rPr>
        <w:br/>
        <w:t>3                       20000                            Unsuccessful (Pass)</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color w:val="0000FF"/>
          <w:sz w:val="18"/>
          <w:szCs w:val="18"/>
        </w:rPr>
        <w:t>e) Use Case Testing</w:t>
      </w:r>
      <w:r w:rsidRPr="00E11B5F">
        <w:rPr>
          <w:rFonts w:asciiTheme="majorHAnsi" w:hAnsiTheme="majorHAnsi"/>
          <w:color w:val="333333"/>
          <w:sz w:val="18"/>
          <w:szCs w:val="18"/>
        </w:rPr>
        <w:br/>
        <w:t> </w:t>
      </w:r>
      <w:r w:rsidRPr="00E11B5F">
        <w:rPr>
          <w:rFonts w:asciiTheme="majorHAnsi" w:hAnsiTheme="majorHAnsi"/>
          <w:color w:val="333333"/>
          <w:sz w:val="18"/>
          <w:szCs w:val="18"/>
        </w:rPr>
        <w:br/>
        <w:t>• In Use Case Testing Test Cases are designed to execute User Scenarios or Business Scenarios.</w:t>
      </w:r>
      <w:r w:rsidRPr="00E11B5F">
        <w:rPr>
          <w:rFonts w:asciiTheme="majorHAnsi" w:hAnsiTheme="majorHAnsi"/>
          <w:color w:val="333333"/>
          <w:sz w:val="18"/>
          <w:szCs w:val="18"/>
        </w:rPr>
        <w:br/>
      </w:r>
      <w:r w:rsidRPr="00E11B5F">
        <w:rPr>
          <w:rFonts w:asciiTheme="majorHAnsi" w:hAnsiTheme="majorHAnsi"/>
          <w:color w:val="333333"/>
          <w:sz w:val="18"/>
          <w:szCs w:val="18"/>
        </w:rPr>
        <w:br/>
        <w:t>• A Use Case describes interactions between actors, including users and the system.</w:t>
      </w:r>
      <w:r w:rsidRPr="00E11B5F">
        <w:rPr>
          <w:rFonts w:asciiTheme="majorHAnsi" w:hAnsiTheme="majorHAnsi"/>
          <w:color w:val="333333"/>
          <w:sz w:val="18"/>
          <w:szCs w:val="18"/>
        </w:rPr>
        <w:br/>
      </w:r>
      <w:r w:rsidRPr="00E11B5F">
        <w:rPr>
          <w:rFonts w:asciiTheme="majorHAnsi" w:hAnsiTheme="majorHAnsi"/>
          <w:color w:val="333333"/>
          <w:sz w:val="18"/>
          <w:szCs w:val="18"/>
        </w:rPr>
        <w:br/>
        <w:t>• A Use case usually has a mainstream scenario and sometimes alternative scenarios.</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color w:val="333333"/>
          <w:sz w:val="18"/>
          <w:szCs w:val="18"/>
        </w:rPr>
        <w:lastRenderedPageBreak/>
        <w:t>Example:</w:t>
      </w:r>
      <w:r w:rsidRPr="00E11B5F">
        <w:rPr>
          <w:rFonts w:asciiTheme="majorHAnsi" w:hAnsiTheme="majorHAnsi"/>
          <w:color w:val="333333"/>
          <w:sz w:val="18"/>
          <w:szCs w:val="18"/>
        </w:rPr>
        <w:br/>
      </w:r>
      <w:r w:rsidRPr="00E11B5F">
        <w:rPr>
          <w:rFonts w:asciiTheme="majorHAnsi" w:hAnsiTheme="majorHAnsi"/>
          <w:color w:val="333333"/>
          <w:sz w:val="18"/>
          <w:szCs w:val="18"/>
        </w:rPr>
        <w:br/>
        <w:t>Business Scenario: ATM Cash Withdrawal operation</w:t>
      </w:r>
      <w:r w:rsidRPr="00E11B5F">
        <w:rPr>
          <w:rFonts w:asciiTheme="majorHAnsi" w:hAnsiTheme="majorHAnsi"/>
          <w:color w:val="333333"/>
          <w:sz w:val="18"/>
          <w:szCs w:val="18"/>
        </w:rPr>
        <w:br/>
      </w:r>
      <w:r w:rsidRPr="00E11B5F">
        <w:rPr>
          <w:rFonts w:asciiTheme="majorHAnsi" w:hAnsiTheme="majorHAnsi"/>
          <w:color w:val="333333"/>
          <w:sz w:val="18"/>
          <w:szCs w:val="18"/>
        </w:rPr>
        <w:br/>
        <w:t>Mainstream Scenario:</w:t>
      </w:r>
      <w:r w:rsidRPr="00E11B5F">
        <w:rPr>
          <w:rFonts w:asciiTheme="majorHAnsi" w:hAnsiTheme="majorHAnsi"/>
          <w:color w:val="333333"/>
          <w:sz w:val="18"/>
          <w:szCs w:val="18"/>
        </w:rPr>
        <w:br/>
        <w:t> </w:t>
      </w:r>
      <w:r w:rsidRPr="00E11B5F">
        <w:rPr>
          <w:rFonts w:asciiTheme="majorHAnsi" w:hAnsiTheme="majorHAnsi"/>
          <w:color w:val="333333"/>
          <w:sz w:val="18"/>
          <w:szCs w:val="18"/>
        </w:rPr>
        <w:br/>
        <w:t>1)</w:t>
      </w:r>
      <w:r w:rsidRPr="00E11B5F">
        <w:rPr>
          <w:rFonts w:asciiTheme="majorHAnsi" w:hAnsiTheme="majorHAnsi"/>
          <w:color w:val="333333"/>
          <w:sz w:val="18"/>
          <w:szCs w:val="18"/>
        </w:rPr>
        <w:br/>
        <w:t>User: Inserts ATM Card</w:t>
      </w:r>
      <w:r w:rsidRPr="00E11B5F">
        <w:rPr>
          <w:rFonts w:asciiTheme="majorHAnsi" w:hAnsiTheme="majorHAnsi"/>
          <w:color w:val="333333"/>
          <w:sz w:val="18"/>
          <w:szCs w:val="18"/>
        </w:rPr>
        <w:br/>
      </w:r>
      <w:r w:rsidRPr="00E11B5F">
        <w:rPr>
          <w:rFonts w:asciiTheme="majorHAnsi" w:hAnsiTheme="majorHAnsi"/>
          <w:color w:val="333333"/>
          <w:sz w:val="18"/>
          <w:szCs w:val="18"/>
        </w:rPr>
        <w:br/>
        <w:t>System: Asks for PIN</w:t>
      </w:r>
      <w:r w:rsidRPr="00E11B5F">
        <w:rPr>
          <w:rFonts w:asciiTheme="majorHAnsi" w:hAnsiTheme="majorHAnsi"/>
          <w:color w:val="333333"/>
          <w:sz w:val="18"/>
          <w:szCs w:val="18"/>
        </w:rPr>
        <w:br/>
      </w:r>
      <w:r w:rsidRPr="00E11B5F">
        <w:rPr>
          <w:rFonts w:asciiTheme="majorHAnsi" w:hAnsiTheme="majorHAnsi"/>
          <w:color w:val="333333"/>
          <w:sz w:val="18"/>
          <w:szCs w:val="18"/>
        </w:rPr>
        <w:br/>
        <w:t>2)</w:t>
      </w:r>
      <w:r w:rsidRPr="00E11B5F">
        <w:rPr>
          <w:rFonts w:asciiTheme="majorHAnsi" w:hAnsiTheme="majorHAnsi"/>
          <w:color w:val="333333"/>
          <w:sz w:val="18"/>
          <w:szCs w:val="18"/>
        </w:rPr>
        <w:br/>
        <w:t>User: Enters PIN</w:t>
      </w:r>
      <w:r w:rsidRPr="00E11B5F">
        <w:rPr>
          <w:rFonts w:asciiTheme="majorHAnsi" w:hAnsiTheme="majorHAnsi"/>
          <w:color w:val="333333"/>
          <w:sz w:val="18"/>
          <w:szCs w:val="18"/>
        </w:rPr>
        <w:br/>
      </w:r>
      <w:r w:rsidRPr="00E11B5F">
        <w:rPr>
          <w:rFonts w:asciiTheme="majorHAnsi" w:hAnsiTheme="majorHAnsi"/>
          <w:color w:val="333333"/>
          <w:sz w:val="18"/>
          <w:szCs w:val="18"/>
        </w:rPr>
        <w:br/>
        <w:t>System: Validates PIN and asks to select language</w:t>
      </w:r>
      <w:r w:rsidRPr="00E11B5F">
        <w:rPr>
          <w:rFonts w:asciiTheme="majorHAnsi" w:hAnsiTheme="majorHAnsi"/>
          <w:color w:val="333333"/>
          <w:sz w:val="18"/>
          <w:szCs w:val="18"/>
        </w:rPr>
        <w:br/>
      </w:r>
      <w:r w:rsidRPr="00E11B5F">
        <w:rPr>
          <w:rFonts w:asciiTheme="majorHAnsi" w:hAnsiTheme="majorHAnsi"/>
          <w:color w:val="333333"/>
          <w:sz w:val="18"/>
          <w:szCs w:val="18"/>
        </w:rPr>
        <w:br/>
        <w:t>3)</w:t>
      </w:r>
      <w:r w:rsidRPr="00E11B5F">
        <w:rPr>
          <w:rFonts w:asciiTheme="majorHAnsi" w:hAnsiTheme="majorHAnsi"/>
          <w:color w:val="333333"/>
          <w:sz w:val="18"/>
          <w:szCs w:val="18"/>
        </w:rPr>
        <w:br/>
        <w:t>User: Selects Language</w:t>
      </w:r>
      <w:r w:rsidRPr="00E11B5F">
        <w:rPr>
          <w:rFonts w:asciiTheme="majorHAnsi" w:hAnsiTheme="majorHAnsi"/>
          <w:color w:val="333333"/>
          <w:sz w:val="18"/>
          <w:szCs w:val="18"/>
        </w:rPr>
        <w:br/>
      </w:r>
      <w:r w:rsidRPr="00E11B5F">
        <w:rPr>
          <w:rFonts w:asciiTheme="majorHAnsi" w:hAnsiTheme="majorHAnsi"/>
          <w:color w:val="333333"/>
          <w:sz w:val="18"/>
          <w:szCs w:val="18"/>
        </w:rPr>
        <w:br/>
        <w:t>System: Asks to select Account Type</w:t>
      </w:r>
      <w:r w:rsidRPr="00E11B5F">
        <w:rPr>
          <w:rFonts w:asciiTheme="majorHAnsi" w:hAnsiTheme="majorHAnsi"/>
          <w:color w:val="333333"/>
          <w:sz w:val="18"/>
          <w:szCs w:val="18"/>
        </w:rPr>
        <w:br/>
      </w:r>
      <w:r w:rsidRPr="00E11B5F">
        <w:rPr>
          <w:rFonts w:asciiTheme="majorHAnsi" w:hAnsiTheme="majorHAnsi"/>
          <w:color w:val="333333"/>
          <w:sz w:val="18"/>
          <w:szCs w:val="18"/>
        </w:rPr>
        <w:br/>
        <w:t>4)</w:t>
      </w:r>
      <w:r w:rsidRPr="00E11B5F">
        <w:rPr>
          <w:rFonts w:asciiTheme="majorHAnsi" w:hAnsiTheme="majorHAnsi"/>
          <w:color w:val="333333"/>
          <w:sz w:val="18"/>
          <w:szCs w:val="18"/>
        </w:rPr>
        <w:br/>
        <w:t>User: Selects Account Type</w:t>
      </w:r>
      <w:r w:rsidRPr="00E11B5F">
        <w:rPr>
          <w:rFonts w:asciiTheme="majorHAnsi" w:hAnsiTheme="majorHAnsi"/>
          <w:color w:val="333333"/>
          <w:sz w:val="18"/>
          <w:szCs w:val="18"/>
        </w:rPr>
        <w:br/>
      </w:r>
      <w:r w:rsidRPr="00E11B5F">
        <w:rPr>
          <w:rFonts w:asciiTheme="majorHAnsi" w:hAnsiTheme="majorHAnsi"/>
          <w:color w:val="333333"/>
          <w:sz w:val="18"/>
          <w:szCs w:val="18"/>
        </w:rPr>
        <w:br/>
        <w:t>System: Asks to enter Amount</w:t>
      </w:r>
      <w:r w:rsidRPr="00E11B5F">
        <w:rPr>
          <w:rFonts w:asciiTheme="majorHAnsi" w:hAnsiTheme="majorHAnsi"/>
          <w:color w:val="333333"/>
          <w:sz w:val="18"/>
          <w:szCs w:val="18"/>
        </w:rPr>
        <w:br/>
      </w:r>
      <w:r w:rsidRPr="00E11B5F">
        <w:rPr>
          <w:rFonts w:asciiTheme="majorHAnsi" w:hAnsiTheme="majorHAnsi"/>
          <w:color w:val="333333"/>
          <w:sz w:val="18"/>
          <w:szCs w:val="18"/>
        </w:rPr>
        <w:br/>
        <w:t>5)</w:t>
      </w:r>
      <w:r w:rsidRPr="00E11B5F">
        <w:rPr>
          <w:rFonts w:asciiTheme="majorHAnsi" w:hAnsiTheme="majorHAnsi"/>
          <w:color w:val="333333"/>
          <w:sz w:val="18"/>
          <w:szCs w:val="18"/>
        </w:rPr>
        <w:br/>
        <w:t>User: Enters Amount</w:t>
      </w:r>
      <w:r w:rsidRPr="00E11B5F">
        <w:rPr>
          <w:rFonts w:asciiTheme="majorHAnsi" w:hAnsiTheme="majorHAnsi"/>
          <w:color w:val="333333"/>
          <w:sz w:val="18"/>
          <w:szCs w:val="18"/>
        </w:rPr>
        <w:br/>
      </w:r>
      <w:r w:rsidRPr="00E11B5F">
        <w:rPr>
          <w:rFonts w:asciiTheme="majorHAnsi" w:hAnsiTheme="majorHAnsi"/>
          <w:color w:val="333333"/>
          <w:sz w:val="18"/>
          <w:szCs w:val="18"/>
        </w:rPr>
        <w:br/>
        <w:t>System: Releases Money</w:t>
      </w:r>
      <w:r w:rsidRPr="00E11B5F">
        <w:rPr>
          <w:rFonts w:asciiTheme="majorHAnsi" w:hAnsiTheme="majorHAnsi"/>
          <w:color w:val="333333"/>
          <w:sz w:val="18"/>
          <w:szCs w:val="18"/>
        </w:rPr>
        <w:br/>
      </w:r>
      <w:r w:rsidRPr="00E11B5F">
        <w:rPr>
          <w:rFonts w:asciiTheme="majorHAnsi" w:hAnsiTheme="majorHAnsi"/>
          <w:color w:val="333333"/>
          <w:sz w:val="18"/>
          <w:szCs w:val="18"/>
        </w:rPr>
        <w:br/>
        <w:t>Alternatives</w:t>
      </w:r>
      <w:r w:rsidRPr="00E11B5F">
        <w:rPr>
          <w:rFonts w:asciiTheme="majorHAnsi" w:hAnsiTheme="majorHAnsi"/>
          <w:color w:val="333333"/>
          <w:sz w:val="18"/>
          <w:szCs w:val="18"/>
        </w:rPr>
        <w:br/>
        <w:t> </w:t>
      </w:r>
      <w:r w:rsidRPr="00E11B5F">
        <w:rPr>
          <w:rFonts w:asciiTheme="majorHAnsi" w:hAnsiTheme="majorHAnsi"/>
          <w:color w:val="333333"/>
          <w:sz w:val="18"/>
          <w:szCs w:val="18"/>
        </w:rPr>
        <w:br/>
        <w:t>2a) Suppose if user enters invalid Pin</w:t>
      </w:r>
      <w:r w:rsidRPr="00E11B5F">
        <w:rPr>
          <w:rFonts w:asciiTheme="majorHAnsi" w:hAnsiTheme="majorHAnsi"/>
          <w:color w:val="333333"/>
          <w:sz w:val="18"/>
          <w:szCs w:val="18"/>
        </w:rPr>
        <w:br/>
      </w:r>
      <w:r w:rsidRPr="00E11B5F">
        <w:rPr>
          <w:rFonts w:asciiTheme="majorHAnsi" w:hAnsiTheme="majorHAnsi"/>
          <w:color w:val="333333"/>
          <w:sz w:val="18"/>
          <w:szCs w:val="18"/>
        </w:rPr>
        <w:br/>
        <w:t>System: Shows error message and asks to enter correct PIN</w:t>
      </w:r>
      <w:r w:rsidRPr="00E11B5F">
        <w:rPr>
          <w:rFonts w:asciiTheme="majorHAnsi" w:hAnsiTheme="majorHAnsi"/>
          <w:color w:val="333333"/>
          <w:sz w:val="18"/>
          <w:szCs w:val="18"/>
        </w:rPr>
        <w:br/>
        <w:t>User: Enters Correct PIN</w:t>
      </w:r>
      <w:r w:rsidRPr="00E11B5F">
        <w:rPr>
          <w:rFonts w:asciiTheme="majorHAnsi" w:hAnsiTheme="majorHAnsi"/>
          <w:color w:val="333333"/>
          <w:sz w:val="18"/>
          <w:szCs w:val="18"/>
        </w:rPr>
        <w:br/>
      </w:r>
      <w:r w:rsidRPr="00E11B5F">
        <w:rPr>
          <w:rFonts w:asciiTheme="majorHAnsi" w:hAnsiTheme="majorHAnsi"/>
          <w:color w:val="333333"/>
          <w:sz w:val="18"/>
          <w:szCs w:val="18"/>
        </w:rPr>
        <w:br/>
        <w:t>4a) Suppose if user selects incorrect Account Type</w:t>
      </w:r>
      <w:r w:rsidRPr="00E11B5F">
        <w:rPr>
          <w:rFonts w:asciiTheme="majorHAnsi" w:hAnsiTheme="majorHAnsi"/>
          <w:color w:val="333333"/>
          <w:sz w:val="18"/>
          <w:szCs w:val="18"/>
        </w:rPr>
        <w:br/>
      </w:r>
      <w:r w:rsidRPr="00E11B5F">
        <w:rPr>
          <w:rFonts w:asciiTheme="majorHAnsi" w:hAnsiTheme="majorHAnsi"/>
          <w:color w:val="333333"/>
          <w:sz w:val="18"/>
          <w:szCs w:val="18"/>
        </w:rPr>
        <w:br/>
        <w:t>System: Shows error and asks to select correct Account Type</w:t>
      </w:r>
      <w:r w:rsidRPr="00E11B5F">
        <w:rPr>
          <w:rFonts w:asciiTheme="majorHAnsi" w:hAnsiTheme="majorHAnsi"/>
          <w:color w:val="333333"/>
          <w:sz w:val="18"/>
          <w:szCs w:val="18"/>
        </w:rPr>
        <w:br/>
        <w:t>User: Select correct account type</w:t>
      </w:r>
      <w:r w:rsidRPr="00E11B5F">
        <w:rPr>
          <w:rFonts w:asciiTheme="majorHAnsi" w:hAnsiTheme="majorHAnsi"/>
          <w:color w:val="333333"/>
          <w:sz w:val="18"/>
          <w:szCs w:val="18"/>
        </w:rPr>
        <w:br/>
      </w:r>
      <w:r w:rsidRPr="00E11B5F">
        <w:rPr>
          <w:rFonts w:asciiTheme="majorHAnsi" w:hAnsiTheme="majorHAnsi"/>
          <w:color w:val="333333"/>
          <w:sz w:val="18"/>
          <w:szCs w:val="18"/>
        </w:rPr>
        <w:br/>
        <w:t>5a) If User enters incorrect amount (More than the balance amount or more than the day limit)</w:t>
      </w:r>
      <w:r w:rsidRPr="00E11B5F">
        <w:rPr>
          <w:rFonts w:asciiTheme="majorHAnsi" w:hAnsiTheme="majorHAnsi"/>
          <w:color w:val="333333"/>
          <w:sz w:val="18"/>
          <w:szCs w:val="18"/>
        </w:rPr>
        <w:br/>
      </w:r>
      <w:r w:rsidRPr="00E11B5F">
        <w:rPr>
          <w:rFonts w:asciiTheme="majorHAnsi" w:hAnsiTheme="majorHAnsi"/>
          <w:color w:val="333333"/>
          <w:sz w:val="18"/>
          <w:szCs w:val="18"/>
        </w:rPr>
        <w:br/>
        <w:t>System: Shows Error message and asks to enter correct amount</w:t>
      </w:r>
      <w:r w:rsidRPr="00E11B5F">
        <w:rPr>
          <w:rFonts w:asciiTheme="majorHAnsi" w:hAnsiTheme="majorHAnsi"/>
          <w:color w:val="333333"/>
          <w:sz w:val="18"/>
          <w:szCs w:val="18"/>
        </w:rPr>
        <w:br/>
        <w:t>User: Enters correct amount</w:t>
      </w:r>
    </w:p>
    <w:p w:rsidR="00E65551" w:rsidRPr="00E11B5F" w:rsidRDefault="00E65551" w:rsidP="00E11B5F">
      <w:pPr>
        <w:spacing w:after="0" w:line="240" w:lineRule="auto"/>
        <w:rPr>
          <w:rFonts w:asciiTheme="majorHAnsi" w:hAnsiTheme="majorHAnsi"/>
          <w:color w:val="373B41"/>
          <w:sz w:val="18"/>
          <w:szCs w:val="18"/>
        </w:rPr>
      </w:pPr>
    </w:p>
    <w:p w:rsidR="00E65551" w:rsidRPr="00E11B5F" w:rsidRDefault="00E65551" w:rsidP="00E11B5F">
      <w:pPr>
        <w:pStyle w:val="Heading1"/>
        <w:spacing w:before="0" w:beforeAutospacing="0" w:after="0" w:afterAutospacing="0"/>
        <w:rPr>
          <w:rFonts w:asciiTheme="majorHAnsi" w:hAnsiTheme="majorHAnsi"/>
          <w:sz w:val="18"/>
          <w:szCs w:val="18"/>
        </w:rPr>
      </w:pPr>
      <w:hyperlink r:id="rId8" w:history="1">
        <w:r w:rsidRPr="00E11B5F">
          <w:rPr>
            <w:rStyle w:val="Hyperlink"/>
            <w:rFonts w:asciiTheme="majorHAnsi" w:hAnsiTheme="majorHAnsi"/>
            <w:color w:val="373B41"/>
            <w:sz w:val="18"/>
            <w:szCs w:val="18"/>
          </w:rPr>
          <w:t>ETL Testing Interview Questions and Answers</w:t>
        </w:r>
      </w:hyperlink>
    </w:p>
    <w:p w:rsidR="00E65551" w:rsidRPr="00E11B5F" w:rsidRDefault="00E65551" w:rsidP="00E11B5F">
      <w:pPr>
        <w:shd w:val="clear" w:color="auto" w:fill="FFFFFF"/>
        <w:spacing w:after="0" w:line="240" w:lineRule="auto"/>
        <w:jc w:val="center"/>
        <w:textAlignment w:val="baseline"/>
        <w:rPr>
          <w:rFonts w:asciiTheme="majorHAnsi" w:hAnsiTheme="majorHAnsi"/>
          <w:color w:val="000000"/>
          <w:sz w:val="18"/>
          <w:szCs w:val="18"/>
        </w:rPr>
      </w:pPr>
    </w:p>
    <w:p w:rsidR="00E65551" w:rsidRPr="00E11B5F" w:rsidRDefault="00E65551" w:rsidP="00E11B5F">
      <w:pPr>
        <w:shd w:val="clear" w:color="auto" w:fill="FFFFFF"/>
        <w:spacing w:after="0" w:line="240" w:lineRule="auto"/>
        <w:textAlignment w:val="baseline"/>
        <w:rPr>
          <w:rFonts w:asciiTheme="majorHAnsi" w:hAnsiTheme="majorHAnsi"/>
          <w:color w:val="000000"/>
          <w:sz w:val="18"/>
          <w:szCs w:val="18"/>
        </w:rPr>
      </w:pPr>
      <w:r w:rsidRPr="00E11B5F">
        <w:rPr>
          <w:rFonts w:asciiTheme="majorHAnsi" w:hAnsiTheme="majorHAnsi"/>
          <w:b/>
          <w:bCs/>
          <w:color w:val="0B2161"/>
          <w:sz w:val="18"/>
          <w:szCs w:val="18"/>
          <w:bdr w:val="none" w:sz="0" w:space="0" w:color="auto" w:frame="1"/>
        </w:rPr>
        <w:t>Question.1</w:t>
      </w:r>
      <w:r w:rsidRPr="00E11B5F">
        <w:rPr>
          <w:rFonts w:asciiTheme="majorHAnsi" w:hAnsiTheme="majorHAnsi"/>
          <w:b/>
          <w:bCs/>
          <w:color w:val="222222"/>
          <w:sz w:val="18"/>
          <w:szCs w:val="18"/>
        </w:rPr>
        <w:t>   </w:t>
      </w:r>
      <w:r w:rsidRPr="00E11B5F">
        <w:rPr>
          <w:rFonts w:asciiTheme="majorHAnsi" w:hAnsiTheme="majorHAnsi"/>
          <w:b/>
          <w:bCs/>
          <w:color w:val="0C70CF"/>
          <w:sz w:val="18"/>
          <w:szCs w:val="18"/>
          <w:bdr w:val="none" w:sz="0" w:space="0" w:color="auto" w:frame="1"/>
        </w:rPr>
        <w:t>What is a Data Warehouse?</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   </w:t>
      </w:r>
      <w:r w:rsidRPr="00E11B5F">
        <w:rPr>
          <w:rFonts w:asciiTheme="majorHAnsi" w:hAnsiTheme="majorHAnsi"/>
          <w:color w:val="222222"/>
          <w:sz w:val="18"/>
          <w:szCs w:val="18"/>
        </w:rPr>
        <w:t> A Data Warehouse is a collection of data marts representing historical data from different operational data source (OLTP). The data from these OLTP are structured and optimized for querying and data analysis in a Data Warehouse.</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Question.2</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is a Data mart?</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r w:rsidRPr="00E11B5F">
        <w:rPr>
          <w:rFonts w:asciiTheme="majorHAnsi" w:hAnsiTheme="majorHAnsi"/>
          <w:color w:val="75AB00"/>
          <w:sz w:val="18"/>
          <w:szCs w:val="18"/>
          <w:bdr w:val="none" w:sz="0" w:space="0" w:color="auto" w:frame="1"/>
        </w:rPr>
        <w:t> </w:t>
      </w:r>
      <w:r w:rsidRPr="00E11B5F">
        <w:rPr>
          <w:rFonts w:asciiTheme="majorHAnsi" w:hAnsiTheme="majorHAnsi"/>
          <w:color w:val="222222"/>
          <w:sz w:val="18"/>
          <w:szCs w:val="18"/>
        </w:rPr>
        <w:t>  A Data Mart is a subset of a data warehouse that can provide data for reporting and analysis on a section, unit or a department like Sales Dept, HR Dept, etc. The Data Mart are sometimes also called as HPQS (Higher Performance Query Structure).</w:t>
      </w:r>
      <w:r w:rsidRPr="00E11B5F">
        <w:rPr>
          <w:rFonts w:asciiTheme="majorHAnsi" w:hAnsiTheme="majorHAnsi"/>
          <w:color w:val="222222"/>
          <w:sz w:val="18"/>
          <w:szCs w:val="18"/>
        </w:rPr>
        <w:br/>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Question.3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is OLAP?</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r w:rsidRPr="00E11B5F">
        <w:rPr>
          <w:rFonts w:asciiTheme="majorHAnsi" w:hAnsiTheme="majorHAnsi"/>
          <w:color w:val="75AB00"/>
          <w:sz w:val="18"/>
          <w:szCs w:val="18"/>
          <w:bdr w:val="none" w:sz="0" w:space="0" w:color="auto" w:frame="1"/>
        </w:rPr>
        <w:t> </w:t>
      </w:r>
      <w:r w:rsidRPr="00E11B5F">
        <w:rPr>
          <w:rFonts w:asciiTheme="majorHAnsi" w:hAnsiTheme="majorHAnsi"/>
          <w:color w:val="222222"/>
          <w:sz w:val="18"/>
          <w:szCs w:val="18"/>
        </w:rPr>
        <w:t>     OLAP stands for Online Analytical Processing. It uses database tables (Fact and Dimension tables) to enable multidimensional viewing, analysis and querying of large amount of data.</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Question.4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is OLTP?</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 </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OLTP stands for Online Transaction Processing Except data warehouse databases the other databases are OLTPs. These OLTP uses normalized schema structure. These OLTP databases are designed for recording the daily operations and transactions of a business.</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Question.5</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 What are Dimensions?</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 </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Dimensions are categories by which summarized data can be viewed. For example a profit Fact table can be viewed by a time dimension.</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Question.6</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are Confirmed Dimensions?</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222222"/>
          <w:sz w:val="18"/>
          <w:szCs w:val="18"/>
          <w:bdr w:val="none" w:sz="0" w:space="0" w:color="auto" w:frame="1"/>
        </w:rPr>
        <w:t>Answer:  </w:t>
      </w:r>
      <w:r w:rsidRPr="00E11B5F">
        <w:rPr>
          <w:rFonts w:asciiTheme="majorHAnsi" w:hAnsiTheme="majorHAnsi"/>
          <w:color w:val="222222"/>
          <w:sz w:val="18"/>
          <w:szCs w:val="18"/>
        </w:rPr>
        <w:t>  The Dimensions which are reusable and fixed in nature Example customer, time, geography dimensions.</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Question.7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are Fact Tables?</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 </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A Fact Table is a table that contains summarized numerical (facts) and historical data. This Fact Table has a foreign key-primary key relation with a dimension table. The Fact Table maintains the information in 3rd normal form.</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            A star schema is defined is defined as a logical database design in which there will be a centrally located fact table which is surrounded by at least one or more dimension tables. This design is best suited for Data Warehouse or Data Mart.</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Question.8</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are the types of Facts?</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 </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The types of Facts are as follows.</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1.     Additive Facts: A Fact which can be summed up for any of the dimension available in the fact table.</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2.     Semi-Additive Facts: A Fact which can be summed up to a few dimensions and not for all dimensions available in the fact table.</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3.     Non-Additive Fact: A Fact which cannot be summed up for any of the dimensions available in the fact table.</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Question.9</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are the types of Fact Tables?</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 </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 The types of Fact Tables are:</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1.     Cumulative Fact Table: This type of fact tables generally describes what was happened over the period of time. They contain additive facts.</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2.     Snapshot Fact Table: This type of fact table deals with the particular period of time. They contain non-additive and semi-additive facts.</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Question.10</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 What is Grain of Fact?</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  </w:t>
      </w:r>
      <w:r w:rsidRPr="00E11B5F">
        <w:rPr>
          <w:rFonts w:asciiTheme="majorHAnsi" w:hAnsiTheme="majorHAnsi"/>
          <w:color w:val="222222"/>
          <w:sz w:val="18"/>
          <w:szCs w:val="18"/>
        </w:rPr>
        <w:t> The Grain of Fact is defined as the level at which the fact information is stored in a fact table. This is also called as Fact Granularity or Fact Event Level.</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Question.11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is Factless Fact table?</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 </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The Fact Table which does not contains facts is called as Fact Table. Generally when we need to combine two data marts, then one data mart will have a fact less fact table and other one with common fact table.</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Question.12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are Measures?</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 </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Measures are numeric data based on columns in a fact table.</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Question.13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are Cubes?</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 </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Cubes are data processing units composed of fact tables and dimensions from the data warehouse. They provided multidimensional analysis.</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Question.14</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are Virtual Cubes?</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 </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These are combination of one or more real cubes and require no disk space to store them. They store only definition and not the data.</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Question.15</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 What is a Star schema design?</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lastRenderedPageBreak/>
        <w:t>Answer: </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   A Star schema is defined as a logical database design in which there will be a centrally located fact table which is surrounded by at least one or more dimension tables. This design is best suited for Data Warehouse or Data Mart.</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Question.16</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is Snow Flake schema Design?</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 </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  In a Snow Flake design the dimension table (de-normalized table) will be further divided into one or more dimensions (normalized tables) to organize the information in a better structural format. To design snow flake we should first design star schema design.</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Question.17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is Operational Data Store [ODS] ?</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  </w:t>
      </w:r>
      <w:r w:rsidRPr="00E11B5F">
        <w:rPr>
          <w:rFonts w:asciiTheme="majorHAnsi" w:hAnsiTheme="majorHAnsi"/>
          <w:color w:val="222222"/>
          <w:sz w:val="18"/>
          <w:szCs w:val="18"/>
        </w:rPr>
        <w:t>   It is a collection of integrated databases designed to support operational monitoring. Unlike the OLTP databases, the data in the ODS are integrated, subject oriented and enterprise wide data.</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Question.18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is Denormalization?</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   Denormalization means a table with multi duplicate key. The dimension table follows Denormalization method with the technique of surrogate key.</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Question.19</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is Surrogate Key?</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 </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 A Surrogate Key is a sequence generated key which is assigned to be a primary key in the system (table).</w:t>
      </w:r>
    </w:p>
    <w:p w:rsidR="00E65551" w:rsidRPr="00E11B5F" w:rsidRDefault="00E65551" w:rsidP="00E11B5F">
      <w:pPr>
        <w:pStyle w:val="Heading1"/>
        <w:spacing w:before="0" w:beforeAutospacing="0" w:after="0" w:afterAutospacing="0"/>
        <w:rPr>
          <w:rFonts w:asciiTheme="majorHAnsi" w:hAnsiTheme="majorHAnsi"/>
          <w:sz w:val="18"/>
          <w:szCs w:val="18"/>
        </w:rPr>
      </w:pPr>
      <w:hyperlink r:id="rId9" w:history="1">
        <w:r w:rsidRPr="00E11B5F">
          <w:rPr>
            <w:rStyle w:val="Hyperlink"/>
            <w:rFonts w:asciiTheme="majorHAnsi" w:hAnsiTheme="majorHAnsi"/>
            <w:color w:val="373B41"/>
            <w:sz w:val="18"/>
            <w:szCs w:val="18"/>
          </w:rPr>
          <w:t>Manual Testing Interview Questions and Answers</w:t>
        </w:r>
      </w:hyperlink>
    </w:p>
    <w:p w:rsidR="00E65551" w:rsidRPr="00E11B5F" w:rsidRDefault="00E65551" w:rsidP="00E11B5F">
      <w:pPr>
        <w:shd w:val="clear" w:color="auto" w:fill="FFFFFF"/>
        <w:spacing w:after="0" w:line="240" w:lineRule="auto"/>
        <w:jc w:val="center"/>
        <w:textAlignment w:val="baseline"/>
        <w:rPr>
          <w:rFonts w:asciiTheme="majorHAnsi" w:hAnsiTheme="majorHAnsi"/>
          <w:color w:val="333333"/>
          <w:sz w:val="18"/>
          <w:szCs w:val="18"/>
        </w:rPr>
      </w:pPr>
    </w:p>
    <w:p w:rsidR="00E65551" w:rsidRPr="00E11B5F" w:rsidRDefault="00E65551" w:rsidP="00E11B5F">
      <w:pPr>
        <w:shd w:val="clear" w:color="auto" w:fill="FFFFFF"/>
        <w:spacing w:after="0" w:line="240" w:lineRule="auto"/>
        <w:textAlignment w:val="baseline"/>
        <w:rPr>
          <w:rFonts w:asciiTheme="majorHAnsi" w:hAnsiTheme="majorHAnsi"/>
          <w:color w:val="333333"/>
          <w:sz w:val="18"/>
          <w:szCs w:val="18"/>
        </w:rPr>
      </w:pPr>
      <w:r w:rsidRPr="00E11B5F">
        <w:rPr>
          <w:rFonts w:asciiTheme="majorHAnsi" w:hAnsiTheme="majorHAnsi"/>
          <w:b/>
          <w:bCs/>
          <w:color w:val="0B2161"/>
          <w:sz w:val="18"/>
          <w:szCs w:val="18"/>
          <w:bdr w:val="none" w:sz="0" w:space="0" w:color="auto" w:frame="1"/>
        </w:rPr>
        <w:t>Question.1</w:t>
      </w:r>
      <w:r w:rsidRPr="00E11B5F">
        <w:rPr>
          <w:rFonts w:asciiTheme="majorHAnsi" w:hAnsiTheme="majorHAnsi"/>
          <w:b/>
          <w:bCs/>
          <w:color w:val="222222"/>
          <w:sz w:val="18"/>
          <w:szCs w:val="18"/>
        </w:rPr>
        <w:t>  </w:t>
      </w:r>
      <w:r w:rsidRPr="00E11B5F">
        <w:rPr>
          <w:rFonts w:asciiTheme="majorHAnsi" w:hAnsiTheme="majorHAnsi"/>
          <w:b/>
          <w:bCs/>
          <w:color w:val="0C70CF"/>
          <w:sz w:val="18"/>
          <w:szCs w:val="18"/>
          <w:bdr w:val="none" w:sz="0" w:space="0" w:color="auto" w:frame="1"/>
        </w:rPr>
        <w:t>What is the difference between the QA and software testing?</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222222"/>
          <w:sz w:val="18"/>
          <w:szCs w:val="18"/>
          <w:bdr w:val="none" w:sz="0" w:space="0" w:color="auto" w:frame="1"/>
        </w:rPr>
        <w:t>Answer:   </w:t>
      </w:r>
      <w:r w:rsidRPr="00E11B5F">
        <w:rPr>
          <w:rFonts w:asciiTheme="majorHAnsi" w:hAnsiTheme="majorHAnsi"/>
          <w:color w:val="222222"/>
          <w:sz w:val="18"/>
          <w:szCs w:val="18"/>
        </w:rPr>
        <w:t>The role of QA (Quality Assurance) is to monitor the quality of the process to produce a quality of a product. While the software testing, is the process of ensuring the final product and check the functionality of final product and to see whether the final product meets the user’s requirement.</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Question.2 </w:t>
      </w:r>
      <w:r w:rsidRPr="00E11B5F">
        <w:rPr>
          <w:rFonts w:asciiTheme="majorHAnsi" w:hAnsiTheme="majorHAnsi"/>
          <w:b/>
          <w:bCs/>
          <w:color w:val="0C70CF"/>
          <w:sz w:val="18"/>
          <w:szCs w:val="18"/>
          <w:bdr w:val="none" w:sz="0" w:space="0" w:color="auto" w:frame="1"/>
        </w:rPr>
        <w:t> What is Testware?</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222222"/>
          <w:sz w:val="18"/>
          <w:szCs w:val="18"/>
          <w:bdr w:val="none" w:sz="0" w:space="0" w:color="auto" w:frame="1"/>
        </w:rPr>
        <w:t>Answer:    </w:t>
      </w:r>
      <w:r w:rsidRPr="00E11B5F">
        <w:rPr>
          <w:rFonts w:asciiTheme="majorHAnsi" w:hAnsiTheme="majorHAnsi"/>
          <w:color w:val="222222"/>
          <w:sz w:val="18"/>
          <w:szCs w:val="18"/>
        </w:rPr>
        <w:t>Testware is the subset of software, which helps in performing the testing of application.  It is a term given to the combination of software application and utilities which is required for testing a software package.</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Question.3</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is the difference between build and release?</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222222"/>
          <w:sz w:val="18"/>
          <w:szCs w:val="18"/>
          <w:bdr w:val="none" w:sz="0" w:space="0" w:color="auto" w:frame="1"/>
        </w:rPr>
        <w:t>Answer:  </w:t>
      </w:r>
      <w:r w:rsidRPr="00E11B5F">
        <w:rPr>
          <w:rFonts w:asciiTheme="majorHAnsi" w:hAnsiTheme="majorHAnsi"/>
          <w:color w:val="222222"/>
          <w:sz w:val="18"/>
          <w:szCs w:val="18"/>
        </w:rPr>
        <w:t>Build: It is a number given to Installable software that is given to testing team by the development team.</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 Release: It is a number given to Installable software that is handed over to customer by the tester or developer.</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Question.4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are the automation challenges that QA team faces while testing?</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222222"/>
          <w:sz w:val="18"/>
          <w:szCs w:val="18"/>
          <w:bdr w:val="none" w:sz="0" w:space="0" w:color="auto" w:frame="1"/>
        </w:rPr>
        <w:t>Answer:  </w:t>
      </w:r>
      <w:r w:rsidRPr="00E11B5F">
        <w:rPr>
          <w:rFonts w:asciiTheme="majorHAnsi" w:hAnsiTheme="majorHAnsi"/>
          <w:color w:val="222222"/>
          <w:sz w:val="18"/>
          <w:szCs w:val="18"/>
        </w:rPr>
        <w:t>Exploitation of automation tool</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Frequency of use of test case</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Reusability of Automation script</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Adaptability of test case for automation</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Question.5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is bug leakage and bug release?</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222222"/>
          <w:sz w:val="18"/>
          <w:szCs w:val="18"/>
          <w:bdr w:val="none" w:sz="0" w:space="0" w:color="auto" w:frame="1"/>
        </w:rPr>
        <w:t>Answer:  </w:t>
      </w:r>
      <w:r w:rsidRPr="00E11B5F">
        <w:rPr>
          <w:rFonts w:asciiTheme="majorHAnsi" w:hAnsiTheme="majorHAnsi"/>
          <w:color w:val="222222"/>
          <w:sz w:val="18"/>
          <w:szCs w:val="18"/>
        </w:rPr>
        <w:t>Bug release is when software or an application is handed over to the testing team knowing that the defect is present in a release.  During this the priority and severity of bug is low, as bug can be removed before the final handover.</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Bug leakage is something, when the bug is discovered by the end users or customer, and missed by the testing team to detect, while testing the software.</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Question.6</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is data driven testing?</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222222"/>
          <w:sz w:val="18"/>
          <w:szCs w:val="18"/>
          <w:bdr w:val="none" w:sz="0" w:space="0" w:color="auto" w:frame="1"/>
        </w:rPr>
        <w:t>Answer:  </w:t>
      </w:r>
      <w:r w:rsidRPr="00E11B5F">
        <w:rPr>
          <w:rFonts w:asciiTheme="majorHAnsi" w:hAnsiTheme="majorHAnsi"/>
          <w:color w:val="222222"/>
          <w:sz w:val="18"/>
          <w:szCs w:val="18"/>
        </w:rPr>
        <w:t>Data driven testing is an automation testing part, which tests the output or input values. These values are read directly from the data files. The data files may include csv files, excel files, data pools and many more. It is performed when the values are changing by the time.</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Question.7</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Explain the steps for Bug Cycle?</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222222"/>
          <w:sz w:val="18"/>
          <w:szCs w:val="18"/>
          <w:bdr w:val="none" w:sz="0" w:space="0" w:color="auto" w:frame="1"/>
        </w:rPr>
        <w:t>Answer:  </w:t>
      </w:r>
      <w:r w:rsidRPr="00E11B5F">
        <w:rPr>
          <w:rFonts w:asciiTheme="majorHAnsi" w:hAnsiTheme="majorHAnsi"/>
          <w:color w:val="222222"/>
          <w:sz w:val="18"/>
          <w:szCs w:val="18"/>
        </w:rPr>
        <w:t>Once the bug is identified by the tester, it is assigned to the development manager in open status.</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If the bug is a valid defect the development team will fix it and if it is not a valid defect, the defect will be ignored and marked as rejected</w:t>
      </w:r>
      <w:r w:rsidRPr="00E11B5F">
        <w:rPr>
          <w:rFonts w:asciiTheme="majorHAnsi" w:hAnsiTheme="majorHAnsi"/>
          <w:b/>
          <w:bCs/>
          <w:color w:val="222222"/>
          <w:sz w:val="18"/>
          <w:szCs w:val="18"/>
          <w:bdr w:val="none" w:sz="0" w:space="0" w:color="auto" w:frame="1"/>
        </w:rPr>
        <w:t> . </w:t>
      </w:r>
      <w:r w:rsidRPr="00E11B5F">
        <w:rPr>
          <w:rFonts w:asciiTheme="majorHAnsi" w:hAnsiTheme="majorHAnsi"/>
          <w:color w:val="222222"/>
          <w:sz w:val="18"/>
          <w:szCs w:val="18"/>
        </w:rPr>
        <w:t>The next step will be to check whether it is in scope, if it is happen so that, the bug is not the part of the current release then the defects are postponed.</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If the defect or bug is raised earlier then the tester will assigned a DUPLICATE status</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When bug is assigned to developer to fix, it will be given a IN-PROGRESS status</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Once the defect is repaired, the status will changed to FIXED at the end the tester will give CLOSED status if it passes the final test.</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Question.8</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does the test strategy include?</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222222"/>
          <w:sz w:val="18"/>
          <w:szCs w:val="18"/>
          <w:bdr w:val="none" w:sz="0" w:space="0" w:color="auto" w:frame="1"/>
        </w:rPr>
        <w:t>Answer:</w:t>
      </w:r>
      <w:r w:rsidRPr="00E11B5F">
        <w:rPr>
          <w:rFonts w:asciiTheme="majorHAnsi" w:hAnsiTheme="majorHAnsi"/>
          <w:color w:val="222222"/>
          <w:sz w:val="18"/>
          <w:szCs w:val="18"/>
        </w:rPr>
        <w:t>  The test strategy includes introduction, resource, scope and schedule for test activities, test tools, test priorities, test planning and the types of test that has to be performed.</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Question.9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Mention the different types of software testing?</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222222"/>
          <w:sz w:val="18"/>
          <w:szCs w:val="18"/>
          <w:bdr w:val="none" w:sz="0" w:space="0" w:color="auto" w:frame="1"/>
        </w:rPr>
        <w:lastRenderedPageBreak/>
        <w:t>Answer:</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Unit testing</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Integration testing and regression testing</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Shakeout testing</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Smoke testing</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Functional testing</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Performance testing</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White box and Black box testing</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Alpha and Beta testing</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Load testing and stress testing</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System testing</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Question.10</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is branch testing and what is boundary testing?</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222222"/>
          <w:sz w:val="18"/>
          <w:szCs w:val="18"/>
          <w:bdr w:val="none" w:sz="0" w:space="0" w:color="auto" w:frame="1"/>
        </w:rPr>
        <w:t>Answer:  </w:t>
      </w:r>
      <w:r w:rsidRPr="00E11B5F">
        <w:rPr>
          <w:rFonts w:asciiTheme="majorHAnsi" w:hAnsiTheme="majorHAnsi"/>
          <w:color w:val="222222"/>
          <w:sz w:val="18"/>
          <w:szCs w:val="18"/>
        </w:rPr>
        <w:t>The testing of all the branches of the application, which is tested once, is known as branch testing.  While the testing, which is focused on the limit conditions of the software is known as boundary testing.</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Question.11</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are the contents in test plans and test cases?</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222222"/>
          <w:sz w:val="18"/>
          <w:szCs w:val="18"/>
          <w:bdr w:val="none" w:sz="0" w:space="0" w:color="auto" w:frame="1"/>
        </w:rPr>
        <w:t>Answer:</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Testing objectives</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Testing scope</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Testing the frame</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The environment</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Reason for testing</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The criteria for entrance and exit</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Deliverables</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Risk factors</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Question.12</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is Agile testing and what is the importance of Agile testing?</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222222"/>
          <w:sz w:val="18"/>
          <w:szCs w:val="18"/>
          <w:bdr w:val="none" w:sz="0" w:space="0" w:color="auto" w:frame="1"/>
        </w:rPr>
        <w:t>Answer:  </w:t>
      </w:r>
      <w:r w:rsidRPr="00E11B5F">
        <w:rPr>
          <w:rFonts w:asciiTheme="majorHAnsi" w:hAnsiTheme="majorHAnsi"/>
          <w:color w:val="222222"/>
          <w:sz w:val="18"/>
          <w:szCs w:val="18"/>
        </w:rPr>
        <w:t> Agile testing is software testing, which involves the testing of the software from the customer point of view.  The importance of this testing is that, unlike normal testing process, this testing does not wait for development team to complete the coding first and then doing testing. The coding and testing both goes simultaneously.  It requires continuous customer interaction.</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It works on SDLC ( Systems Development Life Cycle) methodologies, it means that the task is divided into different segments and compiled at the end of the task.</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Question.13</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is Test case?</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222222"/>
          <w:sz w:val="18"/>
          <w:szCs w:val="18"/>
          <w:bdr w:val="none" w:sz="0" w:space="0" w:color="auto" w:frame="1"/>
        </w:rPr>
        <w:t>Answer:   </w:t>
      </w:r>
      <w:r w:rsidRPr="00E11B5F">
        <w:rPr>
          <w:rFonts w:asciiTheme="majorHAnsi" w:hAnsiTheme="majorHAnsi"/>
          <w:color w:val="222222"/>
          <w:sz w:val="18"/>
          <w:szCs w:val="18"/>
        </w:rPr>
        <w:t>Test case is a specific term that is used to test a specific element.  It has information of test steps, prerequisites, test environment and outputs.</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Question.14</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is the strategy for Automation Test Plan?</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222222"/>
          <w:sz w:val="18"/>
          <w:szCs w:val="18"/>
          <w:bdr w:val="none" w:sz="0" w:space="0" w:color="auto" w:frame="1"/>
        </w:rPr>
        <w:t>Answer:  </w:t>
      </w:r>
      <w:r w:rsidRPr="00E11B5F">
        <w:rPr>
          <w:rFonts w:asciiTheme="majorHAnsi" w:hAnsiTheme="majorHAnsi"/>
          <w:color w:val="222222"/>
          <w:sz w:val="18"/>
          <w:szCs w:val="18"/>
        </w:rPr>
        <w:t>The strategy for Automation Test Plan</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Preparation of Automation Test Plan</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Recording the scenario</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Error handler incorporation</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Script enhancement by inserting check points and looping constructs</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Debugging the script and fixing the issues</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Rerunning the script</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Reporting the result</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Question.15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is quality audit?</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222222"/>
          <w:sz w:val="18"/>
          <w:szCs w:val="18"/>
          <w:bdr w:val="none" w:sz="0" w:space="0" w:color="auto" w:frame="1"/>
        </w:rPr>
        <w:t>Answer:   </w:t>
      </w:r>
      <w:r w:rsidRPr="00E11B5F">
        <w:rPr>
          <w:rFonts w:asciiTheme="majorHAnsi" w:hAnsiTheme="majorHAnsi"/>
          <w:color w:val="222222"/>
          <w:sz w:val="18"/>
          <w:szCs w:val="18"/>
        </w:rPr>
        <w:t>The systematic and independent examination for determining the quality of activities is known as quality audit.  It allows the cross check for the planned arrangements, whether they are properly implemented or not.</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Question.16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How does a server or client environment affect software testing?</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222222"/>
          <w:sz w:val="18"/>
          <w:szCs w:val="18"/>
          <w:bdr w:val="none" w:sz="0" w:space="0" w:color="auto" w:frame="1"/>
        </w:rPr>
        <w:t>Answer:</w:t>
      </w:r>
      <w:r w:rsidRPr="00E11B5F">
        <w:rPr>
          <w:rFonts w:asciiTheme="majorHAnsi" w:hAnsiTheme="majorHAnsi"/>
          <w:color w:val="222222"/>
          <w:sz w:val="18"/>
          <w:szCs w:val="18"/>
        </w:rPr>
        <w:t>   As the dependencies on the clients are more, the client or server applications are complex.</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The testing needs are extensive as servers, communications and hardware are interdependent. Integration and system testing is also for a limited period of time.</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Question.17</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are the tools used by a tester while testing?</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222222"/>
          <w:sz w:val="18"/>
          <w:szCs w:val="18"/>
          <w:bdr w:val="none" w:sz="0" w:space="0" w:color="auto" w:frame="1"/>
        </w:rPr>
        <w:t>Answer:</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Selenium</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Firebug</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OpenSTA</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WinSCP</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YSlow for FireBug</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lastRenderedPageBreak/>
        <w:t>Web Developer toolbar for firebox</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Question.18  </w:t>
      </w:r>
      <w:r w:rsidRPr="00E11B5F">
        <w:rPr>
          <w:rFonts w:asciiTheme="majorHAnsi" w:hAnsiTheme="majorHAnsi"/>
          <w:b/>
          <w:bCs/>
          <w:color w:val="0C70CF"/>
          <w:sz w:val="18"/>
          <w:szCs w:val="18"/>
          <w:bdr w:val="none" w:sz="0" w:space="0" w:color="auto" w:frame="1"/>
        </w:rPr>
        <w:t> Explain stress testing, load testing and volume testing?</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222222"/>
          <w:sz w:val="18"/>
          <w:szCs w:val="18"/>
          <w:bdr w:val="none" w:sz="0" w:space="0" w:color="auto" w:frame="1"/>
        </w:rPr>
        <w:t>Answer:   </w:t>
      </w:r>
      <w:r w:rsidRPr="00E11B5F">
        <w:rPr>
          <w:rFonts w:asciiTheme="majorHAnsi" w:hAnsiTheme="majorHAnsi"/>
          <w:color w:val="222222"/>
          <w:sz w:val="18"/>
          <w:szCs w:val="18"/>
        </w:rPr>
        <w:t>Load Testing: Testing an application under heavy but expected load is known as Load Testing.  Here, the load refers to the large volume of users, messages, requests, data, etc.</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Stress Testing: When the load placed on the system is raised or accelerated beyond the normal range then it is known as Stress Testing.</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Volume Testing:  The process of checking the system, whether the system can handle the required amounts of data, user requests, etc. is known as Volume Testing.</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Question.19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What are the five common solutions for software developments problems?</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222222"/>
          <w:sz w:val="18"/>
          <w:szCs w:val="18"/>
          <w:bdr w:val="none" w:sz="0" w:space="0" w:color="auto" w:frame="1"/>
        </w:rPr>
        <w:t>Answer:   </w:t>
      </w:r>
      <w:r w:rsidRPr="00E11B5F">
        <w:rPr>
          <w:rFonts w:asciiTheme="majorHAnsi" w:hAnsiTheme="majorHAnsi"/>
          <w:color w:val="222222"/>
          <w:sz w:val="18"/>
          <w:szCs w:val="18"/>
        </w:rPr>
        <w:t>Setting up the requirements criteria, the requirements of a software should be complete, clear and agreed by all.</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The next thing is the realistic schedule like time for planning , designing, testing, fixing bugs and re-testing</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Adequate testing, start the testing immediately after one or more modules development.</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Use rapid prototype during design phase so that it can be easy for customers to find what to expect</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Use of group communication tools.</w:t>
      </w:r>
    </w:p>
    <w:p w:rsidR="00E65551" w:rsidRPr="00E11B5F" w:rsidRDefault="00E65551" w:rsidP="00E11B5F">
      <w:pPr>
        <w:pStyle w:val="Heading1"/>
        <w:spacing w:before="0" w:beforeAutospacing="0" w:after="0" w:afterAutospacing="0"/>
        <w:rPr>
          <w:rFonts w:asciiTheme="majorHAnsi" w:hAnsiTheme="majorHAnsi"/>
          <w:color w:val="373B41"/>
          <w:sz w:val="18"/>
          <w:szCs w:val="18"/>
        </w:rPr>
      </w:pPr>
    </w:p>
    <w:p w:rsidR="00E65551" w:rsidRPr="00E11B5F" w:rsidRDefault="00E65551" w:rsidP="00E11B5F">
      <w:pPr>
        <w:pStyle w:val="Heading1"/>
        <w:spacing w:before="0" w:beforeAutospacing="0" w:after="0" w:afterAutospacing="0"/>
        <w:rPr>
          <w:rFonts w:asciiTheme="majorHAnsi" w:hAnsiTheme="majorHAnsi"/>
          <w:color w:val="373B41"/>
          <w:sz w:val="18"/>
          <w:szCs w:val="18"/>
        </w:rPr>
      </w:pPr>
      <w:hyperlink r:id="rId10" w:history="1">
        <w:r w:rsidRPr="00E11B5F">
          <w:rPr>
            <w:rStyle w:val="Hyperlink"/>
            <w:rFonts w:asciiTheme="majorHAnsi" w:hAnsiTheme="majorHAnsi"/>
            <w:color w:val="373B41"/>
            <w:sz w:val="18"/>
            <w:szCs w:val="18"/>
          </w:rPr>
          <w:t>Oracle Interview Questions and answers-1</w:t>
        </w:r>
      </w:hyperlink>
    </w:p>
    <w:p w:rsidR="00E65551" w:rsidRPr="00E11B5F" w:rsidRDefault="00E65551" w:rsidP="00E11B5F">
      <w:pPr>
        <w:shd w:val="clear" w:color="auto" w:fill="FFFFFF"/>
        <w:spacing w:after="0" w:line="240" w:lineRule="auto"/>
        <w:jc w:val="center"/>
        <w:textAlignment w:val="baseline"/>
        <w:rPr>
          <w:rFonts w:asciiTheme="majorHAnsi" w:hAnsiTheme="majorHAnsi" w:cs="Helvetica"/>
          <w:color w:val="333333"/>
          <w:sz w:val="18"/>
          <w:szCs w:val="18"/>
        </w:rPr>
      </w:pPr>
    </w:p>
    <w:p w:rsidR="00E65551" w:rsidRPr="00E11B5F" w:rsidRDefault="00E65551" w:rsidP="00E11B5F">
      <w:pPr>
        <w:pStyle w:val="Heading1"/>
        <w:shd w:val="clear" w:color="auto" w:fill="FFFFFF"/>
        <w:spacing w:before="0" w:beforeAutospacing="0" w:after="0" w:afterAutospacing="0"/>
        <w:textAlignment w:val="baseline"/>
        <w:rPr>
          <w:rFonts w:asciiTheme="majorHAnsi" w:hAnsiTheme="majorHAnsi" w:cs="Arial"/>
          <w:color w:val="000000"/>
          <w:sz w:val="18"/>
          <w:szCs w:val="18"/>
        </w:rPr>
      </w:pPr>
      <w:r w:rsidRPr="00E11B5F">
        <w:rPr>
          <w:rFonts w:asciiTheme="majorHAnsi" w:hAnsiTheme="majorHAnsi" w:cs="Arial"/>
          <w:color w:val="0B2161"/>
          <w:sz w:val="18"/>
          <w:szCs w:val="18"/>
          <w:bdr w:val="none" w:sz="0" w:space="0" w:color="auto" w:frame="1"/>
        </w:rPr>
        <w:t>Question.1 </w:t>
      </w:r>
      <w:r w:rsidRPr="00E11B5F">
        <w:rPr>
          <w:rFonts w:asciiTheme="majorHAnsi" w:hAnsiTheme="majorHAnsi" w:cs="Arial"/>
          <w:color w:val="222222"/>
          <w:sz w:val="18"/>
          <w:szCs w:val="18"/>
        </w:rPr>
        <w:t>  </w:t>
      </w:r>
      <w:r w:rsidRPr="00E11B5F">
        <w:rPr>
          <w:rFonts w:asciiTheme="majorHAnsi" w:hAnsiTheme="majorHAnsi" w:cs="Arial"/>
          <w:color w:val="0C70CF"/>
          <w:sz w:val="18"/>
          <w:szCs w:val="18"/>
          <w:bdr w:val="none" w:sz="0" w:space="0" w:color="auto" w:frame="1"/>
        </w:rPr>
        <w:t>What is a database?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75AB00"/>
          <w:sz w:val="18"/>
          <w:szCs w:val="18"/>
          <w:bdr w:val="none" w:sz="0" w:space="0" w:color="auto" w:frame="1"/>
        </w:rPr>
        <w:t>Answer:</w:t>
      </w:r>
      <w:r w:rsidRPr="00E11B5F">
        <w:rPr>
          <w:rFonts w:asciiTheme="majorHAnsi" w:hAnsiTheme="majorHAnsi" w:cs="Arial"/>
          <w:color w:val="222222"/>
          <w:sz w:val="18"/>
          <w:szCs w:val="18"/>
        </w:rPr>
        <w:t>    Database offer a single point of mechanism for storing and retrieving information with the help of tables. Table is made up of columns and rows where each column stores specific attribute and each row displays a value for the corresponding attribute.  It is a structure that stores information about the attributes of the entities and relationships among them.It also stores data types for attributes and indexes.  Well known DBMS include Oracle, ibm db2, Microsoft sql server, Microsoft access, mysql and sqlLite.</w:t>
      </w:r>
      <w:r w:rsidRPr="00E11B5F">
        <w:rPr>
          <w:rFonts w:asciiTheme="majorHAnsi" w:hAnsiTheme="majorHAnsi" w:cs="Arial"/>
          <w:color w:val="222222"/>
          <w:sz w:val="18"/>
          <w:szCs w:val="18"/>
        </w:rPr>
        <w:br/>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0B2161"/>
          <w:sz w:val="18"/>
          <w:szCs w:val="18"/>
          <w:bdr w:val="none" w:sz="0" w:space="0" w:color="auto" w:frame="1"/>
        </w:rPr>
        <w:t>Question.2</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b/>
          <w:bCs/>
          <w:color w:val="0C70CF"/>
          <w:sz w:val="18"/>
          <w:szCs w:val="18"/>
          <w:bdr w:val="none" w:sz="0" w:space="0" w:color="auto" w:frame="1"/>
        </w:rPr>
        <w:t>What are the different types of storage systems available and which one is used by Oracle?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75AB00"/>
          <w:sz w:val="18"/>
          <w:szCs w:val="18"/>
          <w:bdr w:val="none" w:sz="0" w:space="0" w:color="auto" w:frame="1"/>
        </w:rPr>
        <w:t>Answer:</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color w:val="222222"/>
          <w:sz w:val="18"/>
          <w:szCs w:val="18"/>
        </w:rPr>
        <w:t>Two types of storage systems are available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Relational Database Management System (RDBMS) and Hierarchical Storage Management System (HSM)</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Most databases use RDBMS model, Oracle also uses RDBMS model.</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Hierarchical Storage Management System (HSM)</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Information Management System (IMS) from IBM.</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Integrated Database Management System (IDMS) from CA.[sociallocker]</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0B2161"/>
          <w:sz w:val="18"/>
          <w:szCs w:val="18"/>
          <w:bdr w:val="none" w:sz="0" w:space="0" w:color="auto" w:frame="1"/>
        </w:rPr>
        <w:t>Question.3</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b/>
          <w:bCs/>
          <w:color w:val="0C70CF"/>
          <w:sz w:val="18"/>
          <w:szCs w:val="18"/>
          <w:bdr w:val="none" w:sz="0" w:space="0" w:color="auto" w:frame="1"/>
        </w:rPr>
        <w:t>Explain some examples of join methods?</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75AB00"/>
          <w:sz w:val="18"/>
          <w:szCs w:val="18"/>
          <w:bdr w:val="none" w:sz="0" w:space="0" w:color="auto" w:frame="1"/>
        </w:rPr>
        <w:t>Answer:   </w:t>
      </w:r>
      <w:r w:rsidRPr="00E11B5F">
        <w:rPr>
          <w:rFonts w:asciiTheme="majorHAnsi" w:hAnsiTheme="majorHAnsi" w:cs="Arial"/>
          <w:color w:val="222222"/>
          <w:sz w:val="18"/>
          <w:szCs w:val="18"/>
        </w:rPr>
        <w:t>Join methods are of mainly 3 types</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Merge Join – Sorting both the tables using join key and then merge the rows which are sorted.</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Nested loop join – It gets a result set after applying filter conditions based on the outer table.Then it joins the inner table with the respective result set.</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Hash join – It uses hash algorithm first on smaller table and then on the other table to produce joined columns. After that matching rows are returned.</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0B2161"/>
          <w:sz w:val="18"/>
          <w:szCs w:val="18"/>
          <w:bdr w:val="none" w:sz="0" w:space="0" w:color="auto" w:frame="1"/>
        </w:rPr>
        <w:t>Question.4 </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b/>
          <w:bCs/>
          <w:color w:val="0C70CF"/>
          <w:sz w:val="18"/>
          <w:szCs w:val="18"/>
          <w:bdr w:val="none" w:sz="0" w:space="0" w:color="auto" w:frame="1"/>
        </w:rPr>
        <w:t>What are the components of logical data model and list some differences between logical and physical data model?</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75AB00"/>
          <w:sz w:val="18"/>
          <w:szCs w:val="18"/>
          <w:bdr w:val="none" w:sz="0" w:space="0" w:color="auto" w:frame="1"/>
        </w:rPr>
        <w:t>Answer:</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color w:val="222222"/>
          <w:sz w:val="18"/>
          <w:szCs w:val="18"/>
        </w:rPr>
        <w:t>Components of logical data model are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Entity – Entity refers to an object that we use to store information. It has its own table.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Attribute – It represents the information of the entity that we are interested in. It is stored as a column of the table and has specific datatype associated with it.</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Record – It refers to a collection of all the properties associated with an entity for one specific condition, represented as row in a table.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Domain – It is the set of all the possible values for a particular attribute.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Relation – Represents a relation between two entities.</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Logical data model represents database in terms of logical objects, such as entities and relationships.</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Physical data model represents database in terms of physical objects, such as tables and constraints.</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0B2161"/>
          <w:sz w:val="18"/>
          <w:szCs w:val="18"/>
          <w:bdr w:val="none" w:sz="0" w:space="0" w:color="auto" w:frame="1"/>
        </w:rPr>
        <w:t>Question.5 </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b/>
          <w:bCs/>
          <w:color w:val="0C70CF"/>
          <w:sz w:val="18"/>
          <w:szCs w:val="18"/>
          <w:bdr w:val="none" w:sz="0" w:space="0" w:color="auto" w:frame="1"/>
        </w:rPr>
        <w:t>What is normalization? What are the different forms of normalization?</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75AB00"/>
          <w:sz w:val="18"/>
          <w:szCs w:val="18"/>
          <w:bdr w:val="none" w:sz="0" w:space="0" w:color="auto" w:frame="1"/>
        </w:rPr>
        <w:t>Answer:</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color w:val="222222"/>
          <w:sz w:val="18"/>
          <w:szCs w:val="18"/>
        </w:rPr>
        <w:t>Normalization is a process of organizing the fields and tables of a relational database to minimize redundancy and dependency.</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color w:val="222222"/>
          <w:sz w:val="18"/>
          <w:szCs w:val="18"/>
        </w:rPr>
        <w:t>It saves storage space and ensures consistency of our data.</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There are six different normal forms</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First Normal Form – If all underlying domains contain atomic values only.</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Second Normal Form – If it is in first normal form and every non key attribute is fully functionally dependent on primary key.</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Third Normal Form – If it is in 2nd normal form and every non key attribute is non transitively dependent on the primary key.</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Boyce Codd Normal Form – A relation R is in BCNF if and only every determinant is a candidate key.</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Fourth Normal Form</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lastRenderedPageBreak/>
        <w:t>• Fifth Normal Form</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0B2161"/>
          <w:sz w:val="18"/>
          <w:szCs w:val="18"/>
          <w:bdr w:val="none" w:sz="0" w:space="0" w:color="auto" w:frame="1"/>
        </w:rPr>
        <w:t>Question.6</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b/>
          <w:bCs/>
          <w:color w:val="0C70CF"/>
          <w:sz w:val="18"/>
          <w:szCs w:val="18"/>
          <w:bdr w:val="none" w:sz="0" w:space="0" w:color="auto" w:frame="1"/>
        </w:rPr>
        <w:t>Differentiate between a database and Instance and explain relation between them?</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75AB00"/>
          <w:sz w:val="18"/>
          <w:szCs w:val="18"/>
          <w:bdr w:val="none" w:sz="0" w:space="0" w:color="auto" w:frame="1"/>
        </w:rPr>
        <w:t>Answer:</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color w:val="222222"/>
          <w:sz w:val="18"/>
          <w:szCs w:val="18"/>
        </w:rPr>
        <w:t>Database is a collection of three important files which include data files, control files and redo log files which physically exist on a disk. Whereas instance is a combination of oracle background process (SMON, PMON, DBWR, LGWR) and memory structure (SGA, PGA). Oracle background processes running on a computer share same memory area. An instance can mount and open only a single database, ever. A database may be mounted and opened by one or more instances (using RAC).</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0B2161"/>
          <w:sz w:val="18"/>
          <w:szCs w:val="18"/>
          <w:bdr w:val="none" w:sz="0" w:space="0" w:color="auto" w:frame="1"/>
        </w:rPr>
        <w:t>Question.7</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b/>
          <w:bCs/>
          <w:color w:val="0C70CF"/>
          <w:sz w:val="18"/>
          <w:szCs w:val="18"/>
          <w:bdr w:val="none" w:sz="0" w:space="0" w:color="auto" w:frame="1"/>
        </w:rPr>
        <w:t>What are the components of SGA?</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75AB00"/>
          <w:sz w:val="18"/>
          <w:szCs w:val="18"/>
          <w:bdr w:val="none" w:sz="0" w:space="0" w:color="auto" w:frame="1"/>
        </w:rPr>
        <w:t>Answer:</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color w:val="222222"/>
          <w:sz w:val="18"/>
          <w:szCs w:val="18"/>
        </w:rPr>
        <w:t>SGA is used to store shared information across all database users.</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It mainly includes Library cache, Data Dictionary cache, Database Buffer Cache, Redo log Buffer cache, Shared Pool. Library cache – It is used to store Oracle statements. Data Dictionary Cache – It contains the definition of Database objects and privileges granted to users. Data Base buffer cache – It holds copies of data blocks which are frequently accessed, so that they can be retrieved faster for any future requests.</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0B2161"/>
          <w:sz w:val="18"/>
          <w:szCs w:val="18"/>
          <w:bdr w:val="none" w:sz="0" w:space="0" w:color="auto" w:frame="1"/>
        </w:rPr>
        <w:t>Question.8</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b/>
          <w:bCs/>
          <w:color w:val="0C70CF"/>
          <w:sz w:val="18"/>
          <w:szCs w:val="18"/>
          <w:bdr w:val="none" w:sz="0" w:space="0" w:color="auto" w:frame="1"/>
        </w:rPr>
        <w:t>Difference between SGA and PGA?</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75AB00"/>
          <w:sz w:val="18"/>
          <w:szCs w:val="18"/>
          <w:bdr w:val="none" w:sz="0" w:space="0" w:color="auto" w:frame="1"/>
        </w:rPr>
        <w:t>Answer:</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color w:val="222222"/>
          <w:sz w:val="18"/>
          <w:szCs w:val="18"/>
        </w:rPr>
        <w:t>SGA (System Global Area) is a memory area allocated during an instance start up.</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color w:val="222222"/>
          <w:sz w:val="18"/>
          <w:szCs w:val="18"/>
        </w:rPr>
        <w:t>SGA is allocated as 40% of RAM size by default.</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color w:val="222222"/>
          <w:sz w:val="18"/>
          <w:szCs w:val="18"/>
        </w:rPr>
        <w:t>SGA size is controlled by DB_CACHE_SIZE parameter defined in initialization parameter file (init.ora file or SPFILE).PGA (Program or Process Global Area) is a memory area that stores a user session specific information.</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color w:val="222222"/>
          <w:sz w:val="18"/>
          <w:szCs w:val="18"/>
        </w:rPr>
        <w:t>PGA is allocated as 10% of RAM size by default.</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0B2161"/>
          <w:sz w:val="18"/>
          <w:szCs w:val="18"/>
          <w:bdr w:val="none" w:sz="0" w:space="0" w:color="auto" w:frame="1"/>
        </w:rPr>
        <w:t>Question.9 </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b/>
          <w:bCs/>
          <w:color w:val="0C70CF"/>
          <w:sz w:val="18"/>
          <w:szCs w:val="18"/>
          <w:bdr w:val="none" w:sz="0" w:space="0" w:color="auto" w:frame="1"/>
        </w:rPr>
        <w:t>What are the disk components in Oracle?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75AB00"/>
          <w:sz w:val="18"/>
          <w:szCs w:val="18"/>
          <w:bdr w:val="none" w:sz="0" w:space="0" w:color="auto" w:frame="1"/>
        </w:rPr>
        <w:t>Answer:</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color w:val="222222"/>
          <w:sz w:val="18"/>
          <w:szCs w:val="18"/>
        </w:rPr>
        <w:t>These are the physical components which gets stored in the disk.</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Data files</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Redo Log files</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Control files</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Password files</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Parameter files</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0B2161"/>
          <w:sz w:val="18"/>
          <w:szCs w:val="18"/>
          <w:bdr w:val="none" w:sz="0" w:space="0" w:color="auto" w:frame="1"/>
        </w:rPr>
        <w:t>Question.10</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b/>
          <w:bCs/>
          <w:color w:val="0C70CF"/>
          <w:sz w:val="18"/>
          <w:szCs w:val="18"/>
          <w:bdr w:val="none" w:sz="0" w:space="0" w:color="auto" w:frame="1"/>
        </w:rPr>
        <w:t>What is System Change Number (SCN)?</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75AB00"/>
          <w:sz w:val="18"/>
          <w:szCs w:val="18"/>
          <w:bdr w:val="none" w:sz="0" w:space="0" w:color="auto" w:frame="1"/>
        </w:rPr>
        <w:t>Answer:</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color w:val="222222"/>
          <w:sz w:val="18"/>
          <w:szCs w:val="18"/>
        </w:rPr>
        <w:t>SCN is a unique ID that Oracle generates for every committed transaction. It is recorded for every change in the redo entry.SCN is also generated for every checkpoint (CKPT) occurred. It is an ever increasing number which is updated for every 3 seconds</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color w:val="222222"/>
          <w:sz w:val="18"/>
          <w:szCs w:val="18"/>
        </w:rPr>
        <w:t>You can get the SCN number by querying select SCN from v$ database from SQLPLUS.</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0B2161"/>
          <w:sz w:val="18"/>
          <w:szCs w:val="18"/>
          <w:bdr w:val="none" w:sz="0" w:space="0" w:color="auto" w:frame="1"/>
        </w:rPr>
        <w:t>Question.11</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b/>
          <w:bCs/>
          <w:color w:val="0C70CF"/>
          <w:sz w:val="18"/>
          <w:szCs w:val="18"/>
          <w:bdr w:val="none" w:sz="0" w:space="0" w:color="auto" w:frame="1"/>
        </w:rPr>
        <w:t> What is Database Writer (DBWR) and when does DBWR write to the data file?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75AB00"/>
          <w:sz w:val="18"/>
          <w:szCs w:val="18"/>
          <w:bdr w:val="none" w:sz="0" w:space="0" w:color="auto" w:frame="1"/>
        </w:rPr>
        <w:t>Answer</w:t>
      </w:r>
      <w:r w:rsidRPr="00E11B5F">
        <w:rPr>
          <w:rFonts w:asciiTheme="majorHAnsi" w:hAnsiTheme="majorHAnsi" w:cs="Arial"/>
          <w:color w:val="75AB00"/>
          <w:sz w:val="18"/>
          <w:szCs w:val="18"/>
          <w:bdr w:val="none" w:sz="0" w:space="0" w:color="auto" w:frame="1"/>
        </w:rPr>
        <w:t>:</w:t>
      </w:r>
      <w:r w:rsidRPr="00E11B5F">
        <w:rPr>
          <w:rFonts w:asciiTheme="majorHAnsi" w:hAnsiTheme="majorHAnsi" w:cs="Arial"/>
          <w:color w:val="222222"/>
          <w:sz w:val="18"/>
          <w:szCs w:val="18"/>
        </w:rPr>
        <w:t>   DBWR is a background process that writes data blocks information from Database buffer cache to data files.</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There are 4 important situations when DBWR writes to data file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Every 3 seconds</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Whenever checkpoint occurs.</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When server process needs free space in database buffer cache to read new blocks.</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Whenever number of changed blocks reaches a maximum value.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0B2161"/>
          <w:sz w:val="18"/>
          <w:szCs w:val="18"/>
          <w:bdr w:val="none" w:sz="0" w:space="0" w:color="auto" w:frame="1"/>
        </w:rPr>
        <w:t>Question.12</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b/>
          <w:bCs/>
          <w:color w:val="0C70CF"/>
          <w:sz w:val="18"/>
          <w:szCs w:val="18"/>
          <w:bdr w:val="none" w:sz="0" w:space="0" w:color="auto" w:frame="1"/>
        </w:rPr>
        <w:t>What is Log Writer and when does LGWR writes to log file?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75AB00"/>
          <w:sz w:val="18"/>
          <w:szCs w:val="18"/>
          <w:bdr w:val="none" w:sz="0" w:space="0" w:color="auto" w:frame="1"/>
        </w:rPr>
        <w:t>Answer:   </w:t>
      </w:r>
      <w:r w:rsidRPr="00E11B5F">
        <w:rPr>
          <w:rFonts w:asciiTheme="majorHAnsi" w:hAnsiTheme="majorHAnsi" w:cs="Arial"/>
          <w:color w:val="222222"/>
          <w:sz w:val="18"/>
          <w:szCs w:val="18"/>
        </w:rPr>
        <w:t>GWR writes redo or changed information from redo log buffer cache to redo log files in database.</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color w:val="222222"/>
          <w:sz w:val="18"/>
          <w:szCs w:val="18"/>
        </w:rPr>
        <w:t>It is responsible for moving redo buffer information to online redo log files, when you commit and a log switch also occurs.</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color w:val="222222"/>
          <w:sz w:val="18"/>
          <w:szCs w:val="18"/>
        </w:rPr>
        <w:t>LGWR writes to redo files when the redo log buffer is 1/3 rd full.It also writes for every 3 seconds.Before DBWR writes modified blocks to the datafiles, LGWR writes to the log file.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0B2161"/>
          <w:sz w:val="18"/>
          <w:szCs w:val="18"/>
          <w:bdr w:val="none" w:sz="0" w:space="0" w:color="auto" w:frame="1"/>
        </w:rPr>
        <w:t>Question.13 </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b/>
          <w:bCs/>
          <w:color w:val="0C70CF"/>
          <w:sz w:val="18"/>
          <w:szCs w:val="18"/>
          <w:bdr w:val="none" w:sz="0" w:space="0" w:color="auto" w:frame="1"/>
        </w:rPr>
        <w:t>Which Table spaces are created automatically when you create a database?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75AB00"/>
          <w:sz w:val="18"/>
          <w:szCs w:val="18"/>
          <w:bdr w:val="none" w:sz="0" w:space="0" w:color="auto" w:frame="1"/>
        </w:rPr>
        <w:t>Answer:</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SYSTEM tablespace is created automatically during database creation.It will be always online when the database is open. Other Tablespaces include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SYSAUX tablespace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UNDO tablespace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TEMP tablespace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UNDO &amp; TEMP tablespace are optional when you create a database.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0B2161"/>
          <w:sz w:val="18"/>
          <w:szCs w:val="18"/>
          <w:bdr w:val="none" w:sz="0" w:space="0" w:color="auto" w:frame="1"/>
        </w:rPr>
        <w:t>Question.14</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b/>
          <w:bCs/>
          <w:color w:val="0C70CF"/>
          <w:sz w:val="18"/>
          <w:szCs w:val="18"/>
          <w:bdr w:val="none" w:sz="0" w:space="0" w:color="auto" w:frame="1"/>
        </w:rPr>
        <w:t>Which file is accessed first when Oracle database is started and What is the difference between SPFILE and PFILE?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75AB00"/>
          <w:sz w:val="18"/>
          <w:szCs w:val="18"/>
          <w:bdr w:val="none" w:sz="0" w:space="0" w:color="auto" w:frame="1"/>
        </w:rPr>
        <w:t>Answer:</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color w:val="222222"/>
          <w:sz w:val="18"/>
          <w:szCs w:val="18"/>
        </w:rPr>
        <w:t>Init.ora parameter file or SPFILE is accessed first .( SID is instance name)</w:t>
      </w:r>
      <w:r w:rsidRPr="00E11B5F">
        <w:rPr>
          <w:rFonts w:asciiTheme="majorHAnsi" w:hAnsiTheme="majorHAnsi" w:cs="Arial"/>
          <w:b/>
          <w:bCs/>
          <w:color w:val="222222"/>
          <w:sz w:val="18"/>
          <w:szCs w:val="18"/>
          <w:bdr w:val="none" w:sz="0" w:space="0" w:color="auto" w:frame="1"/>
        </w:rPr>
        <w:t>.</w:t>
      </w:r>
      <w:r w:rsidRPr="00E11B5F">
        <w:rPr>
          <w:rFonts w:asciiTheme="majorHAnsi" w:hAnsiTheme="majorHAnsi" w:cs="Arial"/>
          <w:color w:val="222222"/>
          <w:sz w:val="18"/>
          <w:szCs w:val="18"/>
        </w:rPr>
        <w:t>Settings required for starting a database are stored as parameters in this file.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SPFILE is by default created during database creation whereas PFILE should be created from SPFILE.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PFILE is client side text file whereas SPFILE is server side binary file.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SPFILE is a binary file (it can’t be opened) whereas PFILE is a text file we can edit it and set parameter values.</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Changes made in SPFILE are dynamically effected with running database whereas PFILE changes are effected after bouncing the database.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We can backup SPFILE using RMAN.</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0B2161"/>
          <w:sz w:val="18"/>
          <w:szCs w:val="18"/>
          <w:bdr w:val="none" w:sz="0" w:space="0" w:color="auto" w:frame="1"/>
        </w:rPr>
        <w:t>Question.15</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b/>
          <w:bCs/>
          <w:color w:val="0C70CF"/>
          <w:sz w:val="18"/>
          <w:szCs w:val="18"/>
          <w:bdr w:val="none" w:sz="0" w:space="0" w:color="auto" w:frame="1"/>
        </w:rPr>
        <w:t>What are advantages of using SPFILE over PFILE?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75AB00"/>
          <w:sz w:val="18"/>
          <w:szCs w:val="18"/>
          <w:bdr w:val="none" w:sz="0" w:space="0" w:color="auto" w:frame="1"/>
        </w:rPr>
        <w:lastRenderedPageBreak/>
        <w:t>Answer: </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color w:val="222222"/>
          <w:sz w:val="18"/>
          <w:szCs w:val="18"/>
        </w:rPr>
        <w:t>SPFILE is available from Oracle 9i and above. Parameters in SPFILE are changed dynamically. You can’t make any changes to PFILE when the database is up.RMAN cant backup PFILE, It can backup SPFILE.SPFILE parameters changes are checked before they are accepted as it is maintained by Oracle server thereby reducing the human typo errors.</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0B2161"/>
          <w:sz w:val="18"/>
          <w:szCs w:val="18"/>
          <w:bdr w:val="none" w:sz="0" w:space="0" w:color="auto" w:frame="1"/>
        </w:rPr>
        <w:t>Question.16</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b/>
          <w:bCs/>
          <w:color w:val="0C70CF"/>
          <w:sz w:val="18"/>
          <w:szCs w:val="18"/>
          <w:bdr w:val="none" w:sz="0" w:space="0" w:color="auto" w:frame="1"/>
        </w:rPr>
        <w:t>How can you find out if the database is using PFILE or SPFILE?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75AB00"/>
          <w:sz w:val="18"/>
          <w:szCs w:val="18"/>
          <w:bdr w:val="none" w:sz="0" w:space="0" w:color="auto" w:frame="1"/>
        </w:rPr>
        <w:t>Answer:</w:t>
      </w:r>
      <w:r w:rsidRPr="00E11B5F">
        <w:rPr>
          <w:rFonts w:asciiTheme="majorHAnsi" w:hAnsiTheme="majorHAnsi" w:cs="Arial"/>
          <w:color w:val="222222"/>
          <w:sz w:val="18"/>
          <w:szCs w:val="18"/>
        </w:rPr>
        <w:t>    You can query Dynamic performance view (v$parameter) to know your database is using PFILE or SPFILE. SQL&gt; select value from V$parameter where name= ‘SPFILE’;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A non-null value indicates the database is using SPFILE. Null value indicates database is using PFILE.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You can force a database to use a PFILE by issuing a startup command as SQL&gt; startup PFILE = ‘full path of Pfile location’;</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0B2161"/>
          <w:sz w:val="18"/>
          <w:szCs w:val="18"/>
          <w:bdr w:val="none" w:sz="0" w:space="0" w:color="auto" w:frame="1"/>
        </w:rPr>
        <w:t>Question.17 </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b/>
          <w:bCs/>
          <w:color w:val="0C70CF"/>
          <w:sz w:val="18"/>
          <w:szCs w:val="18"/>
          <w:bdr w:val="none" w:sz="0" w:space="0" w:color="auto" w:frame="1"/>
        </w:rPr>
        <w:t>Where are parameter files stored and how can you start a database using a specific parameter file?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75AB00"/>
          <w:sz w:val="18"/>
          <w:szCs w:val="18"/>
          <w:bdr w:val="none" w:sz="0" w:space="0" w:color="auto" w:frame="1"/>
        </w:rPr>
        <w:t>Answer:</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color w:val="222222"/>
          <w:sz w:val="18"/>
          <w:szCs w:val="18"/>
        </w:rPr>
        <w:t>In UNIX they are stored in the location $ORACLE_HOME/dbs and ORACLE_HOME/database for Windows directory.Oracle by default starts with SPFILE located in $ORACLE_HOME/dbs.</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color w:val="222222"/>
          <w:sz w:val="18"/>
          <w:szCs w:val="18"/>
        </w:rPr>
        <w:t>If you want to start the database with specific file we can append it at the startup command as</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SQL &gt; startup PFILE = ‘full path of parameter file ‘;</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 You can create PFILE from SPFILE as create PFILE from SPFILE;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color w:val="222222"/>
          <w:sz w:val="18"/>
          <w:szCs w:val="18"/>
        </w:rPr>
        <w:t>All the parameter values are now updated with SPFILE. Similarly, create SPFILE from PFILE; command creates SPFILE from PFILE.</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0B2161"/>
          <w:sz w:val="18"/>
          <w:szCs w:val="18"/>
          <w:bdr w:val="none" w:sz="0" w:space="0" w:color="auto" w:frame="1"/>
        </w:rPr>
        <w:t>Question.18 </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b/>
          <w:bCs/>
          <w:color w:val="0C70CF"/>
          <w:sz w:val="18"/>
          <w:szCs w:val="18"/>
          <w:bdr w:val="none" w:sz="0" w:space="0" w:color="auto" w:frame="1"/>
        </w:rPr>
        <w:t>What is PGA_AGGREGATE_TARGET parameter?</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75AB00"/>
          <w:sz w:val="18"/>
          <w:szCs w:val="18"/>
          <w:bdr w:val="none" w:sz="0" w:space="0" w:color="auto" w:frame="1"/>
        </w:rPr>
        <w:t>Answer: </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color w:val="222222"/>
          <w:sz w:val="18"/>
          <w:szCs w:val="18"/>
        </w:rPr>
        <w:t>PGA_AGGREGATE TARGET parameter specifies target aggregate PGA memory available to all server process attached to an instance.</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color w:val="222222"/>
          <w:sz w:val="18"/>
          <w:szCs w:val="18"/>
        </w:rPr>
        <w:t>Oracle sets its value to 20% of SGA.</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color w:val="222222"/>
          <w:sz w:val="18"/>
          <w:szCs w:val="18"/>
        </w:rPr>
        <w:t>It is used to set overall size of work-area required by various components.</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color w:val="222222"/>
          <w:sz w:val="18"/>
          <w:szCs w:val="18"/>
        </w:rPr>
        <w:t>Its value can be known by querying v$pgastat dynamic performance view.</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color w:val="222222"/>
          <w:sz w:val="18"/>
          <w:szCs w:val="18"/>
        </w:rPr>
        <w:t>From sqlplus it can be known by using SQL&gt; show parameter pga.</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0B2161"/>
          <w:sz w:val="18"/>
          <w:szCs w:val="18"/>
          <w:bdr w:val="none" w:sz="0" w:space="0" w:color="auto" w:frame="1"/>
        </w:rPr>
        <w:t>Question.19</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b/>
          <w:bCs/>
          <w:color w:val="0C70CF"/>
          <w:sz w:val="18"/>
          <w:szCs w:val="18"/>
          <w:bdr w:val="none" w:sz="0" w:space="0" w:color="auto" w:frame="1"/>
        </w:rPr>
        <w:t>What is the purpose of configuring more than one Database Writer Processes? How many should be used? (On UNIX)</w:t>
      </w:r>
    </w:p>
    <w:p w:rsidR="00E65551" w:rsidRPr="00E11B5F" w:rsidRDefault="00E65551" w:rsidP="00E11B5F">
      <w:pPr>
        <w:shd w:val="clear" w:color="auto" w:fill="FFFFFF"/>
        <w:spacing w:after="0" w:line="240" w:lineRule="auto"/>
        <w:jc w:val="both"/>
        <w:textAlignment w:val="baseline"/>
        <w:rPr>
          <w:rFonts w:asciiTheme="majorHAnsi" w:hAnsiTheme="majorHAnsi" w:cs="Arial"/>
          <w:color w:val="222222"/>
          <w:sz w:val="18"/>
          <w:szCs w:val="18"/>
        </w:rPr>
      </w:pPr>
      <w:r w:rsidRPr="00E11B5F">
        <w:rPr>
          <w:rFonts w:asciiTheme="majorHAnsi" w:hAnsiTheme="majorHAnsi" w:cs="Arial"/>
          <w:b/>
          <w:bCs/>
          <w:color w:val="75AB00"/>
          <w:sz w:val="18"/>
          <w:szCs w:val="18"/>
          <w:bdr w:val="none" w:sz="0" w:space="0" w:color="auto" w:frame="1"/>
        </w:rPr>
        <w:t>Answer:</w:t>
      </w:r>
      <w:r w:rsidRPr="00E11B5F">
        <w:rPr>
          <w:rFonts w:asciiTheme="majorHAnsi" w:hAnsiTheme="majorHAnsi" w:cs="Arial"/>
          <w:b/>
          <w:bCs/>
          <w:color w:val="222222"/>
          <w:sz w:val="18"/>
          <w:szCs w:val="18"/>
          <w:bdr w:val="none" w:sz="0" w:space="0" w:color="auto" w:frame="1"/>
        </w:rPr>
        <w:t>   </w:t>
      </w:r>
      <w:r w:rsidRPr="00E11B5F">
        <w:rPr>
          <w:rFonts w:asciiTheme="majorHAnsi" w:hAnsiTheme="majorHAnsi" w:cs="Arial"/>
          <w:color w:val="222222"/>
          <w:sz w:val="18"/>
          <w:szCs w:val="18"/>
        </w:rPr>
        <w:t>DBWn process writes modified buffers in Database Buffer Cache to data files, so that user process can always find free buffers.To efficiently free the buffer cache to make it available to user processes, you can use multiple DBWn processes.We can configure additional processes (DBW1 through DBW9 and DBWa through DBWj) to improve write performance if our system modifies data heavily.The initialization parameter DB_WRITER_PROCESSES specifies the number of DBWn processes upto a maximum number of 20.If the Unix system being used is capable of asynchronous input/output processing then only one DBWn process is enough, if not the case the total DBWn processes required will be twice the number of disks used by oracle, and this can be set with DB_WRITER_PROCESSES initialization parameter. </w:t>
      </w:r>
    </w:p>
    <w:p w:rsidR="00E65551" w:rsidRPr="00E11B5F" w:rsidRDefault="00E65551" w:rsidP="00E11B5F">
      <w:pPr>
        <w:shd w:val="clear" w:color="auto" w:fill="FFFFFF"/>
        <w:spacing w:after="0" w:line="240" w:lineRule="auto"/>
        <w:jc w:val="center"/>
        <w:textAlignment w:val="baseline"/>
        <w:rPr>
          <w:rFonts w:asciiTheme="majorHAnsi" w:hAnsiTheme="majorHAnsi"/>
          <w:color w:val="333333"/>
          <w:sz w:val="18"/>
          <w:szCs w:val="18"/>
        </w:rPr>
      </w:pPr>
    </w:p>
    <w:p w:rsidR="00E65551" w:rsidRPr="00E11B5F" w:rsidRDefault="00E65551" w:rsidP="00E11B5F">
      <w:pPr>
        <w:shd w:val="clear" w:color="auto" w:fill="FFFFFF"/>
        <w:spacing w:after="0" w:line="240" w:lineRule="auto"/>
        <w:jc w:val="center"/>
        <w:textAlignment w:val="baseline"/>
        <w:rPr>
          <w:rFonts w:asciiTheme="majorHAnsi" w:hAnsiTheme="majorHAnsi"/>
          <w:color w:val="333333"/>
          <w:sz w:val="18"/>
          <w:szCs w:val="18"/>
        </w:rPr>
      </w:pPr>
    </w:p>
    <w:p w:rsidR="00E65551" w:rsidRPr="00E11B5F" w:rsidRDefault="00E65551" w:rsidP="00E11B5F">
      <w:pPr>
        <w:pStyle w:val="Heading1"/>
        <w:shd w:val="clear" w:color="auto" w:fill="FFFFFF"/>
        <w:spacing w:before="0" w:beforeAutospacing="0" w:after="0" w:afterAutospacing="0"/>
        <w:textAlignment w:val="baseline"/>
        <w:rPr>
          <w:rFonts w:asciiTheme="majorHAnsi" w:hAnsiTheme="majorHAnsi"/>
          <w:color w:val="000000"/>
          <w:sz w:val="18"/>
          <w:szCs w:val="18"/>
        </w:rPr>
      </w:pPr>
      <w:r w:rsidRPr="00E11B5F">
        <w:rPr>
          <w:rFonts w:asciiTheme="majorHAnsi" w:hAnsiTheme="majorHAnsi"/>
          <w:color w:val="0B2161"/>
          <w:sz w:val="18"/>
          <w:szCs w:val="18"/>
          <w:bdr w:val="none" w:sz="0" w:space="0" w:color="auto" w:frame="1"/>
        </w:rPr>
        <w:t>Question. 1 </w:t>
      </w:r>
      <w:r w:rsidRPr="00E11B5F">
        <w:rPr>
          <w:rFonts w:asciiTheme="majorHAnsi" w:hAnsiTheme="majorHAnsi"/>
          <w:color w:val="222222"/>
          <w:sz w:val="18"/>
          <w:szCs w:val="18"/>
        </w:rPr>
        <w:t>   </w:t>
      </w:r>
      <w:r w:rsidRPr="00E11B5F">
        <w:rPr>
          <w:rFonts w:asciiTheme="majorHAnsi" w:hAnsiTheme="majorHAnsi"/>
          <w:color w:val="0C70CF"/>
          <w:sz w:val="18"/>
          <w:szCs w:val="18"/>
          <w:bdr w:val="none" w:sz="0" w:space="0" w:color="auto" w:frame="1"/>
        </w:rPr>
        <w:t>To display the name of all departments.</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r w:rsidRPr="00E11B5F">
        <w:rPr>
          <w:rFonts w:asciiTheme="majorHAnsi" w:hAnsiTheme="majorHAnsi"/>
          <w:color w:val="75AB00"/>
          <w:sz w:val="18"/>
          <w:szCs w:val="18"/>
          <w:bdr w:val="none" w:sz="0" w:space="0" w:color="auto" w:frame="1"/>
        </w:rPr>
        <w:t> </w:t>
      </w:r>
      <w:r w:rsidRPr="00E11B5F">
        <w:rPr>
          <w:rFonts w:asciiTheme="majorHAnsi" w:hAnsiTheme="majorHAnsi"/>
          <w:color w:val="222222"/>
          <w:sz w:val="18"/>
          <w:szCs w:val="18"/>
        </w:rPr>
        <w:t>    SQL&gt;SELECT dname FROM dept;</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Question.2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To display employee name, sal, job and deptno for all employees   in department 30.</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SQL&gt;SELECT ename,sal,job,deptno</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2              FROM emp</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3              WHERE deptno=30; [sociallocker]</w:t>
      </w:r>
      <w:r w:rsidRPr="00E11B5F">
        <w:rPr>
          <w:rFonts w:asciiTheme="majorHAnsi" w:hAnsiTheme="majorHAnsi"/>
          <w:color w:val="222222"/>
          <w:sz w:val="18"/>
          <w:szCs w:val="18"/>
        </w:rPr>
        <w:br/>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Question.3</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To display employee name,job,salary,department number for those  employees in department 20 who earn 2000 or more, as well as all   employees in department 30</w:t>
      </w:r>
      <w:r w:rsidRPr="00E11B5F">
        <w:rPr>
          <w:rFonts w:asciiTheme="majorHAnsi" w:hAnsiTheme="majorHAnsi"/>
          <w:b/>
          <w:bCs/>
          <w:color w:val="222222"/>
          <w:sz w:val="18"/>
          <w:szCs w:val="18"/>
          <w:bdr w:val="none" w:sz="0" w:space="0" w:color="auto" w:frame="1"/>
        </w:rPr>
        <w:t>.         </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SQL&gt;SELECT ename,job,sal,deptno</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2              FROM emp</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3              WHERE sal&gt;=2000 AND deptno=20 OR deptno=30;</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Question.4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To display employee name, job, salary, department number for     those employees in department 20 or 30 who earn 2000 or more.</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                    SQL&gt; SELECT ename,job,sal,deptno</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2    FROM emp</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3    WHERE sal&gt;=2000 AND(deptno=20 OR deptno=30);</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 5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To display employee name,job for all clerks and analysts.</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SQL&gt;SELECT ename, job</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                2 FROM emp</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                3 WHERE job IN (‘CLERK’,’ANALYST’ );</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Question.6</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To display employee number,name, department number for those   hired between January 1,1995 and January 1,1996.</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lastRenderedPageBreak/>
        <w:t>SQL&gt;SELECT empno,ename,deptno,</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2              hiredate FROM emp</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3              WHERE hiredate BETWEEN ‘01-JAN-95’</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4              AND ‘01-JAN-96’;</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Question.7</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To display name, job, salary for those whose name begins with  letter A.</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SQL Command  SQL&gt; SELECT ename,job,sal</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2              FROM emp</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3              WHERE ename LIKE ‘A%’;</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Question.8</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 To display employee name, job, salary, department number for   employees whose name has I as the second character.</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SQL Command  SQL&gt; SELECT ename,job,sal,deptno</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2              FROM emp</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3              WHERE ename LIKE ‘_I%’;</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Question.9</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To display employee name, commission for employees who are    not eligible for commission.</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r w:rsidRPr="00E11B5F">
        <w:rPr>
          <w:rFonts w:asciiTheme="majorHAnsi" w:hAnsiTheme="majorHAnsi"/>
          <w:color w:val="75AB00"/>
          <w:sz w:val="18"/>
          <w:szCs w:val="18"/>
          <w:bdr w:val="none" w:sz="0" w:space="0" w:color="auto" w:frame="1"/>
        </w:rPr>
        <w:t>      </w:t>
      </w:r>
      <w:r w:rsidRPr="00E11B5F">
        <w:rPr>
          <w:rFonts w:asciiTheme="majorHAnsi" w:hAnsiTheme="majorHAnsi"/>
          <w:color w:val="222222"/>
          <w:sz w:val="18"/>
          <w:szCs w:val="18"/>
        </w:rPr>
        <w:t>         SQL&gt; SELECT ename,comm</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                                        2 FROM emp</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                                      3 WHERE comm IS NULL;</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  10  </w:t>
      </w:r>
      <w:r w:rsidRPr="00E11B5F">
        <w:rPr>
          <w:rFonts w:asciiTheme="majorHAnsi" w:hAnsiTheme="majorHAnsi"/>
          <w:b/>
          <w:bCs/>
          <w:color w:val="0C70CF"/>
          <w:sz w:val="18"/>
          <w:szCs w:val="18"/>
          <w:bdr w:val="none" w:sz="0" w:space="0" w:color="auto" w:frame="1"/>
        </w:rPr>
        <w:t> List the name, salary and PF amount of all the employees (PF iscalculated as 10% of salary)</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                SQL&gt; SELECT ename,sal, sal*.1</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                            2 FROM emp ;</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Question.11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To display name and salaries of employees in department 20 in  ascending order of salary.</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r w:rsidRPr="00E11B5F">
        <w:rPr>
          <w:rFonts w:asciiTheme="majorHAnsi" w:hAnsiTheme="majorHAnsi"/>
          <w:color w:val="222222"/>
          <w:sz w:val="18"/>
          <w:szCs w:val="18"/>
        </w:rPr>
        <w:t>               SQL&gt; SELECT ename, sal, deptno</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                                  FROM emp</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                                  WHERE deptno=20</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                                 ORDER BY SAL;</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 12</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To display name and salaries of employees in department 20 in  ascending order of salary, using the position of column in the  syntax.        </w:t>
      </w:r>
      <w:r w:rsidRPr="00E11B5F">
        <w:rPr>
          <w:rFonts w:asciiTheme="majorHAnsi" w:hAnsiTheme="majorHAnsi"/>
          <w:b/>
          <w:bCs/>
          <w:color w:val="222222"/>
          <w:sz w:val="18"/>
          <w:szCs w:val="18"/>
          <w:bdr w:val="none" w:sz="0" w:space="0" w:color="auto" w:frame="1"/>
        </w:rPr>
        <w:t>                   </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SQL&gt; SELECT ename,sal,deptno</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2              FROM emp</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3              WHERE deptno=20</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4              ORDER BY 2;</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Question.13</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To  display number,  name,  department  number,  salary  of  all  employees.  Order  the  result  by  department  number  and  in      descending order of salary.</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SQL&gt; SELECT empno,ename,deptno,sal</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2              FROM emp</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3              ORDER BY deptno,sal DESC;</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Question.14</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Display all data from table dept.</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r w:rsidRPr="00E11B5F">
        <w:rPr>
          <w:rFonts w:asciiTheme="majorHAnsi" w:hAnsiTheme="majorHAnsi"/>
          <w:color w:val="75AB00"/>
          <w:sz w:val="18"/>
          <w:szCs w:val="18"/>
          <w:bdr w:val="none" w:sz="0" w:space="0" w:color="auto" w:frame="1"/>
        </w:rPr>
        <w:t> </w:t>
      </w:r>
      <w:r w:rsidRPr="00E11B5F">
        <w:rPr>
          <w:rFonts w:asciiTheme="majorHAnsi" w:hAnsiTheme="majorHAnsi"/>
          <w:color w:val="222222"/>
          <w:sz w:val="18"/>
          <w:szCs w:val="18"/>
        </w:rPr>
        <w:t>              SQL&gt;SELECT * FROM dept;</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 15</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To display distinct values returned by either query.</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SQL&gt;SELECT dname FROM dept UNION 2 SELECT dname FROM dept1;</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Question.16</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To display all the values returned by both queries.</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  </w:t>
      </w:r>
      <w:r w:rsidRPr="00E11B5F">
        <w:rPr>
          <w:rFonts w:asciiTheme="majorHAnsi" w:hAnsiTheme="majorHAnsi"/>
          <w:b/>
          <w:bCs/>
          <w:color w:val="222222"/>
          <w:sz w:val="18"/>
          <w:szCs w:val="18"/>
          <w:bdr w:val="none" w:sz="0" w:space="0" w:color="auto" w:frame="1"/>
        </w:rPr>
        <w:t>   </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SQL&gt;SELECT dname FROM dept UNION ALL</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2 SELECT dname FROM dept1;</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 17</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To display common values which are present in the values returned  by both the queries.</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SQL&gt;SELECT dname FROM dept INTERSECT</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2 SELECT dname FROM dept1;</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Question.18</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To display values returned by the first query which are not present  in the values returned by the second query.</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 </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SQL&gt;SELECT dname FROM dept MINUS</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lastRenderedPageBreak/>
        <w:t>2 SELECT dname FROM dept1;</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 19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To display values returned by the first query which are not present   in the values returned by the second query.</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 SQL&gt;SELECT dname FROM dept MINUS</w:t>
      </w:r>
    </w:p>
    <w:p w:rsidR="00E65551" w:rsidRPr="00E11B5F" w:rsidRDefault="00E65551" w:rsidP="00E11B5F">
      <w:pPr>
        <w:shd w:val="clear" w:color="auto" w:fill="FFFFFF"/>
        <w:spacing w:after="0" w:line="240" w:lineRule="auto"/>
        <w:jc w:val="both"/>
        <w:textAlignment w:val="baseline"/>
        <w:rPr>
          <w:rFonts w:asciiTheme="majorHAnsi" w:hAnsiTheme="majorHAnsi"/>
          <w:color w:val="222222"/>
          <w:sz w:val="18"/>
          <w:szCs w:val="18"/>
        </w:rPr>
      </w:pPr>
      <w:r w:rsidRPr="00E11B5F">
        <w:rPr>
          <w:rFonts w:asciiTheme="majorHAnsi" w:hAnsiTheme="majorHAnsi"/>
          <w:color w:val="222222"/>
          <w:sz w:val="18"/>
          <w:szCs w:val="18"/>
        </w:rPr>
        <w:t>2 SELECT * FROM dept1; </w:t>
      </w:r>
    </w:p>
    <w:p w:rsidR="00E65551" w:rsidRPr="00E11B5F" w:rsidRDefault="00E65551" w:rsidP="00E11B5F">
      <w:pPr>
        <w:pStyle w:val="Heading1"/>
        <w:shd w:val="clear" w:color="auto" w:fill="FFFFFF"/>
        <w:spacing w:before="0" w:beforeAutospacing="0" w:after="0" w:afterAutospacing="0"/>
        <w:textAlignment w:val="baseline"/>
        <w:rPr>
          <w:rFonts w:asciiTheme="majorHAnsi" w:hAnsiTheme="majorHAnsi"/>
          <w:color w:val="000000"/>
          <w:sz w:val="18"/>
          <w:szCs w:val="18"/>
        </w:rPr>
      </w:pPr>
      <w:r w:rsidRPr="00E11B5F">
        <w:rPr>
          <w:rFonts w:asciiTheme="majorHAnsi" w:hAnsiTheme="majorHAnsi"/>
          <w:color w:val="0B2161"/>
          <w:sz w:val="18"/>
          <w:szCs w:val="18"/>
          <w:bdr w:val="none" w:sz="0" w:space="0" w:color="auto" w:frame="1"/>
        </w:rPr>
        <w:t>Question. 20</w:t>
      </w:r>
      <w:r w:rsidRPr="00E11B5F">
        <w:rPr>
          <w:rFonts w:asciiTheme="majorHAnsi" w:hAnsiTheme="majorHAnsi"/>
          <w:color w:val="222222"/>
          <w:sz w:val="18"/>
          <w:szCs w:val="18"/>
        </w:rPr>
        <w:t>     </w:t>
      </w:r>
      <w:r w:rsidRPr="00E11B5F">
        <w:rPr>
          <w:rFonts w:asciiTheme="majorHAnsi" w:hAnsiTheme="majorHAnsi"/>
          <w:color w:val="0C70CF"/>
          <w:sz w:val="18"/>
          <w:szCs w:val="18"/>
          <w:bdr w:val="none" w:sz="0" w:space="0" w:color="auto" w:frame="1"/>
        </w:rPr>
        <w:t>To display the number of employees working with the company.</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r w:rsidRPr="00E11B5F">
        <w:rPr>
          <w:rFonts w:asciiTheme="majorHAnsi" w:hAnsiTheme="majorHAnsi"/>
          <w:color w:val="75AB00"/>
          <w:sz w:val="18"/>
          <w:szCs w:val="18"/>
          <w:bdr w:val="none" w:sz="0" w:space="0" w:color="auto" w:frame="1"/>
        </w:rPr>
        <w:t>   </w:t>
      </w:r>
      <w:r w:rsidRPr="00E11B5F">
        <w:rPr>
          <w:rFonts w:asciiTheme="majorHAnsi" w:hAnsiTheme="majorHAnsi"/>
          <w:color w:val="222222"/>
          <w:sz w:val="18"/>
          <w:szCs w:val="18"/>
        </w:rPr>
        <w:t>            SQL&gt;SELECT COUNT(*) FROM emp;</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Question.21</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To display the total salaries payable to employees.</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r w:rsidRPr="00E11B5F">
        <w:rPr>
          <w:rFonts w:asciiTheme="majorHAnsi" w:hAnsiTheme="majorHAnsi"/>
          <w:color w:val="75AB00"/>
          <w:sz w:val="18"/>
          <w:szCs w:val="18"/>
          <w:bdr w:val="none" w:sz="0" w:space="0" w:color="auto" w:frame="1"/>
        </w:rPr>
        <w:t>     </w:t>
      </w:r>
      <w:r w:rsidRPr="00E11B5F">
        <w:rPr>
          <w:rFonts w:asciiTheme="majorHAnsi" w:hAnsiTheme="majorHAnsi"/>
          <w:color w:val="222222"/>
          <w:sz w:val="18"/>
          <w:szCs w:val="18"/>
        </w:rPr>
        <w:t>           SQL&gt;SELECT SUM(sal) FROM emp; </w:t>
      </w:r>
      <w:r w:rsidRPr="00E11B5F">
        <w:rPr>
          <w:rFonts w:asciiTheme="majorHAnsi" w:hAnsiTheme="majorHAnsi"/>
          <w:color w:val="222222"/>
          <w:sz w:val="18"/>
          <w:szCs w:val="18"/>
        </w:rPr>
        <w:br/>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Question.22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To  display  the  maximum  salary  of  employee  working  as  a   salesman.</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r w:rsidRPr="00E11B5F">
        <w:rPr>
          <w:rFonts w:asciiTheme="majorHAnsi" w:hAnsiTheme="majorHAnsi"/>
          <w:color w:val="75AB00"/>
          <w:sz w:val="18"/>
          <w:szCs w:val="18"/>
          <w:bdr w:val="none" w:sz="0" w:space="0" w:color="auto" w:frame="1"/>
        </w:rPr>
        <w:t>   </w:t>
      </w:r>
      <w:r w:rsidRPr="00E11B5F">
        <w:rPr>
          <w:rFonts w:asciiTheme="majorHAnsi" w:hAnsiTheme="majorHAnsi"/>
          <w:color w:val="222222"/>
          <w:sz w:val="18"/>
          <w:szCs w:val="18"/>
        </w:rPr>
        <w:t>             SQL&gt;SELECT MAX(sal) FROM emp</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2   WHERE job = ‘SALESMAN’;</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Question.23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To display the minimum salary of employee</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r w:rsidRPr="00E11B5F">
        <w:rPr>
          <w:rFonts w:asciiTheme="majorHAnsi" w:hAnsiTheme="majorHAnsi"/>
          <w:color w:val="75AB00"/>
          <w:sz w:val="18"/>
          <w:szCs w:val="18"/>
          <w:bdr w:val="none" w:sz="0" w:space="0" w:color="auto" w:frame="1"/>
        </w:rPr>
        <w:t>    </w:t>
      </w:r>
      <w:r w:rsidRPr="00E11B5F">
        <w:rPr>
          <w:rFonts w:asciiTheme="majorHAnsi" w:hAnsiTheme="majorHAnsi"/>
          <w:color w:val="222222"/>
          <w:sz w:val="18"/>
          <w:szCs w:val="18"/>
        </w:rPr>
        <w:t>             SQL&gt;SELECT  MIN(sal) FROM emp</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 24</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To display the average salary and number of employees working in   department 20.     </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r w:rsidRPr="00E11B5F">
        <w:rPr>
          <w:rFonts w:asciiTheme="majorHAnsi" w:hAnsiTheme="majorHAnsi"/>
          <w:color w:val="75AB00"/>
          <w:sz w:val="18"/>
          <w:szCs w:val="18"/>
          <w:bdr w:val="none" w:sz="0" w:space="0" w:color="auto" w:frame="1"/>
        </w:rPr>
        <w:t>      </w:t>
      </w:r>
      <w:r w:rsidRPr="00E11B5F">
        <w:rPr>
          <w:rFonts w:asciiTheme="majorHAnsi" w:hAnsiTheme="majorHAnsi"/>
          <w:color w:val="222222"/>
          <w:sz w:val="18"/>
          <w:szCs w:val="18"/>
        </w:rPr>
        <w:t>          SQL&gt;SELECT  AVG(sal) , COUNT(*) FROM emp</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2     WHERE deptno = 20;</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Question.25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List the department numbers and number of employees in each   department.                 </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   </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SQL&gt;SELECT        deptno, COUNT(*) FROM emp</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2              GROUP BY deptno;</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 26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List the jobs and the number of employees in each job. The result   should be in descending order of the employees.</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   </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SQL&gt;SELECT        job, COUNT(*) FROM emp</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2              GROUP BY job</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3              ORDER BY 2 DESC ;</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Question.27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List the total    salary, maximum and minimum salary and the  average salary of employees job wise, for department number 20  only.                                   </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  </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SQL&gt;SELECT  job, SUM(sal), AVG(sal), MAX(sal), MIN(sal)</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2              FROM emp WHERE deptno = 20</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3              GROUP BY job;</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 28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List the average salary for all departments employing more than   five people.</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 </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SQL&gt;SELECT  deptno, AVG(sal) FROM emp</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2              GROUP BY deptno</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3              Having count(*) &gt; 5;</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Question.29</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  Create a new table using AS clause.</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       </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SQL&gt;CREATE TABLE new</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2 AS SELECT ename, job, sal FROM emp;</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Question.30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To confirm the contents of table NEW</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r w:rsidRPr="00E11B5F">
        <w:rPr>
          <w:rFonts w:asciiTheme="majorHAnsi" w:hAnsiTheme="majorHAnsi"/>
          <w:color w:val="75AB00"/>
          <w:sz w:val="18"/>
          <w:szCs w:val="18"/>
          <w:bdr w:val="none" w:sz="0" w:space="0" w:color="auto" w:frame="1"/>
        </w:rPr>
        <w:t>     </w:t>
      </w:r>
      <w:r w:rsidRPr="00E11B5F">
        <w:rPr>
          <w:rFonts w:asciiTheme="majorHAnsi" w:hAnsiTheme="majorHAnsi"/>
          <w:color w:val="222222"/>
          <w:sz w:val="18"/>
          <w:szCs w:val="18"/>
        </w:rPr>
        <w:t>            SQL&gt;SELECT * FROM new;</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Question.31</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Create an empty table.    </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  </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SQL&gt;CREATE TABLE empty</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2              AS SELECT * FROM dept</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3              WHERE 1 = 2;</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Question.32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To confirm the contents of the table empty.</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   </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SQL&gt;SELECT * FROM empty;</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Question.33</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Create a new table using references, check constraints and   Default values.</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 </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SQL&gt;CREATE TABLE SALESTAB</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2              (id NUMBER(2),</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3              custid REFERENCES customer,</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4              orddate DATE DEFAULT SYSDATE,</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5              shipdate DATE DEFAULT SYSDATE,</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6              status CHAR(1),</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7              CHECK(status IN(‘A’,’N’)));</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 34</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 Change the commission of employee 1234 to 555 and job to SALESMAN.</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    </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SQL&gt;UPDATE emp</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2              SET comm = 555, job=’SALESMAN’</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lastRenderedPageBreak/>
        <w:t>3              WHERE empno = 1234;</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 35 </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Increase salary of all employees of department 30 to 1.5 times the    previous salary.</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 </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SQL&gt;UPDATE emp</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2 SET sal = sal *1.5</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3 WHERE deptno = 30;</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Question.36</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Update loc of departments 40,60 of dept1 table to that of loc of  department  45  of  dept  table.(use  of  query  clause  of  update  statement)   </w:t>
      </w:r>
      <w:r w:rsidRPr="00E11B5F">
        <w:rPr>
          <w:rFonts w:asciiTheme="majorHAnsi" w:hAnsiTheme="majorHAnsi"/>
          <w:b/>
          <w:bCs/>
          <w:color w:val="222222"/>
          <w:sz w:val="18"/>
          <w:szCs w:val="18"/>
          <w:bdr w:val="none" w:sz="0" w:space="0" w:color="auto" w:frame="1"/>
        </w:rPr>
        <w:t>                                                                 </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      </w:t>
      </w:r>
      <w:r w:rsidRPr="00E11B5F">
        <w:rPr>
          <w:rFonts w:asciiTheme="majorHAnsi" w:hAnsiTheme="majorHAnsi"/>
          <w:b/>
          <w:bCs/>
          <w:color w:val="222222"/>
          <w:sz w:val="18"/>
          <w:szCs w:val="18"/>
          <w:bdr w:val="none" w:sz="0" w:space="0" w:color="auto" w:frame="1"/>
        </w:rPr>
        <w:t>              </w:t>
      </w:r>
      <w:r w:rsidRPr="00E11B5F">
        <w:rPr>
          <w:rFonts w:asciiTheme="majorHAnsi" w:hAnsiTheme="majorHAnsi"/>
          <w:color w:val="222222"/>
          <w:sz w:val="18"/>
          <w:szCs w:val="18"/>
        </w:rPr>
        <w:t>SQL&gt;UPDATE dept1</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2 SET loc=(SELECT loc FROM dept WHERE deptno=45)</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3 WHERE deptno IN (40,60);</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 37</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Confirm the changes made by the above statement.</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r w:rsidRPr="00E11B5F">
        <w:rPr>
          <w:rFonts w:asciiTheme="majorHAnsi" w:hAnsiTheme="majorHAnsi"/>
          <w:color w:val="75AB00"/>
          <w:sz w:val="18"/>
          <w:szCs w:val="18"/>
          <w:bdr w:val="none" w:sz="0" w:space="0" w:color="auto" w:frame="1"/>
        </w:rPr>
        <w:t>   </w:t>
      </w:r>
      <w:r w:rsidRPr="00E11B5F">
        <w:rPr>
          <w:rFonts w:asciiTheme="majorHAnsi" w:hAnsiTheme="majorHAnsi"/>
          <w:color w:val="222222"/>
          <w:sz w:val="18"/>
          <w:szCs w:val="18"/>
        </w:rPr>
        <w:t>                  SQL&gt;SELECT * FROM dept1;</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 38  </w:t>
      </w:r>
      <w:r w:rsidRPr="00E11B5F">
        <w:rPr>
          <w:rFonts w:asciiTheme="majorHAnsi" w:hAnsiTheme="majorHAnsi"/>
          <w:b/>
          <w:bCs/>
          <w:color w:val="0C70CF"/>
          <w:sz w:val="18"/>
          <w:szCs w:val="18"/>
          <w:bdr w:val="none" w:sz="0" w:space="0" w:color="auto" w:frame="1"/>
        </w:rPr>
        <w:t> Display employee name, salary, 13% of salary as bonus rounded to  near whole number.              </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r w:rsidRPr="00E11B5F">
        <w:rPr>
          <w:rFonts w:asciiTheme="majorHAnsi" w:hAnsiTheme="majorHAnsi"/>
          <w:color w:val="75AB00"/>
          <w:sz w:val="18"/>
          <w:szCs w:val="18"/>
          <w:bdr w:val="none" w:sz="0" w:space="0" w:color="auto" w:frame="1"/>
        </w:rPr>
        <w:t>     </w:t>
      </w:r>
      <w:r w:rsidRPr="00E11B5F">
        <w:rPr>
          <w:rFonts w:asciiTheme="majorHAnsi" w:hAnsiTheme="majorHAnsi"/>
          <w:color w:val="222222"/>
          <w:sz w:val="18"/>
          <w:szCs w:val="18"/>
        </w:rPr>
        <w:t>                 SQL &gt; SELECT ename, sal, ROUND(sal * 0.13 , 0) BONUS    FROM emp;</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0B2161"/>
          <w:sz w:val="18"/>
          <w:szCs w:val="18"/>
          <w:bdr w:val="none" w:sz="0" w:space="0" w:color="auto" w:frame="1"/>
        </w:rPr>
        <w:t>Question.39</w:t>
      </w:r>
      <w:r w:rsidRPr="00E11B5F">
        <w:rPr>
          <w:rFonts w:asciiTheme="majorHAnsi" w:hAnsiTheme="majorHAnsi"/>
          <w:b/>
          <w:bCs/>
          <w:color w:val="222222"/>
          <w:sz w:val="18"/>
          <w:szCs w:val="18"/>
          <w:bdr w:val="none" w:sz="0" w:space="0" w:color="auto" w:frame="1"/>
        </w:rPr>
        <w:t>   </w:t>
      </w:r>
      <w:r w:rsidRPr="00E11B5F">
        <w:rPr>
          <w:rFonts w:asciiTheme="majorHAnsi" w:hAnsiTheme="majorHAnsi"/>
          <w:b/>
          <w:bCs/>
          <w:color w:val="0C70CF"/>
          <w:sz w:val="18"/>
          <w:szCs w:val="18"/>
          <w:bdr w:val="none" w:sz="0" w:space="0" w:color="auto" w:frame="1"/>
        </w:rPr>
        <w:t>Display employee name, salary, 13% of salary as bonus truncated   to near whole number.            </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b/>
          <w:bCs/>
          <w:color w:val="75AB00"/>
          <w:sz w:val="18"/>
          <w:szCs w:val="18"/>
          <w:bdr w:val="none" w:sz="0" w:space="0" w:color="auto" w:frame="1"/>
        </w:rPr>
        <w:t>Answer:</w:t>
      </w:r>
      <w:r w:rsidRPr="00E11B5F">
        <w:rPr>
          <w:rFonts w:asciiTheme="majorHAnsi" w:hAnsiTheme="majorHAnsi"/>
          <w:color w:val="75AB00"/>
          <w:sz w:val="18"/>
          <w:szCs w:val="18"/>
          <w:bdr w:val="none" w:sz="0" w:space="0" w:color="auto" w:frame="1"/>
        </w:rPr>
        <w:t>     </w:t>
      </w:r>
      <w:r w:rsidRPr="00E11B5F">
        <w:rPr>
          <w:rFonts w:asciiTheme="majorHAnsi" w:hAnsiTheme="majorHAnsi"/>
          <w:color w:val="222222"/>
          <w:sz w:val="18"/>
          <w:szCs w:val="18"/>
        </w:rPr>
        <w:t>                  SQL &gt; SELECT ename, sal, TRUNC(sal * 0.13 , 0) BONUS</w:t>
      </w:r>
    </w:p>
    <w:p w:rsidR="00E65551" w:rsidRPr="00E11B5F" w:rsidRDefault="00E65551" w:rsidP="00E11B5F">
      <w:pPr>
        <w:shd w:val="clear" w:color="auto" w:fill="FFFFFF"/>
        <w:spacing w:after="0" w:line="240" w:lineRule="auto"/>
        <w:textAlignment w:val="baseline"/>
        <w:rPr>
          <w:rFonts w:asciiTheme="majorHAnsi" w:hAnsiTheme="majorHAnsi"/>
          <w:color w:val="222222"/>
          <w:sz w:val="18"/>
          <w:szCs w:val="18"/>
        </w:rPr>
      </w:pPr>
      <w:r w:rsidRPr="00E11B5F">
        <w:rPr>
          <w:rFonts w:asciiTheme="majorHAnsi" w:hAnsiTheme="majorHAnsi"/>
          <w:color w:val="222222"/>
          <w:sz w:val="18"/>
          <w:szCs w:val="18"/>
        </w:rPr>
        <w:t>FROM emp; </w:t>
      </w:r>
    </w:p>
    <w:p w:rsidR="008C1076" w:rsidRPr="00E11B5F" w:rsidRDefault="008C1076" w:rsidP="00E11B5F">
      <w:pPr>
        <w:pStyle w:val="Heading1"/>
        <w:spacing w:before="0" w:beforeAutospacing="0" w:after="0" w:afterAutospacing="0"/>
        <w:rPr>
          <w:rFonts w:asciiTheme="majorHAnsi" w:hAnsiTheme="majorHAnsi"/>
          <w:color w:val="373B41"/>
          <w:sz w:val="18"/>
          <w:szCs w:val="18"/>
        </w:rPr>
      </w:pPr>
    </w:p>
    <w:p w:rsidR="008C1076" w:rsidRPr="00E11B5F" w:rsidRDefault="008C1076" w:rsidP="00E11B5F">
      <w:pPr>
        <w:pStyle w:val="Heading1"/>
        <w:spacing w:before="0" w:beforeAutospacing="0" w:after="0" w:afterAutospacing="0"/>
        <w:rPr>
          <w:rFonts w:asciiTheme="majorHAnsi" w:hAnsiTheme="majorHAnsi"/>
          <w:color w:val="373B41"/>
          <w:sz w:val="18"/>
          <w:szCs w:val="18"/>
        </w:rPr>
      </w:pPr>
      <w:hyperlink r:id="rId11" w:history="1">
        <w:r w:rsidRPr="00E11B5F">
          <w:rPr>
            <w:rStyle w:val="Hyperlink"/>
            <w:rFonts w:asciiTheme="majorHAnsi" w:hAnsiTheme="majorHAnsi"/>
            <w:color w:val="373B41"/>
            <w:sz w:val="18"/>
            <w:szCs w:val="18"/>
          </w:rPr>
          <w:t>SQL PRACTICE</w:t>
        </w:r>
      </w:hyperlink>
    </w:p>
    <w:p w:rsidR="008C1076" w:rsidRPr="00E11B5F" w:rsidRDefault="008C1076" w:rsidP="00E11B5F">
      <w:pPr>
        <w:shd w:val="clear" w:color="auto" w:fill="FFFFFF"/>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974" name="Picture 974" descr="https://3.bp.blogspot.com/-yuCtG5nCwtM/XDxGJfOuJMI/AAAAAAAAPbI/ENz3WQ6sHGorqbqC2gHK2G0C0POeXlPsACLcBGAs/s1600/Programs%2Bfor%2BSelenium%252811%2529.pn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https://3.bp.blogspot.com/-yuCtG5nCwtM/XDxGJfOuJMI/AAAAAAAAPbI/ENz3WQ6sHGorqbqC2gHK2G0C0POeXlPsACLcBGAs/s1600/Programs%2Bfor%2BSelenium%252811%2529.png">
                      <a:hlinkClick r:id="rId12"/>
                    </pic:cNvPr>
                    <pic:cNvPicPr>
                      <a:picLocks noChangeAspect="1" noChangeArrowheads="1"/>
                    </pic:cNvPicPr>
                  </pic:nvPicPr>
                  <pic:blipFill>
                    <a:blip r:embed="rId13"/>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 Display the details of all employees</w:t>
      </w: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SQL&gt;Select *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2) Display the depart information from department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SQL&gt;select * from dept;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3) Display the name and job for all the employees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SQL&gt;select ename,job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4) Display the name and salary  for all the employees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SQL&gt;select ename,sal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5) Display the employee no and totalsalary  for all the employees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SQL&gt;select empno,ename,sal,comm, sal+nvl(comm,0) as"total  salary" from</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lastRenderedPageBreak/>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6) Display the employee name and annual salary for all employees.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SQL&gt;select ename, 12*(sal+nvl(comm,0)) as "annual Sal"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7) Display the names of all the employees who are working in depart number 10.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SQL&gt;select emame from emp where deptno=10;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8) Display the names of all the employees who are working as clerks and</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drawing a salary more than 3000.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SQL&gt;select ename from emp where job='CLERK' and sal&gt;3000;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9) Display the employee number and name  who are earning comm.</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SQL&gt;select empno,ename from emp where comm is not null;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10) Display the employee number and name  who do not earn any comm.</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empno,ename from emp where comm is null;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11) Display the names of employees who are working as clerks,salesman or</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analyst and drawing a salary more than 3000.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where job='CLERK' OR JOB='SALESMAN'</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OR JOB='ANALYST' AND SAL&gt;3000;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12) Display the names of the employees who are working in the company for</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the past 5 years;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where to_char(sysdate,'YYYY')-to_char(hiredate,'YYYY')&gt;=5;</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13) Display the list of employees who have joined the company before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30-JUN-90 or after 31-DEC-90.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a)select ename from emp where hiredate &lt; '30-JUN-1990' or hiredate &gt;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'31-DEC-90';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14) Display current Date.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sysdate from dual;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15) Display the list of all users in your database(use catalog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username from all_users;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16) Display the names of all tables from current user;</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tname from tab;</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17) Display the name of the current user.</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SQL&gt;show user</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lastRenderedPageBreak/>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18) Display the names of employees working in depart number 10 or 20 or 40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or employees working as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CLERKS, SALESMAN or ANALYST.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where deptno in (10, 20, 40) or job</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in ('CLERKS','SALESMAN','ANALYST');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19) Display the names of employees whose name starts with alphabet 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where ename like 'S%';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20) Display the Employee names for employees whose name ends with alphabet 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where ename like '%S';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21) Display the names of employees whose names have second alphabet A in</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their names.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where ename like '_A%';</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22) select the names of the employee whose names is exactly five characters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in length.</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where length (ename) =5;</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23) Display the names of the employee who ar e not working as MANAGERS.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where job not in ('MANAGER');</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24) Display the names of the employee who are not work ing as SALESMAN OR</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CLERK OR ANALYST.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where job not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In ('SALESMAN','CLERK','ANALYST');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25) Display all rows from EMP table. The system should wait after every</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Screen full of information.</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SQL&gt;set pause on</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26) Display the total number of employee working in the company.</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count (*)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27) Display the total salary beiging paid to all employees.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sum (Sal)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28) Display the maximum salary from emp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max (Sal)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lastRenderedPageBreak/>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29) Display the minimum salary from emp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K SQL&gt;select min (Sal)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30) Display the average salary from emp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avg(sal)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31) Display the maximum salary being paid to CLERK.</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max(sal) from emp where job='CLERK';</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32) Display the maximum salary being paid to depart number 20.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max(sal) from emp where deptno=20;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33) Display the minimum salary being paid to any SALESMAN.</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min(sal) from emp where job='SALESMAN';</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34) Display the average salary drawn by MANAGERS.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avg(sal) from emp where job='MANAGER';</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35) Display the total salary drawn by ANALYST working in depart number 40.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sum(sal) from emp where job='ANALYST' and deptno=40;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36) Display the names of the employee in order of salary i.e the name of</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the employee earning lowest salary    should salary appear first.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order by sal;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37) Display the names of the employee in descending order of salary.</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a)select ename from emp order by sal desc;</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38) Display the names of the employee in order of employee name.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a)select ename from emp order by ename;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39) Display empno,ename,deptno,sal sort the output first base on name and</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within name by deptno and with in deptno by sal.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empno,ename,deptno,sal from emp order by</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40) Display the name of the employee along with their annual salary(sal*12).The name of the employee earning highest annual salary should apper first.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ename,sal*12 from emp order by sal desc;</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lastRenderedPageBreak/>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41) Display name,salary,hra,pf,da,total salary for each employee. The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output should be in the order of total salary,hra 15% of salary,da 10% of salary,pf 5%</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salary,total salary will be(salary+hra+da)-pf.</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ename,sal,sal/100*15 as hra,sal/100*5 as pf,sal/100*10 as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da, sal+sal/100*15+sal/100*10-sal/100*5 as total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42) Display depart numbers and total number of employees working in each</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department.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deptno,count(deptno)from emp group by deptno;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43) Display the various jobs and total number of employees within each job</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group.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job,count(job)from emp group by job;</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44) Display the depart numbers and total salary for each department.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deptno,sum(sal) from emp group by deptno;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45) Display the depart numbers and max salary for each department.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deptno,max(sal) from emp group by deptno;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46) Display the various jobs and total salary for each job</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job,sum(sal) from emp group by job;</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48) Display the depart numbers with more than three employees in each dept.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deptno,count(deptno) from emp group by deptno having</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count(*)&gt;3;</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49) Display the various jobs along with total salary for each of the jobs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where total salary is greater than 40000.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job,sum(sal) from emp group by job having sum(sal)&gt;40000;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50) Display the various jobs along with total number of employees in each</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job.The output should contain only those  jobs with more than three employees.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job,count(empno) from emp group by job having count(job)&gt;3</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lastRenderedPageBreak/>
        <w:t>51) Display the name of the empployee who earns highest salary.</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where sal=(select max(sal)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52) Display the employee number and name for employee working as clerk and</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earning highest salary among clerks.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empno,ename from emp where where job='CLERK'</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and sal=(select max(sal) from emp  where job='CLERK');</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53) Display the names of salesman who earns a salary more than the highest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salary of any clerk.</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ename,sal from emp where job='SALESMAN' and sal&gt;(select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max(sal)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where job='CLERK');</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54) Display the names of clerks who earn a salary more than the lowest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salary of any salesman.</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where job='CLERK' and sal&gt;(select min(sal)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where job='SALESMAN');</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Display the names of employees who earn a salary more than that of</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Jones or that of salary grether than   that of scott.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ename,sal from emp where sal&gt;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sal from emp where ename='JONES')and sal&gt; (select sal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where ename='SCOTT');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55) Display the names of the employees who earn highest salary in their</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respective departments.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ename,sal,deptno from emp where sal in(select max(sal) from</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emp group by deptno);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56) Display the names of the employees who earn highest salaries in their</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respective job groups.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ename,sal,job from emp where sal in(select max(sal)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group by job)</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57) Display the employee names who are working in accounting department.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where deptno=(select deptno from dept where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dname='ACCOUNTING')</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58) Display the employee names who are working in Chicago.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where deptno=(select deptno from dept where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LOC='CHICAGO')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lastRenderedPageBreak/>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59) Display the Job groups having total salary greater than the maximum</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salary for managers.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JOB,SUM(SAL) FROM EMP GROUP BY JOB HAVING SUM(SAL)&gt;(SELECT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MAX(SAL) FROM EMP WHERE JOB='MANAGER');</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60) Display the names of employees from department number 10 with salary</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greater than that of any employee working in other department.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where deptno=10 and sal&gt;any(select sal from</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emp where deptno not in 10).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61) Display the names of the employees from department number 10 with</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salary greater than that of all employee working in other departments.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where deptno=10 and sal&gt;all(select sal from</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emp where deptno not in 10).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62) Display the names of the employees in Uppercase.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upper(ename)from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63) Display the names of the employees in Lowecase.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lower(ename)from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64) Display the names of the employees in Propercase.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initcap(ename)from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65) Display the length of Your name using appropriate function.</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length('name') from dual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66) Display the length of all the employee names.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length(ename)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67) select name of the employee concatenate with employee number.</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ename||empno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68) User appropriate function and extract 3 characters starting from 2</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characters from the following  string 'Oracle'. i.e the out put should be 'ac'.</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substr('oracle',3,2) from dual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69) Find the First occurance of character 'a' from the following string i.e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'Computer Maintenance Corporation'.</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INSTR('Computer Maintenance Corporation','a',1) FROM DUAL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lastRenderedPageBreak/>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70) Replace every occurance of alphabhet A with B in the string Allens(use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translate function)</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translate('Allens','A','B') from dual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71) Display the informaction from emp table.Where job manager is found it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should be displayed as boos(Use replace function).</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replace(JOB,'MANAGER','BOSS')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72) Display empno,ename,deptno from emp table.Instead of display department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numbers</w:t>
      </w:r>
      <w:bookmarkStart w:id="0" w:name="_msoanchor_1"/>
      <w:bookmarkEnd w:id="0"/>
      <w:r w:rsidRPr="00E11B5F">
        <w:rPr>
          <w:rFonts w:asciiTheme="majorHAnsi" w:hAnsiTheme="majorHAnsi"/>
          <w:color w:val="373B41"/>
          <w:sz w:val="18"/>
          <w:szCs w:val="18"/>
        </w:rPr>
        <w:fldChar w:fldCharType="begin"/>
      </w:r>
      <w:r w:rsidRPr="00E11B5F">
        <w:rPr>
          <w:rFonts w:asciiTheme="majorHAnsi" w:hAnsiTheme="majorHAnsi"/>
          <w:color w:val="373B41"/>
          <w:sz w:val="18"/>
          <w:szCs w:val="18"/>
        </w:rPr>
        <w:instrText xml:space="preserve"> HYPERLINK "https://www.blogger.com/null" </w:instrText>
      </w:r>
      <w:r w:rsidRPr="00E11B5F">
        <w:rPr>
          <w:rFonts w:asciiTheme="majorHAnsi" w:hAnsiTheme="majorHAnsi"/>
          <w:color w:val="373B41"/>
          <w:sz w:val="18"/>
          <w:szCs w:val="18"/>
        </w:rPr>
        <w:fldChar w:fldCharType="separate"/>
      </w:r>
      <w:r w:rsidRPr="00E11B5F">
        <w:rPr>
          <w:rStyle w:val="Hyperlink"/>
          <w:rFonts w:asciiTheme="majorHAnsi" w:hAnsiTheme="majorHAnsi"/>
          <w:sz w:val="18"/>
          <w:szCs w:val="18"/>
        </w:rPr>
        <w:t>[B1]</w:t>
      </w:r>
      <w:r w:rsidRPr="00E11B5F">
        <w:rPr>
          <w:rFonts w:asciiTheme="majorHAnsi" w:hAnsiTheme="majorHAnsi"/>
          <w:color w:val="373B41"/>
          <w:sz w:val="18"/>
          <w:szCs w:val="18"/>
        </w:rPr>
        <w:fldChar w:fldCharType="end"/>
      </w:r>
      <w:r w:rsidRPr="00E11B5F">
        <w:rPr>
          <w:rFonts w:asciiTheme="majorHAnsi" w:hAnsiTheme="majorHAnsi"/>
          <w:color w:val="373B41"/>
          <w:sz w:val="18"/>
          <w:szCs w:val="18"/>
        </w:rPr>
        <w:t> </w:t>
      </w:r>
      <w:r w:rsidRPr="00E11B5F">
        <w:rPr>
          <w:rStyle w:val="apple-converted-space"/>
          <w:rFonts w:asciiTheme="majorHAnsi" w:hAnsiTheme="majorHAnsi"/>
          <w:color w:val="373B41"/>
          <w:sz w:val="18"/>
          <w:szCs w:val="18"/>
        </w:rPr>
        <w:t> </w:t>
      </w:r>
      <w:r w:rsidRPr="00E11B5F">
        <w:rPr>
          <w:rFonts w:asciiTheme="majorHAnsi" w:hAnsiTheme="majorHAnsi"/>
          <w:color w:val="373B41"/>
          <w:sz w:val="18"/>
          <w:szCs w:val="18"/>
        </w:rPr>
        <w:t>display the related department name(Use decode function).</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empno,ename,decode(deptno,10,'ACCOUNTING',20,'RESEARCH',30,'SALES',40,'OPRATIONS')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73) Display your age in days.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to_date(sysdate)-to_date('10-sep-77')from dual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74) Display your age in months.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months_between(sysdate,'10-sep-77') from dual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75) Display the current date as 15th Augest Friday Nineteen Ninety Saven.</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to_char(sysdate,'ddth Month day year') from dual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76) Display the following output for each row from emp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scott has joined the company on wednesday 13th August ninten nintey.</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HAS JOINED THE COMPANY ON  '||to_char(HIREDATE,'day</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ddth Month  year')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77) Find the date for nearest saturday after current date.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NEXT_DAY(SYSDATE,'SATURDAY')FROM DUAL;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78) Display current time.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to_char(sysdate,'hh:MM:ss') from dual.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79) Display the date three months Before the current date.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add_months(sysdate,3) from dual;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80) Display the common jobs from department number 10 and 20.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job from emp where deptno=10 and job in(select job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where deptno=20);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lastRenderedPageBreak/>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81) Display the jobs found in department 10 and 20 Eliminate duplicate jobs.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distinct(job) from emp where deptno=10 or deptno=20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(or)</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distinct(job) from emp where deptno in(10,20);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82) Display the jobs which are unique to department 10.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distinct(job) from emp where deptno=10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83) Display the details of those who do not have any person working under them.</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e.ename from emp,emp e where emp.mgr=e.empno group by</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e.ename having count(*)=1;</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84) Display the details of those employees who are in sales department and</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grade is 3.</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 from emp where deptno=(select deptno from dept where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dname='SALES')and sal between(select losal from salgrade where grade=3)and</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(select hisal from salgrade where grade=3);</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85) Display those who are not managers and who are managers any one.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i)display the managers names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distinct(m.ename) from emp e,emp m where m.empno=e.mgr;</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ii)display the who are not managers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where ename not in(select distinct(m.ename)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from emp e,emp m where m.empno=e.mgr);</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86) Display those employee whose name contains not less than 4 characters.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where length(ename)&gt;4;</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87) Display those department whose name start with "S" while the location</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name ends with "K".</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dname from dept where dname like 'S%' and loc like '%K';</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88) Display those employees whose manager name is JONES.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p.ename from emp e,emp p where e.empno=p.mgr and</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e.ename='JONES';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89) Display those employees whose salary is more than 3000 after giving 20%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increment.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lastRenderedPageBreak/>
        <w:t>SQL&gt;select ename,sal from emp where (sal+sal*.2)&gt;3000;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90) Display all employees while their dept names;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ename,dname from emp,dept where emp.deptno=dept.deptno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91) Display ename who are working in sales dept.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where deptno=(select deptno from dept where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dname='SALES');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92) Display employee name,deptname,salary and comm for those sal in between</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2000 to 5000 while location is chicago.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ename,dname,sal,comm from emp,dept where sal  between 2000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and 5000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and loc='CHICAGO' and emp.deptno=dept.deptno;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93) Display those employees whose salary greter than his manager salary.</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SQL&gt;select p.ename from EMP e, EMP p where e.empno=p.mgr and p.sal&gt;e.sal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94) Display those employees who are working in the same dept where his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manager is work.</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SQL&gt;select p.ename from emp e,emp p where e.empno=p.mgr and</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p.deptno=e.deptno;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95) Display those employees who are not working under any manager.</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SQL&gt;select ename from emp where mgr is null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96) Display grade and employees name for the dept no 10 or 30 but grade is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not 4 while joined the company before 31-dec-82.</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grade from EMP, salgrade where Sal between losal and</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Hisal and deptno     in (10, 30) and grade&lt;&gt;4 and hiredate&lt;'31-DEC-82';</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97) Update the salary of each employee by 10% increments that are not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Eligiblw for commission.</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SQL&gt;update emp set sal=sal+sal*10/100 where comm is null;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98) SELECT that employee who joined the company before 31-dec-82 while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Their dept location is newyork or Chicago.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SQL&gt; SELECT EMPNO, ENAME, HIREDATE, DNAME, LOC FROM EMP, DEPT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 WHERE (EMP.DEPTNO=DEPT.DEPTNO) AND</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lastRenderedPageBreak/>
        <w:t>HIREDATE &lt;'31-DEC-82' AND DEPT.LOC IN ('CHICAGO','NEW YORK');</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99) DISPLAY EMPLOYEE NAME, JOB, DEPARTMENT, LOCATION FOR ALL WHO ARE WORKING</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AS MANAGER?</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JOB, DNAME, LOCATION from EMP, DEPT where mgr is not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Null;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100) DISPLAY THOSE EMPLOYEES WHOSE MANAGER NAME IS JONES? --</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[AND ALSO DISPLAY THEIR MANAGER NAME]?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 SELECT P.ENAME FROM EMP E, EMP P WHERE E.EMPNO=P.MGR AND</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E.ENAME='JONES';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101) Display name and salary of ford if his salary is equal to hisal of his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Grade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a)  Select ename, sal, grade from EMP, salgrade where sal between losal and</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hisal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and ename ='FORD' AND HISAL=SAL;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102) Display employee name, job, depart name, manager name, his grade and make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out an under department wise?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E.ENAME, E.JOB, DNAME, EMP.ENAME, GRADE FROM EMP,EMP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E, SALGRADE, DEPT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WHERE EMP.SAL BETWEEN LOSAL AND HISAL AND EMP.EMPNO=E.MGR</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AND EMP.DEPTNO=DEPT.DEPTNO ORDER BY DNAME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103) List out all employees name,job,salary,grade and depart name for every</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one in the company  except 'CLERK'.Sort on salary display the highest salary?</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ENAME,JOB,DNAME,SAL,GRADE FROM EMP,SALGRADE,DEPT WHERE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SAL BETWEEN LOSAL AND HISAL AND EMP.DEPTNO=DEPT.DEPTNO AND JOB</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NOT IN('CLERK')ORDER BY SAL ASC;</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104) Display the employee name,job and his manager.Display also employee who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are without manager?</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e.ename,e.job,eMP.ename AS Manager from emp,emp e where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emp.empno(+)=e.mgr</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105) Find out the top 5 earners of company?</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DISTINCT SAL FROM EMP E WHERE 5&gt;=(SELECT COUNT(DISTINCT SAL)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FROM</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lastRenderedPageBreak/>
        <w:t>           EMP A WHERE A.SAL&gt;=E.SAL)ORDER BY SAL DESC;</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106) Display name of those employee who are getting the highest salary?</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where sal=(select max(sal)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107) Display those employee whose salary is equal to average of maximum and</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minimum?</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where sal=(select max(sal)+min(sal)/2 from</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108) Select count of employee in each department  where count greater than 3?</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count(*) from emp group by deptno having count(deptno)&gt;3</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109) Display dname where at least 3 are working and display only department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name?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distinct d.dname from dept d,emp e where d.deptno=e.deptno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and 3&gt;any</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(select count(deptno) from emp group by deptno)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110) Display name of those managers name whose salary is more than average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salary of his company?</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E.ENAME,EMP.ENAME FROM EMP,EMP 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WHERE EMP.EMPNO=E.MGR AND E.SAL&gt;(SELECT AVG(SAL)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111)Display those managers name whose salary is more than average salary of</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his employee?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DISTINCT EMP.ENAME FROM EMP,EMP E WHERE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E.SAL &lt;(SELECT AVG(EMP.SAL)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WHERE EMP.EMPNO=E.MGR GROUP BY EMP.ENAME) AND</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EMP.EMPNO=E.MGR;</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112) Display employee name,sal,comm and net pay for those employee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whose net pay is greter than or equal to any other employee salary of</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the company?</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ename,sal,comm,sal+nvl(comm,0) as NetPay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where sal+nvl(comm,0) &gt;any (select sal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113) Display all employees names with total sal of company with each</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employee name?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ENAME,(SELECT SUM(SAL)  FROM EMP)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lastRenderedPageBreak/>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114) Find out last 5(least)earners of the company.?</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DISTINCT SAL FROM EMP E WHERE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5&gt;=(SELECT COUNT(DISTINCT SAL) FROM EMP A WHERE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A.SAL&lt;=E.SAL)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ORDER BY SAL DESC;</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115) Find out the number of employees whose salary is greater than their</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manager salary?</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E.ENAME FROM EMP ,EMP E WHERE EMP.EMPNO=E.MGR</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AND EMP.SAL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116) Display those department where no employee working?</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dname from emp,dept where emp.deptno not in(emp.deptno)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117) Display those employee whose salary is ODD value?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 from emp where sal&lt;0 o:p=""&gt;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118) Display those employee whose salary contains alleast 3 digits?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 from emp where length(sal)&gt;=3;</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119) Display those employee who joined in the company in the month of Dec?</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where to_char(hiredate,'MON')='DEC';</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120) Display those employees whose name contains "A"?</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where instr(ename,'A')&gt;0;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or</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where ename like('%A%');</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121) Display those employee whose deptno is available in salary?</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emp.ename from emp, emp e where emp.sal=e.deptno;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122) Display those employee whose first 2 characters from hiredate -last 2</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characters of salary?</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ename,SUBSTR(hiredate,1,2)||ENAME||substr(sal,-2,2)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123) Display those employee whose 10% of salary is equal to the year of</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joining?</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where to_char(hiredate,'YY')=sal*0.1;</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124) Display those employee who are working in sales or research?</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lastRenderedPageBreak/>
        <w:t>SQL&gt;SELECT ENAME FROM EMP WHERE DEPTNO IN(SELECT DEPTNO FROM DEPT WHERE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DNAME IN('SALES','RESEARCH'));</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125) Display the grade of jones?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ENAME,GRADE FROM EMP,SALGRADE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WHERE SAL BETWEEN LOSAL AND HISAL AND Ename='JONES';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126) Display those employees who joined the company before 15 of the month?</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a)select ename from emp where to_char(hiredate,'DD')&lt;15 o:p=""&gt;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127) Display those employee who has joined before 15th of the month.</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a)select ename from emp where to_char(hiredate,'DD')&lt;15 o:p=""&gt;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128) Delete those records where no of employees in a particular department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is less than 3.</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SQL&gt;delete from emp where deptno=(select deptno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group by deptno having count(deptno)&lt;3 o:p=""&gt;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129) Display the name of the department where no employee working.</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 SELECT E.ENAME,E.JOB,M.ENAME,M.JOB FROM EMP E,EMP M</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WHERE E.MGR=M.EMPNO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130) Display those employees who are working as manager.</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M.ENAME MANAGER FROM EMP M ,EMP 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WHERE E.MGR=M.EMPNO GROUP BY M.ENAME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131) Display those employees whose grade is equal to any number of sal but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not equal to first number of sal?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 SELECT ENAME,GRADE FROM EMP,SALGRADE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WHERE GRADE NOT IN(SELECT SUBSTR(SAL,0,1)FROM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132) Print the details of all the employees who are Sub-ordinate to BLAKE?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emp.ename from emp, emp e where emp.mgr=e.empno and</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e.ename='BLAKE';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133) Display employee name and his salary whose salary is greater than</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highest average of department number?</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SAL FROM EMP WHERE SAL&gt;(SELECT MAX(AVG(SAL))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GROUP BY DEPTNO);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lastRenderedPageBreak/>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134) Display the 10th record of emp table(without using rowid)</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 FROM EMP WHERE ROWNUM&lt;11 o:p=""&gt;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MINUS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SELECT * FROM EMP WHERE ROWNUM&lt;10 o:p=""&gt;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135) Display the half of the ename's in upper case and remaining lowercase?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SUBSTR(LOWER(ENAME),1,3)||SUBSTR(UPPER(ENAME),3,LENGTH(ENAME))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136) Display the 10th record of emp table without using group by and rowid?</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 FROM EMP WHERE ROWNUM&lt;11 o:p=""&gt;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MINUS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SELECT * FROM EMP WHERE ROWNUM&lt;10 o:p=""&gt;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Delete the 10th record of emp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SQL&gt;DELETE FROM EMP WHERE EMPNO=(SELECT EMPNO FROM EMP WHERE ROWNUM&lt;11 o:p=""&gt;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MINUS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SELECT EMPNO FROM EMP WHERE ROWNUM&lt;10 o:p=""&gt;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137) Create a copy of emp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SQL&gt;create table new_table as select * from emp where 1=2;</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138) Select ename if ename exists more than once.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e group by ename having count(*)&gt;1;</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139) Display all enames in reverse order?(SMITH:HTIMS).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REVERSE(ENAME)FROM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140) Display those employee whose joining of month and grade is equal.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WHERE SAL BETWEEN</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(SELECT LOSAL FROM SALGRADE WHERE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GRADE=TO_CHAR(HIREDATE,'MM')) AND</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(SELECT HISAL FROM SALGRADE WHERE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GRADE=TO_CHAR(HIREDATE,'MM'));</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141) Display those employee whose joining DATE is available in deptno.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 WHERE TO_CHAR(HIREDATE,'DD')=DEPTNO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142) Display those employees name as follows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A ALLEN</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B BLAKE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lastRenderedPageBreak/>
        <w:t>SQL&gt; SELECT SUBSTR(ENAME,1,1),ENAME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143) List out the employees ename,sal,PF(20% OF SAL)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ENAME,SAL,SAL*.2 AS PF FROM EMP;       </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144) Create table emp with only one column empno;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SQL&gt;Create table emp as select empno from emp where 1=2;</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145) Add this column to emp table ename vrachar2(20).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SQL&gt;alter table emp add(ename varchar2(20));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146) Oops I forgot give the primary key constraint.  Add in now.</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SQL&gt;alter table emp add primary key(empno);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147) Now increase the length of ename column to 30 characters.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SQL&gt;alter table emp modify(ename varchar2(30));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148) Add salary column to emp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SQL&gt;alter table emp add(sal number(10));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149) I want to give a validation saying that salary cannot be greater 10,000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(note give a name to this constraint)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SQL&gt;alter table emp add constraint chk_001 check(sal&lt;=10000)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150) For the time being I have decided that I will not impose this validation.My boss has agreed to pay more than 10,000.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SQL&gt;again alter the table or drop constraint with  alter table emp drop constraint chk_001 (or)Disable the constraint by using  alter table emp modify constraint chk_001 disable;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151) My boss has changed his mind.  Now he doesn't want to pay more than</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10,000.so revoke that salary constraint.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SQL&gt;alter table emp modify constraint chk_001 enable;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152) Add column called as mgr to your emp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SQL&gt;alter table emp add(mgr number(5));</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153) Oh! This column should be related to empno.  Give a command to add this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constraint.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SQL&gt;ALTER TABLE EMP ADD CONSTRAINT MGR_DEPT FOREIGN KEY(MGR) REFERENCES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EMP(EMPNO)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lastRenderedPageBreak/>
        <w:t>                                     </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154) Add deptno column to your emp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SQL&gt;alter table emp add(deptno number(5));  </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155) This deptno column should be related to deptno column of dept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SQL&gt;alter table emp add constraint dept_001 foreign key(deptno)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reference dept(deptno) </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[deptno should be primary key]</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156) Give the command to add the constraint.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SQL&gt;alter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157) Create table called as newemp.  Using single command create this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as well as get data into this table(use create table as);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SQL&gt;create table newemp as select *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SQL&gt;Create table called as newemp.  This table should contain only</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empno,ename,dname.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SQL&gt;create table newemp as select empno,ename,dname from emp,dept where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1=2;</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158) Delete the rows of employees who are working in the company for more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than 2 years.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SQL&gt;delete from emp where (sysdate-hiredate)/365&gt;2;</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159) Provide a commission(10% Comm Of Sal) to employees who are not earning</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any commission.</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sal*0.1 from emp where comm is null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160) If any employee has commission his commission should be incremented by</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10% of his salary.</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SQL&gt;update emp set comm=sal*.1 where comm is not null;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161) Display employee name and department name for each employee.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empno,dname from emp,dept where emp.deptno=dept.deptno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162)Display employee number,name and location of the department in which he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is working.</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empno,ename,loc,dname from emp,dept where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emp.deptno=dept.deptno;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163) Display ename,dname even if there are no employees working in a</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lastRenderedPageBreak/>
        <w:t>particular department(use outer join).</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ename,dname from emp,dept where emp.deptno=dept.deptno(+)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164) Display employee name and his manager name.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p.ename,e.ename from emp e,emp p where e.empno=p.mgr;</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165) Display the department name and total number of employees in each</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department.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dname,count(ename) from emp,dept where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emp.deptno=dept.deptno group by dname;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166)Display the department name along with total salary in each department.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dname,sum(sal) from emp,dept where emp.deptno=dept.deptno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group by dname;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167) Display itemname and total sales amount for each item.</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itemname,sum(amount) from item group by itemname;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168) Write a Query To Delete The Repeted Rows from emp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SQL&gt;Delete from emp where rowid not in(select min(rowid)from emp group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by ename)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169) TO DISPLAY 5 TO 7 ROWS FROM A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where rowid in(select rowid from emp where rownum&lt;=7</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minus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select rowid from empi where rownum&lt;5 o:p=""&gt;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170)  DISPLAY  TOP N ROWS FROM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 FROM</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(SELECT *  FROM EMP ORDER BY ENAME DESC)</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WHERE ROWNUM &lt;10 o:p=""&gt;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171) DISPLAY   TOP 3 SALARIES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SAL FROM ( SELECT  * FROM EMP ORDER  BY SAL DESC )</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WHERE ROWNUM &lt;4 o:p=""&gt;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172) DISPLAY  9th FROM THE EMP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SQL&gt;SELECT ENAME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WHERE ROWID=(SELECT ROWID FROM EMP WHERE ROWNUM&lt;=10</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MINUS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SELECT ROWID FROM EMP WHERE ROWNUM &lt;10 o:p=""&gt;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lastRenderedPageBreak/>
        <w:t>                     select second max salary from emp;</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select max(sal) fromemp where sal&lt;(select  max(sal) from emp);</w:t>
      </w:r>
    </w:p>
    <w:p w:rsidR="008C1076" w:rsidRPr="00E11B5F" w:rsidRDefault="008C1076" w:rsidP="00E11B5F">
      <w:pPr>
        <w:pStyle w:val="Heading1"/>
        <w:spacing w:before="0" w:beforeAutospacing="0" w:after="0" w:afterAutospacing="0"/>
        <w:rPr>
          <w:rFonts w:asciiTheme="majorHAnsi" w:hAnsiTheme="majorHAnsi"/>
          <w:color w:val="373B41"/>
          <w:sz w:val="18"/>
          <w:szCs w:val="18"/>
        </w:rPr>
      </w:pPr>
    </w:p>
    <w:p w:rsidR="008C1076" w:rsidRPr="00E11B5F" w:rsidRDefault="008C1076" w:rsidP="00E11B5F">
      <w:pPr>
        <w:pStyle w:val="Heading1"/>
        <w:spacing w:before="0" w:beforeAutospacing="0" w:after="0" w:afterAutospacing="0"/>
        <w:rPr>
          <w:rFonts w:asciiTheme="majorHAnsi" w:hAnsiTheme="majorHAnsi"/>
          <w:color w:val="373B41"/>
          <w:sz w:val="18"/>
          <w:szCs w:val="18"/>
        </w:rPr>
      </w:pPr>
      <w:hyperlink r:id="rId14" w:history="1">
        <w:r w:rsidRPr="00E11B5F">
          <w:rPr>
            <w:rStyle w:val="Hyperlink"/>
            <w:rFonts w:asciiTheme="majorHAnsi" w:hAnsiTheme="majorHAnsi"/>
            <w:color w:val="373B41"/>
            <w:sz w:val="18"/>
            <w:szCs w:val="18"/>
          </w:rPr>
          <w:t>MANUAL TESTING REAL TIME INTERVIEW QUESTIONS &amp; ANSWERS</w:t>
        </w:r>
      </w:hyperlink>
    </w:p>
    <w:p w:rsidR="008C1076" w:rsidRPr="00E11B5F" w:rsidRDefault="008C1076" w:rsidP="00E11B5F">
      <w:pPr>
        <w:spacing w:after="0" w:line="240" w:lineRule="auto"/>
        <w:rPr>
          <w:rFonts w:asciiTheme="majorHAnsi" w:hAnsiTheme="majorHAnsi"/>
          <w:color w:val="373B41"/>
          <w:sz w:val="18"/>
          <w:szCs w:val="18"/>
        </w:rPr>
      </w:pPr>
    </w:p>
    <w:p w:rsidR="008C1076" w:rsidRPr="00E11B5F" w:rsidRDefault="008C1076" w:rsidP="00E11B5F">
      <w:pPr>
        <w:spacing w:after="0" w:line="240" w:lineRule="auto"/>
        <w:jc w:val="center"/>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1. How will you receive the project requirements?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The finalized SRS will be placed in a project repository; we will access it from there</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2. What will you do with SRS?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SRS stands for software requirement specification. SRS is used to understand the project functionality from business and functional point of view.</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3. What is FRS? How it different from SRS?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A.srs describes what client is expecting from the system. For example in case of Gmail SRS consists details like first page should be login, to access mail box user should be authenticated. FRS describes how above requirements will be developed .in FRS, the        functionality in SRS will be written down in more technical terms. For example in case of Gmail FRS consists details like for login what fields should be present and what are valid inputs. This means FRS will have screen level details of the application.</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Note: In many projects SRS itself will be designed at screen level details of the application.</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4. Is the testing team involved in SRS preparation?</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Business analyst prepare the SRS document by interacting with the client. However a senior testing team member can also be involved in requirements collections along with the development team and the business analyst team.</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5. How does your requirements document look like?</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It contains lots of use cases where each use case explains one or more functionalities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6. How will you understand the requirements?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If it is known domain by going through use cases i can understand the requirements. if i have some queries, i will discuss them with business analyst(BA) for clarifications. if it is new domain, first i will get domain training them i go through the use cases. If the    project requirements are very confusing, then (BA) can also walk through each use case.</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7. How do u understand functionality without screens?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We get wireframes in the usecases which helps a lot to understand the functionality</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8. What is wireframe?</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A diagram which stimulates the feel of the actual screen.</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9. What is usecase?</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Usecase explains the step by step procedure of how a particular functionality of s/w is used by the end user.usecase contains sections such as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 usecase id</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lastRenderedPageBreak/>
        <w:t>     . usecase name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 decription</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 flow of events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 alternative flow of events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 pre,post conditions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10. Where you involved in writing the usecases?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I am aware of how usecases looks like and i can write if required. but i have never got an opportunity to write the usecases because these are prepared by requirements gathering team .Any how i have reviewed the usecases of certain functionalities and have given my inputs for betterment of the same.</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11. What are the different sections present in SRS?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A. overview</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Scope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Features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User characteristics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Software requirements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Hardware requirements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Performance requirements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Use cases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Security and reliability requirements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12. How long do u spend on understanding SRS?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A. It depends on the familiarity of the domain and complexity of the project. if it is a familiar domain, we can understand around 25 pages of the documentation every day. For a new complex domain, we manage around 15 pages per day.</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13. After understanding the SRS what do you do?</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My lead asks for presentation of the functionalities i am assigned with if i am in a position to explain the functionalities clearly to the team, then i am considered as comfortable with functionalities.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14. Should you understand the whole project functionality or only the functionality assigned to you?</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I should have a big picture of the whole project. In other words i should have an overview of the whole project and detailed screen and field level understanding of the assigned functionalities.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15. What are the different models generally followed in documenting requirements?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Two models are followed in documenting the requirements which are usecase model and paragraph model. in paragraph model business requirements are written like a paragraph which is old model. Now a days almost all companies follow the usecase model      where the requirements are written by stating thier clear objectives and explained with the help of screen shots.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16. How big is your SRS?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A. You can answer anything like approx 250 pages. This question is asked just to cross check whether u have seen SRS or not</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17. What will be the problem without SRS?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without srs we will not be able to understand the project features correctly. Hence we will not able to test the project in depth and deliver the best quality product.</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18. What is SRS?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BRS is business requirement specification which is usually prepared before preparing an srs. This document gives a high-leval view of what is being required by the customer to meet business needs.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lastRenderedPageBreak/>
        <w:t>19. What is technical requirements specification?</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This is also called as high-leval design, which consists of different modules present in the project.</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20. What is user story?</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user story is the method of documenting requirements in the agile model.</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21. What is Review?</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Review is a meeting in which a work product is verified by set if members (stake holders)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22. Explain the review process you follow in your organization?</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The various phases of the review process followed in my organization are: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Planning</w:t>
      </w:r>
      <w:r w:rsidRPr="00E11B5F">
        <w:rPr>
          <w:rFonts w:asciiTheme="majorHAnsi" w:hAnsiTheme="majorHAnsi"/>
          <w:color w:val="373B41"/>
          <w:sz w:val="18"/>
          <w:szCs w:val="18"/>
        </w:rPr>
        <w:t>:</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&gt;selecting the personal for review</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&gt;allocating roles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&gt;defining entry and exit criteria.</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Kick</w:t>
      </w:r>
      <w:r w:rsidRPr="00E11B5F">
        <w:rPr>
          <w:rFonts w:asciiTheme="majorHAnsi" w:hAnsiTheme="majorHAnsi"/>
          <w:color w:val="373B41"/>
          <w:sz w:val="18"/>
          <w:szCs w:val="18"/>
        </w:rPr>
        <w:t>-</w:t>
      </w:r>
      <w:r w:rsidRPr="00E11B5F">
        <w:rPr>
          <w:rFonts w:asciiTheme="majorHAnsi" w:hAnsiTheme="majorHAnsi"/>
          <w:b/>
          <w:bCs/>
          <w:color w:val="373B41"/>
          <w:sz w:val="18"/>
          <w:szCs w:val="18"/>
        </w:rPr>
        <w:t>off</w:t>
      </w:r>
      <w:r w:rsidRPr="00E11B5F">
        <w:rPr>
          <w:rFonts w:asciiTheme="majorHAnsi" w:hAnsiTheme="majorHAnsi"/>
          <w:color w:val="373B41"/>
          <w:sz w:val="18"/>
          <w:szCs w:val="18"/>
        </w:rPr>
        <w:t>:</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&gt;Distributing documents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&gt;explaining the objectives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&gt;checking entry criteria, etc.</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Individual</w:t>
      </w:r>
      <w:r w:rsidRPr="00E11B5F">
        <w:rPr>
          <w:rFonts w:asciiTheme="majorHAnsi" w:hAnsiTheme="majorHAnsi"/>
          <w:color w:val="373B41"/>
          <w:sz w:val="18"/>
          <w:szCs w:val="18"/>
        </w:rPr>
        <w:t> </w:t>
      </w:r>
      <w:r w:rsidRPr="00E11B5F">
        <w:rPr>
          <w:rFonts w:asciiTheme="majorHAnsi" w:hAnsiTheme="majorHAnsi"/>
          <w:b/>
          <w:bCs/>
          <w:color w:val="373B41"/>
          <w:sz w:val="18"/>
          <w:szCs w:val="18"/>
        </w:rPr>
        <w:t>preparation</w:t>
      </w:r>
      <w:r w:rsidRPr="00E11B5F">
        <w:rPr>
          <w:rFonts w:asciiTheme="majorHAnsi" w:hAnsiTheme="majorHAnsi"/>
          <w:color w:val="373B41"/>
          <w:sz w:val="18"/>
          <w:szCs w:val="18"/>
        </w:rPr>
        <w:t>:</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in the phase, each of the participants will work before the review meeting and be ready with questions and comments.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Review</w:t>
      </w:r>
      <w:r w:rsidRPr="00E11B5F">
        <w:rPr>
          <w:rFonts w:asciiTheme="majorHAnsi" w:hAnsiTheme="majorHAnsi"/>
          <w:color w:val="373B41"/>
          <w:sz w:val="18"/>
          <w:szCs w:val="18"/>
        </w:rPr>
        <w:t> </w:t>
      </w:r>
      <w:r w:rsidRPr="00E11B5F">
        <w:rPr>
          <w:rFonts w:asciiTheme="majorHAnsi" w:hAnsiTheme="majorHAnsi"/>
          <w:b/>
          <w:bCs/>
          <w:color w:val="373B41"/>
          <w:sz w:val="18"/>
          <w:szCs w:val="18"/>
        </w:rPr>
        <w:t>Meeting</w:t>
      </w:r>
      <w:r w:rsidRPr="00E11B5F">
        <w:rPr>
          <w:rFonts w:asciiTheme="majorHAnsi" w:hAnsiTheme="majorHAnsi"/>
          <w:color w:val="373B41"/>
          <w:sz w:val="18"/>
          <w:szCs w:val="18"/>
        </w:rPr>
        <w:t>:</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Discussion among the review members by going through each line of the work product.</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Logging comments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Making decision about the defect.</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Rework</w:t>
      </w:r>
      <w:r w:rsidRPr="00E11B5F">
        <w:rPr>
          <w:rFonts w:asciiTheme="majorHAnsi" w:hAnsiTheme="majorHAnsi"/>
          <w:color w:val="373B41"/>
          <w:sz w:val="18"/>
          <w:szCs w:val="18"/>
        </w:rPr>
        <w:t>:</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Fixing defects found during the review, typically done by the author.</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Follow</w:t>
      </w:r>
      <w:r w:rsidRPr="00E11B5F">
        <w:rPr>
          <w:rFonts w:asciiTheme="majorHAnsi" w:hAnsiTheme="majorHAnsi"/>
          <w:color w:val="373B41"/>
          <w:sz w:val="18"/>
          <w:szCs w:val="18"/>
        </w:rPr>
        <w:t>-</w:t>
      </w:r>
      <w:r w:rsidRPr="00E11B5F">
        <w:rPr>
          <w:rFonts w:asciiTheme="majorHAnsi" w:hAnsiTheme="majorHAnsi"/>
          <w:b/>
          <w:bCs/>
          <w:color w:val="373B41"/>
          <w:sz w:val="18"/>
          <w:szCs w:val="18"/>
        </w:rPr>
        <w:t>up</w:t>
      </w:r>
      <w:r w:rsidRPr="00E11B5F">
        <w:rPr>
          <w:rFonts w:asciiTheme="majorHAnsi" w:hAnsiTheme="majorHAnsi"/>
          <w:color w:val="373B41"/>
          <w:sz w:val="18"/>
          <w:szCs w:val="18"/>
        </w:rPr>
        <w:t>:</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checking the defects that have been addressed.</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&gt;gathering metrics and checking the exit criteria.</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23. What are the roles present in the review?</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w:t>
      </w:r>
      <w:r w:rsidRPr="00E11B5F">
        <w:rPr>
          <w:rFonts w:asciiTheme="majorHAnsi" w:hAnsiTheme="majorHAnsi"/>
          <w:b/>
          <w:bCs/>
          <w:color w:val="373B41"/>
          <w:sz w:val="18"/>
          <w:szCs w:val="18"/>
        </w:rPr>
        <w:t>Manager:</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&gt;decides on execution of reviews.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allocates time in project schedules.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determines if the review objectives have met.</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Moderator:</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&gt;leads the review, including planning and running the meeting</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&gt;follows-up after the meeting.</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Author:</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The author is the person who has  created the item to be reviewed. the author may also be asked questions within the review.</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Reviewer</w:t>
      </w:r>
      <w:r w:rsidRPr="00E11B5F">
        <w:rPr>
          <w:rFonts w:asciiTheme="majorHAnsi" w:hAnsiTheme="majorHAnsi"/>
          <w:color w:val="373B41"/>
          <w:sz w:val="18"/>
          <w:szCs w:val="18"/>
        </w:rPr>
        <w:t>:</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The reviewer are the attendees of the review who attempt to find errors in the item under review. they should come from different perspectives in order to provide a well balanced review of the item.</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scribe</w:t>
      </w:r>
      <w:r w:rsidRPr="00E11B5F">
        <w:rPr>
          <w:rFonts w:asciiTheme="majorHAnsi" w:hAnsiTheme="majorHAnsi"/>
          <w:color w:val="373B41"/>
          <w:sz w:val="18"/>
          <w:szCs w:val="18"/>
        </w:rPr>
        <w:t>:</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The scribe or recorder is the person who is responsible for documenting issues raised during the process of the review meeting.</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24. What is peer review?</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Is a review of a software work product by colleagues?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25. What is the difference between static and dynamic testing?</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Static testing means testing the project without executing the software and dynamic testing means testing the project by executing the software . i.e. by running the application and going through screens. To conduct dynamic testing you must use application       screens and enter valid and invalid inputs and verify the application behavior. For static testing, we do not use any screens of application instead we use static techniques like review. During review, experts go through each line of the work products like             requirement document, design document and identify mistakes in these documents. Any mistakes identified during this review are nothing but defects in the work product.</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26. I want you to choose one among static and dynamic testing for your project. Which one will you choose and why?</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static testing reduces the cost of fix and dynamic testing gives the complete confidence to release the product. According to me both are equally important and both of them contribute equally for the project success. so i prefer to have both. however if i have to</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choose one, i choose dynamic testing since i cannot let the project to be released until i see with my eyes that it is working.</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27. out of formal and informal review, which one do you prefer?</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In my view, both are important: informal review is fast and formal review is effective. we have to use both depending on the data we are reviewing . I prefer formal and informal review techniques as follows.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Formal Review:</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Reviewing test case document created</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Reviewing test plan document created</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reviewing test scripts developed</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Informal Review:</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reviewing tests used for retesting</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Reviewing minor changes in test case, test plan or test scripts.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28. How do you decide the review outcome?</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The review outcome is decided by the moderator. i can share my views with him. for example in test cases review, the outcome decision it as follows Review observation                                                                                                  Review outcome</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Most of the critical test cases are missed                                          </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B.   Documentation standards are poor</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Major changes are suggested …....Accept after correction with another round of review</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Minor changes are suggested ….. Accept after correction without another round of review</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No changes suggested …………………………………………………Accepts as it is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29. Explain what do you document during the review process?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we document page and line number of defect, origin of defect, severity of defect. We also document other information like work product ID, reviewers, etc</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30. How much information you can review in one day?</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per hour we review around 20 pages if it is documentation and 200 lines if it is code.</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31. How do you say review was successful?</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if every reviewer prepares well before the review and provides good comments for improvement of the work product, we can say that the review was successful.</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32. What is code review?</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code review is the process of reviewing the code written. code reviews are conducted for the code developed by the developer and also for the automation scripts developed by the automation engineer.</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lastRenderedPageBreak/>
        <w:t>33. What is desk check?</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This is an informal review where a colleagues comes to the desk/computer of the author and quickly goes through the work product along with the author and also shares comments while going through it.</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34. What are the entry criteria for release?</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&gt; system testing results must show that all requirements are completed and project is stable.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Alpha and beta testing must be completed.</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All medium and above severity bugs must be fixed.</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&gt;The release package is available.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The release CD label is ready.</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35. What is the release process you follow?</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In our organization, the release process is coordinated by a person called release manager. After successful beta testing, the release manger sends an email to all stake holders ( development manager, test manager, documentation manager) for their</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Approval for final release. The test manager further forwards the same mail to team members requesting their internal approval. Based on internal approval. The test manager can send approval to the release manager.</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36. What is your involvement in the release process?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As a testing team member, i go through the defect tracking tool and check whether all the defects are fixed. In case any defects are not fixed i communicate the same to my test lead and test manager, sharing my opinion regarding each bug whether it must be       fixed before release or it can be fixed after release. The test manager takes the final decision on whether to fix or not after discussion with the development manager.</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I am further involved in preparing release notes, where  i document known issues in my module along with the issues resolved from the previous release.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Exit criteria for release are: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All stake holders have approved for release.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     </w:t>
      </w:r>
      <w:r w:rsidRPr="00E11B5F">
        <w:rPr>
          <w:rFonts w:asciiTheme="majorHAnsi" w:hAnsiTheme="majorHAnsi"/>
          <w:color w:val="373B41"/>
          <w:sz w:val="18"/>
          <w:szCs w:val="18"/>
        </w:rPr>
        <w:t>&gt; The new package is deployed in production and users are happy about the release.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The code has been base lined in the configuration management</w:t>
      </w:r>
      <w:r w:rsidRPr="00E11B5F">
        <w:rPr>
          <w:rFonts w:asciiTheme="majorHAnsi" w:hAnsiTheme="majorHAnsi"/>
          <w:b/>
          <w:bCs/>
          <w:color w:val="373B41"/>
          <w:sz w:val="18"/>
          <w:szCs w:val="18"/>
        </w:rPr>
        <w:t>.</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37. What is a code Freeze?</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code freeze means the code has been locked from further modifications from developers. After the code freeze the code should be changed by any developer. if at all any changes are required it should be only for very critical bugs after taking permission</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from the top management of the project. code freezes are often employed in the final stages of development.</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38. What are the entry and exit criteria for test execution?</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       Entry criteria:</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coding should be completed</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test cases should be ready and base lined</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RTM should be updated</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test data should be read and base lined</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test environment/set up should be ready.</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&gt;s/w tools should be ready and approved.</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      Exit criteria:</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All test cases must be executed and passed</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All defects identified must be fixed, retested and closed</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Test execution summary report must be prepared</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39. Explain different test execution strategies?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A.    There are 3 test execution strategies.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lastRenderedPageBreak/>
        <w:t>They are pass1, pass2, pass 3</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Pass1 Test execution strategy:</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In this execution model one execution cycle will be there. In this one execution cycle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Itself testers log defects and retest that defect. This is useful in stable, small with</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      2nd pass: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Development team releases new build claiming all the defects are fixed. Testing team retest all defects with adhoc regression. if new defects are found development team release new build and the life cycle is repeated until no new defects.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      3rd pass: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Testing team runs full regression suite and this phase completes only when full regression is completed. This is good model for large, complex and critical projects. In case of getting large no of defects in pass -2 strategy, one may have to move to pass-3 strategy.</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40.  How do you know you have a build ready for testing?</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Frequency of build creation would vary from project to project .however below is the guideline to answer this question. In our project automatic build creation deployment happens on every x day. we receive a confirmation mail on every day morning about       successful deployment along with URL for testing .please refer our build process FAQ'S for exactly how build deployment and release process.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41. How many test cases can you execute per day?</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A. it depends on the size and complexity of the test cases. Approximately i execute around 50 test cases per day which comes to 40 pages approx.</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42. How do you run the test cases?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A.  I will perform each step in the test case on the application and compare the application behavior with expected result of the step. if it is same as expected result then step is passed else step is failed. if the password field shows * or some other special       character while entering the password, it is called password masking, NOT password encryption. Encryption means converting the user entered characters into different characters before sending over the network. This can be checked with the help of</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network sniffers.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example s/w for this is WIRESHARK. These s/ was capture every data packet travelling over the network including the IP address of source and destination computers. By analyzing these packets we can identify whether the password string is encrypted</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or not.</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43. How do you check broken links?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Many tools are available for this. we use tools like menu.</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44. What is test log?</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It is a report of what tests have been executed and thier status like pass/ fail. it is also known as Test execution report.</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45. Did you observe any application logs during the test execution?</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yes. We do observe logs of the application server to check whether the server has thrown any runtime errors.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46. Do you run all regression tests for every bug fixed?</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No, I didn’t run regression test cases for every bug fixed. I run regression tests once for every build.</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47. Do you run all regression tests every time ?</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Depends. if we are sure that the fix might not affect other modules, we run regression tests specific to the module of the bugs fixed, else we run for the entire project.</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48. In the modules you have worked on, are there any issues identified after release?</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projects if i am supposed to write stubs or drivers in the current project i am confident that i can handle it.</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49. When you fill the data in the application form, how do you ensure that the data is stored in the correct tables and columns?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we can write an SQL query to retrieve data from the data base and compare the query result with the data we have filled in the application forms.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50. What is test case?</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Test case is a set of inputs, conditions and expected outcomes which a tester will determine whether an application is working correctly or not.</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51. What fields a test case will have?</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The following are the fields that a test case will usually have.......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test case id, description, precondition, step name, expected results, actual results and status.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52. Where do you write test case?</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Depending on the project we can write test cases in an excel or in QC.</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53. How do you know for which functionalities you should write test case?</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My lead writes top level requirements in QC and assigns to each team member. we divide test requirements further into sub requirements. Then we identify test conditions for each sub requirement and create test cases. test cases are reviewed after that. Reviewed and approved test cases will go to ready state.</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54. What is test scenario?</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Test scenario is nothing but a functional scenario for which testing is to be conducted. It is also called as a test condition.</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55. What is the difference between test scenario and test case?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Test scenario is a high level description of business requirements, which is latter decomposed in to a set of test cases. These test cases will be reviewed and approved by peers. we follow formal review process for approving test cases written for each functionality.</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56.  How do you know your test cases are completed?</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We follow two step approaches to ensure that test cases are completed.</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a. reviews-- it ensures that quality of the test cases is good.</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b. Requirement traceability matrix ---it ensures that all requirements have been covered through test cases.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57.  How do you find whether a test case is a good test case or bad test case?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A good test case is one which finds the bug or one which has a high probability of finding the bug. A good test case should be documented clearly, so that it can be executed by anyone without any difficulties and confusion.</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58. What is the percentage of positive and negative test cases that you write?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Approx 30% positive and 70% negative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59. Do you update the test cases after receiving build based on the application screen?</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During execution, if we feel any test case requires an update, we will do it with the approval of the team lead. but this work is very limited.</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60. Explain one scenario where you were not able to write test cases for a given requirement?</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Effort for a new domain by putting extra effort for through understanding of the domain.</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lastRenderedPageBreak/>
        <w:br/>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61. What is the difference between a positive and negative test case?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A positive test caes checks whether the system does what it is suppose to do. I.e. to check that we got the desired result with a valid set of inputs.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ex: the user should login in to the system with a valid user name and password.</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Negative test case: A negative test case checks whether the system will do what it is not supposed to do .i.e to check the system generates the correct error or warning messages with an invalid set of inputs.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ex: if the user entered the wrong user name or password, then the user should not login in to the system and appropriate error message should be shown.</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62.  What are the documents required for test analysis?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1. SRS/FRS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2. Use case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3. Architecture document</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63. What is an entry criterion for test closure?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Decision to stop testing</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64. Who takes this decision?</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The Test Manager</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65. What parameters do the test manager considers to take the decision to stop testing ?</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A.  The important parameters a test manager looks into are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Whether all requirements have been developed or not.</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Whether all requirements have been covered through testing.</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Whether all requirements have been handled through fixed or differed status.</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66. What are the exit criteria for test closure?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A. &gt; checking whether planned deliverables have been delivered.</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Finalizing and archiving test ware.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Hand over of test ware for maintenance.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analyzing lessons learned for improvement of test maturity.</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Testing sign off.</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67.  What is testware?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A.   Test ware is Artifacts produced during the testing process. Test ware include test cases, test plan, automation scripts, test data, test environment set-up and clear up procedures and any additional software or utilities used in  testing.</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68. What is lessons learnt document?</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A. &gt; no of test cases/scenarios blocked</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No of defects verified and their respective status.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Weekly status reporting:</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Test case summary</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Issues found</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Issues resolved</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Critical issues which are still open and which requires immediate attention from the client side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The report should also contain high plan for the next week.</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69. What is the status can give to a test case?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A.  Status are pass, fail, blocked, no run.</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lastRenderedPageBreak/>
        <w:br/>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70. What is web server log?</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Every time a web page is requested, the webserver automatically logs the following information.</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The IP address of the visitor</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Date and time of the request</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&gt;The url of the requested file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The url, the visitor came from immediately before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&gt; The visitors web browser type and os</w:t>
      </w:r>
    </w:p>
    <w:p w:rsidR="008C1076" w:rsidRPr="00E11B5F" w:rsidRDefault="008C1076" w:rsidP="00E11B5F">
      <w:pPr>
        <w:pStyle w:val="Heading1"/>
        <w:spacing w:before="0" w:beforeAutospacing="0" w:after="0" w:afterAutospacing="0"/>
        <w:rPr>
          <w:rFonts w:asciiTheme="majorHAnsi" w:hAnsiTheme="majorHAnsi"/>
          <w:color w:val="373B41"/>
          <w:sz w:val="18"/>
          <w:szCs w:val="18"/>
        </w:rPr>
      </w:pPr>
    </w:p>
    <w:p w:rsidR="008C1076" w:rsidRPr="00E11B5F" w:rsidRDefault="008C1076" w:rsidP="00E11B5F">
      <w:pPr>
        <w:pStyle w:val="Heading1"/>
        <w:spacing w:before="0" w:beforeAutospacing="0" w:after="0" w:afterAutospacing="0"/>
        <w:rPr>
          <w:rFonts w:asciiTheme="majorHAnsi" w:hAnsiTheme="majorHAnsi"/>
          <w:color w:val="373B41"/>
          <w:sz w:val="18"/>
          <w:szCs w:val="18"/>
        </w:rPr>
      </w:pPr>
      <w:hyperlink r:id="rId15" w:history="1">
        <w:r w:rsidRPr="00E11B5F">
          <w:rPr>
            <w:rStyle w:val="Hyperlink"/>
            <w:rFonts w:asciiTheme="majorHAnsi" w:hAnsiTheme="majorHAnsi"/>
            <w:color w:val="373B41"/>
            <w:sz w:val="18"/>
            <w:szCs w:val="18"/>
          </w:rPr>
          <w:t>Selenium Frequently Asked Questions &amp; Answers Part-6</w:t>
        </w:r>
      </w:hyperlink>
    </w:p>
    <w:p w:rsidR="008C1076" w:rsidRPr="00E11B5F" w:rsidRDefault="008C1076" w:rsidP="00E11B5F">
      <w:pPr>
        <w:spacing w:after="0" w:line="240" w:lineRule="auto"/>
        <w:rPr>
          <w:rFonts w:asciiTheme="majorHAnsi" w:hAnsiTheme="majorHAnsi"/>
          <w:color w:val="373B41"/>
          <w:sz w:val="18"/>
          <w:szCs w:val="18"/>
        </w:rPr>
      </w:pPr>
    </w:p>
    <w:p w:rsidR="008C1076" w:rsidRPr="00E11B5F" w:rsidRDefault="008C1076" w:rsidP="00E11B5F">
      <w:pPr>
        <w:spacing w:after="0" w:line="240" w:lineRule="auto"/>
        <w:jc w:val="center"/>
        <w:rPr>
          <w:rFonts w:asciiTheme="majorHAnsi" w:hAnsiTheme="majorHAnsi"/>
          <w:color w:val="373B41"/>
          <w:sz w:val="18"/>
          <w:szCs w:val="18"/>
        </w:rPr>
      </w:pPr>
    </w:p>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Ques.126. How do you handle HTTP Proxy Authentication pop ups in browser?</w:t>
      </w:r>
      <w:r w:rsidRPr="00E11B5F">
        <w:rPr>
          <w:rFonts w:asciiTheme="majorHAnsi" w:hAnsiTheme="majorHAnsi"/>
          <w:color w:val="373B41"/>
          <w:sz w:val="18"/>
          <w:szCs w:val="18"/>
        </w:rPr>
        <w:br/>
        <w:t>Form authentications URL - http://UserName:Password@Example.com</w:t>
      </w:r>
      <w:r w:rsidRPr="00E11B5F">
        <w:rPr>
          <w:rFonts w:asciiTheme="majorHAnsi" w:hAnsiTheme="majorHAnsi"/>
          <w:color w:val="373B41"/>
          <w:sz w:val="18"/>
          <w:szCs w:val="18"/>
        </w:rPr>
        <w:br/>
        <w:t>Example:</w:t>
      </w:r>
      <w:r w:rsidRPr="00E11B5F">
        <w:rPr>
          <w:rFonts w:asciiTheme="majorHAnsi" w:hAnsiTheme="majorHAnsi"/>
          <w:color w:val="373B41"/>
          <w:sz w:val="18"/>
          <w:szCs w:val="18"/>
        </w:rPr>
        <w:br/>
        <w:t>http://the-internet.herokuapp.com/basic_auth</w:t>
      </w:r>
      <w:r w:rsidRPr="00E11B5F">
        <w:rPr>
          <w:rFonts w:asciiTheme="majorHAnsi" w:hAnsiTheme="majorHAnsi"/>
          <w:color w:val="373B41"/>
          <w:sz w:val="18"/>
          <w:szCs w:val="18"/>
        </w:rPr>
        <w:br/>
        <w:t>https://admin:admin@the-internet.herokuapp.com/basic_auth</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Ques.127. How do you handle Ajax dropdowns?</w:t>
      </w:r>
      <w:r w:rsidRPr="00E11B5F">
        <w:rPr>
          <w:rFonts w:asciiTheme="majorHAnsi" w:hAnsiTheme="majorHAnsi"/>
          <w:color w:val="373B41"/>
          <w:sz w:val="18"/>
          <w:szCs w:val="18"/>
        </w:rPr>
        <w:br/>
        <w:t>With help of Selenium Sync commands like ImplicitWait, WebDriverWait or FluentWait.</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Ques.128. What is the default port for Selenium Grid?</w:t>
      </w:r>
      <w:r w:rsidRPr="00E11B5F">
        <w:rPr>
          <w:rFonts w:asciiTheme="majorHAnsi" w:hAnsiTheme="majorHAnsi"/>
          <w:color w:val="373B41"/>
          <w:sz w:val="18"/>
          <w:szCs w:val="18"/>
        </w:rPr>
        <w:br/>
        <w:t>4444</w:t>
      </w:r>
      <w:r w:rsidRPr="00E11B5F">
        <w:rPr>
          <w:rFonts w:asciiTheme="majorHAnsi" w:hAnsiTheme="majorHAnsi"/>
          <w:color w:val="373B41"/>
          <w:sz w:val="18"/>
          <w:szCs w:val="18"/>
        </w:rPr>
        <w:br/>
        <w:t>  </w:t>
      </w:r>
      <w:r w:rsidRPr="00E11B5F">
        <w:rPr>
          <w:rFonts w:asciiTheme="majorHAnsi" w:hAnsiTheme="majorHAnsi"/>
          <w:color w:val="373B41"/>
          <w:sz w:val="18"/>
          <w:szCs w:val="18"/>
        </w:rPr>
        <w:br/>
      </w:r>
      <w:r w:rsidRPr="00E11B5F">
        <w:rPr>
          <w:rFonts w:asciiTheme="majorHAnsi" w:hAnsiTheme="majorHAnsi"/>
          <w:b/>
          <w:bCs/>
          <w:color w:val="373B41"/>
          <w:sz w:val="18"/>
          <w:szCs w:val="18"/>
        </w:rPr>
        <w:t>Ques.129. How to run tests in multiple browser parallel?  </w:t>
      </w:r>
      <w:r w:rsidRPr="00E11B5F">
        <w:rPr>
          <w:rFonts w:asciiTheme="majorHAnsi" w:hAnsiTheme="majorHAnsi"/>
          <w:color w:val="373B41"/>
          <w:sz w:val="18"/>
          <w:szCs w:val="18"/>
        </w:rPr>
        <w:t> </w:t>
      </w:r>
      <w:r w:rsidRPr="00E11B5F">
        <w:rPr>
          <w:rFonts w:asciiTheme="majorHAnsi" w:hAnsiTheme="majorHAnsi"/>
          <w:color w:val="373B41"/>
          <w:sz w:val="18"/>
          <w:szCs w:val="18"/>
        </w:rPr>
        <w:br/>
        <w:t>Using selenium grid</w:t>
      </w:r>
      <w:r w:rsidRPr="00E11B5F">
        <w:rPr>
          <w:rFonts w:asciiTheme="majorHAnsi" w:hAnsiTheme="majorHAnsi"/>
          <w:color w:val="373B41"/>
          <w:sz w:val="18"/>
          <w:szCs w:val="18"/>
        </w:rPr>
        <w:br/>
      </w:r>
      <w:r w:rsidRPr="00E11B5F">
        <w:rPr>
          <w:rFonts w:asciiTheme="majorHAnsi" w:hAnsiTheme="majorHAnsi"/>
          <w:b/>
          <w:bCs/>
          <w:color w:val="373B41"/>
          <w:sz w:val="18"/>
          <w:szCs w:val="18"/>
        </w:rPr>
        <w:br/>
        <w:t>Ques.130. How to find broken images in a page using Selenium Web driver.</w:t>
      </w:r>
      <w:r w:rsidRPr="00E11B5F">
        <w:rPr>
          <w:rFonts w:asciiTheme="majorHAnsi" w:hAnsiTheme="majorHAnsi"/>
          <w:color w:val="373B41"/>
          <w:sz w:val="18"/>
          <w:szCs w:val="18"/>
        </w:rPr>
        <w:br/>
        <w:t>Get xpath and then using tag name 'a'; get all the links in the page</w:t>
      </w:r>
      <w:r w:rsidRPr="00E11B5F">
        <w:rPr>
          <w:rFonts w:asciiTheme="majorHAnsi" w:hAnsiTheme="majorHAnsi"/>
          <w:color w:val="373B41"/>
          <w:sz w:val="18"/>
          <w:szCs w:val="18"/>
        </w:rPr>
        <w:br/>
        <w:t>Use HttpURLConnector class and sent method GET</w:t>
      </w:r>
      <w:r w:rsidRPr="00E11B5F">
        <w:rPr>
          <w:rFonts w:asciiTheme="majorHAnsi" w:hAnsiTheme="majorHAnsi"/>
          <w:color w:val="373B41"/>
          <w:sz w:val="18"/>
          <w:szCs w:val="18"/>
        </w:rPr>
        <w:br/>
        <w:t>Get the response code for each link and verify if it is 404/500</w:t>
      </w:r>
      <w:r w:rsidRPr="00E11B5F">
        <w:rPr>
          <w:rFonts w:asciiTheme="majorHAnsi" w:hAnsiTheme="majorHAnsi"/>
          <w:color w:val="373B41"/>
          <w:sz w:val="18"/>
          <w:szCs w:val="18"/>
        </w:rPr>
        <w:br/>
      </w:r>
      <w:r w:rsidRPr="00E11B5F">
        <w:rPr>
          <w:rFonts w:asciiTheme="majorHAnsi" w:hAnsiTheme="majorHAnsi"/>
          <w:color w:val="373B41"/>
          <w:sz w:val="18"/>
          <w:szCs w:val="18"/>
        </w:rPr>
        <w:br/>
        <w:t>List links = driver.findElements(By.tagName("a"));</w:t>
      </w:r>
      <w:r w:rsidRPr="00E11B5F">
        <w:rPr>
          <w:rFonts w:asciiTheme="majorHAnsi" w:hAnsiTheme="majorHAnsi"/>
          <w:color w:val="373B41"/>
          <w:sz w:val="18"/>
          <w:szCs w:val="18"/>
        </w:rPr>
        <w:br/>
      </w:r>
      <w:r w:rsidRPr="00E11B5F">
        <w:rPr>
          <w:rFonts w:asciiTheme="majorHAnsi" w:hAnsiTheme="majorHAnsi"/>
          <w:color w:val="373B41"/>
          <w:sz w:val="18"/>
          <w:szCs w:val="18"/>
        </w:rPr>
        <w:br/>
        <w:t>for (int i = 0; i &lt; links.size(); i++) {</w:t>
      </w:r>
      <w:r w:rsidRPr="00E11B5F">
        <w:rPr>
          <w:rFonts w:asciiTheme="majorHAnsi" w:hAnsiTheme="majorHAnsi"/>
          <w:color w:val="373B41"/>
          <w:sz w:val="18"/>
          <w:szCs w:val="18"/>
        </w:rPr>
        <w:br/>
        <w:t>WebElement element = links.get(i);</w:t>
      </w:r>
      <w:r w:rsidRPr="00E11B5F">
        <w:rPr>
          <w:rFonts w:asciiTheme="majorHAnsi" w:hAnsiTheme="majorHAnsi"/>
          <w:color w:val="373B41"/>
          <w:sz w:val="18"/>
          <w:szCs w:val="18"/>
        </w:rPr>
        <w:br/>
      </w:r>
      <w:r w:rsidRPr="00E11B5F">
        <w:rPr>
          <w:rFonts w:asciiTheme="majorHAnsi" w:hAnsiTheme="majorHAnsi"/>
          <w:color w:val="373B41"/>
          <w:sz w:val="18"/>
          <w:szCs w:val="18"/>
        </w:rPr>
        <w:br/>
        <w:t>// By using "href" attribute, we could get the url of the requried link</w:t>
      </w:r>
      <w:r w:rsidRPr="00E11B5F">
        <w:rPr>
          <w:rFonts w:asciiTheme="majorHAnsi" w:hAnsiTheme="majorHAnsi"/>
          <w:color w:val="373B41"/>
          <w:sz w:val="18"/>
          <w:szCs w:val="18"/>
        </w:rPr>
        <w:br/>
        <w:t>String url = element.getAttribute("href");</w:t>
      </w:r>
      <w:r w:rsidRPr="00E11B5F">
        <w:rPr>
          <w:rFonts w:asciiTheme="majorHAnsi" w:hAnsiTheme="majorHAnsi"/>
          <w:color w:val="373B41"/>
          <w:sz w:val="18"/>
          <w:szCs w:val="18"/>
        </w:rPr>
        <w:br/>
      </w:r>
      <w:r w:rsidRPr="00E11B5F">
        <w:rPr>
          <w:rFonts w:asciiTheme="majorHAnsi" w:hAnsiTheme="majorHAnsi"/>
          <w:color w:val="373B41"/>
          <w:sz w:val="18"/>
          <w:szCs w:val="18"/>
        </w:rPr>
        <w:br/>
        <w:t>//System.out.println(url);</w:t>
      </w:r>
      <w:r w:rsidRPr="00E11B5F">
        <w:rPr>
          <w:rFonts w:asciiTheme="majorHAnsi" w:hAnsiTheme="majorHAnsi"/>
          <w:color w:val="373B41"/>
          <w:sz w:val="18"/>
          <w:szCs w:val="18"/>
        </w:rPr>
        <w:br/>
      </w:r>
      <w:r w:rsidRPr="00E11B5F">
        <w:rPr>
          <w:rFonts w:asciiTheme="majorHAnsi" w:hAnsiTheme="majorHAnsi"/>
          <w:color w:val="373B41"/>
          <w:sz w:val="18"/>
          <w:szCs w:val="18"/>
        </w:rPr>
        <w:lastRenderedPageBreak/>
        <w:t>URL link = new URL(url);</w:t>
      </w:r>
      <w:r w:rsidRPr="00E11B5F">
        <w:rPr>
          <w:rFonts w:asciiTheme="majorHAnsi" w:hAnsiTheme="majorHAnsi"/>
          <w:color w:val="373B41"/>
          <w:sz w:val="18"/>
          <w:szCs w:val="18"/>
        </w:rPr>
        <w:br/>
      </w:r>
      <w:r w:rsidRPr="00E11B5F">
        <w:rPr>
          <w:rFonts w:asciiTheme="majorHAnsi" w:hAnsiTheme="majorHAnsi"/>
          <w:color w:val="373B41"/>
          <w:sz w:val="18"/>
          <w:szCs w:val="18"/>
        </w:rPr>
        <w:br/>
        <w:t>// Create a connection using URL object (i.e., link)</w:t>
      </w:r>
      <w:r w:rsidRPr="00E11B5F">
        <w:rPr>
          <w:rFonts w:asciiTheme="majorHAnsi" w:hAnsiTheme="majorHAnsi"/>
          <w:color w:val="373B41"/>
          <w:sz w:val="18"/>
          <w:szCs w:val="18"/>
        </w:rPr>
        <w:br/>
        <w:t>HttpURLConnection httpConn = (HttpURLConnection) link.openConnection();</w:t>
      </w:r>
      <w:r w:rsidRPr="00E11B5F">
        <w:rPr>
          <w:rFonts w:asciiTheme="majorHAnsi" w:hAnsiTheme="majorHAnsi"/>
          <w:color w:val="373B41"/>
          <w:sz w:val="18"/>
          <w:szCs w:val="18"/>
        </w:rPr>
        <w:br/>
      </w:r>
      <w:r w:rsidRPr="00E11B5F">
        <w:rPr>
          <w:rFonts w:asciiTheme="majorHAnsi" w:hAnsiTheme="majorHAnsi"/>
          <w:color w:val="373B41"/>
          <w:sz w:val="18"/>
          <w:szCs w:val="18"/>
        </w:rPr>
        <w:br/>
        <w:t>// Set the timeout for 2 seconds</w:t>
      </w:r>
      <w:r w:rsidRPr="00E11B5F">
        <w:rPr>
          <w:rFonts w:asciiTheme="majorHAnsi" w:hAnsiTheme="majorHAnsi"/>
          <w:color w:val="373B41"/>
          <w:sz w:val="18"/>
          <w:szCs w:val="18"/>
        </w:rPr>
        <w:br/>
        <w:t>httpConn.setConnectTimeout(2000);</w:t>
      </w:r>
      <w:r w:rsidRPr="00E11B5F">
        <w:rPr>
          <w:rFonts w:asciiTheme="majorHAnsi" w:hAnsiTheme="majorHAnsi"/>
          <w:color w:val="373B41"/>
          <w:sz w:val="18"/>
          <w:szCs w:val="18"/>
        </w:rPr>
        <w:br/>
      </w:r>
      <w:r w:rsidRPr="00E11B5F">
        <w:rPr>
          <w:rFonts w:asciiTheme="majorHAnsi" w:hAnsiTheme="majorHAnsi"/>
          <w:color w:val="373B41"/>
          <w:sz w:val="18"/>
          <w:szCs w:val="18"/>
        </w:rPr>
        <w:br/>
        <w:t>// connect using connect method</w:t>
      </w:r>
      <w:r w:rsidRPr="00E11B5F">
        <w:rPr>
          <w:rFonts w:asciiTheme="majorHAnsi" w:hAnsiTheme="majorHAnsi"/>
          <w:color w:val="373B41"/>
          <w:sz w:val="18"/>
          <w:szCs w:val="18"/>
        </w:rPr>
        <w:br/>
        <w:t>httpConn.connect();</w:t>
      </w:r>
      <w:r w:rsidRPr="00E11B5F">
        <w:rPr>
          <w:rFonts w:asciiTheme="majorHAnsi" w:hAnsiTheme="majorHAnsi"/>
          <w:color w:val="373B41"/>
          <w:sz w:val="18"/>
          <w:szCs w:val="18"/>
        </w:rPr>
        <w:br/>
      </w:r>
      <w:r w:rsidRPr="00E11B5F">
        <w:rPr>
          <w:rFonts w:asciiTheme="majorHAnsi" w:hAnsiTheme="majorHAnsi"/>
          <w:color w:val="373B41"/>
          <w:sz w:val="18"/>
          <w:szCs w:val="18"/>
        </w:rPr>
        <w:br/>
        <w:t>// use getResponseCode() to get the response code.</w:t>
      </w:r>
      <w:r w:rsidRPr="00E11B5F">
        <w:rPr>
          <w:rFonts w:asciiTheme="majorHAnsi" w:hAnsiTheme="majorHAnsi"/>
          <w:color w:val="373B41"/>
          <w:sz w:val="18"/>
          <w:szCs w:val="18"/>
        </w:rPr>
        <w:br/>
        <w:t>if (httpConn.getResponseCode() &gt;= 400) {</w:t>
      </w:r>
      <w:r w:rsidRPr="00E11B5F">
        <w:rPr>
          <w:rFonts w:asciiTheme="majorHAnsi" w:hAnsiTheme="majorHAnsi"/>
          <w:color w:val="373B41"/>
          <w:sz w:val="18"/>
          <w:szCs w:val="18"/>
        </w:rPr>
        <w:br/>
        <w:t>    System.out.println(url + " - " + "is Broken Link");</w:t>
      </w:r>
      <w:r w:rsidRPr="00E11B5F">
        <w:rPr>
          <w:rFonts w:asciiTheme="majorHAnsi" w:hAnsiTheme="majorHAnsi"/>
          <w:color w:val="373B41"/>
          <w:sz w:val="18"/>
          <w:szCs w:val="18"/>
        </w:rPr>
        <w:br/>
        <w:t>    } else {</w:t>
      </w:r>
      <w:r w:rsidRPr="00E11B5F">
        <w:rPr>
          <w:rFonts w:asciiTheme="majorHAnsi" w:hAnsiTheme="majorHAnsi"/>
          <w:color w:val="373B41"/>
          <w:sz w:val="18"/>
          <w:szCs w:val="18"/>
        </w:rPr>
        <w:br/>
        <w:t>        System.out.println(url + " - " + "is valid Link");</w:t>
      </w:r>
      <w:r w:rsidRPr="00E11B5F">
        <w:rPr>
          <w:rFonts w:asciiTheme="majorHAnsi" w:hAnsiTheme="majorHAnsi"/>
          <w:color w:val="373B41"/>
          <w:sz w:val="18"/>
          <w:szCs w:val="18"/>
        </w:rPr>
        <w:br/>
        <w:t>    }</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Ques.131. How to disable cookies in browser?</w:t>
      </w:r>
      <w:r w:rsidRPr="00E11B5F">
        <w:rPr>
          <w:rFonts w:asciiTheme="majorHAnsi" w:hAnsiTheme="majorHAnsi"/>
          <w:color w:val="373B41"/>
          <w:sz w:val="18"/>
          <w:szCs w:val="18"/>
        </w:rPr>
        <w:br/>
        <w:t>Using deleteAllVisibleCookies() in selenium</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Ques.132. How does u handle dynamic elements without using XPath?</w:t>
      </w:r>
      <w:r w:rsidRPr="00E11B5F">
        <w:rPr>
          <w:rFonts w:asciiTheme="majorHAnsi" w:hAnsiTheme="majorHAnsi"/>
          <w:color w:val="373B41"/>
          <w:sz w:val="18"/>
          <w:szCs w:val="18"/>
        </w:rPr>
        <w:br/>
        <w:t>By using classname or css.</w:t>
      </w:r>
      <w:r w:rsidRPr="00E11B5F">
        <w:rPr>
          <w:rFonts w:asciiTheme="majorHAnsi" w:hAnsiTheme="majorHAnsi"/>
          <w:color w:val="373B41"/>
          <w:sz w:val="18"/>
          <w:szCs w:val="18"/>
        </w:rPr>
        <w:br/>
      </w:r>
      <w:r w:rsidRPr="00E11B5F">
        <w:rPr>
          <w:rFonts w:asciiTheme="majorHAnsi" w:hAnsiTheme="majorHAnsi"/>
          <w:b/>
          <w:bCs/>
          <w:color w:val="373B41"/>
          <w:sz w:val="18"/>
          <w:szCs w:val="18"/>
        </w:rPr>
        <w:br/>
        <w:t>Ques.133. Write down scenarios which we can't automate?</w:t>
      </w:r>
      <w:r w:rsidRPr="00E11B5F">
        <w:rPr>
          <w:rFonts w:asciiTheme="majorHAnsi" w:hAnsiTheme="majorHAnsi"/>
          <w:color w:val="373B41"/>
          <w:sz w:val="18"/>
          <w:szCs w:val="18"/>
        </w:rPr>
        <w:br/>
        <w:t>Barcode Reader, Captcha etc.</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Ques.134. How do you manage the code versions in your project?</w:t>
      </w:r>
      <w:r w:rsidRPr="00E11B5F">
        <w:rPr>
          <w:rFonts w:asciiTheme="majorHAnsi" w:hAnsiTheme="majorHAnsi"/>
          <w:color w:val="373B41"/>
          <w:sz w:val="18"/>
          <w:szCs w:val="18"/>
        </w:rPr>
        <w:br/>
        <w:t>Using SVN, GitHub or other versioning tools</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Ques.135. How to count total no of hyperlinks in a page?</w:t>
      </w:r>
      <w:r w:rsidRPr="00E11B5F">
        <w:rPr>
          <w:rFonts w:asciiTheme="majorHAnsi" w:hAnsiTheme="majorHAnsi"/>
          <w:color w:val="373B41"/>
          <w:sz w:val="18"/>
          <w:szCs w:val="18"/>
        </w:rPr>
        <w:br/>
        <w:t>Listalllinks=driver.finElements(By.tagname("a");</w:t>
      </w:r>
      <w:r w:rsidRPr="00E11B5F">
        <w:rPr>
          <w:rFonts w:asciiTheme="majorHAnsi" w:hAnsiTheme="majorHAnsi"/>
          <w:color w:val="373B41"/>
          <w:sz w:val="18"/>
          <w:szCs w:val="18"/>
        </w:rPr>
        <w:br/>
        <w:t>System.out.println(alllinks.size());</w:t>
      </w:r>
      <w:r w:rsidRPr="00E11B5F">
        <w:rPr>
          <w:rFonts w:asciiTheme="majorHAnsi" w:hAnsiTheme="majorHAnsi"/>
          <w:color w:val="373B41"/>
          <w:sz w:val="18"/>
          <w:szCs w:val="18"/>
        </w:rPr>
        <w:br/>
      </w:r>
      <w:r w:rsidRPr="00E11B5F">
        <w:rPr>
          <w:rFonts w:asciiTheme="majorHAnsi" w:hAnsiTheme="majorHAnsi"/>
          <w:b/>
          <w:bCs/>
          <w:color w:val="373B41"/>
          <w:sz w:val="18"/>
          <w:szCs w:val="18"/>
        </w:rPr>
        <w:br/>
        <w:t>Ques.136. What are the benefits of Automation Testing?</w:t>
      </w:r>
      <w:r w:rsidRPr="00E11B5F">
        <w:rPr>
          <w:rFonts w:asciiTheme="majorHAnsi" w:hAnsiTheme="majorHAnsi"/>
          <w:color w:val="373B41"/>
          <w:sz w:val="18"/>
          <w:szCs w:val="18"/>
        </w:rPr>
        <w:br/>
        <w:t>Saves time and money. Automation testing is faster in execution.</w:t>
      </w:r>
      <w:r w:rsidRPr="00E11B5F">
        <w:rPr>
          <w:rFonts w:asciiTheme="majorHAnsi" w:hAnsiTheme="majorHAnsi"/>
          <w:color w:val="373B41"/>
          <w:sz w:val="18"/>
          <w:szCs w:val="18"/>
        </w:rPr>
        <w:br/>
        <w:t>Reusability of code. Create one time and execute multiple times with less or no maintenance.</w:t>
      </w:r>
      <w:r w:rsidRPr="00E11B5F">
        <w:rPr>
          <w:rFonts w:asciiTheme="majorHAnsi" w:hAnsiTheme="majorHAnsi"/>
          <w:color w:val="373B41"/>
          <w:sz w:val="18"/>
          <w:szCs w:val="18"/>
        </w:rPr>
        <w:br/>
        <w:t>Easy reporting. It generates automatic reports after test execution.</w:t>
      </w:r>
      <w:r w:rsidRPr="00E11B5F">
        <w:rPr>
          <w:rFonts w:asciiTheme="majorHAnsi" w:hAnsiTheme="majorHAnsi"/>
          <w:color w:val="373B41"/>
          <w:sz w:val="18"/>
          <w:szCs w:val="18"/>
        </w:rPr>
        <w:br/>
        <w:t>Easy for compatibility testing. It enables parallel execution in the combination of different OS and browser environments.</w:t>
      </w:r>
      <w:r w:rsidRPr="00E11B5F">
        <w:rPr>
          <w:rFonts w:asciiTheme="majorHAnsi" w:hAnsiTheme="majorHAnsi"/>
          <w:color w:val="373B41"/>
          <w:sz w:val="18"/>
          <w:szCs w:val="18"/>
        </w:rPr>
        <w:br/>
        <w:t>Low-cost maintenance. It is cheaper compared to manual testing in a long run.</w:t>
      </w:r>
      <w:r w:rsidRPr="00E11B5F">
        <w:rPr>
          <w:rFonts w:asciiTheme="majorHAnsi" w:hAnsiTheme="majorHAnsi"/>
          <w:color w:val="373B41"/>
          <w:sz w:val="18"/>
          <w:szCs w:val="18"/>
        </w:rPr>
        <w:br/>
        <w:t>It is mostly used for regression testing. Supports execution of repeated test cases.</w:t>
      </w:r>
      <w:r w:rsidRPr="00E11B5F">
        <w:rPr>
          <w:rFonts w:asciiTheme="majorHAnsi" w:hAnsiTheme="majorHAnsi"/>
          <w:color w:val="373B41"/>
          <w:sz w:val="18"/>
          <w:szCs w:val="18"/>
        </w:rPr>
        <w:br/>
        <w:t>Minimal manual intervention. Test scripts can be run unattended.</w:t>
      </w:r>
      <w:r w:rsidRPr="00E11B5F">
        <w:rPr>
          <w:rFonts w:asciiTheme="majorHAnsi" w:hAnsiTheme="majorHAnsi"/>
          <w:color w:val="373B41"/>
          <w:sz w:val="18"/>
          <w:szCs w:val="18"/>
        </w:rPr>
        <w:br/>
        <w:t>Maximum coverage. It helps to increase the test coverage.</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Ques.137. What type of tests have you automated?</w:t>
      </w:r>
      <w:r w:rsidRPr="00E11B5F">
        <w:rPr>
          <w:rFonts w:asciiTheme="majorHAnsi" w:hAnsiTheme="majorHAnsi"/>
          <w:color w:val="373B41"/>
          <w:sz w:val="18"/>
          <w:szCs w:val="18"/>
        </w:rPr>
        <w:br/>
        <w:t>Our main focus is to automate test cases to do Regression testing, Smoke testing, and Sanity testing. Sometimes based on the project and the test time estimation, we do focus on End to End testing.</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lastRenderedPageBreak/>
        <w:t>Ques.138. How many test cases you have automated per day?</w:t>
      </w:r>
      <w:r w:rsidRPr="00E11B5F">
        <w:rPr>
          <w:rFonts w:asciiTheme="majorHAnsi" w:hAnsiTheme="majorHAnsi"/>
          <w:color w:val="373B41"/>
          <w:sz w:val="18"/>
          <w:szCs w:val="18"/>
        </w:rPr>
        <w:br/>
        <w:t>It depends on Test case scenario complexity and length.</w:t>
      </w:r>
      <w:r w:rsidRPr="00E11B5F">
        <w:rPr>
          <w:rFonts w:asciiTheme="majorHAnsi" w:hAnsiTheme="majorHAnsi"/>
          <w:color w:val="373B41"/>
          <w:sz w:val="18"/>
          <w:szCs w:val="18"/>
        </w:rPr>
        <w:br/>
        <w:t>I did automate 2-5 test scenarios per day when the complexity is limited.</w:t>
      </w:r>
      <w:r w:rsidRPr="00E11B5F">
        <w:rPr>
          <w:rFonts w:asciiTheme="majorHAnsi" w:hAnsiTheme="majorHAnsi"/>
          <w:color w:val="373B41"/>
          <w:sz w:val="18"/>
          <w:szCs w:val="18"/>
        </w:rPr>
        <w:br/>
        <w:t>Sometimes just 1 or fewer test scenarios in a day when the complexity is high.</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Ques.139. What is Selenium IDE?</w:t>
      </w:r>
      <w:r w:rsidRPr="00E11B5F">
        <w:rPr>
          <w:rFonts w:asciiTheme="majorHAnsi" w:hAnsiTheme="majorHAnsi"/>
          <w:color w:val="373B41"/>
          <w:sz w:val="18"/>
          <w:szCs w:val="18"/>
        </w:rPr>
        <w:br/>
        <w:t>Selenium IDE (Integrated Development Environment) is a Firefox plugin.</w:t>
      </w:r>
      <w:r w:rsidRPr="00E11B5F">
        <w:rPr>
          <w:rFonts w:asciiTheme="majorHAnsi" w:hAnsiTheme="majorHAnsi"/>
          <w:color w:val="373B41"/>
          <w:sz w:val="18"/>
          <w:szCs w:val="18"/>
        </w:rPr>
        <w:br/>
        <w:t>It is the simplest framework in the Selenium Suite.</w:t>
      </w:r>
      <w:r w:rsidRPr="00E11B5F">
        <w:rPr>
          <w:rFonts w:asciiTheme="majorHAnsi" w:hAnsiTheme="majorHAnsi"/>
          <w:color w:val="373B41"/>
          <w:sz w:val="18"/>
          <w:szCs w:val="18"/>
        </w:rPr>
        <w:br/>
        <w:t>It allows us to record and playback the scripts. Even though we can create scripts using Selenium IDE, we need to use Selenium WebDriver to write more advanced and robust test cases.</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Ques.140. What is Selenese?</w:t>
      </w:r>
      <w:r w:rsidRPr="00E11B5F">
        <w:rPr>
          <w:rFonts w:asciiTheme="majorHAnsi" w:hAnsiTheme="majorHAnsi"/>
          <w:color w:val="373B41"/>
          <w:sz w:val="18"/>
          <w:szCs w:val="18"/>
        </w:rPr>
        <w:br/>
        <w:t>Selenese is the language which is used to write test scripts in Selenium IDE.</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Ques.141. What is Selenium RC?</w:t>
      </w:r>
      <w:r w:rsidRPr="00E11B5F">
        <w:rPr>
          <w:rFonts w:asciiTheme="majorHAnsi" w:hAnsiTheme="majorHAnsi"/>
          <w:color w:val="373B41"/>
          <w:sz w:val="18"/>
          <w:szCs w:val="18"/>
        </w:rPr>
        <w:br/>
        <w:t>Selenium RC (Selenium 1).</w:t>
      </w:r>
      <w:r w:rsidRPr="00E11B5F">
        <w:rPr>
          <w:rFonts w:asciiTheme="majorHAnsi" w:hAnsiTheme="majorHAnsi"/>
          <w:color w:val="373B41"/>
          <w:sz w:val="18"/>
          <w:szCs w:val="18"/>
        </w:rPr>
        <w:br/>
        <w:t>Selenium RC was the main Selenium project for a long time before the WebDriver merge brought up Selenium 2.</w:t>
      </w:r>
      <w:r w:rsidRPr="00E11B5F">
        <w:rPr>
          <w:rFonts w:asciiTheme="majorHAnsi" w:hAnsiTheme="majorHAnsi"/>
          <w:color w:val="373B41"/>
          <w:sz w:val="18"/>
          <w:szCs w:val="18"/>
        </w:rPr>
        <w:br/>
        <w:t>Selenium 1 is still actively supported (in maintenance mode). It relies on JavaScript for automation. It supports Java, Javascript, Ruby, PHP, Python, Perl and C#. It supports almost every browser out there.</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Ques.142. What is Selenium WebDriver?</w:t>
      </w:r>
      <w:r w:rsidRPr="00E11B5F">
        <w:rPr>
          <w:rFonts w:asciiTheme="majorHAnsi" w:hAnsiTheme="majorHAnsi"/>
          <w:color w:val="373B41"/>
          <w:sz w:val="18"/>
          <w:szCs w:val="18"/>
        </w:rPr>
        <w:br/>
        <w:t>Selenium WebDriver (Selenium 2) is a browser automation framework that accepts commands and sends them to a browser.</w:t>
      </w:r>
      <w:r w:rsidRPr="00E11B5F">
        <w:rPr>
          <w:rFonts w:asciiTheme="majorHAnsi" w:hAnsiTheme="majorHAnsi"/>
          <w:color w:val="373B41"/>
          <w:sz w:val="18"/>
          <w:szCs w:val="18"/>
        </w:rPr>
        <w:br/>
        <w:t>It is implemented through a browser-specific driver.</w:t>
      </w:r>
      <w:r w:rsidRPr="00E11B5F">
        <w:rPr>
          <w:rFonts w:asciiTheme="majorHAnsi" w:hAnsiTheme="majorHAnsi"/>
          <w:color w:val="373B41"/>
          <w:sz w:val="18"/>
          <w:szCs w:val="18"/>
        </w:rPr>
        <w:br/>
        <w:t>It controls the browser by directly communicating with it.</w:t>
      </w:r>
      <w:r w:rsidRPr="00E11B5F">
        <w:rPr>
          <w:rFonts w:asciiTheme="majorHAnsi" w:hAnsiTheme="majorHAnsi"/>
          <w:color w:val="373B41"/>
          <w:sz w:val="18"/>
          <w:szCs w:val="18"/>
        </w:rPr>
        <w:br/>
        <w:t>Selenium WebDriver supports Java, C#, PHP, Python, Perl, Ruby.</w:t>
      </w:r>
      <w:r w:rsidRPr="00E11B5F">
        <w:rPr>
          <w:rFonts w:asciiTheme="majorHAnsi" w:hAnsiTheme="majorHAnsi"/>
          <w:color w:val="373B41"/>
          <w:sz w:val="18"/>
          <w:szCs w:val="18"/>
        </w:rPr>
        <w:br/>
      </w:r>
      <w:r w:rsidRPr="00E11B5F">
        <w:rPr>
          <w:rFonts w:asciiTheme="majorHAnsi" w:hAnsiTheme="majorHAnsi"/>
          <w:b/>
          <w:bCs/>
          <w:color w:val="373B41"/>
          <w:sz w:val="18"/>
          <w:szCs w:val="18"/>
        </w:rPr>
        <w:br/>
        <w:t>Ques.143. When do you use Selenium Grid?</w:t>
      </w:r>
      <w:r w:rsidRPr="00E11B5F">
        <w:rPr>
          <w:rFonts w:asciiTheme="majorHAnsi" w:hAnsiTheme="majorHAnsi"/>
          <w:color w:val="373B41"/>
          <w:sz w:val="18"/>
          <w:szCs w:val="18"/>
        </w:rPr>
        <w:br/>
        <w:t>Selenium Grid can be used to execute same or different test scripts on multiple platforms and browsers concurrently so as to achieve distributed test execution.</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Ques.144. What are the advantages of Selenium Grid?</w:t>
      </w:r>
      <w:r w:rsidRPr="00E11B5F">
        <w:rPr>
          <w:rFonts w:asciiTheme="majorHAnsi" w:hAnsiTheme="majorHAnsi"/>
          <w:color w:val="373B41"/>
          <w:sz w:val="18"/>
          <w:szCs w:val="18"/>
        </w:rPr>
        <w:br/>
        <w:t>It allows running test cases in parallel thereby saving test execution time.</w:t>
      </w:r>
      <w:r w:rsidRPr="00E11B5F">
        <w:rPr>
          <w:rFonts w:asciiTheme="majorHAnsi" w:hAnsiTheme="majorHAnsi"/>
          <w:color w:val="373B41"/>
          <w:sz w:val="18"/>
          <w:szCs w:val="18"/>
        </w:rPr>
        <w:br/>
        <w:t>It allows multi-browser testing</w:t>
      </w:r>
      <w:r w:rsidRPr="00E11B5F">
        <w:rPr>
          <w:rFonts w:asciiTheme="majorHAnsi" w:hAnsiTheme="majorHAnsi"/>
          <w:color w:val="373B41"/>
          <w:sz w:val="18"/>
          <w:szCs w:val="18"/>
        </w:rPr>
        <w:br/>
        <w:t>It allows us to execute test cases on multi-platform</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Ques.145. What is a hub in Selenium Grid?</w:t>
      </w:r>
      <w:r w:rsidRPr="00E11B5F">
        <w:rPr>
          <w:rFonts w:asciiTheme="majorHAnsi" w:hAnsiTheme="majorHAnsi"/>
          <w:color w:val="373B41"/>
          <w:sz w:val="18"/>
          <w:szCs w:val="18"/>
        </w:rPr>
        <w:br/>
        <w:t>A hub is a server or a central point that controls the test executions on different machines.</w:t>
      </w:r>
      <w:r w:rsidRPr="00E11B5F">
        <w:rPr>
          <w:rFonts w:asciiTheme="majorHAnsi" w:hAnsiTheme="majorHAnsi"/>
          <w:color w:val="373B41"/>
          <w:sz w:val="18"/>
          <w:szCs w:val="18"/>
        </w:rPr>
        <w:br/>
      </w:r>
      <w:r w:rsidRPr="00E11B5F">
        <w:rPr>
          <w:rFonts w:asciiTheme="majorHAnsi" w:hAnsiTheme="majorHAnsi"/>
          <w:b/>
          <w:bCs/>
          <w:color w:val="373B41"/>
          <w:sz w:val="18"/>
          <w:szCs w:val="18"/>
        </w:rPr>
        <w:br/>
        <w:t>Ques.146. What is a node in Selenium Grid?</w:t>
      </w:r>
      <w:r w:rsidRPr="00E11B5F">
        <w:rPr>
          <w:rFonts w:asciiTheme="majorHAnsi" w:hAnsiTheme="majorHAnsi"/>
          <w:color w:val="373B41"/>
          <w:sz w:val="18"/>
          <w:szCs w:val="18"/>
        </w:rPr>
        <w:br/>
        <w:t>Node is the machine which is attached to the hub. There can be multiple nodes in Selenium Grid.</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Ques.147. What are the types of WebDriver APIs available in Selenium?</w:t>
      </w:r>
      <w:r w:rsidRPr="00E11B5F">
        <w:rPr>
          <w:rFonts w:asciiTheme="majorHAnsi" w:hAnsiTheme="majorHAnsi"/>
          <w:color w:val="373B41"/>
          <w:sz w:val="18"/>
          <w:szCs w:val="18"/>
        </w:rPr>
        <w:br/>
        <w:t>Firefox Driver</w:t>
      </w:r>
      <w:r w:rsidRPr="00E11B5F">
        <w:rPr>
          <w:rFonts w:asciiTheme="majorHAnsi" w:hAnsiTheme="majorHAnsi"/>
          <w:color w:val="373B41"/>
          <w:sz w:val="18"/>
          <w:szCs w:val="18"/>
        </w:rPr>
        <w:br/>
        <w:t>InternetExplorer Driver</w:t>
      </w:r>
      <w:r w:rsidRPr="00E11B5F">
        <w:rPr>
          <w:rFonts w:asciiTheme="majorHAnsi" w:hAnsiTheme="majorHAnsi"/>
          <w:color w:val="373B41"/>
          <w:sz w:val="18"/>
          <w:szCs w:val="18"/>
        </w:rPr>
        <w:br/>
        <w:t>Chrome Driver</w:t>
      </w:r>
      <w:r w:rsidRPr="00E11B5F">
        <w:rPr>
          <w:rFonts w:asciiTheme="majorHAnsi" w:hAnsiTheme="majorHAnsi"/>
          <w:color w:val="373B41"/>
          <w:sz w:val="18"/>
          <w:szCs w:val="18"/>
        </w:rPr>
        <w:br/>
      </w:r>
      <w:r w:rsidRPr="00E11B5F">
        <w:rPr>
          <w:rFonts w:asciiTheme="majorHAnsi" w:hAnsiTheme="majorHAnsi"/>
          <w:color w:val="373B41"/>
          <w:sz w:val="18"/>
          <w:szCs w:val="18"/>
        </w:rPr>
        <w:lastRenderedPageBreak/>
        <w:t>HTMLUNIT Driver</w:t>
      </w:r>
      <w:r w:rsidRPr="00E11B5F">
        <w:rPr>
          <w:rFonts w:asciiTheme="majorHAnsi" w:hAnsiTheme="majorHAnsi"/>
          <w:color w:val="373B41"/>
          <w:sz w:val="18"/>
          <w:szCs w:val="18"/>
        </w:rPr>
        <w:br/>
        <w:t>Opera Driver</w:t>
      </w:r>
      <w:r w:rsidRPr="00E11B5F">
        <w:rPr>
          <w:rFonts w:asciiTheme="majorHAnsi" w:hAnsiTheme="majorHAnsi"/>
          <w:color w:val="373B41"/>
          <w:sz w:val="18"/>
          <w:szCs w:val="18"/>
        </w:rPr>
        <w:br/>
        <w:t>Safari Driver</w:t>
      </w:r>
      <w:r w:rsidRPr="00E11B5F">
        <w:rPr>
          <w:rFonts w:asciiTheme="majorHAnsi" w:hAnsiTheme="majorHAnsi"/>
          <w:color w:val="373B41"/>
          <w:sz w:val="18"/>
          <w:szCs w:val="18"/>
        </w:rPr>
        <w:br/>
        <w:t>Android Driver</w:t>
      </w:r>
      <w:r w:rsidRPr="00E11B5F">
        <w:rPr>
          <w:rFonts w:asciiTheme="majorHAnsi" w:hAnsiTheme="majorHAnsi"/>
          <w:color w:val="373B41"/>
          <w:sz w:val="18"/>
          <w:szCs w:val="18"/>
        </w:rPr>
        <w:br/>
        <w:t>iPhone Driver</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Ques.148. Which WebDriver implementation claims to be the fastest?</w:t>
      </w:r>
      <w:r w:rsidRPr="00E11B5F">
        <w:rPr>
          <w:rFonts w:asciiTheme="majorHAnsi" w:hAnsiTheme="majorHAnsi"/>
          <w:color w:val="373B41"/>
          <w:sz w:val="18"/>
          <w:szCs w:val="18"/>
        </w:rPr>
        <w:br/>
        <w:t>The fastest implementation of WebDriver is the HTMLUnitDriver. It is because the HTMLUnitDriver does not execute tests in the browser.</w:t>
      </w:r>
      <w:r w:rsidRPr="00E11B5F">
        <w:rPr>
          <w:rFonts w:asciiTheme="majorHAnsi" w:hAnsiTheme="majorHAnsi"/>
          <w:color w:val="373B41"/>
          <w:sz w:val="18"/>
          <w:szCs w:val="18"/>
        </w:rPr>
        <w:br/>
      </w:r>
      <w:r w:rsidRPr="00E11B5F">
        <w:rPr>
          <w:rFonts w:asciiTheme="majorHAnsi" w:hAnsiTheme="majorHAnsi"/>
          <w:b/>
          <w:bCs/>
          <w:color w:val="373B41"/>
          <w:sz w:val="18"/>
          <w:szCs w:val="18"/>
        </w:rPr>
        <w:br/>
        <w:t>Ques.149. What are the Programming Languages supported by Selenium WebDiver?</w:t>
      </w:r>
      <w:r w:rsidRPr="00E11B5F">
        <w:rPr>
          <w:rFonts w:asciiTheme="majorHAnsi" w:hAnsiTheme="majorHAnsi"/>
          <w:color w:val="373B41"/>
          <w:sz w:val="18"/>
          <w:szCs w:val="18"/>
        </w:rPr>
        <w:br/>
        <w:t>Java</w:t>
      </w:r>
      <w:r w:rsidRPr="00E11B5F">
        <w:rPr>
          <w:rFonts w:asciiTheme="majorHAnsi" w:hAnsiTheme="majorHAnsi"/>
          <w:color w:val="373B41"/>
          <w:sz w:val="18"/>
          <w:szCs w:val="18"/>
        </w:rPr>
        <w:br/>
        <w:t>C#</w:t>
      </w:r>
      <w:r w:rsidRPr="00E11B5F">
        <w:rPr>
          <w:rFonts w:asciiTheme="majorHAnsi" w:hAnsiTheme="majorHAnsi"/>
          <w:color w:val="373B41"/>
          <w:sz w:val="18"/>
          <w:szCs w:val="18"/>
        </w:rPr>
        <w:br/>
        <w:t>Python</w:t>
      </w:r>
      <w:r w:rsidRPr="00E11B5F">
        <w:rPr>
          <w:rFonts w:asciiTheme="majorHAnsi" w:hAnsiTheme="majorHAnsi"/>
          <w:color w:val="373B41"/>
          <w:sz w:val="18"/>
          <w:szCs w:val="18"/>
        </w:rPr>
        <w:br/>
        <w:t>Ruby</w:t>
      </w:r>
      <w:r w:rsidRPr="00E11B5F">
        <w:rPr>
          <w:rFonts w:asciiTheme="majorHAnsi" w:hAnsiTheme="majorHAnsi"/>
          <w:color w:val="373B41"/>
          <w:sz w:val="18"/>
          <w:szCs w:val="18"/>
        </w:rPr>
        <w:br/>
        <w:t>Perl</w:t>
      </w:r>
      <w:r w:rsidRPr="00E11B5F">
        <w:rPr>
          <w:rFonts w:asciiTheme="majorHAnsi" w:hAnsiTheme="majorHAnsi"/>
          <w:color w:val="373B41"/>
          <w:sz w:val="18"/>
          <w:szCs w:val="18"/>
        </w:rPr>
        <w:br/>
        <w:t>PHP</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Ques.150. What are the Operating Systems supported by Selenium WebDriver?</w:t>
      </w:r>
      <w:r w:rsidRPr="00E11B5F">
        <w:rPr>
          <w:rFonts w:asciiTheme="majorHAnsi" w:hAnsiTheme="majorHAnsi"/>
          <w:color w:val="373B41"/>
          <w:sz w:val="18"/>
          <w:szCs w:val="18"/>
        </w:rPr>
        <w:br/>
        <w:t>Windows</w:t>
      </w:r>
      <w:r w:rsidRPr="00E11B5F">
        <w:rPr>
          <w:rFonts w:asciiTheme="majorHAnsi" w:hAnsiTheme="majorHAnsi"/>
          <w:color w:val="373B41"/>
          <w:sz w:val="18"/>
          <w:szCs w:val="18"/>
        </w:rPr>
        <w:br/>
        <w:t>Linux</w:t>
      </w:r>
      <w:r w:rsidRPr="00E11B5F">
        <w:rPr>
          <w:rFonts w:asciiTheme="majorHAnsi" w:hAnsiTheme="majorHAnsi"/>
          <w:color w:val="373B41"/>
          <w:sz w:val="18"/>
          <w:szCs w:val="18"/>
        </w:rPr>
        <w:br/>
        <w:t>Mac</w:t>
      </w:r>
    </w:p>
    <w:p w:rsidR="008C1076" w:rsidRPr="00E11B5F" w:rsidRDefault="008C1076" w:rsidP="00E11B5F">
      <w:pPr>
        <w:pStyle w:val="Heading1"/>
        <w:spacing w:before="0" w:beforeAutospacing="0" w:after="0" w:afterAutospacing="0"/>
        <w:rPr>
          <w:rFonts w:asciiTheme="majorHAnsi" w:hAnsiTheme="majorHAnsi"/>
          <w:color w:val="373B41"/>
          <w:sz w:val="18"/>
          <w:szCs w:val="18"/>
        </w:rPr>
      </w:pPr>
      <w:hyperlink r:id="rId16" w:history="1">
        <w:r w:rsidRPr="00E11B5F">
          <w:rPr>
            <w:rStyle w:val="Hyperlink"/>
            <w:rFonts w:asciiTheme="majorHAnsi" w:hAnsiTheme="majorHAnsi"/>
            <w:color w:val="373B41"/>
            <w:sz w:val="18"/>
            <w:szCs w:val="18"/>
          </w:rPr>
          <w:t>Selenium Frequently Asked Questions &amp; Answers Part-7</w:t>
        </w:r>
      </w:hyperlink>
    </w:p>
    <w:p w:rsidR="008C1076" w:rsidRPr="00E11B5F" w:rsidRDefault="008C1076" w:rsidP="00E11B5F">
      <w:pPr>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976" name="Picture 976" descr="https://4.bp.blogspot.com/-kPR3qXQqo4w/XEl9Czn6N0I/AAAAAAAAPqE/ex8jgE2l6LQ1FDIgypPZnLdtMLYwsGYtwCLcBGAs/s1600/Programs%2Bfor%2BSelenium.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descr="https://4.bp.blogspot.com/-kPR3qXQqo4w/XEl9Czn6N0I/AAAAAAAAPqE/ex8jgE2l6LQ1FDIgypPZnLdtMLYwsGYtwCLcBGAs/s1600/Programs%2Bfor%2BSelenium.png">
                      <a:hlinkClick r:id="rId17"/>
                    </pic:cNvPr>
                    <pic:cNvPicPr>
                      <a:picLocks noChangeAspect="1" noChangeArrowheads="1"/>
                    </pic:cNvPicPr>
                  </pic:nvPicPr>
                  <pic:blipFill>
                    <a:blip r:embed="rId18"/>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8C1076" w:rsidRPr="00E11B5F" w:rsidRDefault="008C1076" w:rsidP="00E11B5F">
      <w:pPr>
        <w:spacing w:after="0" w:line="240" w:lineRule="auto"/>
        <w:jc w:val="center"/>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Ques.151. What are the Open-source Frameworks supported by Selenium WebDriver?</w:t>
      </w:r>
      <w:r w:rsidRPr="00E11B5F">
        <w:rPr>
          <w:rFonts w:asciiTheme="majorHAnsi" w:hAnsiTheme="majorHAnsi"/>
          <w:color w:val="373B41"/>
          <w:sz w:val="18"/>
          <w:szCs w:val="18"/>
        </w:rPr>
        <w:br/>
      </w:r>
      <w:r w:rsidRPr="00E11B5F">
        <w:rPr>
          <w:rFonts w:asciiTheme="majorHAnsi" w:hAnsiTheme="majorHAnsi"/>
          <w:color w:val="373B41"/>
          <w:sz w:val="18"/>
          <w:szCs w:val="18"/>
        </w:rPr>
        <w:lastRenderedPageBreak/>
        <w:t>JUnit</w:t>
      </w:r>
      <w:r w:rsidRPr="00E11B5F">
        <w:rPr>
          <w:rFonts w:asciiTheme="majorHAnsi" w:hAnsiTheme="majorHAnsi"/>
          <w:color w:val="373B41"/>
          <w:sz w:val="18"/>
          <w:szCs w:val="18"/>
        </w:rPr>
        <w:br/>
        <w:t>TestNG</w:t>
      </w:r>
      <w:r w:rsidRPr="00E11B5F">
        <w:rPr>
          <w:rFonts w:asciiTheme="majorHAnsi" w:hAnsiTheme="majorHAnsi"/>
          <w:color w:val="373B41"/>
          <w:sz w:val="18"/>
          <w:szCs w:val="18"/>
        </w:rPr>
        <w:br/>
        <w:t>CUCUMBER</w:t>
      </w:r>
      <w:r w:rsidRPr="00E11B5F">
        <w:rPr>
          <w:rFonts w:asciiTheme="majorHAnsi" w:hAnsiTheme="majorHAnsi"/>
          <w:color w:val="373B41"/>
          <w:sz w:val="18"/>
          <w:szCs w:val="18"/>
        </w:rPr>
        <w:br/>
        <w:t>JBHEAVE</w:t>
      </w:r>
      <w:r w:rsidRPr="00E11B5F">
        <w:rPr>
          <w:rFonts w:asciiTheme="majorHAnsi" w:hAnsiTheme="majorHAnsi"/>
          <w:color w:val="373B41"/>
          <w:sz w:val="18"/>
          <w:szCs w:val="18"/>
        </w:rPr>
        <w:br/>
        <w:t> </w:t>
      </w:r>
      <w:r w:rsidRPr="00E11B5F">
        <w:rPr>
          <w:rFonts w:asciiTheme="majorHAnsi" w:hAnsiTheme="majorHAnsi"/>
          <w:color w:val="373B41"/>
          <w:sz w:val="18"/>
          <w:szCs w:val="18"/>
        </w:rPr>
        <w:br/>
      </w:r>
      <w:r w:rsidRPr="00E11B5F">
        <w:rPr>
          <w:rFonts w:asciiTheme="majorHAnsi" w:hAnsiTheme="majorHAnsi"/>
          <w:b/>
          <w:bCs/>
          <w:color w:val="373B41"/>
          <w:sz w:val="18"/>
          <w:szCs w:val="18"/>
        </w:rPr>
        <w:t>Ques.152. What is the super interface of WebDriver?</w:t>
      </w:r>
      <w:r w:rsidRPr="00E11B5F">
        <w:rPr>
          <w:rFonts w:asciiTheme="majorHAnsi" w:hAnsiTheme="majorHAnsi"/>
          <w:color w:val="373B41"/>
          <w:sz w:val="18"/>
          <w:szCs w:val="18"/>
        </w:rPr>
        <w:br/>
        <w:t>SearchContext.</w:t>
      </w:r>
      <w:r w:rsidRPr="00E11B5F">
        <w:rPr>
          <w:rFonts w:asciiTheme="majorHAnsi" w:hAnsiTheme="majorHAnsi"/>
          <w:color w:val="373B41"/>
          <w:sz w:val="18"/>
          <w:szCs w:val="18"/>
        </w:rPr>
        <w:br/>
        <w:t> </w:t>
      </w:r>
      <w:r w:rsidRPr="00E11B5F">
        <w:rPr>
          <w:rFonts w:asciiTheme="majorHAnsi" w:hAnsiTheme="majorHAnsi"/>
          <w:color w:val="373B41"/>
          <w:sz w:val="18"/>
          <w:szCs w:val="18"/>
        </w:rPr>
        <w:br/>
      </w:r>
      <w:r w:rsidRPr="00E11B5F">
        <w:rPr>
          <w:rFonts w:asciiTheme="majorHAnsi" w:hAnsiTheme="majorHAnsi"/>
          <w:b/>
          <w:bCs/>
          <w:color w:val="373B41"/>
          <w:sz w:val="18"/>
          <w:szCs w:val="18"/>
        </w:rPr>
        <w:t>Ques.153. What are the types of waits available in Selenium WebDriver?</w:t>
      </w:r>
      <w:r w:rsidRPr="00E11B5F">
        <w:rPr>
          <w:rFonts w:asciiTheme="majorHAnsi" w:hAnsiTheme="majorHAnsi"/>
          <w:color w:val="373B41"/>
          <w:sz w:val="18"/>
          <w:szCs w:val="18"/>
        </w:rPr>
        <w:br/>
        <w:t>In Selenium we could see three types of waits such as Implicit Waits, Explicit Waits and Fluent Waits.</w:t>
      </w:r>
      <w:r w:rsidRPr="00E11B5F">
        <w:rPr>
          <w:rFonts w:asciiTheme="majorHAnsi" w:hAnsiTheme="majorHAnsi"/>
          <w:color w:val="373B41"/>
          <w:sz w:val="18"/>
          <w:szCs w:val="18"/>
        </w:rPr>
        <w:br/>
        <w:t>Implicit Waits</w:t>
      </w:r>
      <w:r w:rsidRPr="00E11B5F">
        <w:rPr>
          <w:rFonts w:asciiTheme="majorHAnsi" w:hAnsiTheme="majorHAnsi"/>
          <w:color w:val="373B41"/>
          <w:sz w:val="18"/>
          <w:szCs w:val="18"/>
        </w:rPr>
        <w:br/>
        <w:t>Explicit Waits </w:t>
      </w:r>
      <w:r w:rsidRPr="00E11B5F">
        <w:rPr>
          <w:rFonts w:asciiTheme="majorHAnsi" w:hAnsiTheme="majorHAnsi"/>
          <w:color w:val="373B41"/>
          <w:sz w:val="18"/>
          <w:szCs w:val="18"/>
        </w:rPr>
        <w:br/>
        <w:t>Fluent Waits </w:t>
      </w:r>
      <w:r w:rsidRPr="00E11B5F">
        <w:rPr>
          <w:rFonts w:asciiTheme="majorHAnsi" w:hAnsiTheme="majorHAnsi"/>
          <w:color w:val="373B41"/>
          <w:sz w:val="18"/>
          <w:szCs w:val="18"/>
        </w:rPr>
        <w:br/>
        <w:t>PageLoadTimeOut</w:t>
      </w:r>
      <w:r w:rsidRPr="00E11B5F">
        <w:rPr>
          <w:rFonts w:asciiTheme="majorHAnsi" w:hAnsiTheme="majorHAnsi"/>
          <w:color w:val="373B41"/>
          <w:sz w:val="18"/>
          <w:szCs w:val="18"/>
        </w:rPr>
        <w:br/>
        <w:t>Thread.sleep() – static wait</w:t>
      </w:r>
      <w:r w:rsidRPr="00E11B5F">
        <w:rPr>
          <w:rFonts w:asciiTheme="majorHAnsi" w:hAnsiTheme="majorHAnsi"/>
          <w:color w:val="373B41"/>
          <w:sz w:val="18"/>
          <w:szCs w:val="18"/>
        </w:rPr>
        <w:br/>
      </w:r>
      <w:r w:rsidRPr="00E11B5F">
        <w:rPr>
          <w:rFonts w:asciiTheme="majorHAnsi" w:hAnsiTheme="majorHAnsi"/>
          <w:b/>
          <w:bCs/>
          <w:color w:val="373B41"/>
          <w:sz w:val="18"/>
          <w:szCs w:val="18"/>
        </w:rPr>
        <w:br/>
        <w:t>Ques.154. How to clear the text in the text box using Selenium WebDriver?</w:t>
      </w:r>
      <w:r w:rsidRPr="00E11B5F">
        <w:rPr>
          <w:rFonts w:asciiTheme="majorHAnsi" w:hAnsiTheme="majorHAnsi"/>
          <w:color w:val="373B41"/>
          <w:sz w:val="18"/>
          <w:szCs w:val="18"/>
        </w:rPr>
        <w:br/>
        <w:t>By using clear() method</w:t>
      </w:r>
      <w:r w:rsidRPr="00E11B5F">
        <w:rPr>
          <w:rFonts w:asciiTheme="majorHAnsi" w:hAnsiTheme="majorHAnsi"/>
          <w:color w:val="373B41"/>
          <w:sz w:val="18"/>
          <w:szCs w:val="18"/>
        </w:rPr>
        <w:br/>
      </w:r>
      <w:r w:rsidRPr="00E11B5F">
        <w:rPr>
          <w:rFonts w:asciiTheme="majorHAnsi" w:hAnsiTheme="majorHAnsi"/>
          <w:color w:val="373B41"/>
          <w:sz w:val="18"/>
          <w:szCs w:val="18"/>
        </w:rPr>
        <w:br/>
        <w:t>WebDriver driver = new FirefoxDriver();</w:t>
      </w:r>
      <w:r w:rsidRPr="00E11B5F">
        <w:rPr>
          <w:rFonts w:asciiTheme="majorHAnsi" w:hAnsiTheme="majorHAnsi"/>
          <w:color w:val="373B41"/>
          <w:sz w:val="18"/>
          <w:szCs w:val="18"/>
        </w:rPr>
        <w:br/>
        <w:t>driver.get("https://www.gmail.com");</w:t>
      </w:r>
      <w:r w:rsidRPr="00E11B5F">
        <w:rPr>
          <w:rFonts w:asciiTheme="majorHAnsi" w:hAnsiTheme="majorHAnsi"/>
          <w:color w:val="373B41"/>
          <w:sz w:val="18"/>
          <w:szCs w:val="18"/>
        </w:rPr>
        <w:br/>
        <w:t>driver.findElement(By.xpath("xpath_of_element1")).sendKeys("Software Testing ");</w:t>
      </w:r>
      <w:r w:rsidRPr="00E11B5F">
        <w:rPr>
          <w:rFonts w:asciiTheme="majorHAnsi" w:hAnsiTheme="majorHAnsi"/>
          <w:color w:val="373B41"/>
          <w:sz w:val="18"/>
          <w:szCs w:val="18"/>
        </w:rPr>
        <w:br/>
        <w:t>driver.findElement(By.xpath("xpath_of_element1")).clear();</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Ques.155. How to get a text of a web element?</w:t>
      </w:r>
      <w:r w:rsidRPr="00E11B5F">
        <w:rPr>
          <w:rFonts w:asciiTheme="majorHAnsi" w:hAnsiTheme="majorHAnsi"/>
          <w:color w:val="373B41"/>
          <w:sz w:val="18"/>
          <w:szCs w:val="18"/>
        </w:rPr>
        <w:br/>
        <w:t>By using getText() method</w:t>
      </w:r>
      <w:r w:rsidRPr="00E11B5F">
        <w:rPr>
          <w:rFonts w:asciiTheme="majorHAnsi" w:hAnsiTheme="majorHAnsi"/>
          <w:color w:val="373B41"/>
          <w:sz w:val="18"/>
          <w:szCs w:val="18"/>
        </w:rPr>
        <w:br/>
      </w:r>
      <w:r w:rsidRPr="00E11B5F">
        <w:rPr>
          <w:rFonts w:asciiTheme="majorHAnsi" w:hAnsiTheme="majorHAnsi"/>
          <w:b/>
          <w:bCs/>
          <w:color w:val="373B41"/>
          <w:sz w:val="18"/>
          <w:szCs w:val="18"/>
        </w:rPr>
        <w:br/>
        <w:t>Ques.156. How to get an attribute value using Selenium WebDriver?</w:t>
      </w:r>
      <w:r w:rsidRPr="00E11B5F">
        <w:rPr>
          <w:rFonts w:asciiTheme="majorHAnsi" w:hAnsiTheme="majorHAnsi"/>
          <w:color w:val="373B41"/>
          <w:sz w:val="18"/>
          <w:szCs w:val="18"/>
        </w:rPr>
        <w:br/>
        <w:t>By using getAttribute(value);</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Ques.157. List some scenarios which we cannot automate using Selenium WebDriver?</w:t>
      </w:r>
      <w:r w:rsidRPr="00E11B5F">
        <w:rPr>
          <w:rFonts w:asciiTheme="majorHAnsi" w:hAnsiTheme="majorHAnsi"/>
          <w:color w:val="373B41"/>
          <w:sz w:val="18"/>
          <w:szCs w:val="18"/>
        </w:rPr>
        <w:br/>
        <w:t>Bitmap comparison Is not possible using Selenium WebDriver</w:t>
      </w:r>
      <w:r w:rsidRPr="00E11B5F">
        <w:rPr>
          <w:rFonts w:asciiTheme="majorHAnsi" w:hAnsiTheme="majorHAnsi"/>
          <w:color w:val="373B41"/>
          <w:sz w:val="18"/>
          <w:szCs w:val="18"/>
        </w:rPr>
        <w:br/>
        <w:t>Automating Captcha is not possible using Selenium WebDriver</w:t>
      </w:r>
      <w:r w:rsidRPr="00E11B5F">
        <w:rPr>
          <w:rFonts w:asciiTheme="majorHAnsi" w:hAnsiTheme="majorHAnsi"/>
          <w:color w:val="373B41"/>
          <w:sz w:val="18"/>
          <w:szCs w:val="18"/>
        </w:rPr>
        <w:br/>
        <w:t>We can not read bar code using Selenium WebDriver</w:t>
      </w:r>
      <w:r w:rsidRPr="00E11B5F">
        <w:rPr>
          <w:rFonts w:asciiTheme="majorHAnsi" w:hAnsiTheme="majorHAnsi"/>
          <w:color w:val="373B41"/>
          <w:sz w:val="18"/>
          <w:szCs w:val="18"/>
        </w:rPr>
        <w:br/>
        <w:t>windows OS based pop ups</w:t>
      </w:r>
      <w:r w:rsidRPr="00E11B5F">
        <w:rPr>
          <w:rFonts w:asciiTheme="majorHAnsi" w:hAnsiTheme="majorHAnsi"/>
          <w:color w:val="373B41"/>
          <w:sz w:val="18"/>
          <w:szCs w:val="18"/>
        </w:rPr>
        <w:br/>
        <w:t>third party calendars/element</w:t>
      </w:r>
      <w:r w:rsidRPr="00E11B5F">
        <w:rPr>
          <w:rFonts w:asciiTheme="majorHAnsi" w:hAnsiTheme="majorHAnsi"/>
          <w:color w:val="373B41"/>
          <w:sz w:val="18"/>
          <w:szCs w:val="18"/>
        </w:rPr>
        <w:br/>
        <w:t>Image</w:t>
      </w:r>
      <w:r w:rsidRPr="00E11B5F">
        <w:rPr>
          <w:rFonts w:asciiTheme="majorHAnsi" w:hAnsiTheme="majorHAnsi"/>
          <w:color w:val="373B41"/>
          <w:sz w:val="18"/>
          <w:szCs w:val="18"/>
        </w:rPr>
        <w:br/>
        <w:t>Word/PDF</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Ques.158. How can you use the Recovery Scenario in Selenium WebDriver?</w:t>
      </w:r>
      <w:r w:rsidRPr="00E11B5F">
        <w:rPr>
          <w:rFonts w:asciiTheme="majorHAnsi" w:hAnsiTheme="majorHAnsi"/>
          <w:color w:val="373B41"/>
          <w:sz w:val="18"/>
          <w:szCs w:val="18"/>
        </w:rPr>
        <w:br/>
      </w:r>
      <w:r w:rsidRPr="00E11B5F">
        <w:rPr>
          <w:rFonts w:asciiTheme="majorHAnsi" w:hAnsiTheme="majorHAnsi"/>
          <w:color w:val="373B41"/>
          <w:sz w:val="18"/>
          <w:szCs w:val="18"/>
        </w:rPr>
        <w:lastRenderedPageBreak/>
        <w:t>By using “Try Catch Block” within Selenium WebDriver Java tests.</w:t>
      </w:r>
      <w:r w:rsidRPr="00E11B5F">
        <w:rPr>
          <w:rFonts w:asciiTheme="majorHAnsi" w:hAnsiTheme="majorHAnsi"/>
          <w:color w:val="373B41"/>
          <w:sz w:val="18"/>
          <w:szCs w:val="18"/>
        </w:rPr>
        <w:br/>
        <w:t>try {</w:t>
      </w:r>
      <w:r w:rsidRPr="00E11B5F">
        <w:rPr>
          <w:rFonts w:asciiTheme="majorHAnsi" w:hAnsiTheme="majorHAnsi"/>
          <w:color w:val="373B41"/>
          <w:sz w:val="18"/>
          <w:szCs w:val="18"/>
        </w:rPr>
        <w:br/>
        <w:t>     driver.get("www.xyz.com");</w:t>
      </w:r>
      <w:r w:rsidRPr="00E11B5F">
        <w:rPr>
          <w:rFonts w:asciiTheme="majorHAnsi" w:hAnsiTheme="majorHAnsi"/>
          <w:color w:val="373B41"/>
          <w:sz w:val="18"/>
          <w:szCs w:val="18"/>
        </w:rPr>
        <w:br/>
        <w:t>}catch(Exception e){</w:t>
      </w:r>
      <w:r w:rsidRPr="00E11B5F">
        <w:rPr>
          <w:rFonts w:asciiTheme="majorHAnsi" w:hAnsiTheme="majorHAnsi"/>
          <w:color w:val="373B41"/>
          <w:sz w:val="18"/>
          <w:szCs w:val="18"/>
        </w:rPr>
        <w:br/>
        <w:t>     System.out.println(e.getMessage());</w:t>
      </w:r>
      <w:r w:rsidRPr="00E11B5F">
        <w:rPr>
          <w:rFonts w:asciiTheme="majorHAnsi" w:hAnsiTheme="majorHAnsi"/>
          <w:color w:val="373B41"/>
          <w:sz w:val="18"/>
          <w:szCs w:val="18"/>
        </w:rPr>
        <w:br/>
        <w:t>}</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Ques.159. Database testing in Selenium?</w:t>
      </w:r>
      <w:r w:rsidRPr="00E11B5F">
        <w:rPr>
          <w:rFonts w:asciiTheme="majorHAnsi" w:hAnsiTheme="majorHAnsi"/>
          <w:color w:val="373B41"/>
          <w:sz w:val="18"/>
          <w:szCs w:val="18"/>
        </w:rPr>
        <w:br/>
        <w:t>We can use JDBC driver to connect to any database in Java.</w:t>
      </w:r>
      <w:r w:rsidRPr="00E11B5F">
        <w:rPr>
          <w:rFonts w:asciiTheme="majorHAnsi" w:hAnsiTheme="majorHAnsi"/>
          <w:color w:val="373B41"/>
          <w:sz w:val="18"/>
          <w:szCs w:val="18"/>
        </w:rPr>
        <w:br/>
      </w:r>
      <w:r w:rsidRPr="00E11B5F">
        <w:rPr>
          <w:rFonts w:asciiTheme="majorHAnsi" w:hAnsiTheme="majorHAnsi"/>
          <w:b/>
          <w:bCs/>
          <w:color w:val="373B41"/>
          <w:sz w:val="18"/>
          <w:szCs w:val="18"/>
        </w:rPr>
        <w:br/>
        <w:t>Ques.160. How to schedule the Test Suite Execution?</w:t>
      </w:r>
      <w:r w:rsidRPr="00E11B5F">
        <w:rPr>
          <w:rFonts w:asciiTheme="majorHAnsi" w:hAnsiTheme="majorHAnsi"/>
          <w:color w:val="373B41"/>
          <w:sz w:val="18"/>
          <w:szCs w:val="18"/>
        </w:rPr>
        <w:br/>
        <w:t>We can schedule the test suite execution using CI tools like hudson(Jenkins), Bamboo. Alternatively, we can use windows scheduler to launch the test execution.</w:t>
      </w:r>
      <w:r w:rsidRPr="00E11B5F">
        <w:rPr>
          <w:rFonts w:asciiTheme="majorHAnsi" w:hAnsiTheme="majorHAnsi"/>
          <w:color w:val="373B41"/>
          <w:sz w:val="18"/>
          <w:szCs w:val="18"/>
        </w:rPr>
        <w:br/>
      </w:r>
      <w:r w:rsidRPr="00E11B5F">
        <w:rPr>
          <w:rFonts w:asciiTheme="majorHAnsi" w:hAnsiTheme="majorHAnsi"/>
          <w:b/>
          <w:bCs/>
          <w:color w:val="373B41"/>
          <w:sz w:val="18"/>
          <w:szCs w:val="18"/>
        </w:rPr>
        <w:br/>
        <w:t>Ques.161. How to send an email stating the execution status to all stakeholders in Selenium?</w:t>
      </w:r>
      <w:r w:rsidRPr="00E11B5F">
        <w:rPr>
          <w:rFonts w:asciiTheme="majorHAnsi" w:hAnsiTheme="majorHAnsi"/>
          <w:color w:val="373B41"/>
          <w:sz w:val="18"/>
          <w:szCs w:val="18"/>
        </w:rPr>
        <w:br/>
        <w:t>We can send mail in Java using javax.mail library.</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Ques.162. What is desired capabilities?</w:t>
      </w:r>
      <w:r w:rsidRPr="00E11B5F">
        <w:rPr>
          <w:rFonts w:asciiTheme="majorHAnsi" w:hAnsiTheme="majorHAnsi"/>
          <w:color w:val="373B41"/>
          <w:sz w:val="18"/>
          <w:szCs w:val="18"/>
        </w:rPr>
        <w:br/>
        <w:t>Capabilities are used to set the values of the browser attributes before we launch any browser using selenium web driver.</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Ques.163. Version control tools like SVN, GIT?</w:t>
      </w:r>
      <w:r w:rsidRPr="00E11B5F">
        <w:rPr>
          <w:rFonts w:asciiTheme="majorHAnsi" w:hAnsiTheme="majorHAnsi"/>
          <w:color w:val="373B41"/>
          <w:sz w:val="18"/>
          <w:szCs w:val="18"/>
        </w:rPr>
        <w:br/>
        <w:t>We use version control tools like gitHub/SVN to track the changes to the files in a project and work in collaboration.</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Ques.164. Build tools - Ant, Maven?</w:t>
      </w:r>
      <w:r w:rsidRPr="00E11B5F">
        <w:rPr>
          <w:rFonts w:asciiTheme="majorHAnsi" w:hAnsiTheme="majorHAnsi"/>
          <w:color w:val="373B41"/>
          <w:sz w:val="18"/>
          <w:szCs w:val="18"/>
        </w:rPr>
        <w:br/>
        <w:t>We use these tools to manage build activities for the Java project.</w:t>
      </w:r>
      <w:r w:rsidRPr="00E11B5F">
        <w:rPr>
          <w:rFonts w:asciiTheme="majorHAnsi" w:hAnsiTheme="majorHAnsi"/>
          <w:color w:val="373B41"/>
          <w:sz w:val="18"/>
          <w:szCs w:val="18"/>
        </w:rPr>
        <w:br/>
        <w:t> </w:t>
      </w:r>
      <w:r w:rsidRPr="00E11B5F">
        <w:rPr>
          <w:rFonts w:asciiTheme="majorHAnsi" w:hAnsiTheme="majorHAnsi"/>
          <w:color w:val="373B41"/>
          <w:sz w:val="18"/>
          <w:szCs w:val="18"/>
        </w:rPr>
        <w:br/>
      </w:r>
      <w:r w:rsidRPr="00E11B5F">
        <w:rPr>
          <w:rFonts w:asciiTheme="majorHAnsi" w:hAnsiTheme="majorHAnsi"/>
          <w:b/>
          <w:bCs/>
          <w:color w:val="373B41"/>
          <w:sz w:val="18"/>
          <w:szCs w:val="18"/>
        </w:rPr>
        <w:t>Ques.165. CI tools - Jenkin, Bamboo?</w:t>
      </w:r>
      <w:r w:rsidRPr="00E11B5F">
        <w:rPr>
          <w:rFonts w:asciiTheme="majorHAnsi" w:hAnsiTheme="majorHAnsi"/>
          <w:color w:val="373B41"/>
          <w:sz w:val="18"/>
          <w:szCs w:val="18"/>
        </w:rPr>
        <w:br/>
        <w:t>These are continuous integration tools helping in quick deployment of applications, testing them and reporting the issues in the code before it is too late. It helps in getting the application into production quickly and with more quality confidence.</w:t>
      </w:r>
    </w:p>
    <w:p w:rsidR="008C1076" w:rsidRPr="00E11B5F" w:rsidRDefault="008C1076" w:rsidP="00E11B5F">
      <w:pPr>
        <w:pStyle w:val="Heading1"/>
        <w:spacing w:before="0" w:beforeAutospacing="0" w:after="0" w:afterAutospacing="0"/>
        <w:rPr>
          <w:rFonts w:asciiTheme="majorHAnsi" w:hAnsiTheme="majorHAnsi"/>
          <w:color w:val="373B41"/>
          <w:sz w:val="18"/>
          <w:szCs w:val="18"/>
        </w:rPr>
      </w:pPr>
      <w:hyperlink r:id="rId19" w:history="1">
        <w:r w:rsidRPr="00E11B5F">
          <w:rPr>
            <w:rStyle w:val="Hyperlink"/>
            <w:rFonts w:asciiTheme="majorHAnsi" w:hAnsiTheme="majorHAnsi"/>
            <w:color w:val="7C7D7F"/>
            <w:sz w:val="18"/>
            <w:szCs w:val="18"/>
          </w:rPr>
          <w:t>Selenium Frequently Asked Questions &amp; Answers Part-8</w:t>
        </w:r>
      </w:hyperlink>
    </w:p>
    <w:p w:rsidR="008C1076" w:rsidRPr="00E11B5F" w:rsidRDefault="008C1076" w:rsidP="00E11B5F">
      <w:pPr>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lastRenderedPageBreak/>
        <w:drawing>
          <wp:inline distT="0" distB="0" distL="0" distR="0">
            <wp:extent cx="3050540" cy="2282190"/>
            <wp:effectExtent l="19050" t="0" r="0" b="0"/>
            <wp:docPr id="978" name="Picture 978" descr="https://4.bp.blogspot.com/-JnCB38c7HI4/XEl9r7n1ASI/AAAAAAAAPqM/4ivcZHj0sMYbzHleegNeeyjeNNrQYMWXACLcBGAs/s1600/Programs%2Bfor%2BSelenium%25282%2529.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https://4.bp.blogspot.com/-JnCB38c7HI4/XEl9r7n1ASI/AAAAAAAAPqM/4ivcZHj0sMYbzHleegNeeyjeNNrQYMWXACLcBGAs/s1600/Programs%2Bfor%2BSelenium%25282%2529.png">
                      <a:hlinkClick r:id="rId20"/>
                    </pic:cNvPr>
                    <pic:cNvPicPr>
                      <a:picLocks noChangeAspect="1" noChangeArrowheads="1"/>
                    </pic:cNvPicPr>
                  </pic:nvPicPr>
                  <pic:blipFill>
                    <a:blip r:embed="rId21"/>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pacing w:after="0" w:line="240" w:lineRule="auto"/>
        <w:jc w:val="center"/>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Ques.166. What is a Framework?</w:t>
      </w:r>
      <w:r w:rsidRPr="00E11B5F">
        <w:rPr>
          <w:rFonts w:asciiTheme="majorHAnsi" w:hAnsiTheme="majorHAnsi"/>
          <w:color w:val="373B41"/>
          <w:sz w:val="18"/>
          <w:szCs w:val="18"/>
        </w:rPr>
        <w:br/>
        <w:t>A framework defines a set of rules or best practices which we can follow in a systematic way to achieve the desired results. There are different types of automation frameworks and the most common ones are:</w:t>
      </w:r>
      <w:r w:rsidRPr="00E11B5F">
        <w:rPr>
          <w:rFonts w:asciiTheme="majorHAnsi" w:hAnsiTheme="majorHAnsi"/>
          <w:color w:val="373B41"/>
          <w:sz w:val="18"/>
          <w:szCs w:val="18"/>
        </w:rPr>
        <w:br/>
        <w:t>Data Driven Testing Framework</w:t>
      </w:r>
      <w:r w:rsidRPr="00E11B5F">
        <w:rPr>
          <w:rFonts w:asciiTheme="majorHAnsi" w:hAnsiTheme="majorHAnsi"/>
          <w:color w:val="373B41"/>
          <w:sz w:val="18"/>
          <w:szCs w:val="18"/>
        </w:rPr>
        <w:br/>
        <w:t>Keyword Driven Testing Framework</w:t>
      </w:r>
      <w:r w:rsidRPr="00E11B5F">
        <w:rPr>
          <w:rFonts w:asciiTheme="majorHAnsi" w:hAnsiTheme="majorHAnsi"/>
          <w:color w:val="373B41"/>
          <w:sz w:val="18"/>
          <w:szCs w:val="18"/>
        </w:rPr>
        <w:br/>
        <w:t>Hybrid Testing Framework</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Ques.167. Have you created any Framework?</w:t>
      </w:r>
      <w:r w:rsidRPr="00E11B5F">
        <w:rPr>
          <w:rFonts w:asciiTheme="majorHAnsi" w:hAnsiTheme="majorHAnsi"/>
          <w:color w:val="373B41"/>
          <w:sz w:val="18"/>
          <w:szCs w:val="18"/>
        </w:rPr>
        <w:br/>
        <w:t>If you are a beginner: No, I didn’t get a chance to create a framework. I have used the framework which is already available.</w:t>
      </w:r>
      <w:r w:rsidRPr="00E11B5F">
        <w:rPr>
          <w:rFonts w:asciiTheme="majorHAnsi" w:hAnsiTheme="majorHAnsi"/>
          <w:color w:val="373B41"/>
          <w:sz w:val="18"/>
          <w:szCs w:val="18"/>
        </w:rPr>
        <w:br/>
        <w:t>If you are an experienced tester: Yes, I have created a framework.  Or I have involved in the creation of the framework.</w:t>
      </w:r>
      <w:r w:rsidRPr="00E11B5F">
        <w:rPr>
          <w:rFonts w:asciiTheme="majorHAnsi" w:hAnsiTheme="majorHAnsi"/>
          <w:color w:val="373B41"/>
          <w:sz w:val="18"/>
          <w:szCs w:val="18"/>
        </w:rPr>
        <w:br/>
      </w:r>
      <w:r w:rsidRPr="00E11B5F">
        <w:rPr>
          <w:rFonts w:asciiTheme="majorHAnsi" w:hAnsiTheme="majorHAnsi"/>
          <w:b/>
          <w:bCs/>
          <w:color w:val="373B41"/>
          <w:sz w:val="18"/>
          <w:szCs w:val="18"/>
        </w:rPr>
        <w:br/>
        <w:t>Ques.168. Can you explain the Framework which you have used in your Selenium Project?</w:t>
      </w:r>
      <w:r w:rsidRPr="00E11B5F">
        <w:rPr>
          <w:rFonts w:asciiTheme="majorHAnsi" w:hAnsiTheme="majorHAnsi"/>
          <w:color w:val="373B41"/>
          <w:sz w:val="18"/>
          <w:szCs w:val="18"/>
        </w:rPr>
        <w:br/>
        <w:t>Here you have to clearly explained each component of Framework.</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p>
    <w:p w:rsidR="008C1076" w:rsidRPr="00E11B5F" w:rsidRDefault="008C1076" w:rsidP="00E11B5F">
      <w:pPr>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lastRenderedPageBreak/>
        <w:drawing>
          <wp:inline distT="0" distB="0" distL="0" distR="0">
            <wp:extent cx="6093460" cy="3050540"/>
            <wp:effectExtent l="19050" t="0" r="2540" b="0"/>
            <wp:docPr id="979" name="Picture 979" descr="https://1.bp.blogspot.com/-6zGDn3YNtuM/XEl-_4ORK1I/AAAAAAAAPqY/9kuCzibgeoIavVQ2dSNuP9QfYCWgStcEgCLcBGAs/s640/Capture.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https://1.bp.blogspot.com/-6zGDn3YNtuM/XEl-_4ORK1I/AAAAAAAAPqY/9kuCzibgeoIavVQ2dSNuP9QfYCWgStcEgCLcBGAs/s640/Capture.PNG">
                      <a:hlinkClick r:id="rId22"/>
                    </pic:cNvPr>
                    <pic:cNvPicPr>
                      <a:picLocks noChangeAspect="1" noChangeArrowheads="1"/>
                    </pic:cNvPicPr>
                  </pic:nvPicPr>
                  <pic:blipFill>
                    <a:blip r:embed="rId23"/>
                    <a:srcRect/>
                    <a:stretch>
                      <a:fillRect/>
                    </a:stretch>
                  </pic:blipFill>
                  <pic:spPr bwMode="auto">
                    <a:xfrm>
                      <a:off x="0" y="0"/>
                      <a:ext cx="6093460" cy="3050540"/>
                    </a:xfrm>
                    <a:prstGeom prst="rect">
                      <a:avLst/>
                    </a:prstGeom>
                    <a:noFill/>
                    <a:ln w="9525">
                      <a:noFill/>
                      <a:miter lim="800000"/>
                      <a:headEnd/>
                      <a:tailEnd/>
                    </a:ln>
                  </pic:spPr>
                </pic:pic>
              </a:graphicData>
            </a:graphic>
          </wp:inline>
        </w:drawing>
      </w:r>
    </w:p>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p>
    <w:p w:rsidR="008C1076" w:rsidRPr="00E11B5F" w:rsidRDefault="008C1076" w:rsidP="00E11B5F">
      <w:pPr>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drawing>
          <wp:inline distT="0" distB="0" distL="0" distR="0">
            <wp:extent cx="6093460" cy="3314065"/>
            <wp:effectExtent l="19050" t="0" r="2540" b="0"/>
            <wp:docPr id="980" name="Picture 980" descr="https://4.bp.blogspot.com/-OmSzG_0FLrs/XEl_Tftb2MI/AAAAAAAAPqg/9ZdWnseTCdIfI-WAU7Q_8ixrhAiVTo5VQCLcBGAs/s640/Capture%2B1.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https://4.bp.blogspot.com/-OmSzG_0FLrs/XEl_Tftb2MI/AAAAAAAAPqg/9ZdWnseTCdIfI-WAU7Q_8ixrhAiVTo5VQCLcBGAs/s640/Capture%2B1.PNG">
                      <a:hlinkClick r:id="rId24"/>
                    </pic:cNvPr>
                    <pic:cNvPicPr>
                      <a:picLocks noChangeAspect="1" noChangeArrowheads="1"/>
                    </pic:cNvPicPr>
                  </pic:nvPicPr>
                  <pic:blipFill>
                    <a:blip r:embed="rId25"/>
                    <a:srcRect/>
                    <a:stretch>
                      <a:fillRect/>
                    </a:stretch>
                  </pic:blipFill>
                  <pic:spPr bwMode="auto">
                    <a:xfrm>
                      <a:off x="0" y="0"/>
                      <a:ext cx="6093460" cy="3314065"/>
                    </a:xfrm>
                    <a:prstGeom prst="rect">
                      <a:avLst/>
                    </a:prstGeom>
                    <a:noFill/>
                    <a:ln w="9525">
                      <a:noFill/>
                      <a:miter lim="800000"/>
                      <a:headEnd/>
                      <a:tailEnd/>
                    </a:ln>
                  </pic:spPr>
                </pic:pic>
              </a:graphicData>
            </a:graphic>
          </wp:inline>
        </w:drawing>
      </w:r>
    </w:p>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 </w:t>
      </w:r>
      <w:r w:rsidRPr="00E11B5F">
        <w:rPr>
          <w:rFonts w:asciiTheme="majorHAnsi" w:hAnsiTheme="majorHAnsi"/>
          <w:color w:val="373B41"/>
          <w:sz w:val="18"/>
          <w:szCs w:val="18"/>
        </w:rPr>
        <w:br/>
      </w:r>
      <w:r w:rsidRPr="00E11B5F">
        <w:rPr>
          <w:rFonts w:asciiTheme="majorHAnsi" w:hAnsiTheme="majorHAnsi"/>
          <w:b/>
          <w:bCs/>
          <w:color w:val="373B41"/>
          <w:sz w:val="18"/>
          <w:szCs w:val="18"/>
        </w:rPr>
        <w:t>Ques.169. Why do you prefer Selenium Automation Tool?</w:t>
      </w:r>
      <w:r w:rsidRPr="00E11B5F">
        <w:rPr>
          <w:rFonts w:asciiTheme="majorHAnsi" w:hAnsiTheme="majorHAnsi"/>
          <w:color w:val="373B41"/>
          <w:sz w:val="18"/>
          <w:szCs w:val="18"/>
        </w:rPr>
        <w:br/>
        <w:t>Free and open source</w:t>
      </w:r>
      <w:r w:rsidRPr="00E11B5F">
        <w:rPr>
          <w:rFonts w:asciiTheme="majorHAnsi" w:hAnsiTheme="majorHAnsi"/>
          <w:color w:val="373B41"/>
          <w:sz w:val="18"/>
          <w:szCs w:val="18"/>
        </w:rPr>
        <w:br/>
        <w:t>Have large user base and helping communities</w:t>
      </w:r>
      <w:r w:rsidRPr="00E11B5F">
        <w:rPr>
          <w:rFonts w:asciiTheme="majorHAnsi" w:hAnsiTheme="majorHAnsi"/>
          <w:color w:val="373B41"/>
          <w:sz w:val="18"/>
          <w:szCs w:val="18"/>
        </w:rPr>
        <w:br/>
        <w:t>Cross browser compatibility</w:t>
      </w:r>
      <w:r w:rsidRPr="00E11B5F">
        <w:rPr>
          <w:rFonts w:asciiTheme="majorHAnsi" w:hAnsiTheme="majorHAnsi"/>
          <w:color w:val="373B41"/>
          <w:sz w:val="18"/>
          <w:szCs w:val="18"/>
        </w:rPr>
        <w:br/>
        <w:t>Platform compatibility</w:t>
      </w:r>
      <w:r w:rsidRPr="00E11B5F">
        <w:rPr>
          <w:rFonts w:asciiTheme="majorHAnsi" w:hAnsiTheme="majorHAnsi"/>
          <w:color w:val="373B41"/>
          <w:sz w:val="18"/>
          <w:szCs w:val="18"/>
        </w:rPr>
        <w:br/>
        <w:t>Multiple programming languages support</w:t>
      </w:r>
    </w:p>
    <w:p w:rsidR="008C1076" w:rsidRPr="00E11B5F" w:rsidRDefault="008C1076" w:rsidP="00E11B5F">
      <w:pPr>
        <w:spacing w:after="0" w:line="240" w:lineRule="auto"/>
        <w:rPr>
          <w:rFonts w:asciiTheme="majorHAnsi" w:hAnsiTheme="majorHAnsi"/>
          <w:color w:val="373B41"/>
          <w:sz w:val="18"/>
          <w:szCs w:val="18"/>
        </w:rPr>
      </w:pPr>
    </w:p>
    <w:p w:rsidR="008C1076" w:rsidRPr="00E11B5F" w:rsidRDefault="008C1076" w:rsidP="00E11B5F">
      <w:pPr>
        <w:pStyle w:val="Heading1"/>
        <w:spacing w:before="0" w:beforeAutospacing="0" w:after="0" w:afterAutospacing="0"/>
        <w:rPr>
          <w:rFonts w:asciiTheme="majorHAnsi" w:hAnsiTheme="majorHAnsi"/>
          <w:sz w:val="18"/>
          <w:szCs w:val="18"/>
        </w:rPr>
      </w:pPr>
    </w:p>
    <w:p w:rsidR="008C1076" w:rsidRPr="00E11B5F" w:rsidRDefault="008C1076" w:rsidP="00E11B5F">
      <w:pPr>
        <w:pStyle w:val="Heading1"/>
        <w:spacing w:before="0" w:beforeAutospacing="0" w:after="0" w:afterAutospacing="0"/>
        <w:rPr>
          <w:rFonts w:asciiTheme="majorHAnsi" w:hAnsiTheme="majorHAnsi"/>
          <w:sz w:val="18"/>
          <w:szCs w:val="18"/>
        </w:rPr>
      </w:pPr>
      <w:hyperlink r:id="rId26" w:history="1">
        <w:r w:rsidRPr="00E11B5F">
          <w:rPr>
            <w:rStyle w:val="Hyperlink"/>
            <w:rFonts w:asciiTheme="majorHAnsi" w:hAnsiTheme="majorHAnsi"/>
            <w:color w:val="373B41"/>
            <w:sz w:val="18"/>
            <w:szCs w:val="18"/>
          </w:rPr>
          <w:t>SQL for Testers</w:t>
        </w:r>
      </w:hyperlink>
    </w:p>
    <w:p w:rsidR="008C1076" w:rsidRPr="00E11B5F" w:rsidRDefault="008C1076" w:rsidP="00E11B5F">
      <w:pPr>
        <w:shd w:val="clear" w:color="auto" w:fill="FFFFFF"/>
        <w:spacing w:after="0" w:line="240" w:lineRule="auto"/>
        <w:jc w:val="center"/>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SQL (Structured Query Language):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This is a standard language for accessing the database which is used for retrieval and management of data. It includes database creation, deletion, fetching rows and modifying rows etc.</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SQL is the standard language for Relation Database System.</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r w:rsidRPr="00E11B5F">
        <w:rPr>
          <w:rFonts w:asciiTheme="majorHAnsi" w:hAnsiTheme="majorHAnsi"/>
          <w:b/>
          <w:bCs/>
          <w:color w:val="373B41"/>
          <w:sz w:val="18"/>
          <w:szCs w:val="18"/>
        </w:rPr>
        <w:t>DBMS and RDBMS: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DBMS: </w:t>
      </w:r>
      <w:r w:rsidRPr="00E11B5F">
        <w:rPr>
          <w:rFonts w:asciiTheme="majorHAnsi" w:hAnsiTheme="majorHAnsi"/>
          <w:color w:val="373B41"/>
          <w:sz w:val="18"/>
          <w:szCs w:val="18"/>
        </w:rPr>
        <w:t>Database Management System is where the data is stored in the form of Flat files and having a</w:t>
      </w:r>
      <w:r w:rsidRPr="00E11B5F">
        <w:rPr>
          <w:rFonts w:asciiTheme="majorHAnsi" w:hAnsiTheme="majorHAnsi"/>
          <w:b/>
          <w:bCs/>
          <w:color w:val="373B41"/>
          <w:sz w:val="18"/>
          <w:szCs w:val="18"/>
        </w:rPr>
        <w:t> </w:t>
      </w:r>
      <w:r w:rsidRPr="00E11B5F">
        <w:rPr>
          <w:rFonts w:asciiTheme="majorHAnsi" w:hAnsiTheme="majorHAnsi"/>
          <w:color w:val="373B41"/>
          <w:sz w:val="18"/>
          <w:szCs w:val="18"/>
        </w:rPr>
        <w:t>Parent Child relationship. It’s not that in DBMS, the data cannot be stored in tables, but it is that even though the data is stored in tables, it will not have any relation between them</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RDBMS: </w:t>
      </w:r>
      <w:r w:rsidRPr="00E11B5F">
        <w:rPr>
          <w:rFonts w:asciiTheme="majorHAnsi" w:hAnsiTheme="majorHAnsi"/>
          <w:color w:val="373B41"/>
          <w:sz w:val="18"/>
          <w:szCs w:val="18"/>
        </w:rPr>
        <w:t>Relational Database Management System is where the data is always stored in the form of</w:t>
      </w:r>
      <w:r w:rsidRPr="00E11B5F">
        <w:rPr>
          <w:rFonts w:asciiTheme="majorHAnsi" w:hAnsiTheme="majorHAnsi"/>
          <w:b/>
          <w:bCs/>
          <w:color w:val="373B41"/>
          <w:sz w:val="18"/>
          <w:szCs w:val="18"/>
        </w:rPr>
        <w:t> </w:t>
      </w:r>
      <w:r w:rsidRPr="00E11B5F">
        <w:rPr>
          <w:rFonts w:asciiTheme="majorHAnsi" w:hAnsiTheme="majorHAnsi"/>
          <w:color w:val="373B41"/>
          <w:sz w:val="18"/>
          <w:szCs w:val="18"/>
        </w:rPr>
        <w:t>tables. The table is a collection of related data entries and it consists of columns and rows.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DDL Commands:</w:t>
      </w:r>
    </w:p>
    <w:p w:rsidR="008C1076" w:rsidRPr="00E11B5F" w:rsidRDefault="008C1076" w:rsidP="00E11B5F">
      <w:pPr>
        <w:shd w:val="clear" w:color="auto" w:fill="FFFFFF"/>
        <w:spacing w:after="0" w:line="240" w:lineRule="auto"/>
        <w:rPr>
          <w:rFonts w:asciiTheme="majorHAnsi" w:hAnsiTheme="majorHAnsi"/>
          <w:color w:val="373B41"/>
          <w:sz w:val="18"/>
          <w:szCs w:val="18"/>
        </w:rPr>
      </w:pPr>
    </w:p>
    <w:tbl>
      <w:tblPr>
        <w:tblW w:w="0" w:type="auto"/>
        <w:tblCellMar>
          <w:left w:w="0" w:type="dxa"/>
          <w:right w:w="0" w:type="dxa"/>
        </w:tblCellMar>
        <w:tblLook w:val="04A0"/>
      </w:tblPr>
      <w:tblGrid>
        <w:gridCol w:w="740"/>
        <w:gridCol w:w="1160"/>
        <w:gridCol w:w="100"/>
        <w:gridCol w:w="6840"/>
      </w:tblGrid>
      <w:tr w:rsidR="008C1076" w:rsidRPr="00E11B5F" w:rsidTr="008C1076">
        <w:trPr>
          <w:trHeight w:val="305"/>
        </w:trPr>
        <w:tc>
          <w:tcPr>
            <w:tcW w:w="740" w:type="dxa"/>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p>
        </w:tc>
        <w:tc>
          <w:tcPr>
            <w:tcW w:w="1260" w:type="dxa"/>
            <w:gridSpan w:val="2"/>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Command</w:t>
            </w:r>
          </w:p>
        </w:tc>
        <w:tc>
          <w:tcPr>
            <w:tcW w:w="684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Description</w:t>
            </w:r>
          </w:p>
        </w:tc>
      </w:tr>
      <w:tr w:rsidR="008C1076" w:rsidRPr="00E11B5F" w:rsidTr="008C1076">
        <w:trPr>
          <w:trHeight w:val="260"/>
        </w:trPr>
        <w:tc>
          <w:tcPr>
            <w:tcW w:w="740" w:type="dxa"/>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p>
        </w:tc>
        <w:tc>
          <w:tcPr>
            <w:tcW w:w="1260" w:type="dxa"/>
            <w:gridSpan w:val="2"/>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CREATE</w:t>
            </w:r>
          </w:p>
        </w:tc>
        <w:tc>
          <w:tcPr>
            <w:tcW w:w="68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Creates a new table, a view of a table, or other object in database</w:t>
            </w:r>
          </w:p>
        </w:tc>
      </w:tr>
      <w:tr w:rsidR="008C1076" w:rsidRPr="00E11B5F" w:rsidTr="008C1076">
        <w:trPr>
          <w:trHeight w:val="260"/>
        </w:trPr>
        <w:tc>
          <w:tcPr>
            <w:tcW w:w="740" w:type="dxa"/>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p>
        </w:tc>
        <w:tc>
          <w:tcPr>
            <w:tcW w:w="1260" w:type="dxa"/>
            <w:gridSpan w:val="2"/>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ALTER</w:t>
            </w:r>
          </w:p>
        </w:tc>
        <w:tc>
          <w:tcPr>
            <w:tcW w:w="68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Modifies an existing database object, such as a table.</w:t>
            </w:r>
          </w:p>
        </w:tc>
      </w:tr>
      <w:tr w:rsidR="008C1076" w:rsidRPr="00E11B5F" w:rsidTr="008C1076">
        <w:trPr>
          <w:trHeight w:val="259"/>
        </w:trPr>
        <w:tc>
          <w:tcPr>
            <w:tcW w:w="740" w:type="dxa"/>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p>
        </w:tc>
        <w:tc>
          <w:tcPr>
            <w:tcW w:w="1260" w:type="dxa"/>
            <w:gridSpan w:val="2"/>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DROP</w:t>
            </w:r>
          </w:p>
        </w:tc>
        <w:tc>
          <w:tcPr>
            <w:tcW w:w="68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Deletes an entire table, a view of a table or other object in the database.</w:t>
            </w:r>
          </w:p>
        </w:tc>
      </w:tr>
      <w:tr w:rsidR="008C1076" w:rsidRPr="00E11B5F" w:rsidTr="008C1076">
        <w:trPr>
          <w:trHeight w:val="765"/>
        </w:trPr>
        <w:tc>
          <w:tcPr>
            <w:tcW w:w="2000" w:type="dxa"/>
            <w:gridSpan w:val="3"/>
            <w:tcBorders>
              <w:top w:val="single" w:sz="4" w:space="0" w:color="000000"/>
              <w:left w:val="single" w:sz="4" w:space="0" w:color="000000"/>
              <w:bottom w:val="single" w:sz="4" w:space="0" w:color="000000"/>
              <w:right w:val="single" w:sz="4" w:space="0" w:color="000000"/>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DML Commands:</w:t>
            </w:r>
          </w:p>
        </w:tc>
        <w:tc>
          <w:tcPr>
            <w:tcW w:w="6840" w:type="dxa"/>
            <w:tcBorders>
              <w:top w:val="single" w:sz="4" w:space="0" w:color="000000"/>
              <w:left w:val="single" w:sz="4" w:space="0" w:color="000000"/>
              <w:bottom w:val="single" w:sz="4" w:space="0" w:color="000000"/>
              <w:right w:val="single" w:sz="4" w:space="0" w:color="000000"/>
            </w:tcBorders>
            <w:vAlign w:val="bottom"/>
            <w:hideMark/>
          </w:tcPr>
          <w:p w:rsidR="008C1076" w:rsidRPr="00E11B5F" w:rsidRDefault="008C1076" w:rsidP="00E11B5F">
            <w:pPr>
              <w:spacing w:after="0" w:line="240" w:lineRule="auto"/>
              <w:rPr>
                <w:rFonts w:asciiTheme="majorHAnsi" w:hAnsiTheme="majorHAnsi"/>
                <w:sz w:val="18"/>
                <w:szCs w:val="18"/>
              </w:rPr>
            </w:pPr>
          </w:p>
        </w:tc>
      </w:tr>
      <w:tr w:rsidR="008C1076" w:rsidRPr="00E11B5F" w:rsidTr="008C1076">
        <w:trPr>
          <w:trHeight w:val="246"/>
        </w:trPr>
        <w:tc>
          <w:tcPr>
            <w:tcW w:w="740" w:type="dxa"/>
            <w:tcBorders>
              <w:top w:val="single" w:sz="4" w:space="0" w:color="000000"/>
              <w:left w:val="single" w:sz="4" w:space="0" w:color="000000"/>
              <w:bottom w:val="single" w:sz="4" w:space="0" w:color="000000"/>
              <w:right w:val="single" w:sz="4" w:space="0" w:color="000000"/>
            </w:tcBorders>
            <w:vAlign w:val="bottom"/>
            <w:hideMark/>
          </w:tcPr>
          <w:p w:rsidR="008C1076" w:rsidRPr="00E11B5F" w:rsidRDefault="008C1076" w:rsidP="00E11B5F">
            <w:pPr>
              <w:spacing w:after="0" w:line="240" w:lineRule="auto"/>
              <w:rPr>
                <w:rFonts w:asciiTheme="majorHAnsi" w:hAnsiTheme="majorHAnsi"/>
                <w:sz w:val="18"/>
                <w:szCs w:val="18"/>
              </w:rPr>
            </w:pPr>
          </w:p>
        </w:tc>
        <w:tc>
          <w:tcPr>
            <w:tcW w:w="1160" w:type="dxa"/>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p>
        </w:tc>
        <w:tc>
          <w:tcPr>
            <w:tcW w:w="100" w:type="dxa"/>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p>
        </w:tc>
        <w:tc>
          <w:tcPr>
            <w:tcW w:w="6840" w:type="dxa"/>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p>
        </w:tc>
      </w:tr>
      <w:tr w:rsidR="008C1076" w:rsidRPr="00E11B5F" w:rsidTr="008C1076">
        <w:trPr>
          <w:trHeight w:val="285"/>
        </w:trPr>
        <w:tc>
          <w:tcPr>
            <w:tcW w:w="740" w:type="dxa"/>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p>
        </w:tc>
        <w:tc>
          <w:tcPr>
            <w:tcW w:w="11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Command</w:t>
            </w:r>
          </w:p>
        </w:tc>
        <w:tc>
          <w:tcPr>
            <w:tcW w:w="100" w:type="dxa"/>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p>
        </w:tc>
        <w:tc>
          <w:tcPr>
            <w:tcW w:w="68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Description</w:t>
            </w:r>
          </w:p>
        </w:tc>
      </w:tr>
      <w:tr w:rsidR="008C1076" w:rsidRPr="00E11B5F" w:rsidTr="008C1076">
        <w:trPr>
          <w:trHeight w:val="290"/>
        </w:trPr>
        <w:tc>
          <w:tcPr>
            <w:tcW w:w="740" w:type="dxa"/>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p>
        </w:tc>
        <w:tc>
          <w:tcPr>
            <w:tcW w:w="11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INSERT</w:t>
            </w:r>
          </w:p>
        </w:tc>
        <w:tc>
          <w:tcPr>
            <w:tcW w:w="100" w:type="dxa"/>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p>
        </w:tc>
        <w:tc>
          <w:tcPr>
            <w:tcW w:w="68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Creates a record</w:t>
            </w:r>
          </w:p>
        </w:tc>
      </w:tr>
      <w:tr w:rsidR="008C1076" w:rsidRPr="00E11B5F" w:rsidTr="008C1076">
        <w:trPr>
          <w:trHeight w:val="290"/>
        </w:trPr>
        <w:tc>
          <w:tcPr>
            <w:tcW w:w="740" w:type="dxa"/>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p>
        </w:tc>
        <w:tc>
          <w:tcPr>
            <w:tcW w:w="11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UPDATE</w:t>
            </w:r>
          </w:p>
        </w:tc>
        <w:tc>
          <w:tcPr>
            <w:tcW w:w="100" w:type="dxa"/>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p>
        </w:tc>
        <w:tc>
          <w:tcPr>
            <w:tcW w:w="68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Modifies records</w:t>
            </w:r>
          </w:p>
        </w:tc>
      </w:tr>
      <w:tr w:rsidR="008C1076" w:rsidRPr="00E11B5F" w:rsidTr="008C1076">
        <w:trPr>
          <w:trHeight w:val="294"/>
        </w:trPr>
        <w:tc>
          <w:tcPr>
            <w:tcW w:w="740" w:type="dxa"/>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p>
        </w:tc>
        <w:tc>
          <w:tcPr>
            <w:tcW w:w="11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DELETE</w:t>
            </w:r>
          </w:p>
        </w:tc>
        <w:tc>
          <w:tcPr>
            <w:tcW w:w="100" w:type="dxa"/>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p>
        </w:tc>
        <w:tc>
          <w:tcPr>
            <w:tcW w:w="68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Deletes records</w:t>
            </w:r>
          </w:p>
        </w:tc>
      </w:tr>
      <w:tr w:rsidR="008C1076" w:rsidRPr="00E11B5F" w:rsidTr="008C1076">
        <w:trPr>
          <w:trHeight w:val="763"/>
        </w:trPr>
        <w:tc>
          <w:tcPr>
            <w:tcW w:w="2000" w:type="dxa"/>
            <w:gridSpan w:val="3"/>
            <w:tcBorders>
              <w:top w:val="single" w:sz="4" w:space="0" w:color="000000"/>
              <w:left w:val="single" w:sz="4" w:space="0" w:color="000000"/>
              <w:bottom w:val="single" w:sz="4" w:space="0" w:color="000000"/>
              <w:right w:val="single" w:sz="4" w:space="0" w:color="000000"/>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DQL Commands:</w:t>
            </w:r>
          </w:p>
        </w:tc>
        <w:tc>
          <w:tcPr>
            <w:tcW w:w="6840" w:type="dxa"/>
            <w:tcBorders>
              <w:top w:val="single" w:sz="4" w:space="0" w:color="000000"/>
              <w:left w:val="single" w:sz="4" w:space="0" w:color="000000"/>
              <w:bottom w:val="single" w:sz="4" w:space="0" w:color="000000"/>
              <w:right w:val="single" w:sz="4" w:space="0" w:color="000000"/>
            </w:tcBorders>
            <w:vAlign w:val="bottom"/>
            <w:hideMark/>
          </w:tcPr>
          <w:p w:rsidR="008C1076" w:rsidRPr="00E11B5F" w:rsidRDefault="008C1076" w:rsidP="00E11B5F">
            <w:pPr>
              <w:spacing w:after="0" w:line="240" w:lineRule="auto"/>
              <w:rPr>
                <w:rFonts w:asciiTheme="majorHAnsi" w:hAnsiTheme="majorHAnsi"/>
                <w:sz w:val="18"/>
                <w:szCs w:val="18"/>
              </w:rPr>
            </w:pPr>
          </w:p>
        </w:tc>
      </w:tr>
      <w:tr w:rsidR="008C1076" w:rsidRPr="00E11B5F" w:rsidTr="008C1076">
        <w:trPr>
          <w:trHeight w:val="247"/>
        </w:trPr>
        <w:tc>
          <w:tcPr>
            <w:tcW w:w="740" w:type="dxa"/>
            <w:tcBorders>
              <w:top w:val="single" w:sz="4" w:space="0" w:color="000000"/>
              <w:left w:val="single" w:sz="4" w:space="0" w:color="000000"/>
              <w:bottom w:val="single" w:sz="4" w:space="0" w:color="000000"/>
              <w:right w:val="single" w:sz="4" w:space="0" w:color="000000"/>
            </w:tcBorders>
            <w:vAlign w:val="bottom"/>
            <w:hideMark/>
          </w:tcPr>
          <w:p w:rsidR="008C1076" w:rsidRPr="00E11B5F" w:rsidRDefault="008C1076" w:rsidP="00E11B5F">
            <w:pPr>
              <w:spacing w:after="0" w:line="240" w:lineRule="auto"/>
              <w:rPr>
                <w:rFonts w:asciiTheme="majorHAnsi" w:hAnsiTheme="majorHAnsi"/>
                <w:sz w:val="18"/>
                <w:szCs w:val="18"/>
              </w:rPr>
            </w:pPr>
          </w:p>
        </w:tc>
        <w:tc>
          <w:tcPr>
            <w:tcW w:w="1260" w:type="dxa"/>
            <w:gridSpan w:val="2"/>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p>
        </w:tc>
        <w:tc>
          <w:tcPr>
            <w:tcW w:w="6840" w:type="dxa"/>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p>
        </w:tc>
      </w:tr>
      <w:tr w:rsidR="008C1076" w:rsidRPr="00E11B5F" w:rsidTr="008C1076">
        <w:trPr>
          <w:trHeight w:val="285"/>
        </w:trPr>
        <w:tc>
          <w:tcPr>
            <w:tcW w:w="740" w:type="dxa"/>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p>
        </w:tc>
        <w:tc>
          <w:tcPr>
            <w:tcW w:w="11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Command</w:t>
            </w:r>
          </w:p>
        </w:tc>
        <w:tc>
          <w:tcPr>
            <w:tcW w:w="100" w:type="dxa"/>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p>
        </w:tc>
        <w:tc>
          <w:tcPr>
            <w:tcW w:w="68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Description</w:t>
            </w:r>
          </w:p>
        </w:tc>
      </w:tr>
      <w:tr w:rsidR="008C1076" w:rsidRPr="00E11B5F" w:rsidTr="008C1076">
        <w:trPr>
          <w:trHeight w:val="292"/>
        </w:trPr>
        <w:tc>
          <w:tcPr>
            <w:tcW w:w="740" w:type="dxa"/>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p>
        </w:tc>
        <w:tc>
          <w:tcPr>
            <w:tcW w:w="11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SELECT</w:t>
            </w:r>
          </w:p>
        </w:tc>
        <w:tc>
          <w:tcPr>
            <w:tcW w:w="100" w:type="dxa"/>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p>
        </w:tc>
        <w:tc>
          <w:tcPr>
            <w:tcW w:w="68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Selects a dataset based on the conditions</w:t>
            </w:r>
          </w:p>
        </w:tc>
      </w:tr>
    </w:tbl>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11" type="#_x0000_t75" alt="" style="width:1.75pt;height:.6pt"/>
        </w:pict>
      </w:r>
      <w:r w:rsidRPr="00E11B5F">
        <w:rPr>
          <w:rFonts w:asciiTheme="majorHAnsi" w:hAnsiTheme="majorHAnsi"/>
          <w:color w:val="373B41"/>
          <w:sz w:val="18"/>
          <w:szCs w:val="18"/>
        </w:rPr>
        <w:pict>
          <v:shape id="_x0000_i2812" type="#_x0000_t75" alt="" style="width:1.75pt;height:.6pt"/>
        </w:pic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color w:val="373B41"/>
          <w:sz w:val="18"/>
          <w:szCs w:val="18"/>
          <w:shd w:val="clear" w:color="auto" w:fill="FFFFFF"/>
        </w:rPr>
        <w:br w:type="textWrapping" w:clear="all"/>
      </w:r>
    </w:p>
    <w:p w:rsidR="008C1076" w:rsidRPr="00E11B5F" w:rsidRDefault="008C1076" w:rsidP="00E11B5F">
      <w:pPr>
        <w:shd w:val="clear" w:color="auto" w:fill="FFFFFF"/>
        <w:spacing w:after="0" w:line="240" w:lineRule="auto"/>
        <w:rPr>
          <w:rFonts w:asciiTheme="majorHAnsi" w:hAnsiTheme="majorHAnsi"/>
          <w:color w:val="373B41"/>
          <w:sz w:val="18"/>
          <w:szCs w:val="18"/>
        </w:rPr>
      </w:pPr>
      <w:bookmarkStart w:id="1" w:name="page5"/>
      <w:bookmarkEnd w:id="1"/>
      <w:r w:rsidRPr="00E11B5F">
        <w:rPr>
          <w:rFonts w:asciiTheme="majorHAnsi" w:hAnsiTheme="majorHAnsi"/>
          <w:b/>
          <w:bCs/>
          <w:color w:val="373B41"/>
          <w:sz w:val="18"/>
          <w:szCs w:val="18"/>
        </w:rPr>
        <w:t>SQL Material</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pict>
          <v:shape id="_x0000_i2813" type="#_x0000_t75" alt="" style="width:9in;height:1.75pt"/>
        </w:pict>
      </w:r>
    </w:p>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color w:val="373B41"/>
          <w:sz w:val="18"/>
          <w:szCs w:val="18"/>
          <w:shd w:val="clear" w:color="auto" w:fill="FFFFFF"/>
        </w:rPr>
        <w:br w:type="textWrapping" w:clear="all"/>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1.1 DDL Commands: </w:t>
      </w:r>
      <w:r w:rsidRPr="00E11B5F">
        <w:rPr>
          <w:rFonts w:asciiTheme="majorHAnsi" w:hAnsiTheme="majorHAnsi"/>
          <w:color w:val="373B41"/>
          <w:sz w:val="18"/>
          <w:szCs w:val="18"/>
        </w:rPr>
        <w:t>Data Definition Language (DDL) is a part of SQL that is used to create, modify, and</w:t>
      </w:r>
      <w:r w:rsidRPr="00E11B5F">
        <w:rPr>
          <w:rFonts w:asciiTheme="majorHAnsi" w:hAnsiTheme="majorHAnsi"/>
          <w:b/>
          <w:bCs/>
          <w:color w:val="373B41"/>
          <w:sz w:val="18"/>
          <w:szCs w:val="18"/>
        </w:rPr>
        <w:t> </w:t>
      </w:r>
      <w:r w:rsidRPr="00E11B5F">
        <w:rPr>
          <w:rFonts w:asciiTheme="majorHAnsi" w:hAnsiTheme="majorHAnsi"/>
          <w:color w:val="373B41"/>
          <w:sz w:val="18"/>
          <w:szCs w:val="18"/>
        </w:rPr>
        <w:t>delete database objects such as table, view, and index. Below are the most common DDL commands: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1.1.1 CREATE TABLE: </w:t>
      </w:r>
      <w:r w:rsidRPr="00E11B5F">
        <w:rPr>
          <w:rFonts w:asciiTheme="majorHAnsi" w:hAnsiTheme="majorHAnsi"/>
          <w:color w:val="373B41"/>
          <w:sz w:val="18"/>
          <w:szCs w:val="18"/>
        </w:rPr>
        <w:t>Every data is stored in a table in the database. The way we do it is by CREATE</w:t>
      </w:r>
      <w:r w:rsidRPr="00E11B5F">
        <w:rPr>
          <w:rFonts w:asciiTheme="majorHAnsi" w:hAnsiTheme="majorHAnsi"/>
          <w:b/>
          <w:bCs/>
          <w:color w:val="373B41"/>
          <w:sz w:val="18"/>
          <w:szCs w:val="18"/>
        </w:rPr>
        <w:t> </w:t>
      </w:r>
      <w:r w:rsidRPr="00E11B5F">
        <w:rPr>
          <w:rFonts w:asciiTheme="majorHAnsi" w:hAnsiTheme="majorHAnsi"/>
          <w:color w:val="373B41"/>
          <w:sz w:val="18"/>
          <w:szCs w:val="18"/>
        </w:rPr>
        <w:t>TABLE statement. A table is made up of rows and columns. Each row represents one piece of data, and each column can be thought of as representing a component of that piece of data.</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Syntax for creating the table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CREATE TABLE (CONSTRAINTS, (CONSTRAINTS,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Below is the Example: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CREATE TABLE Customer (Customer_Idint,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First Name char(50), Last Name char(50), Address char(50), City char(50), Country char(25, Birth Datedatetime);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Six types of constraints can be placed when creating a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o  </w:t>
      </w:r>
      <w:r w:rsidRPr="00E11B5F">
        <w:rPr>
          <w:rFonts w:asciiTheme="majorHAnsi" w:hAnsiTheme="majorHAnsi"/>
          <w:b/>
          <w:bCs/>
          <w:color w:val="373B41"/>
          <w:sz w:val="18"/>
          <w:szCs w:val="18"/>
        </w:rPr>
        <w:t>NOT NULL Constraint</w:t>
      </w:r>
      <w:r w:rsidRPr="00E11B5F">
        <w:rPr>
          <w:rFonts w:asciiTheme="majorHAnsi" w:hAnsiTheme="majorHAnsi"/>
          <w:color w:val="373B41"/>
          <w:sz w:val="18"/>
          <w:szCs w:val="18"/>
        </w:rPr>
        <w:t>: Ensures that a column cannot have NULL value.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o </w:t>
      </w:r>
      <w:r w:rsidRPr="00E11B5F">
        <w:rPr>
          <w:rFonts w:asciiTheme="majorHAnsi" w:hAnsiTheme="majorHAnsi"/>
          <w:b/>
          <w:bCs/>
          <w:color w:val="373B41"/>
          <w:sz w:val="18"/>
          <w:szCs w:val="18"/>
        </w:rPr>
        <w:t>DEFAULT Constraint:</w:t>
      </w:r>
      <w:r w:rsidRPr="00E11B5F">
        <w:rPr>
          <w:rFonts w:asciiTheme="majorHAnsi" w:hAnsiTheme="majorHAnsi"/>
          <w:color w:val="373B41"/>
          <w:sz w:val="18"/>
          <w:szCs w:val="18"/>
        </w:rPr>
        <w:t> Provides a default value for a column when none is specified. o </w:t>
      </w:r>
      <w:r w:rsidRPr="00E11B5F">
        <w:rPr>
          <w:rFonts w:asciiTheme="majorHAnsi" w:hAnsiTheme="majorHAnsi"/>
          <w:b/>
          <w:bCs/>
          <w:color w:val="373B41"/>
          <w:sz w:val="18"/>
          <w:szCs w:val="18"/>
        </w:rPr>
        <w:t>UNIQUE Constraint</w:t>
      </w:r>
      <w:r w:rsidRPr="00E11B5F">
        <w:rPr>
          <w:rFonts w:asciiTheme="majorHAnsi" w:hAnsiTheme="majorHAnsi"/>
          <w:color w:val="373B41"/>
          <w:sz w:val="18"/>
          <w:szCs w:val="18"/>
        </w:rPr>
        <w:t>: Ensures that all values in a column are different.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o </w:t>
      </w:r>
      <w:r w:rsidRPr="00E11B5F">
        <w:rPr>
          <w:rFonts w:asciiTheme="majorHAnsi" w:hAnsiTheme="majorHAnsi"/>
          <w:b/>
          <w:bCs/>
          <w:color w:val="373B41"/>
          <w:sz w:val="18"/>
          <w:szCs w:val="18"/>
        </w:rPr>
        <w:t>CHECK Constraint:</w:t>
      </w:r>
      <w:r w:rsidRPr="00E11B5F">
        <w:rPr>
          <w:rFonts w:asciiTheme="majorHAnsi" w:hAnsiTheme="majorHAnsi"/>
          <w:color w:val="373B41"/>
          <w:sz w:val="18"/>
          <w:szCs w:val="18"/>
        </w:rPr>
        <w:t> Makes sure that all values in a column satisfy certain criteria. o </w:t>
      </w:r>
      <w:r w:rsidRPr="00E11B5F">
        <w:rPr>
          <w:rFonts w:asciiTheme="majorHAnsi" w:hAnsiTheme="majorHAnsi"/>
          <w:b/>
          <w:bCs/>
          <w:color w:val="373B41"/>
          <w:sz w:val="18"/>
          <w:szCs w:val="18"/>
        </w:rPr>
        <w:t>Primary Key Constraint:</w:t>
      </w:r>
      <w:r w:rsidRPr="00E11B5F">
        <w:rPr>
          <w:rFonts w:asciiTheme="majorHAnsi" w:hAnsiTheme="majorHAnsi"/>
          <w:color w:val="373B41"/>
          <w:sz w:val="18"/>
          <w:szCs w:val="18"/>
        </w:rPr>
        <w:t> Used to uniquely identify a row in the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o  </w:t>
      </w:r>
      <w:r w:rsidRPr="00E11B5F">
        <w:rPr>
          <w:rFonts w:asciiTheme="majorHAnsi" w:hAnsiTheme="majorHAnsi"/>
          <w:b/>
          <w:bCs/>
          <w:color w:val="373B41"/>
          <w:sz w:val="18"/>
          <w:szCs w:val="18"/>
        </w:rPr>
        <w:t>Foreign Key Constraint:</w:t>
      </w:r>
      <w:r w:rsidRPr="00E11B5F">
        <w:rPr>
          <w:rFonts w:asciiTheme="majorHAnsi" w:hAnsiTheme="majorHAnsi"/>
          <w:color w:val="373B41"/>
          <w:sz w:val="18"/>
          <w:szCs w:val="18"/>
        </w:rPr>
        <w:t> Used to ensure referential integrity of the data.</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1.1.2 CREATE VIEW: </w:t>
      </w:r>
      <w:r w:rsidRPr="00E11B5F">
        <w:rPr>
          <w:rFonts w:asciiTheme="majorHAnsi" w:hAnsiTheme="majorHAnsi"/>
          <w:color w:val="373B41"/>
          <w:sz w:val="18"/>
          <w:szCs w:val="18"/>
        </w:rPr>
        <w:t>View is a virtual table. A view consists of rows and columns just like a table. The</w:t>
      </w:r>
      <w:r w:rsidRPr="00E11B5F">
        <w:rPr>
          <w:rFonts w:asciiTheme="majorHAnsi" w:hAnsiTheme="majorHAnsi"/>
          <w:b/>
          <w:bCs/>
          <w:color w:val="373B41"/>
          <w:sz w:val="18"/>
          <w:szCs w:val="18"/>
        </w:rPr>
        <w:t> </w:t>
      </w:r>
      <w:r w:rsidRPr="00E11B5F">
        <w:rPr>
          <w:rFonts w:asciiTheme="majorHAnsi" w:hAnsiTheme="majorHAnsi"/>
          <w:color w:val="373B41"/>
          <w:sz w:val="18"/>
          <w:szCs w:val="18"/>
        </w:rPr>
        <w:t>difference between a view and a table is that views are built on top of other tables and do not hold data themselves. If data is changing in the underlying table, the same changes are reflected in the view. A view can be built on top of a single table or multiple tables.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Syntax for Creating a View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CREATE VIEW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AS SELECT * FROM</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Below is the Example: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CREATE VIEW Customer_VW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As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 from Customer</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1.1.3 CREATE INDEX: </w:t>
      </w:r>
      <w:r w:rsidRPr="00E11B5F">
        <w:rPr>
          <w:rFonts w:asciiTheme="majorHAnsi" w:hAnsiTheme="majorHAnsi"/>
          <w:color w:val="373B41"/>
          <w:sz w:val="18"/>
          <w:szCs w:val="18"/>
        </w:rPr>
        <w:t>The INDEX is used to create and retrieve data from the database very quickly.</w:t>
      </w:r>
      <w:r w:rsidRPr="00E11B5F">
        <w:rPr>
          <w:rFonts w:asciiTheme="majorHAnsi" w:hAnsiTheme="majorHAnsi"/>
          <w:b/>
          <w:bCs/>
          <w:color w:val="373B41"/>
          <w:sz w:val="18"/>
          <w:szCs w:val="18"/>
        </w:rPr>
        <w:t> </w:t>
      </w:r>
      <w:r w:rsidRPr="00E11B5F">
        <w:rPr>
          <w:rFonts w:asciiTheme="majorHAnsi" w:hAnsiTheme="majorHAnsi"/>
          <w:color w:val="373B41"/>
          <w:sz w:val="18"/>
          <w:szCs w:val="18"/>
        </w:rPr>
        <w:t>Index can be created by using single or group of columns in a table. When index is created, it is assigned a ROWID for each row before it sorts out the data. Proper indexes are good for performance in large databases, but you need to be careful while creating index. Selection of fields depends on what you are using in your SQL queries.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Syntax for Creating and Index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CREATE INDEX</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ON (COLUMN_NAME1,COLUMN_NAME2,…)</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Below is the Example: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lastRenderedPageBreak/>
        <w:t>CREATE INDEX idx1 on Customer(birth_date)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1.1.4 ALTER TABLE: </w:t>
      </w:r>
      <w:r w:rsidRPr="00E11B5F">
        <w:rPr>
          <w:rFonts w:asciiTheme="majorHAnsi" w:hAnsiTheme="majorHAnsi"/>
          <w:color w:val="373B41"/>
          <w:sz w:val="18"/>
          <w:szCs w:val="18"/>
        </w:rPr>
        <w:t>The ALTER TABLE command is used to add, delete or modify columns in an existing</w:t>
      </w:r>
      <w:r w:rsidRPr="00E11B5F">
        <w:rPr>
          <w:rFonts w:asciiTheme="majorHAnsi" w:hAnsiTheme="majorHAnsi"/>
          <w:b/>
          <w:bCs/>
          <w:color w:val="373B41"/>
          <w:sz w:val="18"/>
          <w:szCs w:val="18"/>
        </w:rPr>
        <w:t> </w:t>
      </w:r>
      <w:r w:rsidRPr="00E11B5F">
        <w:rPr>
          <w:rFonts w:asciiTheme="majorHAnsi" w:hAnsiTheme="majorHAnsi"/>
          <w:color w:val="373B41"/>
          <w:sz w:val="18"/>
          <w:szCs w:val="18"/>
        </w:rPr>
        <w:t>table. You would also use ALTER TABLE command to add and drop various constraints on an existing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The constraints that are explained above can also be used for creating as well for altering.</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Syntax for Alter Table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ALTER TABLE [ADD|DROP|MODIFY] COLUMN_NAME [DATATYPE]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pacing w:after="0" w:line="240" w:lineRule="auto"/>
        <w:rPr>
          <w:rFonts w:asciiTheme="majorHAnsi" w:hAnsiTheme="majorHAnsi"/>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Below is the Example: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ALTER TABLE Customer ADD Age int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ALTER TABLE Customer DROP COLUMN Age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ALTER TABLE Customer MODIFY COLUMN Age varchar(2)</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The same ADD/DROP/MODIFY commandsare used to modify the constraints that are required</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720"/>
        <w:jc w:val="both"/>
        <w:rPr>
          <w:rFonts w:asciiTheme="majorHAnsi" w:hAnsiTheme="majorHAnsi"/>
          <w:color w:val="373B41"/>
          <w:sz w:val="18"/>
          <w:szCs w:val="18"/>
        </w:rPr>
      </w:pPr>
      <w:r w:rsidRPr="00E11B5F">
        <w:rPr>
          <w:rFonts w:asciiTheme="majorHAnsi" w:hAnsiTheme="majorHAnsi"/>
          <w:b/>
          <w:bCs/>
          <w:color w:val="373B41"/>
          <w:sz w:val="18"/>
          <w:szCs w:val="18"/>
        </w:rPr>
        <w:t>1.1.5</w:t>
      </w:r>
      <w:r w:rsidRPr="00E11B5F">
        <w:rPr>
          <w:rFonts w:asciiTheme="majorHAnsi" w:hAnsiTheme="majorHAnsi"/>
          <w:color w:val="373B41"/>
          <w:sz w:val="18"/>
          <w:szCs w:val="18"/>
        </w:rPr>
        <w:t>        </w:t>
      </w:r>
      <w:r w:rsidRPr="00E11B5F">
        <w:rPr>
          <w:rFonts w:asciiTheme="majorHAnsi" w:hAnsiTheme="majorHAnsi"/>
          <w:b/>
          <w:bCs/>
          <w:color w:val="373B41"/>
          <w:sz w:val="18"/>
          <w:szCs w:val="18"/>
        </w:rPr>
        <w:t>ALTER VIEW: </w:t>
      </w:r>
      <w:r w:rsidRPr="00E11B5F">
        <w:rPr>
          <w:rFonts w:asciiTheme="majorHAnsi" w:hAnsiTheme="majorHAnsi"/>
          <w:color w:val="373B41"/>
          <w:sz w:val="18"/>
          <w:szCs w:val="18"/>
        </w:rPr>
        <w:t>The ALTER VIEW command is used to alter the query that was used to create a</w:t>
      </w:r>
      <w:r w:rsidRPr="00E11B5F">
        <w:rPr>
          <w:rFonts w:asciiTheme="majorHAnsi" w:hAnsiTheme="majorHAnsi"/>
          <w:b/>
          <w:bCs/>
          <w:color w:val="373B41"/>
          <w:sz w:val="18"/>
          <w:szCs w:val="18"/>
        </w:rPr>
        <w:t> </w:t>
      </w:r>
      <w:r w:rsidRPr="00E11B5F">
        <w:rPr>
          <w:rFonts w:asciiTheme="majorHAnsi" w:hAnsiTheme="majorHAnsi"/>
          <w:color w:val="373B41"/>
          <w:sz w:val="18"/>
          <w:szCs w:val="18"/>
        </w:rPr>
        <w:t>view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Syntax for Alter View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ALTER VIEW As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QUERY ON TABLES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Below is the Example: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ALTER VIEW as Select Customer_id, Age from Customer</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720"/>
        <w:jc w:val="both"/>
        <w:rPr>
          <w:rFonts w:asciiTheme="majorHAnsi" w:hAnsiTheme="majorHAnsi"/>
          <w:color w:val="373B41"/>
          <w:sz w:val="18"/>
          <w:szCs w:val="18"/>
        </w:rPr>
      </w:pPr>
      <w:r w:rsidRPr="00E11B5F">
        <w:rPr>
          <w:rFonts w:asciiTheme="majorHAnsi" w:hAnsiTheme="majorHAnsi"/>
          <w:b/>
          <w:bCs/>
          <w:color w:val="373B41"/>
          <w:sz w:val="18"/>
          <w:szCs w:val="18"/>
        </w:rPr>
        <w:t>1.1.6</w:t>
      </w:r>
      <w:r w:rsidRPr="00E11B5F">
        <w:rPr>
          <w:rFonts w:asciiTheme="majorHAnsi" w:hAnsiTheme="majorHAnsi"/>
          <w:color w:val="373B41"/>
          <w:sz w:val="18"/>
          <w:szCs w:val="18"/>
        </w:rPr>
        <w:t>        </w:t>
      </w:r>
      <w:r w:rsidRPr="00E11B5F">
        <w:rPr>
          <w:rFonts w:asciiTheme="majorHAnsi" w:hAnsiTheme="majorHAnsi"/>
          <w:b/>
          <w:bCs/>
          <w:color w:val="373B41"/>
          <w:sz w:val="18"/>
          <w:szCs w:val="18"/>
        </w:rPr>
        <w:t>ALTER INDEX: </w:t>
      </w:r>
      <w:r w:rsidRPr="00E11B5F">
        <w:rPr>
          <w:rFonts w:asciiTheme="majorHAnsi" w:hAnsiTheme="majorHAnsi"/>
          <w:color w:val="373B41"/>
          <w:sz w:val="18"/>
          <w:szCs w:val="18"/>
        </w:rPr>
        <w:t>You cannot alter the index by using any command. All you have to do is to drop</w:t>
      </w:r>
      <w:r w:rsidRPr="00E11B5F">
        <w:rPr>
          <w:rFonts w:asciiTheme="majorHAnsi" w:hAnsiTheme="majorHAnsi"/>
          <w:b/>
          <w:bCs/>
          <w:color w:val="373B41"/>
          <w:sz w:val="18"/>
          <w:szCs w:val="18"/>
        </w:rPr>
        <w:t> </w:t>
      </w:r>
      <w:r w:rsidRPr="00E11B5F">
        <w:rPr>
          <w:rFonts w:asciiTheme="majorHAnsi" w:hAnsiTheme="majorHAnsi"/>
          <w:color w:val="373B41"/>
          <w:sz w:val="18"/>
          <w:szCs w:val="18"/>
        </w:rPr>
        <w:t>the index first and then recreate the index based on the requirement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720"/>
        <w:rPr>
          <w:rFonts w:asciiTheme="majorHAnsi" w:hAnsiTheme="majorHAnsi"/>
          <w:color w:val="373B41"/>
          <w:sz w:val="18"/>
          <w:szCs w:val="18"/>
        </w:rPr>
      </w:pPr>
      <w:r w:rsidRPr="00E11B5F">
        <w:rPr>
          <w:rFonts w:asciiTheme="majorHAnsi" w:hAnsiTheme="majorHAnsi"/>
          <w:b/>
          <w:bCs/>
          <w:color w:val="373B41"/>
          <w:sz w:val="18"/>
          <w:szCs w:val="18"/>
        </w:rPr>
        <w:t>1.1.7</w:t>
      </w:r>
      <w:r w:rsidRPr="00E11B5F">
        <w:rPr>
          <w:rFonts w:asciiTheme="majorHAnsi" w:hAnsiTheme="majorHAnsi"/>
          <w:color w:val="373B41"/>
          <w:sz w:val="18"/>
          <w:szCs w:val="18"/>
        </w:rPr>
        <w:t>        </w:t>
      </w:r>
      <w:r w:rsidRPr="00E11B5F">
        <w:rPr>
          <w:rFonts w:asciiTheme="majorHAnsi" w:hAnsiTheme="majorHAnsi"/>
          <w:b/>
          <w:bCs/>
          <w:color w:val="373B41"/>
          <w:sz w:val="18"/>
          <w:szCs w:val="18"/>
        </w:rPr>
        <w:t>DROP TABLE: </w:t>
      </w:r>
      <w:r w:rsidRPr="00E11B5F">
        <w:rPr>
          <w:rFonts w:asciiTheme="majorHAnsi" w:hAnsiTheme="majorHAnsi"/>
          <w:color w:val="373B41"/>
          <w:sz w:val="18"/>
          <w:szCs w:val="18"/>
        </w:rPr>
        <w:t>Sometimes we need to clear off the table from the database where it is not</w:t>
      </w:r>
      <w:r w:rsidRPr="00E11B5F">
        <w:rPr>
          <w:rFonts w:asciiTheme="majorHAnsi" w:hAnsiTheme="majorHAnsi"/>
          <w:b/>
          <w:bCs/>
          <w:color w:val="373B41"/>
          <w:sz w:val="18"/>
          <w:szCs w:val="18"/>
        </w:rPr>
        <w:t> </w:t>
      </w:r>
      <w:r w:rsidRPr="00E11B5F">
        <w:rPr>
          <w:rFonts w:asciiTheme="majorHAnsi" w:hAnsiTheme="majorHAnsi"/>
          <w:color w:val="373B41"/>
          <w:sz w:val="18"/>
          <w:szCs w:val="18"/>
        </w:rPr>
        <w:t>necessary. This is when we need to get rid of the table from the database which helps DBA in maintenance activities.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Syntax for DROP TABLE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DROP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Below is the Example: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DROP TABLE Customer</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DROP TABLE Customer</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720"/>
        <w:jc w:val="both"/>
        <w:rPr>
          <w:rFonts w:asciiTheme="majorHAnsi" w:hAnsiTheme="majorHAnsi"/>
          <w:color w:val="373B41"/>
          <w:sz w:val="18"/>
          <w:szCs w:val="18"/>
        </w:rPr>
      </w:pPr>
      <w:r w:rsidRPr="00E11B5F">
        <w:rPr>
          <w:rFonts w:asciiTheme="majorHAnsi" w:hAnsiTheme="majorHAnsi"/>
          <w:b/>
          <w:bCs/>
          <w:color w:val="373B41"/>
          <w:sz w:val="18"/>
          <w:szCs w:val="18"/>
        </w:rPr>
        <w:t>1.1.8</w:t>
      </w:r>
      <w:r w:rsidRPr="00E11B5F">
        <w:rPr>
          <w:rFonts w:asciiTheme="majorHAnsi" w:hAnsiTheme="majorHAnsi"/>
          <w:color w:val="373B41"/>
          <w:sz w:val="18"/>
          <w:szCs w:val="18"/>
        </w:rPr>
        <w:t>        </w:t>
      </w:r>
      <w:r w:rsidRPr="00E11B5F">
        <w:rPr>
          <w:rFonts w:asciiTheme="majorHAnsi" w:hAnsiTheme="majorHAnsi"/>
          <w:b/>
          <w:bCs/>
          <w:color w:val="373B41"/>
          <w:sz w:val="18"/>
          <w:szCs w:val="18"/>
        </w:rPr>
        <w:t>DROP VIEW: </w:t>
      </w:r>
      <w:r w:rsidRPr="00E11B5F">
        <w:rPr>
          <w:rFonts w:asciiTheme="majorHAnsi" w:hAnsiTheme="majorHAnsi"/>
          <w:color w:val="373B41"/>
          <w:sz w:val="18"/>
          <w:szCs w:val="18"/>
        </w:rPr>
        <w:t>When you have a view in the database, you need a way to drop the view if it is no</w:t>
      </w:r>
      <w:r w:rsidRPr="00E11B5F">
        <w:rPr>
          <w:rFonts w:asciiTheme="majorHAnsi" w:hAnsiTheme="majorHAnsi"/>
          <w:b/>
          <w:bCs/>
          <w:color w:val="373B41"/>
          <w:sz w:val="18"/>
          <w:szCs w:val="18"/>
        </w:rPr>
        <w:t> </w:t>
      </w:r>
      <w:r w:rsidRPr="00E11B5F">
        <w:rPr>
          <w:rFonts w:asciiTheme="majorHAnsi" w:hAnsiTheme="majorHAnsi"/>
          <w:color w:val="373B41"/>
          <w:sz w:val="18"/>
          <w:szCs w:val="18"/>
        </w:rPr>
        <w:t>longer needed.</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syntax is as given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DROP VIEW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Below is the Example: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DROP VIEW Customer_VW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720"/>
        <w:jc w:val="both"/>
        <w:rPr>
          <w:rFonts w:asciiTheme="majorHAnsi" w:hAnsiTheme="majorHAnsi"/>
          <w:color w:val="373B41"/>
          <w:sz w:val="18"/>
          <w:szCs w:val="18"/>
        </w:rPr>
      </w:pPr>
      <w:r w:rsidRPr="00E11B5F">
        <w:rPr>
          <w:rFonts w:asciiTheme="majorHAnsi" w:hAnsiTheme="majorHAnsi"/>
          <w:b/>
          <w:bCs/>
          <w:color w:val="373B41"/>
          <w:sz w:val="18"/>
          <w:szCs w:val="18"/>
        </w:rPr>
        <w:t>1.1.9</w:t>
      </w:r>
      <w:r w:rsidRPr="00E11B5F">
        <w:rPr>
          <w:rFonts w:asciiTheme="majorHAnsi" w:hAnsiTheme="majorHAnsi"/>
          <w:color w:val="373B41"/>
          <w:sz w:val="18"/>
          <w:szCs w:val="18"/>
        </w:rPr>
        <w:t>        </w:t>
      </w:r>
      <w:r w:rsidRPr="00E11B5F">
        <w:rPr>
          <w:rFonts w:asciiTheme="majorHAnsi" w:hAnsiTheme="majorHAnsi"/>
          <w:b/>
          <w:bCs/>
          <w:color w:val="373B41"/>
          <w:sz w:val="18"/>
          <w:szCs w:val="18"/>
        </w:rPr>
        <w:t>DROP INDEX: </w:t>
      </w:r>
      <w:r w:rsidRPr="00E11B5F">
        <w:rPr>
          <w:rFonts w:asciiTheme="majorHAnsi" w:hAnsiTheme="majorHAnsi"/>
          <w:color w:val="373B41"/>
          <w:sz w:val="18"/>
          <w:szCs w:val="18"/>
        </w:rPr>
        <w:t>An index can be dropped if you don’t require the index on a particular column or if</w:t>
      </w:r>
      <w:r w:rsidRPr="00E11B5F">
        <w:rPr>
          <w:rFonts w:asciiTheme="majorHAnsi" w:hAnsiTheme="majorHAnsi"/>
          <w:b/>
          <w:bCs/>
          <w:color w:val="373B41"/>
          <w:sz w:val="18"/>
          <w:szCs w:val="18"/>
        </w:rPr>
        <w:t> </w:t>
      </w:r>
      <w:r w:rsidRPr="00E11B5F">
        <w:rPr>
          <w:rFonts w:asciiTheme="majorHAnsi" w:hAnsiTheme="majorHAnsi"/>
          <w:color w:val="373B41"/>
          <w:sz w:val="18"/>
          <w:szCs w:val="18"/>
        </w:rPr>
        <w:t>you want to alter the index. Care should be taken when dropping an index because performance may be slowed or improved.</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syntax is as given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DROP INDEX</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Below is the Example: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ALTER TABLE Customer</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DROP INDEX idx1</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1.2 DML Commands: </w:t>
      </w:r>
      <w:r w:rsidRPr="00E11B5F">
        <w:rPr>
          <w:rFonts w:asciiTheme="majorHAnsi" w:hAnsiTheme="majorHAnsi"/>
          <w:color w:val="373B41"/>
          <w:sz w:val="18"/>
          <w:szCs w:val="18"/>
        </w:rPr>
        <w:t>Data Manipulation Language (DML) is used for managing data in the database.</w:t>
      </w:r>
      <w:r w:rsidRPr="00E11B5F">
        <w:rPr>
          <w:rFonts w:asciiTheme="majorHAnsi" w:hAnsiTheme="majorHAnsi"/>
          <w:b/>
          <w:bCs/>
          <w:color w:val="373B41"/>
          <w:sz w:val="18"/>
          <w:szCs w:val="18"/>
        </w:rPr>
        <w:t> </w:t>
      </w:r>
      <w:r w:rsidRPr="00E11B5F">
        <w:rPr>
          <w:rFonts w:asciiTheme="majorHAnsi" w:hAnsiTheme="majorHAnsi"/>
          <w:color w:val="373B41"/>
          <w:sz w:val="18"/>
          <w:szCs w:val="18"/>
        </w:rPr>
        <w:t>These commands can be rolled back. But in SQL they are committed unless you write them in a transaction.</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728"/>
        <w:jc w:val="both"/>
        <w:rPr>
          <w:rFonts w:asciiTheme="majorHAnsi" w:hAnsiTheme="majorHAnsi"/>
          <w:color w:val="373B41"/>
          <w:sz w:val="18"/>
          <w:szCs w:val="18"/>
        </w:rPr>
      </w:pPr>
      <w:r w:rsidRPr="00E11B5F">
        <w:rPr>
          <w:rFonts w:asciiTheme="majorHAnsi" w:hAnsiTheme="majorHAnsi"/>
          <w:b/>
          <w:bCs/>
          <w:color w:val="373B41"/>
          <w:sz w:val="18"/>
          <w:szCs w:val="18"/>
        </w:rPr>
        <w:t>1.2.1</w:t>
      </w:r>
      <w:r w:rsidRPr="00E11B5F">
        <w:rPr>
          <w:rFonts w:asciiTheme="majorHAnsi" w:hAnsiTheme="majorHAnsi"/>
          <w:color w:val="373B41"/>
          <w:sz w:val="18"/>
          <w:szCs w:val="18"/>
        </w:rPr>
        <w:t>        </w:t>
      </w:r>
      <w:r w:rsidRPr="00E11B5F">
        <w:rPr>
          <w:rFonts w:asciiTheme="majorHAnsi" w:hAnsiTheme="majorHAnsi"/>
          <w:b/>
          <w:bCs/>
          <w:color w:val="373B41"/>
          <w:sz w:val="18"/>
          <w:szCs w:val="18"/>
        </w:rPr>
        <w:t>INSERT: </w:t>
      </w:r>
      <w:r w:rsidRPr="00E11B5F">
        <w:rPr>
          <w:rFonts w:asciiTheme="majorHAnsi" w:hAnsiTheme="majorHAnsi"/>
          <w:color w:val="373B41"/>
          <w:sz w:val="18"/>
          <w:szCs w:val="18"/>
        </w:rPr>
        <w:t>This command is used to insert the data into the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syntax for the INSERT command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INSERT INTO VALUES (Value1,Value2…etc)</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Below is the Example: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INSERT INTO CUSTOMER values(‘Rahul’,’A’,’ADDRESS’,’HYDERABAD’,’INDIA’,1985-01-01’)</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728"/>
        <w:jc w:val="both"/>
        <w:rPr>
          <w:rFonts w:asciiTheme="majorHAnsi" w:hAnsiTheme="majorHAnsi"/>
          <w:color w:val="373B41"/>
          <w:sz w:val="18"/>
          <w:szCs w:val="18"/>
        </w:rPr>
      </w:pPr>
      <w:r w:rsidRPr="00E11B5F">
        <w:rPr>
          <w:rFonts w:asciiTheme="majorHAnsi" w:hAnsiTheme="majorHAnsi"/>
          <w:b/>
          <w:bCs/>
          <w:color w:val="373B41"/>
          <w:sz w:val="18"/>
          <w:szCs w:val="18"/>
        </w:rPr>
        <w:t>1.2.2</w:t>
      </w:r>
      <w:r w:rsidRPr="00E11B5F">
        <w:rPr>
          <w:rFonts w:asciiTheme="majorHAnsi" w:hAnsiTheme="majorHAnsi"/>
          <w:color w:val="373B41"/>
          <w:sz w:val="18"/>
          <w:szCs w:val="18"/>
        </w:rPr>
        <w:t>        </w:t>
      </w:r>
      <w:r w:rsidRPr="00E11B5F">
        <w:rPr>
          <w:rFonts w:asciiTheme="majorHAnsi" w:hAnsiTheme="majorHAnsi"/>
          <w:b/>
          <w:bCs/>
          <w:color w:val="373B41"/>
          <w:sz w:val="18"/>
          <w:szCs w:val="18"/>
        </w:rPr>
        <w:t>UPDATE: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This command updates the already existing rows in the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Syntax for the Update command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UPDATE set =Value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color w:val="373B41"/>
          <w:sz w:val="18"/>
          <w:szCs w:val="18"/>
          <w:shd w:val="clear" w:color="auto" w:fill="FFFFFF"/>
        </w:rPr>
        <w:t>Below is the Example: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UPDATE CUSTOMER SET CUSTOMER_NAME=’RAJU’ WHERE CUSTOMER_NO=1001</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1.2.3 DELETE: </w:t>
      </w:r>
      <w:r w:rsidRPr="00E11B5F">
        <w:rPr>
          <w:rFonts w:asciiTheme="majorHAnsi" w:hAnsiTheme="majorHAnsi"/>
          <w:color w:val="373B41"/>
          <w:sz w:val="18"/>
          <w:szCs w:val="18"/>
        </w:rPr>
        <w:t>This command deletes the rows from the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Syntax for this command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DELETE FROM</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lastRenderedPageBreak/>
        <w:t>Below is the Example: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DELETE FROM CUSTOMER</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1.2.4 TRUNCATE TABLE: </w:t>
      </w:r>
      <w:r w:rsidRPr="00E11B5F">
        <w:rPr>
          <w:rFonts w:asciiTheme="majorHAnsi" w:hAnsiTheme="majorHAnsi"/>
          <w:color w:val="373B41"/>
          <w:sz w:val="18"/>
          <w:szCs w:val="18"/>
        </w:rPr>
        <w:t>Sometimes we need to delete all the data in the table when we don’t need</w:t>
      </w:r>
      <w:r w:rsidRPr="00E11B5F">
        <w:rPr>
          <w:rFonts w:asciiTheme="majorHAnsi" w:hAnsiTheme="majorHAnsi"/>
          <w:b/>
          <w:bCs/>
          <w:color w:val="373B41"/>
          <w:sz w:val="18"/>
          <w:szCs w:val="18"/>
        </w:rPr>
        <w:t> </w:t>
      </w:r>
      <w:r w:rsidRPr="00E11B5F">
        <w:rPr>
          <w:rFonts w:asciiTheme="majorHAnsi" w:hAnsiTheme="majorHAnsi"/>
          <w:color w:val="373B41"/>
          <w:sz w:val="18"/>
          <w:szCs w:val="18"/>
        </w:rPr>
        <w:t>the particular data.</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Syntax for TRUNCATE TABLE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TRUNCATE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Below is the Example: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TRUNCATE TABLE Customer</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Difference between DELETE and TRUNCATE: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Both of these statements deletes the rows in the table but Delete can also use with the condition where it can delete some rows that satisfies the condition.</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But there is one more difference in these two statements where the DELETE requires more system resources, and hence takes longer to complete, because the RDBMS has to record all changes one row at a time in the transaction log, while a TRUNCATE TABLE operation does not record the change one row at a time, so it can be completed quicker.</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Difference between DROP and TRUNCATE: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DROP TABLE will delete the table from the database which means the table will not be physically existing in the database whereas TRUNCATE will delete all the rows in the table and table will physically exist in the database.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1.2.5 Except: </w:t>
      </w:r>
      <w:r w:rsidRPr="00E11B5F">
        <w:rPr>
          <w:rFonts w:asciiTheme="majorHAnsi" w:hAnsiTheme="majorHAnsi"/>
          <w:color w:val="373B41"/>
          <w:sz w:val="18"/>
          <w:szCs w:val="18"/>
        </w:rPr>
        <w:t>This is used to find the difference between the dataset in between two tables.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Syntax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from table_name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EXCEPT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from table_name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Below is the Example: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 from Customer</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Except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 from Employee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1.3 DQL Commands: </w:t>
      </w:r>
      <w:r w:rsidRPr="00E11B5F">
        <w:rPr>
          <w:rFonts w:asciiTheme="majorHAnsi" w:hAnsiTheme="majorHAnsi"/>
          <w:color w:val="373B41"/>
          <w:sz w:val="18"/>
          <w:szCs w:val="18"/>
        </w:rPr>
        <w:t>Data Query Language (DQL) is used for selecting data from the database. This</w:t>
      </w:r>
      <w:r w:rsidRPr="00E11B5F">
        <w:rPr>
          <w:rFonts w:asciiTheme="majorHAnsi" w:hAnsiTheme="majorHAnsi"/>
          <w:b/>
          <w:bCs/>
          <w:color w:val="373B41"/>
          <w:sz w:val="18"/>
          <w:szCs w:val="18"/>
        </w:rPr>
        <w:t> </w:t>
      </w:r>
      <w:r w:rsidRPr="00E11B5F">
        <w:rPr>
          <w:rFonts w:asciiTheme="majorHAnsi" w:hAnsiTheme="majorHAnsi"/>
          <w:color w:val="373B41"/>
          <w:sz w:val="18"/>
          <w:szCs w:val="18"/>
        </w:rPr>
        <w:t>command is used to select the data from the tables that are present on the Database even by putting the conditions.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720"/>
        <w:jc w:val="both"/>
        <w:rPr>
          <w:rFonts w:asciiTheme="majorHAnsi" w:hAnsiTheme="majorHAnsi"/>
          <w:color w:val="373B41"/>
          <w:sz w:val="18"/>
          <w:szCs w:val="18"/>
        </w:rPr>
      </w:pPr>
      <w:r w:rsidRPr="00E11B5F">
        <w:rPr>
          <w:rFonts w:asciiTheme="majorHAnsi" w:hAnsiTheme="majorHAnsi"/>
          <w:b/>
          <w:bCs/>
          <w:color w:val="373B41"/>
          <w:sz w:val="18"/>
          <w:szCs w:val="18"/>
        </w:rPr>
        <w:t>1.3.1</w:t>
      </w:r>
      <w:r w:rsidRPr="00E11B5F">
        <w:rPr>
          <w:rFonts w:asciiTheme="majorHAnsi" w:hAnsiTheme="majorHAnsi"/>
          <w:color w:val="373B41"/>
          <w:sz w:val="18"/>
          <w:szCs w:val="18"/>
        </w:rPr>
        <w:t>        </w:t>
      </w:r>
      <w:r w:rsidRPr="00E11B5F">
        <w:rPr>
          <w:rFonts w:asciiTheme="majorHAnsi" w:hAnsiTheme="majorHAnsi"/>
          <w:b/>
          <w:bCs/>
          <w:color w:val="373B41"/>
          <w:sz w:val="18"/>
          <w:szCs w:val="18"/>
        </w:rPr>
        <w:t>SELECT: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This command is used to select the data from one or more tables.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syntax for the SELECT command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FROM</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lastRenderedPageBreak/>
        <w:t>Below is the Example: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 from Customer</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Customer_Id,FirstName,Last Name from Customer</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The Select Statement can have many clauses that can be used to fetch the correct data for the Requirement.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720"/>
        <w:jc w:val="both"/>
        <w:rPr>
          <w:rFonts w:asciiTheme="majorHAnsi" w:hAnsiTheme="majorHAnsi"/>
          <w:color w:val="373B41"/>
          <w:sz w:val="18"/>
          <w:szCs w:val="18"/>
        </w:rPr>
      </w:pPr>
      <w:r w:rsidRPr="00E11B5F">
        <w:rPr>
          <w:rFonts w:asciiTheme="majorHAnsi" w:hAnsiTheme="majorHAnsi"/>
          <w:b/>
          <w:bCs/>
          <w:color w:val="373B41"/>
          <w:sz w:val="18"/>
          <w:szCs w:val="18"/>
        </w:rPr>
        <w:t>1.3.2</w:t>
      </w:r>
      <w:r w:rsidRPr="00E11B5F">
        <w:rPr>
          <w:rFonts w:asciiTheme="majorHAnsi" w:hAnsiTheme="majorHAnsi"/>
          <w:color w:val="373B41"/>
          <w:sz w:val="18"/>
          <w:szCs w:val="18"/>
        </w:rPr>
        <w:t>        </w:t>
      </w:r>
      <w:r w:rsidRPr="00E11B5F">
        <w:rPr>
          <w:rFonts w:asciiTheme="majorHAnsi" w:hAnsiTheme="majorHAnsi"/>
          <w:b/>
          <w:bCs/>
          <w:color w:val="373B41"/>
          <w:sz w:val="18"/>
          <w:szCs w:val="18"/>
        </w:rPr>
        <w:t>TOP Clause: </w:t>
      </w:r>
      <w:r w:rsidRPr="00E11B5F">
        <w:rPr>
          <w:rFonts w:asciiTheme="majorHAnsi" w:hAnsiTheme="majorHAnsi"/>
          <w:color w:val="373B41"/>
          <w:sz w:val="18"/>
          <w:szCs w:val="18"/>
        </w:rPr>
        <w:t>This Clause will pick up the Top n number of rows from the Table in the Select</w:t>
      </w:r>
      <w:r w:rsidRPr="00E11B5F">
        <w:rPr>
          <w:rFonts w:asciiTheme="majorHAnsi" w:hAnsiTheme="majorHAnsi"/>
          <w:b/>
          <w:bCs/>
          <w:color w:val="373B41"/>
          <w:sz w:val="18"/>
          <w:szCs w:val="18"/>
        </w:rPr>
        <w:t> </w:t>
      </w:r>
      <w:r w:rsidRPr="00E11B5F">
        <w:rPr>
          <w:rFonts w:asciiTheme="majorHAnsi" w:hAnsiTheme="majorHAnsi"/>
          <w:color w:val="373B41"/>
          <w:sz w:val="18"/>
          <w:szCs w:val="18"/>
        </w:rPr>
        <w:t>statement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syntax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TOP(required number of rows) column1, column2....columnNFROMtable_name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Below is the Example: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TOP(100) First Name, Last Name from Customer</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To select all the rows from the table the query can be written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TOP(100)* from Customer</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Here * denotes all the columns in the Customer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720"/>
        <w:jc w:val="both"/>
        <w:rPr>
          <w:rFonts w:asciiTheme="majorHAnsi" w:hAnsiTheme="majorHAnsi"/>
          <w:color w:val="373B41"/>
          <w:sz w:val="18"/>
          <w:szCs w:val="18"/>
        </w:rPr>
      </w:pPr>
      <w:r w:rsidRPr="00E11B5F">
        <w:rPr>
          <w:rFonts w:asciiTheme="majorHAnsi" w:hAnsiTheme="majorHAnsi"/>
          <w:b/>
          <w:bCs/>
          <w:color w:val="373B41"/>
          <w:sz w:val="18"/>
          <w:szCs w:val="18"/>
        </w:rPr>
        <w:t>1.3.3</w:t>
      </w:r>
      <w:r w:rsidRPr="00E11B5F">
        <w:rPr>
          <w:rFonts w:asciiTheme="majorHAnsi" w:hAnsiTheme="majorHAnsi"/>
          <w:color w:val="373B41"/>
          <w:sz w:val="18"/>
          <w:szCs w:val="18"/>
        </w:rPr>
        <w:t>        </w:t>
      </w:r>
      <w:r w:rsidRPr="00E11B5F">
        <w:rPr>
          <w:rFonts w:asciiTheme="majorHAnsi" w:hAnsiTheme="majorHAnsi"/>
          <w:b/>
          <w:bCs/>
          <w:color w:val="373B41"/>
          <w:sz w:val="18"/>
          <w:szCs w:val="18"/>
        </w:rPr>
        <w:t>DISTINCT Clause: </w:t>
      </w:r>
      <w:r w:rsidRPr="00E11B5F">
        <w:rPr>
          <w:rFonts w:asciiTheme="majorHAnsi" w:hAnsiTheme="majorHAnsi"/>
          <w:color w:val="373B41"/>
          <w:sz w:val="18"/>
          <w:szCs w:val="18"/>
        </w:rPr>
        <w:t>This Clause as the name itself gives the distinct values from the Table in the</w:t>
      </w:r>
      <w:r w:rsidRPr="00E11B5F">
        <w:rPr>
          <w:rFonts w:asciiTheme="majorHAnsi" w:hAnsiTheme="majorHAnsi"/>
          <w:b/>
          <w:bCs/>
          <w:color w:val="373B41"/>
          <w:sz w:val="18"/>
          <w:szCs w:val="18"/>
        </w:rPr>
        <w:t> </w:t>
      </w:r>
      <w:r w:rsidRPr="00E11B5F">
        <w:rPr>
          <w:rFonts w:asciiTheme="majorHAnsi" w:hAnsiTheme="majorHAnsi"/>
          <w:color w:val="373B41"/>
          <w:sz w:val="18"/>
          <w:szCs w:val="18"/>
        </w:rPr>
        <w:t>Select statement.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syntax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DISTINCT column1, column2....column FROM table_name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Below is the Example: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DISTINCT First Name, Last Name from Customer</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720"/>
        <w:jc w:val="both"/>
        <w:rPr>
          <w:rFonts w:asciiTheme="majorHAnsi" w:hAnsiTheme="majorHAnsi"/>
          <w:color w:val="373B41"/>
          <w:sz w:val="18"/>
          <w:szCs w:val="18"/>
        </w:rPr>
      </w:pPr>
      <w:r w:rsidRPr="00E11B5F">
        <w:rPr>
          <w:rFonts w:asciiTheme="majorHAnsi" w:hAnsiTheme="majorHAnsi"/>
          <w:b/>
          <w:bCs/>
          <w:color w:val="373B41"/>
          <w:sz w:val="18"/>
          <w:szCs w:val="18"/>
        </w:rPr>
        <w:t>1.3.4</w:t>
      </w:r>
      <w:r w:rsidRPr="00E11B5F">
        <w:rPr>
          <w:rFonts w:asciiTheme="majorHAnsi" w:hAnsiTheme="majorHAnsi"/>
          <w:color w:val="373B41"/>
          <w:sz w:val="18"/>
          <w:szCs w:val="18"/>
        </w:rPr>
        <w:t>        </w:t>
      </w:r>
      <w:r w:rsidRPr="00E11B5F">
        <w:rPr>
          <w:rFonts w:asciiTheme="majorHAnsi" w:hAnsiTheme="majorHAnsi"/>
          <w:b/>
          <w:bCs/>
          <w:color w:val="373B41"/>
          <w:sz w:val="18"/>
          <w:szCs w:val="18"/>
        </w:rPr>
        <w:t>WHERE Clause: </w:t>
      </w:r>
      <w:r w:rsidRPr="00E11B5F">
        <w:rPr>
          <w:rFonts w:asciiTheme="majorHAnsi" w:hAnsiTheme="majorHAnsi"/>
          <w:color w:val="373B41"/>
          <w:sz w:val="18"/>
          <w:szCs w:val="18"/>
        </w:rPr>
        <w:t>This Clause is used for fetching the data based on a certain condition.</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Syntax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column1, column2....columnN FROM table_name WHERE CONDITION</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Below is the Example: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Customer_Id, First Name, Last Name from Customer where Age&gt;18</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There can also be n number of conditions that can be Specified in the where clause where the data set that comes out as an output satisfies all the conditions OR a certain number of Conditions when we use a AND /OR clause in between the conditions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720"/>
        <w:jc w:val="both"/>
        <w:rPr>
          <w:rFonts w:asciiTheme="majorHAnsi" w:hAnsiTheme="majorHAnsi"/>
          <w:color w:val="373B41"/>
          <w:sz w:val="18"/>
          <w:szCs w:val="18"/>
        </w:rPr>
      </w:pPr>
      <w:r w:rsidRPr="00E11B5F">
        <w:rPr>
          <w:rFonts w:asciiTheme="majorHAnsi" w:hAnsiTheme="majorHAnsi"/>
          <w:b/>
          <w:bCs/>
          <w:color w:val="373B41"/>
          <w:sz w:val="18"/>
          <w:szCs w:val="18"/>
        </w:rPr>
        <w:t>1.3.5</w:t>
      </w:r>
      <w:r w:rsidRPr="00E11B5F">
        <w:rPr>
          <w:rFonts w:asciiTheme="majorHAnsi" w:hAnsiTheme="majorHAnsi"/>
          <w:color w:val="373B41"/>
          <w:sz w:val="18"/>
          <w:szCs w:val="18"/>
        </w:rPr>
        <w:t>        </w:t>
      </w:r>
      <w:r w:rsidRPr="00E11B5F">
        <w:rPr>
          <w:rFonts w:asciiTheme="majorHAnsi" w:hAnsiTheme="majorHAnsi"/>
          <w:b/>
          <w:bCs/>
          <w:color w:val="373B41"/>
          <w:sz w:val="18"/>
          <w:szCs w:val="18"/>
        </w:rPr>
        <w:t>IN Clause: </w:t>
      </w:r>
      <w:r w:rsidRPr="00E11B5F">
        <w:rPr>
          <w:rFonts w:asciiTheme="majorHAnsi" w:hAnsiTheme="majorHAnsi"/>
          <w:color w:val="373B41"/>
          <w:sz w:val="18"/>
          <w:szCs w:val="18"/>
        </w:rPr>
        <w:t>This Clause is used to fetch the dataset from the Where clause where the data set</w:t>
      </w:r>
      <w:r w:rsidRPr="00E11B5F">
        <w:rPr>
          <w:rFonts w:asciiTheme="majorHAnsi" w:hAnsiTheme="majorHAnsi"/>
          <w:b/>
          <w:bCs/>
          <w:color w:val="373B41"/>
          <w:sz w:val="18"/>
          <w:szCs w:val="18"/>
        </w:rPr>
        <w:t> </w:t>
      </w:r>
      <w:r w:rsidRPr="00E11B5F">
        <w:rPr>
          <w:rFonts w:asciiTheme="majorHAnsi" w:hAnsiTheme="majorHAnsi"/>
          <w:color w:val="373B41"/>
          <w:sz w:val="18"/>
          <w:szCs w:val="18"/>
        </w:rPr>
        <w:t>contains the data present in the IN Clause.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Syntax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column1, column2....columnN FROM table_name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WHERE column_name IN (val-1, val-2,...val-N)</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Below is the Example: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Customer_Id, First Name, Last Name from Customer where Age IN (18,20,21)</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720"/>
        <w:jc w:val="both"/>
        <w:rPr>
          <w:rFonts w:asciiTheme="majorHAnsi" w:hAnsiTheme="majorHAnsi"/>
          <w:color w:val="373B41"/>
          <w:sz w:val="18"/>
          <w:szCs w:val="18"/>
        </w:rPr>
      </w:pPr>
      <w:r w:rsidRPr="00E11B5F">
        <w:rPr>
          <w:rFonts w:asciiTheme="majorHAnsi" w:hAnsiTheme="majorHAnsi"/>
          <w:b/>
          <w:bCs/>
          <w:color w:val="373B41"/>
          <w:sz w:val="18"/>
          <w:szCs w:val="18"/>
        </w:rPr>
        <w:t>1.3.6</w:t>
      </w:r>
      <w:r w:rsidRPr="00E11B5F">
        <w:rPr>
          <w:rFonts w:asciiTheme="majorHAnsi" w:hAnsiTheme="majorHAnsi"/>
          <w:color w:val="373B41"/>
          <w:sz w:val="18"/>
          <w:szCs w:val="18"/>
        </w:rPr>
        <w:t>        </w:t>
      </w:r>
      <w:r w:rsidRPr="00E11B5F">
        <w:rPr>
          <w:rFonts w:asciiTheme="majorHAnsi" w:hAnsiTheme="majorHAnsi"/>
          <w:b/>
          <w:bCs/>
          <w:color w:val="373B41"/>
          <w:sz w:val="18"/>
          <w:szCs w:val="18"/>
        </w:rPr>
        <w:t>BETWEEN Clause: </w:t>
      </w:r>
      <w:r w:rsidRPr="00E11B5F">
        <w:rPr>
          <w:rFonts w:asciiTheme="majorHAnsi" w:hAnsiTheme="majorHAnsi"/>
          <w:color w:val="373B41"/>
          <w:sz w:val="18"/>
          <w:szCs w:val="18"/>
        </w:rPr>
        <w:t>This Clause is used to fetch the dataset from the Where clause where the</w:t>
      </w:r>
      <w:r w:rsidRPr="00E11B5F">
        <w:rPr>
          <w:rFonts w:asciiTheme="majorHAnsi" w:hAnsiTheme="majorHAnsi"/>
          <w:b/>
          <w:bCs/>
          <w:color w:val="373B41"/>
          <w:sz w:val="18"/>
          <w:szCs w:val="18"/>
        </w:rPr>
        <w:t> </w:t>
      </w:r>
      <w:r w:rsidRPr="00E11B5F">
        <w:rPr>
          <w:rFonts w:asciiTheme="majorHAnsi" w:hAnsiTheme="majorHAnsi"/>
          <w:color w:val="373B41"/>
          <w:sz w:val="18"/>
          <w:szCs w:val="18"/>
        </w:rPr>
        <w:t>Data output is in between the given Values inclusive of the Start and the End value.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color w:val="373B41"/>
          <w:sz w:val="18"/>
          <w:szCs w:val="18"/>
        </w:rPr>
        <w:pict>
          <v:shape id="_x0000_i2814" type="#_x0000_t75" alt="" style="width:9in;height:1.75pt"/>
        </w:pict>
      </w:r>
    </w:p>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color w:val="373B41"/>
          <w:sz w:val="18"/>
          <w:szCs w:val="18"/>
          <w:shd w:val="clear" w:color="auto" w:fill="FFFFFF"/>
        </w:rPr>
        <w:br w:type="textWrapping" w:clear="all"/>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Syntax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column1, column2....columnNFROMtable_name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WHERE column_name BETWEEN val-1 AND val-2</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Below is the Example: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Customer_Id,First Name,LastName from Customer where Age Between 18 and 23</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720"/>
        <w:jc w:val="both"/>
        <w:rPr>
          <w:rFonts w:asciiTheme="majorHAnsi" w:hAnsiTheme="majorHAnsi"/>
          <w:color w:val="373B41"/>
          <w:sz w:val="18"/>
          <w:szCs w:val="18"/>
        </w:rPr>
      </w:pPr>
      <w:r w:rsidRPr="00E11B5F">
        <w:rPr>
          <w:rFonts w:asciiTheme="majorHAnsi" w:hAnsiTheme="majorHAnsi"/>
          <w:b/>
          <w:bCs/>
          <w:color w:val="373B41"/>
          <w:sz w:val="18"/>
          <w:szCs w:val="18"/>
        </w:rPr>
        <w:t>1.3.7</w:t>
      </w:r>
      <w:r w:rsidRPr="00E11B5F">
        <w:rPr>
          <w:rFonts w:asciiTheme="majorHAnsi" w:hAnsiTheme="majorHAnsi"/>
          <w:color w:val="373B41"/>
          <w:sz w:val="18"/>
          <w:szCs w:val="18"/>
        </w:rPr>
        <w:t>        </w:t>
      </w:r>
      <w:r w:rsidRPr="00E11B5F">
        <w:rPr>
          <w:rFonts w:asciiTheme="majorHAnsi" w:hAnsiTheme="majorHAnsi"/>
          <w:b/>
          <w:bCs/>
          <w:color w:val="373B41"/>
          <w:sz w:val="18"/>
          <w:szCs w:val="18"/>
        </w:rPr>
        <w:t>LIKEClause: </w:t>
      </w:r>
      <w:r w:rsidRPr="00E11B5F">
        <w:rPr>
          <w:rFonts w:asciiTheme="majorHAnsi" w:hAnsiTheme="majorHAnsi"/>
          <w:color w:val="373B41"/>
          <w:sz w:val="18"/>
          <w:szCs w:val="18"/>
        </w:rPr>
        <w:t>This Clause is used to fetch the dataset from the Where clause where the Data</w:t>
      </w:r>
      <w:r w:rsidRPr="00E11B5F">
        <w:rPr>
          <w:rFonts w:asciiTheme="majorHAnsi" w:hAnsiTheme="majorHAnsi"/>
          <w:b/>
          <w:bCs/>
          <w:color w:val="373B41"/>
          <w:sz w:val="18"/>
          <w:szCs w:val="18"/>
        </w:rPr>
        <w:t> </w:t>
      </w:r>
      <w:r w:rsidRPr="00E11B5F">
        <w:rPr>
          <w:rFonts w:asciiTheme="majorHAnsi" w:hAnsiTheme="majorHAnsi"/>
          <w:color w:val="373B41"/>
          <w:sz w:val="18"/>
          <w:szCs w:val="18"/>
        </w:rPr>
        <w:t>output likely matches with the given format. This need not be the exact match.</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The Syntax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column1, column2....columnNFROMtable_name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WHERE column_name LIKE { PATTERN }</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Below is the Example: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Customer_Id,First Name,LastName from Customer where First Name like ‘%Ram%’</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720"/>
        <w:jc w:val="both"/>
        <w:rPr>
          <w:rFonts w:asciiTheme="majorHAnsi" w:hAnsiTheme="majorHAnsi"/>
          <w:color w:val="373B41"/>
          <w:sz w:val="18"/>
          <w:szCs w:val="18"/>
        </w:rPr>
      </w:pPr>
      <w:r w:rsidRPr="00E11B5F">
        <w:rPr>
          <w:rFonts w:asciiTheme="majorHAnsi" w:hAnsiTheme="majorHAnsi"/>
          <w:b/>
          <w:bCs/>
          <w:color w:val="373B41"/>
          <w:sz w:val="18"/>
          <w:szCs w:val="18"/>
        </w:rPr>
        <w:t>1.3.8</w:t>
      </w:r>
      <w:r w:rsidRPr="00E11B5F">
        <w:rPr>
          <w:rFonts w:asciiTheme="majorHAnsi" w:hAnsiTheme="majorHAnsi"/>
          <w:color w:val="373B41"/>
          <w:sz w:val="18"/>
          <w:szCs w:val="18"/>
        </w:rPr>
        <w:t>        </w:t>
      </w:r>
      <w:r w:rsidRPr="00E11B5F">
        <w:rPr>
          <w:rFonts w:asciiTheme="majorHAnsi" w:hAnsiTheme="majorHAnsi"/>
          <w:b/>
          <w:bCs/>
          <w:color w:val="373B41"/>
          <w:sz w:val="18"/>
          <w:szCs w:val="18"/>
        </w:rPr>
        <w:t>ORDER BY Clause: </w:t>
      </w:r>
      <w:r w:rsidRPr="00E11B5F">
        <w:rPr>
          <w:rFonts w:asciiTheme="majorHAnsi" w:hAnsiTheme="majorHAnsi"/>
          <w:color w:val="373B41"/>
          <w:sz w:val="18"/>
          <w:szCs w:val="18"/>
        </w:rPr>
        <w:t>This Clause is used to sort the dataset either in the Ascending order or on the</w:t>
      </w:r>
      <w:r w:rsidRPr="00E11B5F">
        <w:rPr>
          <w:rFonts w:asciiTheme="majorHAnsi" w:hAnsiTheme="majorHAnsi"/>
          <w:b/>
          <w:bCs/>
          <w:color w:val="373B41"/>
          <w:sz w:val="18"/>
          <w:szCs w:val="18"/>
        </w:rPr>
        <w:t> </w:t>
      </w:r>
      <w:r w:rsidRPr="00E11B5F">
        <w:rPr>
          <w:rFonts w:asciiTheme="majorHAnsi" w:hAnsiTheme="majorHAnsi"/>
          <w:color w:val="373B41"/>
          <w:sz w:val="18"/>
          <w:szCs w:val="18"/>
        </w:rPr>
        <w:t>Descending order..If No order is specified, then its Ascending, If DESC is specified ,its Descending order which means by default its Ascending.</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Syntax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column1, column2....columnN FROM table_name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WHERE CONDITION</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ORDER BY column_name {ASC|DESC}</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Below is the Example: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Customer_Id, First Name, Last Name from Customer Order by Customer_ID SELECT Customer_Id, First Name, Last Name from Customer Order by Customer_IDdesc</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720"/>
        <w:jc w:val="both"/>
        <w:rPr>
          <w:rFonts w:asciiTheme="majorHAnsi" w:hAnsiTheme="majorHAnsi"/>
          <w:color w:val="373B41"/>
          <w:sz w:val="18"/>
          <w:szCs w:val="18"/>
        </w:rPr>
      </w:pPr>
      <w:r w:rsidRPr="00E11B5F">
        <w:rPr>
          <w:rFonts w:asciiTheme="majorHAnsi" w:hAnsiTheme="majorHAnsi"/>
          <w:b/>
          <w:bCs/>
          <w:color w:val="373B41"/>
          <w:sz w:val="18"/>
          <w:szCs w:val="18"/>
        </w:rPr>
        <w:t>1.3.9</w:t>
      </w:r>
      <w:r w:rsidRPr="00E11B5F">
        <w:rPr>
          <w:rFonts w:asciiTheme="majorHAnsi" w:hAnsiTheme="majorHAnsi"/>
          <w:color w:val="373B41"/>
          <w:sz w:val="18"/>
          <w:szCs w:val="18"/>
        </w:rPr>
        <w:t>        </w:t>
      </w:r>
      <w:r w:rsidRPr="00E11B5F">
        <w:rPr>
          <w:rFonts w:asciiTheme="majorHAnsi" w:hAnsiTheme="majorHAnsi"/>
          <w:b/>
          <w:bCs/>
          <w:color w:val="373B41"/>
          <w:sz w:val="18"/>
          <w:szCs w:val="18"/>
        </w:rPr>
        <w:t>GROUP BY Clause: </w:t>
      </w:r>
      <w:r w:rsidRPr="00E11B5F">
        <w:rPr>
          <w:rFonts w:asciiTheme="majorHAnsi" w:hAnsiTheme="majorHAnsi"/>
          <w:color w:val="373B41"/>
          <w:sz w:val="18"/>
          <w:szCs w:val="18"/>
        </w:rPr>
        <w:t>This Clause is used to group a particular dataset based on the requirement to</w:t>
      </w:r>
      <w:r w:rsidRPr="00E11B5F">
        <w:rPr>
          <w:rFonts w:asciiTheme="majorHAnsi" w:hAnsiTheme="majorHAnsi"/>
          <w:b/>
          <w:bCs/>
          <w:color w:val="373B41"/>
          <w:sz w:val="18"/>
          <w:szCs w:val="18"/>
        </w:rPr>
        <w:t> </w:t>
      </w:r>
      <w:r w:rsidRPr="00E11B5F">
        <w:rPr>
          <w:rFonts w:asciiTheme="majorHAnsi" w:hAnsiTheme="majorHAnsi"/>
          <w:color w:val="373B41"/>
          <w:sz w:val="18"/>
          <w:szCs w:val="18"/>
        </w:rPr>
        <w:t>find the statistics.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Syntax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SUM(column_name) FROM table_name WHERE CONDITION GROUP BY column_name;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Below is the Example: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SUM(marks) from Student group by student_name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SUM(marks) from Student  where roll_no between 1 and 5 group by student_name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1.3.10  COUNT Clause: </w:t>
      </w:r>
      <w:r w:rsidRPr="00E11B5F">
        <w:rPr>
          <w:rFonts w:asciiTheme="majorHAnsi" w:hAnsiTheme="majorHAnsi"/>
          <w:color w:val="373B41"/>
          <w:sz w:val="18"/>
          <w:szCs w:val="18"/>
        </w:rPr>
        <w:t>This Clause is used to give the count of the dataset that satisfies the condition.</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Syntax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COUNT(column_name) FROM table_name WHERE CONDITION</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Below is the Example: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COUNT(*) from Customer</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720"/>
        <w:jc w:val="both"/>
        <w:rPr>
          <w:rFonts w:asciiTheme="majorHAnsi" w:hAnsiTheme="majorHAnsi"/>
          <w:color w:val="373B41"/>
          <w:sz w:val="18"/>
          <w:szCs w:val="18"/>
        </w:rPr>
      </w:pPr>
      <w:r w:rsidRPr="00E11B5F">
        <w:rPr>
          <w:rFonts w:asciiTheme="majorHAnsi" w:hAnsiTheme="majorHAnsi"/>
          <w:b/>
          <w:bCs/>
          <w:color w:val="373B41"/>
          <w:sz w:val="18"/>
          <w:szCs w:val="18"/>
        </w:rPr>
        <w:t>1.3.11</w:t>
      </w:r>
      <w:r w:rsidRPr="00E11B5F">
        <w:rPr>
          <w:rFonts w:asciiTheme="majorHAnsi" w:hAnsiTheme="majorHAnsi"/>
          <w:color w:val="373B41"/>
          <w:sz w:val="18"/>
          <w:szCs w:val="18"/>
        </w:rPr>
        <w:t>     </w:t>
      </w:r>
      <w:r w:rsidRPr="00E11B5F">
        <w:rPr>
          <w:rFonts w:asciiTheme="majorHAnsi" w:hAnsiTheme="majorHAnsi"/>
          <w:b/>
          <w:bCs/>
          <w:color w:val="373B41"/>
          <w:sz w:val="18"/>
          <w:szCs w:val="18"/>
        </w:rPr>
        <w:t>HAVING Clause: </w:t>
      </w:r>
      <w:r w:rsidRPr="00E11B5F">
        <w:rPr>
          <w:rFonts w:asciiTheme="majorHAnsi" w:hAnsiTheme="majorHAnsi"/>
          <w:color w:val="373B41"/>
          <w:sz w:val="18"/>
          <w:szCs w:val="18"/>
        </w:rPr>
        <w:t>This Clause is used to satisfy the condition after grouping the data where the</w:t>
      </w:r>
      <w:r w:rsidRPr="00E11B5F">
        <w:rPr>
          <w:rFonts w:asciiTheme="majorHAnsi" w:hAnsiTheme="majorHAnsi"/>
          <w:b/>
          <w:bCs/>
          <w:color w:val="373B41"/>
          <w:sz w:val="18"/>
          <w:szCs w:val="18"/>
        </w:rPr>
        <w:t> </w:t>
      </w:r>
      <w:r w:rsidRPr="00E11B5F">
        <w:rPr>
          <w:rFonts w:asciiTheme="majorHAnsi" w:hAnsiTheme="majorHAnsi"/>
          <w:color w:val="373B41"/>
          <w:sz w:val="18"/>
          <w:szCs w:val="18"/>
        </w:rPr>
        <w:t>condition is dependent on the grouping.</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Syntax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SUM(column_name) FROM table_name WHERE CONDITION</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GROUP BY column_nameHAVING (arithematic function condition)</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Below is the Example: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SUM(marks) from Student where roll_no between 1 and 5 group by student_name having SUM(Marks)&gt;150</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720"/>
        <w:jc w:val="both"/>
        <w:rPr>
          <w:rFonts w:asciiTheme="majorHAnsi" w:hAnsiTheme="majorHAnsi"/>
          <w:color w:val="373B41"/>
          <w:sz w:val="18"/>
          <w:szCs w:val="18"/>
        </w:rPr>
      </w:pPr>
      <w:r w:rsidRPr="00E11B5F">
        <w:rPr>
          <w:rFonts w:asciiTheme="majorHAnsi" w:hAnsiTheme="majorHAnsi"/>
          <w:b/>
          <w:bCs/>
          <w:color w:val="373B41"/>
          <w:sz w:val="18"/>
          <w:szCs w:val="18"/>
        </w:rPr>
        <w:t>1.3.12</w:t>
      </w:r>
      <w:r w:rsidRPr="00E11B5F">
        <w:rPr>
          <w:rFonts w:asciiTheme="majorHAnsi" w:hAnsiTheme="majorHAnsi"/>
          <w:color w:val="373B41"/>
          <w:sz w:val="18"/>
          <w:szCs w:val="18"/>
        </w:rPr>
        <w:t>     </w:t>
      </w:r>
      <w:r w:rsidRPr="00E11B5F">
        <w:rPr>
          <w:rFonts w:asciiTheme="majorHAnsi" w:hAnsiTheme="majorHAnsi"/>
          <w:b/>
          <w:bCs/>
          <w:color w:val="373B41"/>
          <w:sz w:val="18"/>
          <w:szCs w:val="18"/>
        </w:rPr>
        <w:t>CASE Statement : </w:t>
      </w:r>
      <w:r w:rsidRPr="00E11B5F">
        <w:rPr>
          <w:rFonts w:asciiTheme="majorHAnsi" w:hAnsiTheme="majorHAnsi"/>
          <w:color w:val="373B41"/>
          <w:sz w:val="18"/>
          <w:szCs w:val="18"/>
        </w:rPr>
        <w:t>This Clause is used to validate the data for a certain condition which in simple</w:t>
      </w:r>
      <w:r w:rsidRPr="00E11B5F">
        <w:rPr>
          <w:rFonts w:asciiTheme="majorHAnsi" w:hAnsiTheme="majorHAnsi"/>
          <w:b/>
          <w:bCs/>
          <w:color w:val="373B41"/>
          <w:sz w:val="18"/>
          <w:szCs w:val="18"/>
        </w:rPr>
        <w:t> </w:t>
      </w:r>
      <w:r w:rsidRPr="00E11B5F">
        <w:rPr>
          <w:rFonts w:asciiTheme="majorHAnsi" w:hAnsiTheme="majorHAnsi"/>
          <w:color w:val="373B41"/>
          <w:sz w:val="18"/>
          <w:szCs w:val="18"/>
        </w:rPr>
        <w:t>terms can be called as an If Else condition.</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The Syntax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SELECT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CASE Column1</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WHEN Expression1 THEN Value1 WHEN Expression2 THEN Value2 WHEN Expression3 THEN Value3 ELSE Value4</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END,</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Column2,Column3 From TableName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Below is the Example: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right"/>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EmpId,</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Gender=</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CASE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WHEN Gender='M' THEN 'Male'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WHEN Gender='F' THEN 'Female'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ELSE ''</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END,</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Designation</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FROM Employeedetails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720"/>
        <w:jc w:val="both"/>
        <w:rPr>
          <w:rFonts w:asciiTheme="majorHAnsi" w:hAnsiTheme="majorHAnsi"/>
          <w:color w:val="373B41"/>
          <w:sz w:val="18"/>
          <w:szCs w:val="18"/>
        </w:rPr>
      </w:pPr>
      <w:r w:rsidRPr="00E11B5F">
        <w:rPr>
          <w:rFonts w:asciiTheme="majorHAnsi" w:hAnsiTheme="majorHAnsi"/>
          <w:b/>
          <w:bCs/>
          <w:color w:val="373B41"/>
          <w:sz w:val="18"/>
          <w:szCs w:val="18"/>
        </w:rPr>
        <w:t>1.3.13</w:t>
      </w:r>
      <w:r w:rsidRPr="00E11B5F">
        <w:rPr>
          <w:rFonts w:asciiTheme="majorHAnsi" w:hAnsiTheme="majorHAnsi"/>
          <w:color w:val="373B41"/>
          <w:sz w:val="18"/>
          <w:szCs w:val="18"/>
        </w:rPr>
        <w:t>     </w:t>
      </w:r>
      <w:r w:rsidRPr="00E11B5F">
        <w:rPr>
          <w:rFonts w:asciiTheme="majorHAnsi" w:hAnsiTheme="majorHAnsi"/>
          <w:b/>
          <w:bCs/>
          <w:color w:val="373B41"/>
          <w:sz w:val="18"/>
          <w:szCs w:val="18"/>
        </w:rPr>
        <w:t>Date Functions: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GETDATE(): </w:t>
      </w:r>
      <w:r w:rsidRPr="00E11B5F">
        <w:rPr>
          <w:rFonts w:asciiTheme="majorHAnsi" w:hAnsiTheme="majorHAnsi"/>
          <w:color w:val="373B41"/>
          <w:sz w:val="18"/>
          <w:szCs w:val="18"/>
        </w:rPr>
        <w:t>Gives the current date of the Server</w:t>
      </w:r>
      <w:r w:rsidRPr="00E11B5F">
        <w:rPr>
          <w:rFonts w:asciiTheme="majorHAnsi" w:hAnsiTheme="majorHAnsi"/>
          <w:b/>
          <w:bCs/>
          <w:color w:val="373B41"/>
          <w:sz w:val="18"/>
          <w:szCs w:val="18"/>
        </w:rPr>
        <w:t> </w:t>
      </w:r>
      <w:r w:rsidRPr="00E11B5F">
        <w:rPr>
          <w:rFonts w:asciiTheme="majorHAnsi" w:hAnsiTheme="majorHAnsi"/>
          <w:color w:val="373B41"/>
          <w:sz w:val="18"/>
          <w:szCs w:val="18"/>
        </w:rPr>
        <w:t>Select getdate()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Result : </w:t>
      </w:r>
      <w:r w:rsidRPr="00E11B5F">
        <w:rPr>
          <w:rFonts w:asciiTheme="majorHAnsi" w:hAnsiTheme="majorHAnsi"/>
          <w:color w:val="373B41"/>
          <w:sz w:val="18"/>
          <w:szCs w:val="18"/>
        </w:rPr>
        <w:t>2015-05-15 07:38:01.340</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Sometimes we may have to convert the date in the desired format and below are some examples for it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SELECT CONVERT(VARCHAR(11),GETDATE(),6)</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Result : </w:t>
      </w:r>
      <w:r w:rsidRPr="00E11B5F">
        <w:rPr>
          <w:rFonts w:asciiTheme="majorHAnsi" w:hAnsiTheme="majorHAnsi"/>
          <w:color w:val="373B41"/>
          <w:sz w:val="18"/>
          <w:szCs w:val="18"/>
        </w:rPr>
        <w:t>15 May 15</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SELECT CONVERT(VARCHAR(11),GETDATE(),106) </w:t>
      </w:r>
      <w:r w:rsidRPr="00E11B5F">
        <w:rPr>
          <w:rFonts w:asciiTheme="majorHAnsi" w:hAnsiTheme="majorHAnsi"/>
          <w:b/>
          <w:bCs/>
          <w:color w:val="373B41"/>
          <w:sz w:val="18"/>
          <w:szCs w:val="18"/>
        </w:rPr>
        <w:t>Result : </w:t>
      </w:r>
      <w:r w:rsidRPr="00E11B5F">
        <w:rPr>
          <w:rFonts w:asciiTheme="majorHAnsi" w:hAnsiTheme="majorHAnsi"/>
          <w:color w:val="373B41"/>
          <w:sz w:val="18"/>
          <w:szCs w:val="18"/>
        </w:rPr>
        <w:t>15 May 2015</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SELECT CONVERT(VARCHAR(10),GETDATE(),10) </w:t>
      </w:r>
      <w:r w:rsidRPr="00E11B5F">
        <w:rPr>
          <w:rFonts w:asciiTheme="majorHAnsi" w:hAnsiTheme="majorHAnsi"/>
          <w:b/>
          <w:bCs/>
          <w:color w:val="373B41"/>
          <w:sz w:val="18"/>
          <w:szCs w:val="18"/>
        </w:rPr>
        <w:t>Result : </w:t>
      </w:r>
      <w:r w:rsidRPr="00E11B5F">
        <w:rPr>
          <w:rFonts w:asciiTheme="majorHAnsi" w:hAnsiTheme="majorHAnsi"/>
          <w:color w:val="373B41"/>
          <w:sz w:val="18"/>
          <w:szCs w:val="18"/>
        </w:rPr>
        <w:t>05-15-15</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50"/>
        <w:jc w:val="both"/>
        <w:rPr>
          <w:rFonts w:asciiTheme="majorHAnsi" w:hAnsiTheme="majorHAnsi"/>
          <w:color w:val="373B41"/>
          <w:sz w:val="18"/>
          <w:szCs w:val="18"/>
        </w:rPr>
      </w:pPr>
      <w:r w:rsidRPr="00E11B5F">
        <w:rPr>
          <w:rFonts w:asciiTheme="majorHAnsi" w:hAnsiTheme="majorHAnsi"/>
          <w:color w:val="373B41"/>
          <w:sz w:val="18"/>
          <w:szCs w:val="18"/>
        </w:rPr>
        <w:t>SELECT CONVERT(VARCHAR(10),GETDATE(),110) </w:t>
      </w:r>
      <w:r w:rsidRPr="00E11B5F">
        <w:rPr>
          <w:rFonts w:asciiTheme="majorHAnsi" w:hAnsiTheme="majorHAnsi"/>
          <w:b/>
          <w:bCs/>
          <w:color w:val="373B41"/>
          <w:sz w:val="18"/>
          <w:szCs w:val="18"/>
        </w:rPr>
        <w:t>Result : </w:t>
      </w:r>
      <w:r w:rsidRPr="00E11B5F">
        <w:rPr>
          <w:rFonts w:asciiTheme="majorHAnsi" w:hAnsiTheme="majorHAnsi"/>
          <w:color w:val="373B41"/>
          <w:sz w:val="18"/>
          <w:szCs w:val="18"/>
        </w:rPr>
        <w:t>05-15-2015</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SELECT CONVERT(VARCHAR(24),GETDATE(),113) </w:t>
      </w:r>
      <w:r w:rsidRPr="00E11B5F">
        <w:rPr>
          <w:rFonts w:asciiTheme="majorHAnsi" w:hAnsiTheme="majorHAnsi"/>
          <w:b/>
          <w:bCs/>
          <w:color w:val="373B41"/>
          <w:sz w:val="18"/>
          <w:szCs w:val="18"/>
        </w:rPr>
        <w:t>Result : </w:t>
      </w:r>
      <w:r w:rsidRPr="00E11B5F">
        <w:rPr>
          <w:rFonts w:asciiTheme="majorHAnsi" w:hAnsiTheme="majorHAnsi"/>
          <w:color w:val="373B41"/>
          <w:sz w:val="18"/>
          <w:szCs w:val="18"/>
        </w:rPr>
        <w:t>15 May 2015 12:13:27:234</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DATEPART() : </w:t>
      </w:r>
      <w:r w:rsidRPr="00E11B5F">
        <w:rPr>
          <w:rFonts w:asciiTheme="majorHAnsi" w:hAnsiTheme="majorHAnsi"/>
          <w:color w:val="373B41"/>
          <w:sz w:val="18"/>
          <w:szCs w:val="18"/>
        </w:rPr>
        <w:t>This function will give the part of the date which means Day,Month and year of</w:t>
      </w:r>
      <w:r w:rsidRPr="00E11B5F">
        <w:rPr>
          <w:rFonts w:asciiTheme="majorHAnsi" w:hAnsiTheme="majorHAnsi"/>
          <w:b/>
          <w:bCs/>
          <w:color w:val="373B41"/>
          <w:sz w:val="18"/>
          <w:szCs w:val="18"/>
        </w:rPr>
        <w:t> </w:t>
      </w:r>
      <w:r w:rsidRPr="00E11B5F">
        <w:rPr>
          <w:rFonts w:asciiTheme="majorHAnsi" w:hAnsiTheme="majorHAnsi"/>
          <w:color w:val="373B41"/>
          <w:sz w:val="18"/>
          <w:szCs w:val="18"/>
        </w:rPr>
        <w:t>the date as desired</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DATEPART(Day,GetDate()) ---15 select DATEPART(Month,GetDate()) ---5 select DATEPART(Year,GetDate())----2015</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DATEADD(): </w:t>
      </w:r>
      <w:r w:rsidRPr="00E11B5F">
        <w:rPr>
          <w:rFonts w:asciiTheme="majorHAnsi" w:hAnsiTheme="majorHAnsi"/>
          <w:color w:val="373B41"/>
          <w:sz w:val="18"/>
          <w:szCs w:val="18"/>
        </w:rPr>
        <w:t>This function adds or subtracts the time interval from given date.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Syntax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DATEADD(Datepart,Number,date)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Below is the Example: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DATEADD(dd,10,getdate()) –This adds 10 days to the current date.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DATEDIFF(): </w:t>
      </w:r>
      <w:r w:rsidRPr="00E11B5F">
        <w:rPr>
          <w:rFonts w:asciiTheme="majorHAnsi" w:hAnsiTheme="majorHAnsi"/>
          <w:color w:val="373B41"/>
          <w:sz w:val="18"/>
          <w:szCs w:val="18"/>
        </w:rPr>
        <w:t>This functions returns the tme interval between two dates.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Syntax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DATEDIFF(datepart,startdate,Enddate)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Below is the Example :</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datediff(Day,’2014-01-01’,’2015-01-01’) –This will return the number of days from the start date to the end date which means 365 days.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Main Concepts of the Group By and Having Clause: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445"/>
        <w:jc w:val="both"/>
        <w:rPr>
          <w:rFonts w:asciiTheme="majorHAnsi" w:hAnsiTheme="majorHAnsi"/>
          <w:color w:val="373B41"/>
          <w:sz w:val="18"/>
          <w:szCs w:val="18"/>
        </w:rPr>
      </w:pPr>
      <w:r w:rsidRPr="00E11B5F">
        <w:rPr>
          <w:rFonts w:asciiTheme="majorHAnsi" w:hAnsiTheme="majorHAnsi"/>
          <w:color w:val="373B41"/>
          <w:sz w:val="18"/>
          <w:szCs w:val="18"/>
        </w:rPr>
        <w:t>·          To use Group By Clause, we need to use at least one aggregate function.</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445"/>
        <w:jc w:val="both"/>
        <w:rPr>
          <w:rFonts w:asciiTheme="majorHAnsi" w:hAnsiTheme="majorHAnsi"/>
          <w:color w:val="373B41"/>
          <w:sz w:val="18"/>
          <w:szCs w:val="18"/>
        </w:rPr>
      </w:pPr>
      <w:r w:rsidRPr="00E11B5F">
        <w:rPr>
          <w:rFonts w:asciiTheme="majorHAnsi" w:hAnsiTheme="majorHAnsi"/>
          <w:color w:val="373B41"/>
          <w:sz w:val="18"/>
          <w:szCs w:val="18"/>
        </w:rPr>
        <w:t>·          All columns that are not used by aggregate function(s) must be in the Group By list.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445"/>
        <w:jc w:val="both"/>
        <w:rPr>
          <w:rFonts w:asciiTheme="majorHAnsi" w:hAnsiTheme="majorHAnsi"/>
          <w:color w:val="373B41"/>
          <w:sz w:val="18"/>
          <w:szCs w:val="18"/>
        </w:rPr>
      </w:pPr>
      <w:r w:rsidRPr="00E11B5F">
        <w:rPr>
          <w:rFonts w:asciiTheme="majorHAnsi" w:hAnsiTheme="majorHAnsi"/>
          <w:color w:val="373B41"/>
          <w:sz w:val="18"/>
          <w:szCs w:val="18"/>
        </w:rPr>
        <w:t>·          We can use Group By Clause with or without Where Clause.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445"/>
        <w:jc w:val="both"/>
        <w:rPr>
          <w:rFonts w:asciiTheme="majorHAnsi" w:hAnsiTheme="majorHAnsi"/>
          <w:color w:val="373B41"/>
          <w:sz w:val="18"/>
          <w:szCs w:val="18"/>
        </w:rPr>
      </w:pPr>
      <w:r w:rsidRPr="00E11B5F">
        <w:rPr>
          <w:rFonts w:asciiTheme="majorHAnsi" w:hAnsiTheme="majorHAnsi"/>
          <w:color w:val="373B41"/>
          <w:sz w:val="18"/>
          <w:szCs w:val="18"/>
        </w:rPr>
        <w:t>·          To use Having Clause, we have to use Group By Clause since it filters data that we get from Group By Clause.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Joins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SQL Joins are used to relate information in different tables. A Join condition is a part of the SQL query that retrieves rows from two or more tables. A SQL Join condition is used in the SQL WHERE Clause of select, update, delete statements.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lastRenderedPageBreak/>
        <w:t>A SQL join is used to combine rows from two or more tables, based on a common field between them and it can actually perform this for more tables as well.</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Syntax for Joins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col1, col2, col3...</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FROM table_name1, table_name2</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WHERE table_name1.col2 = table_name2.col1</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Syntax can also be in the below format as well:</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col1, col2, col3...</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FROM table_name1 join table_name2</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on ( table_name1.col2 = table_name2.col1)</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Types of Joins that are used in SQL:</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Inner Join</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Left Join</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Outer Join</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Full Outer Join</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The join will result in a Cartesian product if the joining does not be on the Columns.Let us now take an example and then see how the Joins represent the data.</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right"/>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Customer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p>
    <w:tbl>
      <w:tblPr>
        <w:tblW w:w="0" w:type="auto"/>
        <w:tblInd w:w="370" w:type="dxa"/>
        <w:tblCellMar>
          <w:left w:w="0" w:type="dxa"/>
          <w:right w:w="0" w:type="dxa"/>
        </w:tblCellMar>
        <w:tblLook w:val="04A0"/>
      </w:tblPr>
      <w:tblGrid>
        <w:gridCol w:w="820"/>
        <w:gridCol w:w="1300"/>
        <w:gridCol w:w="960"/>
        <w:gridCol w:w="1800"/>
        <w:gridCol w:w="2240"/>
      </w:tblGrid>
      <w:tr w:rsidR="008C1076" w:rsidRPr="00E11B5F" w:rsidTr="008C1076">
        <w:trPr>
          <w:trHeight w:val="307"/>
        </w:trPr>
        <w:tc>
          <w:tcPr>
            <w:tcW w:w="82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ID</w:t>
            </w:r>
          </w:p>
        </w:tc>
        <w:tc>
          <w:tcPr>
            <w:tcW w:w="130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NAME</w:t>
            </w:r>
          </w:p>
        </w:tc>
        <w:tc>
          <w:tcPr>
            <w:tcW w:w="96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b/>
                <w:bCs/>
                <w:sz w:val="18"/>
                <w:szCs w:val="18"/>
              </w:rPr>
              <w:t>AGE</w:t>
            </w:r>
          </w:p>
        </w:tc>
        <w:tc>
          <w:tcPr>
            <w:tcW w:w="180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ADDRESS</w:t>
            </w:r>
          </w:p>
        </w:tc>
        <w:tc>
          <w:tcPr>
            <w:tcW w:w="224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SALARY</w:t>
            </w:r>
          </w:p>
        </w:tc>
      </w:tr>
      <w:tr w:rsidR="008C1076" w:rsidRPr="00E11B5F" w:rsidTr="008C1076">
        <w:trPr>
          <w:trHeight w:val="259"/>
        </w:trPr>
        <w:tc>
          <w:tcPr>
            <w:tcW w:w="82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1</w:t>
            </w:r>
          </w:p>
        </w:tc>
        <w:tc>
          <w:tcPr>
            <w:tcW w:w="130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Ramesh</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32</w:t>
            </w:r>
          </w:p>
        </w:tc>
        <w:tc>
          <w:tcPr>
            <w:tcW w:w="180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Ahmedabad</w:t>
            </w:r>
          </w:p>
        </w:tc>
        <w:tc>
          <w:tcPr>
            <w:tcW w:w="22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2000</w:t>
            </w:r>
          </w:p>
        </w:tc>
      </w:tr>
      <w:tr w:rsidR="008C1076" w:rsidRPr="00E11B5F" w:rsidTr="008C1076">
        <w:trPr>
          <w:trHeight w:val="291"/>
        </w:trPr>
        <w:tc>
          <w:tcPr>
            <w:tcW w:w="82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2</w:t>
            </w:r>
          </w:p>
        </w:tc>
        <w:tc>
          <w:tcPr>
            <w:tcW w:w="130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Khilan</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25</w:t>
            </w:r>
          </w:p>
        </w:tc>
        <w:tc>
          <w:tcPr>
            <w:tcW w:w="180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Delhi</w:t>
            </w:r>
          </w:p>
        </w:tc>
        <w:tc>
          <w:tcPr>
            <w:tcW w:w="22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1500</w:t>
            </w:r>
          </w:p>
        </w:tc>
      </w:tr>
      <w:tr w:rsidR="008C1076" w:rsidRPr="00E11B5F" w:rsidTr="008C1076">
        <w:trPr>
          <w:trHeight w:val="290"/>
        </w:trPr>
        <w:tc>
          <w:tcPr>
            <w:tcW w:w="82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3</w:t>
            </w:r>
          </w:p>
        </w:tc>
        <w:tc>
          <w:tcPr>
            <w:tcW w:w="130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Kaushik</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23</w:t>
            </w:r>
          </w:p>
        </w:tc>
        <w:tc>
          <w:tcPr>
            <w:tcW w:w="180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Kota</w:t>
            </w:r>
          </w:p>
        </w:tc>
        <w:tc>
          <w:tcPr>
            <w:tcW w:w="22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2000</w:t>
            </w:r>
          </w:p>
        </w:tc>
      </w:tr>
      <w:tr w:rsidR="008C1076" w:rsidRPr="00E11B5F" w:rsidTr="008C1076">
        <w:trPr>
          <w:trHeight w:val="290"/>
        </w:trPr>
        <w:tc>
          <w:tcPr>
            <w:tcW w:w="82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4</w:t>
            </w:r>
          </w:p>
        </w:tc>
        <w:tc>
          <w:tcPr>
            <w:tcW w:w="130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Chaitali</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25</w:t>
            </w:r>
          </w:p>
        </w:tc>
        <w:tc>
          <w:tcPr>
            <w:tcW w:w="180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Mumbai</w:t>
            </w:r>
          </w:p>
        </w:tc>
        <w:tc>
          <w:tcPr>
            <w:tcW w:w="22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6500</w:t>
            </w:r>
          </w:p>
        </w:tc>
      </w:tr>
      <w:tr w:rsidR="008C1076" w:rsidRPr="00E11B5F" w:rsidTr="008C1076">
        <w:trPr>
          <w:trHeight w:val="290"/>
        </w:trPr>
        <w:tc>
          <w:tcPr>
            <w:tcW w:w="82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5</w:t>
            </w:r>
          </w:p>
        </w:tc>
        <w:tc>
          <w:tcPr>
            <w:tcW w:w="130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Hardik</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27</w:t>
            </w:r>
          </w:p>
        </w:tc>
        <w:tc>
          <w:tcPr>
            <w:tcW w:w="180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Bhopal</w:t>
            </w:r>
          </w:p>
        </w:tc>
        <w:tc>
          <w:tcPr>
            <w:tcW w:w="22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8500</w:t>
            </w:r>
          </w:p>
        </w:tc>
      </w:tr>
      <w:tr w:rsidR="008C1076" w:rsidRPr="00E11B5F" w:rsidTr="008C1076">
        <w:trPr>
          <w:trHeight w:val="290"/>
        </w:trPr>
        <w:tc>
          <w:tcPr>
            <w:tcW w:w="82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6</w:t>
            </w:r>
          </w:p>
        </w:tc>
        <w:tc>
          <w:tcPr>
            <w:tcW w:w="130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Komal</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22</w:t>
            </w:r>
          </w:p>
        </w:tc>
        <w:tc>
          <w:tcPr>
            <w:tcW w:w="180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MP</w:t>
            </w:r>
          </w:p>
        </w:tc>
        <w:tc>
          <w:tcPr>
            <w:tcW w:w="22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4500</w:t>
            </w:r>
          </w:p>
        </w:tc>
      </w:tr>
      <w:tr w:rsidR="008C1076" w:rsidRPr="00E11B5F" w:rsidTr="008C1076">
        <w:trPr>
          <w:trHeight w:val="294"/>
        </w:trPr>
        <w:tc>
          <w:tcPr>
            <w:tcW w:w="82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7</w:t>
            </w:r>
          </w:p>
        </w:tc>
        <w:tc>
          <w:tcPr>
            <w:tcW w:w="130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Muffy</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24</w:t>
            </w:r>
          </w:p>
        </w:tc>
        <w:tc>
          <w:tcPr>
            <w:tcW w:w="180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Indore</w:t>
            </w:r>
          </w:p>
        </w:tc>
        <w:tc>
          <w:tcPr>
            <w:tcW w:w="22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10000</w:t>
            </w:r>
          </w:p>
        </w:tc>
      </w:tr>
    </w:tbl>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Orders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p>
    <w:tbl>
      <w:tblPr>
        <w:tblW w:w="0" w:type="auto"/>
        <w:tblInd w:w="730" w:type="dxa"/>
        <w:tblCellMar>
          <w:left w:w="0" w:type="dxa"/>
          <w:right w:w="0" w:type="dxa"/>
        </w:tblCellMar>
        <w:tblLook w:val="04A0"/>
      </w:tblPr>
      <w:tblGrid>
        <w:gridCol w:w="1340"/>
        <w:gridCol w:w="1360"/>
        <w:gridCol w:w="1820"/>
        <w:gridCol w:w="2240"/>
      </w:tblGrid>
      <w:tr w:rsidR="008C1076" w:rsidRPr="00E11B5F" w:rsidTr="008C1076">
        <w:trPr>
          <w:trHeight w:val="320"/>
        </w:trPr>
        <w:tc>
          <w:tcPr>
            <w:tcW w:w="134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OID</w:t>
            </w:r>
          </w:p>
        </w:tc>
        <w:tc>
          <w:tcPr>
            <w:tcW w:w="136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DATE</w:t>
            </w:r>
          </w:p>
        </w:tc>
        <w:tc>
          <w:tcPr>
            <w:tcW w:w="182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b/>
                <w:bCs/>
                <w:sz w:val="18"/>
                <w:szCs w:val="18"/>
              </w:rPr>
              <w:t>CUSTOMER_ID</w:t>
            </w:r>
          </w:p>
        </w:tc>
        <w:tc>
          <w:tcPr>
            <w:tcW w:w="224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b/>
                <w:bCs/>
                <w:sz w:val="18"/>
                <w:szCs w:val="18"/>
              </w:rPr>
              <w:t>AMOUNT</w:t>
            </w:r>
          </w:p>
        </w:tc>
      </w:tr>
      <w:tr w:rsidR="008C1076" w:rsidRPr="00E11B5F" w:rsidTr="008C1076">
        <w:trPr>
          <w:trHeight w:val="307"/>
        </w:trPr>
        <w:tc>
          <w:tcPr>
            <w:tcW w:w="134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102</w:t>
            </w:r>
          </w:p>
        </w:tc>
        <w:tc>
          <w:tcPr>
            <w:tcW w:w="13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2014-10-08</w:t>
            </w:r>
          </w:p>
        </w:tc>
        <w:tc>
          <w:tcPr>
            <w:tcW w:w="182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3</w:t>
            </w:r>
          </w:p>
        </w:tc>
        <w:tc>
          <w:tcPr>
            <w:tcW w:w="22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3000</w:t>
            </w:r>
          </w:p>
        </w:tc>
      </w:tr>
      <w:tr w:rsidR="008C1076" w:rsidRPr="00E11B5F" w:rsidTr="008C1076">
        <w:trPr>
          <w:trHeight w:val="304"/>
        </w:trPr>
        <w:tc>
          <w:tcPr>
            <w:tcW w:w="134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100</w:t>
            </w:r>
          </w:p>
        </w:tc>
        <w:tc>
          <w:tcPr>
            <w:tcW w:w="13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2014-10-08</w:t>
            </w:r>
          </w:p>
        </w:tc>
        <w:tc>
          <w:tcPr>
            <w:tcW w:w="182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3</w:t>
            </w:r>
          </w:p>
        </w:tc>
        <w:tc>
          <w:tcPr>
            <w:tcW w:w="22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1500</w:t>
            </w:r>
          </w:p>
        </w:tc>
      </w:tr>
      <w:tr w:rsidR="008C1076" w:rsidRPr="00E11B5F" w:rsidTr="008C1076">
        <w:trPr>
          <w:trHeight w:val="304"/>
        </w:trPr>
        <w:tc>
          <w:tcPr>
            <w:tcW w:w="134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101</w:t>
            </w:r>
          </w:p>
        </w:tc>
        <w:tc>
          <w:tcPr>
            <w:tcW w:w="13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2014-11-20</w:t>
            </w:r>
          </w:p>
        </w:tc>
        <w:tc>
          <w:tcPr>
            <w:tcW w:w="182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2</w:t>
            </w:r>
          </w:p>
        </w:tc>
        <w:tc>
          <w:tcPr>
            <w:tcW w:w="22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1560</w:t>
            </w:r>
          </w:p>
        </w:tc>
      </w:tr>
      <w:tr w:rsidR="008C1076" w:rsidRPr="00E11B5F" w:rsidTr="008C1076">
        <w:trPr>
          <w:trHeight w:val="306"/>
        </w:trPr>
        <w:tc>
          <w:tcPr>
            <w:tcW w:w="134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103</w:t>
            </w:r>
          </w:p>
        </w:tc>
        <w:tc>
          <w:tcPr>
            <w:tcW w:w="13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2014-05-20</w:t>
            </w:r>
          </w:p>
        </w:tc>
        <w:tc>
          <w:tcPr>
            <w:tcW w:w="182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4</w:t>
            </w:r>
          </w:p>
        </w:tc>
        <w:tc>
          <w:tcPr>
            <w:tcW w:w="22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2060</w:t>
            </w:r>
          </w:p>
        </w:tc>
      </w:tr>
    </w:tbl>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Inner Join: </w:t>
      </w:r>
      <w:r w:rsidRPr="00E11B5F">
        <w:rPr>
          <w:rFonts w:asciiTheme="majorHAnsi" w:hAnsiTheme="majorHAnsi"/>
          <w:color w:val="373B41"/>
          <w:sz w:val="18"/>
          <w:szCs w:val="18"/>
        </w:rPr>
        <w:t>Returns all rows when there is at least one match in both tables.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lastRenderedPageBreak/>
        <w:t>SELECT C.ID, O.OID, C.NAME, C.ADDRESS, O.AMOUNT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FROM CUSTOMER C INNER JOIN ORDERS O</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ON (C. ID=O.CUSTOMER_ID)</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This query will return the rows where the Id matched with the customer id in the order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output of the Inner join will be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tbl>
      <w:tblPr>
        <w:tblW w:w="0" w:type="auto"/>
        <w:tblInd w:w="810" w:type="dxa"/>
        <w:tblCellMar>
          <w:left w:w="0" w:type="dxa"/>
          <w:right w:w="0" w:type="dxa"/>
        </w:tblCellMar>
        <w:tblLook w:val="04A0"/>
      </w:tblPr>
      <w:tblGrid>
        <w:gridCol w:w="400"/>
        <w:gridCol w:w="720"/>
        <w:gridCol w:w="560"/>
        <w:gridCol w:w="960"/>
        <w:gridCol w:w="1000"/>
        <w:gridCol w:w="800"/>
        <w:gridCol w:w="2240"/>
        <w:gridCol w:w="1880"/>
      </w:tblGrid>
      <w:tr w:rsidR="008C1076" w:rsidRPr="00E11B5F" w:rsidTr="008C1076">
        <w:trPr>
          <w:trHeight w:val="305"/>
        </w:trPr>
        <w:tc>
          <w:tcPr>
            <w:tcW w:w="40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ID</w:t>
            </w:r>
          </w:p>
        </w:tc>
        <w:tc>
          <w:tcPr>
            <w:tcW w:w="72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p>
        </w:tc>
        <w:tc>
          <w:tcPr>
            <w:tcW w:w="56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b/>
                <w:bCs/>
                <w:sz w:val="18"/>
                <w:szCs w:val="18"/>
              </w:rPr>
              <w:t>OID</w:t>
            </w:r>
          </w:p>
        </w:tc>
        <w:tc>
          <w:tcPr>
            <w:tcW w:w="96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NAME</w:t>
            </w:r>
          </w:p>
        </w:tc>
        <w:tc>
          <w:tcPr>
            <w:tcW w:w="1000" w:type="dxa"/>
            <w:tcBorders>
              <w:top w:val="single" w:sz="8" w:space="0" w:color="auto"/>
              <w:left w:val="nil"/>
              <w:bottom w:val="single" w:sz="8" w:space="0" w:color="auto"/>
              <w:right w:val="nil"/>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Address</w:t>
            </w:r>
          </w:p>
        </w:tc>
        <w:tc>
          <w:tcPr>
            <w:tcW w:w="80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p>
        </w:tc>
        <w:tc>
          <w:tcPr>
            <w:tcW w:w="224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b/>
                <w:bCs/>
                <w:sz w:val="18"/>
                <w:szCs w:val="18"/>
              </w:rPr>
              <w:t>AMOUNT</w:t>
            </w:r>
          </w:p>
        </w:tc>
        <w:tc>
          <w:tcPr>
            <w:tcW w:w="1880" w:type="dxa"/>
            <w:tcBorders>
              <w:top w:val="single" w:sz="4" w:space="0" w:color="000000"/>
              <w:left w:val="single" w:sz="4" w:space="0" w:color="000000"/>
              <w:bottom w:val="single" w:sz="4" w:space="0" w:color="000000"/>
              <w:right w:val="single" w:sz="4" w:space="0" w:color="000000"/>
            </w:tcBorders>
            <w:vAlign w:val="bottom"/>
            <w:hideMark/>
          </w:tcPr>
          <w:p w:rsidR="008C1076" w:rsidRPr="00E11B5F" w:rsidRDefault="008C1076" w:rsidP="00E11B5F">
            <w:pPr>
              <w:spacing w:after="0" w:line="240" w:lineRule="auto"/>
              <w:rPr>
                <w:rFonts w:asciiTheme="majorHAnsi" w:hAnsiTheme="majorHAnsi"/>
                <w:sz w:val="18"/>
                <w:szCs w:val="18"/>
              </w:rPr>
            </w:pPr>
          </w:p>
        </w:tc>
      </w:tr>
      <w:tr w:rsidR="008C1076" w:rsidRPr="00E11B5F" w:rsidTr="008C1076">
        <w:trPr>
          <w:trHeight w:val="290"/>
        </w:trPr>
        <w:tc>
          <w:tcPr>
            <w:tcW w:w="400" w:type="dxa"/>
            <w:tcBorders>
              <w:top w:val="nil"/>
              <w:left w:val="single" w:sz="8" w:space="0" w:color="auto"/>
              <w:bottom w:val="single" w:sz="8" w:space="0" w:color="auto"/>
              <w:right w:val="nil"/>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3</w:t>
            </w:r>
          </w:p>
        </w:tc>
        <w:tc>
          <w:tcPr>
            <w:tcW w:w="72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p>
        </w:tc>
        <w:tc>
          <w:tcPr>
            <w:tcW w:w="5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102</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kaushik</w:t>
            </w:r>
          </w:p>
        </w:tc>
        <w:tc>
          <w:tcPr>
            <w:tcW w:w="1000" w:type="dxa"/>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Kota</w:t>
            </w:r>
          </w:p>
        </w:tc>
        <w:tc>
          <w:tcPr>
            <w:tcW w:w="80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p>
        </w:tc>
        <w:tc>
          <w:tcPr>
            <w:tcW w:w="22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3000</w:t>
            </w:r>
          </w:p>
        </w:tc>
        <w:tc>
          <w:tcPr>
            <w:tcW w:w="1880" w:type="dxa"/>
            <w:tcBorders>
              <w:top w:val="single" w:sz="4" w:space="0" w:color="000000"/>
              <w:left w:val="single" w:sz="4" w:space="0" w:color="000000"/>
              <w:bottom w:val="single" w:sz="4" w:space="0" w:color="000000"/>
              <w:right w:val="single" w:sz="4" w:space="0" w:color="000000"/>
            </w:tcBorders>
            <w:vAlign w:val="bottom"/>
            <w:hideMark/>
          </w:tcPr>
          <w:p w:rsidR="008C1076" w:rsidRPr="00E11B5F" w:rsidRDefault="008C1076" w:rsidP="00E11B5F">
            <w:pPr>
              <w:spacing w:after="0" w:line="240" w:lineRule="auto"/>
              <w:rPr>
                <w:rFonts w:asciiTheme="majorHAnsi" w:hAnsiTheme="majorHAnsi"/>
                <w:sz w:val="18"/>
                <w:szCs w:val="18"/>
              </w:rPr>
            </w:pPr>
          </w:p>
        </w:tc>
      </w:tr>
      <w:tr w:rsidR="008C1076" w:rsidRPr="00E11B5F" w:rsidTr="008C1076">
        <w:trPr>
          <w:trHeight w:val="292"/>
        </w:trPr>
        <w:tc>
          <w:tcPr>
            <w:tcW w:w="400" w:type="dxa"/>
            <w:tcBorders>
              <w:top w:val="nil"/>
              <w:left w:val="single" w:sz="8" w:space="0" w:color="auto"/>
              <w:bottom w:val="single" w:sz="8" w:space="0" w:color="auto"/>
              <w:right w:val="nil"/>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3</w:t>
            </w:r>
          </w:p>
        </w:tc>
        <w:tc>
          <w:tcPr>
            <w:tcW w:w="72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p>
        </w:tc>
        <w:tc>
          <w:tcPr>
            <w:tcW w:w="5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100</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kaushik</w:t>
            </w:r>
          </w:p>
        </w:tc>
        <w:tc>
          <w:tcPr>
            <w:tcW w:w="1000" w:type="dxa"/>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Kota</w:t>
            </w:r>
          </w:p>
        </w:tc>
        <w:tc>
          <w:tcPr>
            <w:tcW w:w="80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p>
        </w:tc>
        <w:tc>
          <w:tcPr>
            <w:tcW w:w="22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1500</w:t>
            </w:r>
          </w:p>
        </w:tc>
        <w:tc>
          <w:tcPr>
            <w:tcW w:w="1880" w:type="dxa"/>
            <w:tcBorders>
              <w:top w:val="single" w:sz="4" w:space="0" w:color="000000"/>
              <w:left w:val="single" w:sz="4" w:space="0" w:color="000000"/>
              <w:bottom w:val="single" w:sz="4" w:space="0" w:color="000000"/>
              <w:right w:val="single" w:sz="4" w:space="0" w:color="000000"/>
            </w:tcBorders>
            <w:vAlign w:val="bottom"/>
            <w:hideMark/>
          </w:tcPr>
          <w:p w:rsidR="008C1076" w:rsidRPr="00E11B5F" w:rsidRDefault="008C1076" w:rsidP="00E11B5F">
            <w:pPr>
              <w:spacing w:after="0" w:line="240" w:lineRule="auto"/>
              <w:rPr>
                <w:rFonts w:asciiTheme="majorHAnsi" w:hAnsiTheme="majorHAnsi"/>
                <w:sz w:val="18"/>
                <w:szCs w:val="18"/>
              </w:rPr>
            </w:pPr>
          </w:p>
        </w:tc>
      </w:tr>
      <w:tr w:rsidR="008C1076" w:rsidRPr="00E11B5F" w:rsidTr="008C1076">
        <w:trPr>
          <w:trHeight w:val="292"/>
        </w:trPr>
        <w:tc>
          <w:tcPr>
            <w:tcW w:w="400" w:type="dxa"/>
            <w:tcBorders>
              <w:top w:val="nil"/>
              <w:left w:val="single" w:sz="8" w:space="0" w:color="auto"/>
              <w:bottom w:val="single" w:sz="8" w:space="0" w:color="auto"/>
              <w:right w:val="nil"/>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2</w:t>
            </w:r>
          </w:p>
        </w:tc>
        <w:tc>
          <w:tcPr>
            <w:tcW w:w="72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p>
        </w:tc>
        <w:tc>
          <w:tcPr>
            <w:tcW w:w="5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101</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Khilan</w:t>
            </w:r>
          </w:p>
        </w:tc>
        <w:tc>
          <w:tcPr>
            <w:tcW w:w="1000" w:type="dxa"/>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Delhi</w:t>
            </w:r>
          </w:p>
        </w:tc>
        <w:tc>
          <w:tcPr>
            <w:tcW w:w="80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p>
        </w:tc>
        <w:tc>
          <w:tcPr>
            <w:tcW w:w="22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1560</w:t>
            </w:r>
          </w:p>
        </w:tc>
        <w:tc>
          <w:tcPr>
            <w:tcW w:w="1880" w:type="dxa"/>
            <w:tcBorders>
              <w:top w:val="single" w:sz="4" w:space="0" w:color="000000"/>
              <w:left w:val="single" w:sz="4" w:space="0" w:color="000000"/>
              <w:bottom w:val="single" w:sz="4" w:space="0" w:color="000000"/>
              <w:right w:val="single" w:sz="4" w:space="0" w:color="000000"/>
            </w:tcBorders>
            <w:vAlign w:val="bottom"/>
            <w:hideMark/>
          </w:tcPr>
          <w:p w:rsidR="008C1076" w:rsidRPr="00E11B5F" w:rsidRDefault="008C1076" w:rsidP="00E11B5F">
            <w:pPr>
              <w:spacing w:after="0" w:line="240" w:lineRule="auto"/>
              <w:rPr>
                <w:rFonts w:asciiTheme="majorHAnsi" w:hAnsiTheme="majorHAnsi"/>
                <w:sz w:val="18"/>
                <w:szCs w:val="18"/>
              </w:rPr>
            </w:pPr>
          </w:p>
        </w:tc>
      </w:tr>
    </w:tbl>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color w:val="373B41"/>
          <w:sz w:val="18"/>
          <w:szCs w:val="18"/>
          <w:shd w:val="clear" w:color="auto" w:fill="FFFFFF"/>
        </w:rPr>
        <w:br/>
      </w:r>
    </w:p>
    <w:tbl>
      <w:tblPr>
        <w:tblW w:w="0" w:type="auto"/>
        <w:tblInd w:w="810" w:type="dxa"/>
        <w:tblCellMar>
          <w:left w:w="0" w:type="dxa"/>
          <w:right w:w="0" w:type="dxa"/>
        </w:tblCellMar>
        <w:tblLook w:val="04A0"/>
      </w:tblPr>
      <w:tblGrid>
        <w:gridCol w:w="1120"/>
        <w:gridCol w:w="560"/>
        <w:gridCol w:w="960"/>
        <w:gridCol w:w="1800"/>
        <w:gridCol w:w="2240"/>
      </w:tblGrid>
      <w:tr w:rsidR="008C1076" w:rsidRPr="00E11B5F" w:rsidTr="008C1076">
        <w:trPr>
          <w:trHeight w:val="296"/>
        </w:trPr>
        <w:tc>
          <w:tcPr>
            <w:tcW w:w="112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4</w:t>
            </w:r>
          </w:p>
        </w:tc>
        <w:tc>
          <w:tcPr>
            <w:tcW w:w="5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103</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Chaitali</w:t>
            </w:r>
          </w:p>
        </w:tc>
        <w:tc>
          <w:tcPr>
            <w:tcW w:w="180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Mumbai</w:t>
            </w:r>
          </w:p>
        </w:tc>
        <w:tc>
          <w:tcPr>
            <w:tcW w:w="22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2060</w:t>
            </w:r>
          </w:p>
        </w:tc>
      </w:tr>
    </w:tbl>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Left Outer Join: </w:t>
      </w:r>
      <w:r w:rsidRPr="00E11B5F">
        <w:rPr>
          <w:rFonts w:asciiTheme="majorHAnsi" w:hAnsiTheme="majorHAnsi"/>
          <w:color w:val="373B41"/>
          <w:sz w:val="18"/>
          <w:szCs w:val="18"/>
        </w:rPr>
        <w:t>Returns all rows from the left table, and the matched rows from the right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C.ID, O.OID, C.NAME, C.ADDRESS, O.AMOUNT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FROM CUSTOMER C LEFT OUTER JOIN ORDERS O</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ON (C. ID=O.CUSTOMER_ID)</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This Query returns the all the rows with the matched data of the two tables then remaining rows of the Left table and NULL for the Right tables column.</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Output of the Left Outer join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tbl>
      <w:tblPr>
        <w:tblW w:w="0" w:type="auto"/>
        <w:tblInd w:w="810" w:type="dxa"/>
        <w:tblCellMar>
          <w:left w:w="0" w:type="dxa"/>
          <w:right w:w="0" w:type="dxa"/>
        </w:tblCellMar>
        <w:tblLook w:val="04A0"/>
      </w:tblPr>
      <w:tblGrid>
        <w:gridCol w:w="860"/>
        <w:gridCol w:w="960"/>
        <w:gridCol w:w="940"/>
        <w:gridCol w:w="1800"/>
        <w:gridCol w:w="2240"/>
      </w:tblGrid>
      <w:tr w:rsidR="008C1076" w:rsidRPr="00E11B5F" w:rsidTr="008C1076">
        <w:trPr>
          <w:trHeight w:val="306"/>
        </w:trPr>
        <w:tc>
          <w:tcPr>
            <w:tcW w:w="86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ID</w:t>
            </w:r>
          </w:p>
        </w:tc>
        <w:tc>
          <w:tcPr>
            <w:tcW w:w="96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OID</w:t>
            </w:r>
          </w:p>
        </w:tc>
        <w:tc>
          <w:tcPr>
            <w:tcW w:w="94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NAME</w:t>
            </w:r>
          </w:p>
        </w:tc>
        <w:tc>
          <w:tcPr>
            <w:tcW w:w="180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Address</w:t>
            </w:r>
          </w:p>
        </w:tc>
        <w:tc>
          <w:tcPr>
            <w:tcW w:w="224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AMOUNT</w:t>
            </w:r>
          </w:p>
        </w:tc>
      </w:tr>
      <w:tr w:rsidR="008C1076" w:rsidRPr="00E11B5F" w:rsidTr="008C1076">
        <w:trPr>
          <w:trHeight w:val="290"/>
        </w:trPr>
        <w:tc>
          <w:tcPr>
            <w:tcW w:w="86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1</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NULL</w:t>
            </w:r>
          </w:p>
        </w:tc>
        <w:tc>
          <w:tcPr>
            <w:tcW w:w="9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Ramesh</w:t>
            </w:r>
          </w:p>
        </w:tc>
        <w:tc>
          <w:tcPr>
            <w:tcW w:w="180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Ahmedabad</w:t>
            </w:r>
          </w:p>
        </w:tc>
        <w:tc>
          <w:tcPr>
            <w:tcW w:w="22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NULL</w:t>
            </w:r>
          </w:p>
        </w:tc>
      </w:tr>
      <w:tr w:rsidR="008C1076" w:rsidRPr="00E11B5F" w:rsidTr="008C1076">
        <w:trPr>
          <w:trHeight w:val="290"/>
        </w:trPr>
        <w:tc>
          <w:tcPr>
            <w:tcW w:w="86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2</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101</w:t>
            </w:r>
          </w:p>
        </w:tc>
        <w:tc>
          <w:tcPr>
            <w:tcW w:w="9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Khilan</w:t>
            </w:r>
          </w:p>
        </w:tc>
        <w:tc>
          <w:tcPr>
            <w:tcW w:w="180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Delhi</w:t>
            </w:r>
          </w:p>
        </w:tc>
        <w:tc>
          <w:tcPr>
            <w:tcW w:w="22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1560</w:t>
            </w:r>
          </w:p>
        </w:tc>
      </w:tr>
      <w:tr w:rsidR="008C1076" w:rsidRPr="00E11B5F" w:rsidTr="008C1076">
        <w:trPr>
          <w:trHeight w:val="291"/>
        </w:trPr>
        <w:tc>
          <w:tcPr>
            <w:tcW w:w="86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3</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102</w:t>
            </w:r>
          </w:p>
        </w:tc>
        <w:tc>
          <w:tcPr>
            <w:tcW w:w="9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kaushik</w:t>
            </w:r>
          </w:p>
        </w:tc>
        <w:tc>
          <w:tcPr>
            <w:tcW w:w="180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Kota</w:t>
            </w:r>
          </w:p>
        </w:tc>
        <w:tc>
          <w:tcPr>
            <w:tcW w:w="22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3000</w:t>
            </w:r>
          </w:p>
        </w:tc>
      </w:tr>
      <w:tr w:rsidR="008C1076" w:rsidRPr="00E11B5F" w:rsidTr="008C1076">
        <w:trPr>
          <w:trHeight w:val="291"/>
        </w:trPr>
        <w:tc>
          <w:tcPr>
            <w:tcW w:w="86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3</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100</w:t>
            </w:r>
          </w:p>
        </w:tc>
        <w:tc>
          <w:tcPr>
            <w:tcW w:w="9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kaushik</w:t>
            </w:r>
          </w:p>
        </w:tc>
        <w:tc>
          <w:tcPr>
            <w:tcW w:w="180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Kota</w:t>
            </w:r>
          </w:p>
        </w:tc>
        <w:tc>
          <w:tcPr>
            <w:tcW w:w="22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1500</w:t>
            </w:r>
          </w:p>
        </w:tc>
      </w:tr>
      <w:tr w:rsidR="008C1076" w:rsidRPr="00E11B5F" w:rsidTr="008C1076">
        <w:trPr>
          <w:trHeight w:val="290"/>
        </w:trPr>
        <w:tc>
          <w:tcPr>
            <w:tcW w:w="86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4</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103</w:t>
            </w:r>
          </w:p>
        </w:tc>
        <w:tc>
          <w:tcPr>
            <w:tcW w:w="9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Chaitali</w:t>
            </w:r>
          </w:p>
        </w:tc>
        <w:tc>
          <w:tcPr>
            <w:tcW w:w="180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Mumbai</w:t>
            </w:r>
          </w:p>
        </w:tc>
        <w:tc>
          <w:tcPr>
            <w:tcW w:w="22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2060</w:t>
            </w:r>
          </w:p>
        </w:tc>
      </w:tr>
      <w:tr w:rsidR="008C1076" w:rsidRPr="00E11B5F" w:rsidTr="008C1076">
        <w:trPr>
          <w:trHeight w:val="290"/>
        </w:trPr>
        <w:tc>
          <w:tcPr>
            <w:tcW w:w="86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5</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NULL</w:t>
            </w:r>
          </w:p>
        </w:tc>
        <w:tc>
          <w:tcPr>
            <w:tcW w:w="9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Hardik</w:t>
            </w:r>
          </w:p>
        </w:tc>
        <w:tc>
          <w:tcPr>
            <w:tcW w:w="180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Bhopal</w:t>
            </w:r>
          </w:p>
        </w:tc>
        <w:tc>
          <w:tcPr>
            <w:tcW w:w="22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NULL</w:t>
            </w:r>
          </w:p>
        </w:tc>
      </w:tr>
      <w:tr w:rsidR="008C1076" w:rsidRPr="00E11B5F" w:rsidTr="008C1076">
        <w:trPr>
          <w:trHeight w:val="290"/>
        </w:trPr>
        <w:tc>
          <w:tcPr>
            <w:tcW w:w="86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6</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NULL</w:t>
            </w:r>
          </w:p>
        </w:tc>
        <w:tc>
          <w:tcPr>
            <w:tcW w:w="9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Komal</w:t>
            </w:r>
          </w:p>
        </w:tc>
        <w:tc>
          <w:tcPr>
            <w:tcW w:w="180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MP</w:t>
            </w:r>
          </w:p>
        </w:tc>
        <w:tc>
          <w:tcPr>
            <w:tcW w:w="22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NULL</w:t>
            </w:r>
          </w:p>
        </w:tc>
      </w:tr>
      <w:tr w:rsidR="008C1076" w:rsidRPr="00E11B5F" w:rsidTr="008C1076">
        <w:trPr>
          <w:trHeight w:val="290"/>
        </w:trPr>
        <w:tc>
          <w:tcPr>
            <w:tcW w:w="86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7</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NULL</w:t>
            </w:r>
          </w:p>
        </w:tc>
        <w:tc>
          <w:tcPr>
            <w:tcW w:w="9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Muffy</w:t>
            </w:r>
          </w:p>
        </w:tc>
        <w:tc>
          <w:tcPr>
            <w:tcW w:w="180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Indore</w:t>
            </w:r>
          </w:p>
        </w:tc>
        <w:tc>
          <w:tcPr>
            <w:tcW w:w="224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NULL</w:t>
            </w:r>
          </w:p>
        </w:tc>
      </w:tr>
    </w:tbl>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Right Outer Join: </w:t>
      </w:r>
      <w:r w:rsidRPr="00E11B5F">
        <w:rPr>
          <w:rFonts w:asciiTheme="majorHAnsi" w:hAnsiTheme="majorHAnsi"/>
          <w:color w:val="373B41"/>
          <w:sz w:val="18"/>
          <w:szCs w:val="18"/>
        </w:rPr>
        <w:t>Returns all rows from the Right table, and the matched rows from the left table.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C.ID, O.OID, C.NAME, C.ADDRESS, O.AMOUNT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FROM CUSTOMER C RIGHT OUTER JOIN ORDERS O</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ON (C. ID=O.CUSTOMER_ID)</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This Query returns the all the rows with the matched data of the two tables then remaining rows of the Right table and NULL for the Left tables column.</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The Output of the Right Outer join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tbl>
      <w:tblPr>
        <w:tblW w:w="0" w:type="auto"/>
        <w:tblInd w:w="730" w:type="dxa"/>
        <w:tblCellMar>
          <w:left w:w="0" w:type="dxa"/>
          <w:right w:w="0" w:type="dxa"/>
        </w:tblCellMar>
        <w:tblLook w:val="04A0"/>
      </w:tblPr>
      <w:tblGrid>
        <w:gridCol w:w="500"/>
        <w:gridCol w:w="420"/>
        <w:gridCol w:w="600"/>
        <w:gridCol w:w="620"/>
        <w:gridCol w:w="960"/>
        <w:gridCol w:w="1680"/>
        <w:gridCol w:w="1980"/>
      </w:tblGrid>
      <w:tr w:rsidR="008C1076" w:rsidRPr="00E11B5F" w:rsidTr="008C1076">
        <w:trPr>
          <w:trHeight w:val="305"/>
        </w:trPr>
        <w:tc>
          <w:tcPr>
            <w:tcW w:w="50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ID</w:t>
            </w:r>
          </w:p>
        </w:tc>
        <w:tc>
          <w:tcPr>
            <w:tcW w:w="42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p>
        </w:tc>
        <w:tc>
          <w:tcPr>
            <w:tcW w:w="600" w:type="dxa"/>
            <w:tcBorders>
              <w:top w:val="single" w:sz="8" w:space="0" w:color="auto"/>
              <w:left w:val="nil"/>
              <w:bottom w:val="single" w:sz="8" w:space="0" w:color="auto"/>
              <w:right w:val="nil"/>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OID</w:t>
            </w:r>
          </w:p>
        </w:tc>
        <w:tc>
          <w:tcPr>
            <w:tcW w:w="62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p>
        </w:tc>
        <w:tc>
          <w:tcPr>
            <w:tcW w:w="96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NAME</w:t>
            </w:r>
          </w:p>
        </w:tc>
        <w:tc>
          <w:tcPr>
            <w:tcW w:w="168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Address</w:t>
            </w:r>
          </w:p>
        </w:tc>
        <w:tc>
          <w:tcPr>
            <w:tcW w:w="198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b/>
                <w:bCs/>
                <w:sz w:val="18"/>
                <w:szCs w:val="18"/>
              </w:rPr>
              <w:t>AMOUNT</w:t>
            </w:r>
          </w:p>
        </w:tc>
      </w:tr>
      <w:tr w:rsidR="008C1076" w:rsidRPr="00E11B5F" w:rsidTr="008C1076">
        <w:trPr>
          <w:trHeight w:val="290"/>
        </w:trPr>
        <w:tc>
          <w:tcPr>
            <w:tcW w:w="500" w:type="dxa"/>
            <w:tcBorders>
              <w:top w:val="nil"/>
              <w:left w:val="single" w:sz="8" w:space="0" w:color="auto"/>
              <w:bottom w:val="single" w:sz="8" w:space="0" w:color="auto"/>
              <w:right w:val="nil"/>
            </w:tcBorders>
            <w:vAlign w:val="bottom"/>
            <w:hideMark/>
          </w:tcPr>
          <w:p w:rsidR="008C1076" w:rsidRPr="00E11B5F" w:rsidRDefault="008C1076" w:rsidP="00E11B5F">
            <w:pPr>
              <w:spacing w:after="0" w:line="240" w:lineRule="auto"/>
              <w:rPr>
                <w:rFonts w:asciiTheme="majorHAnsi" w:hAnsiTheme="majorHAnsi"/>
                <w:sz w:val="18"/>
                <w:szCs w:val="18"/>
              </w:rPr>
            </w:pPr>
          </w:p>
        </w:tc>
        <w:tc>
          <w:tcPr>
            <w:tcW w:w="42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3</w:t>
            </w:r>
          </w:p>
        </w:tc>
        <w:tc>
          <w:tcPr>
            <w:tcW w:w="600" w:type="dxa"/>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p>
        </w:tc>
        <w:tc>
          <w:tcPr>
            <w:tcW w:w="62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102</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kaushik</w:t>
            </w:r>
          </w:p>
        </w:tc>
        <w:tc>
          <w:tcPr>
            <w:tcW w:w="168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Kota</w:t>
            </w:r>
          </w:p>
        </w:tc>
        <w:tc>
          <w:tcPr>
            <w:tcW w:w="198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3000</w:t>
            </w:r>
          </w:p>
        </w:tc>
      </w:tr>
      <w:tr w:rsidR="008C1076" w:rsidRPr="00E11B5F" w:rsidTr="008C1076">
        <w:trPr>
          <w:trHeight w:val="292"/>
        </w:trPr>
        <w:tc>
          <w:tcPr>
            <w:tcW w:w="500" w:type="dxa"/>
            <w:tcBorders>
              <w:top w:val="nil"/>
              <w:left w:val="single" w:sz="8" w:space="0" w:color="auto"/>
              <w:bottom w:val="single" w:sz="8" w:space="0" w:color="auto"/>
              <w:right w:val="nil"/>
            </w:tcBorders>
            <w:vAlign w:val="bottom"/>
            <w:hideMark/>
          </w:tcPr>
          <w:p w:rsidR="008C1076" w:rsidRPr="00E11B5F" w:rsidRDefault="008C1076" w:rsidP="00E11B5F">
            <w:pPr>
              <w:spacing w:after="0" w:line="240" w:lineRule="auto"/>
              <w:rPr>
                <w:rFonts w:asciiTheme="majorHAnsi" w:hAnsiTheme="majorHAnsi"/>
                <w:sz w:val="18"/>
                <w:szCs w:val="18"/>
              </w:rPr>
            </w:pPr>
          </w:p>
        </w:tc>
        <w:tc>
          <w:tcPr>
            <w:tcW w:w="42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3</w:t>
            </w:r>
          </w:p>
        </w:tc>
        <w:tc>
          <w:tcPr>
            <w:tcW w:w="600" w:type="dxa"/>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p>
        </w:tc>
        <w:tc>
          <w:tcPr>
            <w:tcW w:w="62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100</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kaushik</w:t>
            </w:r>
          </w:p>
        </w:tc>
        <w:tc>
          <w:tcPr>
            <w:tcW w:w="168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Kota</w:t>
            </w:r>
          </w:p>
        </w:tc>
        <w:tc>
          <w:tcPr>
            <w:tcW w:w="198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1500</w:t>
            </w:r>
          </w:p>
        </w:tc>
      </w:tr>
      <w:tr w:rsidR="008C1076" w:rsidRPr="00E11B5F" w:rsidTr="008C1076">
        <w:trPr>
          <w:trHeight w:val="290"/>
        </w:trPr>
        <w:tc>
          <w:tcPr>
            <w:tcW w:w="500" w:type="dxa"/>
            <w:tcBorders>
              <w:top w:val="nil"/>
              <w:left w:val="single" w:sz="8" w:space="0" w:color="auto"/>
              <w:bottom w:val="single" w:sz="8" w:space="0" w:color="auto"/>
              <w:right w:val="nil"/>
            </w:tcBorders>
            <w:vAlign w:val="bottom"/>
            <w:hideMark/>
          </w:tcPr>
          <w:p w:rsidR="008C1076" w:rsidRPr="00E11B5F" w:rsidRDefault="008C1076" w:rsidP="00E11B5F">
            <w:pPr>
              <w:spacing w:after="0" w:line="240" w:lineRule="auto"/>
              <w:rPr>
                <w:rFonts w:asciiTheme="majorHAnsi" w:hAnsiTheme="majorHAnsi"/>
                <w:sz w:val="18"/>
                <w:szCs w:val="18"/>
              </w:rPr>
            </w:pPr>
          </w:p>
        </w:tc>
        <w:tc>
          <w:tcPr>
            <w:tcW w:w="42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2</w:t>
            </w:r>
          </w:p>
        </w:tc>
        <w:tc>
          <w:tcPr>
            <w:tcW w:w="600" w:type="dxa"/>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p>
        </w:tc>
        <w:tc>
          <w:tcPr>
            <w:tcW w:w="62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101</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Khilan</w:t>
            </w:r>
          </w:p>
        </w:tc>
        <w:tc>
          <w:tcPr>
            <w:tcW w:w="168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Delhi</w:t>
            </w:r>
          </w:p>
        </w:tc>
        <w:tc>
          <w:tcPr>
            <w:tcW w:w="198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1560</w:t>
            </w:r>
          </w:p>
        </w:tc>
      </w:tr>
      <w:tr w:rsidR="008C1076" w:rsidRPr="00E11B5F" w:rsidTr="008C1076">
        <w:trPr>
          <w:trHeight w:val="290"/>
        </w:trPr>
        <w:tc>
          <w:tcPr>
            <w:tcW w:w="500" w:type="dxa"/>
            <w:tcBorders>
              <w:top w:val="nil"/>
              <w:left w:val="single" w:sz="8" w:space="0" w:color="auto"/>
              <w:bottom w:val="single" w:sz="8" w:space="0" w:color="auto"/>
              <w:right w:val="nil"/>
            </w:tcBorders>
            <w:vAlign w:val="bottom"/>
            <w:hideMark/>
          </w:tcPr>
          <w:p w:rsidR="008C1076" w:rsidRPr="00E11B5F" w:rsidRDefault="008C1076" w:rsidP="00E11B5F">
            <w:pPr>
              <w:spacing w:after="0" w:line="240" w:lineRule="auto"/>
              <w:rPr>
                <w:rFonts w:asciiTheme="majorHAnsi" w:hAnsiTheme="majorHAnsi"/>
                <w:sz w:val="18"/>
                <w:szCs w:val="18"/>
              </w:rPr>
            </w:pPr>
          </w:p>
        </w:tc>
        <w:tc>
          <w:tcPr>
            <w:tcW w:w="42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4</w:t>
            </w:r>
          </w:p>
        </w:tc>
        <w:tc>
          <w:tcPr>
            <w:tcW w:w="600" w:type="dxa"/>
            <w:tcBorders>
              <w:top w:val="nil"/>
              <w:left w:val="nil"/>
              <w:bottom w:val="nil"/>
              <w:right w:val="nil"/>
            </w:tcBorders>
            <w:vAlign w:val="bottom"/>
            <w:hideMark/>
          </w:tcPr>
          <w:p w:rsidR="008C1076" w:rsidRPr="00E11B5F" w:rsidRDefault="008C1076" w:rsidP="00E11B5F">
            <w:pPr>
              <w:spacing w:after="0" w:line="240" w:lineRule="auto"/>
              <w:rPr>
                <w:rFonts w:asciiTheme="majorHAnsi" w:hAnsiTheme="majorHAnsi"/>
                <w:sz w:val="18"/>
                <w:szCs w:val="18"/>
              </w:rPr>
            </w:pPr>
          </w:p>
        </w:tc>
        <w:tc>
          <w:tcPr>
            <w:tcW w:w="62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103</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Chaitali</w:t>
            </w:r>
          </w:p>
        </w:tc>
        <w:tc>
          <w:tcPr>
            <w:tcW w:w="168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Mumbai</w:t>
            </w:r>
          </w:p>
        </w:tc>
        <w:tc>
          <w:tcPr>
            <w:tcW w:w="198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jc w:val="right"/>
              <w:rPr>
                <w:rFonts w:asciiTheme="majorHAnsi" w:hAnsiTheme="majorHAnsi"/>
                <w:sz w:val="18"/>
                <w:szCs w:val="18"/>
              </w:rPr>
            </w:pPr>
            <w:r w:rsidRPr="00E11B5F">
              <w:rPr>
                <w:rFonts w:asciiTheme="majorHAnsi" w:hAnsiTheme="majorHAnsi"/>
                <w:sz w:val="18"/>
                <w:szCs w:val="18"/>
              </w:rPr>
              <w:t>2060</w:t>
            </w:r>
          </w:p>
        </w:tc>
      </w:tr>
    </w:tbl>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Full Outer Join: </w:t>
      </w:r>
      <w:r w:rsidRPr="00E11B5F">
        <w:rPr>
          <w:rFonts w:asciiTheme="majorHAnsi" w:hAnsiTheme="majorHAnsi"/>
          <w:color w:val="373B41"/>
          <w:sz w:val="18"/>
          <w:szCs w:val="18"/>
        </w:rPr>
        <w:t>Returns rows when there is a match in one of the tables.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SELECT C.ID, O.OID, C.NAME, C.ADDRESS, O.AMOUNT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FROM CUSTOMER C FULL OUTER JOIN ORDERS O</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ON (C. ID=O.CUSTOMER_ID)</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This Query returns the all the rows with the matched data of the two tables then remaining rows of the Left table and Right table .</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The Output of the Full Outer join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tbl>
      <w:tblPr>
        <w:tblW w:w="0" w:type="auto"/>
        <w:tblInd w:w="730" w:type="dxa"/>
        <w:tblCellMar>
          <w:left w:w="0" w:type="dxa"/>
          <w:right w:w="0" w:type="dxa"/>
        </w:tblCellMar>
        <w:tblLook w:val="04A0"/>
      </w:tblPr>
      <w:tblGrid>
        <w:gridCol w:w="920"/>
        <w:gridCol w:w="1180"/>
        <w:gridCol w:w="960"/>
        <w:gridCol w:w="1720"/>
        <w:gridCol w:w="1980"/>
      </w:tblGrid>
      <w:tr w:rsidR="008C1076" w:rsidRPr="00E11B5F" w:rsidTr="008C1076">
        <w:trPr>
          <w:trHeight w:val="305"/>
        </w:trPr>
        <w:tc>
          <w:tcPr>
            <w:tcW w:w="92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ID</w:t>
            </w:r>
          </w:p>
        </w:tc>
        <w:tc>
          <w:tcPr>
            <w:tcW w:w="118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OID</w:t>
            </w:r>
          </w:p>
        </w:tc>
        <w:tc>
          <w:tcPr>
            <w:tcW w:w="96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NAME</w:t>
            </w:r>
          </w:p>
        </w:tc>
        <w:tc>
          <w:tcPr>
            <w:tcW w:w="172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Address</w:t>
            </w:r>
          </w:p>
        </w:tc>
        <w:tc>
          <w:tcPr>
            <w:tcW w:w="198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b/>
                <w:bCs/>
                <w:sz w:val="18"/>
                <w:szCs w:val="18"/>
              </w:rPr>
              <w:t>AMOUNT</w:t>
            </w:r>
          </w:p>
        </w:tc>
      </w:tr>
      <w:tr w:rsidR="008C1076" w:rsidRPr="00E11B5F" w:rsidTr="008C1076">
        <w:trPr>
          <w:trHeight w:val="290"/>
        </w:trPr>
        <w:tc>
          <w:tcPr>
            <w:tcW w:w="92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1</w:t>
            </w:r>
          </w:p>
        </w:tc>
        <w:tc>
          <w:tcPr>
            <w:tcW w:w="118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NULL</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Ramesh</w:t>
            </w:r>
          </w:p>
        </w:tc>
        <w:tc>
          <w:tcPr>
            <w:tcW w:w="172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Ahmedabad</w:t>
            </w:r>
          </w:p>
        </w:tc>
        <w:tc>
          <w:tcPr>
            <w:tcW w:w="198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NULL</w:t>
            </w:r>
          </w:p>
        </w:tc>
      </w:tr>
      <w:tr w:rsidR="008C1076" w:rsidRPr="00E11B5F" w:rsidTr="008C1076">
        <w:trPr>
          <w:trHeight w:val="291"/>
        </w:trPr>
        <w:tc>
          <w:tcPr>
            <w:tcW w:w="92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2</w:t>
            </w:r>
          </w:p>
        </w:tc>
        <w:tc>
          <w:tcPr>
            <w:tcW w:w="118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101</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Khilan</w:t>
            </w:r>
          </w:p>
        </w:tc>
        <w:tc>
          <w:tcPr>
            <w:tcW w:w="172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Delhi</w:t>
            </w:r>
          </w:p>
        </w:tc>
        <w:tc>
          <w:tcPr>
            <w:tcW w:w="198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1560</w:t>
            </w:r>
          </w:p>
        </w:tc>
      </w:tr>
      <w:tr w:rsidR="008C1076" w:rsidRPr="00E11B5F" w:rsidTr="008C1076">
        <w:trPr>
          <w:trHeight w:val="291"/>
        </w:trPr>
        <w:tc>
          <w:tcPr>
            <w:tcW w:w="92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3</w:t>
            </w:r>
          </w:p>
        </w:tc>
        <w:tc>
          <w:tcPr>
            <w:tcW w:w="118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102</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kaushik</w:t>
            </w:r>
          </w:p>
        </w:tc>
        <w:tc>
          <w:tcPr>
            <w:tcW w:w="172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Kota</w:t>
            </w:r>
          </w:p>
        </w:tc>
        <w:tc>
          <w:tcPr>
            <w:tcW w:w="198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3000</w:t>
            </w:r>
          </w:p>
        </w:tc>
      </w:tr>
      <w:tr w:rsidR="008C1076" w:rsidRPr="00E11B5F" w:rsidTr="008C1076">
        <w:trPr>
          <w:trHeight w:val="290"/>
        </w:trPr>
        <w:tc>
          <w:tcPr>
            <w:tcW w:w="92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3</w:t>
            </w:r>
          </w:p>
        </w:tc>
        <w:tc>
          <w:tcPr>
            <w:tcW w:w="118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100</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kaushik</w:t>
            </w:r>
          </w:p>
        </w:tc>
        <w:tc>
          <w:tcPr>
            <w:tcW w:w="172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Kota</w:t>
            </w:r>
          </w:p>
        </w:tc>
        <w:tc>
          <w:tcPr>
            <w:tcW w:w="198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1500</w:t>
            </w:r>
          </w:p>
        </w:tc>
      </w:tr>
      <w:tr w:rsidR="008C1076" w:rsidRPr="00E11B5F" w:rsidTr="008C1076">
        <w:trPr>
          <w:trHeight w:val="290"/>
        </w:trPr>
        <w:tc>
          <w:tcPr>
            <w:tcW w:w="92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4</w:t>
            </w:r>
          </w:p>
        </w:tc>
        <w:tc>
          <w:tcPr>
            <w:tcW w:w="118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103</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Chaitali</w:t>
            </w:r>
          </w:p>
        </w:tc>
        <w:tc>
          <w:tcPr>
            <w:tcW w:w="172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Mumbai</w:t>
            </w:r>
          </w:p>
        </w:tc>
        <w:tc>
          <w:tcPr>
            <w:tcW w:w="198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2060</w:t>
            </w:r>
          </w:p>
        </w:tc>
      </w:tr>
      <w:tr w:rsidR="008C1076" w:rsidRPr="00E11B5F" w:rsidTr="008C1076">
        <w:trPr>
          <w:trHeight w:val="290"/>
        </w:trPr>
        <w:tc>
          <w:tcPr>
            <w:tcW w:w="92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5</w:t>
            </w:r>
          </w:p>
        </w:tc>
        <w:tc>
          <w:tcPr>
            <w:tcW w:w="118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NULL</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Hardik</w:t>
            </w:r>
          </w:p>
        </w:tc>
        <w:tc>
          <w:tcPr>
            <w:tcW w:w="172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Bhopal</w:t>
            </w:r>
          </w:p>
        </w:tc>
        <w:tc>
          <w:tcPr>
            <w:tcW w:w="198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NULL</w:t>
            </w:r>
          </w:p>
        </w:tc>
      </w:tr>
      <w:tr w:rsidR="008C1076" w:rsidRPr="00E11B5F" w:rsidTr="008C1076">
        <w:trPr>
          <w:trHeight w:val="290"/>
        </w:trPr>
        <w:tc>
          <w:tcPr>
            <w:tcW w:w="92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6</w:t>
            </w:r>
          </w:p>
        </w:tc>
        <w:tc>
          <w:tcPr>
            <w:tcW w:w="118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NULL</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Komal</w:t>
            </w:r>
          </w:p>
        </w:tc>
        <w:tc>
          <w:tcPr>
            <w:tcW w:w="172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MP</w:t>
            </w:r>
          </w:p>
        </w:tc>
        <w:tc>
          <w:tcPr>
            <w:tcW w:w="198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NULL</w:t>
            </w:r>
          </w:p>
        </w:tc>
      </w:tr>
      <w:tr w:rsidR="008C1076" w:rsidRPr="00E11B5F" w:rsidTr="008C1076">
        <w:trPr>
          <w:trHeight w:val="292"/>
        </w:trPr>
        <w:tc>
          <w:tcPr>
            <w:tcW w:w="920" w:type="dxa"/>
            <w:tcBorders>
              <w:top w:val="single" w:sz="8" w:space="0" w:color="auto"/>
              <w:left w:val="single" w:sz="8" w:space="0" w:color="auto"/>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7</w:t>
            </w:r>
          </w:p>
        </w:tc>
        <w:tc>
          <w:tcPr>
            <w:tcW w:w="118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NULL</w:t>
            </w:r>
          </w:p>
        </w:tc>
        <w:tc>
          <w:tcPr>
            <w:tcW w:w="96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Muffy</w:t>
            </w:r>
          </w:p>
        </w:tc>
        <w:tc>
          <w:tcPr>
            <w:tcW w:w="172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Indore</w:t>
            </w:r>
          </w:p>
        </w:tc>
        <w:tc>
          <w:tcPr>
            <w:tcW w:w="1980" w:type="dxa"/>
            <w:tcBorders>
              <w:top w:val="nil"/>
              <w:left w:val="nil"/>
              <w:bottom w:val="single" w:sz="8" w:space="0" w:color="auto"/>
              <w:right w:val="single" w:sz="8" w:space="0" w:color="auto"/>
            </w:tcBorders>
            <w:vAlign w:val="bottom"/>
            <w:hideMark/>
          </w:tcPr>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sz w:val="18"/>
                <w:szCs w:val="18"/>
              </w:rPr>
              <w:t>NULL</w:t>
            </w:r>
          </w:p>
        </w:tc>
      </w:tr>
    </w:tbl>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Sub Query</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A subquery is a SQL query nested inside a larger query.</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5"/>
        <w:jc w:val="both"/>
        <w:rPr>
          <w:rFonts w:asciiTheme="majorHAnsi" w:hAnsiTheme="majorHAnsi"/>
          <w:color w:val="373B41"/>
          <w:sz w:val="18"/>
          <w:szCs w:val="18"/>
        </w:rPr>
      </w:pPr>
      <w:r w:rsidRPr="00E11B5F">
        <w:rPr>
          <w:rFonts w:asciiTheme="majorHAnsi" w:hAnsiTheme="majorHAnsi"/>
          <w:color w:val="373B41"/>
          <w:sz w:val="18"/>
          <w:szCs w:val="18"/>
        </w:rPr>
        <w:t>·        The subquery can be used inside a SELECT, INSERT, UPDATE, or DELETE statement or inside another subquery.</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5"/>
        <w:jc w:val="both"/>
        <w:rPr>
          <w:rFonts w:asciiTheme="majorHAnsi" w:hAnsiTheme="majorHAnsi"/>
          <w:color w:val="373B41"/>
          <w:sz w:val="18"/>
          <w:szCs w:val="18"/>
        </w:rPr>
      </w:pPr>
      <w:r w:rsidRPr="00E11B5F">
        <w:rPr>
          <w:rFonts w:asciiTheme="majorHAnsi" w:hAnsiTheme="majorHAnsi"/>
          <w:color w:val="373B41"/>
          <w:sz w:val="18"/>
          <w:szCs w:val="18"/>
        </w:rPr>
        <w:t>·        A subquery is usually added within the WHERE Clause of another SQL SELECT statement.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5"/>
        <w:jc w:val="both"/>
        <w:rPr>
          <w:rFonts w:asciiTheme="majorHAnsi" w:hAnsiTheme="majorHAnsi"/>
          <w:color w:val="373B41"/>
          <w:sz w:val="18"/>
          <w:szCs w:val="18"/>
        </w:rPr>
      </w:pPr>
      <w:r w:rsidRPr="00E11B5F">
        <w:rPr>
          <w:rFonts w:asciiTheme="majorHAnsi" w:hAnsiTheme="majorHAnsi"/>
          <w:color w:val="373B41"/>
          <w:sz w:val="18"/>
          <w:szCs w:val="18"/>
        </w:rPr>
        <w:t>·        You can use the comparison operators, such as &gt;, &lt;, or =. The comparison operator can also be a multiple-row operator, such as IN, ANY, or ALL.</w:t>
      </w:r>
    </w:p>
    <w:p w:rsidR="008C1076" w:rsidRPr="00E11B5F" w:rsidRDefault="008C1076" w:rsidP="00E11B5F">
      <w:pPr>
        <w:shd w:val="clear" w:color="auto" w:fill="FFFFFF"/>
        <w:spacing w:after="0" w:line="240" w:lineRule="auto"/>
        <w:ind w:hanging="365"/>
        <w:jc w:val="both"/>
        <w:rPr>
          <w:rFonts w:asciiTheme="majorHAnsi" w:hAnsiTheme="majorHAnsi"/>
          <w:color w:val="373B41"/>
          <w:sz w:val="18"/>
          <w:szCs w:val="18"/>
        </w:rPr>
      </w:pPr>
      <w:r w:rsidRPr="00E11B5F">
        <w:rPr>
          <w:rFonts w:asciiTheme="majorHAnsi" w:hAnsiTheme="majorHAnsi"/>
          <w:color w:val="373B41"/>
          <w:sz w:val="18"/>
          <w:szCs w:val="18"/>
        </w:rPr>
        <w:t>·        A subquery can be treated as an inner query</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5"/>
        <w:jc w:val="both"/>
        <w:rPr>
          <w:rFonts w:asciiTheme="majorHAnsi" w:hAnsiTheme="majorHAnsi"/>
          <w:color w:val="373B41"/>
          <w:sz w:val="18"/>
          <w:szCs w:val="18"/>
        </w:rPr>
      </w:pPr>
      <w:r w:rsidRPr="00E11B5F">
        <w:rPr>
          <w:rFonts w:asciiTheme="majorHAnsi" w:hAnsiTheme="majorHAnsi"/>
          <w:color w:val="373B41"/>
          <w:sz w:val="18"/>
          <w:szCs w:val="18"/>
        </w:rPr>
        <w:t>·        The inner query executes first before its parent query so that the results of inner query can be passed to the outer query.</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The Syntax is as below: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SELECT (columnnames) from Tablename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Where column name IN (select columnname from tablename)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Below is the Example: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SELECT EmpId,Age,design,gender from Employee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Where Empid IN (Select empid in department where deptno=20)</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Q &amp; A</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1.  To get the list of tables and views in Database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Ans : </w:t>
      </w:r>
      <w:r w:rsidRPr="00E11B5F">
        <w:rPr>
          <w:rFonts w:asciiTheme="majorHAnsi" w:hAnsiTheme="majorHAnsi"/>
          <w:color w:val="373B41"/>
          <w:sz w:val="18"/>
          <w:szCs w:val="18"/>
        </w:rPr>
        <w:t>SELECT * FROM information_schema.tables (will display both tables,views)</w:t>
      </w:r>
      <w:r w:rsidRPr="00E11B5F">
        <w:rPr>
          <w:rFonts w:asciiTheme="majorHAnsi" w:hAnsiTheme="majorHAnsi"/>
          <w:b/>
          <w:bCs/>
          <w:color w:val="373B41"/>
          <w:sz w:val="18"/>
          <w:szCs w:val="18"/>
        </w:rPr>
        <w:t> </w:t>
      </w:r>
      <w:r w:rsidRPr="00E11B5F">
        <w:rPr>
          <w:rFonts w:asciiTheme="majorHAnsi" w:hAnsiTheme="majorHAnsi"/>
          <w:color w:val="373B41"/>
          <w:sz w:val="18"/>
          <w:szCs w:val="18"/>
        </w:rPr>
        <w:t>SELECT * FROM information_schema.views (will display on views)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2.  List the details about “SMITH”</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Ans: </w:t>
      </w:r>
      <w:r w:rsidRPr="00E11B5F">
        <w:rPr>
          <w:rFonts w:asciiTheme="majorHAnsi" w:hAnsiTheme="majorHAnsi"/>
          <w:color w:val="373B41"/>
          <w:sz w:val="18"/>
          <w:szCs w:val="18"/>
        </w:rPr>
        <w:t>Select * from employee where last_name=’SMITH’;</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3.</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employees who are working in department 20 Ans: </w:t>
      </w:r>
      <w:r w:rsidRPr="00E11B5F">
        <w:rPr>
          <w:rFonts w:asciiTheme="majorHAnsi" w:hAnsiTheme="majorHAnsi"/>
          <w:color w:val="373B41"/>
          <w:sz w:val="18"/>
          <w:szCs w:val="18"/>
        </w:rPr>
        <w:t>Select * from employee where department_id=20</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4.</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employees who are earning salary between 3000 and 4500 Ans: </w:t>
      </w:r>
      <w:r w:rsidRPr="00E11B5F">
        <w:rPr>
          <w:rFonts w:asciiTheme="majorHAnsi" w:hAnsiTheme="majorHAnsi"/>
          <w:color w:val="373B41"/>
          <w:sz w:val="18"/>
          <w:szCs w:val="18"/>
        </w:rPr>
        <w:t>Select * from employee where salary between 3000 and 4500</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5.</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employees who are working in department 10 or 20</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Ans: </w:t>
      </w:r>
      <w:r w:rsidRPr="00E11B5F">
        <w:rPr>
          <w:rFonts w:asciiTheme="majorHAnsi" w:hAnsiTheme="majorHAnsi"/>
          <w:color w:val="373B41"/>
          <w:sz w:val="18"/>
          <w:szCs w:val="18"/>
        </w:rPr>
        <w:t>Select * from employee where department_id in (20,30)</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6.  Find out the employees who are not working in department 10 or 30</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Ans :</w:t>
      </w:r>
      <w:r w:rsidRPr="00E11B5F">
        <w:rPr>
          <w:rFonts w:asciiTheme="majorHAnsi" w:hAnsiTheme="majorHAnsi"/>
          <w:color w:val="373B41"/>
          <w:sz w:val="18"/>
          <w:szCs w:val="18"/>
        </w:rPr>
        <w:t>Select last_name, salary, commission, department_id from employee where department_id</w:t>
      </w:r>
      <w:r w:rsidRPr="00E11B5F">
        <w:rPr>
          <w:rFonts w:asciiTheme="majorHAnsi" w:hAnsiTheme="majorHAnsi"/>
          <w:b/>
          <w:bCs/>
          <w:color w:val="373B41"/>
          <w:sz w:val="18"/>
          <w:szCs w:val="18"/>
        </w:rPr>
        <w:t> </w:t>
      </w:r>
      <w:r w:rsidRPr="00E11B5F">
        <w:rPr>
          <w:rFonts w:asciiTheme="majorHAnsi" w:hAnsiTheme="majorHAnsi"/>
          <w:color w:val="373B41"/>
          <w:sz w:val="18"/>
          <w:szCs w:val="18"/>
        </w:rPr>
        <w:t>not in (10,30)</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7.  List out the employees whose name starts with “S”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Ans: </w:t>
      </w:r>
      <w:r w:rsidRPr="00E11B5F">
        <w:rPr>
          <w:rFonts w:asciiTheme="majorHAnsi" w:hAnsiTheme="majorHAnsi"/>
          <w:color w:val="373B41"/>
          <w:sz w:val="18"/>
          <w:szCs w:val="18"/>
        </w:rPr>
        <w:t>Select * from employee where last_name like ‘S%’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8.  List out the employees whose name start with “S” and end with “H”</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Ans: </w:t>
      </w:r>
      <w:r w:rsidRPr="00E11B5F">
        <w:rPr>
          <w:rFonts w:asciiTheme="majorHAnsi" w:hAnsiTheme="majorHAnsi"/>
          <w:color w:val="373B41"/>
          <w:sz w:val="18"/>
          <w:szCs w:val="18"/>
        </w:rPr>
        <w:t>Select</w:t>
      </w:r>
      <w:r w:rsidRPr="00E11B5F">
        <w:rPr>
          <w:rFonts w:asciiTheme="majorHAnsi" w:hAnsiTheme="majorHAnsi"/>
          <w:b/>
          <w:bCs/>
          <w:color w:val="373B41"/>
          <w:sz w:val="18"/>
          <w:szCs w:val="18"/>
        </w:rPr>
        <w:t> </w:t>
      </w:r>
      <w:r w:rsidRPr="00E11B5F">
        <w:rPr>
          <w:rFonts w:asciiTheme="majorHAnsi" w:hAnsiTheme="majorHAnsi"/>
          <w:color w:val="373B41"/>
          <w:sz w:val="18"/>
          <w:szCs w:val="18"/>
        </w:rPr>
        <w:t>* from employee where last_name like ‘S%H’</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9.  List out the employees whose name length is 4 and start with “S”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Ans : </w:t>
      </w:r>
      <w:r w:rsidRPr="00E11B5F">
        <w:rPr>
          <w:rFonts w:asciiTheme="majorHAnsi" w:hAnsiTheme="majorHAnsi"/>
          <w:color w:val="373B41"/>
          <w:sz w:val="18"/>
          <w:szCs w:val="18"/>
        </w:rPr>
        <w:t>Select * from employee where last_name like ‘S___’</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10.</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employees who are working in department 10 and draw the salaries more than 3500</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Ans: </w:t>
      </w:r>
      <w:r w:rsidRPr="00E11B5F">
        <w:rPr>
          <w:rFonts w:asciiTheme="majorHAnsi" w:hAnsiTheme="majorHAnsi"/>
          <w:color w:val="373B41"/>
          <w:sz w:val="18"/>
          <w:szCs w:val="18"/>
        </w:rPr>
        <w:t>Select * from employee where department_id=10 and salary&gt;3500</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11.</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employees who are not receiving commission. Ans: </w:t>
      </w:r>
      <w:r w:rsidRPr="00E11B5F">
        <w:rPr>
          <w:rFonts w:asciiTheme="majorHAnsi" w:hAnsiTheme="majorHAnsi"/>
          <w:color w:val="373B41"/>
          <w:sz w:val="18"/>
          <w:szCs w:val="18"/>
        </w:rPr>
        <w:t>Select * from employee where commission is Null</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12.</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employee id, last name in ascending order based on the employee id. Ans: </w:t>
      </w:r>
      <w:r w:rsidRPr="00E11B5F">
        <w:rPr>
          <w:rFonts w:asciiTheme="majorHAnsi" w:hAnsiTheme="majorHAnsi"/>
          <w:color w:val="373B41"/>
          <w:sz w:val="18"/>
          <w:szCs w:val="18"/>
        </w:rPr>
        <w:t>Select employee_id, last_name from employee order by employee_id</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13.</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employee id, name in descending order based on salary column</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Ans : </w:t>
      </w:r>
      <w:r w:rsidRPr="00E11B5F">
        <w:rPr>
          <w:rFonts w:asciiTheme="majorHAnsi" w:hAnsiTheme="majorHAnsi"/>
          <w:color w:val="373B41"/>
          <w:sz w:val="18"/>
          <w:szCs w:val="18"/>
        </w:rPr>
        <w:t>Select employee_id, last_name, salary from employee order by salary desc</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14.</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employee details according to their last_name in ascending order and salaries in descending order</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Ans: </w:t>
      </w:r>
      <w:r w:rsidRPr="00E11B5F">
        <w:rPr>
          <w:rFonts w:asciiTheme="majorHAnsi" w:hAnsiTheme="majorHAnsi"/>
          <w:color w:val="373B41"/>
          <w:sz w:val="18"/>
          <w:szCs w:val="18"/>
        </w:rPr>
        <w:t>Select employee_id, last_name, salary from employee order by last_name, salary desc</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15.</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employee details according to their last_name in ascending order and then on department_id in descending order.</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Ans: </w:t>
      </w:r>
      <w:r w:rsidRPr="00E11B5F">
        <w:rPr>
          <w:rFonts w:asciiTheme="majorHAnsi" w:hAnsiTheme="majorHAnsi"/>
          <w:color w:val="373B41"/>
          <w:sz w:val="18"/>
          <w:szCs w:val="18"/>
        </w:rPr>
        <w:t>Select employee_id, last_name, salary from employee order by last_name, department_id</w:t>
      </w:r>
      <w:r w:rsidRPr="00E11B5F">
        <w:rPr>
          <w:rFonts w:asciiTheme="majorHAnsi" w:hAnsiTheme="majorHAnsi"/>
          <w:b/>
          <w:bCs/>
          <w:color w:val="373B41"/>
          <w:sz w:val="18"/>
          <w:szCs w:val="18"/>
        </w:rPr>
        <w:t> </w:t>
      </w:r>
      <w:r w:rsidRPr="00E11B5F">
        <w:rPr>
          <w:rFonts w:asciiTheme="majorHAnsi" w:hAnsiTheme="majorHAnsi"/>
          <w:color w:val="373B41"/>
          <w:sz w:val="18"/>
          <w:szCs w:val="18"/>
        </w:rPr>
        <w:t>desc</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16.</w:t>
      </w:r>
      <w:r w:rsidRPr="00E11B5F">
        <w:rPr>
          <w:rFonts w:asciiTheme="majorHAnsi" w:hAnsiTheme="majorHAnsi"/>
          <w:color w:val="373B41"/>
          <w:sz w:val="18"/>
          <w:szCs w:val="18"/>
        </w:rPr>
        <w:t>   </w:t>
      </w:r>
      <w:r w:rsidRPr="00E11B5F">
        <w:rPr>
          <w:rFonts w:asciiTheme="majorHAnsi" w:hAnsiTheme="majorHAnsi"/>
          <w:b/>
          <w:bCs/>
          <w:color w:val="373B41"/>
          <w:sz w:val="18"/>
          <w:szCs w:val="18"/>
        </w:rPr>
        <w:t>How many employees who are working in different departments wise in the organization Ans : </w:t>
      </w:r>
      <w:r w:rsidRPr="00E11B5F">
        <w:rPr>
          <w:rFonts w:asciiTheme="majorHAnsi" w:hAnsiTheme="majorHAnsi"/>
          <w:color w:val="373B41"/>
          <w:sz w:val="18"/>
          <w:szCs w:val="18"/>
        </w:rPr>
        <w:t>Select department_id, count(*), from employee group by department_id</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17.</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department wise maximum salary, minimum salary, average salary of the employees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Ans: </w:t>
      </w:r>
      <w:r w:rsidRPr="00E11B5F">
        <w:rPr>
          <w:rFonts w:asciiTheme="majorHAnsi" w:hAnsiTheme="majorHAnsi"/>
          <w:color w:val="373B41"/>
          <w:sz w:val="18"/>
          <w:szCs w:val="18"/>
        </w:rPr>
        <w:t>Select department_id, count(*), max(salary), min(salary), avg(salary) from employee group by</w:t>
      </w:r>
      <w:r w:rsidRPr="00E11B5F">
        <w:rPr>
          <w:rFonts w:asciiTheme="majorHAnsi" w:hAnsiTheme="majorHAnsi"/>
          <w:b/>
          <w:bCs/>
          <w:color w:val="373B41"/>
          <w:sz w:val="18"/>
          <w:szCs w:val="18"/>
        </w:rPr>
        <w:t> </w:t>
      </w:r>
      <w:r w:rsidRPr="00E11B5F">
        <w:rPr>
          <w:rFonts w:asciiTheme="majorHAnsi" w:hAnsiTheme="majorHAnsi"/>
          <w:color w:val="373B41"/>
          <w:sz w:val="18"/>
          <w:szCs w:val="18"/>
        </w:rPr>
        <w:t>department_id</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18.</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job wise maximum salary, minimum salary, average salaries of the employees. Ans: </w:t>
      </w:r>
      <w:r w:rsidRPr="00E11B5F">
        <w:rPr>
          <w:rFonts w:asciiTheme="majorHAnsi" w:hAnsiTheme="majorHAnsi"/>
          <w:color w:val="373B41"/>
          <w:sz w:val="18"/>
          <w:szCs w:val="18"/>
        </w:rPr>
        <w:t>Select job_id, count(*), max(salary), min(salary), avg(salary) from employee group by job_id</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19.</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no. of employees joined in every month in ascending order.</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Ans: </w:t>
      </w:r>
      <w:r w:rsidRPr="00E11B5F">
        <w:rPr>
          <w:rFonts w:asciiTheme="majorHAnsi" w:hAnsiTheme="majorHAnsi"/>
          <w:color w:val="373B41"/>
          <w:sz w:val="18"/>
          <w:szCs w:val="18"/>
        </w:rPr>
        <w:t>Select to_char(hire_date,’month’)month, count(*) from employee group by</w:t>
      </w:r>
      <w:r w:rsidRPr="00E11B5F">
        <w:rPr>
          <w:rFonts w:asciiTheme="majorHAnsi" w:hAnsiTheme="majorHAnsi"/>
          <w:b/>
          <w:bCs/>
          <w:color w:val="373B41"/>
          <w:sz w:val="18"/>
          <w:szCs w:val="18"/>
        </w:rPr>
        <w:t> </w:t>
      </w:r>
      <w:r w:rsidRPr="00E11B5F">
        <w:rPr>
          <w:rFonts w:asciiTheme="majorHAnsi" w:hAnsiTheme="majorHAnsi"/>
          <w:color w:val="373B41"/>
          <w:sz w:val="18"/>
          <w:szCs w:val="18"/>
        </w:rPr>
        <w:t>to_char(hire_date,’month’) order by month</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20.</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no of employees for each month and year, in the ascending order based on the year, month.</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Ans: </w:t>
      </w:r>
      <w:r w:rsidRPr="00E11B5F">
        <w:rPr>
          <w:rFonts w:asciiTheme="majorHAnsi" w:hAnsiTheme="majorHAnsi"/>
          <w:color w:val="373B41"/>
          <w:sz w:val="18"/>
          <w:szCs w:val="18"/>
        </w:rPr>
        <w:t>Select to_char(hire_date,’yyyy’) Year, to_char(hire_date,’mon’) Month, count(*) “No. of</w:t>
      </w:r>
      <w:r w:rsidRPr="00E11B5F">
        <w:rPr>
          <w:rFonts w:asciiTheme="majorHAnsi" w:hAnsiTheme="majorHAnsi"/>
          <w:b/>
          <w:bCs/>
          <w:color w:val="373B41"/>
          <w:sz w:val="18"/>
          <w:szCs w:val="18"/>
        </w:rPr>
        <w:t> </w:t>
      </w:r>
      <w:r w:rsidRPr="00E11B5F">
        <w:rPr>
          <w:rFonts w:asciiTheme="majorHAnsi" w:hAnsiTheme="majorHAnsi"/>
          <w:color w:val="373B41"/>
          <w:sz w:val="18"/>
          <w:szCs w:val="18"/>
        </w:rPr>
        <w:t>employees” from employee group by to_char(hire_date,’yyyy’), to_char(hire_date,’mon’)</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pStyle w:val="Heading1"/>
        <w:spacing w:before="0" w:beforeAutospacing="0" w:after="0" w:afterAutospacing="0"/>
        <w:rPr>
          <w:rFonts w:asciiTheme="majorHAnsi" w:hAnsiTheme="majorHAnsi"/>
          <w:sz w:val="18"/>
          <w:szCs w:val="18"/>
        </w:rPr>
      </w:pPr>
    </w:p>
    <w:p w:rsidR="008C1076" w:rsidRPr="00E11B5F" w:rsidRDefault="008C1076" w:rsidP="00E11B5F">
      <w:pPr>
        <w:pStyle w:val="Heading1"/>
        <w:spacing w:before="0" w:beforeAutospacing="0" w:after="0" w:afterAutospacing="0"/>
        <w:rPr>
          <w:rFonts w:asciiTheme="majorHAnsi" w:hAnsiTheme="majorHAnsi"/>
          <w:sz w:val="18"/>
          <w:szCs w:val="18"/>
        </w:rPr>
      </w:pPr>
      <w:hyperlink r:id="rId27" w:history="1">
        <w:r w:rsidRPr="00E11B5F">
          <w:rPr>
            <w:rStyle w:val="Hyperlink"/>
            <w:rFonts w:asciiTheme="majorHAnsi" w:hAnsiTheme="majorHAnsi"/>
            <w:color w:val="373B41"/>
            <w:sz w:val="18"/>
            <w:szCs w:val="18"/>
          </w:rPr>
          <w:t>Agile Scrum for Testers</w:t>
        </w:r>
      </w:hyperlink>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center"/>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What is agile and scrum?</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Agile meaning: </w:t>
      </w:r>
      <w:r w:rsidRPr="00E11B5F">
        <w:rPr>
          <w:rFonts w:asciiTheme="majorHAnsi" w:hAnsiTheme="majorHAnsi"/>
          <w:color w:val="373B41"/>
          <w:sz w:val="18"/>
          <w:szCs w:val="18"/>
        </w:rPr>
        <w:t>Able to move quickly and easily.</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Scrum meaning: </w:t>
      </w:r>
      <w:r w:rsidRPr="00E11B5F">
        <w:rPr>
          <w:rFonts w:asciiTheme="majorHAnsi" w:hAnsiTheme="majorHAnsi"/>
          <w:color w:val="373B41"/>
          <w:sz w:val="18"/>
          <w:szCs w:val="18"/>
        </w:rPr>
        <w:t>a Rugby play</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u w:val="single"/>
        </w:rPr>
        <w:t>Agile Scrum:</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It is an iterative and incremental </w:t>
      </w:r>
      <w:r w:rsidRPr="00E11B5F">
        <w:rPr>
          <w:rFonts w:asciiTheme="majorHAnsi" w:hAnsiTheme="majorHAnsi"/>
          <w:b/>
          <w:bCs/>
          <w:color w:val="373B41"/>
          <w:sz w:val="18"/>
          <w:szCs w:val="18"/>
        </w:rPr>
        <w:t>agile software</w:t>
      </w:r>
      <w:r w:rsidRPr="00E11B5F">
        <w:rPr>
          <w:rFonts w:asciiTheme="majorHAnsi" w:hAnsiTheme="majorHAnsi"/>
          <w:color w:val="373B41"/>
          <w:sz w:val="18"/>
          <w:szCs w:val="18"/>
        </w:rPr>
        <w:t> development framework for managing product development.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It defines a flexible product development strategy where a development team works as a unit to reach a common goal.</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It is an </w:t>
      </w:r>
      <w:r w:rsidRPr="00E11B5F">
        <w:rPr>
          <w:rFonts w:asciiTheme="majorHAnsi" w:hAnsiTheme="majorHAnsi"/>
          <w:b/>
          <w:bCs/>
          <w:color w:val="373B41"/>
          <w:sz w:val="18"/>
          <w:szCs w:val="18"/>
        </w:rPr>
        <w:t>Incremental</w:t>
      </w:r>
      <w:r w:rsidRPr="00E11B5F">
        <w:rPr>
          <w:rFonts w:asciiTheme="majorHAnsi" w:hAnsiTheme="majorHAnsi"/>
          <w:color w:val="373B41"/>
          <w:sz w:val="18"/>
          <w:szCs w:val="18"/>
        </w:rPr>
        <w:t> and </w:t>
      </w:r>
      <w:r w:rsidRPr="00E11B5F">
        <w:rPr>
          <w:rFonts w:asciiTheme="majorHAnsi" w:hAnsiTheme="majorHAnsi"/>
          <w:b/>
          <w:bCs/>
          <w:color w:val="373B41"/>
          <w:sz w:val="18"/>
          <w:szCs w:val="18"/>
        </w:rPr>
        <w:t>Iterative</w:t>
      </w:r>
      <w:r w:rsidRPr="00E11B5F">
        <w:rPr>
          <w:rFonts w:asciiTheme="majorHAnsi" w:hAnsiTheme="majorHAnsi"/>
          <w:color w:val="373B41"/>
          <w:sz w:val="18"/>
          <w:szCs w:val="18"/>
        </w:rPr>
        <w:t> model.</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It is a self- organized and focused team.</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No huge document, rather have precise and to point stories.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lastRenderedPageBreak/>
        <w:t>•        Close communication with user Representative.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Have definite time lines of 1 week to 4 weeks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Instead of doing everything at a time scrum does a little of everything at a given interval.</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Resources capability and availability is considered before committing any thing.</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Why Agile Scrum?</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Incremental approach breaks complex projects down into simpler mini-projects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Accommodates change easily</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Improves ROI through frequent and regular delivery of value to the business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Increased business involvement and satisfaction</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Increased visibility (progress, obstacles, risks, etc) Reasons to use Agile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Lower development risk, higher quality, less defects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Shorter cycles produce working software and incremental product quickly</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Progress measured by running tested software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Early and regular process improvement driven by frequent inspection</w:t>
      </w:r>
    </w:p>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color w:val="373B41"/>
          <w:sz w:val="18"/>
          <w:szCs w:val="18"/>
          <w:shd w:val="clear" w:color="auto" w:fill="FFFFFF"/>
        </w:rPr>
        <w:br w:type="textWrapping" w:clear="all"/>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u w:val="single"/>
        </w:rPr>
        <w:t>Agile Scrum overview:</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drawing>
          <wp:inline distT="0" distB="0" distL="0" distR="0">
            <wp:extent cx="6656705" cy="4381500"/>
            <wp:effectExtent l="19050" t="0" r="0" b="0"/>
            <wp:docPr id="957" name="Picture 957" descr="https://1.bp.blogspot.com/-NKGCBlLYj6w/V76F8CXA5WI/AAAAAAAAKA4/PxAZWgmqursQEfMkEu2bXT2B-TYnaKHFACLcB/s1600/agile_scrum_methodology.jp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descr="https://1.bp.blogspot.com/-NKGCBlLYj6w/V76F8CXA5WI/AAAAAAAAKA4/PxAZWgmqursQEfMkEu2bXT2B-TYnaKHFACLcB/s1600/agile_scrum_methodology.jpg">
                      <a:hlinkClick r:id="rId28"/>
                    </pic:cNvPr>
                    <pic:cNvPicPr>
                      <a:picLocks noChangeAspect="1" noChangeArrowheads="1"/>
                    </pic:cNvPicPr>
                  </pic:nvPicPr>
                  <pic:blipFill>
                    <a:blip r:embed="rId29"/>
                    <a:srcRect/>
                    <a:stretch>
                      <a:fillRect/>
                    </a:stretch>
                  </pic:blipFill>
                  <pic:spPr bwMode="auto">
                    <a:xfrm>
                      <a:off x="0" y="0"/>
                      <a:ext cx="6656705" cy="4381500"/>
                    </a:xfrm>
                    <a:prstGeom prst="rect">
                      <a:avLst/>
                    </a:prstGeom>
                    <a:noFill/>
                    <a:ln w="9525">
                      <a:noFill/>
                      <a:miter lim="800000"/>
                      <a:headEnd/>
                      <a:tailEnd/>
                    </a:ln>
                  </pic:spPr>
                </pic:pic>
              </a:graphicData>
            </a:graphic>
          </wp:inline>
        </w:drawing>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u w:val="single"/>
        </w:rPr>
        <w:t>Advantages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We can save time and cost of the project.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The quality can be ensured because each and every sprint will be tested multiple times.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The requirements change can be accepted at any level of the project maintenance.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All are participating in Scrum meting so that transparency can be maintained.</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Each and every sprint we are delivering to the client so we can maintain the customer’s satisfaction and we can avoid delivery risk of the project.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i/>
          <w:iCs/>
          <w:color w:val="373B41"/>
          <w:sz w:val="18"/>
          <w:szCs w:val="18"/>
        </w:rPr>
        <w:t>Scrum Terminology</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b/>
          <w:bCs/>
          <w:color w:val="373B41"/>
          <w:sz w:val="18"/>
          <w:szCs w:val="18"/>
        </w:rPr>
        <w:t>Roles </w:t>
      </w:r>
      <w:r w:rsidRPr="00E11B5F">
        <w:rPr>
          <w:rFonts w:asciiTheme="majorHAnsi" w:hAnsiTheme="majorHAnsi"/>
          <w:color w:val="373B41"/>
          <w:sz w:val="18"/>
          <w:szCs w:val="18"/>
        </w:rPr>
        <w:t>: Product Owner, Scrum Master, Team</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b/>
          <w:bCs/>
          <w:color w:val="373B41"/>
          <w:sz w:val="18"/>
          <w:szCs w:val="18"/>
        </w:rPr>
        <w:t>Ceremonies </w:t>
      </w:r>
      <w:r w:rsidRPr="00E11B5F">
        <w:rPr>
          <w:rFonts w:asciiTheme="majorHAnsi" w:hAnsiTheme="majorHAnsi"/>
          <w:color w:val="373B41"/>
          <w:sz w:val="18"/>
          <w:szCs w:val="18"/>
        </w:rPr>
        <w:t>: Sprint Planning, Sprint Review, Sprint Retrospective, &amp; Daily Scrum</w:t>
      </w:r>
      <w:r w:rsidRPr="00E11B5F">
        <w:rPr>
          <w:rFonts w:asciiTheme="majorHAnsi" w:hAnsiTheme="majorHAnsi"/>
          <w:b/>
          <w:bCs/>
          <w:color w:val="373B41"/>
          <w:sz w:val="18"/>
          <w:szCs w:val="18"/>
        </w:rPr>
        <w:t> </w:t>
      </w:r>
      <w:r w:rsidRPr="00E11B5F">
        <w:rPr>
          <w:rFonts w:asciiTheme="majorHAnsi" w:hAnsiTheme="majorHAnsi"/>
          <w:color w:val="373B41"/>
          <w:sz w:val="18"/>
          <w:szCs w:val="18"/>
        </w:rPr>
        <w:t>Meeting</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b/>
          <w:bCs/>
          <w:color w:val="373B41"/>
          <w:sz w:val="18"/>
          <w:szCs w:val="18"/>
        </w:rPr>
        <w:t>Artifacts </w:t>
      </w:r>
      <w:r w:rsidRPr="00E11B5F">
        <w:rPr>
          <w:rFonts w:asciiTheme="majorHAnsi" w:hAnsiTheme="majorHAnsi"/>
          <w:color w:val="373B41"/>
          <w:sz w:val="18"/>
          <w:szCs w:val="18"/>
        </w:rPr>
        <w:t>: Product Backlog, Sprint Backlog, and Burn down Chart</w:t>
      </w:r>
    </w:p>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color w:val="373B41"/>
          <w:sz w:val="18"/>
          <w:szCs w:val="18"/>
          <w:shd w:val="clear" w:color="auto" w:fill="FFFFFF"/>
        </w:rPr>
        <w:br w:type="textWrapping" w:clear="all"/>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i/>
          <w:iCs/>
          <w:color w:val="373B41"/>
          <w:sz w:val="18"/>
          <w:szCs w:val="18"/>
        </w:rPr>
        <w:t>Product Owner</w:t>
      </w: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Define the features of the product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Decide on release date and content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Be responsible for the profitability of the product (ROI)</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Prioritize features according to market value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Adjust features and priority every iteration, as needed</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Accept or reject work results.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i/>
          <w:iCs/>
          <w:color w:val="373B41"/>
          <w:sz w:val="18"/>
          <w:szCs w:val="18"/>
        </w:rPr>
        <w:t>The Scrum Master</w:t>
      </w: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Represents management to the project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Responsible for enacting Scrum values and practices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Removes impediments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Ensure that the team is fully functional and productive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Enable close cooperation across all roles and functions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Shield the team from external interferences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i/>
          <w:iCs/>
          <w:color w:val="373B41"/>
          <w:sz w:val="18"/>
          <w:szCs w:val="18"/>
        </w:rPr>
        <w:t>Scrum Team</w:t>
      </w: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Typically 5-10 people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Cross-functional</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QA, Programmers, UI Designers, etc.</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Members should be full-time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i/>
          <w:iCs/>
          <w:color w:val="373B41"/>
          <w:sz w:val="18"/>
          <w:szCs w:val="18"/>
        </w:rPr>
        <w:t>Meetings</w:t>
      </w: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Sprint Planning Meeting</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Daily Scrum</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Sprint Review Meeting</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Sprint Retrospective Meeting</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i/>
          <w:iCs/>
          <w:color w:val="373B41"/>
          <w:sz w:val="18"/>
          <w:szCs w:val="18"/>
        </w:rPr>
        <w:t>Daily Scrum Meeting</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Parameters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Daily</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15-minutes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Stand-up</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Not for problem solving</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Three questions: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What did you do yesterday</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What will you do today?</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What obstacles are in your way?</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i/>
          <w:iCs/>
          <w:color w:val="373B41"/>
          <w:sz w:val="18"/>
          <w:szCs w:val="18"/>
        </w:rPr>
        <w:t>Sprint Review Meeting</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Team presents what it accomplished during the sprint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Typically takes the form of a demo of new features or underlying architecture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Informal</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2-hour prep time rule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Participants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Customers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Management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Product Owner</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Other engineers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i/>
          <w:iCs/>
          <w:color w:val="373B41"/>
          <w:sz w:val="18"/>
          <w:szCs w:val="18"/>
        </w:rPr>
        <w:t>Sprint Retrospective Meeting</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Scrum Team only</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Feedback meeting</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Three questions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What went well</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What went wrong</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What can be done(Improvement)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    </w:t>
      </w:r>
      <w:r w:rsidRPr="00E11B5F">
        <w:rPr>
          <w:rFonts w:asciiTheme="majorHAnsi" w:hAnsiTheme="majorHAnsi"/>
          <w:color w:val="373B41"/>
          <w:sz w:val="18"/>
          <w:szCs w:val="18"/>
        </w:rPr>
        <w:t>Don’t skip for the first 5-6 sprints!!!</w:t>
      </w:r>
    </w:p>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color w:val="373B41"/>
          <w:sz w:val="18"/>
          <w:szCs w:val="18"/>
          <w:shd w:val="clear" w:color="auto" w:fill="FFFFFF"/>
        </w:rPr>
        <w:br w:type="textWrapping" w:clear="all"/>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u w:val="single"/>
        </w:rPr>
        <w:t>Frequently Asked Questions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Q1) </w:t>
      </w:r>
      <w:r w:rsidRPr="00E11B5F">
        <w:rPr>
          <w:rFonts w:asciiTheme="majorHAnsi" w:hAnsiTheme="majorHAnsi"/>
          <w:b/>
          <w:bCs/>
          <w:color w:val="373B41"/>
          <w:sz w:val="18"/>
          <w:szCs w:val="18"/>
          <w:u w:val="single"/>
        </w:rPr>
        <w:t>What is Agile Testing?</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Agile Testing is a practice that a QA follows in a dynamic environment where testing requirements keep changing according to the customer needs.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It is done parallel to the development activity where testing team receives frequent small codes from the development team for testing.</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Q2) </w:t>
      </w:r>
      <w:r w:rsidRPr="00E11B5F">
        <w:rPr>
          <w:rFonts w:asciiTheme="majorHAnsi" w:hAnsiTheme="majorHAnsi"/>
          <w:b/>
          <w:bCs/>
          <w:color w:val="373B41"/>
          <w:sz w:val="18"/>
          <w:szCs w:val="18"/>
          <w:u w:val="single"/>
        </w:rPr>
        <w:t>Who are involved in Scrum cycle?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Product Owner: </w:t>
      </w:r>
      <w:r w:rsidRPr="00E11B5F">
        <w:rPr>
          <w:rFonts w:asciiTheme="majorHAnsi" w:hAnsiTheme="majorHAnsi"/>
          <w:color w:val="373B41"/>
          <w:sz w:val="18"/>
          <w:szCs w:val="18"/>
        </w:rPr>
        <w:t>Manages the product backlog. PO is the voice of the business and</w:t>
      </w:r>
      <w:r w:rsidRPr="00E11B5F">
        <w:rPr>
          <w:rFonts w:asciiTheme="majorHAnsi" w:hAnsiTheme="majorHAnsi"/>
          <w:b/>
          <w:bCs/>
          <w:color w:val="373B41"/>
          <w:sz w:val="18"/>
          <w:szCs w:val="18"/>
        </w:rPr>
        <w:t> </w:t>
      </w:r>
      <w:r w:rsidRPr="00E11B5F">
        <w:rPr>
          <w:rFonts w:asciiTheme="majorHAnsi" w:hAnsiTheme="majorHAnsi"/>
          <w:color w:val="373B41"/>
          <w:sz w:val="18"/>
          <w:szCs w:val="18"/>
        </w:rPr>
        <w:t>create new features to be developed for the application.</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Scrum Master: </w:t>
      </w:r>
      <w:r w:rsidRPr="00E11B5F">
        <w:rPr>
          <w:rFonts w:asciiTheme="majorHAnsi" w:hAnsiTheme="majorHAnsi"/>
          <w:color w:val="373B41"/>
          <w:sz w:val="18"/>
          <w:szCs w:val="18"/>
        </w:rPr>
        <w:t>Responsible for managing the sprint, remove any impediments and</w:t>
      </w:r>
      <w:r w:rsidRPr="00E11B5F">
        <w:rPr>
          <w:rFonts w:asciiTheme="majorHAnsi" w:hAnsiTheme="majorHAnsi"/>
          <w:b/>
          <w:bCs/>
          <w:color w:val="373B41"/>
          <w:sz w:val="18"/>
          <w:szCs w:val="18"/>
        </w:rPr>
        <w:t> </w:t>
      </w:r>
      <w:r w:rsidRPr="00E11B5F">
        <w:rPr>
          <w:rFonts w:asciiTheme="majorHAnsi" w:hAnsiTheme="majorHAnsi"/>
          <w:color w:val="373B41"/>
          <w:sz w:val="18"/>
          <w:szCs w:val="18"/>
        </w:rPr>
        <w:t>keeps track of the progress of the project.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Scrum Team: </w:t>
      </w:r>
      <w:r w:rsidRPr="00E11B5F">
        <w:rPr>
          <w:rFonts w:asciiTheme="majorHAnsi" w:hAnsiTheme="majorHAnsi"/>
          <w:color w:val="373B41"/>
          <w:sz w:val="18"/>
          <w:szCs w:val="18"/>
        </w:rPr>
        <w:t>Composed of developers, designers and QA. This forms the team which is</w:t>
      </w:r>
      <w:r w:rsidRPr="00E11B5F">
        <w:rPr>
          <w:rFonts w:asciiTheme="majorHAnsi" w:hAnsiTheme="majorHAnsi"/>
          <w:b/>
          <w:bCs/>
          <w:color w:val="373B41"/>
          <w:sz w:val="18"/>
          <w:szCs w:val="18"/>
        </w:rPr>
        <w:t> </w:t>
      </w:r>
      <w:r w:rsidRPr="00E11B5F">
        <w:rPr>
          <w:rFonts w:asciiTheme="majorHAnsi" w:hAnsiTheme="majorHAnsi"/>
          <w:color w:val="373B41"/>
          <w:sz w:val="18"/>
          <w:szCs w:val="18"/>
        </w:rPr>
        <w:t>responsible for delivering high quality software.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Q3) </w:t>
      </w:r>
      <w:r w:rsidRPr="00E11B5F">
        <w:rPr>
          <w:rFonts w:asciiTheme="majorHAnsi" w:hAnsiTheme="majorHAnsi"/>
          <w:b/>
          <w:bCs/>
          <w:color w:val="373B41"/>
          <w:sz w:val="18"/>
          <w:szCs w:val="18"/>
          <w:u w:val="single"/>
        </w:rPr>
        <w:t>what is the difference b/w Product backlog and sprint backlog?</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Product backlog: </w:t>
      </w:r>
      <w:r w:rsidRPr="00E11B5F">
        <w:rPr>
          <w:rFonts w:asciiTheme="majorHAnsi" w:hAnsiTheme="majorHAnsi"/>
          <w:color w:val="373B41"/>
          <w:sz w:val="18"/>
          <w:szCs w:val="18"/>
        </w:rPr>
        <w:t>It contains a list of all desired features/user stories and is owned by</w:t>
      </w:r>
      <w:r w:rsidRPr="00E11B5F">
        <w:rPr>
          <w:rFonts w:asciiTheme="majorHAnsi" w:hAnsiTheme="majorHAnsi"/>
          <w:b/>
          <w:bCs/>
          <w:color w:val="373B41"/>
          <w:sz w:val="18"/>
          <w:szCs w:val="18"/>
        </w:rPr>
        <w:t> </w:t>
      </w:r>
      <w:r w:rsidRPr="00E11B5F">
        <w:rPr>
          <w:rFonts w:asciiTheme="majorHAnsi" w:hAnsiTheme="majorHAnsi"/>
          <w:color w:val="373B41"/>
          <w:sz w:val="18"/>
          <w:szCs w:val="18"/>
        </w:rPr>
        <w:t>the product owner</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Sprint backlog: </w:t>
      </w:r>
      <w:r w:rsidRPr="00E11B5F">
        <w:rPr>
          <w:rFonts w:asciiTheme="majorHAnsi" w:hAnsiTheme="majorHAnsi"/>
          <w:color w:val="373B41"/>
          <w:sz w:val="18"/>
          <w:szCs w:val="18"/>
        </w:rPr>
        <w:t>It is a subset of the product backlog owned by development team and</w:t>
      </w:r>
      <w:r w:rsidRPr="00E11B5F">
        <w:rPr>
          <w:rFonts w:asciiTheme="majorHAnsi" w:hAnsiTheme="majorHAnsi"/>
          <w:b/>
          <w:bCs/>
          <w:color w:val="373B41"/>
          <w:sz w:val="18"/>
          <w:szCs w:val="18"/>
        </w:rPr>
        <w:t> </w:t>
      </w:r>
      <w:r w:rsidRPr="00E11B5F">
        <w:rPr>
          <w:rFonts w:asciiTheme="majorHAnsi" w:hAnsiTheme="majorHAnsi"/>
          <w:color w:val="373B41"/>
          <w:sz w:val="18"/>
          <w:szCs w:val="18"/>
        </w:rPr>
        <w:t>commits to deliver it in a sprint. It is created in Sprint Planning Meeting</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Q4) </w:t>
      </w:r>
      <w:r w:rsidRPr="00E11B5F">
        <w:rPr>
          <w:rFonts w:asciiTheme="majorHAnsi" w:hAnsiTheme="majorHAnsi"/>
          <w:b/>
          <w:bCs/>
          <w:color w:val="373B41"/>
          <w:sz w:val="18"/>
          <w:szCs w:val="18"/>
          <w:u w:val="single"/>
        </w:rPr>
        <w:t>what is an epic, user stories and task?</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Epic: </w:t>
      </w:r>
      <w:r w:rsidRPr="00E11B5F">
        <w:rPr>
          <w:rFonts w:asciiTheme="majorHAnsi" w:hAnsiTheme="majorHAnsi"/>
          <w:color w:val="373B41"/>
          <w:sz w:val="18"/>
          <w:szCs w:val="18"/>
        </w:rPr>
        <w:t>A customer described software feature that is itemized in the product backlog is</w:t>
      </w:r>
      <w:r w:rsidRPr="00E11B5F">
        <w:rPr>
          <w:rFonts w:asciiTheme="majorHAnsi" w:hAnsiTheme="majorHAnsi"/>
          <w:b/>
          <w:bCs/>
          <w:color w:val="373B41"/>
          <w:sz w:val="18"/>
          <w:szCs w:val="18"/>
        </w:rPr>
        <w:t> </w:t>
      </w:r>
      <w:r w:rsidRPr="00E11B5F">
        <w:rPr>
          <w:rFonts w:asciiTheme="majorHAnsi" w:hAnsiTheme="majorHAnsi"/>
          <w:color w:val="373B41"/>
          <w:sz w:val="18"/>
          <w:szCs w:val="18"/>
        </w:rPr>
        <w:t>known as epic. Epics are sub-divided into stories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User Stories: </w:t>
      </w:r>
      <w:r w:rsidRPr="00E11B5F">
        <w:rPr>
          <w:rFonts w:asciiTheme="majorHAnsi" w:hAnsiTheme="majorHAnsi"/>
          <w:color w:val="373B41"/>
          <w:sz w:val="18"/>
          <w:szCs w:val="18"/>
        </w:rPr>
        <w:t>From the client perspective user stories are prepared which defines</w:t>
      </w:r>
      <w:r w:rsidRPr="00E11B5F">
        <w:rPr>
          <w:rFonts w:asciiTheme="majorHAnsi" w:hAnsiTheme="majorHAnsi"/>
          <w:b/>
          <w:bCs/>
          <w:color w:val="373B41"/>
          <w:sz w:val="18"/>
          <w:szCs w:val="18"/>
        </w:rPr>
        <w:t> </w:t>
      </w:r>
      <w:r w:rsidRPr="00E11B5F">
        <w:rPr>
          <w:rFonts w:asciiTheme="majorHAnsi" w:hAnsiTheme="majorHAnsi"/>
          <w:color w:val="373B41"/>
          <w:sz w:val="18"/>
          <w:szCs w:val="18"/>
        </w:rPr>
        <w:t>project or business functions, and it is delivered in a particular sprint as expected.</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Task: </w:t>
      </w:r>
      <w:r w:rsidRPr="00E11B5F">
        <w:rPr>
          <w:rFonts w:asciiTheme="majorHAnsi" w:hAnsiTheme="majorHAnsi"/>
          <w:color w:val="373B41"/>
          <w:sz w:val="18"/>
          <w:szCs w:val="18"/>
        </w:rPr>
        <w:t>Further down user stories are broken down into different task</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Q5) </w:t>
      </w:r>
      <w:r w:rsidRPr="00E11B5F">
        <w:rPr>
          <w:rFonts w:asciiTheme="majorHAnsi" w:hAnsiTheme="majorHAnsi"/>
          <w:b/>
          <w:bCs/>
          <w:color w:val="373B41"/>
          <w:sz w:val="18"/>
          <w:szCs w:val="18"/>
          <w:u w:val="single"/>
        </w:rPr>
        <w:t>what is burn-up and burn-down chart?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To track the project progress burn-up and burn down, charts are used</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Burn-up Chart</w:t>
      </w:r>
      <w:r w:rsidRPr="00E11B5F">
        <w:rPr>
          <w:rFonts w:asciiTheme="majorHAnsi" w:hAnsiTheme="majorHAnsi"/>
          <w:color w:val="373B41"/>
          <w:sz w:val="18"/>
          <w:szCs w:val="18"/>
        </w:rPr>
        <w:t>: It shows the progress of stories done over time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w:t>
      </w:r>
      <w:r w:rsidRPr="00E11B5F">
        <w:rPr>
          <w:rFonts w:asciiTheme="majorHAnsi" w:hAnsiTheme="majorHAnsi"/>
          <w:b/>
          <w:bCs/>
          <w:color w:val="373B41"/>
          <w:sz w:val="18"/>
          <w:szCs w:val="18"/>
        </w:rPr>
        <w:t>Burn-down Chart</w:t>
      </w:r>
      <w:r w:rsidRPr="00E11B5F">
        <w:rPr>
          <w:rFonts w:asciiTheme="majorHAnsi" w:hAnsiTheme="majorHAnsi"/>
          <w:color w:val="373B41"/>
          <w:sz w:val="18"/>
          <w:szCs w:val="18"/>
        </w:rPr>
        <w:t>: It shows how much work was left to do overtime</w:t>
      </w:r>
    </w:p>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color w:val="373B41"/>
          <w:sz w:val="18"/>
          <w:szCs w:val="18"/>
          <w:shd w:val="clear" w:color="auto" w:fill="FFFFFF"/>
        </w:rPr>
        <w:br w:type="textWrapping" w:clear="all"/>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Q6) </w:t>
      </w:r>
      <w:r w:rsidRPr="00E11B5F">
        <w:rPr>
          <w:rFonts w:asciiTheme="majorHAnsi" w:hAnsiTheme="majorHAnsi"/>
          <w:b/>
          <w:bCs/>
          <w:color w:val="373B41"/>
          <w:sz w:val="18"/>
          <w:szCs w:val="18"/>
          <w:u w:val="single"/>
        </w:rPr>
        <w:t>What is story points/efforts/ scales?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It is used to discuss the difficulty of the story without assigning actual hours.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The most common scale used is a Fibonacci sequence ( 1,2,3,5,8,13,….100).</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Some teams use linear scale (1,2,3,4….),</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Example: Cloth size (XS, S ,M,L, XL)</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Q7) </w:t>
      </w:r>
      <w:r w:rsidRPr="00E11B5F">
        <w:rPr>
          <w:rFonts w:asciiTheme="majorHAnsi" w:hAnsiTheme="majorHAnsi"/>
          <w:b/>
          <w:bCs/>
          <w:color w:val="373B41"/>
          <w:sz w:val="18"/>
          <w:szCs w:val="18"/>
          <w:u w:val="single"/>
        </w:rPr>
        <w:t>What</w:t>
      </w:r>
      <w:r w:rsidRPr="00E11B5F">
        <w:rPr>
          <w:rFonts w:asciiTheme="majorHAnsi" w:hAnsiTheme="majorHAnsi"/>
          <w:color w:val="373B41"/>
          <w:sz w:val="18"/>
          <w:szCs w:val="18"/>
        </w:rPr>
        <w:t> </w:t>
      </w:r>
      <w:r w:rsidRPr="00E11B5F">
        <w:rPr>
          <w:rFonts w:asciiTheme="majorHAnsi" w:hAnsiTheme="majorHAnsi"/>
          <w:b/>
          <w:bCs/>
          <w:color w:val="373B41"/>
          <w:sz w:val="18"/>
          <w:szCs w:val="18"/>
          <w:u w:val="single"/>
        </w:rPr>
        <w:t>is ‘Testing is done’ in Agile?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The below testing are done then test engineer can say ‘Testing is done’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The primary testing activities during Agile is -</w:t>
      </w: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ü  </w:t>
      </w:r>
      <w:r w:rsidRPr="00E11B5F">
        <w:rPr>
          <w:rFonts w:asciiTheme="majorHAnsi" w:hAnsiTheme="majorHAnsi"/>
          <w:color w:val="373B41"/>
          <w:sz w:val="18"/>
          <w:szCs w:val="18"/>
        </w:rPr>
        <w:t>Automated unit testing</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ü   </w:t>
      </w:r>
      <w:r w:rsidRPr="00E11B5F">
        <w:rPr>
          <w:rFonts w:asciiTheme="majorHAnsi" w:hAnsiTheme="majorHAnsi"/>
          <w:color w:val="373B41"/>
          <w:sz w:val="18"/>
          <w:szCs w:val="18"/>
        </w:rPr>
        <w:t>Exploratory testing.</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Tester will execute -</w:t>
      </w: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lastRenderedPageBreak/>
        <w:t>ü  </w:t>
      </w:r>
      <w:r w:rsidRPr="00E11B5F">
        <w:rPr>
          <w:rFonts w:asciiTheme="majorHAnsi" w:hAnsiTheme="majorHAnsi"/>
          <w:color w:val="373B41"/>
          <w:sz w:val="18"/>
          <w:szCs w:val="18"/>
        </w:rPr>
        <w:t>Functional and</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ü   </w:t>
      </w:r>
      <w:r w:rsidRPr="00E11B5F">
        <w:rPr>
          <w:rFonts w:asciiTheme="majorHAnsi" w:hAnsiTheme="majorHAnsi"/>
          <w:color w:val="373B41"/>
          <w:sz w:val="18"/>
          <w:szCs w:val="18"/>
        </w:rPr>
        <w:t>Non-functional tests on AUT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vertAlign w:val="superscript"/>
        </w:rPr>
        <w:t>ü   </w:t>
      </w:r>
      <w:r w:rsidRPr="00E11B5F">
        <w:rPr>
          <w:rFonts w:asciiTheme="majorHAnsi" w:hAnsiTheme="majorHAnsi"/>
          <w:color w:val="373B41"/>
          <w:sz w:val="18"/>
          <w:szCs w:val="18"/>
        </w:rPr>
        <w:t>Regression</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Q8) </w:t>
      </w:r>
      <w:r w:rsidRPr="00E11B5F">
        <w:rPr>
          <w:rFonts w:asciiTheme="majorHAnsi" w:hAnsiTheme="majorHAnsi"/>
          <w:b/>
          <w:bCs/>
          <w:color w:val="373B41"/>
          <w:sz w:val="18"/>
          <w:szCs w:val="18"/>
          <w:u w:val="single"/>
        </w:rPr>
        <w:t>Explain Velocity in Agile?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Velocity is a metric that is calculated by addition of all efforts estimates associated with user stories completed in a iteration.</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It predicts how much work Agile can complete in a sprint and how much time will require to complete a project.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Q9) </w:t>
      </w:r>
      <w:r w:rsidRPr="00E11B5F">
        <w:rPr>
          <w:rFonts w:asciiTheme="majorHAnsi" w:hAnsiTheme="majorHAnsi"/>
          <w:b/>
          <w:bCs/>
          <w:color w:val="373B41"/>
          <w:sz w:val="18"/>
          <w:szCs w:val="18"/>
          <w:u w:val="single"/>
        </w:rPr>
        <w:t>Explain the difference between traditional Waterfall model and Agile testing?</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Agile testing is done parallel to the development activity whereas in traditional waterfall model testing is done at the end of the development.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As done in parallel, agile testing is done on small features whereas in waterfall model testing is done on whole application</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Q10) </w:t>
      </w:r>
      <w:r w:rsidRPr="00E11B5F">
        <w:rPr>
          <w:rFonts w:asciiTheme="majorHAnsi" w:hAnsiTheme="majorHAnsi"/>
          <w:b/>
          <w:bCs/>
          <w:color w:val="373B41"/>
          <w:sz w:val="18"/>
          <w:szCs w:val="18"/>
          <w:u w:val="single"/>
        </w:rPr>
        <w:t>Explain the Iterative and Incremental Development in Agile?</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Agile testing is done parallel to the development activity whereas in traditional waterfall model testing is done at the end of the development.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As done in parallel, agile testing is done on small features whereas in waterfall model testing is done on whole application</w:t>
      </w:r>
    </w:p>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color w:val="373B41"/>
          <w:sz w:val="18"/>
          <w:szCs w:val="18"/>
          <w:shd w:val="clear" w:color="auto" w:fill="FFFFFF"/>
        </w:rPr>
        <w:br w:type="textWrapping" w:clear="all"/>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 Q11) </w:t>
      </w:r>
      <w:r w:rsidRPr="00E11B5F">
        <w:rPr>
          <w:rFonts w:asciiTheme="majorHAnsi" w:hAnsiTheme="majorHAnsi"/>
          <w:b/>
          <w:bCs/>
          <w:color w:val="373B41"/>
          <w:sz w:val="18"/>
          <w:szCs w:val="18"/>
          <w:u w:val="single"/>
        </w:rPr>
        <w:t>How QA can add a value to an agile team?</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373B41"/>
          <w:sz w:val="18"/>
          <w:szCs w:val="18"/>
        </w:rPr>
        <w:t>•        QA can provide a value addition by thinking differently about the various scenarios to test a story. They can provide quick feedback to the developers whether new functionality is working fine or not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Q12) </w:t>
      </w:r>
      <w:r w:rsidRPr="00E11B5F">
        <w:rPr>
          <w:rFonts w:asciiTheme="majorHAnsi" w:hAnsiTheme="majorHAnsi"/>
          <w:b/>
          <w:bCs/>
          <w:color w:val="373B41"/>
          <w:sz w:val="18"/>
          <w:szCs w:val="18"/>
          <w:u w:val="single"/>
        </w:rPr>
        <w:t>What is importance of daily stand up meeting?</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Daily stand up meeting is essential for any team in which-</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Team discuss about how much work has been completed.</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What are the plans to resolve technical issues.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What steps need to done to complete the projects etc</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Q13) </w:t>
      </w:r>
      <w:r w:rsidRPr="00E11B5F">
        <w:rPr>
          <w:rFonts w:asciiTheme="majorHAnsi" w:hAnsiTheme="majorHAnsi"/>
          <w:b/>
          <w:bCs/>
          <w:color w:val="373B41"/>
          <w:sz w:val="18"/>
          <w:szCs w:val="18"/>
          <w:u w:val="single"/>
        </w:rPr>
        <w:t>What is Agile manifesto?</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Agile manifesto defines an iterative and people-centric approach to software development.</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rPr>
          <w:rFonts w:asciiTheme="majorHAnsi" w:hAnsiTheme="majorHAnsi"/>
          <w:color w:val="373B41"/>
          <w:sz w:val="18"/>
          <w:szCs w:val="18"/>
        </w:rPr>
      </w:pPr>
      <w:r w:rsidRPr="00E11B5F">
        <w:rPr>
          <w:rFonts w:asciiTheme="majorHAnsi" w:hAnsiTheme="majorHAnsi"/>
          <w:color w:val="373B41"/>
          <w:sz w:val="18"/>
          <w:szCs w:val="18"/>
        </w:rPr>
        <w:t>•        It has basically 4 key values and 12 principles</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Q14) </w:t>
      </w:r>
      <w:r w:rsidRPr="00E11B5F">
        <w:rPr>
          <w:rFonts w:asciiTheme="majorHAnsi" w:hAnsiTheme="majorHAnsi"/>
          <w:b/>
          <w:bCs/>
          <w:color w:val="373B41"/>
          <w:sz w:val="18"/>
          <w:szCs w:val="18"/>
          <w:u w:val="single"/>
        </w:rPr>
        <w:t>What is re-factoring?</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Modification of the code without changing its functionality to improve the performance is called re-factoring.</w:t>
      </w: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p>
    <w:p w:rsidR="008C1076" w:rsidRPr="00E11B5F" w:rsidRDefault="008C1076" w:rsidP="00E11B5F">
      <w:pPr>
        <w:pStyle w:val="Heading1"/>
        <w:spacing w:before="0" w:beforeAutospacing="0" w:after="0" w:afterAutospacing="0"/>
        <w:rPr>
          <w:rFonts w:asciiTheme="majorHAnsi" w:hAnsiTheme="majorHAnsi"/>
          <w:color w:val="373B41"/>
          <w:sz w:val="18"/>
          <w:szCs w:val="18"/>
        </w:rPr>
      </w:pPr>
    </w:p>
    <w:p w:rsidR="008C1076" w:rsidRPr="00E11B5F" w:rsidRDefault="008C1076" w:rsidP="00E11B5F">
      <w:pPr>
        <w:pStyle w:val="Heading1"/>
        <w:spacing w:before="0" w:beforeAutospacing="0" w:after="0" w:afterAutospacing="0"/>
        <w:rPr>
          <w:rFonts w:asciiTheme="majorHAnsi" w:hAnsiTheme="majorHAnsi"/>
          <w:color w:val="373B41"/>
          <w:sz w:val="18"/>
          <w:szCs w:val="18"/>
        </w:rPr>
      </w:pPr>
      <w:hyperlink r:id="rId30" w:history="1">
        <w:r w:rsidRPr="00E11B5F">
          <w:rPr>
            <w:rStyle w:val="Hyperlink"/>
            <w:rFonts w:asciiTheme="majorHAnsi" w:hAnsiTheme="majorHAnsi"/>
            <w:color w:val="373B41"/>
            <w:sz w:val="18"/>
            <w:szCs w:val="18"/>
          </w:rPr>
          <w:t>ETL TESTING REAL TIME INTERVIEW QUESTIONS &amp; ANSWERS</w:t>
        </w:r>
      </w:hyperlink>
    </w:p>
    <w:p w:rsidR="008C1076" w:rsidRPr="00E11B5F" w:rsidRDefault="008C1076" w:rsidP="00E11B5F">
      <w:pPr>
        <w:spacing w:after="0" w:line="240" w:lineRule="auto"/>
        <w:ind w:hanging="360"/>
        <w:jc w:val="center"/>
        <w:rPr>
          <w:rFonts w:asciiTheme="majorHAnsi" w:hAnsiTheme="majorHAnsi"/>
          <w:color w:val="373B41"/>
          <w:sz w:val="18"/>
          <w:szCs w:val="18"/>
        </w:rPr>
      </w:pP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1.</w:t>
      </w:r>
      <w:r w:rsidRPr="00E11B5F">
        <w:rPr>
          <w:rFonts w:asciiTheme="majorHAnsi" w:hAnsiTheme="majorHAnsi"/>
          <w:color w:val="373B41"/>
          <w:sz w:val="18"/>
          <w:szCs w:val="18"/>
        </w:rPr>
        <w:t>      </w:t>
      </w:r>
      <w:r w:rsidRPr="00E11B5F">
        <w:rPr>
          <w:rFonts w:asciiTheme="majorHAnsi" w:hAnsiTheme="majorHAnsi"/>
          <w:b/>
          <w:bCs/>
          <w:color w:val="373B41"/>
          <w:sz w:val="18"/>
          <w:szCs w:val="18"/>
        </w:rPr>
        <w:t>What is Data warehouse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lastRenderedPageBreak/>
        <w:t>Ans: </w:t>
      </w:r>
      <w:r w:rsidRPr="00E11B5F">
        <w:rPr>
          <w:rFonts w:asciiTheme="majorHAnsi" w:hAnsiTheme="majorHAnsi"/>
          <w:color w:val="373B41"/>
          <w:sz w:val="18"/>
          <w:szCs w:val="18"/>
        </w:rPr>
        <w:t>A Data warehouse is a subject oriented, integrated ,time variant, non volatile collection of data in support of management's decision making process.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Subject oriented : means that the data addresses a specific subject such as sales, inventory etc.</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Integrated : means that the data is obtained from a variety of sources.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Time variant : implies that the data is stored in such a way that when some data is changed.</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Non volatile : implies that data is never removed. i.e., historical data is also kept.</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r w:rsidRPr="00E11B5F">
        <w:rPr>
          <w:rFonts w:asciiTheme="majorHAnsi" w:hAnsiTheme="majorHAnsi"/>
          <w:color w:val="373B41"/>
          <w:sz w:val="18"/>
          <w:szCs w:val="18"/>
        </w:rPr>
        <w:br/>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2.</w:t>
      </w:r>
      <w:r w:rsidRPr="00E11B5F">
        <w:rPr>
          <w:rFonts w:asciiTheme="majorHAnsi" w:hAnsiTheme="majorHAnsi"/>
          <w:color w:val="373B41"/>
          <w:sz w:val="18"/>
          <w:szCs w:val="18"/>
        </w:rPr>
        <w:t>      </w:t>
      </w:r>
      <w:r w:rsidRPr="00E11B5F">
        <w:rPr>
          <w:rFonts w:asciiTheme="majorHAnsi" w:hAnsiTheme="majorHAnsi"/>
          <w:b/>
          <w:bCs/>
          <w:color w:val="373B41"/>
          <w:sz w:val="18"/>
          <w:szCs w:val="18"/>
        </w:rPr>
        <w:t>What is the difference between database and data warehouse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Ans: </w:t>
      </w:r>
      <w:r w:rsidRPr="00E11B5F">
        <w:rPr>
          <w:rFonts w:asciiTheme="majorHAnsi" w:hAnsiTheme="majorHAnsi"/>
          <w:color w:val="373B41"/>
          <w:sz w:val="18"/>
          <w:szCs w:val="18"/>
        </w:rPr>
        <w:t>A database is a collection of related data. Where as Data Warehouse stores historical data, the business users take their decisions based on historical data only.</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3.</w:t>
      </w:r>
      <w:r w:rsidRPr="00E11B5F">
        <w:rPr>
          <w:rFonts w:asciiTheme="majorHAnsi" w:hAnsiTheme="majorHAnsi"/>
          <w:color w:val="373B41"/>
          <w:sz w:val="18"/>
          <w:szCs w:val="18"/>
        </w:rPr>
        <w:t>      </w:t>
      </w:r>
      <w:r w:rsidRPr="00E11B5F">
        <w:rPr>
          <w:rFonts w:asciiTheme="majorHAnsi" w:hAnsiTheme="majorHAnsi"/>
          <w:b/>
          <w:bCs/>
          <w:color w:val="373B41"/>
          <w:sz w:val="18"/>
          <w:szCs w:val="18"/>
          <w:shd w:val="clear" w:color="auto" w:fill="FFFFFF"/>
        </w:rPr>
        <w:t>What is the difference between dimensional table and fact table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shd w:val="clear" w:color="auto" w:fill="FFFFFF"/>
        </w:rPr>
        <w:t>Ans: </w:t>
      </w:r>
      <w:r w:rsidRPr="00E11B5F">
        <w:rPr>
          <w:rFonts w:asciiTheme="majorHAnsi" w:hAnsiTheme="majorHAnsi"/>
          <w:color w:val="373B41"/>
          <w:sz w:val="18"/>
          <w:szCs w:val="18"/>
          <w:shd w:val="clear" w:color="auto" w:fill="FFFFFF"/>
        </w:rPr>
        <w:t>A dimension table consists of tuples of attributes of the dimension. A fact table can be thought of as having tuples, one per a recorded fact. This fact contains some measured or observed variables and identifies them with pointers to dimension tables.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shd w:val="clear" w:color="auto" w:fill="FFFFFF"/>
        </w:rPr>
        <w:br/>
      </w:r>
    </w:p>
    <w:p w:rsidR="008C1076" w:rsidRPr="00E11B5F" w:rsidRDefault="008C1076" w:rsidP="00E11B5F">
      <w:pPr>
        <w:spacing w:after="0" w:line="240" w:lineRule="auto"/>
        <w:jc w:val="both"/>
        <w:rPr>
          <w:rFonts w:asciiTheme="majorHAnsi" w:hAnsiTheme="majorHAnsi"/>
          <w:color w:val="373B41"/>
          <w:sz w:val="18"/>
          <w:szCs w:val="18"/>
        </w:rPr>
      </w:pPr>
      <w:r w:rsidRPr="00E11B5F">
        <w:rPr>
          <w:rStyle w:val="apple-converted-space"/>
          <w:rFonts w:asciiTheme="majorHAnsi" w:hAnsiTheme="majorHAnsi"/>
          <w:b/>
          <w:bCs/>
          <w:color w:val="373B41"/>
          <w:sz w:val="18"/>
          <w:szCs w:val="18"/>
        </w:rPr>
        <w:t>4.</w:t>
      </w:r>
      <w:r w:rsidRPr="00E11B5F">
        <w:rPr>
          <w:rStyle w:val="apple-converted-space"/>
          <w:rFonts w:asciiTheme="majorHAnsi" w:hAnsiTheme="majorHAnsi"/>
          <w:color w:val="373B41"/>
          <w:sz w:val="18"/>
          <w:szCs w:val="18"/>
        </w:rPr>
        <w:t>      </w:t>
      </w:r>
      <w:r w:rsidRPr="00E11B5F">
        <w:rPr>
          <w:rFonts w:asciiTheme="majorHAnsi" w:hAnsiTheme="majorHAnsi"/>
          <w:b/>
          <w:bCs/>
          <w:color w:val="222222"/>
          <w:sz w:val="18"/>
          <w:szCs w:val="18"/>
          <w:shd w:val="clear" w:color="auto" w:fill="FFFFFF"/>
        </w:rPr>
        <w:t>What is the difference between Data Mining and Data Warehousing</w:t>
      </w:r>
    </w:p>
    <w:p w:rsidR="008C1076" w:rsidRPr="00E11B5F" w:rsidRDefault="008C1076" w:rsidP="00E11B5F">
      <w:pPr>
        <w:spacing w:after="0" w:line="240" w:lineRule="auto"/>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222222"/>
          <w:sz w:val="18"/>
          <w:szCs w:val="18"/>
          <w:shd w:val="clear" w:color="auto" w:fill="FFFFFF"/>
        </w:rPr>
        <w:t>Ans: Data mining</w:t>
      </w:r>
      <w:r w:rsidRPr="00E11B5F">
        <w:rPr>
          <w:rStyle w:val="apple-converted-space"/>
          <w:rFonts w:asciiTheme="majorHAnsi" w:hAnsiTheme="majorHAnsi"/>
          <w:color w:val="222222"/>
          <w:sz w:val="18"/>
          <w:szCs w:val="18"/>
          <w:shd w:val="clear" w:color="auto" w:fill="FFFFFF"/>
        </w:rPr>
        <w:t> </w:t>
      </w:r>
      <w:r w:rsidRPr="00E11B5F">
        <w:rPr>
          <w:rFonts w:asciiTheme="majorHAnsi" w:hAnsiTheme="majorHAnsi"/>
          <w:color w:val="222222"/>
          <w:sz w:val="18"/>
          <w:szCs w:val="18"/>
          <w:shd w:val="clear" w:color="auto" w:fill="FFFFFF"/>
        </w:rPr>
        <w:t>- analyzing data from different perspectives and concluding it into useful decision making information. It can be used to increase revenue, cost cutting, increase productivity or improve any business process. There are lot of tools available in market for various industries to do data mining. Basically, it is all about finding correlations or patterns in large relational databases.</w:t>
      </w:r>
      <w:r w:rsidRPr="00E11B5F">
        <w:rPr>
          <w:rStyle w:val="apple-converted-space"/>
          <w:rFonts w:asciiTheme="majorHAnsi" w:hAnsiTheme="majorHAnsi"/>
          <w:color w:val="222222"/>
          <w:sz w:val="18"/>
          <w:szCs w:val="18"/>
          <w:shd w:val="clear" w:color="auto" w:fill="FFFFFF"/>
        </w:rPr>
        <w:t> </w:t>
      </w:r>
    </w:p>
    <w:p w:rsidR="008C1076" w:rsidRPr="00E11B5F" w:rsidRDefault="008C1076" w:rsidP="00E11B5F">
      <w:pPr>
        <w:spacing w:after="0" w:line="240" w:lineRule="auto"/>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222222"/>
          <w:sz w:val="18"/>
          <w:szCs w:val="18"/>
          <w:shd w:val="clear" w:color="auto" w:fill="FFFFFF"/>
        </w:rPr>
        <w:t>Data warehousing</w:t>
      </w:r>
      <w:r w:rsidRPr="00E11B5F">
        <w:rPr>
          <w:rStyle w:val="apple-converted-space"/>
          <w:rFonts w:asciiTheme="majorHAnsi" w:hAnsiTheme="majorHAnsi"/>
          <w:color w:val="222222"/>
          <w:sz w:val="18"/>
          <w:szCs w:val="18"/>
          <w:shd w:val="clear" w:color="auto" w:fill="FFFFFF"/>
        </w:rPr>
        <w:t> </w:t>
      </w:r>
      <w:r w:rsidRPr="00E11B5F">
        <w:rPr>
          <w:rFonts w:asciiTheme="majorHAnsi" w:hAnsiTheme="majorHAnsi"/>
          <w:color w:val="222222"/>
          <w:sz w:val="18"/>
          <w:szCs w:val="18"/>
          <w:shd w:val="clear" w:color="auto" w:fill="FFFFFF"/>
        </w:rPr>
        <w:t>comes before data mining. It is the process of compiling and organizing data into one database from various source systems where as data mining is the process of extracting meaningful data from that database (data warehouse).</w:t>
      </w:r>
      <w:r w:rsidRPr="00E11B5F">
        <w:rPr>
          <w:rStyle w:val="apple-converted-space"/>
          <w:rFonts w:asciiTheme="majorHAnsi" w:hAnsiTheme="majorHAnsi"/>
          <w:color w:val="222222"/>
          <w:sz w:val="18"/>
          <w:szCs w:val="18"/>
          <w:shd w:val="clear" w:color="auto" w:fill="FFFFFF"/>
        </w:rPr>
        <w:t> </w:t>
      </w:r>
    </w:p>
    <w:p w:rsidR="008C1076" w:rsidRPr="00E11B5F" w:rsidRDefault="008C1076" w:rsidP="00E11B5F">
      <w:pPr>
        <w:spacing w:after="0" w:line="240" w:lineRule="auto"/>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5.</w:t>
      </w:r>
      <w:r w:rsidRPr="00E11B5F">
        <w:rPr>
          <w:rFonts w:asciiTheme="majorHAnsi" w:hAnsiTheme="majorHAnsi"/>
          <w:color w:val="373B41"/>
          <w:sz w:val="18"/>
          <w:szCs w:val="18"/>
        </w:rPr>
        <w:t>      </w:t>
      </w:r>
      <w:r w:rsidRPr="00E11B5F">
        <w:rPr>
          <w:rFonts w:asciiTheme="majorHAnsi" w:hAnsiTheme="majorHAnsi"/>
          <w:b/>
          <w:bCs/>
          <w:color w:val="373B41"/>
          <w:sz w:val="18"/>
          <w:szCs w:val="18"/>
        </w:rPr>
        <w:t>What is Data Mart</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Ans :</w:t>
      </w:r>
      <w:r w:rsidRPr="00E11B5F">
        <w:rPr>
          <w:rFonts w:asciiTheme="majorHAnsi" w:hAnsiTheme="majorHAnsi"/>
          <w:color w:val="222222"/>
          <w:sz w:val="18"/>
          <w:szCs w:val="18"/>
          <w:shd w:val="clear" w:color="auto" w:fill="FFFFFF"/>
        </w:rPr>
        <w:t> A data mart is a simple form of a data warehouse that is focused on a single subject (or functional area), such as Sales, Finance, or Marketing. Data marts are often built and controlled by a single department within an organization. Given their single-subject focus, data marts usually draw data from only a few sources. The sources could be internal operational systems, a central data warehouse, or external data.</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222222"/>
          <w:sz w:val="18"/>
          <w:szCs w:val="18"/>
          <w:shd w:val="clear" w:color="auto" w:fill="FFFFFF"/>
        </w:rPr>
        <w:br/>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6.</w:t>
      </w:r>
      <w:r w:rsidRPr="00E11B5F">
        <w:rPr>
          <w:rFonts w:asciiTheme="majorHAnsi" w:hAnsiTheme="majorHAnsi"/>
          <w:color w:val="373B41"/>
          <w:sz w:val="18"/>
          <w:szCs w:val="18"/>
        </w:rPr>
        <w:t>      </w:t>
      </w:r>
      <w:r w:rsidRPr="00E11B5F">
        <w:rPr>
          <w:rFonts w:asciiTheme="majorHAnsi" w:hAnsiTheme="majorHAnsi"/>
          <w:b/>
          <w:bCs/>
          <w:color w:val="373B41"/>
          <w:sz w:val="18"/>
          <w:szCs w:val="18"/>
        </w:rPr>
        <w:t>Difference between OLTP and OLAP</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Ans: </w:t>
      </w:r>
      <w:r w:rsidRPr="00E11B5F">
        <w:rPr>
          <w:rFonts w:asciiTheme="majorHAnsi" w:hAnsiTheme="majorHAnsi"/>
          <w:color w:val="373B41"/>
          <w:sz w:val="18"/>
          <w:szCs w:val="18"/>
        </w:rPr>
        <w:t>Online transactional processing (OLTP) is designed to efficiently process high volumes of transactions, instantly recording business events (such as a sales invoice payment) and reflecting changes as they occur.</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Online analytical processing (OLAP) is designed for analysis and decision support, allowing exploration of often hidden relationships in large amounts of data by providing unlimited views of multiple relationships at any cross-section of defined business dimensions.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7.</w:t>
      </w:r>
      <w:r w:rsidRPr="00E11B5F">
        <w:rPr>
          <w:rFonts w:asciiTheme="majorHAnsi" w:hAnsiTheme="majorHAnsi"/>
          <w:color w:val="373B41"/>
          <w:sz w:val="18"/>
          <w:szCs w:val="18"/>
        </w:rPr>
        <w:t>      </w:t>
      </w:r>
      <w:r w:rsidRPr="00E11B5F">
        <w:rPr>
          <w:rFonts w:asciiTheme="majorHAnsi" w:hAnsiTheme="majorHAnsi"/>
          <w:b/>
          <w:bCs/>
          <w:color w:val="222222"/>
          <w:sz w:val="18"/>
          <w:szCs w:val="18"/>
          <w:shd w:val="clear" w:color="auto" w:fill="FFFFFF"/>
        </w:rPr>
        <w:t>What is ETL?</w:t>
      </w:r>
      <w:r w:rsidRPr="00E11B5F">
        <w:rPr>
          <w:rStyle w:val="apple-converted-space"/>
          <w:rFonts w:asciiTheme="majorHAnsi" w:hAnsiTheme="majorHAnsi"/>
          <w:color w:val="222222"/>
          <w:sz w:val="18"/>
          <w:szCs w:val="18"/>
          <w:shd w:val="clear" w:color="auto" w:fill="FFFFFF"/>
        </w:rPr>
        <w:t> </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222222"/>
          <w:sz w:val="18"/>
          <w:szCs w:val="18"/>
        </w:rPr>
        <w:t>Ans:</w:t>
      </w:r>
      <w:r w:rsidRPr="00E11B5F">
        <w:rPr>
          <w:rFonts w:asciiTheme="majorHAnsi" w:hAnsiTheme="majorHAnsi"/>
          <w:color w:val="222222"/>
          <w:sz w:val="18"/>
          <w:szCs w:val="18"/>
        </w:rPr>
        <w:t> </w:t>
      </w:r>
      <w:r w:rsidRPr="00E11B5F">
        <w:rPr>
          <w:rFonts w:asciiTheme="majorHAnsi" w:hAnsiTheme="majorHAnsi"/>
          <w:color w:val="222222"/>
          <w:sz w:val="18"/>
          <w:szCs w:val="18"/>
          <w:shd w:val="clear" w:color="auto" w:fill="FFFFFF"/>
        </w:rPr>
        <w:t>ETL - extract, transform, and load.</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222222"/>
          <w:sz w:val="18"/>
          <w:szCs w:val="18"/>
          <w:shd w:val="clear" w:color="auto" w:fill="FFFFFF"/>
        </w:rPr>
        <w:t>Extracting data from outside source systems.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222222"/>
          <w:sz w:val="18"/>
          <w:szCs w:val="18"/>
          <w:shd w:val="clear" w:color="auto" w:fill="FFFFFF"/>
        </w:rPr>
        <w:t> Transforming raw data to make it fit for use by different departments.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222222"/>
          <w:sz w:val="18"/>
          <w:szCs w:val="18"/>
          <w:shd w:val="clear" w:color="auto" w:fill="FFFFFF"/>
        </w:rPr>
        <w:t> Loading transformed data into target systems like data mart or data warehouse.</w:t>
      </w:r>
      <w:r w:rsidRPr="00E11B5F">
        <w:rPr>
          <w:rStyle w:val="apple-converted-space"/>
          <w:rFonts w:asciiTheme="majorHAnsi" w:hAnsiTheme="majorHAnsi"/>
          <w:color w:val="222222"/>
          <w:sz w:val="18"/>
          <w:szCs w:val="18"/>
          <w:shd w:val="clear" w:color="auto" w:fill="FFFFFF"/>
        </w:rPr>
        <w:t> </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222222"/>
          <w:sz w:val="18"/>
          <w:szCs w:val="18"/>
          <w:shd w:val="clear" w:color="auto" w:fill="FFFFFF"/>
        </w:rPr>
        <w:br/>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Style w:val="apple-converted-space"/>
          <w:rFonts w:asciiTheme="majorHAnsi" w:hAnsiTheme="majorHAnsi"/>
          <w:b/>
          <w:bCs/>
          <w:color w:val="373B41"/>
          <w:sz w:val="18"/>
          <w:szCs w:val="18"/>
        </w:rPr>
        <w:t>8.</w:t>
      </w:r>
      <w:r w:rsidRPr="00E11B5F">
        <w:rPr>
          <w:rStyle w:val="apple-converted-space"/>
          <w:rFonts w:asciiTheme="majorHAnsi" w:hAnsiTheme="majorHAnsi"/>
          <w:color w:val="373B41"/>
          <w:sz w:val="18"/>
          <w:szCs w:val="18"/>
        </w:rPr>
        <w:t>      </w:t>
      </w:r>
      <w:r w:rsidRPr="00E11B5F">
        <w:rPr>
          <w:rFonts w:asciiTheme="majorHAnsi" w:hAnsiTheme="majorHAnsi"/>
          <w:b/>
          <w:bCs/>
          <w:color w:val="222222"/>
          <w:sz w:val="18"/>
          <w:szCs w:val="18"/>
          <w:shd w:val="clear" w:color="auto" w:fill="FFFFFF"/>
        </w:rPr>
        <w:t>Why ETL testing is required</w:t>
      </w:r>
    </w:p>
    <w:p w:rsidR="008C1076" w:rsidRPr="00E11B5F" w:rsidRDefault="008C1076" w:rsidP="00E11B5F">
      <w:pPr>
        <w:spacing w:after="0" w:line="240" w:lineRule="auto"/>
        <w:jc w:val="both"/>
        <w:rPr>
          <w:rFonts w:asciiTheme="majorHAnsi" w:hAnsiTheme="majorHAnsi"/>
          <w:color w:val="373B41"/>
          <w:sz w:val="18"/>
          <w:szCs w:val="18"/>
        </w:rPr>
      </w:pPr>
      <w:r w:rsidRPr="00E11B5F">
        <w:rPr>
          <w:rStyle w:val="apple-converted-space"/>
          <w:rFonts w:asciiTheme="majorHAnsi" w:hAnsiTheme="majorHAnsi"/>
          <w:color w:val="222222"/>
          <w:sz w:val="18"/>
          <w:szCs w:val="18"/>
          <w:shd w:val="clear" w:color="auto" w:fill="FFFFFF"/>
        </w:rPr>
        <w:t>Ans: </w:t>
      </w:r>
      <w:r w:rsidRPr="00E11B5F">
        <w:rPr>
          <w:rFonts w:asciiTheme="majorHAnsi" w:hAnsiTheme="majorHAnsi"/>
          <w:color w:val="222222"/>
          <w:sz w:val="18"/>
          <w:szCs w:val="18"/>
          <w:shd w:val="clear" w:color="auto" w:fill="FFFFFF"/>
        </w:rPr>
        <w:t> To verify the correctness of data transformation against the signed off business requirements and rules.</w:t>
      </w:r>
      <w:r w:rsidRPr="00E11B5F">
        <w:rPr>
          <w:rStyle w:val="apple-converted-space"/>
          <w:rFonts w:asciiTheme="majorHAnsi" w:hAnsiTheme="majorHAnsi"/>
          <w:color w:val="222222"/>
          <w:sz w:val="18"/>
          <w:szCs w:val="18"/>
          <w:shd w:val="clear" w:color="auto" w:fill="FFFFFF"/>
        </w:rPr>
        <w:t> </w:t>
      </w:r>
    </w:p>
    <w:p w:rsidR="008C1076" w:rsidRPr="00E11B5F" w:rsidRDefault="008C1076" w:rsidP="00E11B5F">
      <w:pPr>
        <w:spacing w:after="0" w:line="240" w:lineRule="auto"/>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222222"/>
          <w:sz w:val="18"/>
          <w:szCs w:val="18"/>
          <w:shd w:val="clear" w:color="auto" w:fill="FFFFFF"/>
        </w:rPr>
        <w:t> To verify that expected data is loaded into data mart or data warehouse without loss of any data.</w:t>
      </w:r>
      <w:r w:rsidRPr="00E11B5F">
        <w:rPr>
          <w:rStyle w:val="apple-converted-space"/>
          <w:rFonts w:asciiTheme="majorHAnsi" w:hAnsiTheme="majorHAnsi"/>
          <w:color w:val="222222"/>
          <w:sz w:val="18"/>
          <w:szCs w:val="18"/>
        </w:rPr>
        <w:t> </w:t>
      </w:r>
    </w:p>
    <w:p w:rsidR="008C1076" w:rsidRPr="00E11B5F" w:rsidRDefault="008C1076" w:rsidP="00E11B5F">
      <w:pPr>
        <w:spacing w:after="0" w:line="240" w:lineRule="auto"/>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222222"/>
          <w:sz w:val="18"/>
          <w:szCs w:val="18"/>
          <w:shd w:val="clear" w:color="auto" w:fill="FFFFFF"/>
        </w:rPr>
        <w:t>To validate the accuracy of reconciliation reports (if any e.g. in case of comparison of report of transactions made via bank ATM – ATM report vs. Bank Account Report).</w:t>
      </w:r>
      <w:r w:rsidRPr="00E11B5F">
        <w:rPr>
          <w:rStyle w:val="apple-converted-space"/>
          <w:rFonts w:asciiTheme="majorHAnsi" w:hAnsiTheme="majorHAnsi"/>
          <w:color w:val="222222"/>
          <w:sz w:val="18"/>
          <w:szCs w:val="18"/>
        </w:rPr>
        <w:t> </w:t>
      </w:r>
    </w:p>
    <w:p w:rsidR="008C1076" w:rsidRPr="00E11B5F" w:rsidRDefault="008C1076" w:rsidP="00E11B5F">
      <w:pPr>
        <w:spacing w:after="0" w:line="240" w:lineRule="auto"/>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222222"/>
          <w:sz w:val="18"/>
          <w:szCs w:val="18"/>
          <w:shd w:val="clear" w:color="auto" w:fill="FFFFFF"/>
        </w:rPr>
        <w:t> To make sure complete process meet performance and scalability requirements</w:t>
      </w:r>
      <w:r w:rsidRPr="00E11B5F">
        <w:rPr>
          <w:rStyle w:val="apple-converted-space"/>
          <w:rFonts w:asciiTheme="majorHAnsi" w:hAnsiTheme="majorHAnsi"/>
          <w:color w:val="222222"/>
          <w:sz w:val="18"/>
          <w:szCs w:val="18"/>
          <w:shd w:val="clear" w:color="auto" w:fill="FFFFFF"/>
        </w:rPr>
        <w:t> </w:t>
      </w:r>
    </w:p>
    <w:p w:rsidR="008C1076" w:rsidRPr="00E11B5F" w:rsidRDefault="008C1076" w:rsidP="00E11B5F">
      <w:pPr>
        <w:spacing w:after="0" w:line="240" w:lineRule="auto"/>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222222"/>
          <w:sz w:val="18"/>
          <w:szCs w:val="18"/>
          <w:shd w:val="clear" w:color="auto" w:fill="FFFFFF"/>
        </w:rPr>
        <w:t>Data security is also sometimes part of ETL testing</w:t>
      </w:r>
      <w:r w:rsidRPr="00E11B5F">
        <w:rPr>
          <w:rStyle w:val="apple-converted-space"/>
          <w:rFonts w:asciiTheme="majorHAnsi" w:hAnsiTheme="majorHAnsi"/>
          <w:color w:val="222222"/>
          <w:sz w:val="18"/>
          <w:szCs w:val="18"/>
          <w:shd w:val="clear" w:color="auto" w:fill="FFFFFF"/>
        </w:rPr>
        <w:t> </w:t>
      </w:r>
    </w:p>
    <w:p w:rsidR="008C1076" w:rsidRPr="00E11B5F" w:rsidRDefault="008C1076" w:rsidP="00E11B5F">
      <w:pPr>
        <w:spacing w:after="0" w:line="240" w:lineRule="auto"/>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222222"/>
          <w:sz w:val="18"/>
          <w:szCs w:val="18"/>
          <w:shd w:val="clear" w:color="auto" w:fill="FFFFFF"/>
        </w:rPr>
        <w:t>To evaluate the reporting efficiency</w:t>
      </w:r>
      <w:r w:rsidRPr="00E11B5F">
        <w:rPr>
          <w:rStyle w:val="apple-converted-space"/>
          <w:rFonts w:asciiTheme="majorHAnsi" w:hAnsiTheme="majorHAnsi"/>
          <w:color w:val="222222"/>
          <w:sz w:val="18"/>
          <w:szCs w:val="18"/>
          <w:shd w:val="clear" w:color="auto" w:fill="FFFFFF"/>
        </w:rPr>
        <w:t> </w:t>
      </w:r>
    </w:p>
    <w:p w:rsidR="008C1076" w:rsidRPr="00E11B5F" w:rsidRDefault="008C1076" w:rsidP="00E11B5F">
      <w:pPr>
        <w:spacing w:after="0" w:line="240" w:lineRule="auto"/>
        <w:jc w:val="both"/>
        <w:rPr>
          <w:rFonts w:asciiTheme="majorHAnsi" w:hAnsiTheme="majorHAnsi"/>
          <w:color w:val="222222"/>
          <w:sz w:val="18"/>
          <w:szCs w:val="18"/>
          <w:shd w:val="clear" w:color="auto" w:fill="FFFFFF"/>
        </w:rPr>
      </w:pPr>
      <w:r w:rsidRPr="00E11B5F">
        <w:rPr>
          <w:rFonts w:asciiTheme="majorHAnsi" w:hAnsiTheme="majorHAnsi"/>
          <w:color w:val="222222"/>
          <w:sz w:val="18"/>
          <w:szCs w:val="18"/>
          <w:shd w:val="clear" w:color="auto" w:fill="FFFFFF"/>
        </w:rPr>
        <w:t> </w:t>
      </w:r>
      <w:r w:rsidRPr="00E11B5F">
        <w:rPr>
          <w:rStyle w:val="apple-converted-space"/>
          <w:rFonts w:asciiTheme="majorHAnsi" w:hAnsiTheme="majorHAnsi"/>
          <w:color w:val="222222"/>
          <w:sz w:val="18"/>
          <w:szCs w:val="18"/>
          <w:shd w:val="clear" w:color="auto" w:fill="FFFFFF"/>
        </w:rPr>
        <w:t> </w:t>
      </w:r>
    </w:p>
    <w:p w:rsidR="008C1076" w:rsidRPr="00E11B5F" w:rsidRDefault="008C1076" w:rsidP="00E11B5F">
      <w:pPr>
        <w:spacing w:after="0" w:line="240" w:lineRule="auto"/>
        <w:rPr>
          <w:rFonts w:asciiTheme="majorHAnsi" w:hAnsiTheme="majorHAnsi"/>
          <w:color w:val="373B41"/>
          <w:sz w:val="18"/>
          <w:szCs w:val="18"/>
        </w:rPr>
      </w:pPr>
    </w:p>
    <w:p w:rsidR="008C1076" w:rsidRPr="00E11B5F" w:rsidRDefault="008C1076" w:rsidP="00E11B5F">
      <w:pPr>
        <w:shd w:val="clear" w:color="auto" w:fill="FFFFFF"/>
        <w:spacing w:after="0" w:line="240" w:lineRule="auto"/>
        <w:ind w:hanging="360"/>
        <w:jc w:val="both"/>
        <w:textAlignment w:val="baseline"/>
        <w:rPr>
          <w:rFonts w:asciiTheme="majorHAnsi" w:hAnsiTheme="majorHAnsi"/>
          <w:color w:val="373B41"/>
          <w:sz w:val="18"/>
          <w:szCs w:val="18"/>
        </w:rPr>
      </w:pPr>
      <w:r w:rsidRPr="00E11B5F">
        <w:rPr>
          <w:rFonts w:asciiTheme="majorHAnsi" w:hAnsiTheme="majorHAnsi"/>
          <w:b/>
          <w:bCs/>
          <w:color w:val="373B41"/>
          <w:spacing w:val="2"/>
          <w:sz w:val="18"/>
          <w:szCs w:val="18"/>
        </w:rPr>
        <w:t>9</w:t>
      </w:r>
      <w:r w:rsidRPr="00E11B5F">
        <w:rPr>
          <w:rFonts w:asciiTheme="majorHAnsi" w:hAnsiTheme="majorHAnsi"/>
          <w:b/>
          <w:bCs/>
          <w:i/>
          <w:iCs/>
          <w:color w:val="373B41"/>
          <w:spacing w:val="2"/>
          <w:sz w:val="18"/>
          <w:szCs w:val="18"/>
        </w:rPr>
        <w:t>.</w:t>
      </w:r>
      <w:r w:rsidRPr="00E11B5F">
        <w:rPr>
          <w:rFonts w:asciiTheme="majorHAnsi" w:hAnsiTheme="majorHAnsi"/>
          <w:i/>
          <w:iCs/>
          <w:color w:val="373B41"/>
          <w:spacing w:val="2"/>
          <w:sz w:val="18"/>
          <w:szCs w:val="18"/>
        </w:rPr>
        <w:t>      </w:t>
      </w:r>
      <w:r w:rsidRPr="00E11B5F">
        <w:rPr>
          <w:rFonts w:asciiTheme="majorHAnsi" w:hAnsiTheme="majorHAnsi"/>
          <w:b/>
          <w:bCs/>
          <w:i/>
          <w:iCs/>
          <w:color w:val="373B41"/>
          <w:spacing w:val="2"/>
          <w:sz w:val="18"/>
          <w:szCs w:val="18"/>
          <w:bdr w:val="none" w:sz="0" w:space="0" w:color="auto" w:frame="1"/>
        </w:rPr>
        <w:t>What are ETL tester responsibilities</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pacing w:val="2"/>
          <w:sz w:val="18"/>
          <w:szCs w:val="18"/>
        </w:rPr>
        <w:t>Ans :An ETL tester is responsible for writing SQL queries for various scenarios. They run a number of tests including primary key, duplicate, default, and attribute tests of the process. In addition, they are in charge of running record count checks as well as reconciling records with source data. They also confirm the quality of the data and the loading process overall.</w:t>
      </w: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jc w:val="both"/>
        <w:rPr>
          <w:rFonts w:asciiTheme="majorHAnsi" w:hAnsiTheme="majorHAnsi"/>
          <w:color w:val="373B41"/>
          <w:sz w:val="18"/>
          <w:szCs w:val="18"/>
        </w:rPr>
      </w:pP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10.</w:t>
      </w:r>
      <w:r w:rsidRPr="00E11B5F">
        <w:rPr>
          <w:rFonts w:asciiTheme="majorHAnsi" w:hAnsiTheme="majorHAnsi"/>
          <w:color w:val="373B41"/>
          <w:sz w:val="18"/>
          <w:szCs w:val="18"/>
        </w:rPr>
        <w:t>   </w:t>
      </w:r>
      <w:r w:rsidRPr="00E11B5F">
        <w:rPr>
          <w:rFonts w:asciiTheme="majorHAnsi" w:hAnsiTheme="majorHAnsi"/>
          <w:b/>
          <w:bCs/>
          <w:color w:val="373B41"/>
          <w:sz w:val="18"/>
          <w:szCs w:val="18"/>
        </w:rPr>
        <w:t>What are the Key benefits of ETL Testing</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Ans: </w:t>
      </w:r>
      <w:r w:rsidRPr="00E11B5F">
        <w:rPr>
          <w:rFonts w:asciiTheme="majorHAnsi" w:hAnsiTheme="majorHAnsi"/>
          <w:color w:val="373B41"/>
          <w:sz w:val="18"/>
          <w:szCs w:val="18"/>
        </w:rPr>
        <w:t>Minimise the risk of Data loss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Data Security</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Data Accuracy</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Reporting effciency</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11.</w:t>
      </w:r>
      <w:r w:rsidRPr="00E11B5F">
        <w:rPr>
          <w:rFonts w:asciiTheme="majorHAnsi" w:hAnsiTheme="majorHAnsi"/>
          <w:color w:val="373B41"/>
          <w:sz w:val="18"/>
          <w:szCs w:val="18"/>
        </w:rPr>
        <w:t>   </w:t>
      </w:r>
      <w:r w:rsidRPr="00E11B5F">
        <w:rPr>
          <w:rFonts w:asciiTheme="majorHAnsi" w:hAnsiTheme="majorHAnsi"/>
          <w:b/>
          <w:bCs/>
          <w:color w:val="373B41"/>
          <w:sz w:val="18"/>
          <w:szCs w:val="18"/>
        </w:rPr>
        <w:t>To get the list of tables and views in Database</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Ans : </w:t>
      </w:r>
      <w:r w:rsidRPr="00E11B5F">
        <w:rPr>
          <w:rFonts w:asciiTheme="majorHAnsi" w:hAnsiTheme="majorHAnsi"/>
          <w:color w:val="373B41"/>
          <w:sz w:val="18"/>
          <w:szCs w:val="18"/>
        </w:rPr>
        <w:t>SELECT * FROM information_schema.tables (will display both tables,views)</w:t>
      </w:r>
    </w:p>
    <w:p w:rsidR="008C1076" w:rsidRPr="00E11B5F" w:rsidRDefault="008C1076" w:rsidP="00E11B5F">
      <w:pPr>
        <w:spacing w:after="0" w:line="240" w:lineRule="auto"/>
        <w:ind w:firstLine="360"/>
        <w:jc w:val="both"/>
        <w:rPr>
          <w:rFonts w:asciiTheme="majorHAnsi" w:hAnsiTheme="majorHAnsi"/>
          <w:color w:val="373B41"/>
          <w:sz w:val="18"/>
          <w:szCs w:val="18"/>
        </w:rPr>
      </w:pPr>
      <w:r w:rsidRPr="00E11B5F">
        <w:rPr>
          <w:rFonts w:asciiTheme="majorHAnsi" w:hAnsiTheme="majorHAnsi"/>
          <w:color w:val="373B41"/>
          <w:sz w:val="18"/>
          <w:szCs w:val="18"/>
        </w:rPr>
        <w:t>SELECT * FROM information_schema.views (will display on views)</w:t>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12.</w:t>
      </w:r>
      <w:r w:rsidRPr="00E11B5F">
        <w:rPr>
          <w:rFonts w:asciiTheme="majorHAnsi" w:hAnsiTheme="majorHAnsi"/>
          <w:color w:val="373B41"/>
          <w:sz w:val="18"/>
          <w:szCs w:val="18"/>
        </w:rPr>
        <w:t>   </w:t>
      </w:r>
      <w:r w:rsidRPr="00E11B5F">
        <w:rPr>
          <w:rFonts w:asciiTheme="majorHAnsi" w:hAnsiTheme="majorHAnsi"/>
          <w:b/>
          <w:bCs/>
          <w:color w:val="373B41"/>
          <w:sz w:val="18"/>
          <w:szCs w:val="18"/>
        </w:rPr>
        <w:t>List the details about “SMITH”</w:t>
      </w:r>
    </w:p>
    <w:p w:rsidR="008C1076" w:rsidRPr="00E11B5F" w:rsidRDefault="008C1076" w:rsidP="00E11B5F">
      <w:pPr>
        <w:spacing w:after="0" w:line="240" w:lineRule="auto"/>
        <w:ind w:firstLine="360"/>
        <w:jc w:val="both"/>
        <w:rPr>
          <w:rFonts w:asciiTheme="majorHAnsi" w:hAnsiTheme="majorHAnsi"/>
          <w:color w:val="373B41"/>
          <w:sz w:val="18"/>
          <w:szCs w:val="18"/>
        </w:rPr>
      </w:pPr>
      <w:r w:rsidRPr="00E11B5F">
        <w:rPr>
          <w:rFonts w:asciiTheme="majorHAnsi" w:hAnsiTheme="majorHAnsi"/>
          <w:b/>
          <w:bCs/>
          <w:color w:val="373B41"/>
          <w:sz w:val="18"/>
          <w:szCs w:val="18"/>
        </w:rPr>
        <w:t>Ans:</w:t>
      </w:r>
      <w:r w:rsidRPr="00E11B5F">
        <w:rPr>
          <w:rFonts w:asciiTheme="majorHAnsi" w:hAnsiTheme="majorHAnsi"/>
          <w:color w:val="373B41"/>
          <w:sz w:val="18"/>
          <w:szCs w:val="18"/>
        </w:rPr>
        <w:t> Select * from employee where last_name=’SMITH’;</w:t>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13.</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employees who are working in department 20</w:t>
      </w:r>
    </w:p>
    <w:p w:rsidR="008C1076" w:rsidRPr="00E11B5F" w:rsidRDefault="008C1076" w:rsidP="00E11B5F">
      <w:pPr>
        <w:spacing w:after="0" w:line="240" w:lineRule="auto"/>
        <w:ind w:firstLine="360"/>
        <w:jc w:val="both"/>
        <w:rPr>
          <w:rFonts w:asciiTheme="majorHAnsi" w:hAnsiTheme="majorHAnsi"/>
          <w:color w:val="373B41"/>
          <w:sz w:val="18"/>
          <w:szCs w:val="18"/>
        </w:rPr>
      </w:pPr>
      <w:r w:rsidRPr="00E11B5F">
        <w:rPr>
          <w:rFonts w:asciiTheme="majorHAnsi" w:hAnsiTheme="majorHAnsi"/>
          <w:b/>
          <w:bCs/>
          <w:color w:val="373B41"/>
          <w:sz w:val="18"/>
          <w:szCs w:val="18"/>
        </w:rPr>
        <w:t>Ans:</w:t>
      </w:r>
      <w:r w:rsidRPr="00E11B5F">
        <w:rPr>
          <w:rFonts w:asciiTheme="majorHAnsi" w:hAnsiTheme="majorHAnsi"/>
          <w:color w:val="373B41"/>
          <w:sz w:val="18"/>
          <w:szCs w:val="18"/>
        </w:rPr>
        <w:t> Select * from employee where department_id=20</w:t>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14.</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employees who are earning salary between 3000 and 4500</w:t>
      </w:r>
    </w:p>
    <w:p w:rsidR="008C1076" w:rsidRPr="00E11B5F" w:rsidRDefault="008C1076" w:rsidP="00E11B5F">
      <w:pPr>
        <w:spacing w:after="0" w:line="240" w:lineRule="auto"/>
        <w:ind w:firstLine="360"/>
        <w:jc w:val="both"/>
        <w:rPr>
          <w:rFonts w:asciiTheme="majorHAnsi" w:hAnsiTheme="majorHAnsi"/>
          <w:color w:val="373B41"/>
          <w:sz w:val="18"/>
          <w:szCs w:val="18"/>
        </w:rPr>
      </w:pPr>
      <w:r w:rsidRPr="00E11B5F">
        <w:rPr>
          <w:rFonts w:asciiTheme="majorHAnsi" w:hAnsiTheme="majorHAnsi"/>
          <w:b/>
          <w:bCs/>
          <w:color w:val="373B41"/>
          <w:sz w:val="18"/>
          <w:szCs w:val="18"/>
        </w:rPr>
        <w:t>Ans:</w:t>
      </w:r>
      <w:r w:rsidRPr="00E11B5F">
        <w:rPr>
          <w:rFonts w:asciiTheme="majorHAnsi" w:hAnsiTheme="majorHAnsi"/>
          <w:color w:val="373B41"/>
          <w:sz w:val="18"/>
          <w:szCs w:val="18"/>
        </w:rPr>
        <w:t> Select * from employee where salary between 3000 and 4500</w:t>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15.</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employees who are working in department 10 or 20</w:t>
      </w:r>
    </w:p>
    <w:p w:rsidR="008C1076" w:rsidRPr="00E11B5F" w:rsidRDefault="008C1076" w:rsidP="00E11B5F">
      <w:pPr>
        <w:spacing w:after="0" w:line="240" w:lineRule="auto"/>
        <w:ind w:firstLine="360"/>
        <w:jc w:val="both"/>
        <w:rPr>
          <w:rFonts w:asciiTheme="majorHAnsi" w:hAnsiTheme="majorHAnsi"/>
          <w:color w:val="373B41"/>
          <w:sz w:val="18"/>
          <w:szCs w:val="18"/>
        </w:rPr>
      </w:pPr>
      <w:r w:rsidRPr="00E11B5F">
        <w:rPr>
          <w:rFonts w:asciiTheme="majorHAnsi" w:hAnsiTheme="majorHAnsi"/>
          <w:b/>
          <w:bCs/>
          <w:color w:val="373B41"/>
          <w:sz w:val="18"/>
          <w:szCs w:val="18"/>
        </w:rPr>
        <w:t>Ans:</w:t>
      </w:r>
      <w:r w:rsidRPr="00E11B5F">
        <w:rPr>
          <w:rFonts w:asciiTheme="majorHAnsi" w:hAnsiTheme="majorHAnsi"/>
          <w:color w:val="373B41"/>
          <w:sz w:val="18"/>
          <w:szCs w:val="18"/>
        </w:rPr>
        <w:t> Select * from employee where department_id in (20,30)</w:t>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16.</w:t>
      </w:r>
      <w:r w:rsidRPr="00E11B5F">
        <w:rPr>
          <w:rFonts w:asciiTheme="majorHAnsi" w:hAnsiTheme="majorHAnsi"/>
          <w:color w:val="373B41"/>
          <w:sz w:val="18"/>
          <w:szCs w:val="18"/>
        </w:rPr>
        <w:t>   </w:t>
      </w:r>
      <w:r w:rsidRPr="00E11B5F">
        <w:rPr>
          <w:rFonts w:asciiTheme="majorHAnsi" w:hAnsiTheme="majorHAnsi"/>
          <w:b/>
          <w:bCs/>
          <w:color w:val="373B41"/>
          <w:sz w:val="18"/>
          <w:szCs w:val="18"/>
        </w:rPr>
        <w:t>Find out the employees who are not working in department 10 or 30</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Ans :</w:t>
      </w:r>
      <w:r w:rsidRPr="00E11B5F">
        <w:rPr>
          <w:rFonts w:asciiTheme="majorHAnsi" w:hAnsiTheme="majorHAnsi"/>
          <w:color w:val="373B41"/>
          <w:sz w:val="18"/>
          <w:szCs w:val="18"/>
        </w:rPr>
        <w:t>Select last_name, salary, commission, department_id from employee where department_id not in (10,30)</w:t>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17.</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employees whose name starts with “S”</w:t>
      </w:r>
    </w:p>
    <w:p w:rsidR="008C1076" w:rsidRPr="00E11B5F" w:rsidRDefault="008C1076" w:rsidP="00E11B5F">
      <w:pPr>
        <w:spacing w:after="0" w:line="240" w:lineRule="auto"/>
        <w:ind w:firstLine="360"/>
        <w:jc w:val="both"/>
        <w:rPr>
          <w:rFonts w:asciiTheme="majorHAnsi" w:hAnsiTheme="majorHAnsi"/>
          <w:color w:val="373B41"/>
          <w:sz w:val="18"/>
          <w:szCs w:val="18"/>
        </w:rPr>
      </w:pPr>
      <w:r w:rsidRPr="00E11B5F">
        <w:rPr>
          <w:rFonts w:asciiTheme="majorHAnsi" w:hAnsiTheme="majorHAnsi"/>
          <w:b/>
          <w:bCs/>
          <w:color w:val="373B41"/>
          <w:sz w:val="18"/>
          <w:szCs w:val="18"/>
        </w:rPr>
        <w:t>Ans:</w:t>
      </w:r>
      <w:r w:rsidRPr="00E11B5F">
        <w:rPr>
          <w:rFonts w:asciiTheme="majorHAnsi" w:hAnsiTheme="majorHAnsi"/>
          <w:color w:val="373B41"/>
          <w:sz w:val="18"/>
          <w:szCs w:val="18"/>
        </w:rPr>
        <w:t>  Select * from employee where last_name like ‘S%’</w:t>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18.</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employees whose name start with “S” and end with “H”</w:t>
      </w:r>
    </w:p>
    <w:p w:rsidR="008C1076" w:rsidRPr="00E11B5F" w:rsidRDefault="008C1076" w:rsidP="00E11B5F">
      <w:pPr>
        <w:spacing w:after="0" w:line="240" w:lineRule="auto"/>
        <w:ind w:firstLine="360"/>
        <w:jc w:val="both"/>
        <w:rPr>
          <w:rFonts w:asciiTheme="majorHAnsi" w:hAnsiTheme="majorHAnsi"/>
          <w:color w:val="373B41"/>
          <w:sz w:val="18"/>
          <w:szCs w:val="18"/>
        </w:rPr>
      </w:pPr>
      <w:r w:rsidRPr="00E11B5F">
        <w:rPr>
          <w:rFonts w:asciiTheme="majorHAnsi" w:hAnsiTheme="majorHAnsi"/>
          <w:b/>
          <w:bCs/>
          <w:color w:val="373B41"/>
          <w:sz w:val="18"/>
          <w:szCs w:val="18"/>
        </w:rPr>
        <w:t>Ans:</w:t>
      </w:r>
      <w:r w:rsidRPr="00E11B5F">
        <w:rPr>
          <w:rFonts w:asciiTheme="majorHAnsi" w:hAnsiTheme="majorHAnsi"/>
          <w:color w:val="373B41"/>
          <w:sz w:val="18"/>
          <w:szCs w:val="18"/>
        </w:rPr>
        <w:t>  Select * from employee where last_name like ‘S%H’</w:t>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19.</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employees whose name length is 4 and start with “S”</w:t>
      </w:r>
    </w:p>
    <w:p w:rsidR="008C1076" w:rsidRPr="00E11B5F" w:rsidRDefault="008C1076" w:rsidP="00E11B5F">
      <w:pPr>
        <w:spacing w:after="0" w:line="240" w:lineRule="auto"/>
        <w:ind w:firstLine="360"/>
        <w:jc w:val="both"/>
        <w:rPr>
          <w:rFonts w:asciiTheme="majorHAnsi" w:hAnsiTheme="majorHAnsi"/>
          <w:color w:val="373B41"/>
          <w:sz w:val="18"/>
          <w:szCs w:val="18"/>
        </w:rPr>
      </w:pPr>
      <w:r w:rsidRPr="00E11B5F">
        <w:rPr>
          <w:rFonts w:asciiTheme="majorHAnsi" w:hAnsiTheme="majorHAnsi"/>
          <w:b/>
          <w:bCs/>
          <w:color w:val="373B41"/>
          <w:sz w:val="18"/>
          <w:szCs w:val="18"/>
        </w:rPr>
        <w:t>Ans :</w:t>
      </w:r>
      <w:r w:rsidRPr="00E11B5F">
        <w:rPr>
          <w:rFonts w:asciiTheme="majorHAnsi" w:hAnsiTheme="majorHAnsi"/>
          <w:color w:val="373B41"/>
          <w:sz w:val="18"/>
          <w:szCs w:val="18"/>
        </w:rPr>
        <w:t> Select * from employee where last_name like ‘S___’</w:t>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lastRenderedPageBreak/>
        <w:t>20.</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employees who are working in department 10 and draw the salaries more than 3500</w:t>
      </w:r>
    </w:p>
    <w:p w:rsidR="008C1076" w:rsidRPr="00E11B5F" w:rsidRDefault="008C1076" w:rsidP="00E11B5F">
      <w:pPr>
        <w:spacing w:after="0" w:line="240" w:lineRule="auto"/>
        <w:ind w:firstLine="360"/>
        <w:jc w:val="both"/>
        <w:rPr>
          <w:rFonts w:asciiTheme="majorHAnsi" w:hAnsiTheme="majorHAnsi"/>
          <w:color w:val="373B41"/>
          <w:sz w:val="18"/>
          <w:szCs w:val="18"/>
        </w:rPr>
      </w:pPr>
      <w:r w:rsidRPr="00E11B5F">
        <w:rPr>
          <w:rFonts w:asciiTheme="majorHAnsi" w:hAnsiTheme="majorHAnsi"/>
          <w:b/>
          <w:bCs/>
          <w:color w:val="373B41"/>
          <w:sz w:val="18"/>
          <w:szCs w:val="18"/>
        </w:rPr>
        <w:t>Ans:</w:t>
      </w:r>
      <w:r w:rsidRPr="00E11B5F">
        <w:rPr>
          <w:rFonts w:asciiTheme="majorHAnsi" w:hAnsiTheme="majorHAnsi"/>
          <w:color w:val="373B41"/>
          <w:sz w:val="18"/>
          <w:szCs w:val="18"/>
        </w:rPr>
        <w:t>  Select * from employee where department_id=10 and salary&gt;3500</w:t>
      </w:r>
    </w:p>
    <w:p w:rsidR="008C1076" w:rsidRPr="00E11B5F" w:rsidRDefault="008C1076" w:rsidP="00E11B5F">
      <w:pPr>
        <w:spacing w:after="0" w:line="240" w:lineRule="auto"/>
        <w:ind w:firstLine="360"/>
        <w:jc w:val="both"/>
        <w:rPr>
          <w:rFonts w:asciiTheme="majorHAnsi" w:hAnsiTheme="majorHAnsi"/>
          <w:color w:val="373B41"/>
          <w:sz w:val="18"/>
          <w:szCs w:val="18"/>
        </w:rPr>
      </w:pP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21.</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employees who are not receiving commission.</w:t>
      </w:r>
    </w:p>
    <w:p w:rsidR="008C1076" w:rsidRPr="00E11B5F" w:rsidRDefault="008C1076" w:rsidP="00E11B5F">
      <w:pPr>
        <w:spacing w:after="0" w:line="240" w:lineRule="auto"/>
        <w:ind w:firstLine="360"/>
        <w:jc w:val="both"/>
        <w:rPr>
          <w:rFonts w:asciiTheme="majorHAnsi" w:hAnsiTheme="majorHAnsi"/>
          <w:color w:val="373B41"/>
          <w:sz w:val="18"/>
          <w:szCs w:val="18"/>
        </w:rPr>
      </w:pPr>
      <w:r w:rsidRPr="00E11B5F">
        <w:rPr>
          <w:rFonts w:asciiTheme="majorHAnsi" w:hAnsiTheme="majorHAnsi"/>
          <w:b/>
          <w:bCs/>
          <w:color w:val="373B41"/>
          <w:sz w:val="18"/>
          <w:szCs w:val="18"/>
        </w:rPr>
        <w:t>Ans:</w:t>
      </w:r>
      <w:r w:rsidRPr="00E11B5F">
        <w:rPr>
          <w:rFonts w:asciiTheme="majorHAnsi" w:hAnsiTheme="majorHAnsi"/>
          <w:color w:val="373B41"/>
          <w:sz w:val="18"/>
          <w:szCs w:val="18"/>
        </w:rPr>
        <w:t>  Select * from employee where commission is Null</w:t>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22.</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employee id, last name in ascending order based on the employee id.</w:t>
      </w:r>
    </w:p>
    <w:p w:rsidR="008C1076" w:rsidRPr="00E11B5F" w:rsidRDefault="008C1076" w:rsidP="00E11B5F">
      <w:pPr>
        <w:spacing w:after="0" w:line="240" w:lineRule="auto"/>
        <w:ind w:firstLine="360"/>
        <w:jc w:val="both"/>
        <w:rPr>
          <w:rFonts w:asciiTheme="majorHAnsi" w:hAnsiTheme="majorHAnsi"/>
          <w:color w:val="373B41"/>
          <w:sz w:val="18"/>
          <w:szCs w:val="18"/>
        </w:rPr>
      </w:pPr>
      <w:r w:rsidRPr="00E11B5F">
        <w:rPr>
          <w:rFonts w:asciiTheme="majorHAnsi" w:hAnsiTheme="majorHAnsi"/>
          <w:b/>
          <w:bCs/>
          <w:color w:val="373B41"/>
          <w:sz w:val="18"/>
          <w:szCs w:val="18"/>
        </w:rPr>
        <w:t>Ans:</w:t>
      </w:r>
      <w:r w:rsidRPr="00E11B5F">
        <w:rPr>
          <w:rFonts w:asciiTheme="majorHAnsi" w:hAnsiTheme="majorHAnsi"/>
          <w:color w:val="373B41"/>
          <w:sz w:val="18"/>
          <w:szCs w:val="18"/>
        </w:rPr>
        <w:t>  Select employee_id, last_name from employee order by employee_id</w:t>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23.</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employee id, name in descending order based on salary column</w:t>
      </w:r>
    </w:p>
    <w:p w:rsidR="008C1076" w:rsidRPr="00E11B5F" w:rsidRDefault="008C1076" w:rsidP="00E11B5F">
      <w:pPr>
        <w:spacing w:after="0" w:line="240" w:lineRule="auto"/>
        <w:ind w:firstLine="360"/>
        <w:jc w:val="both"/>
        <w:rPr>
          <w:rFonts w:asciiTheme="majorHAnsi" w:hAnsiTheme="majorHAnsi"/>
          <w:color w:val="373B41"/>
          <w:sz w:val="18"/>
          <w:szCs w:val="18"/>
        </w:rPr>
      </w:pPr>
      <w:r w:rsidRPr="00E11B5F">
        <w:rPr>
          <w:rFonts w:asciiTheme="majorHAnsi" w:hAnsiTheme="majorHAnsi"/>
          <w:b/>
          <w:bCs/>
          <w:color w:val="373B41"/>
          <w:sz w:val="18"/>
          <w:szCs w:val="18"/>
        </w:rPr>
        <w:t>Ans :</w:t>
      </w:r>
      <w:r w:rsidRPr="00E11B5F">
        <w:rPr>
          <w:rFonts w:asciiTheme="majorHAnsi" w:hAnsiTheme="majorHAnsi"/>
          <w:color w:val="373B41"/>
          <w:sz w:val="18"/>
          <w:szCs w:val="18"/>
        </w:rPr>
        <w:t> Select employee_id, last_name, salary from employee order by salary desc</w:t>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24.</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employee details according to their last_name in ascending order and salaries in descending order</w:t>
      </w:r>
    </w:p>
    <w:p w:rsidR="008C1076" w:rsidRPr="00E11B5F" w:rsidRDefault="008C1076" w:rsidP="00E11B5F">
      <w:pPr>
        <w:spacing w:after="0" w:line="240" w:lineRule="auto"/>
        <w:ind w:firstLine="360"/>
        <w:jc w:val="both"/>
        <w:rPr>
          <w:rFonts w:asciiTheme="majorHAnsi" w:hAnsiTheme="majorHAnsi"/>
          <w:color w:val="373B41"/>
          <w:sz w:val="18"/>
          <w:szCs w:val="18"/>
        </w:rPr>
      </w:pPr>
      <w:r w:rsidRPr="00E11B5F">
        <w:rPr>
          <w:rFonts w:asciiTheme="majorHAnsi" w:hAnsiTheme="majorHAnsi"/>
          <w:b/>
          <w:bCs/>
          <w:color w:val="373B41"/>
          <w:sz w:val="18"/>
          <w:szCs w:val="18"/>
        </w:rPr>
        <w:t>Ans:</w:t>
      </w:r>
      <w:r w:rsidRPr="00E11B5F">
        <w:rPr>
          <w:rFonts w:asciiTheme="majorHAnsi" w:hAnsiTheme="majorHAnsi"/>
          <w:color w:val="373B41"/>
          <w:sz w:val="18"/>
          <w:szCs w:val="18"/>
        </w:rPr>
        <w:t>  Select employee_id, last_name, salary from employee order by last_name, salary desc</w:t>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25.</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employee details according to their last_name in ascending order and then on department_id in descending order.</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Ans:</w:t>
      </w:r>
      <w:r w:rsidRPr="00E11B5F">
        <w:rPr>
          <w:rFonts w:asciiTheme="majorHAnsi" w:hAnsiTheme="majorHAnsi"/>
          <w:color w:val="373B41"/>
          <w:sz w:val="18"/>
          <w:szCs w:val="18"/>
        </w:rPr>
        <w:t>  Select employee_id, last_name, salary from employee order by last_name, department_id desc</w:t>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26.</w:t>
      </w:r>
      <w:r w:rsidRPr="00E11B5F">
        <w:rPr>
          <w:rFonts w:asciiTheme="majorHAnsi" w:hAnsiTheme="majorHAnsi"/>
          <w:color w:val="373B41"/>
          <w:sz w:val="18"/>
          <w:szCs w:val="18"/>
        </w:rPr>
        <w:t>   </w:t>
      </w:r>
      <w:r w:rsidRPr="00E11B5F">
        <w:rPr>
          <w:rFonts w:asciiTheme="majorHAnsi" w:hAnsiTheme="majorHAnsi"/>
          <w:b/>
          <w:bCs/>
          <w:color w:val="373B41"/>
          <w:sz w:val="18"/>
          <w:szCs w:val="18"/>
        </w:rPr>
        <w:t>How many employees who are working in different departments wise in the organization</w:t>
      </w:r>
    </w:p>
    <w:p w:rsidR="008C1076" w:rsidRPr="00E11B5F" w:rsidRDefault="008C1076" w:rsidP="00E11B5F">
      <w:pPr>
        <w:spacing w:after="0" w:line="240" w:lineRule="auto"/>
        <w:ind w:firstLine="360"/>
        <w:jc w:val="both"/>
        <w:rPr>
          <w:rFonts w:asciiTheme="majorHAnsi" w:hAnsiTheme="majorHAnsi"/>
          <w:color w:val="373B41"/>
          <w:sz w:val="18"/>
          <w:szCs w:val="18"/>
        </w:rPr>
      </w:pPr>
      <w:r w:rsidRPr="00E11B5F">
        <w:rPr>
          <w:rFonts w:asciiTheme="majorHAnsi" w:hAnsiTheme="majorHAnsi"/>
          <w:b/>
          <w:bCs/>
          <w:color w:val="373B41"/>
          <w:sz w:val="18"/>
          <w:szCs w:val="18"/>
        </w:rPr>
        <w:t>Ans :</w:t>
      </w:r>
      <w:r w:rsidRPr="00E11B5F">
        <w:rPr>
          <w:rFonts w:asciiTheme="majorHAnsi" w:hAnsiTheme="majorHAnsi"/>
          <w:color w:val="373B41"/>
          <w:sz w:val="18"/>
          <w:szCs w:val="18"/>
        </w:rPr>
        <w:t> Select department_id, count(*), from employee group by department_id</w:t>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27.</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department wise maximum salary, minimum salary, average salary of the employees</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Ans:</w:t>
      </w:r>
      <w:r w:rsidRPr="00E11B5F">
        <w:rPr>
          <w:rFonts w:asciiTheme="majorHAnsi" w:hAnsiTheme="majorHAnsi"/>
          <w:color w:val="373B41"/>
          <w:sz w:val="18"/>
          <w:szCs w:val="18"/>
        </w:rPr>
        <w:t>  Select department_id, count(*), max(salary), min(salary), avg(salary) from employee group by department_id</w:t>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28.</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job wise maximum salary, minimum salary, average salaries of the employees.</w:t>
      </w:r>
    </w:p>
    <w:p w:rsidR="008C1076" w:rsidRPr="00E11B5F" w:rsidRDefault="008C1076" w:rsidP="00E11B5F">
      <w:pPr>
        <w:spacing w:after="0" w:line="240" w:lineRule="auto"/>
        <w:ind w:firstLine="360"/>
        <w:jc w:val="both"/>
        <w:rPr>
          <w:rFonts w:asciiTheme="majorHAnsi" w:hAnsiTheme="majorHAnsi"/>
          <w:color w:val="373B41"/>
          <w:sz w:val="18"/>
          <w:szCs w:val="18"/>
        </w:rPr>
      </w:pPr>
      <w:r w:rsidRPr="00E11B5F">
        <w:rPr>
          <w:rFonts w:asciiTheme="majorHAnsi" w:hAnsiTheme="majorHAnsi"/>
          <w:b/>
          <w:bCs/>
          <w:color w:val="373B41"/>
          <w:sz w:val="18"/>
          <w:szCs w:val="18"/>
        </w:rPr>
        <w:t>Ans:</w:t>
      </w:r>
      <w:r w:rsidRPr="00E11B5F">
        <w:rPr>
          <w:rFonts w:asciiTheme="majorHAnsi" w:hAnsiTheme="majorHAnsi"/>
          <w:color w:val="373B41"/>
          <w:sz w:val="18"/>
          <w:szCs w:val="18"/>
        </w:rPr>
        <w:t>  Select job_id, count(*), max(salary), min(salary), avg(salary) from employee group by job_id</w:t>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29.</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no.of employees joined in every month in ascending order.</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Ans:</w:t>
      </w:r>
      <w:r w:rsidRPr="00E11B5F">
        <w:rPr>
          <w:rFonts w:asciiTheme="majorHAnsi" w:hAnsiTheme="majorHAnsi"/>
          <w:color w:val="373B41"/>
          <w:sz w:val="18"/>
          <w:szCs w:val="18"/>
        </w:rPr>
        <w:t>  Select to_char(hire_date,’month’)month, count(*) from employee group by to_char(hire_date,’month’) order by month</w:t>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br/>
      </w:r>
    </w:p>
    <w:p w:rsidR="008C1076" w:rsidRPr="00E11B5F" w:rsidRDefault="008C1076" w:rsidP="00E11B5F">
      <w:pPr>
        <w:spacing w:after="0" w:line="240" w:lineRule="auto"/>
        <w:ind w:hanging="360"/>
        <w:jc w:val="both"/>
        <w:rPr>
          <w:rFonts w:asciiTheme="majorHAnsi" w:hAnsiTheme="majorHAnsi"/>
          <w:color w:val="373B41"/>
          <w:sz w:val="18"/>
          <w:szCs w:val="18"/>
        </w:rPr>
      </w:pPr>
      <w:r w:rsidRPr="00E11B5F">
        <w:rPr>
          <w:rFonts w:asciiTheme="majorHAnsi" w:hAnsiTheme="majorHAnsi"/>
          <w:b/>
          <w:bCs/>
          <w:color w:val="373B41"/>
          <w:sz w:val="18"/>
          <w:szCs w:val="18"/>
        </w:rPr>
        <w:t>30.</w:t>
      </w:r>
      <w:r w:rsidRPr="00E11B5F">
        <w:rPr>
          <w:rFonts w:asciiTheme="majorHAnsi" w:hAnsiTheme="majorHAnsi"/>
          <w:color w:val="373B41"/>
          <w:sz w:val="18"/>
          <w:szCs w:val="18"/>
        </w:rPr>
        <w:t>   </w:t>
      </w:r>
      <w:r w:rsidRPr="00E11B5F">
        <w:rPr>
          <w:rFonts w:asciiTheme="majorHAnsi" w:hAnsiTheme="majorHAnsi"/>
          <w:b/>
          <w:bCs/>
          <w:color w:val="373B41"/>
          <w:sz w:val="18"/>
          <w:szCs w:val="18"/>
        </w:rPr>
        <w:t>List out the no.of employees for each month and year, in the ascending order based on the year, month.</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Ans:</w:t>
      </w:r>
      <w:r w:rsidRPr="00E11B5F">
        <w:rPr>
          <w:rFonts w:asciiTheme="majorHAnsi" w:hAnsiTheme="majorHAnsi"/>
          <w:color w:val="373B41"/>
          <w:sz w:val="18"/>
          <w:szCs w:val="18"/>
        </w:rPr>
        <w:t>  Select to_char(hire_date,’yyyy’) Year, to_char(hire_date,’mon’) Month, count(*) “No. of employees” from employee group by to_char(hire_date,’yyyy’), to_char(hire_date,’mon’).</w:t>
      </w:r>
    </w:p>
    <w:p w:rsidR="008C1076" w:rsidRPr="00E11B5F" w:rsidRDefault="008C1076" w:rsidP="00E11B5F">
      <w:pPr>
        <w:pStyle w:val="Heading1"/>
        <w:spacing w:before="0" w:beforeAutospacing="0" w:after="0" w:afterAutospacing="0"/>
        <w:rPr>
          <w:rFonts w:asciiTheme="majorHAnsi" w:hAnsiTheme="majorHAnsi"/>
          <w:color w:val="373B41"/>
          <w:sz w:val="18"/>
          <w:szCs w:val="18"/>
        </w:rPr>
      </w:pPr>
    </w:p>
    <w:p w:rsidR="008C1076" w:rsidRPr="00E11B5F" w:rsidRDefault="008C1076" w:rsidP="00E11B5F">
      <w:pPr>
        <w:pStyle w:val="Heading1"/>
        <w:spacing w:before="0" w:beforeAutospacing="0" w:after="0" w:afterAutospacing="0"/>
        <w:rPr>
          <w:rFonts w:asciiTheme="majorHAnsi" w:hAnsiTheme="majorHAnsi"/>
          <w:color w:val="373B41"/>
          <w:sz w:val="18"/>
          <w:szCs w:val="18"/>
        </w:rPr>
      </w:pPr>
      <w:hyperlink r:id="rId31" w:history="1">
        <w:r w:rsidRPr="00E11B5F">
          <w:rPr>
            <w:rStyle w:val="Hyperlink"/>
            <w:rFonts w:asciiTheme="majorHAnsi" w:hAnsiTheme="majorHAnsi"/>
            <w:color w:val="373B41"/>
            <w:sz w:val="18"/>
            <w:szCs w:val="18"/>
          </w:rPr>
          <w:t>Behavioural Interview Questions for Software Testers</w:t>
        </w:r>
      </w:hyperlink>
    </w:p>
    <w:p w:rsidR="008C1076" w:rsidRPr="00E11B5F" w:rsidRDefault="008C1076" w:rsidP="00E11B5F">
      <w:pPr>
        <w:pStyle w:val="Heading1"/>
        <w:spacing w:before="0" w:beforeAutospacing="0" w:after="0" w:afterAutospacing="0"/>
        <w:rPr>
          <w:rFonts w:asciiTheme="majorHAnsi" w:hAnsiTheme="majorHAnsi"/>
          <w:b w:val="0"/>
          <w:bCs w:val="0"/>
          <w:color w:val="666666"/>
          <w:sz w:val="18"/>
          <w:szCs w:val="18"/>
        </w:rPr>
      </w:pPr>
      <w:r w:rsidRPr="00E11B5F">
        <w:rPr>
          <w:rFonts w:asciiTheme="majorHAnsi" w:hAnsiTheme="majorHAnsi"/>
          <w:b w:val="0"/>
          <w:bCs w:val="0"/>
          <w:color w:val="666666"/>
          <w:sz w:val="18"/>
          <w:szCs w:val="18"/>
        </w:rPr>
        <w:t>As a Software Tester, you will be interacting with a lot of people from different sections of a business. For example, if you are a QA in an Agile team, you need to be constantly talking with developers, product owners, scrum masters and other fellow testers.</w:t>
      </w:r>
      <w:r w:rsidRPr="00E11B5F">
        <w:rPr>
          <w:rFonts w:asciiTheme="majorHAnsi" w:hAnsiTheme="majorHAnsi"/>
          <w:b w:val="0"/>
          <w:bCs w:val="0"/>
          <w:color w:val="373B41"/>
          <w:sz w:val="18"/>
          <w:szCs w:val="18"/>
        </w:rPr>
        <w:br/>
      </w:r>
      <w:r w:rsidRPr="00E11B5F">
        <w:rPr>
          <w:rFonts w:asciiTheme="majorHAnsi" w:hAnsiTheme="majorHAnsi"/>
          <w:b w:val="0"/>
          <w:bCs w:val="0"/>
          <w:color w:val="666666"/>
          <w:sz w:val="18"/>
          <w:szCs w:val="18"/>
        </w:rPr>
        <w:br/>
        <w:t>It is possible that sometimes you face a difficult situation, have to make snap decisions and deal with awkward colleagues. The way you handle these situations can say a lot about your attitude towards work and other colleagues and will help the interviewer to judge whether you are suitable for the role or not.</w:t>
      </w:r>
    </w:p>
    <w:p w:rsidR="008C1076" w:rsidRPr="00E11B5F" w:rsidRDefault="008C1076" w:rsidP="00E11B5F">
      <w:pPr>
        <w:pStyle w:val="Heading1"/>
        <w:spacing w:before="0" w:beforeAutospacing="0" w:after="0" w:afterAutospacing="0"/>
        <w:rPr>
          <w:rFonts w:asciiTheme="majorHAnsi" w:hAnsiTheme="majorHAnsi"/>
          <w:b w:val="0"/>
          <w:bCs w:val="0"/>
          <w:color w:val="666666"/>
          <w:sz w:val="18"/>
          <w:szCs w:val="18"/>
        </w:rPr>
      </w:pPr>
    </w:p>
    <w:p w:rsidR="008C1076" w:rsidRPr="00E11B5F" w:rsidRDefault="008C1076" w:rsidP="00E11B5F">
      <w:pPr>
        <w:pStyle w:val="Heading1"/>
        <w:spacing w:before="0" w:beforeAutospacing="0" w:after="0" w:afterAutospacing="0"/>
        <w:rPr>
          <w:rFonts w:asciiTheme="majorHAnsi" w:hAnsiTheme="majorHAnsi"/>
          <w:b w:val="0"/>
          <w:bCs w:val="0"/>
          <w:color w:val="666666"/>
          <w:sz w:val="18"/>
          <w:szCs w:val="18"/>
        </w:rPr>
      </w:pPr>
      <w:r w:rsidRPr="00E11B5F">
        <w:rPr>
          <w:rFonts w:asciiTheme="majorHAnsi" w:hAnsiTheme="majorHAnsi"/>
          <w:b w:val="0"/>
          <w:bCs w:val="0"/>
          <w:color w:val="666666"/>
          <w:sz w:val="18"/>
          <w:szCs w:val="18"/>
        </w:rPr>
        <w:t>Honesty is important but you need to be diplomatic in how you answer these questions.</w:t>
      </w:r>
      <w:r w:rsidRPr="00E11B5F">
        <w:rPr>
          <w:rFonts w:asciiTheme="majorHAnsi" w:hAnsiTheme="majorHAnsi"/>
          <w:b w:val="0"/>
          <w:bCs w:val="0"/>
          <w:color w:val="666666"/>
          <w:sz w:val="18"/>
          <w:szCs w:val="18"/>
        </w:rPr>
        <w:br/>
      </w:r>
    </w:p>
    <w:p w:rsidR="008C1076" w:rsidRPr="00E11B5F" w:rsidRDefault="008C1076" w:rsidP="00E11B5F">
      <w:pPr>
        <w:pStyle w:val="Heading1"/>
        <w:spacing w:before="0" w:beforeAutospacing="0" w:after="0" w:afterAutospacing="0"/>
        <w:rPr>
          <w:rFonts w:asciiTheme="majorHAnsi" w:hAnsiTheme="majorHAnsi"/>
          <w:color w:val="373B41"/>
          <w:sz w:val="18"/>
          <w:szCs w:val="18"/>
        </w:rPr>
      </w:pPr>
      <w:r w:rsidRPr="00E11B5F">
        <w:rPr>
          <w:rFonts w:asciiTheme="majorHAnsi" w:hAnsiTheme="majorHAnsi"/>
          <w:b w:val="0"/>
          <w:bCs w:val="0"/>
          <w:color w:val="666666"/>
          <w:sz w:val="18"/>
          <w:szCs w:val="18"/>
        </w:rPr>
        <w:t>These set of Interview Questions may or may not be asked at a Software Testing Interview, but it is useful to prepare in case you get asked any of these questions.</w:t>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666666"/>
          <w:sz w:val="18"/>
          <w:szCs w:val="18"/>
        </w:rPr>
        <w:lastRenderedPageBreak/>
        <w:t>Answers to these interview questions are related to the situation and the person so answers are not provided, but the interview questions are food for thought.</w:t>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373B41"/>
          <w:sz w:val="18"/>
          <w:szCs w:val="18"/>
        </w:rPr>
        <w:br/>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666666"/>
          <w:sz w:val="18"/>
          <w:szCs w:val="18"/>
        </w:rPr>
        <w:t>1. How do you normally deal with conflict?  Give me an example.</w:t>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666666"/>
          <w:sz w:val="18"/>
          <w:szCs w:val="18"/>
        </w:rPr>
        <w:t>2. Tell me about a time when you strongly disagreed with an idea or plan a co-worker had.  How did you get him/her to change his/her mind?</w:t>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666666"/>
          <w:sz w:val="18"/>
          <w:szCs w:val="18"/>
        </w:rPr>
        <w:t>3. Tell me about a goal you recently set for yourself.  Did you reach it and if so how did you go about achieving it?</w:t>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666666"/>
          <w:sz w:val="18"/>
          <w:szCs w:val="18"/>
        </w:rPr>
        <w:t>4. Tell me about a goal you set for yourself that you failed at.  Why do you believe you failed?</w:t>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666666"/>
          <w:sz w:val="18"/>
          <w:szCs w:val="18"/>
        </w:rPr>
        <w:t>5. What have you done in the past or recently to help foster a positive team spirit or environment within your department?</w:t>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666666"/>
          <w:sz w:val="18"/>
          <w:szCs w:val="18"/>
        </w:rPr>
        <w:t>6. Tell me about a time that you had multiple assignments to finish within a short time frame.  How did you go about getting them all done?</w:t>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666666"/>
          <w:sz w:val="18"/>
          <w:szCs w:val="18"/>
        </w:rPr>
        <w:t>7. Tell me about a time when you had to tell a subordinate they weren’t doing their job well.</w:t>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666666"/>
          <w:sz w:val="18"/>
          <w:szCs w:val="18"/>
        </w:rPr>
        <w:t>8. Tell me about a time when you had to go beyond the call of duty to get a job done.</w:t>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666666"/>
          <w:sz w:val="18"/>
          <w:szCs w:val="18"/>
        </w:rPr>
        <w:t>9. Tell me about a difficult decision you’ve made within the last year.</w:t>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666666"/>
          <w:sz w:val="18"/>
          <w:szCs w:val="18"/>
        </w:rPr>
        <w:t>10. Tell me about a situation where a co-worker or boss was extremely difficult to work with.  How did you handle the situation?</w:t>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666666"/>
          <w:sz w:val="18"/>
          <w:szCs w:val="18"/>
        </w:rPr>
        <w:t>11. Tell me about an instance or situation at your company that you were particularly proud of?  Something that you accomplished that no one else at the company had succeeded in doing before. Why were you successful in this task when no one else was?</w:t>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666666"/>
          <w:sz w:val="18"/>
          <w:szCs w:val="18"/>
        </w:rPr>
        <w:t>12. Tell me about a time when something was extremely important to you, where you were forced to speak up and sell your ideas to others.</w:t>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666666"/>
          <w:sz w:val="18"/>
          <w:szCs w:val="18"/>
        </w:rPr>
        <w:t>13. Tell me about a situation when you were asked to do something that you thought was a conflict of interest.  How did you deal with the situation?</w:t>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666666"/>
          <w:sz w:val="18"/>
          <w:szCs w:val="18"/>
        </w:rPr>
        <w:t>14. Tell me about a time when you were asked to complete a task that you didn’t know anything about.  How did you complete the task?</w:t>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666666"/>
          <w:sz w:val="18"/>
          <w:szCs w:val="18"/>
        </w:rPr>
        <w:t>15. Tell me about the worst customer you ever had and how you dealt him/her.</w:t>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666666"/>
          <w:sz w:val="18"/>
          <w:szCs w:val="18"/>
        </w:rPr>
        <w:t>16. Describe the steps you would take if a customer came to you with a problem that was beyond your knowledge and/or responsibilities.</w:t>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666666"/>
          <w:sz w:val="18"/>
          <w:szCs w:val="18"/>
        </w:rPr>
        <w:t>17. Describe a recent situation when you didn’t know with whom you needed to speak with in an organization to get something done. What did you do?</w:t>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666666"/>
          <w:sz w:val="18"/>
          <w:szCs w:val="18"/>
        </w:rPr>
        <w:t>18. Describe how you handle rude, difficult or impatient people.</w:t>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666666"/>
          <w:sz w:val="18"/>
          <w:szCs w:val="18"/>
        </w:rPr>
        <w:t>19. Tell me about a time when you had to follow your boss’ orders when you did not agree with him or her.</w:t>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666666"/>
          <w:sz w:val="18"/>
          <w:szCs w:val="18"/>
        </w:rPr>
        <w:t>20. Describe the types of people you get along with best and why.</w:t>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666666"/>
          <w:sz w:val="18"/>
          <w:szCs w:val="18"/>
        </w:rPr>
        <w:t>21. Describe the types of people you have difficulty getting along with and why.</w:t>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666666"/>
          <w:sz w:val="18"/>
          <w:szCs w:val="18"/>
        </w:rPr>
        <w:t>22. Tell me about a situation where you had difficulties with a team member.  What, if anything, did you do to resolve your differences?</w:t>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666666"/>
          <w:sz w:val="18"/>
          <w:szCs w:val="18"/>
        </w:rPr>
        <w:lastRenderedPageBreak/>
        <w:t>23. Give me an example of a time that you were faced with a very difficult task.  What resources did you use to accomplish the task?  How did you prioritize your time to finish the task?</w:t>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666666"/>
          <w:sz w:val="18"/>
          <w:szCs w:val="18"/>
        </w:rPr>
        <w:t>24. Describe a work situation in which you weren’t proud of your performance.  What did you learn from the situation?</w:t>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666666"/>
          <w:sz w:val="18"/>
          <w:szCs w:val="18"/>
        </w:rPr>
        <w:t>25. Give me an example of when you were able to meet the personal and professional demands in your life yet still maintain a healthy balance.</w:t>
      </w:r>
    </w:p>
    <w:p w:rsidR="008C1076" w:rsidRPr="00E11B5F" w:rsidRDefault="008C1076" w:rsidP="00E11B5F">
      <w:pPr>
        <w:pStyle w:val="Heading1"/>
        <w:spacing w:before="0" w:beforeAutospacing="0" w:after="0" w:afterAutospacing="0"/>
        <w:rPr>
          <w:rFonts w:asciiTheme="majorHAnsi" w:hAnsiTheme="majorHAnsi"/>
          <w:color w:val="373B41"/>
          <w:sz w:val="18"/>
          <w:szCs w:val="18"/>
        </w:rPr>
      </w:pPr>
      <w:hyperlink r:id="rId32" w:history="1">
        <w:r w:rsidRPr="00E11B5F">
          <w:rPr>
            <w:rStyle w:val="Hyperlink"/>
            <w:rFonts w:asciiTheme="majorHAnsi" w:hAnsiTheme="majorHAnsi"/>
            <w:color w:val="373B41"/>
            <w:sz w:val="18"/>
            <w:szCs w:val="18"/>
          </w:rPr>
          <w:t>Test Automation During Sprint</w:t>
        </w:r>
      </w:hyperlink>
    </w:p>
    <w:p w:rsidR="008C1076" w:rsidRPr="00E11B5F" w:rsidRDefault="008C1076" w:rsidP="00E11B5F">
      <w:pPr>
        <w:shd w:val="clear" w:color="auto" w:fill="FFFFFF"/>
        <w:spacing w:after="0" w:line="240" w:lineRule="auto"/>
        <w:jc w:val="center"/>
        <w:rPr>
          <w:rFonts w:asciiTheme="majorHAnsi" w:hAnsiTheme="majorHAnsi"/>
          <w:color w:val="666666"/>
          <w:sz w:val="18"/>
          <w:szCs w:val="18"/>
        </w:rPr>
      </w:pP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The automated task for every story should be the story’s definition of done. Ideally you should aim to automate the stories within the current sprint.</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The way to do this is to have an automation framework which speeds up writing automated scripts, so that you just focus on the scenarios rather than spending time creating functions.</w:t>
      </w:r>
      <w:r w:rsidRPr="00E11B5F">
        <w:rPr>
          <w:rFonts w:asciiTheme="majorHAnsi" w:hAnsiTheme="majorHAnsi"/>
          <w:color w:val="666666"/>
          <w:sz w:val="18"/>
          <w:szCs w:val="18"/>
        </w:rPr>
        <w:br/>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In your test automation framework, you need to separate the layers. The base layer should be your application framework code that talks to the automation tool, such as WebDriver.</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The next layer up is your page objects which model your applications. In these classes or page objects you need to write many functions to full control over writing user scenarios. This is where the magic happens and how things are done.</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The last layer is your scenarios. These should just call the functions in your page objects. You only need to define what needs to be done and the page objects should take care of it.</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In this way even when you have a short time at the end of the sprint, you can quickly create automated scenarios if you have a solid foundation.</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Automating regression tests during the sprint requires discipline.</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The scope of the regression tests increases and so the maintenance also increases. You need to be aware that </w:t>
      </w:r>
      <w:r w:rsidRPr="00E11B5F">
        <w:rPr>
          <w:rFonts w:asciiTheme="majorHAnsi" w:hAnsiTheme="majorHAnsi"/>
          <w:b/>
          <w:bCs/>
          <w:color w:val="666666"/>
          <w:sz w:val="18"/>
          <w:szCs w:val="18"/>
        </w:rPr>
        <w:t>not all tests require to be automated</w:t>
      </w:r>
      <w:r w:rsidRPr="00E11B5F">
        <w:rPr>
          <w:rFonts w:asciiTheme="majorHAnsi" w:hAnsiTheme="majorHAnsi"/>
          <w:color w:val="666666"/>
          <w:sz w:val="18"/>
          <w:szCs w:val="18"/>
        </w:rPr>
        <w:t>.</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You should only automate the tests that provide value for the business.</w:t>
      </w:r>
    </w:p>
    <w:p w:rsidR="008C1076" w:rsidRPr="00E11B5F" w:rsidRDefault="008C1076" w:rsidP="00E11B5F">
      <w:pPr>
        <w:pStyle w:val="Heading1"/>
        <w:spacing w:before="0" w:beforeAutospacing="0" w:after="0" w:afterAutospacing="0"/>
        <w:rPr>
          <w:rFonts w:asciiTheme="majorHAnsi" w:hAnsiTheme="majorHAnsi"/>
          <w:color w:val="373B41"/>
          <w:sz w:val="18"/>
          <w:szCs w:val="18"/>
        </w:rPr>
      </w:pPr>
      <w:hyperlink r:id="rId33" w:history="1">
        <w:r w:rsidRPr="00E11B5F">
          <w:rPr>
            <w:rStyle w:val="Hyperlink"/>
            <w:rFonts w:asciiTheme="majorHAnsi" w:hAnsiTheme="majorHAnsi"/>
            <w:color w:val="373B41"/>
            <w:sz w:val="18"/>
            <w:szCs w:val="18"/>
          </w:rPr>
          <w:t>Guide to Writing Good Agile User Stories</w:t>
        </w:r>
      </w:hyperlink>
    </w:p>
    <w:p w:rsidR="008C1076" w:rsidRPr="00E11B5F" w:rsidRDefault="008C1076" w:rsidP="00E11B5F">
      <w:pPr>
        <w:shd w:val="clear" w:color="auto" w:fill="FFFFFF"/>
        <w:spacing w:after="0" w:line="240" w:lineRule="auto"/>
        <w:jc w:val="center"/>
        <w:rPr>
          <w:rFonts w:asciiTheme="majorHAnsi" w:hAnsiTheme="majorHAnsi"/>
          <w:color w:val="666666"/>
          <w:sz w:val="18"/>
          <w:szCs w:val="18"/>
        </w:rPr>
      </w:pP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One of the first steps in delivering a quality product, is writing good user stories. A user story is a place to capture product functionality and as the name suggests, user stories describe how a customer or user will use the product.</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In this post, we describe how to write good user stories and what should be included.</w:t>
      </w:r>
      <w:r w:rsidRPr="00E11B5F">
        <w:rPr>
          <w:rFonts w:asciiTheme="majorHAnsi" w:hAnsiTheme="majorHAnsi"/>
          <w:color w:val="666666"/>
          <w:sz w:val="18"/>
          <w:szCs w:val="18"/>
        </w:rPr>
        <w:br/>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A user story represents a small piece of functionality which has a business value that a team can deliver in a sprint. The difference between a user story and a traditional requirement document is the level of detail.</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Requirement documents tend to contain a lot of text and are very detailed, whereas user stories are mainly based around conversations.</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We can break down the structure of a user story as:</w:t>
      </w:r>
    </w:p>
    <w:p w:rsidR="008C1076" w:rsidRPr="00E11B5F" w:rsidRDefault="008C1076" w:rsidP="00E11B5F">
      <w:pPr>
        <w:numPr>
          <w:ilvl w:val="0"/>
          <w:numId w:val="54"/>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The brief description of the need</w:t>
      </w:r>
    </w:p>
    <w:p w:rsidR="008C1076" w:rsidRPr="00E11B5F" w:rsidRDefault="008C1076" w:rsidP="00E11B5F">
      <w:pPr>
        <w:numPr>
          <w:ilvl w:val="0"/>
          <w:numId w:val="54"/>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The conversations that happen during backlog grooming and sprint planning to solidify the details</w:t>
      </w:r>
    </w:p>
    <w:p w:rsidR="008C1076" w:rsidRPr="00E11B5F" w:rsidRDefault="008C1076" w:rsidP="00E11B5F">
      <w:pPr>
        <w:numPr>
          <w:ilvl w:val="0"/>
          <w:numId w:val="54"/>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The acceptance tests that confirm the story’s satisfactory completion</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An important point to bear in mind when writing user stories is that they are written from the perspective of the user who will ultimately use the product, hence it is important that we clearly identify who the user is when writing user stories.</w:t>
      </w:r>
    </w:p>
    <w:p w:rsidR="008C1076" w:rsidRPr="00E11B5F" w:rsidRDefault="008C1076" w:rsidP="00E11B5F">
      <w:pPr>
        <w:pStyle w:val="Heading2"/>
        <w:shd w:val="clear" w:color="auto" w:fill="FFFFFF"/>
        <w:spacing w:before="0" w:beforeAutospacing="0" w:after="0" w:afterAutospacing="0"/>
        <w:jc w:val="center"/>
        <w:rPr>
          <w:rFonts w:asciiTheme="majorHAnsi" w:hAnsiTheme="majorHAnsi"/>
          <w:b w:val="0"/>
          <w:bCs w:val="0"/>
          <w:color w:val="373B41"/>
          <w:sz w:val="18"/>
          <w:szCs w:val="18"/>
        </w:rPr>
      </w:pPr>
      <w:r w:rsidRPr="00E11B5F">
        <w:rPr>
          <w:rFonts w:asciiTheme="majorHAnsi" w:hAnsiTheme="majorHAnsi"/>
          <w:b w:val="0"/>
          <w:bCs w:val="0"/>
          <w:color w:val="373B41"/>
          <w:sz w:val="18"/>
          <w:szCs w:val="18"/>
        </w:rPr>
        <w:t>How to Write Good User Stories</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As a rule of thumb, a good user story should adhere to the INVEST acronym:</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I</w:t>
      </w:r>
      <w:r w:rsidRPr="00E11B5F">
        <w:rPr>
          <w:rFonts w:asciiTheme="majorHAnsi" w:hAnsiTheme="majorHAnsi"/>
          <w:color w:val="666666"/>
          <w:sz w:val="18"/>
          <w:szCs w:val="18"/>
        </w:rPr>
        <w:t>ndependent – user stories should not depend on each other so they can be developed in any order.</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N</w:t>
      </w:r>
      <w:r w:rsidRPr="00E11B5F">
        <w:rPr>
          <w:rFonts w:asciiTheme="majorHAnsi" w:hAnsiTheme="majorHAnsi"/>
          <w:color w:val="666666"/>
          <w:sz w:val="18"/>
          <w:szCs w:val="18"/>
        </w:rPr>
        <w:t>egotiable – Avoid too much detail; keep them flexible so the team can adjust how much of the story to implement.</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V</w:t>
      </w:r>
      <w:r w:rsidRPr="00E11B5F">
        <w:rPr>
          <w:rFonts w:asciiTheme="majorHAnsi" w:hAnsiTheme="majorHAnsi"/>
          <w:color w:val="666666"/>
          <w:sz w:val="18"/>
          <w:szCs w:val="18"/>
        </w:rPr>
        <w:t>aluable – the story should provide some value to its users.</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E</w:t>
      </w:r>
      <w:r w:rsidRPr="00E11B5F">
        <w:rPr>
          <w:rFonts w:asciiTheme="majorHAnsi" w:hAnsiTheme="majorHAnsi"/>
          <w:color w:val="666666"/>
          <w:sz w:val="18"/>
          <w:szCs w:val="18"/>
        </w:rPr>
        <w:t>stimable – the team must be able to estimate the story.</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S</w:t>
      </w:r>
      <w:r w:rsidRPr="00E11B5F">
        <w:rPr>
          <w:rFonts w:asciiTheme="majorHAnsi" w:hAnsiTheme="majorHAnsi"/>
          <w:color w:val="666666"/>
          <w:sz w:val="18"/>
          <w:szCs w:val="18"/>
        </w:rPr>
        <w:t>mall – user stories should be small enough to fit in a sprint; large stories are hard to estimate and plan.</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lastRenderedPageBreak/>
        <w:t>T</w:t>
      </w:r>
      <w:r w:rsidRPr="00E11B5F">
        <w:rPr>
          <w:rFonts w:asciiTheme="majorHAnsi" w:hAnsiTheme="majorHAnsi"/>
          <w:color w:val="666666"/>
          <w:sz w:val="18"/>
          <w:szCs w:val="18"/>
        </w:rPr>
        <w:t>estable – ensure what is being developed can be verified and tested adequately.</w:t>
      </w:r>
    </w:p>
    <w:p w:rsidR="008C1076" w:rsidRPr="00E11B5F" w:rsidRDefault="008C1076" w:rsidP="00E11B5F">
      <w:pPr>
        <w:pStyle w:val="Heading3"/>
        <w:shd w:val="clear" w:color="auto" w:fill="FFFFFF"/>
        <w:spacing w:before="0" w:line="240" w:lineRule="auto"/>
        <w:jc w:val="center"/>
        <w:rPr>
          <w:b w:val="0"/>
          <w:bCs w:val="0"/>
          <w:color w:val="373B41"/>
          <w:sz w:val="18"/>
          <w:szCs w:val="18"/>
        </w:rPr>
      </w:pPr>
      <w:r w:rsidRPr="00E11B5F">
        <w:rPr>
          <w:b w:val="0"/>
          <w:bCs w:val="0"/>
          <w:color w:val="373B41"/>
          <w:sz w:val="18"/>
          <w:szCs w:val="18"/>
        </w:rPr>
        <w:t>What Format is Used to Write User Stories?</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User stories generally have the following format:</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i/>
          <w:iCs/>
          <w:color w:val="666666"/>
          <w:sz w:val="18"/>
          <w:szCs w:val="18"/>
        </w:rPr>
        <w:t>As a , I want to so that .</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Example: As a </w:t>
      </w:r>
      <w:r w:rsidRPr="00E11B5F">
        <w:rPr>
          <w:rFonts w:asciiTheme="majorHAnsi" w:hAnsiTheme="majorHAnsi"/>
          <w:b/>
          <w:bCs/>
          <w:color w:val="666666"/>
          <w:sz w:val="18"/>
          <w:szCs w:val="18"/>
        </w:rPr>
        <w:t>customer</w:t>
      </w:r>
      <w:r w:rsidRPr="00E11B5F">
        <w:rPr>
          <w:rFonts w:asciiTheme="majorHAnsi" w:hAnsiTheme="majorHAnsi"/>
          <w:color w:val="666666"/>
          <w:sz w:val="18"/>
          <w:szCs w:val="18"/>
        </w:rPr>
        <w:t> of abc.com, I want a </w:t>
      </w:r>
      <w:r w:rsidRPr="00E11B5F">
        <w:rPr>
          <w:rFonts w:asciiTheme="majorHAnsi" w:hAnsiTheme="majorHAnsi"/>
          <w:b/>
          <w:bCs/>
          <w:color w:val="666666"/>
          <w:sz w:val="18"/>
          <w:szCs w:val="18"/>
        </w:rPr>
        <w:t>login</w:t>
      </w:r>
      <w:r w:rsidRPr="00E11B5F">
        <w:rPr>
          <w:rFonts w:asciiTheme="majorHAnsi" w:hAnsiTheme="majorHAnsi"/>
          <w:color w:val="666666"/>
          <w:sz w:val="18"/>
          <w:szCs w:val="18"/>
        </w:rPr>
        <w:t> functionality so that I can </w:t>
      </w:r>
      <w:r w:rsidRPr="00E11B5F">
        <w:rPr>
          <w:rFonts w:asciiTheme="majorHAnsi" w:hAnsiTheme="majorHAnsi"/>
          <w:b/>
          <w:bCs/>
          <w:color w:val="666666"/>
          <w:sz w:val="18"/>
          <w:szCs w:val="18"/>
        </w:rPr>
        <w:t>access my account details online</w:t>
      </w:r>
      <w:r w:rsidRPr="00E11B5F">
        <w:rPr>
          <w:rFonts w:asciiTheme="majorHAnsi" w:hAnsiTheme="majorHAnsi"/>
          <w:color w:val="666666"/>
          <w:sz w:val="18"/>
          <w:szCs w:val="18"/>
        </w:rPr>
        <w:t>.</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As mentioned earlier, pay particular attention to who the user of the product is and avoid the generic role of “User”. If you don’t know who the users and customers are and why they would want to use the product, then you should </w:t>
      </w:r>
      <w:r w:rsidRPr="00E11B5F">
        <w:rPr>
          <w:rFonts w:asciiTheme="majorHAnsi" w:hAnsiTheme="majorHAnsi"/>
          <w:b/>
          <w:bCs/>
          <w:color w:val="666666"/>
          <w:sz w:val="18"/>
          <w:szCs w:val="18"/>
        </w:rPr>
        <w:t>not</w:t>
      </w:r>
      <w:r w:rsidRPr="00E11B5F">
        <w:rPr>
          <w:rFonts w:asciiTheme="majorHAnsi" w:hAnsiTheme="majorHAnsi"/>
          <w:color w:val="666666"/>
          <w:sz w:val="18"/>
          <w:szCs w:val="18"/>
        </w:rPr>
        <w:t> write any user stories.</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Narrative</w:t>
      </w:r>
    </w:p>
    <w:p w:rsidR="008C1076" w:rsidRPr="00E11B5F" w:rsidRDefault="008C1076" w:rsidP="00E11B5F">
      <w:pPr>
        <w:numPr>
          <w:ilvl w:val="0"/>
          <w:numId w:val="55"/>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The first part of the user story is the Narrative. 2-3 sentences used to describe the intent of the story. It is just a summary of the intent.</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Conversations</w:t>
      </w:r>
    </w:p>
    <w:p w:rsidR="008C1076" w:rsidRPr="00E11B5F" w:rsidRDefault="008C1076" w:rsidP="00E11B5F">
      <w:pPr>
        <w:numPr>
          <w:ilvl w:val="0"/>
          <w:numId w:val="56"/>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The most crucial aspect of a user story is the conversations that should happen continuously between the development team, customer, Product Owner and other stakeholders to solidify the details of the user story.</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Acceptance Criteria</w:t>
      </w:r>
    </w:p>
    <w:p w:rsidR="008C1076" w:rsidRPr="00E11B5F" w:rsidRDefault="008C1076" w:rsidP="00E11B5F">
      <w:pPr>
        <w:numPr>
          <w:ilvl w:val="0"/>
          <w:numId w:val="57"/>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Acceptance criteria represent the conditions of satisfaction which are written as scenarios, usually in Gherkin (Given, When, Then) format. Acceptance criteria also provide the Definition of Done for the story.</w:t>
      </w:r>
    </w:p>
    <w:p w:rsidR="008C1076" w:rsidRPr="00E11B5F" w:rsidRDefault="008C1076" w:rsidP="00E11B5F">
      <w:pPr>
        <w:pStyle w:val="Heading3"/>
        <w:shd w:val="clear" w:color="auto" w:fill="FFFFFF"/>
        <w:spacing w:before="0" w:line="240" w:lineRule="auto"/>
        <w:jc w:val="center"/>
        <w:rPr>
          <w:b w:val="0"/>
          <w:bCs w:val="0"/>
          <w:color w:val="373B41"/>
          <w:sz w:val="18"/>
          <w:szCs w:val="18"/>
        </w:rPr>
      </w:pPr>
      <w:r w:rsidRPr="00E11B5F">
        <w:rPr>
          <w:b w:val="0"/>
          <w:bCs w:val="0"/>
          <w:color w:val="373B41"/>
          <w:sz w:val="18"/>
          <w:szCs w:val="18"/>
        </w:rPr>
        <w:t>Who Should Write User Stories?</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In most cases, user stories are written by a </w:t>
      </w:r>
      <w:r w:rsidRPr="00E11B5F">
        <w:rPr>
          <w:rFonts w:asciiTheme="majorHAnsi" w:hAnsiTheme="majorHAnsi"/>
          <w:b/>
          <w:bCs/>
          <w:color w:val="666666"/>
          <w:sz w:val="18"/>
          <w:szCs w:val="18"/>
        </w:rPr>
        <w:t>Product Owner</w:t>
      </w:r>
      <w:r w:rsidRPr="00E11B5F">
        <w:rPr>
          <w:rFonts w:asciiTheme="majorHAnsi" w:hAnsiTheme="majorHAnsi"/>
          <w:color w:val="666666"/>
          <w:sz w:val="18"/>
          <w:szCs w:val="18"/>
        </w:rPr>
        <w:t> or Business Analyst and prioritized in the product backlog. However, that’s not to say that it is the responsibility of only the Product Owner to write user stories. In fact, any team member can write user stories, but it is the Product Owner’s responsibility to ensure a backlog of user stories exist and are prioritized.</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What’s important, is that user stories </w:t>
      </w:r>
      <w:r w:rsidRPr="00E11B5F">
        <w:rPr>
          <w:rFonts w:asciiTheme="majorHAnsi" w:hAnsiTheme="majorHAnsi"/>
          <w:b/>
          <w:bCs/>
          <w:color w:val="666666"/>
          <w:sz w:val="18"/>
          <w:szCs w:val="18"/>
        </w:rPr>
        <w:t>should not</w:t>
      </w:r>
      <w:r w:rsidRPr="00E11B5F">
        <w:rPr>
          <w:rFonts w:asciiTheme="majorHAnsi" w:hAnsiTheme="majorHAnsi"/>
          <w:color w:val="666666"/>
          <w:sz w:val="18"/>
          <w:szCs w:val="18"/>
        </w:rPr>
        <w:t> be treated like requirements document which when written will get handed off to development team for implementation.</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User stories should be seen as a means of encouraging conversations between the Product Owner and the development team, and thus should be written collaboratively during the product backlog grooming sessions.</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An advantage of involving the development team in writing user stories is that if there are any technical constraints, they can be highlighted well in advance. </w:t>
      </w:r>
      <w:r w:rsidRPr="00E11B5F">
        <w:rPr>
          <w:rFonts w:asciiTheme="majorHAnsi" w:hAnsiTheme="majorHAnsi"/>
          <w:b/>
          <w:bCs/>
          <w:color w:val="666666"/>
          <w:sz w:val="18"/>
          <w:szCs w:val="18"/>
        </w:rPr>
        <w:t>Testers can particularly add value</w:t>
      </w:r>
      <w:r w:rsidRPr="00E11B5F">
        <w:rPr>
          <w:rFonts w:asciiTheme="majorHAnsi" w:hAnsiTheme="majorHAnsi"/>
          <w:color w:val="666666"/>
          <w:sz w:val="18"/>
          <w:szCs w:val="18"/>
        </w:rPr>
        <w:t> in constructing effective acceptance criteria and plan in advance on what needs to be tested and how.</w:t>
      </w:r>
    </w:p>
    <w:p w:rsidR="008C1076" w:rsidRPr="00E11B5F" w:rsidRDefault="008C1076" w:rsidP="00E11B5F">
      <w:pPr>
        <w:pStyle w:val="Heading3"/>
        <w:shd w:val="clear" w:color="auto" w:fill="FFFFFF"/>
        <w:spacing w:before="0" w:line="240" w:lineRule="auto"/>
        <w:jc w:val="center"/>
        <w:rPr>
          <w:b w:val="0"/>
          <w:bCs w:val="0"/>
          <w:color w:val="373B41"/>
          <w:sz w:val="18"/>
          <w:szCs w:val="18"/>
        </w:rPr>
      </w:pPr>
      <w:r w:rsidRPr="00E11B5F">
        <w:rPr>
          <w:b w:val="0"/>
          <w:bCs w:val="0"/>
          <w:color w:val="373B41"/>
          <w:sz w:val="18"/>
          <w:szCs w:val="18"/>
        </w:rPr>
        <w:t>How Detailed Should User Stories Be?</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User stories focus on customer value.</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The basic difference between user stories and other forms of requirements specification is the level of detail. A user story is a metaphor for the work being done, not a full description of the work.  The actual work being done is fleshed out via collaboration revolving around the user story as system development progresses.</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If the description becomes too lengthy (more than what will fit on an index card), you should revisit the user story. It is likely that you are trying to include too much detail.</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Remember that the purpose of a user story is to encourage collaboration. It is not meant to document every aspect of the work, as it’s normally the case in traditional requirements statements.</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Moreover, too much information in the description can lead to missing information in acceptance criteria.</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Before agreeing to work on a story, the team must understand the acceptance criteria. These are essential for knowing what needs to be done in order to satisfy the user story. Acceptance criteria should be detailed enough to define when the user story is satisfied, yet not so detailed as to quash collaboration.</w:t>
      </w:r>
    </w:p>
    <w:p w:rsidR="008C1076" w:rsidRPr="00E11B5F" w:rsidRDefault="008C1076" w:rsidP="00E11B5F">
      <w:pPr>
        <w:pStyle w:val="Heading3"/>
        <w:shd w:val="clear" w:color="auto" w:fill="FFFFFF"/>
        <w:spacing w:before="0" w:line="240" w:lineRule="auto"/>
        <w:jc w:val="center"/>
        <w:rPr>
          <w:b w:val="0"/>
          <w:bCs w:val="0"/>
          <w:color w:val="373B41"/>
          <w:sz w:val="18"/>
          <w:szCs w:val="18"/>
        </w:rPr>
      </w:pPr>
      <w:r w:rsidRPr="00E11B5F">
        <w:rPr>
          <w:b w:val="0"/>
          <w:bCs w:val="0"/>
          <w:color w:val="373B41"/>
          <w:sz w:val="18"/>
          <w:szCs w:val="18"/>
        </w:rPr>
        <w:t>Common Mistakes When Writing User Stories</w:t>
      </w:r>
    </w:p>
    <w:p w:rsidR="008C1076" w:rsidRPr="00E11B5F" w:rsidRDefault="008C1076" w:rsidP="00E11B5F">
      <w:pPr>
        <w:numPr>
          <w:ilvl w:val="0"/>
          <w:numId w:val="58"/>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b/>
          <w:bCs/>
          <w:color w:val="666666"/>
          <w:sz w:val="18"/>
          <w:szCs w:val="18"/>
        </w:rPr>
        <w:t>Too formal or too much detail.</w:t>
      </w:r>
      <w:r w:rsidRPr="00E11B5F">
        <w:rPr>
          <w:rFonts w:asciiTheme="majorHAnsi" w:hAnsiTheme="majorHAnsi"/>
          <w:color w:val="666666"/>
          <w:sz w:val="18"/>
          <w:szCs w:val="18"/>
        </w:rPr>
        <w:t> Product owners with good intentions often try to write extremely detailed user stories.  If a team sees a story at iteration planning that looks like an IEEE requirements document, they often assume that all the details are there and will skip the detailed conversation.</w:t>
      </w:r>
    </w:p>
    <w:p w:rsidR="008C1076" w:rsidRPr="00E11B5F" w:rsidRDefault="008C1076" w:rsidP="00E11B5F">
      <w:pPr>
        <w:numPr>
          <w:ilvl w:val="0"/>
          <w:numId w:val="59"/>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b/>
          <w:bCs/>
          <w:color w:val="666666"/>
          <w:sz w:val="18"/>
          <w:szCs w:val="18"/>
        </w:rPr>
        <w:lastRenderedPageBreak/>
        <w:t>Writing user stories for Technical tasks.</w:t>
      </w:r>
      <w:r w:rsidRPr="00E11B5F">
        <w:rPr>
          <w:rFonts w:asciiTheme="majorHAnsi" w:hAnsiTheme="majorHAnsi"/>
          <w:color w:val="666666"/>
          <w:sz w:val="18"/>
          <w:szCs w:val="18"/>
        </w:rPr>
        <w:t> Much of the power of Agile comes from having a working increment of software at the end of each iteration.  If your stories are really just technical tasks, you often do not end up with working software at the end of each iteration, and you lose flexibility in prioritization.</w:t>
      </w:r>
    </w:p>
    <w:p w:rsidR="008C1076" w:rsidRPr="00E11B5F" w:rsidRDefault="008C1076" w:rsidP="00E11B5F">
      <w:pPr>
        <w:numPr>
          <w:ilvl w:val="0"/>
          <w:numId w:val="60"/>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b/>
          <w:bCs/>
          <w:color w:val="666666"/>
          <w:sz w:val="18"/>
          <w:szCs w:val="18"/>
        </w:rPr>
        <w:t>Skipping the conversation. </w:t>
      </w:r>
      <w:r w:rsidRPr="00E11B5F">
        <w:rPr>
          <w:rFonts w:asciiTheme="majorHAnsi" w:hAnsiTheme="majorHAnsi"/>
          <w:color w:val="666666"/>
          <w:sz w:val="18"/>
          <w:szCs w:val="18"/>
        </w:rPr>
        <w:t>Stories are intentionally vague before iteration planning.  If you skip the acceptance criteria conversation, you risk moving in the wrong direction, missing edge cases or overlooking customer needs.</w:t>
      </w:r>
    </w:p>
    <w:p w:rsidR="008C1076" w:rsidRPr="00E11B5F" w:rsidRDefault="008C1076" w:rsidP="00E11B5F">
      <w:pPr>
        <w:pStyle w:val="Heading1"/>
        <w:spacing w:before="0" w:beforeAutospacing="0" w:after="0" w:afterAutospacing="0"/>
        <w:rPr>
          <w:rFonts w:asciiTheme="majorHAnsi" w:hAnsiTheme="majorHAnsi"/>
          <w:color w:val="373B41"/>
          <w:sz w:val="18"/>
          <w:szCs w:val="18"/>
        </w:rPr>
      </w:pPr>
      <w:hyperlink r:id="rId34" w:history="1">
        <w:r w:rsidRPr="00E11B5F">
          <w:rPr>
            <w:rStyle w:val="Hyperlink"/>
            <w:rFonts w:asciiTheme="majorHAnsi" w:hAnsiTheme="majorHAnsi"/>
            <w:color w:val="373B41"/>
            <w:sz w:val="18"/>
            <w:szCs w:val="18"/>
          </w:rPr>
          <w:t>What to Test When There is Not Enough Time to Test</w:t>
        </w:r>
      </w:hyperlink>
    </w:p>
    <w:p w:rsidR="008C1076" w:rsidRPr="00E11B5F" w:rsidRDefault="008C1076" w:rsidP="00E11B5F">
      <w:pPr>
        <w:shd w:val="clear" w:color="auto" w:fill="FFFFFF"/>
        <w:spacing w:after="0" w:line="240" w:lineRule="auto"/>
        <w:jc w:val="center"/>
        <w:rPr>
          <w:rFonts w:asciiTheme="majorHAnsi" w:hAnsiTheme="majorHAnsi"/>
          <w:color w:val="666666"/>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684" name="Picture 684" descr="https://3.bp.blogspot.com/-um_Krut1b-E/XDmj7zqHwvI/AAAAAAAAPZQ/YZWvfbScUO0pEozW2aSpH8VRzx3BMJEywCLcBGAs/s1600/Programs%2Bfor%2BSelenium%252813%2529.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https://3.bp.blogspot.com/-um_Krut1b-E/XDmj7zqHwvI/AAAAAAAAPZQ/YZWvfbScUO0pEozW2aSpH8VRzx3BMJEywCLcBGAs/s1600/Programs%2Bfor%2BSelenium%252813%2529.png">
                      <a:hlinkClick r:id="rId35"/>
                    </pic:cNvPr>
                    <pic:cNvPicPr>
                      <a:picLocks noChangeAspect="1" noChangeArrowheads="1"/>
                    </pic:cNvPicPr>
                  </pic:nvPicPr>
                  <pic:blipFill>
                    <a:blip r:embed="rId36"/>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Quite often testers will find themselves running out of time when testing an application.</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One of the major tasks of a Test Manager is to prioritize which tests need to be run when there is not enough time to execute all the tests.</w:t>
      </w:r>
    </w:p>
    <w:p w:rsidR="008C1076" w:rsidRPr="00E11B5F" w:rsidRDefault="008C1076" w:rsidP="00E11B5F">
      <w:pPr>
        <w:pStyle w:val="Heading3"/>
        <w:shd w:val="clear" w:color="auto" w:fill="FFFFFF"/>
        <w:spacing w:before="0" w:line="240" w:lineRule="auto"/>
        <w:rPr>
          <w:b w:val="0"/>
          <w:bCs w:val="0"/>
          <w:color w:val="373B41"/>
          <w:sz w:val="18"/>
          <w:szCs w:val="18"/>
        </w:rPr>
      </w:pPr>
      <w:r w:rsidRPr="00E11B5F">
        <w:rPr>
          <w:b w:val="0"/>
          <w:bCs w:val="0"/>
          <w:color w:val="444444"/>
          <w:sz w:val="18"/>
          <w:szCs w:val="18"/>
        </w:rPr>
        <w:t>Use risk analysis to determine where testing should be focused.</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Since it’s rarely possible to test every possible aspect of an application, every possible combination of events, every dependency, or everything that could go wrong, risk analysis is appropriate to most software development projects. This requires judgment skills, common sense, and experience. (If warranted, formal methods are also available.)</w:t>
      </w:r>
      <w:r w:rsidRPr="00E11B5F">
        <w:rPr>
          <w:rFonts w:asciiTheme="majorHAnsi" w:hAnsiTheme="majorHAnsi"/>
          <w:color w:val="666666"/>
          <w:sz w:val="18"/>
          <w:szCs w:val="18"/>
        </w:rPr>
        <w:br/>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Considerations can include:</w:t>
      </w:r>
    </w:p>
    <w:p w:rsidR="008C1076" w:rsidRPr="00E11B5F" w:rsidRDefault="008C1076" w:rsidP="00E11B5F">
      <w:pPr>
        <w:numPr>
          <w:ilvl w:val="0"/>
          <w:numId w:val="61"/>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Which functionality is most important to the project’s intended purpose?</w:t>
      </w:r>
    </w:p>
    <w:p w:rsidR="008C1076" w:rsidRPr="00E11B5F" w:rsidRDefault="008C1076" w:rsidP="00E11B5F">
      <w:pPr>
        <w:numPr>
          <w:ilvl w:val="0"/>
          <w:numId w:val="62"/>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Which functionality is most visible to the user?</w:t>
      </w:r>
    </w:p>
    <w:p w:rsidR="008C1076" w:rsidRPr="00E11B5F" w:rsidRDefault="008C1076" w:rsidP="00E11B5F">
      <w:pPr>
        <w:numPr>
          <w:ilvl w:val="0"/>
          <w:numId w:val="63"/>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Which functionality has the largest safety impact?</w:t>
      </w:r>
    </w:p>
    <w:p w:rsidR="008C1076" w:rsidRPr="00E11B5F" w:rsidRDefault="008C1076" w:rsidP="00E11B5F">
      <w:pPr>
        <w:numPr>
          <w:ilvl w:val="0"/>
          <w:numId w:val="64"/>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Which functionality has the largest financial impact on users?</w:t>
      </w:r>
    </w:p>
    <w:p w:rsidR="008C1076" w:rsidRPr="00E11B5F" w:rsidRDefault="008C1076" w:rsidP="00E11B5F">
      <w:pPr>
        <w:numPr>
          <w:ilvl w:val="0"/>
          <w:numId w:val="65"/>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Which aspects of the application are most important to the customer?</w:t>
      </w:r>
    </w:p>
    <w:p w:rsidR="008C1076" w:rsidRPr="00E11B5F" w:rsidRDefault="008C1076" w:rsidP="00E11B5F">
      <w:pPr>
        <w:numPr>
          <w:ilvl w:val="0"/>
          <w:numId w:val="66"/>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Which aspects of the application can be tested early in the development cycle?</w:t>
      </w:r>
    </w:p>
    <w:p w:rsidR="008C1076" w:rsidRPr="00E11B5F" w:rsidRDefault="008C1076" w:rsidP="00E11B5F">
      <w:pPr>
        <w:numPr>
          <w:ilvl w:val="0"/>
          <w:numId w:val="67"/>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Which parts of the code are most complex, and thus most subject to errors?</w:t>
      </w:r>
    </w:p>
    <w:p w:rsidR="008C1076" w:rsidRPr="00E11B5F" w:rsidRDefault="008C1076" w:rsidP="00E11B5F">
      <w:pPr>
        <w:numPr>
          <w:ilvl w:val="0"/>
          <w:numId w:val="68"/>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Which parts of the application were developed in rush or panic mode?</w:t>
      </w:r>
    </w:p>
    <w:p w:rsidR="008C1076" w:rsidRPr="00E11B5F" w:rsidRDefault="008C1076" w:rsidP="00E11B5F">
      <w:pPr>
        <w:numPr>
          <w:ilvl w:val="0"/>
          <w:numId w:val="69"/>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Which aspects of similar/related previous projects caused problems?</w:t>
      </w:r>
    </w:p>
    <w:p w:rsidR="008C1076" w:rsidRPr="00E11B5F" w:rsidRDefault="008C1076" w:rsidP="00E11B5F">
      <w:pPr>
        <w:numPr>
          <w:ilvl w:val="0"/>
          <w:numId w:val="70"/>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Which aspects of similar/related previous projects had large maintenance expenses?</w:t>
      </w:r>
    </w:p>
    <w:p w:rsidR="008C1076" w:rsidRPr="00E11B5F" w:rsidRDefault="008C1076" w:rsidP="00E11B5F">
      <w:pPr>
        <w:numPr>
          <w:ilvl w:val="0"/>
          <w:numId w:val="71"/>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Which parts of the requirements and design are unclear or poorly thought out?</w:t>
      </w:r>
    </w:p>
    <w:p w:rsidR="008C1076" w:rsidRPr="00E11B5F" w:rsidRDefault="008C1076" w:rsidP="00E11B5F">
      <w:pPr>
        <w:numPr>
          <w:ilvl w:val="0"/>
          <w:numId w:val="72"/>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What do the developers think are the highest-risk aspects of the application?</w:t>
      </w:r>
    </w:p>
    <w:p w:rsidR="008C1076" w:rsidRPr="00E11B5F" w:rsidRDefault="008C1076" w:rsidP="00E11B5F">
      <w:pPr>
        <w:numPr>
          <w:ilvl w:val="0"/>
          <w:numId w:val="73"/>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What kinds of problems would cause the worst publicity?</w:t>
      </w:r>
    </w:p>
    <w:p w:rsidR="008C1076" w:rsidRPr="00E11B5F" w:rsidRDefault="008C1076" w:rsidP="00E11B5F">
      <w:pPr>
        <w:numPr>
          <w:ilvl w:val="0"/>
          <w:numId w:val="74"/>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What kinds of problems would cause the most customer service complaints?</w:t>
      </w:r>
    </w:p>
    <w:p w:rsidR="008C1076" w:rsidRPr="00E11B5F" w:rsidRDefault="008C1076" w:rsidP="00E11B5F">
      <w:pPr>
        <w:numPr>
          <w:ilvl w:val="0"/>
          <w:numId w:val="75"/>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What kinds of tests could easily cover multiple functionalities?</w:t>
      </w:r>
    </w:p>
    <w:p w:rsidR="008C1076" w:rsidRPr="00E11B5F" w:rsidRDefault="008C1076" w:rsidP="00E11B5F">
      <w:pPr>
        <w:numPr>
          <w:ilvl w:val="0"/>
          <w:numId w:val="76"/>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Which tests will have the best high-risk-coverage to time-required ratio?</w:t>
      </w:r>
    </w:p>
    <w:p w:rsidR="008C1076" w:rsidRPr="00E11B5F" w:rsidRDefault="008C1076" w:rsidP="00E11B5F">
      <w:pPr>
        <w:pStyle w:val="Heading1"/>
        <w:spacing w:before="0" w:beforeAutospacing="0" w:after="0" w:afterAutospacing="0"/>
        <w:rPr>
          <w:rFonts w:asciiTheme="majorHAnsi" w:hAnsiTheme="majorHAnsi"/>
          <w:color w:val="373B41"/>
          <w:sz w:val="18"/>
          <w:szCs w:val="18"/>
        </w:rPr>
      </w:pPr>
      <w:hyperlink r:id="rId37" w:history="1">
        <w:r w:rsidRPr="00E11B5F">
          <w:rPr>
            <w:rStyle w:val="Hyperlink"/>
            <w:rFonts w:asciiTheme="majorHAnsi" w:hAnsiTheme="majorHAnsi"/>
            <w:color w:val="373B41"/>
            <w:sz w:val="18"/>
            <w:szCs w:val="18"/>
          </w:rPr>
          <w:t>Test Automation Tips and Best Practices</w:t>
        </w:r>
      </w:hyperlink>
    </w:p>
    <w:p w:rsidR="008C1076" w:rsidRPr="00E11B5F" w:rsidRDefault="008C1076" w:rsidP="00E11B5F">
      <w:pPr>
        <w:shd w:val="clear" w:color="auto" w:fill="FFFFFF"/>
        <w:spacing w:after="0" w:line="240" w:lineRule="auto"/>
        <w:jc w:val="center"/>
        <w:rPr>
          <w:rFonts w:asciiTheme="majorHAnsi" w:hAnsiTheme="majorHAnsi"/>
          <w:color w:val="666666"/>
          <w:sz w:val="18"/>
          <w:szCs w:val="18"/>
        </w:rPr>
      </w:pPr>
      <w:r w:rsidRPr="00E11B5F">
        <w:rPr>
          <w:rFonts w:asciiTheme="majorHAnsi" w:hAnsiTheme="majorHAnsi"/>
          <w:noProof/>
          <w:color w:val="E6A117"/>
          <w:sz w:val="18"/>
          <w:szCs w:val="18"/>
        </w:rPr>
        <w:lastRenderedPageBreak/>
        <w:drawing>
          <wp:inline distT="0" distB="0" distL="0" distR="0">
            <wp:extent cx="3050540" cy="2282190"/>
            <wp:effectExtent l="19050" t="0" r="0" b="0"/>
            <wp:docPr id="686" name="Picture 686" descr="https://1.bp.blogspot.com/-GCwOr4-4pSE/XDmkOsyeDhI/AAAAAAAAPZY/o2pCCM2DqloZlX3yVoma17e8UAMlM6LoACLcBGAs/s1600/Programs%2Bfor%2BSelenium%252814%2529.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https://1.bp.blogspot.com/-GCwOr4-4pSE/XDmkOsyeDhI/AAAAAAAAPZY/o2pCCM2DqloZlX3yVoma17e8UAMlM6LoACLcBGAs/s1600/Programs%2Bfor%2BSelenium%252814%2529.png">
                      <a:hlinkClick r:id="rId38"/>
                    </pic:cNvPr>
                    <pic:cNvPicPr>
                      <a:picLocks noChangeAspect="1" noChangeArrowheads="1"/>
                    </pic:cNvPicPr>
                  </pic:nvPicPr>
                  <pic:blipFill>
                    <a:blip r:embed="rId39"/>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Automated Testing is an important testing activity during the software development life cycle because it can provide quick feedback to the team when a new feature has been developed. It also removes the burden from QA to repeatedly run regression tests which saves time for QA to focus on other testing activities.</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Test Automation, when done right, can be very beneficial to the team. The tips below will help you get the most value from your automated testing process and activity and highlights pitfalls to avoid when starting to automate your tests.</w:t>
      </w:r>
    </w:p>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r w:rsidRPr="00E11B5F">
        <w:rPr>
          <w:rFonts w:asciiTheme="majorHAnsi" w:hAnsiTheme="majorHAnsi"/>
          <w:color w:val="373B41"/>
          <w:sz w:val="18"/>
          <w:szCs w:val="18"/>
        </w:rPr>
        <w:br/>
      </w:r>
    </w:p>
    <w:p w:rsidR="008C1076" w:rsidRPr="00E11B5F" w:rsidRDefault="008C1076" w:rsidP="00E11B5F">
      <w:pPr>
        <w:pStyle w:val="Heading3"/>
        <w:shd w:val="clear" w:color="auto" w:fill="FFFFFF"/>
        <w:spacing w:before="0" w:line="240" w:lineRule="auto"/>
        <w:jc w:val="both"/>
        <w:rPr>
          <w:b w:val="0"/>
          <w:bCs w:val="0"/>
          <w:color w:val="373B41"/>
          <w:sz w:val="18"/>
          <w:szCs w:val="18"/>
        </w:rPr>
      </w:pPr>
      <w:r w:rsidRPr="00E11B5F">
        <w:rPr>
          <w:b w:val="0"/>
          <w:bCs w:val="0"/>
          <w:color w:val="373B41"/>
          <w:sz w:val="18"/>
          <w:szCs w:val="18"/>
        </w:rPr>
        <w:t>Manual vs Automated – Testing vs Checking</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Avoid comparison between manual and automated testing. They are both needed as each serves a different purpose. Automated tests are a set of instructions written by a person to do a specific task. Every time an automated test is run, it will follow exactly the same steps as instructed and only check for things that is being asked to check.</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On the other hand, during manual testing, tester’s brain is engaged and can spot other failures in the system. The test steps may not necessarily be the same every time, as the tester can alter the flows during the testing; this is specially true in case of exploratory testing.</w:t>
      </w:r>
    </w:p>
    <w:p w:rsidR="008C1076" w:rsidRPr="00E11B5F" w:rsidRDefault="008C1076" w:rsidP="00E11B5F">
      <w:pPr>
        <w:pStyle w:val="Heading3"/>
        <w:shd w:val="clear" w:color="auto" w:fill="FFFFFF"/>
        <w:spacing w:before="0" w:line="240" w:lineRule="auto"/>
        <w:jc w:val="both"/>
        <w:rPr>
          <w:b w:val="0"/>
          <w:bCs w:val="0"/>
          <w:color w:val="373B41"/>
          <w:sz w:val="18"/>
          <w:szCs w:val="18"/>
        </w:rPr>
      </w:pPr>
      <w:r w:rsidRPr="00E11B5F">
        <w:rPr>
          <w:b w:val="0"/>
          <w:bCs w:val="0"/>
          <w:color w:val="373B41"/>
          <w:sz w:val="18"/>
          <w:szCs w:val="18"/>
        </w:rPr>
        <w:t>Automate Regression Tests</w:t>
      </w:r>
    </w:p>
    <w:p w:rsidR="008C1076" w:rsidRPr="00E11B5F" w:rsidRDefault="008C1076"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444444"/>
          <w:sz w:val="18"/>
          <w:szCs w:val="18"/>
        </w:rPr>
        <w:t>The main reason you want to automate a test</w:t>
      </w:r>
      <w:r w:rsidRPr="00E11B5F">
        <w:rPr>
          <w:rFonts w:asciiTheme="majorHAnsi" w:hAnsiTheme="majorHAnsi"/>
          <w:color w:val="666666"/>
          <w:sz w:val="18"/>
          <w:szCs w:val="18"/>
        </w:rPr>
        <w:t>, is because you want to execute the test repeatedly on every new release. If the test requires to be executed only once, then the effort to automate the test can outweigh the benefits.</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Regression tests are required to be executed repeatedly as the software under test evolves. This can be very time consuming and a boring task for QA to have to run regression tests every day. Regression tests are good candidates for test automation.</w:t>
      </w:r>
    </w:p>
    <w:p w:rsidR="008C1076" w:rsidRPr="00E11B5F" w:rsidRDefault="008C1076" w:rsidP="00E11B5F">
      <w:pPr>
        <w:pStyle w:val="Heading3"/>
        <w:shd w:val="clear" w:color="auto" w:fill="FFFFFF"/>
        <w:spacing w:before="0" w:line="240" w:lineRule="auto"/>
        <w:jc w:val="both"/>
        <w:rPr>
          <w:b w:val="0"/>
          <w:bCs w:val="0"/>
          <w:color w:val="373B41"/>
          <w:sz w:val="18"/>
          <w:szCs w:val="18"/>
        </w:rPr>
      </w:pPr>
      <w:r w:rsidRPr="00E11B5F">
        <w:rPr>
          <w:b w:val="0"/>
          <w:bCs w:val="0"/>
          <w:color w:val="373B41"/>
          <w:sz w:val="18"/>
          <w:szCs w:val="18"/>
        </w:rPr>
        <w:t>Design Tests Before Automating Them</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It is always a good practice to create the test cases and scenarios before starting to automate the tests. It is the good test design than can help in identifying defects, automated tests only execute the test design.</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The danger in jumping straight to automation is that you’re only interested in making the script to work and usually only automate positive and happy flow scenarios rather than thinking about the other possible scenarios that can be tested.</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Also don’t reduce the scope of testing just to make the test work or pass.</w:t>
      </w:r>
    </w:p>
    <w:p w:rsidR="008C1076" w:rsidRPr="00E11B5F" w:rsidRDefault="008C1076" w:rsidP="00E11B5F">
      <w:pPr>
        <w:pStyle w:val="Heading3"/>
        <w:shd w:val="clear" w:color="auto" w:fill="FFFFFF"/>
        <w:spacing w:before="0" w:line="240" w:lineRule="auto"/>
        <w:jc w:val="both"/>
        <w:rPr>
          <w:b w:val="0"/>
          <w:bCs w:val="0"/>
          <w:color w:val="373B41"/>
          <w:sz w:val="18"/>
          <w:szCs w:val="18"/>
        </w:rPr>
      </w:pPr>
      <w:r w:rsidRPr="00E11B5F">
        <w:rPr>
          <w:b w:val="0"/>
          <w:bCs w:val="0"/>
          <w:color w:val="373B41"/>
          <w:sz w:val="18"/>
          <w:szCs w:val="18"/>
        </w:rPr>
        <w:t>Remove Uncertainty from Automated Tests</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One of the key points of automated testing is the ability to give consistent results, so that we can be certain that something has actually gone wrong when a test fails.</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If an automated test passes in one run and fails in the next run, without any changes on the software under test, we cannot be certain if the failure is due to the application or due to other factors, such as test environment issues or problems in the test code itself.</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When there are failures, we have to analyse the results to see what had gone wrong, and when we have lots of inconsistent or false positive results, it increases analysis time.</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Don’t be afraid to remove unstable tests from regression packs; instead aim for consistent clean results that you can rely on.</w:t>
      </w:r>
    </w:p>
    <w:p w:rsidR="008C1076" w:rsidRPr="00E11B5F" w:rsidRDefault="008C1076" w:rsidP="00E11B5F">
      <w:pPr>
        <w:pStyle w:val="Heading3"/>
        <w:shd w:val="clear" w:color="auto" w:fill="FFFFFF"/>
        <w:spacing w:before="0" w:line="240" w:lineRule="auto"/>
        <w:jc w:val="both"/>
        <w:rPr>
          <w:b w:val="0"/>
          <w:bCs w:val="0"/>
          <w:color w:val="373B41"/>
          <w:sz w:val="18"/>
          <w:szCs w:val="18"/>
        </w:rPr>
      </w:pPr>
      <w:r w:rsidRPr="00E11B5F">
        <w:rPr>
          <w:b w:val="0"/>
          <w:bCs w:val="0"/>
          <w:color w:val="373B41"/>
          <w:sz w:val="18"/>
          <w:szCs w:val="18"/>
        </w:rPr>
        <w:lastRenderedPageBreak/>
        <w:t>Review Automated Tests for Validity</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You will be alarmed by the sheer number of automated tests that are outdated, just don’t check for anything or are not checking the most important verifications!</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This could be a symptom of jumping straight to automation without spending enough time before hand planning on what needs to be done and designing good test scenarios.</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Always have a colleague to review the automated tests for validity and sanity. Make sure tests are up to date.</w:t>
      </w:r>
    </w:p>
    <w:p w:rsidR="008C1076" w:rsidRPr="00E11B5F" w:rsidRDefault="008C1076" w:rsidP="00E11B5F">
      <w:pPr>
        <w:pStyle w:val="Heading3"/>
        <w:shd w:val="clear" w:color="auto" w:fill="FFFFFF"/>
        <w:spacing w:before="0" w:line="240" w:lineRule="auto"/>
        <w:jc w:val="both"/>
        <w:rPr>
          <w:b w:val="0"/>
          <w:bCs w:val="0"/>
          <w:color w:val="373B41"/>
          <w:sz w:val="18"/>
          <w:szCs w:val="18"/>
        </w:rPr>
      </w:pPr>
      <w:r w:rsidRPr="00E11B5F">
        <w:rPr>
          <w:b w:val="0"/>
          <w:bCs w:val="0"/>
          <w:color w:val="373B41"/>
          <w:sz w:val="18"/>
          <w:szCs w:val="18"/>
        </w:rPr>
        <w:t>Don’t Automate Unstable Functionality</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As a new feature or functionality is being developed, many things can go wrong and even the feature may no longer be applicable because the business have changed their mind.</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If you started automating tests as the feature was being developed, the tests need to be updated many times as the feature evolves and can be quite daunting trying to keep up with all the changes. And if the feature is no longer applicable, all that effort on test automation is wasted.</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Therefore, it is always best to automate a functionality once it has been stabilized and less subject to change.</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b/>
          <w:bCs/>
          <w:color w:val="666666"/>
          <w:sz w:val="18"/>
          <w:szCs w:val="18"/>
        </w:rPr>
        <w:t>Don’t Expect Magic From Test Automation</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The primary reason for test automation is to free up QA time for interesting exploratory testing and to give confidence to the team that the application is still in good order as new changes are delivered.</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b/>
          <w:bCs/>
          <w:color w:val="666666"/>
          <w:sz w:val="18"/>
          <w:szCs w:val="18"/>
        </w:rPr>
        <w:t>Don’t expect automation to find lots of bugs</w:t>
      </w:r>
      <w:r w:rsidRPr="00E11B5F">
        <w:rPr>
          <w:rFonts w:asciiTheme="majorHAnsi" w:hAnsiTheme="majorHAnsi"/>
          <w:color w:val="666666"/>
          <w:sz w:val="18"/>
          <w:szCs w:val="18"/>
        </w:rPr>
        <w:t>. In fact, the number of bugs found by automation is always much less than manual and exploratory testing.</w:t>
      </w:r>
    </w:p>
    <w:p w:rsidR="008C1076" w:rsidRPr="00E11B5F" w:rsidRDefault="008C1076" w:rsidP="00E11B5F">
      <w:pPr>
        <w:pStyle w:val="Heading3"/>
        <w:shd w:val="clear" w:color="auto" w:fill="FFFFFF"/>
        <w:spacing w:before="0" w:line="240" w:lineRule="auto"/>
        <w:jc w:val="both"/>
        <w:rPr>
          <w:b w:val="0"/>
          <w:bCs w:val="0"/>
          <w:color w:val="373B41"/>
          <w:sz w:val="18"/>
          <w:szCs w:val="18"/>
        </w:rPr>
      </w:pPr>
      <w:r w:rsidRPr="00E11B5F">
        <w:rPr>
          <w:b w:val="0"/>
          <w:bCs w:val="0"/>
          <w:color w:val="373B41"/>
          <w:sz w:val="18"/>
          <w:szCs w:val="18"/>
        </w:rPr>
        <w:t>Don’t Rely Solely on Automation – Beware of Passing Tests</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Automated regression tests can give a sense of confidence for the team because regression tests should still pass as new functionality is delivered.The team start relying on the tests and having a good set of regression tests can act as a safety net.</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However, note that not all tests are automated or can be automated, therefore always accompany automated tests with exploratory testing.</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Sometimes a change in the software should fail a test; however, if all tests are passing that means the defect is missed and because there was no call to action, the defect went unnoticed.</w:t>
      </w:r>
    </w:p>
    <w:p w:rsidR="008C1076" w:rsidRPr="00E11B5F" w:rsidRDefault="008C1076" w:rsidP="00E11B5F">
      <w:pPr>
        <w:pStyle w:val="Heading3"/>
        <w:shd w:val="clear" w:color="auto" w:fill="FFFFFF"/>
        <w:spacing w:before="0" w:line="240" w:lineRule="auto"/>
        <w:jc w:val="both"/>
        <w:rPr>
          <w:b w:val="0"/>
          <w:bCs w:val="0"/>
          <w:color w:val="373B41"/>
          <w:sz w:val="18"/>
          <w:szCs w:val="18"/>
        </w:rPr>
      </w:pPr>
      <w:r w:rsidRPr="00E11B5F">
        <w:rPr>
          <w:b w:val="0"/>
          <w:bCs w:val="0"/>
          <w:color w:val="373B41"/>
          <w:sz w:val="18"/>
          <w:szCs w:val="18"/>
        </w:rPr>
        <w:t>Aim for Fast Feedback</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Quick feedback is one of the objectives of automated tests, because developers are keen to know if what they have developed works and hasn’t broken current functionality.</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In order to get this quick feedback loop, the tests need to be automated at component or API layer without relying on the UI.</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Tests run on UI are much slower and prone to error due to GUI changes. In other words, the functionality still works as expected but the tests fail due to changes in the UI. Therefore the tests can become unreliable.</w:t>
      </w:r>
    </w:p>
    <w:p w:rsidR="008C1076" w:rsidRPr="00E11B5F" w:rsidRDefault="008C1076" w:rsidP="00E11B5F">
      <w:pPr>
        <w:pStyle w:val="Heading3"/>
        <w:shd w:val="clear" w:color="auto" w:fill="FFFFFF"/>
        <w:spacing w:before="0" w:line="240" w:lineRule="auto"/>
        <w:jc w:val="both"/>
        <w:rPr>
          <w:b w:val="0"/>
          <w:bCs w:val="0"/>
          <w:color w:val="373B41"/>
          <w:sz w:val="18"/>
          <w:szCs w:val="18"/>
        </w:rPr>
      </w:pPr>
      <w:r w:rsidRPr="00E11B5F">
        <w:rPr>
          <w:b w:val="0"/>
          <w:bCs w:val="0"/>
          <w:color w:val="373B41"/>
          <w:sz w:val="18"/>
          <w:szCs w:val="18"/>
        </w:rPr>
        <w:t>Understand the Context</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Tests can be automated at any layer, Unit, API, Service, GUI. Each layer serves a different purpose for testing.</w:t>
      </w:r>
    </w:p>
    <w:p w:rsidR="008C1076" w:rsidRPr="00E11B5F" w:rsidRDefault="008C1076"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Unit Tests ensure that the code works at class level, that it compiles and the logic is as expected. Tests at this layer are more verification than validation.</w:t>
      </w:r>
    </w:p>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API Tests or Integration Tests ensure a set of functions and classes can work together and data can be passed from one class to another.</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GUI Tests on the other hand test user flows and journeys. Generally we would not test for functionality from the UI. This should be done at lower layers.</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The main purpose of UI tests is to ensure the whole system works as per some common user scenarios and use cases. Testing at this layer is more Validation rather than Verification</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At UI level, we automate scenarios rather than stories.</w:t>
      </w:r>
    </w:p>
    <w:p w:rsidR="008C1076" w:rsidRPr="00E11B5F" w:rsidRDefault="008C1076" w:rsidP="00E11B5F">
      <w:pPr>
        <w:pStyle w:val="Heading3"/>
        <w:shd w:val="clear" w:color="auto" w:fill="FFFFFF"/>
        <w:spacing w:before="0" w:line="240" w:lineRule="auto"/>
        <w:jc w:val="both"/>
        <w:rPr>
          <w:b w:val="0"/>
          <w:bCs w:val="0"/>
          <w:color w:val="373B41"/>
          <w:sz w:val="18"/>
          <w:szCs w:val="18"/>
        </w:rPr>
      </w:pPr>
      <w:r w:rsidRPr="00E11B5F">
        <w:rPr>
          <w:b w:val="0"/>
          <w:bCs w:val="0"/>
          <w:color w:val="373B41"/>
          <w:sz w:val="18"/>
          <w:szCs w:val="18"/>
        </w:rPr>
        <w:t>Don’t Automate Every Test</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100% Test Coverage is not possible since there can be millions of combinations. We always execute a subset of possible tests. The same principle applies to automated testing.</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To create an automated script, it requires time and effort, and aiming for “Automating Every Test”, we require lot of resource and time, which in many cases is not possible.</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lastRenderedPageBreak/>
        <w:t>Instead use a Risk based approach to determine which tests should be automated. To get the most value out of automation, only automate the most important business cases and scenarios.</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Also a high number of automated tests adds maintenance cost and difficult to maintain.</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Another note to bear in mind, is that not all tests can be automated. Some tests are very complex in nature and require many downstream system checking and can be inconsistent. In these cases, it is best to leave these checks for manual testing.</w:t>
      </w:r>
    </w:p>
    <w:p w:rsidR="008C1076" w:rsidRPr="00E11B5F" w:rsidRDefault="008C1076" w:rsidP="00E11B5F">
      <w:pPr>
        <w:pStyle w:val="Heading3"/>
        <w:shd w:val="clear" w:color="auto" w:fill="FFFFFF"/>
        <w:spacing w:before="0" w:line="240" w:lineRule="auto"/>
        <w:jc w:val="both"/>
        <w:rPr>
          <w:b w:val="0"/>
          <w:bCs w:val="0"/>
          <w:color w:val="373B41"/>
          <w:sz w:val="18"/>
          <w:szCs w:val="18"/>
        </w:rPr>
      </w:pPr>
      <w:r w:rsidRPr="00E11B5F">
        <w:rPr>
          <w:b w:val="0"/>
          <w:bCs w:val="0"/>
          <w:color w:val="373B41"/>
          <w:sz w:val="18"/>
          <w:szCs w:val="18"/>
        </w:rPr>
        <w:t>Use Test Techniques in Test Automation</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The test techniques that you learned in ISTQB, are not just for manual testing. They are also applicable to automated testing. Techniques such as Boundary Value Analysis, Equivalence Partitioning, State Transition Testing, Pairwise Testing can provide a lot of benefits in automated testing.</w:t>
      </w:r>
    </w:p>
    <w:p w:rsidR="008C1076" w:rsidRPr="00E11B5F" w:rsidRDefault="008C1076" w:rsidP="00E11B5F">
      <w:pPr>
        <w:pStyle w:val="Heading3"/>
        <w:shd w:val="clear" w:color="auto" w:fill="FFFFFF"/>
        <w:spacing w:before="0" w:line="240" w:lineRule="auto"/>
        <w:jc w:val="both"/>
        <w:rPr>
          <w:b w:val="0"/>
          <w:bCs w:val="0"/>
          <w:color w:val="373B41"/>
          <w:sz w:val="18"/>
          <w:szCs w:val="18"/>
        </w:rPr>
      </w:pPr>
      <w:r w:rsidRPr="00E11B5F">
        <w:rPr>
          <w:b w:val="0"/>
          <w:bCs w:val="0"/>
          <w:color w:val="373B41"/>
          <w:sz w:val="18"/>
          <w:szCs w:val="18"/>
        </w:rPr>
        <w:t>Don’t Automate Chaos</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In order to get the most out of your automated testing, a good QA process should be in place. If the QA process is chaotic and we add automated testing to that chaos, all we get is faster chaos.</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Try to answer questions like, What to automate, </w:t>
      </w:r>
      <w:r w:rsidRPr="00E11B5F">
        <w:rPr>
          <w:rFonts w:asciiTheme="majorHAnsi" w:hAnsiTheme="majorHAnsi"/>
          <w:b/>
          <w:bCs/>
          <w:color w:val="666666"/>
          <w:sz w:val="18"/>
          <w:szCs w:val="18"/>
        </w:rPr>
        <w:t>When to automate</w:t>
      </w:r>
      <w:r w:rsidRPr="00E11B5F">
        <w:rPr>
          <w:rFonts w:asciiTheme="majorHAnsi" w:hAnsiTheme="majorHAnsi"/>
          <w:color w:val="666666"/>
          <w:sz w:val="18"/>
          <w:szCs w:val="18"/>
        </w:rPr>
        <w:t>, When to execute the automated tests, Who shall automate the tests, What tools should be used for test automation, etc…</w:t>
      </w:r>
    </w:p>
    <w:p w:rsidR="008C1076" w:rsidRPr="00E11B5F" w:rsidRDefault="008C1076" w:rsidP="00E11B5F">
      <w:pPr>
        <w:shd w:val="clear" w:color="auto" w:fill="FFFFFF"/>
        <w:spacing w:after="0" w:line="240" w:lineRule="auto"/>
        <w:jc w:val="both"/>
        <w:rPr>
          <w:rFonts w:asciiTheme="majorHAnsi" w:hAnsiTheme="majorHAnsi"/>
          <w:color w:val="666666"/>
          <w:sz w:val="18"/>
          <w:szCs w:val="18"/>
        </w:rPr>
      </w:pPr>
      <w:r w:rsidRPr="00E11B5F">
        <w:rPr>
          <w:rFonts w:asciiTheme="majorHAnsi" w:hAnsiTheme="majorHAnsi"/>
          <w:color w:val="666666"/>
          <w:sz w:val="18"/>
          <w:szCs w:val="18"/>
        </w:rPr>
        <w:t>These tips are gathered mostly from experience as an Automation Tester and some good practices followed by others.</w:t>
      </w:r>
    </w:p>
    <w:p w:rsidR="00BB264C" w:rsidRPr="00E11B5F" w:rsidRDefault="00BB264C" w:rsidP="00E11B5F">
      <w:pPr>
        <w:spacing w:after="0" w:line="240" w:lineRule="auto"/>
        <w:rPr>
          <w:rFonts w:asciiTheme="majorHAnsi" w:hAnsiTheme="majorHAnsi"/>
          <w:sz w:val="18"/>
          <w:szCs w:val="18"/>
        </w:rPr>
      </w:pPr>
      <w:hyperlink r:id="rId40" w:history="1">
        <w:r w:rsidRPr="00E11B5F">
          <w:rPr>
            <w:rStyle w:val="Hyperlink"/>
            <w:rFonts w:asciiTheme="majorHAnsi" w:hAnsiTheme="majorHAnsi"/>
            <w:color w:val="373B41"/>
            <w:sz w:val="18"/>
            <w:szCs w:val="18"/>
          </w:rPr>
          <w:t>Good Test Automation Framework Checklist</w:t>
        </w:r>
      </w:hyperlink>
      <w:r w:rsidRPr="00E11B5F">
        <w:rPr>
          <w:rFonts w:asciiTheme="majorHAnsi" w:hAnsiTheme="majorHAnsi"/>
          <w:sz w:val="18"/>
          <w:szCs w:val="18"/>
        </w:rPr>
        <w:t>:-</w:t>
      </w:r>
    </w:p>
    <w:p w:rsidR="00BB264C" w:rsidRPr="00E11B5F" w:rsidRDefault="00BB264C"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Reusable methods or page classes – Create reusable methods wherever you discover repeatable code. Don’t duplicate an equivalent thing multiple tests.</w:t>
      </w:r>
    </w:p>
    <w:p w:rsidR="00BB264C" w:rsidRPr="00E11B5F" w:rsidRDefault="00BB264C"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Data driven – Test data like URLs / User Names and Passwords are maintained in properties file or Excel files. Don’t hard code everywhere.</w:t>
      </w:r>
    </w:p>
    <w:p w:rsidR="00BB264C" w:rsidRPr="00E11B5F" w:rsidRDefault="00BB264C"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Explicit waits – Thread sleep delays everywhere in test scenarios. Also reduce the performance. So attempt to use Explicit waits.</w:t>
      </w:r>
    </w:p>
    <w:p w:rsidR="00BB264C" w:rsidRPr="00E11B5F" w:rsidRDefault="00BB264C"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Variables names should be meaning full.</w:t>
      </w:r>
    </w:p>
    <w:p w:rsidR="00BB264C" w:rsidRPr="00E11B5F" w:rsidRDefault="00BB264C"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Try to use public API’s rather than creating more utility files from scratch.</w:t>
      </w:r>
    </w:p>
    <w:p w:rsidR="00BB264C" w:rsidRPr="00E11B5F" w:rsidRDefault="00BB264C"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Reporting – Don’t print results using System.out.println. Always use Reporting mechanisms.</w:t>
      </w:r>
    </w:p>
    <w:p w:rsidR="00BB264C" w:rsidRPr="00E11B5F" w:rsidRDefault="00BB264C"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Headless test execution support when there's a necessity</w:t>
      </w:r>
    </w:p>
    <w:p w:rsidR="00BB264C" w:rsidRPr="00E11B5F" w:rsidRDefault="00BB264C"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Don’t hard code absolute paths given to files utilized in the framework, instead of just putting the files into a folder relative to the framework.</w:t>
      </w:r>
    </w:p>
    <w:p w:rsidR="00BB264C" w:rsidRPr="00E11B5F" w:rsidRDefault="00BB264C"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Data should read from test scenarios but not in page classes.</w:t>
      </w:r>
    </w:p>
    <w:p w:rsidR="00BB264C" w:rsidRPr="00E11B5F" w:rsidRDefault="00BB264C"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Try to reduce Unnecessary program loops within the code.</w:t>
      </w:r>
    </w:p>
    <w:p w:rsidR="00BB264C" w:rsidRPr="00E11B5F" w:rsidRDefault="00BB264C"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Test framework should organize into well-defined packages</w:t>
      </w:r>
    </w:p>
    <w:p w:rsidR="00BB264C" w:rsidRPr="00E11B5F" w:rsidRDefault="00BB264C"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Pages – Where page classes reside</w:t>
      </w:r>
    </w:p>
    <w:p w:rsidR="00BB264C" w:rsidRPr="00E11B5F" w:rsidRDefault="00BB264C"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Test – Where test reside</w:t>
      </w:r>
    </w:p>
    <w:p w:rsidR="00BB264C" w:rsidRPr="00E11B5F" w:rsidRDefault="00BB264C"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Utility – Where utility classes resides. like reporting and file reading classes</w:t>
      </w:r>
    </w:p>
    <w:p w:rsidR="00BB264C" w:rsidRPr="00E11B5F" w:rsidRDefault="00BB264C"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Documentation on deploying the test framework</w:t>
      </w:r>
    </w:p>
    <w:p w:rsidR="00BB264C" w:rsidRPr="00E11B5F" w:rsidRDefault="00BB264C"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Logging facility for frameworks, when something goes wrong</w:t>
      </w:r>
    </w:p>
    <w:p w:rsidR="00BB264C" w:rsidRPr="00E11B5F" w:rsidRDefault="00BB264C"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Base driver support to run in multiple browsers</w:t>
      </w:r>
    </w:p>
    <w:p w:rsidR="00BB264C" w:rsidRPr="00E11B5F" w:rsidRDefault="00BB264C"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Good naming conventions for page class and test class naming</w:t>
      </w:r>
    </w:p>
    <w:p w:rsidR="00BB264C" w:rsidRPr="00E11B5F" w:rsidRDefault="00BB264C"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Tests should be independent when executing</w:t>
      </w:r>
    </w:p>
    <w:p w:rsidR="00BB264C" w:rsidRPr="00E11B5F" w:rsidRDefault="00BB264C"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Detailed reports on test executions and failures</w:t>
      </w:r>
    </w:p>
    <w:p w:rsidR="00BB264C" w:rsidRPr="00E11B5F" w:rsidRDefault="00BB264C"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Use design patterns and principals</w:t>
      </w:r>
    </w:p>
    <w:p w:rsidR="00BB264C" w:rsidRPr="00E11B5F" w:rsidRDefault="00BB264C"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Use BDD – But this is often not mandatory always</w:t>
      </w:r>
    </w:p>
    <w:p w:rsidR="00BB264C" w:rsidRPr="00E11B5F" w:rsidRDefault="00BB264C"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Screen shots on failures - Helps failure investigation easy.</w:t>
      </w:r>
    </w:p>
    <w:p w:rsidR="00BB264C" w:rsidRPr="00E11B5F" w:rsidRDefault="00BB264C"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Use dependency management like Maven for Java, Nuget for .net, PIP for Python</w:t>
      </w:r>
    </w:p>
    <w:p w:rsidR="00BB264C" w:rsidRPr="00E11B5F" w:rsidRDefault="00BB264C" w:rsidP="00E11B5F">
      <w:pPr>
        <w:spacing w:after="0" w:line="240" w:lineRule="auto"/>
        <w:rPr>
          <w:rFonts w:asciiTheme="majorHAnsi" w:hAnsiTheme="majorHAnsi"/>
          <w:sz w:val="18"/>
          <w:szCs w:val="18"/>
        </w:rPr>
      </w:pPr>
      <w:r w:rsidRPr="00E11B5F">
        <w:rPr>
          <w:rFonts w:asciiTheme="majorHAnsi" w:hAnsiTheme="majorHAnsi"/>
          <w:b/>
          <w:bCs/>
          <w:color w:val="FF0000"/>
          <w:sz w:val="18"/>
          <w:szCs w:val="18"/>
        </w:rPr>
        <w:t>1)  A = 10, 20, 30</w:t>
      </w:r>
      <w:r w:rsidRPr="00E11B5F">
        <w:rPr>
          <w:rFonts w:asciiTheme="majorHAnsi" w:hAnsiTheme="majorHAnsi"/>
          <w:sz w:val="18"/>
          <w:szCs w:val="18"/>
        </w:rPr>
        <w:br/>
      </w:r>
      <w:r w:rsidRPr="00E11B5F">
        <w:rPr>
          <w:rFonts w:asciiTheme="majorHAnsi" w:hAnsiTheme="majorHAnsi"/>
          <w:b/>
          <w:bCs/>
          <w:color w:val="FF0000"/>
          <w:sz w:val="18"/>
          <w:szCs w:val="18"/>
        </w:rPr>
        <w:t>In the above assignment operation, what is the data type of ‘A’ that Python appreciates as?</w:t>
      </w:r>
      <w:r w:rsidRPr="00E11B5F">
        <w:rPr>
          <w:rFonts w:asciiTheme="majorHAnsi" w:hAnsiTheme="majorHAnsi"/>
          <w:sz w:val="18"/>
          <w:szCs w:val="18"/>
        </w:rPr>
        <w:br/>
      </w:r>
      <w:r w:rsidRPr="00E11B5F">
        <w:rPr>
          <w:rFonts w:asciiTheme="majorHAnsi" w:hAnsiTheme="majorHAnsi"/>
          <w:sz w:val="18"/>
          <w:szCs w:val="18"/>
        </w:rPr>
        <w:br/>
        <w:t>Unlike other languages, Python appreciates ‘A’ as a tuple. When you print ‘A’, the output is (10,20,30). This type of assignment is called “Tuple Packing”.</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b/>
          <w:bCs/>
          <w:color w:val="FF0000"/>
          <w:sz w:val="18"/>
          <w:szCs w:val="18"/>
        </w:rPr>
        <w:t>2)  A = 1,2,3,4</w:t>
      </w:r>
      <w:r w:rsidRPr="00E11B5F">
        <w:rPr>
          <w:rFonts w:asciiTheme="majorHAnsi" w:hAnsiTheme="majorHAnsi"/>
          <w:sz w:val="18"/>
          <w:szCs w:val="18"/>
        </w:rPr>
        <w:br/>
      </w:r>
      <w:r w:rsidRPr="00E11B5F">
        <w:rPr>
          <w:rFonts w:asciiTheme="majorHAnsi" w:hAnsiTheme="majorHAnsi"/>
          <w:b/>
          <w:bCs/>
          <w:color w:val="FF0000"/>
          <w:sz w:val="18"/>
          <w:szCs w:val="18"/>
        </w:rPr>
        <w:t>      a,b,c,d = A</w:t>
      </w:r>
      <w:r w:rsidRPr="00E11B5F">
        <w:rPr>
          <w:rFonts w:asciiTheme="majorHAnsi" w:hAnsiTheme="majorHAnsi"/>
          <w:sz w:val="18"/>
          <w:szCs w:val="18"/>
        </w:rPr>
        <w:br/>
      </w:r>
      <w:r w:rsidRPr="00E11B5F">
        <w:rPr>
          <w:rFonts w:asciiTheme="majorHAnsi" w:hAnsiTheme="majorHAnsi"/>
          <w:b/>
          <w:bCs/>
          <w:color w:val="FF0000"/>
          <w:sz w:val="18"/>
          <w:szCs w:val="18"/>
        </w:rPr>
        <w:lastRenderedPageBreak/>
        <w:t>In the above assignment operations, what is the value assigned to the variable ‘d’?</w:t>
      </w:r>
      <w:r w:rsidRPr="00E11B5F">
        <w:rPr>
          <w:rFonts w:asciiTheme="majorHAnsi" w:hAnsiTheme="majorHAnsi"/>
          <w:sz w:val="18"/>
          <w:szCs w:val="18"/>
        </w:rPr>
        <w:br/>
      </w:r>
      <w:r w:rsidRPr="00E11B5F">
        <w:rPr>
          <w:rFonts w:asciiTheme="majorHAnsi" w:hAnsiTheme="majorHAnsi"/>
          <w:sz w:val="18"/>
          <w:szCs w:val="18"/>
        </w:rPr>
        <w:br/>
        <w:t>4 is the value assigned to d.  This type of assignment is called ‘Tuple Unpacking’.</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b/>
          <w:bCs/>
          <w:color w:val="FF0000"/>
          <w:sz w:val="18"/>
          <w:szCs w:val="18"/>
        </w:rPr>
        <w:t>3) a = 10</w:t>
      </w:r>
      <w:r w:rsidRPr="00E11B5F">
        <w:rPr>
          <w:rFonts w:asciiTheme="majorHAnsi" w:hAnsiTheme="majorHAnsi"/>
          <w:sz w:val="18"/>
          <w:szCs w:val="18"/>
        </w:rPr>
        <w:br/>
      </w:r>
      <w:r w:rsidRPr="00E11B5F">
        <w:rPr>
          <w:rFonts w:asciiTheme="majorHAnsi" w:hAnsiTheme="majorHAnsi"/>
          <w:b/>
          <w:bCs/>
          <w:color w:val="FF0000"/>
          <w:sz w:val="18"/>
          <w:szCs w:val="18"/>
        </w:rPr>
        <w:t>     b = 20</w:t>
      </w:r>
      <w:r w:rsidRPr="00E11B5F">
        <w:rPr>
          <w:rFonts w:asciiTheme="majorHAnsi" w:hAnsiTheme="majorHAnsi"/>
          <w:sz w:val="18"/>
          <w:szCs w:val="18"/>
        </w:rPr>
        <w:br/>
      </w:r>
      <w:r w:rsidRPr="00E11B5F">
        <w:rPr>
          <w:rFonts w:asciiTheme="majorHAnsi" w:hAnsiTheme="majorHAnsi"/>
          <w:b/>
          <w:bCs/>
          <w:color w:val="FF0000"/>
          <w:sz w:val="18"/>
          <w:szCs w:val="18"/>
        </w:rPr>
        <w:t>Swap these two Variables without using the third temporary variable?</w:t>
      </w:r>
      <w:r w:rsidRPr="00E11B5F">
        <w:rPr>
          <w:rFonts w:asciiTheme="majorHAnsi" w:hAnsiTheme="majorHAnsi"/>
          <w:sz w:val="18"/>
          <w:szCs w:val="18"/>
        </w:rPr>
        <w:br/>
      </w:r>
      <w:r w:rsidRPr="00E11B5F">
        <w:rPr>
          <w:rFonts w:asciiTheme="majorHAnsi" w:hAnsiTheme="majorHAnsi"/>
          <w:sz w:val="18"/>
          <w:szCs w:val="18"/>
        </w:rPr>
        <w:br/>
        <w:t>a, b = b, a </w:t>
      </w:r>
      <w:r w:rsidRPr="00E11B5F">
        <w:rPr>
          <w:rFonts w:asciiTheme="majorHAnsi" w:hAnsiTheme="majorHAnsi"/>
          <w:sz w:val="18"/>
          <w:szCs w:val="18"/>
        </w:rPr>
        <w:br/>
      </w:r>
      <w:r w:rsidRPr="00E11B5F">
        <w:rPr>
          <w:rFonts w:asciiTheme="majorHAnsi" w:hAnsiTheme="majorHAnsi"/>
          <w:sz w:val="18"/>
          <w:szCs w:val="18"/>
        </w:rPr>
        <w:br/>
        <w:t>This kind of assignment is called a parallel assignment.</w:t>
      </w:r>
      <w:r w:rsidRPr="00E11B5F">
        <w:rPr>
          <w:rFonts w:asciiTheme="majorHAnsi" w:hAnsiTheme="majorHAnsi"/>
          <w:sz w:val="18"/>
          <w:szCs w:val="18"/>
        </w:rPr>
        <w:br/>
      </w:r>
      <w:r w:rsidRPr="00E11B5F">
        <w:rPr>
          <w:rFonts w:asciiTheme="majorHAnsi" w:hAnsiTheme="majorHAnsi"/>
          <w:b/>
          <w:bCs/>
          <w:color w:val="FF0000"/>
          <w:sz w:val="18"/>
          <w:szCs w:val="18"/>
        </w:rPr>
        <w:br/>
        <w:t>4)  What is a Variable in Python?</w:t>
      </w:r>
      <w:r w:rsidRPr="00E11B5F">
        <w:rPr>
          <w:rFonts w:asciiTheme="majorHAnsi" w:hAnsiTheme="majorHAnsi"/>
          <w:sz w:val="18"/>
          <w:szCs w:val="18"/>
        </w:rPr>
        <w:br/>
        <w:t>When we say Name = ‘john’ in Python, the name is not storing the value ‘john’. But, ‘Name’ acts like a tag to refer to the object ‘john’. The object has types in Python but variables do not, all variables are just tags. All identifiers are variables in Python. Variables never store any data in Python.</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b/>
          <w:bCs/>
          <w:color w:val="FF0000"/>
          <w:sz w:val="18"/>
          <w:szCs w:val="18"/>
        </w:rPr>
        <w:t>5)  a = 10</w:t>
      </w:r>
      <w:r w:rsidRPr="00E11B5F">
        <w:rPr>
          <w:rFonts w:asciiTheme="majorHAnsi" w:hAnsiTheme="majorHAnsi"/>
          <w:sz w:val="18"/>
          <w:szCs w:val="18"/>
        </w:rPr>
        <w:br/>
      </w:r>
      <w:r w:rsidRPr="00E11B5F">
        <w:rPr>
          <w:rFonts w:asciiTheme="majorHAnsi" w:hAnsiTheme="majorHAnsi"/>
          <w:b/>
          <w:bCs/>
          <w:color w:val="FF0000"/>
          <w:sz w:val="18"/>
          <w:szCs w:val="18"/>
        </w:rPr>
        <w:t>     b = a</w:t>
      </w:r>
      <w:r w:rsidRPr="00E11B5F">
        <w:rPr>
          <w:rFonts w:asciiTheme="majorHAnsi" w:hAnsiTheme="majorHAnsi"/>
          <w:sz w:val="18"/>
          <w:szCs w:val="18"/>
        </w:rPr>
        <w:br/>
      </w:r>
      <w:r w:rsidRPr="00E11B5F">
        <w:rPr>
          <w:rFonts w:asciiTheme="majorHAnsi" w:hAnsiTheme="majorHAnsi"/>
          <w:b/>
          <w:bCs/>
          <w:color w:val="FF0000"/>
          <w:sz w:val="18"/>
          <w:szCs w:val="18"/>
        </w:rPr>
        <w:t>     a = 20</w:t>
      </w:r>
      <w:r w:rsidRPr="00E11B5F">
        <w:rPr>
          <w:rFonts w:asciiTheme="majorHAnsi" w:hAnsiTheme="majorHAnsi"/>
          <w:sz w:val="18"/>
          <w:szCs w:val="18"/>
        </w:rPr>
        <w:br/>
      </w:r>
      <w:r w:rsidRPr="00E11B5F">
        <w:rPr>
          <w:rFonts w:asciiTheme="majorHAnsi" w:hAnsiTheme="majorHAnsi"/>
          <w:b/>
          <w:bCs/>
          <w:color w:val="FF0000"/>
          <w:sz w:val="18"/>
          <w:szCs w:val="18"/>
        </w:rPr>
        <w:t>     print b</w:t>
      </w:r>
      <w:r w:rsidRPr="00E11B5F">
        <w:rPr>
          <w:rFonts w:asciiTheme="majorHAnsi" w:hAnsiTheme="majorHAnsi"/>
          <w:sz w:val="18"/>
          <w:szCs w:val="18"/>
        </w:rPr>
        <w:br/>
      </w:r>
      <w:r w:rsidRPr="00E11B5F">
        <w:rPr>
          <w:rFonts w:asciiTheme="majorHAnsi" w:hAnsiTheme="majorHAnsi"/>
          <w:b/>
          <w:bCs/>
          <w:color w:val="FF0000"/>
          <w:sz w:val="18"/>
          <w:szCs w:val="18"/>
        </w:rPr>
        <w:t>What is the output?</w:t>
      </w:r>
      <w:r w:rsidRPr="00E11B5F">
        <w:rPr>
          <w:rFonts w:asciiTheme="majorHAnsi" w:hAnsiTheme="majorHAnsi"/>
          <w:sz w:val="18"/>
          <w:szCs w:val="18"/>
        </w:rPr>
        <w:br/>
        <w:t>Output is 10.</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b/>
          <w:bCs/>
          <w:color w:val="FF0000"/>
          <w:sz w:val="18"/>
          <w:szCs w:val="18"/>
        </w:rPr>
        <w:t>6) How do you find the type and identification number of an object in Python?</w:t>
      </w:r>
      <w:r w:rsidRPr="00E11B5F">
        <w:rPr>
          <w:rFonts w:asciiTheme="majorHAnsi" w:hAnsiTheme="majorHAnsi"/>
          <w:sz w:val="18"/>
          <w:szCs w:val="18"/>
        </w:rPr>
        <w:br/>
        <w:t>type() gives the type of the object that variable is pointing to, and id() give the unique identification number of the object that variable is pointing to. Ex:</w:t>
      </w:r>
      <w:r w:rsidRPr="00E11B5F">
        <w:rPr>
          <w:rFonts w:asciiTheme="majorHAnsi" w:hAnsiTheme="majorHAnsi"/>
          <w:sz w:val="18"/>
          <w:szCs w:val="18"/>
        </w:rPr>
        <w:br/>
      </w:r>
      <w:r w:rsidRPr="00E11B5F">
        <w:rPr>
          <w:rFonts w:asciiTheme="majorHAnsi" w:hAnsiTheme="majorHAnsi"/>
          <w:sz w:val="18"/>
          <w:szCs w:val="18"/>
        </w:rPr>
        <w:br/>
        <w:t>print(type(b)) #</w:t>
      </w:r>
      <w:r w:rsidRPr="00E11B5F">
        <w:rPr>
          <w:rFonts w:asciiTheme="majorHAnsi" w:hAnsiTheme="majorHAnsi"/>
          <w:sz w:val="18"/>
          <w:szCs w:val="18"/>
        </w:rPr>
        <w:br/>
        <w:t>print(id(b)) #1452987584</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b/>
          <w:bCs/>
          <w:color w:val="FF0000"/>
          <w:sz w:val="18"/>
          <w:szCs w:val="18"/>
        </w:rPr>
        <w:t>7)  a = 0101</w:t>
      </w:r>
      <w:r w:rsidRPr="00E11B5F">
        <w:rPr>
          <w:rFonts w:asciiTheme="majorHAnsi" w:hAnsiTheme="majorHAnsi"/>
          <w:sz w:val="18"/>
          <w:szCs w:val="18"/>
        </w:rPr>
        <w:br/>
      </w:r>
      <w:r w:rsidRPr="00E11B5F">
        <w:rPr>
          <w:rFonts w:asciiTheme="majorHAnsi" w:hAnsiTheme="majorHAnsi"/>
          <w:b/>
          <w:bCs/>
          <w:color w:val="FF0000"/>
          <w:sz w:val="18"/>
          <w:szCs w:val="18"/>
        </w:rPr>
        <w:t>    b = 2</w:t>
      </w:r>
      <w:r w:rsidRPr="00E11B5F">
        <w:rPr>
          <w:rFonts w:asciiTheme="majorHAnsi" w:hAnsiTheme="majorHAnsi"/>
          <w:sz w:val="18"/>
          <w:szCs w:val="18"/>
        </w:rPr>
        <w:br/>
      </w:r>
      <w:r w:rsidRPr="00E11B5F">
        <w:rPr>
          <w:rFonts w:asciiTheme="majorHAnsi" w:hAnsiTheme="majorHAnsi"/>
          <w:b/>
          <w:bCs/>
          <w:color w:val="FF0000"/>
          <w:sz w:val="18"/>
          <w:szCs w:val="18"/>
        </w:rPr>
        <w:t>    c = a+b</w:t>
      </w:r>
      <w:r w:rsidRPr="00E11B5F">
        <w:rPr>
          <w:rFonts w:asciiTheme="majorHAnsi" w:hAnsiTheme="majorHAnsi"/>
          <w:sz w:val="18"/>
          <w:szCs w:val="18"/>
        </w:rPr>
        <w:br/>
      </w:r>
      <w:r w:rsidRPr="00E11B5F">
        <w:rPr>
          <w:rFonts w:asciiTheme="majorHAnsi" w:hAnsiTheme="majorHAnsi"/>
          <w:b/>
          <w:bCs/>
          <w:color w:val="FF0000"/>
          <w:sz w:val="18"/>
          <w:szCs w:val="18"/>
        </w:rPr>
        <w:br/>
        <w:t>What is the Value of c?</w:t>
      </w:r>
      <w:r w:rsidRPr="00E11B5F">
        <w:rPr>
          <w:rFonts w:asciiTheme="majorHAnsi" w:hAnsiTheme="majorHAnsi"/>
          <w:sz w:val="18"/>
          <w:szCs w:val="18"/>
        </w:rPr>
        <w:br/>
      </w:r>
      <w:r w:rsidRPr="00E11B5F">
        <w:rPr>
          <w:rFonts w:asciiTheme="majorHAnsi" w:hAnsiTheme="majorHAnsi"/>
          <w:sz w:val="18"/>
          <w:szCs w:val="18"/>
        </w:rPr>
        <w:br/>
        <w:t>In Python2, any number with leading 0 is interpreted as an octal number. So, variable a points to 65(Equalent in Decimal) then the variable c will be pointing to the value 67 i.e 65+2.In Python3, a=0101  (Doesn’t support syntax)</w:t>
      </w:r>
      <w:r w:rsidRPr="00E11B5F">
        <w:rPr>
          <w:rFonts w:asciiTheme="majorHAnsi" w:hAnsiTheme="majorHAnsi"/>
          <w:sz w:val="18"/>
          <w:szCs w:val="18"/>
        </w:rPr>
        <w:br/>
      </w:r>
      <w:r w:rsidRPr="00E11B5F">
        <w:rPr>
          <w:rFonts w:asciiTheme="majorHAnsi" w:hAnsiTheme="majorHAnsi"/>
          <w:b/>
          <w:bCs/>
          <w:sz w:val="18"/>
          <w:szCs w:val="18"/>
        </w:rPr>
        <w:br/>
      </w:r>
      <w:r w:rsidRPr="00E11B5F">
        <w:rPr>
          <w:rFonts w:asciiTheme="majorHAnsi" w:hAnsiTheme="majorHAnsi"/>
          <w:b/>
          <w:bCs/>
          <w:color w:val="FF0000"/>
          <w:sz w:val="18"/>
          <w:szCs w:val="18"/>
        </w:rPr>
        <w:t>8) What are the Arithmetic Operators that Python supports?</w:t>
      </w:r>
      <w:r w:rsidRPr="00E11B5F">
        <w:rPr>
          <w:rFonts w:asciiTheme="majorHAnsi" w:hAnsiTheme="majorHAnsi"/>
          <w:sz w:val="18"/>
          <w:szCs w:val="18"/>
        </w:rPr>
        <w:br/>
      </w:r>
      <w:r w:rsidRPr="00E11B5F">
        <w:rPr>
          <w:rFonts w:asciiTheme="majorHAnsi" w:hAnsiTheme="majorHAnsi"/>
          <w:b/>
          <w:bCs/>
          <w:color w:val="FF0000"/>
          <w:sz w:val="18"/>
          <w:szCs w:val="18"/>
        </w:rPr>
        <w:br/>
      </w:r>
    </w:p>
    <w:p w:rsidR="00BB264C" w:rsidRPr="00E11B5F" w:rsidRDefault="00BB264C" w:rsidP="00E11B5F">
      <w:pPr>
        <w:spacing w:after="0" w:line="240" w:lineRule="auto"/>
        <w:rPr>
          <w:rFonts w:asciiTheme="majorHAnsi" w:hAnsiTheme="majorHAnsi"/>
          <w:sz w:val="18"/>
          <w:szCs w:val="18"/>
        </w:rPr>
      </w:pPr>
      <w:r w:rsidRPr="00E11B5F">
        <w:rPr>
          <w:rFonts w:asciiTheme="majorHAnsi" w:hAnsiTheme="majorHAnsi"/>
          <w:noProof/>
          <w:sz w:val="18"/>
          <w:szCs w:val="18"/>
        </w:rPr>
        <w:lastRenderedPageBreak/>
        <w:drawing>
          <wp:inline distT="0" distB="0" distL="0" distR="0">
            <wp:extent cx="5829935" cy="5574030"/>
            <wp:effectExtent l="19050" t="0" r="0" b="0"/>
            <wp:docPr id="177" name="Picture 177" descr="https://3.bp.blogspot.com/-GOyKcIimBbU/XKx3TjfDl8I/AAAAAAAAQUM/RLVvIrhH0-cuV5pWZIv8EkB0_5o30b1rACLcBGAs/s1600/OPERA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3.bp.blogspot.com/-GOyKcIimBbU/XKx3TjfDl8I/AAAAAAAAQUM/RLVvIrhH0-cuV5pWZIv8EkB0_5o30b1rACLcBGAs/s1600/OPERATORS.png"/>
                    <pic:cNvPicPr>
                      <a:picLocks noChangeAspect="1" noChangeArrowheads="1"/>
                    </pic:cNvPicPr>
                  </pic:nvPicPr>
                  <pic:blipFill>
                    <a:blip r:embed="rId41"/>
                    <a:srcRect/>
                    <a:stretch>
                      <a:fillRect/>
                    </a:stretch>
                  </pic:blipFill>
                  <pic:spPr bwMode="auto">
                    <a:xfrm>
                      <a:off x="0" y="0"/>
                      <a:ext cx="5829935" cy="5574030"/>
                    </a:xfrm>
                    <a:prstGeom prst="rect">
                      <a:avLst/>
                    </a:prstGeom>
                    <a:noFill/>
                    <a:ln w="9525">
                      <a:noFill/>
                      <a:miter lim="800000"/>
                      <a:headEnd/>
                      <a:tailEnd/>
                    </a:ln>
                  </pic:spPr>
                </pic:pic>
              </a:graphicData>
            </a:graphic>
          </wp:inline>
        </w:drawing>
      </w:r>
    </w:p>
    <w:p w:rsidR="00BB264C" w:rsidRPr="00E11B5F" w:rsidRDefault="00BB264C" w:rsidP="00E11B5F">
      <w:pPr>
        <w:spacing w:after="0" w:line="240" w:lineRule="auto"/>
        <w:rPr>
          <w:rFonts w:asciiTheme="majorHAnsi" w:hAnsiTheme="majorHAnsi"/>
          <w:sz w:val="18"/>
          <w:szCs w:val="18"/>
        </w:rPr>
      </w:pPr>
      <w:r w:rsidRPr="00E11B5F">
        <w:rPr>
          <w:rFonts w:asciiTheme="majorHAnsi" w:hAnsiTheme="majorHAnsi"/>
          <w:sz w:val="18"/>
          <w:szCs w:val="18"/>
        </w:rPr>
        <w:br/>
      </w:r>
      <w:r w:rsidRPr="00E11B5F">
        <w:rPr>
          <w:rFonts w:asciiTheme="majorHAnsi" w:hAnsiTheme="majorHAnsi"/>
          <w:b/>
          <w:bCs/>
          <w:color w:val="FF0000"/>
          <w:sz w:val="18"/>
          <w:szCs w:val="18"/>
          <w:shd w:val="clear" w:color="auto" w:fill="FFFFFF"/>
        </w:rPr>
        <w:t>10)  What are the basic Data Types Supported by Python?</w:t>
      </w:r>
      <w:r w:rsidRPr="00E11B5F">
        <w:rPr>
          <w:rFonts w:asciiTheme="majorHAnsi" w:hAnsiTheme="majorHAnsi"/>
          <w:sz w:val="18"/>
          <w:szCs w:val="18"/>
        </w:rPr>
        <w:br/>
      </w:r>
      <w:r w:rsidRPr="00E11B5F">
        <w:rPr>
          <w:rFonts w:asciiTheme="majorHAnsi" w:hAnsiTheme="majorHAnsi"/>
          <w:sz w:val="18"/>
          <w:szCs w:val="18"/>
          <w:shd w:val="clear" w:color="auto" w:fill="FFFFFF"/>
        </w:rPr>
        <w:t>Numeric Data types: int, long, float, NoneType</w:t>
      </w:r>
      <w:r w:rsidRPr="00E11B5F">
        <w:rPr>
          <w:rFonts w:asciiTheme="majorHAnsi" w:hAnsiTheme="majorHAnsi"/>
          <w:sz w:val="18"/>
          <w:szCs w:val="18"/>
        </w:rPr>
        <w:br/>
      </w:r>
      <w:r w:rsidRPr="00E11B5F">
        <w:rPr>
          <w:rFonts w:asciiTheme="majorHAnsi" w:hAnsiTheme="majorHAnsi"/>
          <w:sz w:val="18"/>
          <w:szCs w:val="18"/>
          <w:shd w:val="clear" w:color="auto" w:fill="FFFFFF"/>
        </w:rPr>
        <w:t>String: str</w:t>
      </w:r>
      <w:r w:rsidRPr="00E11B5F">
        <w:rPr>
          <w:rFonts w:asciiTheme="majorHAnsi" w:hAnsiTheme="majorHAnsi"/>
          <w:sz w:val="18"/>
          <w:szCs w:val="18"/>
        </w:rPr>
        <w:br/>
      </w:r>
      <w:r w:rsidRPr="00E11B5F">
        <w:rPr>
          <w:rFonts w:asciiTheme="majorHAnsi" w:hAnsiTheme="majorHAnsi"/>
          <w:sz w:val="18"/>
          <w:szCs w:val="18"/>
          <w:shd w:val="clear" w:color="auto" w:fill="FFFFFF"/>
        </w:rPr>
        <w:t>Boolean: (True, False)</w:t>
      </w:r>
      <w:r w:rsidRPr="00E11B5F">
        <w:rPr>
          <w:rFonts w:asciiTheme="majorHAnsi" w:hAnsiTheme="majorHAnsi"/>
          <w:sz w:val="18"/>
          <w:szCs w:val="18"/>
        </w:rPr>
        <w:br/>
      </w:r>
      <w:r w:rsidRPr="00E11B5F">
        <w:rPr>
          <w:rFonts w:asciiTheme="majorHAnsi" w:hAnsiTheme="majorHAnsi"/>
          <w:sz w:val="18"/>
          <w:szCs w:val="18"/>
          <w:shd w:val="clear" w:color="auto" w:fill="FFFFFF"/>
        </w:rPr>
        <w:t>NoneType: None</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11) How do you check whether the two variables are pointing to the same object in Python?</w:t>
      </w:r>
      <w:r w:rsidRPr="00E11B5F">
        <w:rPr>
          <w:rFonts w:asciiTheme="majorHAnsi" w:hAnsiTheme="majorHAnsi"/>
          <w:sz w:val="18"/>
          <w:szCs w:val="18"/>
        </w:rPr>
        <w:br/>
      </w:r>
      <w:r w:rsidRPr="00E11B5F">
        <w:rPr>
          <w:rFonts w:asciiTheme="majorHAnsi" w:hAnsiTheme="majorHAnsi"/>
          <w:sz w:val="18"/>
          <w:szCs w:val="18"/>
          <w:shd w:val="clear" w:color="auto" w:fill="FFFFFF"/>
        </w:rPr>
        <w:t>In Python, we have an operation called ‘is’ operator, which returns true if the two variables are pointing to the same object.</w:t>
      </w:r>
      <w:r w:rsidRPr="00E11B5F">
        <w:rPr>
          <w:rFonts w:asciiTheme="majorHAnsi" w:hAnsiTheme="majorHAnsi"/>
          <w:sz w:val="18"/>
          <w:szCs w:val="18"/>
        </w:rPr>
        <w:br/>
      </w:r>
      <w:r w:rsidRPr="00E11B5F">
        <w:rPr>
          <w:rFonts w:asciiTheme="majorHAnsi" w:hAnsiTheme="majorHAnsi"/>
          <w:sz w:val="18"/>
          <w:szCs w:val="18"/>
          <w:shd w:val="clear" w:color="auto" w:fill="FFFFFF"/>
        </w:rPr>
        <w:br/>
        <w:t>Example:</w:t>
      </w:r>
      <w:r w:rsidRPr="00E11B5F">
        <w:rPr>
          <w:rFonts w:asciiTheme="majorHAnsi" w:hAnsiTheme="majorHAnsi"/>
          <w:sz w:val="18"/>
          <w:szCs w:val="18"/>
        </w:rPr>
        <w:br/>
      </w:r>
      <w:r w:rsidRPr="00E11B5F">
        <w:rPr>
          <w:rFonts w:asciiTheme="majorHAnsi" w:hAnsiTheme="majorHAnsi"/>
          <w:sz w:val="18"/>
          <w:szCs w:val="18"/>
          <w:shd w:val="clear" w:color="auto" w:fill="FFFFFF"/>
        </w:rPr>
        <w:t>a = "Hello world"</w:t>
      </w:r>
      <w:r w:rsidRPr="00E11B5F">
        <w:rPr>
          <w:rFonts w:asciiTheme="majorHAnsi" w:hAnsiTheme="majorHAnsi"/>
          <w:sz w:val="18"/>
          <w:szCs w:val="18"/>
        </w:rPr>
        <w:br/>
      </w:r>
      <w:r w:rsidRPr="00E11B5F">
        <w:rPr>
          <w:rFonts w:asciiTheme="majorHAnsi" w:hAnsiTheme="majorHAnsi"/>
          <w:sz w:val="18"/>
          <w:szCs w:val="18"/>
          <w:shd w:val="clear" w:color="auto" w:fill="FFFFFF"/>
        </w:rPr>
        <w:t>c = a</w:t>
      </w:r>
      <w:r w:rsidRPr="00E11B5F">
        <w:rPr>
          <w:rFonts w:asciiTheme="majorHAnsi" w:hAnsiTheme="majorHAnsi"/>
          <w:sz w:val="18"/>
          <w:szCs w:val="18"/>
        </w:rPr>
        <w:br/>
      </w:r>
      <w:r w:rsidRPr="00E11B5F">
        <w:rPr>
          <w:rFonts w:asciiTheme="majorHAnsi" w:hAnsiTheme="majorHAnsi"/>
          <w:sz w:val="18"/>
          <w:szCs w:val="18"/>
          <w:shd w:val="clear" w:color="auto" w:fill="FFFFFF"/>
        </w:rPr>
        <w:t>print(a is c) #Returns true if the two variables are pointing to the same object</w:t>
      </w:r>
      <w:r w:rsidRPr="00E11B5F">
        <w:rPr>
          <w:rFonts w:asciiTheme="majorHAnsi" w:hAnsiTheme="majorHAnsi"/>
          <w:sz w:val="18"/>
          <w:szCs w:val="18"/>
        </w:rPr>
        <w:br/>
      </w:r>
      <w:r w:rsidRPr="00E11B5F">
        <w:rPr>
          <w:rFonts w:asciiTheme="majorHAnsi" w:hAnsiTheme="majorHAnsi"/>
          <w:sz w:val="18"/>
          <w:szCs w:val="18"/>
          <w:shd w:val="clear" w:color="auto" w:fill="FFFFFF"/>
        </w:rPr>
        <w:t>print(id(a)) #64450416</w:t>
      </w:r>
      <w:r w:rsidRPr="00E11B5F">
        <w:rPr>
          <w:rFonts w:asciiTheme="majorHAnsi" w:hAnsiTheme="majorHAnsi"/>
          <w:sz w:val="18"/>
          <w:szCs w:val="18"/>
        </w:rPr>
        <w:br/>
      </w:r>
      <w:r w:rsidRPr="00E11B5F">
        <w:rPr>
          <w:rFonts w:asciiTheme="majorHAnsi" w:hAnsiTheme="majorHAnsi"/>
          <w:sz w:val="18"/>
          <w:szCs w:val="18"/>
          <w:shd w:val="clear" w:color="auto" w:fill="FFFFFF"/>
        </w:rPr>
        <w:t>print(id(c)) #64450416</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12) What is for-else and while-else in Python?</w:t>
      </w:r>
      <w:r w:rsidRPr="00E11B5F">
        <w:rPr>
          <w:rFonts w:asciiTheme="majorHAnsi" w:hAnsiTheme="majorHAnsi"/>
          <w:sz w:val="18"/>
          <w:szCs w:val="18"/>
        </w:rPr>
        <w:br/>
      </w:r>
      <w:r w:rsidRPr="00E11B5F">
        <w:rPr>
          <w:rFonts w:asciiTheme="majorHAnsi" w:hAnsiTheme="majorHAnsi"/>
          <w:sz w:val="18"/>
          <w:szCs w:val="18"/>
          <w:shd w:val="clear" w:color="auto" w:fill="FFFFFF"/>
        </w:rPr>
        <w:t>Python provides an interesting way of handling loops by providing a function to write else block in case the loop is not satisfying the condition.</w:t>
      </w:r>
      <w:r w:rsidRPr="00E11B5F">
        <w:rPr>
          <w:rFonts w:asciiTheme="majorHAnsi" w:hAnsiTheme="majorHAnsi"/>
          <w:sz w:val="18"/>
          <w:szCs w:val="18"/>
        </w:rPr>
        <w:br/>
      </w:r>
      <w:r w:rsidRPr="00E11B5F">
        <w:rPr>
          <w:rFonts w:asciiTheme="majorHAnsi" w:hAnsiTheme="majorHAnsi"/>
          <w:sz w:val="18"/>
          <w:szCs w:val="18"/>
          <w:shd w:val="clear" w:color="auto" w:fill="FFFFFF"/>
        </w:rPr>
        <w:lastRenderedPageBreak/>
        <w:br/>
        <w:t>Example :</w:t>
      </w:r>
      <w:r w:rsidRPr="00E11B5F">
        <w:rPr>
          <w:rFonts w:asciiTheme="majorHAnsi" w:hAnsiTheme="majorHAnsi"/>
          <w:sz w:val="18"/>
          <w:szCs w:val="18"/>
        </w:rPr>
        <w:br/>
      </w:r>
      <w:r w:rsidRPr="00E11B5F">
        <w:rPr>
          <w:rFonts w:asciiTheme="majorHAnsi" w:hAnsiTheme="majorHAnsi"/>
          <w:sz w:val="18"/>
          <w:szCs w:val="18"/>
          <w:shd w:val="clear" w:color="auto" w:fill="FFFFFF"/>
        </w:rPr>
        <w:br/>
        <w:t>a = "Hello world"</w:t>
      </w:r>
      <w:r w:rsidRPr="00E11B5F">
        <w:rPr>
          <w:rFonts w:asciiTheme="majorHAnsi" w:hAnsiTheme="majorHAnsi"/>
          <w:sz w:val="18"/>
          <w:szCs w:val="18"/>
        </w:rPr>
        <w:br/>
      </w:r>
      <w:r w:rsidRPr="00E11B5F">
        <w:rPr>
          <w:rFonts w:asciiTheme="majorHAnsi" w:hAnsiTheme="majorHAnsi"/>
          <w:sz w:val="18"/>
          <w:szCs w:val="18"/>
          <w:shd w:val="clear" w:color="auto" w:fill="FFFFFF"/>
        </w:rPr>
        <w:t>c = a</w:t>
      </w:r>
      <w:r w:rsidRPr="00E11B5F">
        <w:rPr>
          <w:rFonts w:asciiTheme="majorHAnsi" w:hAnsiTheme="majorHAnsi"/>
          <w:sz w:val="18"/>
          <w:szCs w:val="18"/>
        </w:rPr>
        <w:br/>
      </w:r>
      <w:r w:rsidRPr="00E11B5F">
        <w:rPr>
          <w:rFonts w:asciiTheme="majorHAnsi" w:hAnsiTheme="majorHAnsi"/>
          <w:sz w:val="18"/>
          <w:szCs w:val="18"/>
          <w:shd w:val="clear" w:color="auto" w:fill="FFFFFF"/>
        </w:rPr>
        <w:t>print(a is c) #Returns true if the two variables are pointing to the same object</w:t>
      </w:r>
      <w:r w:rsidRPr="00E11B5F">
        <w:rPr>
          <w:rFonts w:asciiTheme="majorHAnsi" w:hAnsiTheme="majorHAnsi"/>
          <w:sz w:val="18"/>
          <w:szCs w:val="18"/>
        </w:rPr>
        <w:br/>
      </w:r>
      <w:r w:rsidRPr="00E11B5F">
        <w:rPr>
          <w:rFonts w:asciiTheme="majorHAnsi" w:hAnsiTheme="majorHAnsi"/>
          <w:sz w:val="18"/>
          <w:szCs w:val="18"/>
          <w:shd w:val="clear" w:color="auto" w:fill="FFFFFF"/>
        </w:rPr>
        <w:t>print(id(a)) #64450416</w:t>
      </w:r>
      <w:r w:rsidRPr="00E11B5F">
        <w:rPr>
          <w:rFonts w:asciiTheme="majorHAnsi" w:hAnsiTheme="majorHAnsi"/>
          <w:sz w:val="18"/>
          <w:szCs w:val="18"/>
        </w:rPr>
        <w:br/>
      </w:r>
      <w:r w:rsidRPr="00E11B5F">
        <w:rPr>
          <w:rFonts w:asciiTheme="majorHAnsi" w:hAnsiTheme="majorHAnsi"/>
          <w:sz w:val="18"/>
          <w:szCs w:val="18"/>
          <w:shd w:val="clear" w:color="auto" w:fill="FFFFFF"/>
        </w:rPr>
        <w:t>print(id(c)) #64450416</w:t>
      </w:r>
      <w:r w:rsidRPr="00E11B5F">
        <w:rPr>
          <w:rFonts w:asciiTheme="majorHAnsi" w:hAnsiTheme="majorHAnsi"/>
          <w:sz w:val="18"/>
          <w:szCs w:val="18"/>
        </w:rPr>
        <w:br/>
      </w:r>
      <w:r w:rsidRPr="00E11B5F">
        <w:rPr>
          <w:rFonts w:asciiTheme="majorHAnsi" w:hAnsiTheme="majorHAnsi"/>
          <w:sz w:val="18"/>
          <w:szCs w:val="18"/>
          <w:shd w:val="clear" w:color="auto" w:fill="FFFFFF"/>
        </w:rPr>
        <w:br/>
        <w:t>The same is true with while-else too.</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13) How do you programmatically know the version of Python you are using?</w:t>
      </w:r>
      <w:r w:rsidRPr="00E11B5F">
        <w:rPr>
          <w:rFonts w:asciiTheme="majorHAnsi" w:hAnsiTheme="majorHAnsi"/>
          <w:sz w:val="18"/>
          <w:szCs w:val="18"/>
        </w:rPr>
        <w:br/>
      </w:r>
      <w:r w:rsidRPr="00E11B5F">
        <w:rPr>
          <w:rFonts w:asciiTheme="majorHAnsi" w:hAnsiTheme="majorHAnsi"/>
          <w:sz w:val="18"/>
          <w:szCs w:val="18"/>
          <w:shd w:val="clear" w:color="auto" w:fill="FFFFFF"/>
        </w:rPr>
        <w:t>The version property under sys module will give the version of Python that we are using.</w:t>
      </w:r>
      <w:r w:rsidRPr="00E11B5F">
        <w:rPr>
          <w:rFonts w:asciiTheme="majorHAnsi" w:hAnsiTheme="majorHAnsi"/>
          <w:sz w:val="18"/>
          <w:szCs w:val="18"/>
        </w:rPr>
        <w:br/>
      </w:r>
      <w:r w:rsidRPr="00E11B5F">
        <w:rPr>
          <w:rFonts w:asciiTheme="majorHAnsi" w:hAnsiTheme="majorHAnsi"/>
          <w:sz w:val="18"/>
          <w:szCs w:val="18"/>
          <w:shd w:val="clear" w:color="auto" w:fill="FFFFFF"/>
        </w:rPr>
        <w:t>import sysprint(sys.version)</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14) How do you find the number of references pointing to a particular object?</w:t>
      </w:r>
      <w:r w:rsidRPr="00E11B5F">
        <w:rPr>
          <w:rFonts w:asciiTheme="majorHAnsi" w:hAnsiTheme="majorHAnsi"/>
          <w:sz w:val="18"/>
          <w:szCs w:val="18"/>
        </w:rPr>
        <w:br/>
      </w:r>
      <w:r w:rsidRPr="00E11B5F">
        <w:rPr>
          <w:rFonts w:asciiTheme="majorHAnsi" w:hAnsiTheme="majorHAnsi"/>
          <w:sz w:val="18"/>
          <w:szCs w:val="18"/>
          <w:shd w:val="clear" w:color="auto" w:fill="FFFFFF"/>
        </w:rPr>
        <w:t>The getrefcount() function in the sys module gives the number of references pointing to a particular object including its own reference. </w:t>
      </w:r>
      <w:r w:rsidRPr="00E11B5F">
        <w:rPr>
          <w:rFonts w:asciiTheme="majorHAnsi" w:hAnsiTheme="majorHAnsi"/>
          <w:sz w:val="18"/>
          <w:szCs w:val="18"/>
        </w:rPr>
        <w:br/>
      </w:r>
      <w:r w:rsidRPr="00E11B5F">
        <w:rPr>
          <w:rFonts w:asciiTheme="majorHAnsi" w:hAnsiTheme="majorHAnsi"/>
          <w:sz w:val="18"/>
          <w:szCs w:val="18"/>
          <w:shd w:val="clear" w:color="auto" w:fill="FFFFFF"/>
        </w:rPr>
        <w:br/>
        <w:t>import sys</w:t>
      </w:r>
      <w:r w:rsidRPr="00E11B5F">
        <w:rPr>
          <w:rFonts w:asciiTheme="majorHAnsi" w:hAnsiTheme="majorHAnsi"/>
          <w:sz w:val="18"/>
          <w:szCs w:val="18"/>
        </w:rPr>
        <w:br/>
      </w:r>
      <w:r w:rsidRPr="00E11B5F">
        <w:rPr>
          <w:rFonts w:asciiTheme="majorHAnsi" w:hAnsiTheme="majorHAnsi"/>
          <w:sz w:val="18"/>
          <w:szCs w:val="18"/>
          <w:shd w:val="clear" w:color="auto" w:fill="FFFFFF"/>
        </w:rPr>
        <w:t>x = "JohnShekar"</w:t>
      </w:r>
      <w:r w:rsidRPr="00E11B5F">
        <w:rPr>
          <w:rFonts w:asciiTheme="majorHAnsi" w:hAnsiTheme="majorHAnsi"/>
          <w:sz w:val="18"/>
          <w:szCs w:val="18"/>
        </w:rPr>
        <w:br/>
      </w:r>
      <w:r w:rsidRPr="00E11B5F">
        <w:rPr>
          <w:rFonts w:asciiTheme="majorHAnsi" w:hAnsiTheme="majorHAnsi"/>
          <w:sz w:val="18"/>
          <w:szCs w:val="18"/>
          <w:shd w:val="clear" w:color="auto" w:fill="FFFFFF"/>
        </w:rPr>
        <w:t>y = xprint(sys.getrefcount(x))</w:t>
      </w:r>
      <w:r w:rsidRPr="00E11B5F">
        <w:rPr>
          <w:rFonts w:asciiTheme="majorHAnsi" w:hAnsiTheme="majorHAnsi"/>
          <w:sz w:val="18"/>
          <w:szCs w:val="18"/>
        </w:rPr>
        <w:br/>
      </w:r>
      <w:r w:rsidRPr="00E11B5F">
        <w:rPr>
          <w:rFonts w:asciiTheme="majorHAnsi" w:hAnsiTheme="majorHAnsi"/>
          <w:sz w:val="18"/>
          <w:szCs w:val="18"/>
          <w:shd w:val="clear" w:color="auto" w:fill="FFFFFF"/>
        </w:rPr>
        <w:br/>
        <w:t>Here, the object ‘JohnShekar’ is referred by x, y and getrefcount() function itself. So the output is 3. </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15) How do you dispose a variable in Python?</w:t>
      </w:r>
      <w:r w:rsidRPr="00E11B5F">
        <w:rPr>
          <w:rFonts w:asciiTheme="majorHAnsi" w:hAnsiTheme="majorHAnsi"/>
          <w:sz w:val="18"/>
          <w:szCs w:val="18"/>
        </w:rPr>
        <w:br/>
      </w:r>
      <w:r w:rsidRPr="00E11B5F">
        <w:rPr>
          <w:rFonts w:asciiTheme="majorHAnsi" w:hAnsiTheme="majorHAnsi"/>
          <w:sz w:val="18"/>
          <w:szCs w:val="18"/>
          <w:shd w:val="clear" w:color="auto" w:fill="FFFFFF"/>
        </w:rPr>
        <w:t>‘del’ is the keyword statement used in Python to delete a reference variable to an object.</w:t>
      </w:r>
      <w:r w:rsidRPr="00E11B5F">
        <w:rPr>
          <w:rFonts w:asciiTheme="majorHAnsi" w:hAnsiTheme="majorHAnsi"/>
          <w:sz w:val="18"/>
          <w:szCs w:val="18"/>
        </w:rPr>
        <w:br/>
      </w:r>
      <w:r w:rsidRPr="00E11B5F">
        <w:rPr>
          <w:rFonts w:asciiTheme="majorHAnsi" w:hAnsiTheme="majorHAnsi"/>
          <w:sz w:val="18"/>
          <w:szCs w:val="18"/>
          <w:shd w:val="clear" w:color="auto" w:fill="FFFFFF"/>
        </w:rPr>
        <w:br/>
        <w:t>import sys</w:t>
      </w:r>
      <w:r w:rsidRPr="00E11B5F">
        <w:rPr>
          <w:rFonts w:asciiTheme="majorHAnsi" w:hAnsiTheme="majorHAnsi"/>
          <w:sz w:val="18"/>
          <w:szCs w:val="18"/>
        </w:rPr>
        <w:br/>
      </w:r>
      <w:r w:rsidRPr="00E11B5F">
        <w:rPr>
          <w:rFonts w:asciiTheme="majorHAnsi" w:hAnsiTheme="majorHAnsi"/>
          <w:sz w:val="18"/>
          <w:szCs w:val="18"/>
          <w:shd w:val="clear" w:color="auto" w:fill="FFFFFF"/>
        </w:rPr>
        <w:t>x = "JohnShekar"</w:t>
      </w:r>
      <w:r w:rsidRPr="00E11B5F">
        <w:rPr>
          <w:rFonts w:asciiTheme="majorHAnsi" w:hAnsiTheme="majorHAnsi"/>
          <w:sz w:val="18"/>
          <w:szCs w:val="18"/>
        </w:rPr>
        <w:br/>
      </w:r>
      <w:r w:rsidRPr="00E11B5F">
        <w:rPr>
          <w:rFonts w:asciiTheme="majorHAnsi" w:hAnsiTheme="majorHAnsi"/>
          <w:sz w:val="18"/>
          <w:szCs w:val="18"/>
          <w:shd w:val="clear" w:color="auto" w:fill="FFFFFF"/>
        </w:rPr>
        <w:t>y = xprint(sys.getrefcount(x))</w:t>
      </w:r>
      <w:r w:rsidRPr="00E11B5F">
        <w:rPr>
          <w:rFonts w:asciiTheme="majorHAnsi" w:hAnsiTheme="majorHAnsi"/>
          <w:sz w:val="18"/>
          <w:szCs w:val="18"/>
        </w:rPr>
        <w:br/>
      </w:r>
      <w:r w:rsidRPr="00E11B5F">
        <w:rPr>
          <w:rFonts w:asciiTheme="majorHAnsi" w:hAnsiTheme="majorHAnsi"/>
          <w:sz w:val="18"/>
          <w:szCs w:val="18"/>
          <w:shd w:val="clear" w:color="auto" w:fill="FFFFFF"/>
        </w:rPr>
        <w:t>del xprint(sys.getrefcount(x)) #NameError: name 'x' is not defined</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16) What is the difference between range() and xrange() functions in Python?</w:t>
      </w:r>
      <w:r w:rsidRPr="00E11B5F">
        <w:rPr>
          <w:rFonts w:asciiTheme="majorHAnsi" w:hAnsiTheme="majorHAnsi"/>
          <w:sz w:val="18"/>
          <w:szCs w:val="18"/>
        </w:rPr>
        <w:br/>
      </w:r>
      <w:r w:rsidRPr="00E11B5F">
        <w:rPr>
          <w:rFonts w:asciiTheme="majorHAnsi" w:hAnsiTheme="majorHAnsi"/>
          <w:sz w:val="18"/>
          <w:szCs w:val="18"/>
          <w:shd w:val="clear" w:color="auto" w:fill="FFFFFF"/>
        </w:rPr>
        <w:t>range() and xrange() are two functions that could be used to iterate a certain number of times in for loops in Python.</w:t>
      </w:r>
      <w:r w:rsidRPr="00E11B5F">
        <w:rPr>
          <w:rFonts w:asciiTheme="majorHAnsi" w:hAnsiTheme="majorHAnsi"/>
          <w:sz w:val="18"/>
          <w:szCs w:val="18"/>
        </w:rPr>
        <w:br/>
      </w:r>
      <w:r w:rsidRPr="00E11B5F">
        <w:rPr>
          <w:rFonts w:asciiTheme="majorHAnsi" w:hAnsiTheme="majorHAnsi"/>
          <w:sz w:val="18"/>
          <w:szCs w:val="18"/>
          <w:shd w:val="clear" w:color="auto" w:fill="FFFFFF"/>
        </w:rPr>
        <w:t>In Python 3, there is no xrange , but the range function behaves like xrange in Python 2.</w:t>
      </w:r>
      <w:r w:rsidRPr="00E11B5F">
        <w:rPr>
          <w:rFonts w:asciiTheme="majorHAnsi" w:hAnsiTheme="majorHAnsi"/>
          <w:sz w:val="18"/>
          <w:szCs w:val="18"/>
        </w:rPr>
        <w:br/>
      </w:r>
      <w:r w:rsidRPr="00E11B5F">
        <w:rPr>
          <w:rFonts w:asciiTheme="majorHAnsi" w:hAnsiTheme="majorHAnsi"/>
          <w:sz w:val="18"/>
          <w:szCs w:val="18"/>
          <w:shd w:val="clear" w:color="auto" w:fill="FFFFFF"/>
        </w:rPr>
        <w:t>If you want to write code that will run on both Python 2 and Python 3, you should use range().</w:t>
      </w:r>
      <w:r w:rsidRPr="00E11B5F">
        <w:rPr>
          <w:rFonts w:asciiTheme="majorHAnsi" w:hAnsiTheme="majorHAnsi"/>
          <w:sz w:val="18"/>
          <w:szCs w:val="18"/>
        </w:rPr>
        <w:br/>
      </w:r>
      <w:r w:rsidRPr="00E11B5F">
        <w:rPr>
          <w:rFonts w:asciiTheme="majorHAnsi" w:hAnsiTheme="majorHAnsi"/>
          <w:sz w:val="18"/>
          <w:szCs w:val="18"/>
          <w:shd w:val="clear" w:color="auto" w:fill="FFFFFF"/>
        </w:rPr>
        <w:br/>
        <w:t>Example:</w:t>
      </w:r>
      <w:r w:rsidRPr="00E11B5F">
        <w:rPr>
          <w:rFonts w:asciiTheme="majorHAnsi" w:hAnsiTheme="majorHAnsi"/>
          <w:sz w:val="18"/>
          <w:szCs w:val="18"/>
        </w:rPr>
        <w:br/>
      </w:r>
      <w:r w:rsidRPr="00E11B5F">
        <w:rPr>
          <w:rFonts w:asciiTheme="majorHAnsi" w:hAnsiTheme="majorHAnsi"/>
          <w:sz w:val="18"/>
          <w:szCs w:val="18"/>
          <w:shd w:val="clear" w:color="auto" w:fill="FFFFFF"/>
        </w:rPr>
        <w:t># initializing a with range()</w:t>
      </w:r>
      <w:r w:rsidRPr="00E11B5F">
        <w:rPr>
          <w:rFonts w:asciiTheme="majorHAnsi" w:hAnsiTheme="majorHAnsi"/>
          <w:sz w:val="18"/>
          <w:szCs w:val="18"/>
        </w:rPr>
        <w:br/>
      </w:r>
      <w:r w:rsidRPr="00E11B5F">
        <w:rPr>
          <w:rFonts w:asciiTheme="majorHAnsi" w:hAnsiTheme="majorHAnsi"/>
          <w:sz w:val="18"/>
          <w:szCs w:val="18"/>
          <w:shd w:val="clear" w:color="auto" w:fill="FFFFFF"/>
        </w:rPr>
        <w:t>a = range(1, 10000)</w:t>
      </w:r>
      <w:r w:rsidRPr="00E11B5F">
        <w:rPr>
          <w:rFonts w:asciiTheme="majorHAnsi" w:hAnsiTheme="majorHAnsi"/>
          <w:sz w:val="18"/>
          <w:szCs w:val="18"/>
        </w:rPr>
        <w:br/>
      </w:r>
      <w:r w:rsidRPr="00E11B5F">
        <w:rPr>
          <w:rFonts w:asciiTheme="majorHAnsi" w:hAnsiTheme="majorHAnsi"/>
          <w:sz w:val="18"/>
          <w:szCs w:val="18"/>
          <w:shd w:val="clear" w:color="auto" w:fill="FFFFFF"/>
        </w:rPr>
        <w:br/>
        <w:t># initializing a with xrange()</w:t>
      </w:r>
      <w:r w:rsidRPr="00E11B5F">
        <w:rPr>
          <w:rFonts w:asciiTheme="majorHAnsi" w:hAnsiTheme="majorHAnsi"/>
          <w:sz w:val="18"/>
          <w:szCs w:val="18"/>
        </w:rPr>
        <w:br/>
      </w:r>
      <w:r w:rsidRPr="00E11B5F">
        <w:rPr>
          <w:rFonts w:asciiTheme="majorHAnsi" w:hAnsiTheme="majorHAnsi"/>
          <w:sz w:val="18"/>
          <w:szCs w:val="18"/>
          <w:shd w:val="clear" w:color="auto" w:fill="FFFFFF"/>
        </w:rPr>
        <w:t>x = xrange(1, 10000)</w:t>
      </w:r>
      <w:r w:rsidRPr="00E11B5F">
        <w:rPr>
          <w:rFonts w:asciiTheme="majorHAnsi" w:hAnsiTheme="majorHAnsi"/>
          <w:sz w:val="18"/>
          <w:szCs w:val="18"/>
        </w:rPr>
        <w:br/>
      </w:r>
      <w:r w:rsidRPr="00E11B5F">
        <w:rPr>
          <w:rFonts w:asciiTheme="majorHAnsi" w:hAnsiTheme="majorHAnsi"/>
          <w:sz w:val="18"/>
          <w:szCs w:val="18"/>
          <w:shd w:val="clear" w:color="auto" w:fill="FFFFFF"/>
        </w:rPr>
        <w:br/>
        <w:t>print("The return type of range() is : ")</w:t>
      </w:r>
      <w:r w:rsidRPr="00E11B5F">
        <w:rPr>
          <w:rFonts w:asciiTheme="majorHAnsi" w:hAnsiTheme="majorHAnsi"/>
          <w:sz w:val="18"/>
          <w:szCs w:val="18"/>
        </w:rPr>
        <w:br/>
      </w:r>
      <w:r w:rsidRPr="00E11B5F">
        <w:rPr>
          <w:rFonts w:asciiTheme="majorHAnsi" w:hAnsiTheme="majorHAnsi"/>
          <w:sz w:val="18"/>
          <w:szCs w:val="18"/>
          <w:shd w:val="clear" w:color="auto" w:fill="FFFFFF"/>
        </w:rPr>
        <w:t>print(type(a))</w:t>
      </w:r>
      <w:r w:rsidRPr="00E11B5F">
        <w:rPr>
          <w:rFonts w:asciiTheme="majorHAnsi" w:hAnsiTheme="majorHAnsi"/>
          <w:sz w:val="18"/>
          <w:szCs w:val="18"/>
        </w:rPr>
        <w:br/>
      </w:r>
      <w:r w:rsidRPr="00E11B5F">
        <w:rPr>
          <w:rFonts w:asciiTheme="majorHAnsi" w:hAnsiTheme="majorHAnsi"/>
          <w:sz w:val="18"/>
          <w:szCs w:val="18"/>
          <w:shd w:val="clear" w:color="auto" w:fill="FFFFFF"/>
        </w:rPr>
        <w:br/>
        <w:t># testing the type of x</w:t>
      </w:r>
      <w:r w:rsidRPr="00E11B5F">
        <w:rPr>
          <w:rFonts w:asciiTheme="majorHAnsi" w:hAnsiTheme="majorHAnsi"/>
          <w:sz w:val="18"/>
          <w:szCs w:val="18"/>
        </w:rPr>
        <w:br/>
      </w:r>
      <w:r w:rsidRPr="00E11B5F">
        <w:rPr>
          <w:rFonts w:asciiTheme="majorHAnsi" w:hAnsiTheme="majorHAnsi"/>
          <w:sz w:val="18"/>
          <w:szCs w:val="18"/>
          <w:shd w:val="clear" w:color="auto" w:fill="FFFFFF"/>
        </w:rPr>
        <w:t>print("The return type of xrange() is : ")</w:t>
      </w:r>
      <w:r w:rsidRPr="00E11B5F">
        <w:rPr>
          <w:rFonts w:asciiTheme="majorHAnsi" w:hAnsiTheme="majorHAnsi"/>
          <w:sz w:val="18"/>
          <w:szCs w:val="18"/>
        </w:rPr>
        <w:br/>
      </w:r>
      <w:r w:rsidRPr="00E11B5F">
        <w:rPr>
          <w:rFonts w:asciiTheme="majorHAnsi" w:hAnsiTheme="majorHAnsi"/>
          <w:sz w:val="18"/>
          <w:szCs w:val="18"/>
          <w:shd w:val="clear" w:color="auto" w:fill="FFFFFF"/>
        </w:rPr>
        <w:t>print(type(x))</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17) What are the ideal naming conventions in Python?</w:t>
      </w:r>
      <w:r w:rsidRPr="00E11B5F">
        <w:rPr>
          <w:rFonts w:asciiTheme="majorHAnsi" w:hAnsiTheme="majorHAnsi"/>
          <w:sz w:val="18"/>
          <w:szCs w:val="18"/>
        </w:rPr>
        <w:br/>
      </w:r>
      <w:r w:rsidRPr="00E11B5F">
        <w:rPr>
          <w:rFonts w:asciiTheme="majorHAnsi" w:hAnsiTheme="majorHAnsi"/>
          <w:sz w:val="18"/>
          <w:szCs w:val="18"/>
          <w:shd w:val="clear" w:color="auto" w:fill="FFFFFF"/>
        </w:rPr>
        <w:lastRenderedPageBreak/>
        <w:t>All variables and functions follow lowercase and underscore naming convention.</w:t>
      </w:r>
      <w:r w:rsidRPr="00E11B5F">
        <w:rPr>
          <w:rFonts w:asciiTheme="majorHAnsi" w:hAnsiTheme="majorHAnsi"/>
          <w:sz w:val="18"/>
          <w:szCs w:val="18"/>
        </w:rPr>
        <w:br/>
      </w:r>
      <w:r w:rsidRPr="00E11B5F">
        <w:rPr>
          <w:rFonts w:asciiTheme="majorHAnsi" w:hAnsiTheme="majorHAnsi"/>
          <w:sz w:val="18"/>
          <w:szCs w:val="18"/>
          <w:shd w:val="clear" w:color="auto" w:fill="FFFFFF"/>
        </w:rPr>
        <w:br/>
        <w:t>Examples: is_prime(), test_var = 10 etc</w:t>
      </w:r>
      <w:r w:rsidRPr="00E11B5F">
        <w:rPr>
          <w:rFonts w:asciiTheme="majorHAnsi" w:hAnsiTheme="majorHAnsi"/>
          <w:sz w:val="18"/>
          <w:szCs w:val="18"/>
        </w:rPr>
        <w:br/>
      </w:r>
      <w:r w:rsidRPr="00E11B5F">
        <w:rPr>
          <w:rFonts w:asciiTheme="majorHAnsi" w:hAnsiTheme="majorHAnsi"/>
          <w:sz w:val="18"/>
          <w:szCs w:val="18"/>
          <w:shd w:val="clear" w:color="auto" w:fill="FFFFFF"/>
        </w:rPr>
        <w:br/>
        <w:t>Constants are all either uppercase or camel case.</w:t>
      </w:r>
      <w:r w:rsidRPr="00E11B5F">
        <w:rPr>
          <w:rFonts w:asciiTheme="majorHAnsi" w:hAnsiTheme="majorHAnsi"/>
          <w:sz w:val="18"/>
          <w:szCs w:val="18"/>
        </w:rPr>
        <w:br/>
      </w:r>
      <w:r w:rsidRPr="00E11B5F">
        <w:rPr>
          <w:rFonts w:asciiTheme="majorHAnsi" w:hAnsiTheme="majorHAnsi"/>
          <w:sz w:val="18"/>
          <w:szCs w:val="18"/>
          <w:shd w:val="clear" w:color="auto" w:fill="FFFFFF"/>
        </w:rPr>
        <w:br/>
        <w:t>Example: MAX_VAL = 50, PI = 3.14</w:t>
      </w:r>
      <w:r w:rsidRPr="00E11B5F">
        <w:rPr>
          <w:rFonts w:asciiTheme="majorHAnsi" w:hAnsiTheme="majorHAnsi"/>
          <w:sz w:val="18"/>
          <w:szCs w:val="18"/>
        </w:rPr>
        <w:br/>
      </w:r>
      <w:r w:rsidRPr="00E11B5F">
        <w:rPr>
          <w:rFonts w:asciiTheme="majorHAnsi" w:hAnsiTheme="majorHAnsi"/>
          <w:sz w:val="18"/>
          <w:szCs w:val="18"/>
          <w:shd w:val="clear" w:color="auto" w:fill="FFFFFF"/>
        </w:rPr>
        <w:br/>
        <w:t>None, True, False are predefined constants follow camel case, etc.</w:t>
      </w:r>
      <w:r w:rsidRPr="00E11B5F">
        <w:rPr>
          <w:rFonts w:asciiTheme="majorHAnsi" w:hAnsiTheme="majorHAnsi"/>
          <w:sz w:val="18"/>
          <w:szCs w:val="18"/>
        </w:rPr>
        <w:br/>
      </w:r>
      <w:r w:rsidRPr="00E11B5F">
        <w:rPr>
          <w:rFonts w:asciiTheme="majorHAnsi" w:hAnsiTheme="majorHAnsi"/>
          <w:sz w:val="18"/>
          <w:szCs w:val="18"/>
          <w:shd w:val="clear" w:color="auto" w:fill="FFFFFF"/>
        </w:rPr>
        <w:br/>
        <w:t>Class names are also treated as constants and follow camel case.</w:t>
      </w:r>
      <w:r w:rsidRPr="00E11B5F">
        <w:rPr>
          <w:rFonts w:asciiTheme="majorHAnsi" w:hAnsiTheme="majorHAnsi"/>
          <w:sz w:val="18"/>
          <w:szCs w:val="18"/>
        </w:rPr>
        <w:br/>
      </w:r>
      <w:r w:rsidRPr="00E11B5F">
        <w:rPr>
          <w:rFonts w:asciiTheme="majorHAnsi" w:hAnsiTheme="majorHAnsi"/>
          <w:sz w:val="18"/>
          <w:szCs w:val="18"/>
          <w:shd w:val="clear" w:color="auto" w:fill="FFFFFF"/>
        </w:rPr>
        <w:br/>
        <w:t>Example:    UserNames</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18) What happens in the background when you run a Python file?</w:t>
      </w:r>
      <w:r w:rsidRPr="00E11B5F">
        <w:rPr>
          <w:rFonts w:asciiTheme="majorHAnsi" w:hAnsiTheme="majorHAnsi"/>
          <w:sz w:val="18"/>
          <w:szCs w:val="18"/>
        </w:rPr>
        <w:br/>
      </w:r>
      <w:r w:rsidRPr="00E11B5F">
        <w:rPr>
          <w:rFonts w:asciiTheme="majorHAnsi" w:hAnsiTheme="majorHAnsi"/>
          <w:sz w:val="18"/>
          <w:szCs w:val="18"/>
          <w:shd w:val="clear" w:color="auto" w:fill="FFFFFF"/>
        </w:rPr>
        <w:t>When we run a .py file, it undergoes two phases. In the first phase it checks the syntax and in the second phase it compiles to bytecode (.pyc file is generated) using Python virtual machine, loads the bytecode into memory and runs.</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19) What is a module in Python?</w:t>
      </w:r>
      <w:r w:rsidRPr="00E11B5F">
        <w:rPr>
          <w:rFonts w:asciiTheme="majorHAnsi" w:hAnsiTheme="majorHAnsi"/>
          <w:sz w:val="18"/>
          <w:szCs w:val="18"/>
        </w:rPr>
        <w:br/>
      </w:r>
      <w:r w:rsidRPr="00E11B5F">
        <w:rPr>
          <w:rFonts w:asciiTheme="majorHAnsi" w:hAnsiTheme="majorHAnsi"/>
          <w:sz w:val="18"/>
          <w:szCs w:val="18"/>
          <w:shd w:val="clear" w:color="auto" w:fill="FFFFFF"/>
        </w:rPr>
        <w:t>A module is a .py file in Python in which variables, functions, and classes can be defined. It can also have a runnable code.</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20) How do you include a module in your Python file?</w:t>
      </w:r>
      <w:r w:rsidRPr="00E11B5F">
        <w:rPr>
          <w:rFonts w:asciiTheme="majorHAnsi" w:hAnsiTheme="majorHAnsi"/>
          <w:sz w:val="18"/>
          <w:szCs w:val="18"/>
        </w:rPr>
        <w:br/>
      </w:r>
      <w:r w:rsidRPr="00E11B5F">
        <w:rPr>
          <w:rFonts w:asciiTheme="majorHAnsi" w:hAnsiTheme="majorHAnsi"/>
          <w:sz w:val="18"/>
          <w:szCs w:val="18"/>
          <w:shd w:val="clear" w:color="auto" w:fill="FFFFFF"/>
        </w:rPr>
        <w:t>The keyword “import” is used to import a module into the current file.</w:t>
      </w:r>
      <w:r w:rsidRPr="00E11B5F">
        <w:rPr>
          <w:rFonts w:asciiTheme="majorHAnsi" w:hAnsiTheme="majorHAnsi"/>
          <w:sz w:val="18"/>
          <w:szCs w:val="18"/>
        </w:rPr>
        <w:br/>
      </w:r>
      <w:r w:rsidRPr="00E11B5F">
        <w:rPr>
          <w:rFonts w:asciiTheme="majorHAnsi" w:hAnsiTheme="majorHAnsi"/>
          <w:sz w:val="18"/>
          <w:szCs w:val="18"/>
          <w:shd w:val="clear" w:color="auto" w:fill="FFFFFF"/>
        </w:rPr>
        <w:br/>
        <w:t>Example: import sys  #here sys is a predefined Python module.</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21) How do you reload a Python module?</w:t>
      </w:r>
      <w:r w:rsidRPr="00E11B5F">
        <w:rPr>
          <w:rFonts w:asciiTheme="majorHAnsi" w:hAnsiTheme="majorHAnsi"/>
          <w:sz w:val="18"/>
          <w:szCs w:val="18"/>
        </w:rPr>
        <w:br/>
      </w:r>
      <w:r w:rsidRPr="00E11B5F">
        <w:rPr>
          <w:rFonts w:asciiTheme="majorHAnsi" w:hAnsiTheme="majorHAnsi"/>
          <w:sz w:val="18"/>
          <w:szCs w:val="18"/>
          <w:shd w:val="clear" w:color="auto" w:fill="FFFFFF"/>
        </w:rPr>
        <w:t>There is a function called reload() in Python, which takes module name as an argument and reloads the module.</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22) What is List in Python?</w:t>
      </w:r>
      <w:r w:rsidRPr="00E11B5F">
        <w:rPr>
          <w:rFonts w:asciiTheme="majorHAnsi" w:hAnsiTheme="majorHAnsi"/>
          <w:sz w:val="18"/>
          <w:szCs w:val="18"/>
        </w:rPr>
        <w:br/>
      </w:r>
      <w:r w:rsidRPr="00E11B5F">
        <w:rPr>
          <w:rFonts w:asciiTheme="majorHAnsi" w:hAnsiTheme="majorHAnsi"/>
          <w:sz w:val="18"/>
          <w:szCs w:val="18"/>
          <w:shd w:val="clear" w:color="auto" w:fill="FFFFFF"/>
        </w:rPr>
        <w:t>The List is one of the built-in data structures in Python. Lists are used to store an ordered collection of items, which can be of different type.</w:t>
      </w:r>
      <w:r w:rsidRPr="00E11B5F">
        <w:rPr>
          <w:rFonts w:asciiTheme="majorHAnsi" w:hAnsiTheme="majorHAnsi"/>
          <w:sz w:val="18"/>
          <w:szCs w:val="18"/>
        </w:rPr>
        <w:br/>
      </w:r>
      <w:r w:rsidRPr="00E11B5F">
        <w:rPr>
          <w:rFonts w:asciiTheme="majorHAnsi" w:hAnsiTheme="majorHAnsi"/>
          <w:sz w:val="18"/>
          <w:szCs w:val="18"/>
          <w:shd w:val="clear" w:color="auto" w:fill="FFFFFF"/>
        </w:rPr>
        <w:br/>
        <w:t>Elements in a list are separated by a comma and enclosed in square brackets.</w:t>
      </w:r>
      <w:r w:rsidRPr="00E11B5F">
        <w:rPr>
          <w:rFonts w:asciiTheme="majorHAnsi" w:hAnsiTheme="majorHAnsi"/>
          <w:sz w:val="18"/>
          <w:szCs w:val="18"/>
        </w:rPr>
        <w:br/>
      </w:r>
      <w:r w:rsidRPr="00E11B5F">
        <w:rPr>
          <w:rFonts w:asciiTheme="majorHAnsi" w:hAnsiTheme="majorHAnsi"/>
          <w:sz w:val="18"/>
          <w:szCs w:val="18"/>
          <w:shd w:val="clear" w:color="auto" w:fill="FFFFFF"/>
        </w:rPr>
        <w:br/>
        <w:t>Examples of List are:</w:t>
      </w:r>
      <w:r w:rsidRPr="00E11B5F">
        <w:rPr>
          <w:rFonts w:asciiTheme="majorHAnsi" w:hAnsiTheme="majorHAnsi"/>
          <w:sz w:val="18"/>
          <w:szCs w:val="18"/>
        </w:rPr>
        <w:br/>
      </w:r>
      <w:r w:rsidRPr="00E11B5F">
        <w:rPr>
          <w:rFonts w:asciiTheme="majorHAnsi" w:hAnsiTheme="majorHAnsi"/>
          <w:sz w:val="18"/>
          <w:szCs w:val="18"/>
          <w:shd w:val="clear" w:color="auto" w:fill="FFFFFF"/>
        </w:rPr>
        <w:br/>
        <w:t>    A = [1,2,3,4]</w:t>
      </w:r>
      <w:r w:rsidRPr="00E11B5F">
        <w:rPr>
          <w:rFonts w:asciiTheme="majorHAnsi" w:hAnsiTheme="majorHAnsi"/>
          <w:sz w:val="18"/>
          <w:szCs w:val="18"/>
        </w:rPr>
        <w:br/>
      </w:r>
      <w:r w:rsidRPr="00E11B5F">
        <w:rPr>
          <w:rFonts w:asciiTheme="majorHAnsi" w:hAnsiTheme="majorHAnsi"/>
          <w:sz w:val="18"/>
          <w:szCs w:val="18"/>
          <w:shd w:val="clear" w:color="auto" w:fill="FFFFFF"/>
        </w:rPr>
        <w:t>    B = [‘a’,’b’,’c’]</w:t>
      </w:r>
      <w:r w:rsidRPr="00E11B5F">
        <w:rPr>
          <w:rFonts w:asciiTheme="majorHAnsi" w:hAnsiTheme="majorHAnsi"/>
          <w:sz w:val="18"/>
          <w:szCs w:val="18"/>
        </w:rPr>
        <w:br/>
      </w:r>
      <w:r w:rsidRPr="00E11B5F">
        <w:rPr>
          <w:rFonts w:asciiTheme="majorHAnsi" w:hAnsiTheme="majorHAnsi"/>
          <w:sz w:val="18"/>
          <w:szCs w:val="18"/>
          <w:shd w:val="clear" w:color="auto" w:fill="FFFFFF"/>
        </w:rPr>
        <w:t>    C = [1,’a’,’2’,’b’]</w:t>
      </w:r>
      <w:r w:rsidRPr="00E11B5F">
        <w:rPr>
          <w:rFonts w:asciiTheme="majorHAnsi" w:hAnsiTheme="majorHAnsi"/>
          <w:sz w:val="18"/>
          <w:szCs w:val="18"/>
        </w:rPr>
        <w:br/>
      </w:r>
      <w:r w:rsidRPr="00E11B5F">
        <w:rPr>
          <w:rFonts w:asciiTheme="majorHAnsi" w:hAnsiTheme="majorHAnsi"/>
          <w:sz w:val="18"/>
          <w:szCs w:val="18"/>
          <w:shd w:val="clear" w:color="auto" w:fill="FFFFFF"/>
        </w:rPr>
        <w:br/>
        <w:t>List in Python is sequence type as it stores ordered collection of objects/items. In Python String and tuple are also sequence types.</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23)  When do you choose a list over a tuple?</w:t>
      </w:r>
      <w:r w:rsidRPr="00E11B5F">
        <w:rPr>
          <w:rFonts w:asciiTheme="majorHAnsi" w:hAnsiTheme="majorHAnsi"/>
          <w:sz w:val="18"/>
          <w:szCs w:val="18"/>
        </w:rPr>
        <w:br/>
      </w:r>
      <w:r w:rsidRPr="00E11B5F">
        <w:rPr>
          <w:rFonts w:asciiTheme="majorHAnsi" w:hAnsiTheme="majorHAnsi"/>
          <w:sz w:val="18"/>
          <w:szCs w:val="18"/>
          <w:shd w:val="clear" w:color="auto" w:fill="FFFFFF"/>
        </w:rPr>
        <w:t>When there is an immutable ordered list of elements, we choose tuple. Because we cannot add/remove an element from the tuple. On the other hand, we can add elements to a list using append () or extend() or insert(), etc., and delete elements from a list using remove() or pop().</w:t>
      </w:r>
      <w:r w:rsidRPr="00E11B5F">
        <w:rPr>
          <w:rFonts w:asciiTheme="majorHAnsi" w:hAnsiTheme="majorHAnsi"/>
          <w:sz w:val="18"/>
          <w:szCs w:val="18"/>
        </w:rPr>
        <w:br/>
      </w:r>
      <w:r w:rsidRPr="00E11B5F">
        <w:rPr>
          <w:rFonts w:asciiTheme="majorHAnsi" w:hAnsiTheme="majorHAnsi"/>
          <w:sz w:val="18"/>
          <w:szCs w:val="18"/>
          <w:shd w:val="clear" w:color="auto" w:fill="FFFFFF"/>
        </w:rPr>
        <w:br/>
        <w:t>Simple tuples are immutable, and lists are not. Based on these properties one can decide what to choose in their programming context.</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24) How do you get the last value in a list or a tuple?</w:t>
      </w:r>
      <w:r w:rsidRPr="00E11B5F">
        <w:rPr>
          <w:rFonts w:asciiTheme="majorHAnsi" w:hAnsiTheme="majorHAnsi"/>
          <w:sz w:val="18"/>
          <w:szCs w:val="18"/>
        </w:rPr>
        <w:br/>
      </w:r>
      <w:r w:rsidRPr="00E11B5F">
        <w:rPr>
          <w:rFonts w:asciiTheme="majorHAnsi" w:hAnsiTheme="majorHAnsi"/>
          <w:sz w:val="18"/>
          <w:szCs w:val="18"/>
          <w:shd w:val="clear" w:color="auto" w:fill="FFFFFF"/>
        </w:rPr>
        <w:lastRenderedPageBreak/>
        <w:t>When we pass -1 to the index operator of the list or tuple, it returns the last value. If -2 is passed, it returns the last but one value.</w:t>
      </w:r>
      <w:r w:rsidRPr="00E11B5F">
        <w:rPr>
          <w:rFonts w:asciiTheme="majorHAnsi" w:hAnsiTheme="majorHAnsi"/>
          <w:sz w:val="18"/>
          <w:szCs w:val="18"/>
        </w:rPr>
        <w:br/>
      </w:r>
      <w:r w:rsidRPr="00E11B5F">
        <w:rPr>
          <w:rFonts w:asciiTheme="majorHAnsi" w:hAnsiTheme="majorHAnsi"/>
          <w:sz w:val="18"/>
          <w:szCs w:val="18"/>
          <w:shd w:val="clear" w:color="auto" w:fill="FFFFFF"/>
        </w:rPr>
        <w:br/>
        <w:t>Example:</w:t>
      </w:r>
      <w:r w:rsidRPr="00E11B5F">
        <w:rPr>
          <w:rFonts w:asciiTheme="majorHAnsi" w:hAnsiTheme="majorHAnsi"/>
          <w:sz w:val="18"/>
          <w:szCs w:val="18"/>
        </w:rPr>
        <w:br/>
      </w:r>
      <w:r w:rsidRPr="00E11B5F">
        <w:rPr>
          <w:rFonts w:asciiTheme="majorHAnsi" w:hAnsiTheme="majorHAnsi"/>
          <w:sz w:val="18"/>
          <w:szCs w:val="18"/>
          <w:shd w:val="clear" w:color="auto" w:fill="FFFFFF"/>
        </w:rPr>
        <w:br/>
        <w:t>a = [1,2,3,4] #List</w:t>
      </w:r>
      <w:r w:rsidRPr="00E11B5F">
        <w:rPr>
          <w:rFonts w:asciiTheme="majorHAnsi" w:hAnsiTheme="majorHAnsi"/>
          <w:sz w:val="18"/>
          <w:szCs w:val="18"/>
        </w:rPr>
        <w:br/>
      </w:r>
      <w:r w:rsidRPr="00E11B5F">
        <w:rPr>
          <w:rFonts w:asciiTheme="majorHAnsi" w:hAnsiTheme="majorHAnsi"/>
          <w:sz w:val="18"/>
          <w:szCs w:val="18"/>
          <w:shd w:val="clear" w:color="auto" w:fill="FFFFFF"/>
        </w:rPr>
        <w:t>print(a[-1])#4</w:t>
      </w:r>
      <w:r w:rsidRPr="00E11B5F">
        <w:rPr>
          <w:rFonts w:asciiTheme="majorHAnsi" w:hAnsiTheme="majorHAnsi"/>
          <w:sz w:val="18"/>
          <w:szCs w:val="18"/>
        </w:rPr>
        <w:br/>
      </w:r>
      <w:r w:rsidRPr="00E11B5F">
        <w:rPr>
          <w:rFonts w:asciiTheme="majorHAnsi" w:hAnsiTheme="majorHAnsi"/>
          <w:sz w:val="18"/>
          <w:szCs w:val="18"/>
          <w:shd w:val="clear" w:color="auto" w:fill="FFFFFF"/>
        </w:rPr>
        <w:t>print(a[-2])#3</w:t>
      </w:r>
      <w:r w:rsidRPr="00E11B5F">
        <w:rPr>
          <w:rFonts w:asciiTheme="majorHAnsi" w:hAnsiTheme="majorHAnsi"/>
          <w:sz w:val="18"/>
          <w:szCs w:val="18"/>
        </w:rPr>
        <w:br/>
      </w:r>
      <w:r w:rsidRPr="00E11B5F">
        <w:rPr>
          <w:rFonts w:asciiTheme="majorHAnsi" w:hAnsiTheme="majorHAnsi"/>
          <w:sz w:val="18"/>
          <w:szCs w:val="18"/>
          <w:shd w:val="clear" w:color="auto" w:fill="FFFFFF"/>
        </w:rPr>
        <w:t>b = (1,2,3,4) #Tuple</w:t>
      </w:r>
      <w:r w:rsidRPr="00E11B5F">
        <w:rPr>
          <w:rFonts w:asciiTheme="majorHAnsi" w:hAnsiTheme="majorHAnsi"/>
          <w:sz w:val="18"/>
          <w:szCs w:val="18"/>
        </w:rPr>
        <w:br/>
      </w:r>
      <w:r w:rsidRPr="00E11B5F">
        <w:rPr>
          <w:rFonts w:asciiTheme="majorHAnsi" w:hAnsiTheme="majorHAnsi"/>
          <w:sz w:val="18"/>
          <w:szCs w:val="18"/>
          <w:shd w:val="clear" w:color="auto" w:fill="FFFFFF"/>
        </w:rPr>
        <w:br/>
        <w:t>print(b[-1])#4print(b[-2])#3</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25) What is Index Out Of Range Error?</w:t>
      </w:r>
      <w:r w:rsidRPr="00E11B5F">
        <w:rPr>
          <w:rFonts w:asciiTheme="majorHAnsi" w:hAnsiTheme="majorHAnsi"/>
          <w:sz w:val="18"/>
          <w:szCs w:val="18"/>
        </w:rPr>
        <w:br/>
      </w:r>
      <w:r w:rsidRPr="00E11B5F">
        <w:rPr>
          <w:rFonts w:asciiTheme="majorHAnsi" w:hAnsiTheme="majorHAnsi"/>
          <w:sz w:val="18"/>
          <w:szCs w:val="18"/>
          <w:shd w:val="clear" w:color="auto" w:fill="FFFFFF"/>
        </w:rPr>
        <w:t>When the value passed to the index operator is greater than the actual size of the tuple or list, Index Out of Range error is thrown by Python.</w:t>
      </w:r>
      <w:r w:rsidRPr="00E11B5F">
        <w:rPr>
          <w:rFonts w:asciiTheme="majorHAnsi" w:hAnsiTheme="majorHAnsi"/>
          <w:sz w:val="18"/>
          <w:szCs w:val="18"/>
        </w:rPr>
        <w:br/>
      </w:r>
      <w:r w:rsidRPr="00E11B5F">
        <w:rPr>
          <w:rFonts w:asciiTheme="majorHAnsi" w:hAnsiTheme="majorHAnsi"/>
          <w:sz w:val="18"/>
          <w:szCs w:val="18"/>
          <w:shd w:val="clear" w:color="auto" w:fill="FFFFFF"/>
        </w:rPr>
        <w:br/>
        <w:t>a = [1,2,3,4] #Listprint(a[5])#IndexError: list index out of range </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26) What is slice notation in Python to access elements in an iterator?</w:t>
      </w:r>
      <w:r w:rsidRPr="00E11B5F">
        <w:rPr>
          <w:rFonts w:asciiTheme="majorHAnsi" w:hAnsiTheme="majorHAnsi"/>
          <w:sz w:val="18"/>
          <w:szCs w:val="18"/>
        </w:rPr>
        <w:br/>
      </w:r>
      <w:r w:rsidRPr="00E11B5F">
        <w:rPr>
          <w:rFonts w:asciiTheme="majorHAnsi" w:hAnsiTheme="majorHAnsi"/>
          <w:sz w:val="18"/>
          <w:szCs w:val="18"/>
          <w:shd w:val="clear" w:color="auto" w:fill="FFFFFF"/>
        </w:rPr>
        <w:t>In Python, to access more than one element from a list or a tuple we can use ‘:’ operator. Here is the syntax. Say ‘a’ is list</w:t>
      </w:r>
      <w:r w:rsidRPr="00E11B5F">
        <w:rPr>
          <w:rFonts w:asciiTheme="majorHAnsi" w:hAnsiTheme="majorHAnsi"/>
          <w:sz w:val="18"/>
          <w:szCs w:val="18"/>
        </w:rPr>
        <w:br/>
      </w:r>
      <w:r w:rsidRPr="00E11B5F">
        <w:rPr>
          <w:rFonts w:asciiTheme="majorHAnsi" w:hAnsiTheme="majorHAnsi"/>
          <w:sz w:val="18"/>
          <w:szCs w:val="18"/>
          <w:shd w:val="clear" w:color="auto" w:fill="FFFFFF"/>
        </w:rPr>
        <w:br/>
        <w:t>    a[startindex:EndIndex:Step]</w:t>
      </w:r>
      <w:r w:rsidRPr="00E11B5F">
        <w:rPr>
          <w:rFonts w:asciiTheme="majorHAnsi" w:hAnsiTheme="majorHAnsi"/>
          <w:sz w:val="18"/>
          <w:szCs w:val="18"/>
        </w:rPr>
        <w:br/>
      </w:r>
      <w:r w:rsidRPr="00E11B5F">
        <w:rPr>
          <w:rFonts w:asciiTheme="majorHAnsi" w:hAnsiTheme="majorHAnsi"/>
          <w:sz w:val="18"/>
          <w:szCs w:val="18"/>
          <w:shd w:val="clear" w:color="auto" w:fill="FFFFFF"/>
        </w:rPr>
        <w:br/>
        <w:t>Example:</w:t>
      </w:r>
      <w:r w:rsidRPr="00E11B5F">
        <w:rPr>
          <w:rFonts w:asciiTheme="majorHAnsi" w:hAnsiTheme="majorHAnsi"/>
          <w:sz w:val="18"/>
          <w:szCs w:val="18"/>
        </w:rPr>
        <w:br/>
      </w:r>
      <w:r w:rsidRPr="00E11B5F">
        <w:rPr>
          <w:rFonts w:asciiTheme="majorHAnsi" w:hAnsiTheme="majorHAnsi"/>
          <w:sz w:val="18"/>
          <w:szCs w:val="18"/>
          <w:shd w:val="clear" w:color="auto" w:fill="FFFFFF"/>
        </w:rPr>
        <w:br/>
        <w:t>a = [100,200,300,400,500,600,700,800]</w:t>
      </w:r>
      <w:r w:rsidRPr="00E11B5F">
        <w:rPr>
          <w:rFonts w:asciiTheme="majorHAnsi" w:hAnsiTheme="majorHAnsi"/>
          <w:sz w:val="18"/>
          <w:szCs w:val="18"/>
        </w:rPr>
        <w:br/>
      </w:r>
      <w:r w:rsidRPr="00E11B5F">
        <w:rPr>
          <w:rFonts w:asciiTheme="majorHAnsi" w:hAnsiTheme="majorHAnsi"/>
          <w:sz w:val="18"/>
          <w:szCs w:val="18"/>
          <w:shd w:val="clear" w:color="auto" w:fill="FFFFFF"/>
        </w:rPr>
        <w:br/>
        <w:t>print(a[3:]) # Prints the values from index 3 till the end [400, 500, 600, 700, 800]</w:t>
      </w:r>
      <w:r w:rsidRPr="00E11B5F">
        <w:rPr>
          <w:rFonts w:asciiTheme="majorHAnsi" w:hAnsiTheme="majorHAnsi"/>
          <w:sz w:val="18"/>
          <w:szCs w:val="18"/>
        </w:rPr>
        <w:br/>
      </w:r>
      <w:r w:rsidRPr="00E11B5F">
        <w:rPr>
          <w:rFonts w:asciiTheme="majorHAnsi" w:hAnsiTheme="majorHAnsi"/>
          <w:sz w:val="18"/>
          <w:szCs w:val="18"/>
          <w:shd w:val="clear" w:color="auto" w:fill="FFFFFF"/>
        </w:rPr>
        <w:t>print(a[3:6])#Prints the values from index 3 to index 6. [400, 500, 600]</w:t>
      </w:r>
      <w:r w:rsidRPr="00E11B5F">
        <w:rPr>
          <w:rFonts w:asciiTheme="majorHAnsi" w:hAnsiTheme="majorHAnsi"/>
          <w:sz w:val="18"/>
          <w:szCs w:val="18"/>
        </w:rPr>
        <w:br/>
      </w:r>
      <w:r w:rsidRPr="00E11B5F">
        <w:rPr>
          <w:rFonts w:asciiTheme="majorHAnsi" w:hAnsiTheme="majorHAnsi"/>
          <w:sz w:val="18"/>
          <w:szCs w:val="18"/>
          <w:shd w:val="clear" w:color="auto" w:fill="FFFFFF"/>
        </w:rPr>
        <w:t>print(a[2::2])#Prints the values from index 2 till the end of the list with step count 2. [300, 500, 700]</w:t>
      </w:r>
      <w:r w:rsidRPr="00E11B5F">
        <w:rPr>
          <w:rFonts w:asciiTheme="majorHAnsi" w:hAnsiTheme="majorHAnsi"/>
          <w:sz w:val="18"/>
          <w:szCs w:val="18"/>
        </w:rPr>
        <w:br/>
      </w:r>
      <w:r w:rsidRPr="00E11B5F">
        <w:rPr>
          <w:rFonts w:asciiTheme="majorHAnsi" w:hAnsiTheme="majorHAnsi"/>
          <w:sz w:val="18"/>
          <w:szCs w:val="18"/>
          <w:shd w:val="clear" w:color="auto" w:fill="FFFFFF"/>
        </w:rPr>
        <w:br/>
        <w:t>The above operations are valid for a tuple too.</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27) How do you convert a list of integers to a comma separated string?</w:t>
      </w:r>
      <w:r w:rsidRPr="00E11B5F">
        <w:rPr>
          <w:rFonts w:asciiTheme="majorHAnsi" w:hAnsiTheme="majorHAnsi"/>
          <w:sz w:val="18"/>
          <w:szCs w:val="18"/>
        </w:rPr>
        <w:br/>
      </w:r>
      <w:r w:rsidRPr="00E11B5F">
        <w:rPr>
          <w:rFonts w:asciiTheme="majorHAnsi" w:hAnsiTheme="majorHAnsi"/>
          <w:sz w:val="18"/>
          <w:szCs w:val="18"/>
          <w:shd w:val="clear" w:color="auto" w:fill="FFFFFF"/>
        </w:rPr>
        <w:t>List elements can be turned into a string using join function.</w:t>
      </w:r>
      <w:r w:rsidRPr="00E11B5F">
        <w:rPr>
          <w:rFonts w:asciiTheme="majorHAnsi" w:hAnsiTheme="majorHAnsi"/>
          <w:sz w:val="18"/>
          <w:szCs w:val="18"/>
        </w:rPr>
        <w:br/>
      </w:r>
      <w:r w:rsidRPr="00E11B5F">
        <w:rPr>
          <w:rFonts w:asciiTheme="majorHAnsi" w:hAnsiTheme="majorHAnsi"/>
          <w:sz w:val="18"/>
          <w:szCs w:val="18"/>
          <w:shd w:val="clear" w:color="auto" w:fill="FFFFFF"/>
        </w:rPr>
        <w:br/>
        <w:t>a = [1,2,3,4,5,6,7,8]</w:t>
      </w:r>
      <w:r w:rsidRPr="00E11B5F">
        <w:rPr>
          <w:rFonts w:asciiTheme="majorHAnsi" w:hAnsiTheme="majorHAnsi"/>
          <w:sz w:val="18"/>
          <w:szCs w:val="18"/>
        </w:rPr>
        <w:br/>
      </w:r>
      <w:r w:rsidRPr="00E11B5F">
        <w:rPr>
          <w:rFonts w:asciiTheme="majorHAnsi" w:hAnsiTheme="majorHAnsi"/>
          <w:sz w:val="18"/>
          <w:szCs w:val="18"/>
          <w:shd w:val="clear" w:color="auto" w:fill="FFFFFF"/>
        </w:rPr>
        <w:t>print(a)</w:t>
      </w:r>
      <w:r w:rsidRPr="00E11B5F">
        <w:rPr>
          <w:rFonts w:asciiTheme="majorHAnsi" w:hAnsiTheme="majorHAnsi"/>
          <w:sz w:val="18"/>
          <w:szCs w:val="18"/>
        </w:rPr>
        <w:br/>
      </w:r>
      <w:r w:rsidRPr="00E11B5F">
        <w:rPr>
          <w:rFonts w:asciiTheme="majorHAnsi" w:hAnsiTheme="majorHAnsi"/>
          <w:sz w:val="18"/>
          <w:szCs w:val="18"/>
          <w:shd w:val="clear" w:color="auto" w:fill="FFFFFF"/>
        </w:rPr>
        <w:br/>
        <w:t>numbers = ','.join(str(i) for i in a)</w:t>
      </w:r>
      <w:r w:rsidRPr="00E11B5F">
        <w:rPr>
          <w:rFonts w:asciiTheme="majorHAnsi" w:hAnsiTheme="majorHAnsi"/>
          <w:sz w:val="18"/>
          <w:szCs w:val="18"/>
        </w:rPr>
        <w:br/>
      </w:r>
      <w:r w:rsidRPr="00E11B5F">
        <w:rPr>
          <w:rFonts w:asciiTheme="majorHAnsi" w:hAnsiTheme="majorHAnsi"/>
          <w:sz w:val="18"/>
          <w:szCs w:val="18"/>
          <w:shd w:val="clear" w:color="auto" w:fill="FFFFFF"/>
        </w:rPr>
        <w:t>print(numbers)</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28) What is the difference between Python append () and extend () functions?</w:t>
      </w:r>
      <w:r w:rsidRPr="00E11B5F">
        <w:rPr>
          <w:rFonts w:asciiTheme="majorHAnsi" w:hAnsiTheme="majorHAnsi"/>
          <w:sz w:val="18"/>
          <w:szCs w:val="18"/>
        </w:rPr>
        <w:br/>
      </w:r>
      <w:r w:rsidRPr="00E11B5F">
        <w:rPr>
          <w:rFonts w:asciiTheme="majorHAnsi" w:hAnsiTheme="majorHAnsi"/>
          <w:sz w:val="18"/>
          <w:szCs w:val="18"/>
          <w:shd w:val="clear" w:color="auto" w:fill="FFFFFF"/>
        </w:rPr>
        <w:t>The extend() function takes an iterable (list or tuple or set) and adds each element of the iterable to the list. Whereas append takes a value and adds to the list as a single object.</w:t>
      </w:r>
      <w:r w:rsidRPr="00E11B5F">
        <w:rPr>
          <w:rFonts w:asciiTheme="majorHAnsi" w:hAnsiTheme="majorHAnsi"/>
          <w:sz w:val="18"/>
          <w:szCs w:val="18"/>
        </w:rPr>
        <w:br/>
      </w:r>
      <w:r w:rsidRPr="00E11B5F">
        <w:rPr>
          <w:rFonts w:asciiTheme="majorHAnsi" w:hAnsiTheme="majorHAnsi"/>
          <w:sz w:val="18"/>
          <w:szCs w:val="18"/>
          <w:shd w:val="clear" w:color="auto" w:fill="FFFFFF"/>
        </w:rPr>
        <w:br/>
        <w:t>Example:</w:t>
      </w:r>
      <w:r w:rsidRPr="00E11B5F">
        <w:rPr>
          <w:rFonts w:asciiTheme="majorHAnsi" w:hAnsiTheme="majorHAnsi"/>
          <w:sz w:val="18"/>
          <w:szCs w:val="18"/>
        </w:rPr>
        <w:br/>
      </w:r>
      <w:r w:rsidRPr="00E11B5F">
        <w:rPr>
          <w:rFonts w:asciiTheme="majorHAnsi" w:hAnsiTheme="majorHAnsi"/>
          <w:sz w:val="18"/>
          <w:szCs w:val="18"/>
          <w:shd w:val="clear" w:color="auto" w:fill="FFFFFF"/>
        </w:rPr>
        <w:br/>
        <w:t>a = [1,2,3,4,5]</w:t>
      </w:r>
      <w:r w:rsidRPr="00E11B5F">
        <w:rPr>
          <w:rFonts w:asciiTheme="majorHAnsi" w:hAnsiTheme="majorHAnsi"/>
          <w:sz w:val="18"/>
          <w:szCs w:val="18"/>
        </w:rPr>
        <w:br/>
      </w:r>
      <w:r w:rsidRPr="00E11B5F">
        <w:rPr>
          <w:rFonts w:asciiTheme="majorHAnsi" w:hAnsiTheme="majorHAnsi"/>
          <w:sz w:val="18"/>
          <w:szCs w:val="18"/>
          <w:shd w:val="clear" w:color="auto" w:fill="FFFFFF"/>
        </w:rPr>
        <w:t>b = [6,7,8]</w:t>
      </w:r>
      <w:r w:rsidRPr="00E11B5F">
        <w:rPr>
          <w:rFonts w:asciiTheme="majorHAnsi" w:hAnsiTheme="majorHAnsi"/>
          <w:sz w:val="18"/>
          <w:szCs w:val="18"/>
        </w:rPr>
        <w:br/>
      </w:r>
      <w:r w:rsidRPr="00E11B5F">
        <w:rPr>
          <w:rFonts w:asciiTheme="majorHAnsi" w:hAnsiTheme="majorHAnsi"/>
          <w:sz w:val="18"/>
          <w:szCs w:val="18"/>
          <w:shd w:val="clear" w:color="auto" w:fill="FFFFFF"/>
        </w:rPr>
        <w:t>a.extend(b)</w:t>
      </w:r>
      <w:r w:rsidRPr="00E11B5F">
        <w:rPr>
          <w:rFonts w:asciiTheme="majorHAnsi" w:hAnsiTheme="majorHAnsi"/>
          <w:sz w:val="18"/>
          <w:szCs w:val="18"/>
        </w:rPr>
        <w:br/>
      </w:r>
      <w:r w:rsidRPr="00E11B5F">
        <w:rPr>
          <w:rFonts w:asciiTheme="majorHAnsi" w:hAnsiTheme="majorHAnsi"/>
          <w:sz w:val="18"/>
          <w:szCs w:val="18"/>
          <w:shd w:val="clear" w:color="auto" w:fill="FFFFFF"/>
        </w:rPr>
        <w:t>print(a)#[1, 2, 3, 4, 5, 6, 7, 8]</w:t>
      </w:r>
      <w:r w:rsidRPr="00E11B5F">
        <w:rPr>
          <w:rFonts w:asciiTheme="majorHAnsi" w:hAnsiTheme="majorHAnsi"/>
          <w:sz w:val="18"/>
          <w:szCs w:val="18"/>
        </w:rPr>
        <w:br/>
      </w:r>
      <w:r w:rsidRPr="00E11B5F">
        <w:rPr>
          <w:rFonts w:asciiTheme="majorHAnsi" w:hAnsiTheme="majorHAnsi"/>
          <w:sz w:val="18"/>
          <w:szCs w:val="18"/>
          <w:shd w:val="clear" w:color="auto" w:fill="FFFFFF"/>
        </w:rPr>
        <w:t>c = ['a','b']</w:t>
      </w:r>
      <w:r w:rsidRPr="00E11B5F">
        <w:rPr>
          <w:rFonts w:asciiTheme="majorHAnsi" w:hAnsiTheme="majorHAnsi"/>
          <w:sz w:val="18"/>
          <w:szCs w:val="18"/>
        </w:rPr>
        <w:br/>
      </w:r>
      <w:r w:rsidRPr="00E11B5F">
        <w:rPr>
          <w:rFonts w:asciiTheme="majorHAnsi" w:hAnsiTheme="majorHAnsi"/>
          <w:sz w:val="18"/>
          <w:szCs w:val="18"/>
          <w:shd w:val="clear" w:color="auto" w:fill="FFFFFF"/>
        </w:rPr>
        <w:lastRenderedPageBreak/>
        <w:br/>
        <w:t>a.append(c)</w:t>
      </w:r>
      <w:r w:rsidRPr="00E11B5F">
        <w:rPr>
          <w:rFonts w:asciiTheme="majorHAnsi" w:hAnsiTheme="majorHAnsi"/>
          <w:sz w:val="18"/>
          <w:szCs w:val="18"/>
        </w:rPr>
        <w:br/>
      </w:r>
      <w:r w:rsidRPr="00E11B5F">
        <w:rPr>
          <w:rFonts w:asciiTheme="majorHAnsi" w:hAnsiTheme="majorHAnsi"/>
          <w:sz w:val="18"/>
          <w:szCs w:val="18"/>
          <w:shd w:val="clear" w:color="auto" w:fill="FFFFFF"/>
        </w:rPr>
        <w:t>print(a) #[1, 2, 3, 4, 5, 6, 7, 8, ['a', 'b']]</w:t>
      </w:r>
    </w:p>
    <w:p w:rsidR="00BB264C" w:rsidRPr="00E11B5F" w:rsidRDefault="00BB264C" w:rsidP="00E11B5F">
      <w:pPr>
        <w:spacing w:after="0" w:line="240" w:lineRule="auto"/>
        <w:rPr>
          <w:rFonts w:asciiTheme="majorHAnsi" w:hAnsiTheme="majorHAnsi"/>
          <w:sz w:val="18"/>
          <w:szCs w:val="18"/>
          <w:shd w:val="clear" w:color="auto" w:fill="FFFFFF"/>
        </w:rPr>
      </w:pPr>
    </w:p>
    <w:p w:rsidR="00BB264C" w:rsidRPr="00E11B5F" w:rsidRDefault="00BB264C" w:rsidP="00E11B5F">
      <w:pPr>
        <w:spacing w:after="0" w:line="240" w:lineRule="auto"/>
        <w:rPr>
          <w:rFonts w:asciiTheme="majorHAnsi" w:hAnsiTheme="majorHAnsi"/>
          <w:sz w:val="18"/>
          <w:szCs w:val="18"/>
        </w:rPr>
      </w:pPr>
      <w:r w:rsidRPr="00E11B5F">
        <w:rPr>
          <w:rFonts w:asciiTheme="majorHAnsi" w:hAnsiTheme="majorHAnsi"/>
          <w:b/>
          <w:bCs/>
          <w:color w:val="FF0000"/>
          <w:sz w:val="18"/>
          <w:szCs w:val="18"/>
          <w:shd w:val="clear" w:color="auto" w:fill="FFFFFF"/>
        </w:rPr>
        <w:t>29)  Tell me about a few string operations in Python?</w:t>
      </w:r>
      <w:r w:rsidRPr="00E11B5F">
        <w:rPr>
          <w:rFonts w:asciiTheme="majorHAnsi" w:hAnsiTheme="majorHAnsi"/>
          <w:sz w:val="18"/>
          <w:szCs w:val="18"/>
        </w:rPr>
        <w:br/>
      </w:r>
      <w:r w:rsidRPr="00E11B5F">
        <w:rPr>
          <w:rFonts w:asciiTheme="majorHAnsi" w:hAnsiTheme="majorHAnsi"/>
          <w:sz w:val="18"/>
          <w:szCs w:val="18"/>
          <w:shd w:val="clear" w:color="auto" w:fill="FFFFFF"/>
        </w:rPr>
        <w:t>Here are the most commonly used text processing methods.</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sz w:val="18"/>
          <w:szCs w:val="18"/>
          <w:shd w:val="clear" w:color="auto" w:fill="FFFFFF"/>
        </w:rPr>
        <w:t>#Creating strings</w:t>
      </w:r>
      <w:r w:rsidRPr="00E11B5F">
        <w:rPr>
          <w:rFonts w:asciiTheme="majorHAnsi" w:hAnsiTheme="majorHAnsi"/>
          <w:sz w:val="18"/>
          <w:szCs w:val="18"/>
        </w:rPr>
        <w:br/>
      </w:r>
      <w:r w:rsidRPr="00E11B5F">
        <w:rPr>
          <w:rFonts w:asciiTheme="majorHAnsi" w:hAnsiTheme="majorHAnsi"/>
          <w:sz w:val="18"/>
          <w:szCs w:val="18"/>
          <w:shd w:val="clear" w:color="auto" w:fill="FFFFFF"/>
        </w:rPr>
        <w:t>name = "John" # a string</w:t>
      </w:r>
      <w:r w:rsidRPr="00E11B5F">
        <w:rPr>
          <w:rFonts w:asciiTheme="majorHAnsi" w:hAnsiTheme="majorHAnsi"/>
          <w:sz w:val="18"/>
          <w:szCs w:val="18"/>
        </w:rPr>
        <w:br/>
      </w:r>
      <w:r w:rsidRPr="00E11B5F">
        <w:rPr>
          <w:rFonts w:asciiTheme="majorHAnsi" w:hAnsiTheme="majorHAnsi"/>
          <w:sz w:val="18"/>
          <w:szCs w:val="18"/>
          <w:shd w:val="clear" w:color="auto" w:fill="FFFFFF"/>
        </w:rPr>
        <w:t>mychar = 'S' # a character</w:t>
      </w:r>
      <w:r w:rsidRPr="00E11B5F">
        <w:rPr>
          <w:rFonts w:asciiTheme="majorHAnsi" w:hAnsiTheme="majorHAnsi"/>
          <w:sz w:val="18"/>
          <w:szCs w:val="18"/>
        </w:rPr>
        <w:br/>
      </w:r>
      <w:r w:rsidRPr="00E11B5F">
        <w:rPr>
          <w:rFonts w:asciiTheme="majorHAnsi" w:hAnsiTheme="majorHAnsi"/>
          <w:sz w:val="18"/>
          <w:szCs w:val="18"/>
          <w:shd w:val="clear" w:color="auto" w:fill="FFFFFF"/>
        </w:rPr>
        <w:t>print(name)</w:t>
      </w:r>
      <w:r w:rsidRPr="00E11B5F">
        <w:rPr>
          <w:rFonts w:asciiTheme="majorHAnsi" w:hAnsiTheme="majorHAnsi"/>
          <w:sz w:val="18"/>
          <w:szCs w:val="18"/>
        </w:rPr>
        <w:br/>
      </w:r>
      <w:r w:rsidRPr="00E11B5F">
        <w:rPr>
          <w:rFonts w:asciiTheme="majorHAnsi" w:hAnsiTheme="majorHAnsi"/>
          <w:sz w:val="18"/>
          <w:szCs w:val="18"/>
          <w:shd w:val="clear" w:color="auto" w:fill="FFFFFF"/>
        </w:rPr>
        <w:t>print(mychar)</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sz w:val="18"/>
          <w:szCs w:val="18"/>
          <w:shd w:val="clear" w:color="auto" w:fill="FFFFFF"/>
        </w:rPr>
        <w:t>#you can also use the following syntax to create strings.</w:t>
      </w:r>
      <w:r w:rsidRPr="00E11B5F">
        <w:rPr>
          <w:rFonts w:asciiTheme="majorHAnsi" w:hAnsiTheme="majorHAnsi"/>
          <w:sz w:val="18"/>
          <w:szCs w:val="18"/>
        </w:rPr>
        <w:br/>
      </w:r>
      <w:r w:rsidRPr="00E11B5F">
        <w:rPr>
          <w:rFonts w:asciiTheme="majorHAnsi" w:hAnsiTheme="majorHAnsi"/>
          <w:sz w:val="18"/>
          <w:szCs w:val="18"/>
          <w:shd w:val="clear" w:color="auto" w:fill="FFFFFF"/>
        </w:rPr>
        <w:t>name1 = str() # this will create empty string object</w:t>
      </w:r>
      <w:r w:rsidRPr="00E11B5F">
        <w:rPr>
          <w:rFonts w:asciiTheme="majorHAnsi" w:hAnsiTheme="majorHAnsi"/>
          <w:sz w:val="18"/>
          <w:szCs w:val="18"/>
        </w:rPr>
        <w:br/>
      </w:r>
      <w:r w:rsidRPr="00E11B5F">
        <w:rPr>
          <w:rFonts w:asciiTheme="majorHAnsi" w:hAnsiTheme="majorHAnsi"/>
          <w:sz w:val="18"/>
          <w:szCs w:val="18"/>
          <w:shd w:val="clear" w:color="auto" w:fill="FFFFFF"/>
        </w:rPr>
        <w:t>name2 = str("newstring") # string object containing 'newstring'</w:t>
      </w:r>
      <w:r w:rsidRPr="00E11B5F">
        <w:rPr>
          <w:rFonts w:asciiTheme="majorHAnsi" w:hAnsiTheme="majorHAnsi"/>
          <w:sz w:val="18"/>
          <w:szCs w:val="18"/>
        </w:rPr>
        <w:br/>
      </w:r>
      <w:r w:rsidRPr="00E11B5F">
        <w:rPr>
          <w:rFonts w:asciiTheme="majorHAnsi" w:hAnsiTheme="majorHAnsi"/>
          <w:sz w:val="18"/>
          <w:szCs w:val="18"/>
          <w:shd w:val="clear" w:color="auto" w:fill="FFFFFF"/>
        </w:rPr>
        <w:t>print(name1)</w:t>
      </w:r>
      <w:r w:rsidRPr="00E11B5F">
        <w:rPr>
          <w:rFonts w:asciiTheme="majorHAnsi" w:hAnsiTheme="majorHAnsi"/>
          <w:sz w:val="18"/>
          <w:szCs w:val="18"/>
        </w:rPr>
        <w:br/>
      </w:r>
      <w:r w:rsidRPr="00E11B5F">
        <w:rPr>
          <w:rFonts w:asciiTheme="majorHAnsi" w:hAnsiTheme="majorHAnsi"/>
          <w:sz w:val="18"/>
          <w:szCs w:val="18"/>
          <w:shd w:val="clear" w:color="auto" w:fill="FFFFFF"/>
        </w:rPr>
        <w:t>print(name2)</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sz w:val="18"/>
          <w:szCs w:val="18"/>
          <w:shd w:val="clear" w:color="auto" w:fill="FFFFFF"/>
        </w:rPr>
        <w:t>#====Strings are immutable====</w:t>
      </w:r>
      <w:r w:rsidRPr="00E11B5F">
        <w:rPr>
          <w:rFonts w:asciiTheme="majorHAnsi" w:hAnsiTheme="majorHAnsi"/>
          <w:sz w:val="18"/>
          <w:szCs w:val="18"/>
        </w:rPr>
        <w:br/>
      </w:r>
      <w:r w:rsidRPr="00E11B5F">
        <w:rPr>
          <w:rFonts w:asciiTheme="majorHAnsi" w:hAnsiTheme="majorHAnsi"/>
          <w:sz w:val="18"/>
          <w:szCs w:val="18"/>
          <w:shd w:val="clear" w:color="auto" w:fill="FFFFFF"/>
        </w:rPr>
        <w:t>str1="welcome"</w:t>
      </w:r>
      <w:r w:rsidRPr="00E11B5F">
        <w:rPr>
          <w:rFonts w:asciiTheme="majorHAnsi" w:hAnsiTheme="majorHAnsi"/>
          <w:sz w:val="18"/>
          <w:szCs w:val="18"/>
        </w:rPr>
        <w:br/>
      </w:r>
      <w:r w:rsidRPr="00E11B5F">
        <w:rPr>
          <w:rFonts w:asciiTheme="majorHAnsi" w:hAnsiTheme="majorHAnsi"/>
          <w:sz w:val="18"/>
          <w:szCs w:val="18"/>
          <w:shd w:val="clear" w:color="auto" w:fill="FFFFFF"/>
        </w:rPr>
        <w:t>str2="welcome"</w:t>
      </w:r>
      <w:r w:rsidRPr="00E11B5F">
        <w:rPr>
          <w:rFonts w:asciiTheme="majorHAnsi" w:hAnsiTheme="majorHAnsi"/>
          <w:sz w:val="18"/>
          <w:szCs w:val="18"/>
        </w:rPr>
        <w:br/>
      </w:r>
      <w:r w:rsidRPr="00E11B5F">
        <w:rPr>
          <w:rFonts w:asciiTheme="majorHAnsi" w:hAnsiTheme="majorHAnsi"/>
          <w:sz w:val="18"/>
          <w:szCs w:val="18"/>
          <w:shd w:val="clear" w:color="auto" w:fill="FFFFFF"/>
        </w:rPr>
        <w:br/>
        <w:t>print(id(str1),id(str2))  #57660416 ,57660416</w:t>
      </w:r>
      <w:r w:rsidRPr="00E11B5F">
        <w:rPr>
          <w:rFonts w:asciiTheme="majorHAnsi" w:hAnsiTheme="majorHAnsi"/>
          <w:sz w:val="18"/>
          <w:szCs w:val="18"/>
        </w:rPr>
        <w:br/>
      </w:r>
      <w:r w:rsidRPr="00E11B5F">
        <w:rPr>
          <w:rFonts w:asciiTheme="majorHAnsi" w:hAnsiTheme="majorHAnsi"/>
          <w:sz w:val="18"/>
          <w:szCs w:val="18"/>
          <w:shd w:val="clear" w:color="auto" w:fill="FFFFFF"/>
        </w:rPr>
        <w:br/>
        <w:t>str2=str2+"to python"</w:t>
      </w:r>
      <w:r w:rsidRPr="00E11B5F">
        <w:rPr>
          <w:rFonts w:asciiTheme="majorHAnsi" w:hAnsiTheme="majorHAnsi"/>
          <w:sz w:val="18"/>
          <w:szCs w:val="18"/>
        </w:rPr>
        <w:br/>
      </w:r>
      <w:r w:rsidRPr="00E11B5F">
        <w:rPr>
          <w:rFonts w:asciiTheme="majorHAnsi" w:hAnsiTheme="majorHAnsi"/>
          <w:sz w:val="18"/>
          <w:szCs w:val="18"/>
          <w:shd w:val="clear" w:color="auto" w:fill="FFFFFF"/>
        </w:rPr>
        <w:t>print(id(str1),id(str2))  #57660416 ,59955200(changed means immutable)</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sz w:val="18"/>
          <w:szCs w:val="18"/>
          <w:shd w:val="clear" w:color="auto" w:fill="FFFFFF"/>
        </w:rPr>
        <w:t>#==== + and * with string=====</w:t>
      </w:r>
      <w:r w:rsidRPr="00E11B5F">
        <w:rPr>
          <w:rFonts w:asciiTheme="majorHAnsi" w:hAnsiTheme="majorHAnsi"/>
          <w:sz w:val="18"/>
          <w:szCs w:val="18"/>
        </w:rPr>
        <w:br/>
      </w:r>
      <w:r w:rsidRPr="00E11B5F">
        <w:rPr>
          <w:rFonts w:asciiTheme="majorHAnsi" w:hAnsiTheme="majorHAnsi"/>
          <w:sz w:val="18"/>
          <w:szCs w:val="18"/>
          <w:shd w:val="clear" w:color="auto" w:fill="FFFFFF"/>
        </w:rPr>
        <w:t>str="welcome"</w:t>
      </w:r>
      <w:r w:rsidRPr="00E11B5F">
        <w:rPr>
          <w:rFonts w:asciiTheme="majorHAnsi" w:hAnsiTheme="majorHAnsi"/>
          <w:sz w:val="18"/>
          <w:szCs w:val="18"/>
        </w:rPr>
        <w:br/>
      </w:r>
      <w:r w:rsidRPr="00E11B5F">
        <w:rPr>
          <w:rFonts w:asciiTheme="majorHAnsi" w:hAnsiTheme="majorHAnsi"/>
          <w:sz w:val="18"/>
          <w:szCs w:val="18"/>
          <w:shd w:val="clear" w:color="auto" w:fill="FFFFFF"/>
        </w:rPr>
        <w:t>print(str+" to Python programming") # welcome to Python programming</w:t>
      </w:r>
      <w:r w:rsidRPr="00E11B5F">
        <w:rPr>
          <w:rFonts w:asciiTheme="majorHAnsi" w:hAnsiTheme="majorHAnsi"/>
          <w:sz w:val="18"/>
          <w:szCs w:val="18"/>
        </w:rPr>
        <w:br/>
      </w:r>
      <w:r w:rsidRPr="00E11B5F">
        <w:rPr>
          <w:rFonts w:asciiTheme="majorHAnsi" w:hAnsiTheme="majorHAnsi"/>
          <w:sz w:val="18"/>
          <w:szCs w:val="18"/>
          <w:shd w:val="clear" w:color="auto" w:fill="FFFFFF"/>
        </w:rPr>
        <w:t>print(str *3) #welcomewelcomewelcome</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sz w:val="18"/>
          <w:szCs w:val="18"/>
          <w:shd w:val="clear" w:color="auto" w:fill="FFFFFF"/>
        </w:rPr>
        <w:t>#=======Slicing ==============</w:t>
      </w:r>
      <w:r w:rsidRPr="00E11B5F">
        <w:rPr>
          <w:rFonts w:asciiTheme="majorHAnsi" w:hAnsiTheme="majorHAnsi"/>
          <w:sz w:val="18"/>
          <w:szCs w:val="18"/>
        </w:rPr>
        <w:br/>
      </w:r>
      <w:r w:rsidRPr="00E11B5F">
        <w:rPr>
          <w:rFonts w:asciiTheme="majorHAnsi" w:hAnsiTheme="majorHAnsi"/>
          <w:sz w:val="18"/>
          <w:szCs w:val="18"/>
          <w:shd w:val="clear" w:color="auto" w:fill="FFFFFF"/>
        </w:rPr>
        <w:t>str="welcome"</w:t>
      </w:r>
      <w:r w:rsidRPr="00E11B5F">
        <w:rPr>
          <w:rFonts w:asciiTheme="majorHAnsi" w:hAnsiTheme="majorHAnsi"/>
          <w:sz w:val="18"/>
          <w:szCs w:val="18"/>
        </w:rPr>
        <w:br/>
      </w:r>
      <w:r w:rsidRPr="00E11B5F">
        <w:rPr>
          <w:rFonts w:asciiTheme="majorHAnsi" w:hAnsiTheme="majorHAnsi"/>
          <w:sz w:val="18"/>
          <w:szCs w:val="18"/>
          <w:shd w:val="clear" w:color="auto" w:fill="FFFFFF"/>
        </w:rPr>
        <w:t>print(str[1:3]) #el</w:t>
      </w:r>
      <w:r w:rsidRPr="00E11B5F">
        <w:rPr>
          <w:rFonts w:asciiTheme="majorHAnsi" w:hAnsiTheme="majorHAnsi"/>
          <w:sz w:val="18"/>
          <w:szCs w:val="18"/>
        </w:rPr>
        <w:br/>
      </w:r>
      <w:r w:rsidRPr="00E11B5F">
        <w:rPr>
          <w:rFonts w:asciiTheme="majorHAnsi" w:hAnsiTheme="majorHAnsi"/>
          <w:sz w:val="18"/>
          <w:szCs w:val="18"/>
          <w:shd w:val="clear" w:color="auto" w:fill="FFFFFF"/>
        </w:rPr>
        <w:t>print(str[:6])#welcom</w:t>
      </w:r>
      <w:r w:rsidRPr="00E11B5F">
        <w:rPr>
          <w:rFonts w:asciiTheme="majorHAnsi" w:hAnsiTheme="majorHAnsi"/>
          <w:sz w:val="18"/>
          <w:szCs w:val="18"/>
        </w:rPr>
        <w:br/>
      </w:r>
      <w:r w:rsidRPr="00E11B5F">
        <w:rPr>
          <w:rFonts w:asciiTheme="majorHAnsi" w:hAnsiTheme="majorHAnsi"/>
          <w:sz w:val="18"/>
          <w:szCs w:val="18"/>
          <w:shd w:val="clear" w:color="auto" w:fill="FFFFFF"/>
        </w:rPr>
        <w:t>print(str[4:])#ome</w:t>
      </w:r>
      <w:r w:rsidRPr="00E11B5F">
        <w:rPr>
          <w:rFonts w:asciiTheme="majorHAnsi" w:hAnsiTheme="majorHAnsi"/>
          <w:sz w:val="18"/>
          <w:szCs w:val="18"/>
        </w:rPr>
        <w:br/>
      </w:r>
      <w:r w:rsidRPr="00E11B5F">
        <w:rPr>
          <w:rFonts w:asciiTheme="majorHAnsi" w:hAnsiTheme="majorHAnsi"/>
          <w:sz w:val="18"/>
          <w:szCs w:val="18"/>
          <w:shd w:val="clear" w:color="auto" w:fill="FFFFFF"/>
        </w:rPr>
        <w:t>print(str[1:-1]) #elcom #elimate 1 char from end</w:t>
      </w:r>
      <w:r w:rsidRPr="00E11B5F">
        <w:rPr>
          <w:rFonts w:asciiTheme="majorHAnsi" w:hAnsiTheme="majorHAnsi"/>
          <w:sz w:val="18"/>
          <w:szCs w:val="18"/>
        </w:rPr>
        <w:br/>
      </w:r>
      <w:r w:rsidRPr="00E11B5F">
        <w:rPr>
          <w:rFonts w:asciiTheme="majorHAnsi" w:hAnsiTheme="majorHAnsi"/>
          <w:sz w:val="18"/>
          <w:szCs w:val="18"/>
          <w:shd w:val="clear" w:color="auto" w:fill="FFFFFF"/>
        </w:rPr>
        <w:t>print(str[1:-2]) #elco  #eleminate 2 chars from end</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sz w:val="18"/>
          <w:szCs w:val="18"/>
          <w:shd w:val="clear" w:color="auto" w:fill="FFFFFF"/>
        </w:rPr>
        <w:t>#=======String Functions in Python=======</w:t>
      </w:r>
      <w:r w:rsidRPr="00E11B5F">
        <w:rPr>
          <w:rFonts w:asciiTheme="majorHAnsi" w:hAnsiTheme="majorHAnsi"/>
          <w:sz w:val="18"/>
          <w:szCs w:val="18"/>
        </w:rPr>
        <w:br/>
      </w:r>
      <w:r w:rsidRPr="00E11B5F">
        <w:rPr>
          <w:rFonts w:asciiTheme="majorHAnsi" w:hAnsiTheme="majorHAnsi"/>
          <w:sz w:val="18"/>
          <w:szCs w:val="18"/>
          <w:shd w:val="clear" w:color="auto" w:fill="FFFFFF"/>
        </w:rPr>
        <w:t>print(len("hello")) #5</w:t>
      </w:r>
      <w:r w:rsidRPr="00E11B5F">
        <w:rPr>
          <w:rFonts w:asciiTheme="majorHAnsi" w:hAnsiTheme="majorHAnsi"/>
          <w:sz w:val="18"/>
          <w:szCs w:val="18"/>
        </w:rPr>
        <w:br/>
      </w:r>
      <w:r w:rsidRPr="00E11B5F">
        <w:rPr>
          <w:rFonts w:asciiTheme="majorHAnsi" w:hAnsiTheme="majorHAnsi"/>
          <w:sz w:val="18"/>
          <w:szCs w:val="18"/>
          <w:shd w:val="clear" w:color="auto" w:fill="FFFFFF"/>
        </w:rPr>
        <w:t>print(max("abc")) #c</w:t>
      </w:r>
      <w:r w:rsidRPr="00E11B5F">
        <w:rPr>
          <w:rFonts w:asciiTheme="majorHAnsi" w:hAnsiTheme="majorHAnsi"/>
          <w:sz w:val="18"/>
          <w:szCs w:val="18"/>
        </w:rPr>
        <w:br/>
      </w:r>
      <w:r w:rsidRPr="00E11B5F">
        <w:rPr>
          <w:rFonts w:asciiTheme="majorHAnsi" w:hAnsiTheme="majorHAnsi"/>
          <w:sz w:val="18"/>
          <w:szCs w:val="18"/>
          <w:shd w:val="clear" w:color="auto" w:fill="FFFFFF"/>
        </w:rPr>
        <w:t>print(min("abc")) #a</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sz w:val="18"/>
          <w:szCs w:val="18"/>
          <w:shd w:val="clear" w:color="auto" w:fill="FFFFFF"/>
        </w:rPr>
        <w:t>#========in  and not in  operators=====</w:t>
      </w:r>
      <w:r w:rsidRPr="00E11B5F">
        <w:rPr>
          <w:rFonts w:asciiTheme="majorHAnsi" w:hAnsiTheme="majorHAnsi"/>
          <w:sz w:val="18"/>
          <w:szCs w:val="18"/>
        </w:rPr>
        <w:br/>
      </w:r>
      <w:r w:rsidRPr="00E11B5F">
        <w:rPr>
          <w:rFonts w:asciiTheme="majorHAnsi" w:hAnsiTheme="majorHAnsi"/>
          <w:sz w:val="18"/>
          <w:szCs w:val="18"/>
          <w:shd w:val="clear" w:color="auto" w:fill="FFFFFF"/>
        </w:rPr>
        <w:t>s1 = "Welcome"</w:t>
      </w:r>
      <w:r w:rsidRPr="00E11B5F">
        <w:rPr>
          <w:rFonts w:asciiTheme="majorHAnsi" w:hAnsiTheme="majorHAnsi"/>
          <w:sz w:val="18"/>
          <w:szCs w:val="18"/>
        </w:rPr>
        <w:br/>
      </w:r>
      <w:r w:rsidRPr="00E11B5F">
        <w:rPr>
          <w:rFonts w:asciiTheme="majorHAnsi" w:hAnsiTheme="majorHAnsi"/>
          <w:sz w:val="18"/>
          <w:szCs w:val="18"/>
          <w:shd w:val="clear" w:color="auto" w:fill="FFFFFF"/>
        </w:rPr>
        <w:t>print("come" in s1)# True</w:t>
      </w:r>
      <w:r w:rsidRPr="00E11B5F">
        <w:rPr>
          <w:rFonts w:asciiTheme="majorHAnsi" w:hAnsiTheme="majorHAnsi"/>
          <w:sz w:val="18"/>
          <w:szCs w:val="18"/>
        </w:rPr>
        <w:br/>
      </w:r>
      <w:r w:rsidRPr="00E11B5F">
        <w:rPr>
          <w:rFonts w:asciiTheme="majorHAnsi" w:hAnsiTheme="majorHAnsi"/>
          <w:sz w:val="18"/>
          <w:szCs w:val="18"/>
          <w:shd w:val="clear" w:color="auto" w:fill="FFFFFF"/>
        </w:rPr>
        <w:t>print("come" not in s1) #False</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sz w:val="18"/>
          <w:szCs w:val="18"/>
          <w:shd w:val="clear" w:color="auto" w:fill="FFFFFF"/>
        </w:rPr>
        <w:t>#========Strings comparison=======</w:t>
      </w:r>
      <w:r w:rsidRPr="00E11B5F">
        <w:rPr>
          <w:rFonts w:asciiTheme="majorHAnsi" w:hAnsiTheme="majorHAnsi"/>
          <w:sz w:val="18"/>
          <w:szCs w:val="18"/>
        </w:rPr>
        <w:br/>
      </w:r>
      <w:r w:rsidRPr="00E11B5F">
        <w:rPr>
          <w:rFonts w:asciiTheme="majorHAnsi" w:hAnsiTheme="majorHAnsi"/>
          <w:sz w:val="18"/>
          <w:szCs w:val="18"/>
          <w:shd w:val="clear" w:color="auto" w:fill="FFFFFF"/>
        </w:rPr>
        <w:t>print("tim" == "tie") #False</w:t>
      </w:r>
      <w:r w:rsidRPr="00E11B5F">
        <w:rPr>
          <w:rFonts w:asciiTheme="majorHAnsi" w:hAnsiTheme="majorHAnsi"/>
          <w:sz w:val="18"/>
          <w:szCs w:val="18"/>
        </w:rPr>
        <w:br/>
      </w:r>
      <w:r w:rsidRPr="00E11B5F">
        <w:rPr>
          <w:rFonts w:asciiTheme="majorHAnsi" w:hAnsiTheme="majorHAnsi"/>
          <w:sz w:val="18"/>
          <w:szCs w:val="18"/>
          <w:shd w:val="clear" w:color="auto" w:fill="FFFFFF"/>
        </w:rPr>
        <w:lastRenderedPageBreak/>
        <w:t>print("free" != "freedom") #True</w:t>
      </w:r>
      <w:r w:rsidRPr="00E11B5F">
        <w:rPr>
          <w:rFonts w:asciiTheme="majorHAnsi" w:hAnsiTheme="majorHAnsi"/>
          <w:sz w:val="18"/>
          <w:szCs w:val="18"/>
        </w:rPr>
        <w:br/>
      </w:r>
      <w:r w:rsidRPr="00E11B5F">
        <w:rPr>
          <w:rFonts w:asciiTheme="majorHAnsi" w:hAnsiTheme="majorHAnsi"/>
          <w:sz w:val="18"/>
          <w:szCs w:val="18"/>
          <w:shd w:val="clear" w:color="auto" w:fill="FFFFFF"/>
        </w:rPr>
        <w:t>print ("arrow" &gt; "aron") #True</w:t>
      </w:r>
      <w:r w:rsidRPr="00E11B5F">
        <w:rPr>
          <w:rFonts w:asciiTheme="majorHAnsi" w:hAnsiTheme="majorHAnsi"/>
          <w:sz w:val="18"/>
          <w:szCs w:val="18"/>
        </w:rPr>
        <w:br/>
      </w:r>
      <w:r w:rsidRPr="00E11B5F">
        <w:rPr>
          <w:rFonts w:asciiTheme="majorHAnsi" w:hAnsiTheme="majorHAnsi"/>
          <w:sz w:val="18"/>
          <w:szCs w:val="18"/>
          <w:shd w:val="clear" w:color="auto" w:fill="FFFFFF"/>
        </w:rPr>
        <w:t>print ("right" &gt;= "left") #True</w:t>
      </w:r>
      <w:r w:rsidRPr="00E11B5F">
        <w:rPr>
          <w:rFonts w:asciiTheme="majorHAnsi" w:hAnsiTheme="majorHAnsi"/>
          <w:sz w:val="18"/>
          <w:szCs w:val="18"/>
        </w:rPr>
        <w:br/>
      </w:r>
      <w:r w:rsidRPr="00E11B5F">
        <w:rPr>
          <w:rFonts w:asciiTheme="majorHAnsi" w:hAnsiTheme="majorHAnsi"/>
          <w:sz w:val="18"/>
          <w:szCs w:val="18"/>
          <w:shd w:val="clear" w:color="auto" w:fill="FFFFFF"/>
        </w:rPr>
        <w:t>print ("teeth" &lt; "tee") #False</w:t>
      </w:r>
      <w:r w:rsidRPr="00E11B5F">
        <w:rPr>
          <w:rFonts w:asciiTheme="majorHAnsi" w:hAnsiTheme="majorHAnsi"/>
          <w:sz w:val="18"/>
          <w:szCs w:val="18"/>
        </w:rPr>
        <w:br/>
      </w:r>
      <w:r w:rsidRPr="00E11B5F">
        <w:rPr>
          <w:rFonts w:asciiTheme="majorHAnsi" w:hAnsiTheme="majorHAnsi"/>
          <w:sz w:val="18"/>
          <w:szCs w:val="18"/>
          <w:shd w:val="clear" w:color="auto" w:fill="FFFFFF"/>
        </w:rPr>
        <w:t>print ("yellow" &lt;= "fellow") #False</w:t>
      </w:r>
      <w:r w:rsidRPr="00E11B5F">
        <w:rPr>
          <w:rFonts w:asciiTheme="majorHAnsi" w:hAnsiTheme="majorHAnsi"/>
          <w:sz w:val="18"/>
          <w:szCs w:val="18"/>
        </w:rPr>
        <w:br/>
      </w:r>
      <w:r w:rsidRPr="00E11B5F">
        <w:rPr>
          <w:rFonts w:asciiTheme="majorHAnsi" w:hAnsiTheme="majorHAnsi"/>
          <w:sz w:val="18"/>
          <w:szCs w:val="18"/>
          <w:shd w:val="clear" w:color="auto" w:fill="FFFFFF"/>
        </w:rPr>
        <w:t>print ("abc" &gt; "") #True</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sz w:val="18"/>
          <w:szCs w:val="18"/>
          <w:shd w:val="clear" w:color="auto" w:fill="FFFFFF"/>
        </w:rPr>
        <w:t>#======Testing strings===========</w:t>
      </w:r>
      <w:r w:rsidRPr="00E11B5F">
        <w:rPr>
          <w:rFonts w:asciiTheme="majorHAnsi" w:hAnsiTheme="majorHAnsi"/>
          <w:sz w:val="18"/>
          <w:szCs w:val="18"/>
        </w:rPr>
        <w:br/>
      </w:r>
      <w:r w:rsidRPr="00E11B5F">
        <w:rPr>
          <w:rFonts w:asciiTheme="majorHAnsi" w:hAnsiTheme="majorHAnsi"/>
          <w:sz w:val="18"/>
          <w:szCs w:val="18"/>
          <w:shd w:val="clear" w:color="auto" w:fill="FFFFFF"/>
        </w:rPr>
        <w:t>s = "welcome to python"</w:t>
      </w:r>
      <w:r w:rsidRPr="00E11B5F">
        <w:rPr>
          <w:rFonts w:asciiTheme="majorHAnsi" w:hAnsiTheme="majorHAnsi"/>
          <w:sz w:val="18"/>
          <w:szCs w:val="18"/>
        </w:rPr>
        <w:br/>
      </w:r>
      <w:r w:rsidRPr="00E11B5F">
        <w:rPr>
          <w:rFonts w:asciiTheme="majorHAnsi" w:hAnsiTheme="majorHAnsi"/>
          <w:sz w:val="18"/>
          <w:szCs w:val="18"/>
          <w:shd w:val="clear" w:color="auto" w:fill="FFFFFF"/>
        </w:rPr>
        <w:t>print(s.isalnum()) #False</w:t>
      </w:r>
      <w:r w:rsidRPr="00E11B5F">
        <w:rPr>
          <w:rFonts w:asciiTheme="majorHAnsi" w:hAnsiTheme="majorHAnsi"/>
          <w:sz w:val="18"/>
          <w:szCs w:val="18"/>
        </w:rPr>
        <w:br/>
      </w:r>
      <w:r w:rsidRPr="00E11B5F">
        <w:rPr>
          <w:rFonts w:asciiTheme="majorHAnsi" w:hAnsiTheme="majorHAnsi"/>
          <w:sz w:val="18"/>
          <w:szCs w:val="18"/>
          <w:shd w:val="clear" w:color="auto" w:fill="FFFFFF"/>
        </w:rPr>
        <w:t>print("Welcome".isalpha()) #True</w:t>
      </w:r>
      <w:r w:rsidRPr="00E11B5F">
        <w:rPr>
          <w:rFonts w:asciiTheme="majorHAnsi" w:hAnsiTheme="majorHAnsi"/>
          <w:sz w:val="18"/>
          <w:szCs w:val="18"/>
        </w:rPr>
        <w:br/>
      </w:r>
      <w:r w:rsidRPr="00E11B5F">
        <w:rPr>
          <w:rFonts w:asciiTheme="majorHAnsi" w:hAnsiTheme="majorHAnsi"/>
          <w:sz w:val="18"/>
          <w:szCs w:val="18"/>
          <w:shd w:val="clear" w:color="auto" w:fill="FFFFFF"/>
        </w:rPr>
        <w:t>print("2012".isdigit()) #True</w:t>
      </w:r>
      <w:r w:rsidRPr="00E11B5F">
        <w:rPr>
          <w:rFonts w:asciiTheme="majorHAnsi" w:hAnsiTheme="majorHAnsi"/>
          <w:sz w:val="18"/>
          <w:szCs w:val="18"/>
        </w:rPr>
        <w:br/>
      </w:r>
      <w:r w:rsidRPr="00E11B5F">
        <w:rPr>
          <w:rFonts w:asciiTheme="majorHAnsi" w:hAnsiTheme="majorHAnsi"/>
          <w:sz w:val="18"/>
          <w:szCs w:val="18"/>
          <w:shd w:val="clear" w:color="auto" w:fill="FFFFFF"/>
        </w:rPr>
        <w:t>print("first Number".isidentifier())#False</w:t>
      </w:r>
      <w:r w:rsidRPr="00E11B5F">
        <w:rPr>
          <w:rFonts w:asciiTheme="majorHAnsi" w:hAnsiTheme="majorHAnsi"/>
          <w:sz w:val="18"/>
          <w:szCs w:val="18"/>
        </w:rPr>
        <w:br/>
      </w:r>
      <w:r w:rsidRPr="00E11B5F">
        <w:rPr>
          <w:rFonts w:asciiTheme="majorHAnsi" w:hAnsiTheme="majorHAnsi"/>
          <w:sz w:val="18"/>
          <w:szCs w:val="18"/>
          <w:shd w:val="clear" w:color="auto" w:fill="FFFFFF"/>
        </w:rPr>
        <w:t>print(s.islower()) #True</w:t>
      </w:r>
      <w:r w:rsidRPr="00E11B5F">
        <w:rPr>
          <w:rFonts w:asciiTheme="majorHAnsi" w:hAnsiTheme="majorHAnsi"/>
          <w:sz w:val="18"/>
          <w:szCs w:val="18"/>
        </w:rPr>
        <w:br/>
      </w:r>
      <w:r w:rsidRPr="00E11B5F">
        <w:rPr>
          <w:rFonts w:asciiTheme="majorHAnsi" w:hAnsiTheme="majorHAnsi"/>
          <w:sz w:val="18"/>
          <w:szCs w:val="18"/>
          <w:shd w:val="clear" w:color="auto" w:fill="FFFFFF"/>
        </w:rPr>
        <w:t>print("WELCOME".isupper()) #True</w:t>
      </w:r>
      <w:r w:rsidRPr="00E11B5F">
        <w:rPr>
          <w:rFonts w:asciiTheme="majorHAnsi" w:hAnsiTheme="majorHAnsi"/>
          <w:sz w:val="18"/>
          <w:szCs w:val="18"/>
        </w:rPr>
        <w:br/>
      </w:r>
      <w:r w:rsidRPr="00E11B5F">
        <w:rPr>
          <w:rFonts w:asciiTheme="majorHAnsi" w:hAnsiTheme="majorHAnsi"/>
          <w:sz w:val="18"/>
          <w:szCs w:val="18"/>
          <w:shd w:val="clear" w:color="auto" w:fill="FFFFFF"/>
        </w:rPr>
        <w:t>print(" ".isspace()) #True</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sz w:val="18"/>
          <w:szCs w:val="18"/>
          <w:shd w:val="clear" w:color="auto" w:fill="FFFFFF"/>
        </w:rPr>
        <w:t>#======Searching for Substrings========</w:t>
      </w:r>
      <w:r w:rsidRPr="00E11B5F">
        <w:rPr>
          <w:rFonts w:asciiTheme="majorHAnsi" w:hAnsiTheme="majorHAnsi"/>
          <w:sz w:val="18"/>
          <w:szCs w:val="18"/>
        </w:rPr>
        <w:br/>
      </w:r>
      <w:r w:rsidRPr="00E11B5F">
        <w:rPr>
          <w:rFonts w:asciiTheme="majorHAnsi" w:hAnsiTheme="majorHAnsi"/>
          <w:sz w:val="18"/>
          <w:szCs w:val="18"/>
          <w:shd w:val="clear" w:color="auto" w:fill="FFFFFF"/>
        </w:rPr>
        <w:t>s = "welcome to python"</w:t>
      </w:r>
      <w:r w:rsidRPr="00E11B5F">
        <w:rPr>
          <w:rFonts w:asciiTheme="majorHAnsi" w:hAnsiTheme="majorHAnsi"/>
          <w:sz w:val="18"/>
          <w:szCs w:val="18"/>
        </w:rPr>
        <w:br/>
      </w:r>
      <w:r w:rsidRPr="00E11B5F">
        <w:rPr>
          <w:rFonts w:asciiTheme="majorHAnsi" w:hAnsiTheme="majorHAnsi"/>
          <w:sz w:val="18"/>
          <w:szCs w:val="18"/>
          <w:shd w:val="clear" w:color="auto" w:fill="FFFFFF"/>
        </w:rPr>
        <w:t>print(s.endswith("thon")) #True</w:t>
      </w:r>
      <w:r w:rsidRPr="00E11B5F">
        <w:rPr>
          <w:rFonts w:asciiTheme="majorHAnsi" w:hAnsiTheme="majorHAnsi"/>
          <w:sz w:val="18"/>
          <w:szCs w:val="18"/>
        </w:rPr>
        <w:br/>
      </w:r>
      <w:r w:rsidRPr="00E11B5F">
        <w:rPr>
          <w:rFonts w:asciiTheme="majorHAnsi" w:hAnsiTheme="majorHAnsi"/>
          <w:sz w:val="18"/>
          <w:szCs w:val="18"/>
          <w:shd w:val="clear" w:color="auto" w:fill="FFFFFF"/>
        </w:rPr>
        <w:t>print(s.startswith("good")) #False</w:t>
      </w:r>
      <w:r w:rsidRPr="00E11B5F">
        <w:rPr>
          <w:rFonts w:asciiTheme="majorHAnsi" w:hAnsiTheme="majorHAnsi"/>
          <w:sz w:val="18"/>
          <w:szCs w:val="18"/>
        </w:rPr>
        <w:br/>
      </w:r>
      <w:r w:rsidRPr="00E11B5F">
        <w:rPr>
          <w:rFonts w:asciiTheme="majorHAnsi" w:hAnsiTheme="majorHAnsi"/>
          <w:sz w:val="18"/>
          <w:szCs w:val="18"/>
          <w:shd w:val="clear" w:color="auto" w:fill="FFFFFF"/>
        </w:rPr>
        <w:t>print(s.find("come")) #3</w:t>
      </w:r>
      <w:r w:rsidRPr="00E11B5F">
        <w:rPr>
          <w:rFonts w:asciiTheme="majorHAnsi" w:hAnsiTheme="majorHAnsi"/>
          <w:sz w:val="18"/>
          <w:szCs w:val="18"/>
        </w:rPr>
        <w:br/>
      </w:r>
      <w:r w:rsidRPr="00E11B5F">
        <w:rPr>
          <w:rFonts w:asciiTheme="majorHAnsi" w:hAnsiTheme="majorHAnsi"/>
          <w:sz w:val="18"/>
          <w:szCs w:val="18"/>
          <w:shd w:val="clear" w:color="auto" w:fill="FFFFFF"/>
        </w:rPr>
        <w:t>print(s.find("become")) #-1</w:t>
      </w:r>
      <w:r w:rsidRPr="00E11B5F">
        <w:rPr>
          <w:rFonts w:asciiTheme="majorHAnsi" w:hAnsiTheme="majorHAnsi"/>
          <w:sz w:val="18"/>
          <w:szCs w:val="18"/>
        </w:rPr>
        <w:br/>
      </w:r>
      <w:r w:rsidRPr="00E11B5F">
        <w:rPr>
          <w:rFonts w:asciiTheme="majorHAnsi" w:hAnsiTheme="majorHAnsi"/>
          <w:sz w:val="18"/>
          <w:szCs w:val="18"/>
          <w:shd w:val="clear" w:color="auto" w:fill="FFFFFF"/>
        </w:rPr>
        <w:t>print(s.count("o")) #3</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sz w:val="18"/>
          <w:szCs w:val="18"/>
          <w:shd w:val="clear" w:color="auto" w:fill="FFFFFF"/>
        </w:rPr>
        <w:t>#=========Converting Strings==========</w:t>
      </w:r>
      <w:r w:rsidRPr="00E11B5F">
        <w:rPr>
          <w:rFonts w:asciiTheme="majorHAnsi" w:hAnsiTheme="majorHAnsi"/>
          <w:sz w:val="18"/>
          <w:szCs w:val="18"/>
        </w:rPr>
        <w:br/>
      </w:r>
      <w:r w:rsidRPr="00E11B5F">
        <w:rPr>
          <w:rFonts w:asciiTheme="majorHAnsi" w:hAnsiTheme="majorHAnsi"/>
          <w:sz w:val="18"/>
          <w:szCs w:val="18"/>
          <w:shd w:val="clear" w:color="auto" w:fill="FFFFFF"/>
        </w:rPr>
        <w:t>s = "String in PYTHON"</w:t>
      </w:r>
      <w:r w:rsidRPr="00E11B5F">
        <w:rPr>
          <w:rFonts w:asciiTheme="majorHAnsi" w:hAnsiTheme="majorHAnsi"/>
          <w:sz w:val="18"/>
          <w:szCs w:val="18"/>
        </w:rPr>
        <w:br/>
      </w:r>
      <w:r w:rsidRPr="00E11B5F">
        <w:rPr>
          <w:rFonts w:asciiTheme="majorHAnsi" w:hAnsiTheme="majorHAnsi"/>
          <w:sz w:val="18"/>
          <w:szCs w:val="18"/>
          <w:shd w:val="clear" w:color="auto" w:fill="FFFFFF"/>
        </w:rPr>
        <w:t>s1 = s.capitalize()</w:t>
      </w:r>
      <w:r w:rsidRPr="00E11B5F">
        <w:rPr>
          <w:rFonts w:asciiTheme="majorHAnsi" w:hAnsiTheme="majorHAnsi"/>
          <w:sz w:val="18"/>
          <w:szCs w:val="18"/>
        </w:rPr>
        <w:br/>
      </w:r>
      <w:r w:rsidRPr="00E11B5F">
        <w:rPr>
          <w:rFonts w:asciiTheme="majorHAnsi" w:hAnsiTheme="majorHAnsi"/>
          <w:sz w:val="18"/>
          <w:szCs w:val="18"/>
          <w:shd w:val="clear" w:color="auto" w:fill="FFFFFF"/>
        </w:rPr>
        <w:t>print(s1) #String in python</w:t>
      </w:r>
      <w:r w:rsidRPr="00E11B5F">
        <w:rPr>
          <w:rFonts w:asciiTheme="majorHAnsi" w:hAnsiTheme="majorHAnsi"/>
          <w:sz w:val="18"/>
          <w:szCs w:val="18"/>
        </w:rPr>
        <w:br/>
      </w:r>
      <w:r w:rsidRPr="00E11B5F">
        <w:rPr>
          <w:rFonts w:asciiTheme="majorHAnsi" w:hAnsiTheme="majorHAnsi"/>
          <w:sz w:val="18"/>
          <w:szCs w:val="18"/>
          <w:shd w:val="clear" w:color="auto" w:fill="FFFFFF"/>
        </w:rPr>
        <w:br/>
        <w:t>s2 = s.title()</w:t>
      </w:r>
      <w:r w:rsidRPr="00E11B5F">
        <w:rPr>
          <w:rFonts w:asciiTheme="majorHAnsi" w:hAnsiTheme="majorHAnsi"/>
          <w:sz w:val="18"/>
          <w:szCs w:val="18"/>
        </w:rPr>
        <w:br/>
      </w:r>
      <w:r w:rsidRPr="00E11B5F">
        <w:rPr>
          <w:rFonts w:asciiTheme="majorHAnsi" w:hAnsiTheme="majorHAnsi"/>
          <w:sz w:val="18"/>
          <w:szCs w:val="18"/>
          <w:shd w:val="clear" w:color="auto" w:fill="FFFFFF"/>
        </w:rPr>
        <w:t>print(s2)#String In Python</w:t>
      </w:r>
      <w:r w:rsidRPr="00E11B5F">
        <w:rPr>
          <w:rFonts w:asciiTheme="majorHAnsi" w:hAnsiTheme="majorHAnsi"/>
          <w:sz w:val="18"/>
          <w:szCs w:val="18"/>
        </w:rPr>
        <w:br/>
      </w:r>
      <w:r w:rsidRPr="00E11B5F">
        <w:rPr>
          <w:rFonts w:asciiTheme="majorHAnsi" w:hAnsiTheme="majorHAnsi"/>
          <w:sz w:val="18"/>
          <w:szCs w:val="18"/>
          <w:shd w:val="clear" w:color="auto" w:fill="FFFFFF"/>
        </w:rPr>
        <w:br/>
        <w:t>s3 = s.lower()</w:t>
      </w:r>
      <w:r w:rsidRPr="00E11B5F">
        <w:rPr>
          <w:rFonts w:asciiTheme="majorHAnsi" w:hAnsiTheme="majorHAnsi"/>
          <w:sz w:val="18"/>
          <w:szCs w:val="18"/>
        </w:rPr>
        <w:br/>
      </w:r>
      <w:r w:rsidRPr="00E11B5F">
        <w:rPr>
          <w:rFonts w:asciiTheme="majorHAnsi" w:hAnsiTheme="majorHAnsi"/>
          <w:sz w:val="18"/>
          <w:szCs w:val="18"/>
          <w:shd w:val="clear" w:color="auto" w:fill="FFFFFF"/>
        </w:rPr>
        <w:t>print(s3) #string in python</w:t>
      </w:r>
      <w:r w:rsidRPr="00E11B5F">
        <w:rPr>
          <w:rFonts w:asciiTheme="majorHAnsi" w:hAnsiTheme="majorHAnsi"/>
          <w:sz w:val="18"/>
          <w:szCs w:val="18"/>
        </w:rPr>
        <w:br/>
      </w:r>
      <w:r w:rsidRPr="00E11B5F">
        <w:rPr>
          <w:rFonts w:asciiTheme="majorHAnsi" w:hAnsiTheme="majorHAnsi"/>
          <w:sz w:val="18"/>
          <w:szCs w:val="18"/>
          <w:shd w:val="clear" w:color="auto" w:fill="FFFFFF"/>
        </w:rPr>
        <w:br/>
        <w:t>s4 = s.upper()</w:t>
      </w:r>
      <w:r w:rsidRPr="00E11B5F">
        <w:rPr>
          <w:rFonts w:asciiTheme="majorHAnsi" w:hAnsiTheme="majorHAnsi"/>
          <w:sz w:val="18"/>
          <w:szCs w:val="18"/>
        </w:rPr>
        <w:br/>
      </w:r>
      <w:r w:rsidRPr="00E11B5F">
        <w:rPr>
          <w:rFonts w:asciiTheme="majorHAnsi" w:hAnsiTheme="majorHAnsi"/>
          <w:sz w:val="18"/>
          <w:szCs w:val="18"/>
          <w:shd w:val="clear" w:color="auto" w:fill="FFFFFF"/>
        </w:rPr>
        <w:t>print(s4) #STRING IN PYTHON</w:t>
      </w:r>
      <w:r w:rsidRPr="00E11B5F">
        <w:rPr>
          <w:rFonts w:asciiTheme="majorHAnsi" w:hAnsiTheme="majorHAnsi"/>
          <w:sz w:val="18"/>
          <w:szCs w:val="18"/>
        </w:rPr>
        <w:br/>
      </w:r>
      <w:r w:rsidRPr="00E11B5F">
        <w:rPr>
          <w:rFonts w:asciiTheme="majorHAnsi" w:hAnsiTheme="majorHAnsi"/>
          <w:sz w:val="18"/>
          <w:szCs w:val="18"/>
          <w:shd w:val="clear" w:color="auto" w:fill="FFFFFF"/>
        </w:rPr>
        <w:br/>
        <w:t>s5 = s.swapcase()</w:t>
      </w:r>
      <w:r w:rsidRPr="00E11B5F">
        <w:rPr>
          <w:rFonts w:asciiTheme="majorHAnsi" w:hAnsiTheme="majorHAnsi"/>
          <w:sz w:val="18"/>
          <w:szCs w:val="18"/>
        </w:rPr>
        <w:br/>
      </w:r>
      <w:r w:rsidRPr="00E11B5F">
        <w:rPr>
          <w:rFonts w:asciiTheme="majorHAnsi" w:hAnsiTheme="majorHAnsi"/>
          <w:sz w:val="18"/>
          <w:szCs w:val="18"/>
          <w:shd w:val="clear" w:color="auto" w:fill="FFFFFF"/>
        </w:rPr>
        <w:t>print(s5) #sTRING IN python</w:t>
      </w:r>
      <w:r w:rsidRPr="00E11B5F">
        <w:rPr>
          <w:rFonts w:asciiTheme="majorHAnsi" w:hAnsiTheme="majorHAnsi"/>
          <w:sz w:val="18"/>
          <w:szCs w:val="18"/>
        </w:rPr>
        <w:br/>
      </w:r>
      <w:r w:rsidRPr="00E11B5F">
        <w:rPr>
          <w:rFonts w:asciiTheme="majorHAnsi" w:hAnsiTheme="majorHAnsi"/>
          <w:sz w:val="18"/>
          <w:szCs w:val="18"/>
          <w:shd w:val="clear" w:color="auto" w:fill="FFFFFF"/>
        </w:rPr>
        <w:br/>
        <w:t>s6 = s.replace("in", "on")</w:t>
      </w:r>
      <w:r w:rsidRPr="00E11B5F">
        <w:rPr>
          <w:rFonts w:asciiTheme="majorHAnsi" w:hAnsiTheme="majorHAnsi"/>
          <w:sz w:val="18"/>
          <w:szCs w:val="18"/>
        </w:rPr>
        <w:br/>
      </w:r>
      <w:r w:rsidRPr="00E11B5F">
        <w:rPr>
          <w:rFonts w:asciiTheme="majorHAnsi" w:hAnsiTheme="majorHAnsi"/>
          <w:sz w:val="18"/>
          <w:szCs w:val="18"/>
          <w:shd w:val="clear" w:color="auto" w:fill="FFFFFF"/>
        </w:rPr>
        <w:t>print(s6) #String on PYTHON</w:t>
      </w:r>
      <w:r w:rsidRPr="00E11B5F">
        <w:rPr>
          <w:rFonts w:asciiTheme="majorHAnsi" w:hAnsiTheme="majorHAnsi"/>
          <w:sz w:val="18"/>
          <w:szCs w:val="18"/>
        </w:rPr>
        <w:br/>
      </w:r>
      <w:r w:rsidRPr="00E11B5F">
        <w:rPr>
          <w:rFonts w:asciiTheme="majorHAnsi" w:hAnsiTheme="majorHAnsi"/>
          <w:sz w:val="18"/>
          <w:szCs w:val="18"/>
          <w:shd w:val="clear" w:color="auto" w:fill="FFFFFF"/>
        </w:rPr>
        <w:br/>
        <w:t>print(s) #String in PYTHON</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30) How do you create a list which is a reverse version on another list in Python?</w:t>
      </w:r>
      <w:r w:rsidRPr="00E11B5F">
        <w:rPr>
          <w:rFonts w:asciiTheme="majorHAnsi" w:hAnsiTheme="majorHAnsi"/>
          <w:sz w:val="18"/>
          <w:szCs w:val="18"/>
        </w:rPr>
        <w:br/>
      </w:r>
      <w:r w:rsidRPr="00E11B5F">
        <w:rPr>
          <w:rFonts w:asciiTheme="majorHAnsi" w:hAnsiTheme="majorHAnsi"/>
          <w:sz w:val="18"/>
          <w:szCs w:val="18"/>
          <w:shd w:val="clear" w:color="auto" w:fill="FFFFFF"/>
        </w:rPr>
        <w:t>Python provides a function called reversed(), which will return a reversed iterator. Then, one can use a list constructor over it to get a list.</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sz w:val="18"/>
          <w:szCs w:val="18"/>
          <w:shd w:val="clear" w:color="auto" w:fill="FFFFFF"/>
        </w:rPr>
        <w:t>Example:</w:t>
      </w:r>
      <w:r w:rsidRPr="00E11B5F">
        <w:rPr>
          <w:rFonts w:asciiTheme="majorHAnsi" w:hAnsiTheme="majorHAnsi"/>
          <w:sz w:val="18"/>
          <w:szCs w:val="18"/>
        </w:rPr>
        <w:br/>
      </w:r>
      <w:r w:rsidRPr="00E11B5F">
        <w:rPr>
          <w:rFonts w:asciiTheme="majorHAnsi" w:hAnsiTheme="majorHAnsi"/>
          <w:sz w:val="18"/>
          <w:szCs w:val="18"/>
          <w:shd w:val="clear" w:color="auto" w:fill="FFFFFF"/>
        </w:rPr>
        <w:t>a =[10,20,30,40,50]</w:t>
      </w:r>
      <w:r w:rsidRPr="00E11B5F">
        <w:rPr>
          <w:rFonts w:asciiTheme="majorHAnsi" w:hAnsiTheme="majorHAnsi"/>
          <w:sz w:val="18"/>
          <w:szCs w:val="18"/>
        </w:rPr>
        <w:br/>
      </w:r>
      <w:r w:rsidRPr="00E11B5F">
        <w:rPr>
          <w:rFonts w:asciiTheme="majorHAnsi" w:hAnsiTheme="majorHAnsi"/>
          <w:sz w:val="18"/>
          <w:szCs w:val="18"/>
          <w:shd w:val="clear" w:color="auto" w:fill="FFFFFF"/>
        </w:rPr>
        <w:lastRenderedPageBreak/>
        <w:t>print(a)</w:t>
      </w:r>
      <w:r w:rsidRPr="00E11B5F">
        <w:rPr>
          <w:rFonts w:asciiTheme="majorHAnsi" w:hAnsiTheme="majorHAnsi"/>
          <w:sz w:val="18"/>
          <w:szCs w:val="18"/>
        </w:rPr>
        <w:br/>
      </w:r>
      <w:r w:rsidRPr="00E11B5F">
        <w:rPr>
          <w:rFonts w:asciiTheme="majorHAnsi" w:hAnsiTheme="majorHAnsi"/>
          <w:sz w:val="18"/>
          <w:szCs w:val="18"/>
          <w:shd w:val="clear" w:color="auto" w:fill="FFFFFF"/>
        </w:rPr>
        <w:t>b = list(reversed(a))#[10, 20, 30, 40, 50]</w:t>
      </w:r>
      <w:r w:rsidRPr="00E11B5F">
        <w:rPr>
          <w:rFonts w:asciiTheme="majorHAnsi" w:hAnsiTheme="majorHAnsi"/>
          <w:sz w:val="18"/>
          <w:szCs w:val="18"/>
        </w:rPr>
        <w:br/>
      </w:r>
      <w:r w:rsidRPr="00E11B5F">
        <w:rPr>
          <w:rFonts w:asciiTheme="majorHAnsi" w:hAnsiTheme="majorHAnsi"/>
          <w:sz w:val="18"/>
          <w:szCs w:val="18"/>
          <w:shd w:val="clear" w:color="auto" w:fill="FFFFFF"/>
        </w:rPr>
        <w:t>print(b) #[50, 40, 30, 20, 10]</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31) What is a dictionary in Python?</w:t>
      </w:r>
      <w:r w:rsidRPr="00E11B5F">
        <w:rPr>
          <w:rFonts w:asciiTheme="majorHAnsi" w:hAnsiTheme="majorHAnsi"/>
          <w:sz w:val="18"/>
          <w:szCs w:val="18"/>
        </w:rPr>
        <w:br/>
      </w:r>
      <w:r w:rsidRPr="00E11B5F">
        <w:rPr>
          <w:rFonts w:asciiTheme="majorHAnsi" w:hAnsiTheme="majorHAnsi"/>
          <w:sz w:val="18"/>
          <w:szCs w:val="18"/>
          <w:shd w:val="clear" w:color="auto" w:fill="FFFFFF"/>
        </w:rPr>
        <w:t>In Python, dictionaries are kind of hash or maps in another language. Dictionary consists of a key and a value. Keys are unique, and values are accessed using keys. Here are a few examples of creating and accessing dictionaries.</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sz w:val="18"/>
          <w:szCs w:val="18"/>
          <w:shd w:val="clear" w:color="auto" w:fill="FFFFFF"/>
        </w:rPr>
        <w:t>Examples:</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sz w:val="18"/>
          <w:szCs w:val="18"/>
          <w:shd w:val="clear" w:color="auto" w:fill="FFFFFF"/>
        </w:rPr>
        <w:t>######Retrieving, modifying and adding elements in the dictionary########</w:t>
      </w:r>
      <w:r w:rsidRPr="00E11B5F">
        <w:rPr>
          <w:rFonts w:asciiTheme="majorHAnsi" w:hAnsiTheme="majorHAnsi"/>
          <w:sz w:val="18"/>
          <w:szCs w:val="18"/>
        </w:rPr>
        <w:br/>
      </w:r>
      <w:r w:rsidRPr="00E11B5F">
        <w:rPr>
          <w:rFonts w:asciiTheme="majorHAnsi" w:hAnsiTheme="majorHAnsi"/>
          <w:sz w:val="18"/>
          <w:szCs w:val="18"/>
          <w:shd w:val="clear" w:color="auto" w:fill="FFFFFF"/>
        </w:rPr>
        <w:t>friends = {'tom' : '111-222-333','jerry' : '666-33-111'}</w:t>
      </w:r>
      <w:r w:rsidRPr="00E11B5F">
        <w:rPr>
          <w:rFonts w:asciiTheme="majorHAnsi" w:hAnsiTheme="majorHAnsi"/>
          <w:sz w:val="18"/>
          <w:szCs w:val="18"/>
        </w:rPr>
        <w:br/>
      </w:r>
      <w:r w:rsidRPr="00E11B5F">
        <w:rPr>
          <w:rFonts w:asciiTheme="majorHAnsi" w:hAnsiTheme="majorHAnsi"/>
          <w:sz w:val="18"/>
          <w:szCs w:val="18"/>
          <w:shd w:val="clear" w:color="auto" w:fill="FFFFFF"/>
        </w:rPr>
        <w:t>print(friends) #{'tom': '111-222-333', 'jerry': '666-33-111'}</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sz w:val="18"/>
          <w:szCs w:val="18"/>
          <w:shd w:val="clear" w:color="auto" w:fill="FFFFFF"/>
        </w:rPr>
        <w:t>#Retrieving elements from the dictionary</w:t>
      </w:r>
      <w:r w:rsidRPr="00E11B5F">
        <w:rPr>
          <w:rFonts w:asciiTheme="majorHAnsi" w:hAnsiTheme="majorHAnsi"/>
          <w:sz w:val="18"/>
          <w:szCs w:val="18"/>
        </w:rPr>
        <w:br/>
      </w:r>
      <w:r w:rsidRPr="00E11B5F">
        <w:rPr>
          <w:rFonts w:asciiTheme="majorHAnsi" w:hAnsiTheme="majorHAnsi"/>
          <w:sz w:val="18"/>
          <w:szCs w:val="18"/>
          <w:shd w:val="clear" w:color="auto" w:fill="FFFFFF"/>
        </w:rPr>
        <w:t>print(friends['tom']) # 111-222-333</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sz w:val="18"/>
          <w:szCs w:val="18"/>
          <w:shd w:val="clear" w:color="auto" w:fill="FFFFFF"/>
        </w:rPr>
        <w:t>#Adding elements into the dictionary</w:t>
      </w:r>
      <w:r w:rsidRPr="00E11B5F">
        <w:rPr>
          <w:rFonts w:asciiTheme="majorHAnsi" w:hAnsiTheme="majorHAnsi"/>
          <w:sz w:val="18"/>
          <w:szCs w:val="18"/>
        </w:rPr>
        <w:br/>
      </w:r>
      <w:r w:rsidRPr="00E11B5F">
        <w:rPr>
          <w:rFonts w:asciiTheme="majorHAnsi" w:hAnsiTheme="majorHAnsi"/>
          <w:sz w:val="18"/>
          <w:szCs w:val="18"/>
          <w:shd w:val="clear" w:color="auto" w:fill="FFFFFF"/>
        </w:rPr>
        <w:t>friends['bob'] = '888-999-666'</w:t>
      </w:r>
      <w:r w:rsidRPr="00E11B5F">
        <w:rPr>
          <w:rFonts w:asciiTheme="majorHAnsi" w:hAnsiTheme="majorHAnsi"/>
          <w:sz w:val="18"/>
          <w:szCs w:val="18"/>
        </w:rPr>
        <w:br/>
      </w:r>
      <w:r w:rsidRPr="00E11B5F">
        <w:rPr>
          <w:rFonts w:asciiTheme="majorHAnsi" w:hAnsiTheme="majorHAnsi"/>
          <w:sz w:val="18"/>
          <w:szCs w:val="18"/>
          <w:shd w:val="clear" w:color="auto" w:fill="FFFFFF"/>
        </w:rPr>
        <w:t>print(friends) #{'tom': '111-222-333', 'jerry': '666-33-111', 'bob': '888-999-666'}</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sz w:val="18"/>
          <w:szCs w:val="18"/>
          <w:shd w:val="clear" w:color="auto" w:fill="FFFFFF"/>
        </w:rPr>
        <w:t>#Modify elements into the dictionary</w:t>
      </w:r>
      <w:r w:rsidRPr="00E11B5F">
        <w:rPr>
          <w:rFonts w:asciiTheme="majorHAnsi" w:hAnsiTheme="majorHAnsi"/>
          <w:sz w:val="18"/>
          <w:szCs w:val="18"/>
        </w:rPr>
        <w:br/>
      </w:r>
      <w:r w:rsidRPr="00E11B5F">
        <w:rPr>
          <w:rFonts w:asciiTheme="majorHAnsi" w:hAnsiTheme="majorHAnsi"/>
          <w:sz w:val="18"/>
          <w:szCs w:val="18"/>
          <w:shd w:val="clear" w:color="auto" w:fill="FFFFFF"/>
        </w:rPr>
        <w:t>friends['bob'] = '888-999-777'</w:t>
      </w:r>
      <w:r w:rsidRPr="00E11B5F">
        <w:rPr>
          <w:rFonts w:asciiTheme="majorHAnsi" w:hAnsiTheme="majorHAnsi"/>
          <w:sz w:val="18"/>
          <w:szCs w:val="18"/>
        </w:rPr>
        <w:br/>
      </w:r>
      <w:r w:rsidRPr="00E11B5F">
        <w:rPr>
          <w:rFonts w:asciiTheme="majorHAnsi" w:hAnsiTheme="majorHAnsi"/>
          <w:sz w:val="18"/>
          <w:szCs w:val="18"/>
          <w:shd w:val="clear" w:color="auto" w:fill="FFFFFF"/>
        </w:rPr>
        <w:t>print(friends) #{'tom': '111-222-333', 'jerry': '666-33-111', 'bob': '888-999-777'}</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sz w:val="18"/>
          <w:szCs w:val="18"/>
          <w:shd w:val="clear" w:color="auto" w:fill="FFFFFF"/>
        </w:rPr>
        <w:t>#Delete element from the dictionary</w:t>
      </w:r>
      <w:r w:rsidRPr="00E11B5F">
        <w:rPr>
          <w:rFonts w:asciiTheme="majorHAnsi" w:hAnsiTheme="majorHAnsi"/>
          <w:sz w:val="18"/>
          <w:szCs w:val="18"/>
        </w:rPr>
        <w:br/>
      </w:r>
      <w:r w:rsidRPr="00E11B5F">
        <w:rPr>
          <w:rFonts w:asciiTheme="majorHAnsi" w:hAnsiTheme="majorHAnsi"/>
          <w:sz w:val="18"/>
          <w:szCs w:val="18"/>
          <w:shd w:val="clear" w:color="auto" w:fill="FFFFFF"/>
        </w:rPr>
        <w:t>del friends['bob']</w:t>
      </w:r>
      <w:r w:rsidRPr="00E11B5F">
        <w:rPr>
          <w:rFonts w:asciiTheme="majorHAnsi" w:hAnsiTheme="majorHAnsi"/>
          <w:sz w:val="18"/>
          <w:szCs w:val="18"/>
        </w:rPr>
        <w:br/>
      </w:r>
      <w:r w:rsidRPr="00E11B5F">
        <w:rPr>
          <w:rFonts w:asciiTheme="majorHAnsi" w:hAnsiTheme="majorHAnsi"/>
          <w:sz w:val="18"/>
          <w:szCs w:val="18"/>
          <w:shd w:val="clear" w:color="auto" w:fill="FFFFFF"/>
        </w:rPr>
        <w:t>print(friends) #{'tom': '111-222-333', 'jerry': '666-33-111'}</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32) How do you merge one dictionary with the other?</w:t>
      </w:r>
      <w:r w:rsidRPr="00E11B5F">
        <w:rPr>
          <w:rFonts w:asciiTheme="majorHAnsi" w:hAnsiTheme="majorHAnsi"/>
          <w:sz w:val="18"/>
          <w:szCs w:val="18"/>
        </w:rPr>
        <w:br/>
      </w:r>
      <w:r w:rsidRPr="00E11B5F">
        <w:rPr>
          <w:rFonts w:asciiTheme="majorHAnsi" w:hAnsiTheme="majorHAnsi"/>
          <w:sz w:val="18"/>
          <w:szCs w:val="18"/>
          <w:shd w:val="clear" w:color="auto" w:fill="FFFFFF"/>
        </w:rPr>
        <w:t>Python provides an update() method which can be used to merge one dictionary on another.</w:t>
      </w:r>
      <w:r w:rsidRPr="00E11B5F">
        <w:rPr>
          <w:rFonts w:asciiTheme="majorHAnsi" w:hAnsiTheme="majorHAnsi"/>
          <w:sz w:val="18"/>
          <w:szCs w:val="18"/>
        </w:rPr>
        <w:br/>
      </w:r>
      <w:r w:rsidRPr="00E11B5F">
        <w:rPr>
          <w:rFonts w:asciiTheme="majorHAnsi" w:hAnsiTheme="majorHAnsi"/>
          <w:sz w:val="18"/>
          <w:szCs w:val="18"/>
          <w:shd w:val="clear" w:color="auto" w:fill="FFFFFF"/>
        </w:rPr>
        <w:t>Example:</w:t>
      </w:r>
      <w:r w:rsidRPr="00E11B5F">
        <w:rPr>
          <w:rFonts w:asciiTheme="majorHAnsi" w:hAnsiTheme="majorHAnsi"/>
          <w:sz w:val="18"/>
          <w:szCs w:val="18"/>
        </w:rPr>
        <w:br/>
      </w:r>
      <w:r w:rsidRPr="00E11B5F">
        <w:rPr>
          <w:rFonts w:asciiTheme="majorHAnsi" w:hAnsiTheme="majorHAnsi"/>
          <w:sz w:val="18"/>
          <w:szCs w:val="18"/>
          <w:shd w:val="clear" w:color="auto" w:fill="FFFFFF"/>
        </w:rPr>
        <w:t>a = {'a':1}</w:t>
      </w:r>
      <w:r w:rsidRPr="00E11B5F">
        <w:rPr>
          <w:rFonts w:asciiTheme="majorHAnsi" w:hAnsiTheme="majorHAnsi"/>
          <w:sz w:val="18"/>
          <w:szCs w:val="18"/>
        </w:rPr>
        <w:br/>
      </w:r>
      <w:r w:rsidRPr="00E11B5F">
        <w:rPr>
          <w:rFonts w:asciiTheme="majorHAnsi" w:hAnsiTheme="majorHAnsi"/>
          <w:sz w:val="18"/>
          <w:szCs w:val="18"/>
          <w:shd w:val="clear" w:color="auto" w:fill="FFFFFF"/>
        </w:rPr>
        <w:t>b = {'b':2}</w:t>
      </w:r>
      <w:r w:rsidRPr="00E11B5F">
        <w:rPr>
          <w:rFonts w:asciiTheme="majorHAnsi" w:hAnsiTheme="majorHAnsi"/>
          <w:sz w:val="18"/>
          <w:szCs w:val="18"/>
        </w:rPr>
        <w:br/>
      </w:r>
      <w:r w:rsidRPr="00E11B5F">
        <w:rPr>
          <w:rFonts w:asciiTheme="majorHAnsi" w:hAnsiTheme="majorHAnsi"/>
          <w:sz w:val="18"/>
          <w:szCs w:val="18"/>
          <w:shd w:val="clear" w:color="auto" w:fill="FFFFFF"/>
        </w:rPr>
        <w:t>a.update(b)</w:t>
      </w:r>
      <w:r w:rsidRPr="00E11B5F">
        <w:rPr>
          <w:rFonts w:asciiTheme="majorHAnsi" w:hAnsiTheme="majorHAnsi"/>
          <w:sz w:val="18"/>
          <w:szCs w:val="18"/>
        </w:rPr>
        <w:br/>
      </w:r>
      <w:r w:rsidRPr="00E11B5F">
        <w:rPr>
          <w:rFonts w:asciiTheme="majorHAnsi" w:hAnsiTheme="majorHAnsi"/>
          <w:sz w:val="18"/>
          <w:szCs w:val="18"/>
          <w:shd w:val="clear" w:color="auto" w:fill="FFFFFF"/>
        </w:rPr>
        <w:t>print(a) #{'a': 1, 'b': 2}</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33) How to walk through a list in a sorted order without sorting the actual list?</w:t>
      </w:r>
      <w:r w:rsidRPr="00E11B5F">
        <w:rPr>
          <w:rFonts w:asciiTheme="majorHAnsi" w:hAnsiTheme="majorHAnsi"/>
          <w:sz w:val="18"/>
          <w:szCs w:val="18"/>
        </w:rPr>
        <w:br/>
      </w:r>
      <w:r w:rsidRPr="00E11B5F">
        <w:rPr>
          <w:rFonts w:asciiTheme="majorHAnsi" w:hAnsiTheme="majorHAnsi"/>
          <w:sz w:val="18"/>
          <w:szCs w:val="18"/>
          <w:shd w:val="clear" w:color="auto" w:fill="FFFFFF"/>
        </w:rPr>
        <w:t>In Python we have function called sorted(), which returns a sorted list without modifying the original list. </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sz w:val="18"/>
          <w:szCs w:val="18"/>
          <w:shd w:val="clear" w:color="auto" w:fill="FFFFFF"/>
        </w:rPr>
        <w:t>Here is the code:</w:t>
      </w:r>
      <w:r w:rsidRPr="00E11B5F">
        <w:rPr>
          <w:rFonts w:asciiTheme="majorHAnsi" w:hAnsiTheme="majorHAnsi"/>
          <w:sz w:val="18"/>
          <w:szCs w:val="18"/>
        </w:rPr>
        <w:br/>
      </w:r>
      <w:r w:rsidRPr="00E11B5F">
        <w:rPr>
          <w:rFonts w:asciiTheme="majorHAnsi" w:hAnsiTheme="majorHAnsi"/>
          <w:sz w:val="18"/>
          <w:szCs w:val="18"/>
          <w:shd w:val="clear" w:color="auto" w:fill="FFFFFF"/>
        </w:rPr>
        <w:br/>
        <w:t>a=[500,300,400,200,100]</w:t>
      </w:r>
      <w:r w:rsidRPr="00E11B5F">
        <w:rPr>
          <w:rFonts w:asciiTheme="majorHAnsi" w:hAnsiTheme="majorHAnsi"/>
          <w:sz w:val="18"/>
          <w:szCs w:val="18"/>
        </w:rPr>
        <w:br/>
      </w:r>
      <w:r w:rsidRPr="00E11B5F">
        <w:rPr>
          <w:rFonts w:asciiTheme="majorHAnsi" w:hAnsiTheme="majorHAnsi"/>
          <w:sz w:val="18"/>
          <w:szCs w:val="18"/>
          <w:shd w:val="clear" w:color="auto" w:fill="FFFFFF"/>
        </w:rPr>
        <w:t>print(a)#[500, 300, 400, 200, 100]</w:t>
      </w:r>
      <w:r w:rsidRPr="00E11B5F">
        <w:rPr>
          <w:rFonts w:asciiTheme="majorHAnsi" w:hAnsiTheme="majorHAnsi"/>
          <w:sz w:val="18"/>
          <w:szCs w:val="18"/>
        </w:rPr>
        <w:br/>
      </w:r>
      <w:r w:rsidRPr="00E11B5F">
        <w:rPr>
          <w:rFonts w:asciiTheme="majorHAnsi" w:hAnsiTheme="majorHAnsi"/>
          <w:sz w:val="18"/>
          <w:szCs w:val="18"/>
          <w:shd w:val="clear" w:color="auto" w:fill="FFFFFF"/>
        </w:rPr>
        <w:t>print(sorted(a)) #[100, 200, 300, 400, 500]</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34) names = [‘john’, ‘fan’, ‘sam’, ‘megha’, ‘popoye’, ’tom’, ‘jane’, ‘james’,’tony’]</w:t>
      </w:r>
      <w:r w:rsidRPr="00E11B5F">
        <w:rPr>
          <w:rFonts w:asciiTheme="majorHAnsi" w:hAnsiTheme="majorHAnsi"/>
          <w:sz w:val="18"/>
          <w:szCs w:val="18"/>
        </w:rPr>
        <w:br/>
      </w:r>
      <w:r w:rsidRPr="00E11B5F">
        <w:rPr>
          <w:rFonts w:asciiTheme="majorHAnsi" w:hAnsiTheme="majorHAnsi"/>
          <w:b/>
          <w:bCs/>
          <w:color w:val="FF0000"/>
          <w:sz w:val="18"/>
          <w:szCs w:val="18"/>
          <w:shd w:val="clear" w:color="auto" w:fill="FFFFFF"/>
        </w:rPr>
        <w:t>       Write one line of code to get a list of names that start with character ‘j’?</w:t>
      </w:r>
      <w:r w:rsidRPr="00E11B5F">
        <w:rPr>
          <w:rFonts w:asciiTheme="majorHAnsi" w:hAnsiTheme="majorHAnsi"/>
          <w:sz w:val="18"/>
          <w:szCs w:val="18"/>
        </w:rPr>
        <w:br/>
      </w:r>
      <w:r w:rsidRPr="00E11B5F">
        <w:rPr>
          <w:rFonts w:asciiTheme="majorHAnsi" w:hAnsiTheme="majorHAnsi"/>
          <w:b/>
          <w:bCs/>
          <w:sz w:val="18"/>
          <w:szCs w:val="18"/>
          <w:shd w:val="clear" w:color="auto" w:fill="FFFFFF"/>
        </w:rPr>
        <w:t>Solution:</w:t>
      </w:r>
      <w:r w:rsidRPr="00E11B5F">
        <w:rPr>
          <w:rFonts w:asciiTheme="majorHAnsi" w:hAnsiTheme="majorHAnsi"/>
          <w:sz w:val="18"/>
          <w:szCs w:val="18"/>
        </w:rPr>
        <w:br/>
      </w:r>
      <w:r w:rsidRPr="00E11B5F">
        <w:rPr>
          <w:rFonts w:asciiTheme="majorHAnsi" w:hAnsiTheme="majorHAnsi"/>
          <w:sz w:val="18"/>
          <w:szCs w:val="18"/>
          <w:shd w:val="clear" w:color="auto" w:fill="FFFFFF"/>
        </w:rPr>
        <w:t>names = ['john', 'fan', 'sam', 'megha', 'popoye', 'tom', 'jane', 'james', 'tony']</w:t>
      </w:r>
      <w:r w:rsidRPr="00E11B5F">
        <w:rPr>
          <w:rFonts w:asciiTheme="majorHAnsi" w:hAnsiTheme="majorHAnsi"/>
          <w:sz w:val="18"/>
          <w:szCs w:val="18"/>
        </w:rPr>
        <w:br/>
      </w:r>
      <w:r w:rsidRPr="00E11B5F">
        <w:rPr>
          <w:rFonts w:asciiTheme="majorHAnsi" w:hAnsiTheme="majorHAnsi"/>
          <w:sz w:val="18"/>
          <w:szCs w:val="18"/>
          <w:shd w:val="clear" w:color="auto" w:fill="FFFFFF"/>
        </w:rPr>
        <w:t>jnames=[name for name in names if name[0] == 'j']     #One line code to filter names that start with ‘j’</w:t>
      </w:r>
      <w:r w:rsidRPr="00E11B5F">
        <w:rPr>
          <w:rFonts w:asciiTheme="majorHAnsi" w:hAnsiTheme="majorHAnsi"/>
          <w:sz w:val="18"/>
          <w:szCs w:val="18"/>
        </w:rPr>
        <w:br/>
      </w:r>
      <w:r w:rsidRPr="00E11B5F">
        <w:rPr>
          <w:rFonts w:asciiTheme="majorHAnsi" w:hAnsiTheme="majorHAnsi"/>
          <w:sz w:val="18"/>
          <w:szCs w:val="18"/>
          <w:shd w:val="clear" w:color="auto" w:fill="FFFFFF"/>
        </w:rPr>
        <w:t>print(jnames)</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lastRenderedPageBreak/>
        <w:t>35) What is a set?</w:t>
      </w:r>
      <w:r w:rsidRPr="00E11B5F">
        <w:rPr>
          <w:rFonts w:asciiTheme="majorHAnsi" w:hAnsiTheme="majorHAnsi"/>
          <w:sz w:val="18"/>
          <w:szCs w:val="18"/>
        </w:rPr>
        <w:br/>
      </w:r>
      <w:r w:rsidRPr="00E11B5F">
        <w:rPr>
          <w:rFonts w:asciiTheme="majorHAnsi" w:hAnsiTheme="majorHAnsi"/>
          <w:sz w:val="18"/>
          <w:szCs w:val="18"/>
          <w:shd w:val="clear" w:color="auto" w:fill="FFFFFF"/>
        </w:rPr>
        <w:t>A Set is an unordered collection of unique objects.</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36) a = “this is a sample string with many characters”</w:t>
      </w:r>
      <w:r w:rsidRPr="00E11B5F">
        <w:rPr>
          <w:rFonts w:asciiTheme="majorHAnsi" w:hAnsiTheme="majorHAnsi"/>
          <w:sz w:val="18"/>
          <w:szCs w:val="18"/>
        </w:rPr>
        <w:br/>
      </w:r>
      <w:r w:rsidRPr="00E11B5F">
        <w:rPr>
          <w:rFonts w:asciiTheme="majorHAnsi" w:hAnsiTheme="majorHAnsi"/>
          <w:b/>
          <w:bCs/>
          <w:color w:val="FF0000"/>
          <w:sz w:val="18"/>
          <w:szCs w:val="18"/>
          <w:shd w:val="clear" w:color="auto" w:fill="FFFFFF"/>
        </w:rPr>
        <w:t>      Write a Python code to find how many different characters are present in this string?</w:t>
      </w:r>
      <w:r w:rsidRPr="00E11B5F">
        <w:rPr>
          <w:rFonts w:asciiTheme="majorHAnsi" w:hAnsiTheme="majorHAnsi"/>
          <w:sz w:val="18"/>
          <w:szCs w:val="18"/>
        </w:rPr>
        <w:br/>
      </w:r>
      <w:r w:rsidRPr="00E11B5F">
        <w:rPr>
          <w:rFonts w:asciiTheme="majorHAnsi" w:hAnsiTheme="majorHAnsi"/>
          <w:b/>
          <w:bCs/>
          <w:sz w:val="18"/>
          <w:szCs w:val="18"/>
          <w:shd w:val="clear" w:color="auto" w:fill="FFFFFF"/>
        </w:rPr>
        <w:t>Solution:</w:t>
      </w:r>
      <w:r w:rsidRPr="00E11B5F">
        <w:rPr>
          <w:rFonts w:asciiTheme="majorHAnsi" w:hAnsiTheme="majorHAnsi"/>
          <w:sz w:val="18"/>
          <w:szCs w:val="18"/>
        </w:rPr>
        <w:br/>
      </w:r>
      <w:r w:rsidRPr="00E11B5F">
        <w:rPr>
          <w:rFonts w:asciiTheme="majorHAnsi" w:hAnsiTheme="majorHAnsi"/>
          <w:sz w:val="18"/>
          <w:szCs w:val="18"/>
          <w:shd w:val="clear" w:color="auto" w:fill="FFFFFF"/>
        </w:rPr>
        <w:t>a = "this is a sample string with many characters"</w:t>
      </w:r>
      <w:r w:rsidRPr="00E11B5F">
        <w:rPr>
          <w:rFonts w:asciiTheme="majorHAnsi" w:hAnsiTheme="majorHAnsi"/>
          <w:sz w:val="18"/>
          <w:szCs w:val="18"/>
        </w:rPr>
        <w:br/>
      </w:r>
      <w:r w:rsidRPr="00E11B5F">
        <w:rPr>
          <w:rFonts w:asciiTheme="majorHAnsi" w:hAnsiTheme="majorHAnsi"/>
          <w:sz w:val="18"/>
          <w:szCs w:val="18"/>
          <w:shd w:val="clear" w:color="auto" w:fill="FFFFFF"/>
        </w:rPr>
        <w:t>print(len(set(a))) #16</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sz w:val="18"/>
          <w:szCs w:val="18"/>
          <w:shd w:val="clear" w:color="auto" w:fill="FFFFFF"/>
        </w:rPr>
        <w:t>37) Name some standard Python errors you know?</w:t>
      </w:r>
      <w:r w:rsidRPr="00E11B5F">
        <w:rPr>
          <w:rFonts w:asciiTheme="majorHAnsi" w:hAnsiTheme="majorHAnsi"/>
          <w:sz w:val="18"/>
          <w:szCs w:val="18"/>
        </w:rPr>
        <w:br/>
      </w:r>
      <w:r w:rsidRPr="00E11B5F">
        <w:rPr>
          <w:rFonts w:asciiTheme="majorHAnsi" w:hAnsiTheme="majorHAnsi"/>
          <w:sz w:val="18"/>
          <w:szCs w:val="18"/>
          <w:shd w:val="clear" w:color="auto" w:fill="FFFFFF"/>
        </w:rPr>
        <w:t>TypeError: Occurs when the expected type doesn’t match with the given type of a variable.</w:t>
      </w:r>
      <w:r w:rsidRPr="00E11B5F">
        <w:rPr>
          <w:rFonts w:asciiTheme="majorHAnsi" w:hAnsiTheme="majorHAnsi"/>
          <w:sz w:val="18"/>
          <w:szCs w:val="18"/>
        </w:rPr>
        <w:br/>
      </w:r>
      <w:r w:rsidRPr="00E11B5F">
        <w:rPr>
          <w:rFonts w:asciiTheme="majorHAnsi" w:hAnsiTheme="majorHAnsi"/>
          <w:sz w:val="18"/>
          <w:szCs w:val="18"/>
          <w:shd w:val="clear" w:color="auto" w:fill="FFFFFF"/>
        </w:rPr>
        <w:t>ValueError: When an expected value is not given- if you are expecting 4 elements in a list and you gave 2.</w:t>
      </w:r>
      <w:r w:rsidRPr="00E11B5F">
        <w:rPr>
          <w:rFonts w:asciiTheme="majorHAnsi" w:hAnsiTheme="majorHAnsi"/>
          <w:sz w:val="18"/>
          <w:szCs w:val="18"/>
        </w:rPr>
        <w:br/>
      </w:r>
      <w:r w:rsidRPr="00E11B5F">
        <w:rPr>
          <w:rFonts w:asciiTheme="majorHAnsi" w:hAnsiTheme="majorHAnsi"/>
          <w:sz w:val="18"/>
          <w:szCs w:val="18"/>
          <w:shd w:val="clear" w:color="auto" w:fill="FFFFFF"/>
        </w:rPr>
        <w:t>NameError: When trying to access a variable or a function that is not defined.</w:t>
      </w:r>
      <w:r w:rsidRPr="00E11B5F">
        <w:rPr>
          <w:rFonts w:asciiTheme="majorHAnsi" w:hAnsiTheme="majorHAnsi"/>
          <w:sz w:val="18"/>
          <w:szCs w:val="18"/>
        </w:rPr>
        <w:br/>
      </w:r>
      <w:r w:rsidRPr="00E11B5F">
        <w:rPr>
          <w:rFonts w:asciiTheme="majorHAnsi" w:hAnsiTheme="majorHAnsi"/>
          <w:sz w:val="18"/>
          <w:szCs w:val="18"/>
          <w:shd w:val="clear" w:color="auto" w:fill="FFFFFF"/>
        </w:rPr>
        <w:t>IOError: When trying to access a file that does not exist. </w:t>
      </w:r>
      <w:r w:rsidRPr="00E11B5F">
        <w:rPr>
          <w:rFonts w:asciiTheme="majorHAnsi" w:hAnsiTheme="majorHAnsi"/>
          <w:sz w:val="18"/>
          <w:szCs w:val="18"/>
        </w:rPr>
        <w:br/>
      </w:r>
      <w:r w:rsidRPr="00E11B5F">
        <w:rPr>
          <w:rFonts w:asciiTheme="majorHAnsi" w:hAnsiTheme="majorHAnsi"/>
          <w:sz w:val="18"/>
          <w:szCs w:val="18"/>
          <w:shd w:val="clear" w:color="auto" w:fill="FFFFFF"/>
        </w:rPr>
        <w:t>IndexError: Accessing an invalid index of a sequence will throw an IndexError.</w:t>
      </w:r>
      <w:r w:rsidRPr="00E11B5F">
        <w:rPr>
          <w:rFonts w:asciiTheme="majorHAnsi" w:hAnsiTheme="majorHAnsi"/>
          <w:sz w:val="18"/>
          <w:szCs w:val="18"/>
        </w:rPr>
        <w:br/>
      </w:r>
      <w:r w:rsidRPr="00E11B5F">
        <w:rPr>
          <w:rFonts w:asciiTheme="majorHAnsi" w:hAnsiTheme="majorHAnsi"/>
          <w:sz w:val="18"/>
          <w:szCs w:val="18"/>
          <w:shd w:val="clear" w:color="auto" w:fill="FFFFFF"/>
        </w:rPr>
        <w:t>KeyError: When an invalid key is used to access a value in the dictionary.</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38) How Python supports encapsulation with respect to functions?</w:t>
      </w:r>
      <w:r w:rsidRPr="00E11B5F">
        <w:rPr>
          <w:rFonts w:asciiTheme="majorHAnsi" w:hAnsiTheme="majorHAnsi"/>
          <w:sz w:val="18"/>
          <w:szCs w:val="18"/>
        </w:rPr>
        <w:br/>
      </w:r>
      <w:r w:rsidRPr="00E11B5F">
        <w:rPr>
          <w:rFonts w:asciiTheme="majorHAnsi" w:hAnsiTheme="majorHAnsi"/>
          <w:sz w:val="18"/>
          <w:szCs w:val="18"/>
          <w:shd w:val="clear" w:color="auto" w:fill="FFFFFF"/>
        </w:rPr>
        <w:t>Python supports inner functions. A function defined inside a function is called an inner function, whose behavior is not hidden. This is how Python supports encapsulation with respect to functions.</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39) How do you open an already existing file and add content to it?</w:t>
      </w:r>
      <w:r w:rsidRPr="00E11B5F">
        <w:rPr>
          <w:rFonts w:asciiTheme="majorHAnsi" w:hAnsiTheme="majorHAnsi"/>
          <w:sz w:val="18"/>
          <w:szCs w:val="18"/>
        </w:rPr>
        <w:br/>
      </w:r>
      <w:r w:rsidRPr="00E11B5F">
        <w:rPr>
          <w:rFonts w:asciiTheme="majorHAnsi" w:hAnsiTheme="majorHAnsi"/>
          <w:sz w:val="18"/>
          <w:szCs w:val="18"/>
          <w:shd w:val="clear" w:color="auto" w:fill="FFFFFF"/>
        </w:rPr>
        <w:t>In Python, open(,) is used to open a file in different modes. The open function returns a handle to the file, using which one can perform read, write and modify operations.</w:t>
      </w:r>
      <w:r w:rsidRPr="00E11B5F">
        <w:rPr>
          <w:rFonts w:asciiTheme="majorHAnsi" w:hAnsiTheme="majorHAnsi"/>
          <w:sz w:val="18"/>
          <w:szCs w:val="18"/>
        </w:rPr>
        <w:br/>
      </w:r>
      <w:r w:rsidRPr="00E11B5F">
        <w:rPr>
          <w:rFonts w:asciiTheme="majorHAnsi" w:hAnsiTheme="majorHAnsi"/>
          <w:b/>
          <w:bCs/>
          <w:sz w:val="18"/>
          <w:szCs w:val="18"/>
          <w:shd w:val="clear" w:color="auto" w:fill="FFFFFF"/>
        </w:rPr>
        <w:br/>
        <w:t>Example:</w:t>
      </w:r>
      <w:r w:rsidRPr="00E11B5F">
        <w:rPr>
          <w:rFonts w:asciiTheme="majorHAnsi" w:hAnsiTheme="majorHAnsi"/>
          <w:sz w:val="18"/>
          <w:szCs w:val="18"/>
        </w:rPr>
        <w:br/>
      </w:r>
      <w:r w:rsidRPr="00E11B5F">
        <w:rPr>
          <w:rFonts w:asciiTheme="majorHAnsi" w:hAnsiTheme="majorHAnsi"/>
          <w:sz w:val="18"/>
          <w:szCs w:val="18"/>
          <w:shd w:val="clear" w:color="auto" w:fill="FFFFFF"/>
        </w:rPr>
        <w:br/>
        <w:t>    F = open(“simplefile.txt”,”a+”) #Opens the file in append mode</w:t>
      </w:r>
      <w:r w:rsidRPr="00E11B5F">
        <w:rPr>
          <w:rFonts w:asciiTheme="majorHAnsi" w:hAnsiTheme="majorHAnsi"/>
          <w:sz w:val="18"/>
          <w:szCs w:val="18"/>
        </w:rPr>
        <w:br/>
      </w:r>
      <w:r w:rsidRPr="00E11B5F">
        <w:rPr>
          <w:rFonts w:asciiTheme="majorHAnsi" w:hAnsiTheme="majorHAnsi"/>
          <w:sz w:val="18"/>
          <w:szCs w:val="18"/>
          <w:shd w:val="clear" w:color="auto" w:fill="FFFFFF"/>
        </w:rPr>
        <w:t>    F.write(“some content”)    #Appends content to the file.</w:t>
      </w:r>
      <w:r w:rsidRPr="00E11B5F">
        <w:rPr>
          <w:rFonts w:asciiTheme="majorHAnsi" w:hAnsiTheme="majorHAnsi"/>
          <w:sz w:val="18"/>
          <w:szCs w:val="18"/>
        </w:rPr>
        <w:br/>
      </w:r>
      <w:r w:rsidRPr="00E11B5F">
        <w:rPr>
          <w:rFonts w:asciiTheme="majorHAnsi" w:hAnsiTheme="majorHAnsi"/>
          <w:sz w:val="18"/>
          <w:szCs w:val="18"/>
          <w:shd w:val="clear" w:color="auto" w:fill="FFFFFF"/>
        </w:rPr>
        <w:t>    F.close()    # closes the file.</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39) What are the built-in type does python provides?</w:t>
      </w:r>
      <w:r w:rsidRPr="00E11B5F">
        <w:rPr>
          <w:rFonts w:asciiTheme="majorHAnsi" w:hAnsiTheme="majorHAnsi"/>
          <w:sz w:val="18"/>
          <w:szCs w:val="18"/>
        </w:rPr>
        <w:br/>
      </w:r>
      <w:r w:rsidRPr="00E11B5F">
        <w:rPr>
          <w:rFonts w:asciiTheme="majorHAnsi" w:hAnsiTheme="majorHAnsi"/>
          <w:sz w:val="18"/>
          <w:szCs w:val="18"/>
          <w:shd w:val="clear" w:color="auto" w:fill="FFFFFF"/>
        </w:rPr>
        <w:t>There are mutable and Immutable types of Pythons built in types. </w:t>
      </w:r>
      <w:r w:rsidRPr="00E11B5F">
        <w:rPr>
          <w:rFonts w:asciiTheme="majorHAnsi" w:hAnsiTheme="majorHAnsi"/>
          <w:sz w:val="18"/>
          <w:szCs w:val="18"/>
        </w:rPr>
        <w:br/>
      </w:r>
      <w:r w:rsidRPr="00E11B5F">
        <w:rPr>
          <w:rFonts w:asciiTheme="majorHAnsi" w:hAnsiTheme="majorHAnsi"/>
          <w:b/>
          <w:bCs/>
          <w:sz w:val="18"/>
          <w:szCs w:val="18"/>
          <w:shd w:val="clear" w:color="auto" w:fill="FFFFFF"/>
        </w:rPr>
        <w:t>Mutable built-in types</w:t>
      </w:r>
      <w:r w:rsidRPr="00E11B5F">
        <w:rPr>
          <w:rFonts w:asciiTheme="majorHAnsi" w:hAnsiTheme="majorHAnsi"/>
          <w:sz w:val="18"/>
          <w:szCs w:val="18"/>
        </w:rPr>
        <w:br/>
      </w:r>
      <w:r w:rsidRPr="00E11B5F">
        <w:rPr>
          <w:rFonts w:asciiTheme="majorHAnsi" w:hAnsiTheme="majorHAnsi"/>
          <w:sz w:val="18"/>
          <w:szCs w:val="18"/>
          <w:shd w:val="clear" w:color="auto" w:fill="FFFFFF"/>
        </w:rPr>
        <w:t>List</w:t>
      </w:r>
      <w:r w:rsidRPr="00E11B5F">
        <w:rPr>
          <w:rFonts w:asciiTheme="majorHAnsi" w:hAnsiTheme="majorHAnsi"/>
          <w:sz w:val="18"/>
          <w:szCs w:val="18"/>
        </w:rPr>
        <w:br/>
      </w:r>
      <w:r w:rsidRPr="00E11B5F">
        <w:rPr>
          <w:rFonts w:asciiTheme="majorHAnsi" w:hAnsiTheme="majorHAnsi"/>
          <w:sz w:val="18"/>
          <w:szCs w:val="18"/>
          <w:shd w:val="clear" w:color="auto" w:fill="FFFFFF"/>
        </w:rPr>
        <w:t>Sets</w:t>
      </w:r>
      <w:r w:rsidRPr="00E11B5F">
        <w:rPr>
          <w:rFonts w:asciiTheme="majorHAnsi" w:hAnsiTheme="majorHAnsi"/>
          <w:sz w:val="18"/>
          <w:szCs w:val="18"/>
        </w:rPr>
        <w:br/>
      </w:r>
      <w:r w:rsidRPr="00E11B5F">
        <w:rPr>
          <w:rFonts w:asciiTheme="majorHAnsi" w:hAnsiTheme="majorHAnsi"/>
          <w:sz w:val="18"/>
          <w:szCs w:val="18"/>
          <w:shd w:val="clear" w:color="auto" w:fill="FFFFFF"/>
        </w:rPr>
        <w:t>Dictionaries</w:t>
      </w:r>
      <w:r w:rsidRPr="00E11B5F">
        <w:rPr>
          <w:rFonts w:asciiTheme="majorHAnsi" w:hAnsiTheme="majorHAnsi"/>
          <w:sz w:val="18"/>
          <w:szCs w:val="18"/>
        </w:rPr>
        <w:br/>
      </w:r>
      <w:r w:rsidRPr="00E11B5F">
        <w:rPr>
          <w:rFonts w:asciiTheme="majorHAnsi" w:hAnsiTheme="majorHAnsi"/>
          <w:b/>
          <w:bCs/>
          <w:sz w:val="18"/>
          <w:szCs w:val="18"/>
          <w:shd w:val="clear" w:color="auto" w:fill="FFFFFF"/>
        </w:rPr>
        <w:t>Immutable built-in types</w:t>
      </w:r>
      <w:r w:rsidRPr="00E11B5F">
        <w:rPr>
          <w:rFonts w:asciiTheme="majorHAnsi" w:hAnsiTheme="majorHAnsi"/>
          <w:sz w:val="18"/>
          <w:szCs w:val="18"/>
        </w:rPr>
        <w:br/>
      </w:r>
      <w:r w:rsidRPr="00E11B5F">
        <w:rPr>
          <w:rFonts w:asciiTheme="majorHAnsi" w:hAnsiTheme="majorHAnsi"/>
          <w:sz w:val="18"/>
          <w:szCs w:val="18"/>
          <w:shd w:val="clear" w:color="auto" w:fill="FFFFFF"/>
        </w:rPr>
        <w:t>Strings</w:t>
      </w:r>
      <w:r w:rsidRPr="00E11B5F">
        <w:rPr>
          <w:rFonts w:asciiTheme="majorHAnsi" w:hAnsiTheme="majorHAnsi"/>
          <w:sz w:val="18"/>
          <w:szCs w:val="18"/>
        </w:rPr>
        <w:br/>
      </w:r>
      <w:r w:rsidRPr="00E11B5F">
        <w:rPr>
          <w:rFonts w:asciiTheme="majorHAnsi" w:hAnsiTheme="majorHAnsi"/>
          <w:sz w:val="18"/>
          <w:szCs w:val="18"/>
          <w:shd w:val="clear" w:color="auto" w:fill="FFFFFF"/>
        </w:rPr>
        <w:t>Tuples</w:t>
      </w:r>
      <w:r w:rsidRPr="00E11B5F">
        <w:rPr>
          <w:rFonts w:asciiTheme="majorHAnsi" w:hAnsiTheme="majorHAnsi"/>
          <w:sz w:val="18"/>
          <w:szCs w:val="18"/>
        </w:rPr>
        <w:br/>
      </w:r>
      <w:r w:rsidRPr="00E11B5F">
        <w:rPr>
          <w:rFonts w:asciiTheme="majorHAnsi" w:hAnsiTheme="majorHAnsi"/>
          <w:sz w:val="18"/>
          <w:szCs w:val="18"/>
          <w:shd w:val="clear" w:color="auto" w:fill="FFFFFF"/>
        </w:rPr>
        <w:t>Numbers</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40) What is module and package in Python?</w:t>
      </w:r>
      <w:r w:rsidRPr="00E11B5F">
        <w:rPr>
          <w:rFonts w:asciiTheme="majorHAnsi" w:hAnsiTheme="majorHAnsi"/>
          <w:sz w:val="18"/>
          <w:szCs w:val="18"/>
        </w:rPr>
        <w:br/>
      </w:r>
      <w:r w:rsidRPr="00E11B5F">
        <w:rPr>
          <w:rFonts w:asciiTheme="majorHAnsi" w:hAnsiTheme="majorHAnsi"/>
          <w:sz w:val="18"/>
          <w:szCs w:val="18"/>
          <w:shd w:val="clear" w:color="auto" w:fill="FFFFFF"/>
        </w:rPr>
        <w:t>In Python, module is the way to structure program. Each Python program file is a module, which imports other modules like objects and attributes.</w:t>
      </w:r>
      <w:r w:rsidRPr="00E11B5F">
        <w:rPr>
          <w:rFonts w:asciiTheme="majorHAnsi" w:hAnsiTheme="majorHAnsi"/>
          <w:sz w:val="18"/>
          <w:szCs w:val="18"/>
        </w:rPr>
        <w:br/>
      </w:r>
      <w:r w:rsidRPr="00E11B5F">
        <w:rPr>
          <w:rFonts w:asciiTheme="majorHAnsi" w:hAnsiTheme="majorHAnsi"/>
          <w:sz w:val="18"/>
          <w:szCs w:val="18"/>
          <w:shd w:val="clear" w:color="auto" w:fill="FFFFFF"/>
        </w:rPr>
        <w:t>The folder of Python program is a package of modules. A package can have modules or subfolders.</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41) Explain how can you generate random numbers in Python?</w:t>
      </w:r>
      <w:r w:rsidRPr="00E11B5F">
        <w:rPr>
          <w:rFonts w:asciiTheme="majorHAnsi" w:hAnsiTheme="majorHAnsi"/>
          <w:sz w:val="18"/>
          <w:szCs w:val="18"/>
        </w:rPr>
        <w:br/>
      </w:r>
      <w:r w:rsidRPr="00E11B5F">
        <w:rPr>
          <w:rFonts w:asciiTheme="majorHAnsi" w:hAnsiTheme="majorHAnsi"/>
          <w:sz w:val="18"/>
          <w:szCs w:val="18"/>
          <w:shd w:val="clear" w:color="auto" w:fill="FFFFFF"/>
        </w:rPr>
        <w:t>To generate random numbers in Python, you need to import command as</w:t>
      </w:r>
      <w:r w:rsidRPr="00E11B5F">
        <w:rPr>
          <w:rFonts w:asciiTheme="majorHAnsi" w:hAnsiTheme="majorHAnsi"/>
          <w:sz w:val="18"/>
          <w:szCs w:val="18"/>
        </w:rPr>
        <w:br/>
      </w:r>
      <w:r w:rsidRPr="00E11B5F">
        <w:rPr>
          <w:rFonts w:asciiTheme="majorHAnsi" w:hAnsiTheme="majorHAnsi"/>
          <w:sz w:val="18"/>
          <w:szCs w:val="18"/>
          <w:shd w:val="clear" w:color="auto" w:fill="FFFFFF"/>
        </w:rPr>
        <w:t>import random</w:t>
      </w:r>
      <w:r w:rsidRPr="00E11B5F">
        <w:rPr>
          <w:rFonts w:asciiTheme="majorHAnsi" w:hAnsiTheme="majorHAnsi"/>
          <w:sz w:val="18"/>
          <w:szCs w:val="18"/>
        </w:rPr>
        <w:br/>
      </w:r>
      <w:r w:rsidRPr="00E11B5F">
        <w:rPr>
          <w:rFonts w:asciiTheme="majorHAnsi" w:hAnsiTheme="majorHAnsi"/>
          <w:sz w:val="18"/>
          <w:szCs w:val="18"/>
          <w:shd w:val="clear" w:color="auto" w:fill="FFFFFF"/>
        </w:rPr>
        <w:t>print(random.random())</w:t>
      </w:r>
      <w:r w:rsidRPr="00E11B5F">
        <w:rPr>
          <w:rFonts w:asciiTheme="majorHAnsi" w:hAnsiTheme="majorHAnsi"/>
          <w:sz w:val="18"/>
          <w:szCs w:val="18"/>
        </w:rPr>
        <w:br/>
      </w:r>
      <w:r w:rsidRPr="00E11B5F">
        <w:rPr>
          <w:rFonts w:asciiTheme="majorHAnsi" w:hAnsiTheme="majorHAnsi"/>
          <w:sz w:val="18"/>
          <w:szCs w:val="18"/>
          <w:shd w:val="clear" w:color="auto" w:fill="FFFFFF"/>
        </w:rPr>
        <w:t>This returns a random floating point number in the range [0,1)</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lastRenderedPageBreak/>
        <w:t>42) How to connect to the Oracle Database using python script?</w:t>
      </w:r>
      <w:r w:rsidRPr="00E11B5F">
        <w:rPr>
          <w:rFonts w:asciiTheme="majorHAnsi" w:hAnsiTheme="majorHAnsi"/>
          <w:sz w:val="18"/>
          <w:szCs w:val="18"/>
        </w:rPr>
        <w:br/>
      </w:r>
      <w:r w:rsidRPr="00E11B5F">
        <w:rPr>
          <w:rFonts w:asciiTheme="majorHAnsi" w:hAnsiTheme="majorHAnsi"/>
          <w:sz w:val="18"/>
          <w:szCs w:val="18"/>
          <w:shd w:val="clear" w:color="auto" w:fill="FFFFFF"/>
        </w:rPr>
        <w:t>Using cx_Oracle module.</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sz w:val="18"/>
          <w:szCs w:val="18"/>
          <w:shd w:val="clear" w:color="auto" w:fill="FFFFFF"/>
        </w:rPr>
        <w:t>Example:</w:t>
      </w:r>
      <w:r w:rsidRPr="00E11B5F">
        <w:rPr>
          <w:rFonts w:asciiTheme="majorHAnsi" w:hAnsiTheme="majorHAnsi"/>
          <w:sz w:val="18"/>
          <w:szCs w:val="18"/>
        </w:rPr>
        <w:br/>
      </w:r>
      <w:r w:rsidRPr="00E11B5F">
        <w:rPr>
          <w:rFonts w:asciiTheme="majorHAnsi" w:hAnsiTheme="majorHAnsi"/>
          <w:sz w:val="18"/>
          <w:szCs w:val="18"/>
          <w:shd w:val="clear" w:color="auto" w:fill="FFFFFF"/>
        </w:rPr>
        <w:br/>
        <w:t>import os</w:t>
      </w:r>
      <w:r w:rsidRPr="00E11B5F">
        <w:rPr>
          <w:rFonts w:asciiTheme="majorHAnsi" w:hAnsiTheme="majorHAnsi"/>
          <w:sz w:val="18"/>
          <w:szCs w:val="18"/>
        </w:rPr>
        <w:br/>
      </w:r>
      <w:r w:rsidRPr="00E11B5F">
        <w:rPr>
          <w:rFonts w:asciiTheme="majorHAnsi" w:hAnsiTheme="majorHAnsi"/>
          <w:sz w:val="18"/>
          <w:szCs w:val="18"/>
          <w:shd w:val="clear" w:color="auto" w:fill="FFFFFF"/>
        </w:rPr>
        <w:t>import cx_Oracle</w:t>
      </w:r>
      <w:r w:rsidRPr="00E11B5F">
        <w:rPr>
          <w:rFonts w:asciiTheme="majorHAnsi" w:hAnsiTheme="majorHAnsi"/>
          <w:sz w:val="18"/>
          <w:szCs w:val="18"/>
        </w:rPr>
        <w:br/>
      </w:r>
      <w:r w:rsidRPr="00E11B5F">
        <w:rPr>
          <w:rFonts w:asciiTheme="majorHAnsi" w:hAnsiTheme="majorHAnsi"/>
          <w:sz w:val="18"/>
          <w:szCs w:val="18"/>
          <w:shd w:val="clear" w:color="auto" w:fill="FFFFFF"/>
        </w:rPr>
        <w:t># Set folder in which Instant Client is installed in system path</w:t>
      </w:r>
      <w:r w:rsidRPr="00E11B5F">
        <w:rPr>
          <w:rFonts w:asciiTheme="majorHAnsi" w:hAnsiTheme="majorHAnsi"/>
          <w:sz w:val="18"/>
          <w:szCs w:val="18"/>
        </w:rPr>
        <w:br/>
      </w:r>
      <w:r w:rsidRPr="00E11B5F">
        <w:rPr>
          <w:rFonts w:asciiTheme="majorHAnsi" w:hAnsiTheme="majorHAnsi"/>
          <w:sz w:val="18"/>
          <w:szCs w:val="18"/>
          <w:shd w:val="clear" w:color="auto" w:fill="FFFFFF"/>
        </w:rPr>
        <w:t>os.environ['PATH'] = 'E:\\app\\OracleHomeUser1\\instantclient_18_3'</w:t>
      </w:r>
      <w:r w:rsidRPr="00E11B5F">
        <w:rPr>
          <w:rFonts w:asciiTheme="majorHAnsi" w:hAnsiTheme="majorHAnsi"/>
          <w:sz w:val="18"/>
          <w:szCs w:val="18"/>
        </w:rPr>
        <w:br/>
      </w:r>
      <w:r w:rsidRPr="00E11B5F">
        <w:rPr>
          <w:rFonts w:asciiTheme="majorHAnsi" w:hAnsiTheme="majorHAnsi"/>
          <w:sz w:val="18"/>
          <w:szCs w:val="18"/>
          <w:shd w:val="clear" w:color="auto" w:fill="FFFFFF"/>
        </w:rPr>
        <w:t># Connect to hr account in Oracle Database 11g Express Edition</w:t>
      </w:r>
      <w:r w:rsidRPr="00E11B5F">
        <w:rPr>
          <w:rFonts w:asciiTheme="majorHAnsi" w:hAnsiTheme="majorHAnsi"/>
          <w:sz w:val="18"/>
          <w:szCs w:val="18"/>
        </w:rPr>
        <w:br/>
      </w:r>
      <w:r w:rsidRPr="00E11B5F">
        <w:rPr>
          <w:rFonts w:asciiTheme="majorHAnsi" w:hAnsiTheme="majorHAnsi"/>
          <w:sz w:val="18"/>
          <w:szCs w:val="18"/>
          <w:shd w:val="clear" w:color="auto" w:fill="FFFFFF"/>
        </w:rPr>
        <w:t>con = cx_Oracle.connect("hr", "hr", "localhost:1521/pdborcl")</w:t>
      </w:r>
      <w:r w:rsidRPr="00E11B5F">
        <w:rPr>
          <w:rFonts w:asciiTheme="majorHAnsi" w:hAnsiTheme="majorHAnsi"/>
          <w:sz w:val="18"/>
          <w:szCs w:val="18"/>
        </w:rPr>
        <w:br/>
      </w:r>
      <w:r w:rsidRPr="00E11B5F">
        <w:rPr>
          <w:rFonts w:asciiTheme="majorHAnsi" w:hAnsiTheme="majorHAnsi"/>
          <w:sz w:val="18"/>
          <w:szCs w:val="18"/>
          <w:shd w:val="clear" w:color="auto" w:fill="FFFFFF"/>
        </w:rPr>
        <w:t>cur = con.cursor()</w:t>
      </w:r>
      <w:r w:rsidRPr="00E11B5F">
        <w:rPr>
          <w:rFonts w:asciiTheme="majorHAnsi" w:hAnsiTheme="majorHAnsi"/>
          <w:sz w:val="18"/>
          <w:szCs w:val="18"/>
        </w:rPr>
        <w:br/>
      </w:r>
      <w:r w:rsidRPr="00E11B5F">
        <w:rPr>
          <w:rFonts w:asciiTheme="majorHAnsi" w:hAnsiTheme="majorHAnsi"/>
          <w:sz w:val="18"/>
          <w:szCs w:val="18"/>
          <w:shd w:val="clear" w:color="auto" w:fill="FFFFFF"/>
        </w:rPr>
        <w:t>query="select * from employees"</w:t>
      </w:r>
      <w:r w:rsidRPr="00E11B5F">
        <w:rPr>
          <w:rFonts w:asciiTheme="majorHAnsi" w:hAnsiTheme="majorHAnsi"/>
          <w:sz w:val="18"/>
          <w:szCs w:val="18"/>
        </w:rPr>
        <w:br/>
      </w:r>
      <w:r w:rsidRPr="00E11B5F">
        <w:rPr>
          <w:rFonts w:asciiTheme="majorHAnsi" w:hAnsiTheme="majorHAnsi"/>
          <w:sz w:val="18"/>
          <w:szCs w:val="18"/>
          <w:shd w:val="clear" w:color="auto" w:fill="FFFFFF"/>
        </w:rPr>
        <w:t>cur.execute(query)</w:t>
      </w:r>
      <w:r w:rsidRPr="00E11B5F">
        <w:rPr>
          <w:rFonts w:asciiTheme="majorHAnsi" w:hAnsiTheme="majorHAnsi"/>
          <w:sz w:val="18"/>
          <w:szCs w:val="18"/>
        </w:rPr>
        <w:br/>
      </w:r>
      <w:r w:rsidRPr="00E11B5F">
        <w:rPr>
          <w:rFonts w:asciiTheme="majorHAnsi" w:hAnsiTheme="majorHAnsi"/>
          <w:sz w:val="18"/>
          <w:szCs w:val="18"/>
          <w:shd w:val="clear" w:color="auto" w:fill="FFFFFF"/>
        </w:rPr>
        <w:t>for cols in cur:</w:t>
      </w:r>
      <w:r w:rsidRPr="00E11B5F">
        <w:rPr>
          <w:rFonts w:asciiTheme="majorHAnsi" w:hAnsiTheme="majorHAnsi"/>
          <w:sz w:val="18"/>
          <w:szCs w:val="18"/>
        </w:rPr>
        <w:br/>
      </w:r>
      <w:r w:rsidRPr="00E11B5F">
        <w:rPr>
          <w:rFonts w:asciiTheme="majorHAnsi" w:hAnsiTheme="majorHAnsi"/>
          <w:sz w:val="18"/>
          <w:szCs w:val="18"/>
          <w:shd w:val="clear" w:color="auto" w:fill="FFFFFF"/>
        </w:rPr>
        <w:t>    print(cols[0],"  ",cols[1],"  ",cols[2])</w:t>
      </w:r>
      <w:r w:rsidRPr="00E11B5F">
        <w:rPr>
          <w:rFonts w:asciiTheme="majorHAnsi" w:hAnsiTheme="majorHAnsi"/>
          <w:sz w:val="18"/>
          <w:szCs w:val="18"/>
        </w:rPr>
        <w:br/>
      </w:r>
      <w:r w:rsidRPr="00E11B5F">
        <w:rPr>
          <w:rFonts w:asciiTheme="majorHAnsi" w:hAnsiTheme="majorHAnsi"/>
          <w:sz w:val="18"/>
          <w:szCs w:val="18"/>
          <w:shd w:val="clear" w:color="auto" w:fill="FFFFFF"/>
        </w:rPr>
        <w:t>print("Completed!!!")</w:t>
      </w:r>
      <w:r w:rsidRPr="00E11B5F">
        <w:rPr>
          <w:rFonts w:asciiTheme="majorHAnsi" w:hAnsiTheme="majorHAnsi"/>
          <w:sz w:val="18"/>
          <w:szCs w:val="18"/>
        </w:rPr>
        <w:br/>
      </w:r>
      <w:r w:rsidRPr="00E11B5F">
        <w:rPr>
          <w:rFonts w:asciiTheme="majorHAnsi" w:hAnsiTheme="majorHAnsi"/>
          <w:sz w:val="18"/>
          <w:szCs w:val="18"/>
          <w:shd w:val="clear" w:color="auto" w:fill="FFFFFF"/>
        </w:rPr>
        <w:t>cur.close()</w:t>
      </w:r>
      <w:r w:rsidRPr="00E11B5F">
        <w:rPr>
          <w:rFonts w:asciiTheme="majorHAnsi" w:hAnsiTheme="majorHAnsi"/>
          <w:sz w:val="18"/>
          <w:szCs w:val="18"/>
        </w:rPr>
        <w:br/>
      </w:r>
      <w:r w:rsidRPr="00E11B5F">
        <w:rPr>
          <w:rFonts w:asciiTheme="majorHAnsi" w:hAnsiTheme="majorHAnsi"/>
          <w:sz w:val="18"/>
          <w:szCs w:val="18"/>
          <w:shd w:val="clear" w:color="auto" w:fill="FFFFFF"/>
        </w:rPr>
        <w:t>con.close()</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43) How to connect to the Microsoft Excel and read write data in to excel using python script?</w:t>
      </w:r>
      <w:r w:rsidRPr="00E11B5F">
        <w:rPr>
          <w:rFonts w:asciiTheme="majorHAnsi" w:hAnsiTheme="majorHAnsi"/>
          <w:sz w:val="18"/>
          <w:szCs w:val="18"/>
        </w:rPr>
        <w:br/>
      </w:r>
      <w:r w:rsidRPr="00E11B5F">
        <w:rPr>
          <w:rFonts w:asciiTheme="majorHAnsi" w:hAnsiTheme="majorHAnsi"/>
          <w:b/>
          <w:bCs/>
          <w:sz w:val="18"/>
          <w:szCs w:val="18"/>
          <w:shd w:val="clear" w:color="auto" w:fill="FFFFFF"/>
        </w:rPr>
        <w:br/>
        <w:t>Reading data from Excel:</w:t>
      </w:r>
      <w:r w:rsidRPr="00E11B5F">
        <w:rPr>
          <w:rFonts w:asciiTheme="majorHAnsi" w:hAnsiTheme="majorHAnsi"/>
          <w:sz w:val="18"/>
          <w:szCs w:val="18"/>
        </w:rPr>
        <w:br/>
      </w:r>
      <w:r w:rsidRPr="00E11B5F">
        <w:rPr>
          <w:rFonts w:asciiTheme="majorHAnsi" w:hAnsiTheme="majorHAnsi"/>
          <w:sz w:val="18"/>
          <w:szCs w:val="18"/>
          <w:shd w:val="clear" w:color="auto" w:fill="FFFFFF"/>
        </w:rPr>
        <w:br/>
        <w:t># import openpyxl module</w:t>
      </w:r>
      <w:r w:rsidRPr="00E11B5F">
        <w:rPr>
          <w:rFonts w:asciiTheme="majorHAnsi" w:hAnsiTheme="majorHAnsi"/>
          <w:sz w:val="18"/>
          <w:szCs w:val="18"/>
        </w:rPr>
        <w:br/>
      </w:r>
      <w:r w:rsidRPr="00E11B5F">
        <w:rPr>
          <w:rFonts w:asciiTheme="majorHAnsi" w:hAnsiTheme="majorHAnsi"/>
          <w:sz w:val="18"/>
          <w:szCs w:val="18"/>
          <w:shd w:val="clear" w:color="auto" w:fill="FFFFFF"/>
        </w:rPr>
        <w:t>import openpyxl</w:t>
      </w:r>
      <w:r w:rsidRPr="00E11B5F">
        <w:rPr>
          <w:rFonts w:asciiTheme="majorHAnsi" w:hAnsiTheme="majorHAnsi"/>
          <w:sz w:val="18"/>
          <w:szCs w:val="18"/>
        </w:rPr>
        <w:br/>
      </w:r>
      <w:r w:rsidRPr="00E11B5F">
        <w:rPr>
          <w:rFonts w:asciiTheme="majorHAnsi" w:hAnsiTheme="majorHAnsi"/>
          <w:sz w:val="18"/>
          <w:szCs w:val="18"/>
          <w:shd w:val="clear" w:color="auto" w:fill="FFFFFF"/>
        </w:rPr>
        <w:br/>
        <w:t># Give the location of the file</w:t>
      </w:r>
      <w:r w:rsidRPr="00E11B5F">
        <w:rPr>
          <w:rFonts w:asciiTheme="majorHAnsi" w:hAnsiTheme="majorHAnsi"/>
          <w:sz w:val="18"/>
          <w:szCs w:val="18"/>
        </w:rPr>
        <w:br/>
      </w:r>
      <w:r w:rsidRPr="00E11B5F">
        <w:rPr>
          <w:rFonts w:asciiTheme="majorHAnsi" w:hAnsiTheme="majorHAnsi"/>
          <w:sz w:val="18"/>
          <w:szCs w:val="18"/>
          <w:shd w:val="clear" w:color="auto" w:fill="FFFFFF"/>
        </w:rPr>
        <w:t>path = "C:\SeleniumPractice\data3.xlsx"</w:t>
      </w:r>
      <w:r w:rsidRPr="00E11B5F">
        <w:rPr>
          <w:rFonts w:asciiTheme="majorHAnsi" w:hAnsiTheme="majorHAnsi"/>
          <w:sz w:val="18"/>
          <w:szCs w:val="18"/>
        </w:rPr>
        <w:br/>
      </w:r>
      <w:r w:rsidRPr="00E11B5F">
        <w:rPr>
          <w:rFonts w:asciiTheme="majorHAnsi" w:hAnsiTheme="majorHAnsi"/>
          <w:sz w:val="18"/>
          <w:szCs w:val="18"/>
          <w:shd w:val="clear" w:color="auto" w:fill="FFFFFF"/>
        </w:rPr>
        <w:br/>
        <w:t>workbook = openpyxl.load_workbook(path)</w:t>
      </w:r>
      <w:r w:rsidRPr="00E11B5F">
        <w:rPr>
          <w:rFonts w:asciiTheme="majorHAnsi" w:hAnsiTheme="majorHAnsi"/>
          <w:sz w:val="18"/>
          <w:szCs w:val="18"/>
        </w:rPr>
        <w:br/>
      </w:r>
      <w:r w:rsidRPr="00E11B5F">
        <w:rPr>
          <w:rFonts w:asciiTheme="majorHAnsi" w:hAnsiTheme="majorHAnsi"/>
          <w:sz w:val="18"/>
          <w:szCs w:val="18"/>
          <w:shd w:val="clear" w:color="auto" w:fill="FFFFFF"/>
        </w:rPr>
        <w:t>sheet = workbook["Sheet1"]</w:t>
      </w:r>
      <w:r w:rsidRPr="00E11B5F">
        <w:rPr>
          <w:rFonts w:asciiTheme="majorHAnsi" w:hAnsiTheme="majorHAnsi"/>
          <w:sz w:val="18"/>
          <w:szCs w:val="18"/>
        </w:rPr>
        <w:br/>
      </w:r>
      <w:r w:rsidRPr="00E11B5F">
        <w:rPr>
          <w:rFonts w:asciiTheme="majorHAnsi" w:hAnsiTheme="majorHAnsi"/>
          <w:sz w:val="18"/>
          <w:szCs w:val="18"/>
          <w:shd w:val="clear" w:color="auto" w:fill="FFFFFF"/>
        </w:rPr>
        <w:br/>
        <w:t>rows=sheet.max_row</w:t>
      </w:r>
      <w:r w:rsidRPr="00E11B5F">
        <w:rPr>
          <w:rFonts w:asciiTheme="majorHAnsi" w:hAnsiTheme="majorHAnsi"/>
          <w:sz w:val="18"/>
          <w:szCs w:val="18"/>
        </w:rPr>
        <w:br/>
      </w:r>
      <w:r w:rsidRPr="00E11B5F">
        <w:rPr>
          <w:rFonts w:asciiTheme="majorHAnsi" w:hAnsiTheme="majorHAnsi"/>
          <w:sz w:val="18"/>
          <w:szCs w:val="18"/>
          <w:shd w:val="clear" w:color="auto" w:fill="FFFFFF"/>
        </w:rPr>
        <w:t>cols=sheet.max_column</w:t>
      </w:r>
      <w:r w:rsidRPr="00E11B5F">
        <w:rPr>
          <w:rFonts w:asciiTheme="majorHAnsi" w:hAnsiTheme="majorHAnsi"/>
          <w:sz w:val="18"/>
          <w:szCs w:val="18"/>
        </w:rPr>
        <w:br/>
      </w:r>
      <w:r w:rsidRPr="00E11B5F">
        <w:rPr>
          <w:rFonts w:asciiTheme="majorHAnsi" w:hAnsiTheme="majorHAnsi"/>
          <w:sz w:val="18"/>
          <w:szCs w:val="18"/>
          <w:shd w:val="clear" w:color="auto" w:fill="FFFFFF"/>
        </w:rPr>
        <w:br/>
        <w:t>print(rows) # print the total number of rows</w:t>
      </w:r>
      <w:r w:rsidRPr="00E11B5F">
        <w:rPr>
          <w:rFonts w:asciiTheme="majorHAnsi" w:hAnsiTheme="majorHAnsi"/>
          <w:sz w:val="18"/>
          <w:szCs w:val="18"/>
        </w:rPr>
        <w:br/>
      </w:r>
      <w:r w:rsidRPr="00E11B5F">
        <w:rPr>
          <w:rFonts w:asciiTheme="majorHAnsi" w:hAnsiTheme="majorHAnsi"/>
          <w:sz w:val="18"/>
          <w:szCs w:val="18"/>
          <w:shd w:val="clear" w:color="auto" w:fill="FFFFFF"/>
        </w:rPr>
        <w:t>print(cols) # ptint total number of column</w:t>
      </w:r>
      <w:r w:rsidRPr="00E11B5F">
        <w:rPr>
          <w:rFonts w:asciiTheme="majorHAnsi" w:hAnsiTheme="majorHAnsi"/>
          <w:sz w:val="18"/>
          <w:szCs w:val="18"/>
        </w:rPr>
        <w:br/>
      </w:r>
      <w:r w:rsidRPr="00E11B5F">
        <w:rPr>
          <w:rFonts w:asciiTheme="majorHAnsi" w:hAnsiTheme="majorHAnsi"/>
          <w:sz w:val="18"/>
          <w:szCs w:val="18"/>
          <w:shd w:val="clear" w:color="auto" w:fill="FFFFFF"/>
        </w:rPr>
        <w:br/>
        <w:t>for r in range(1,rows+1):</w:t>
      </w:r>
      <w:r w:rsidRPr="00E11B5F">
        <w:rPr>
          <w:rFonts w:asciiTheme="majorHAnsi" w:hAnsiTheme="majorHAnsi"/>
          <w:sz w:val="18"/>
          <w:szCs w:val="18"/>
        </w:rPr>
        <w:br/>
      </w:r>
      <w:r w:rsidRPr="00E11B5F">
        <w:rPr>
          <w:rFonts w:asciiTheme="majorHAnsi" w:hAnsiTheme="majorHAnsi"/>
          <w:sz w:val="18"/>
          <w:szCs w:val="18"/>
          <w:shd w:val="clear" w:color="auto" w:fill="FFFFFF"/>
        </w:rPr>
        <w:t>    for c in range(1,cols+1):</w:t>
      </w:r>
      <w:r w:rsidRPr="00E11B5F">
        <w:rPr>
          <w:rFonts w:asciiTheme="majorHAnsi" w:hAnsiTheme="majorHAnsi"/>
          <w:sz w:val="18"/>
          <w:szCs w:val="18"/>
        </w:rPr>
        <w:br/>
      </w:r>
      <w:r w:rsidRPr="00E11B5F">
        <w:rPr>
          <w:rFonts w:asciiTheme="majorHAnsi" w:hAnsiTheme="majorHAnsi"/>
          <w:sz w:val="18"/>
          <w:szCs w:val="18"/>
          <w:shd w:val="clear" w:color="auto" w:fill="FFFFFF"/>
        </w:rPr>
        <w:t>        print(sheet.cell(row=r, column=c).value,end='     ')</w:t>
      </w:r>
      <w:r w:rsidRPr="00E11B5F">
        <w:rPr>
          <w:rFonts w:asciiTheme="majorHAnsi" w:hAnsiTheme="majorHAnsi"/>
          <w:sz w:val="18"/>
          <w:szCs w:val="18"/>
        </w:rPr>
        <w:br/>
      </w:r>
      <w:r w:rsidRPr="00E11B5F">
        <w:rPr>
          <w:rFonts w:asciiTheme="majorHAnsi" w:hAnsiTheme="majorHAnsi"/>
          <w:sz w:val="18"/>
          <w:szCs w:val="18"/>
          <w:shd w:val="clear" w:color="auto" w:fill="FFFFFF"/>
        </w:rPr>
        <w:t>    print()</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sz w:val="18"/>
          <w:szCs w:val="18"/>
          <w:shd w:val="clear" w:color="auto" w:fill="FFFFFF"/>
        </w:rPr>
        <w:t>Writing  data into Excel:</w:t>
      </w:r>
      <w:r w:rsidRPr="00E11B5F">
        <w:rPr>
          <w:rFonts w:asciiTheme="majorHAnsi" w:hAnsiTheme="majorHAnsi"/>
          <w:sz w:val="18"/>
          <w:szCs w:val="18"/>
        </w:rPr>
        <w:br/>
      </w:r>
      <w:r w:rsidRPr="00E11B5F">
        <w:rPr>
          <w:rFonts w:asciiTheme="majorHAnsi" w:hAnsiTheme="majorHAnsi"/>
          <w:b/>
          <w:bCs/>
          <w:sz w:val="18"/>
          <w:szCs w:val="18"/>
          <w:shd w:val="clear" w:color="auto" w:fill="FFFFFF"/>
        </w:rPr>
        <w:br/>
      </w:r>
      <w:r w:rsidRPr="00E11B5F">
        <w:rPr>
          <w:rFonts w:asciiTheme="majorHAnsi" w:hAnsiTheme="majorHAnsi"/>
          <w:sz w:val="18"/>
          <w:szCs w:val="18"/>
          <w:shd w:val="clear" w:color="auto" w:fill="FFFFFF"/>
        </w:rPr>
        <w:t># import openpyxl module</w:t>
      </w:r>
      <w:r w:rsidRPr="00E11B5F">
        <w:rPr>
          <w:rFonts w:asciiTheme="majorHAnsi" w:hAnsiTheme="majorHAnsi"/>
          <w:sz w:val="18"/>
          <w:szCs w:val="18"/>
        </w:rPr>
        <w:br/>
      </w:r>
      <w:r w:rsidRPr="00E11B5F">
        <w:rPr>
          <w:rFonts w:asciiTheme="majorHAnsi" w:hAnsiTheme="majorHAnsi"/>
          <w:sz w:val="18"/>
          <w:szCs w:val="18"/>
          <w:shd w:val="clear" w:color="auto" w:fill="FFFFFF"/>
        </w:rPr>
        <w:t>import openpyxl</w:t>
      </w:r>
      <w:r w:rsidRPr="00E11B5F">
        <w:rPr>
          <w:rFonts w:asciiTheme="majorHAnsi" w:hAnsiTheme="majorHAnsi"/>
          <w:sz w:val="18"/>
          <w:szCs w:val="18"/>
        </w:rPr>
        <w:br/>
      </w:r>
      <w:r w:rsidRPr="00E11B5F">
        <w:rPr>
          <w:rFonts w:asciiTheme="majorHAnsi" w:hAnsiTheme="majorHAnsi"/>
          <w:sz w:val="18"/>
          <w:szCs w:val="18"/>
          <w:shd w:val="clear" w:color="auto" w:fill="FFFFFF"/>
        </w:rPr>
        <w:br/>
        <w:t># Give the location of the file</w:t>
      </w:r>
      <w:r w:rsidRPr="00E11B5F">
        <w:rPr>
          <w:rFonts w:asciiTheme="majorHAnsi" w:hAnsiTheme="majorHAnsi"/>
          <w:sz w:val="18"/>
          <w:szCs w:val="18"/>
        </w:rPr>
        <w:br/>
      </w:r>
      <w:r w:rsidRPr="00E11B5F">
        <w:rPr>
          <w:rFonts w:asciiTheme="majorHAnsi" w:hAnsiTheme="majorHAnsi"/>
          <w:sz w:val="18"/>
          <w:szCs w:val="18"/>
          <w:shd w:val="clear" w:color="auto" w:fill="FFFFFF"/>
        </w:rPr>
        <w:t>path = "C:\SeleniumPractice\Test2.xlsx"</w:t>
      </w:r>
      <w:r w:rsidRPr="00E11B5F">
        <w:rPr>
          <w:rFonts w:asciiTheme="majorHAnsi" w:hAnsiTheme="majorHAnsi"/>
          <w:sz w:val="18"/>
          <w:szCs w:val="18"/>
        </w:rPr>
        <w:br/>
      </w:r>
      <w:r w:rsidRPr="00E11B5F">
        <w:rPr>
          <w:rFonts w:asciiTheme="majorHAnsi" w:hAnsiTheme="majorHAnsi"/>
          <w:sz w:val="18"/>
          <w:szCs w:val="18"/>
          <w:shd w:val="clear" w:color="auto" w:fill="FFFFFF"/>
        </w:rPr>
        <w:br/>
        <w:t>workbook = openpyxl.load_workbook(path)</w:t>
      </w:r>
      <w:r w:rsidRPr="00E11B5F">
        <w:rPr>
          <w:rFonts w:asciiTheme="majorHAnsi" w:hAnsiTheme="majorHAnsi"/>
          <w:sz w:val="18"/>
          <w:szCs w:val="18"/>
        </w:rPr>
        <w:br/>
      </w:r>
      <w:r w:rsidRPr="00E11B5F">
        <w:rPr>
          <w:rFonts w:asciiTheme="majorHAnsi" w:hAnsiTheme="majorHAnsi"/>
          <w:sz w:val="18"/>
          <w:szCs w:val="18"/>
          <w:shd w:val="clear" w:color="auto" w:fill="FFFFFF"/>
        </w:rPr>
        <w:lastRenderedPageBreak/>
        <w:t>sheet= workbook.active</w:t>
      </w:r>
      <w:r w:rsidRPr="00E11B5F">
        <w:rPr>
          <w:rFonts w:asciiTheme="majorHAnsi" w:hAnsiTheme="majorHAnsi"/>
          <w:sz w:val="18"/>
          <w:szCs w:val="18"/>
        </w:rPr>
        <w:br/>
      </w:r>
      <w:r w:rsidRPr="00E11B5F">
        <w:rPr>
          <w:rFonts w:asciiTheme="majorHAnsi" w:hAnsiTheme="majorHAnsi"/>
          <w:sz w:val="18"/>
          <w:szCs w:val="18"/>
          <w:shd w:val="clear" w:color="auto" w:fill="FFFFFF"/>
        </w:rPr>
        <w:br/>
        <w:t>for r in range(1,5):</w:t>
      </w:r>
      <w:r w:rsidRPr="00E11B5F">
        <w:rPr>
          <w:rFonts w:asciiTheme="majorHAnsi" w:hAnsiTheme="majorHAnsi"/>
          <w:sz w:val="18"/>
          <w:szCs w:val="18"/>
        </w:rPr>
        <w:br/>
      </w:r>
      <w:r w:rsidRPr="00E11B5F">
        <w:rPr>
          <w:rFonts w:asciiTheme="majorHAnsi" w:hAnsiTheme="majorHAnsi"/>
          <w:sz w:val="18"/>
          <w:szCs w:val="18"/>
          <w:shd w:val="clear" w:color="auto" w:fill="FFFFFF"/>
        </w:rPr>
        <w:t>    for c in range(1,3):</w:t>
      </w:r>
      <w:r w:rsidRPr="00E11B5F">
        <w:rPr>
          <w:rFonts w:asciiTheme="majorHAnsi" w:hAnsiTheme="majorHAnsi"/>
          <w:sz w:val="18"/>
          <w:szCs w:val="18"/>
        </w:rPr>
        <w:br/>
      </w:r>
      <w:r w:rsidRPr="00E11B5F">
        <w:rPr>
          <w:rFonts w:asciiTheme="majorHAnsi" w:hAnsiTheme="majorHAnsi"/>
          <w:sz w:val="18"/>
          <w:szCs w:val="18"/>
          <w:shd w:val="clear" w:color="auto" w:fill="FFFFFF"/>
        </w:rPr>
        <w:t>        sheet.cell(row=r, column=c).value = "abcdef" #(or)sheet.cell(row=r, column=c, value='xyz')</w:t>
      </w:r>
      <w:r w:rsidRPr="00E11B5F">
        <w:rPr>
          <w:rFonts w:asciiTheme="majorHAnsi" w:hAnsiTheme="majorHAnsi"/>
          <w:sz w:val="18"/>
          <w:szCs w:val="18"/>
        </w:rPr>
        <w:br/>
      </w:r>
      <w:r w:rsidRPr="00E11B5F">
        <w:rPr>
          <w:rFonts w:asciiTheme="majorHAnsi" w:hAnsiTheme="majorHAnsi"/>
          <w:sz w:val="18"/>
          <w:szCs w:val="18"/>
          <w:shd w:val="clear" w:color="auto" w:fill="FFFFFF"/>
        </w:rPr>
        <w:br/>
        <w:t>workbook.save(path)</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44) What is the difference between list and tuples?</w:t>
      </w:r>
      <w:r w:rsidRPr="00E11B5F">
        <w:rPr>
          <w:rFonts w:asciiTheme="majorHAnsi" w:hAnsiTheme="majorHAnsi"/>
          <w:sz w:val="18"/>
          <w:szCs w:val="18"/>
        </w:rPr>
        <w:br/>
      </w:r>
    </w:p>
    <w:tbl>
      <w:tblPr>
        <w:tblW w:w="0" w:type="auto"/>
        <w:shd w:val="clear" w:color="auto" w:fill="FFFFFF"/>
        <w:tblCellMar>
          <w:left w:w="0" w:type="dxa"/>
          <w:right w:w="0" w:type="dxa"/>
        </w:tblCellMar>
        <w:tblLook w:val="04A0"/>
      </w:tblPr>
      <w:tblGrid>
        <w:gridCol w:w="3230"/>
        <w:gridCol w:w="4898"/>
      </w:tblGrid>
      <w:tr w:rsidR="00BB264C" w:rsidRPr="00E11B5F" w:rsidTr="00BB264C">
        <w:trPr>
          <w:trHeight w:val="540"/>
        </w:trPr>
        <w:tc>
          <w:tcPr>
            <w:tcW w:w="0" w:type="auto"/>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BB264C" w:rsidRPr="00E11B5F" w:rsidRDefault="00BB264C" w:rsidP="00E11B5F">
            <w:pPr>
              <w:spacing w:after="0" w:line="240" w:lineRule="auto"/>
              <w:rPr>
                <w:rFonts w:asciiTheme="majorHAnsi" w:hAnsiTheme="majorHAnsi"/>
                <w:sz w:val="18"/>
                <w:szCs w:val="18"/>
              </w:rPr>
            </w:pPr>
            <w:r w:rsidRPr="00E11B5F">
              <w:rPr>
                <w:rStyle w:val="Strong"/>
                <w:rFonts w:asciiTheme="majorHAnsi" w:hAnsiTheme="majorHAnsi" w:cs="Arial"/>
                <w:color w:val="373B41"/>
                <w:sz w:val="18"/>
                <w:szCs w:val="18"/>
              </w:rPr>
              <w:t>LIST</w:t>
            </w:r>
          </w:p>
        </w:tc>
        <w:tc>
          <w:tcPr>
            <w:tcW w:w="0" w:type="auto"/>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BB264C" w:rsidRPr="00E11B5F" w:rsidRDefault="00BB264C" w:rsidP="00E11B5F">
            <w:pPr>
              <w:spacing w:after="0" w:line="240" w:lineRule="auto"/>
              <w:rPr>
                <w:rFonts w:asciiTheme="majorHAnsi" w:hAnsiTheme="majorHAnsi"/>
                <w:sz w:val="18"/>
                <w:szCs w:val="18"/>
              </w:rPr>
            </w:pPr>
            <w:r w:rsidRPr="00E11B5F">
              <w:rPr>
                <w:rStyle w:val="Strong"/>
                <w:rFonts w:asciiTheme="majorHAnsi" w:hAnsiTheme="majorHAnsi" w:cs="Arial"/>
                <w:color w:val="373B41"/>
                <w:sz w:val="18"/>
                <w:szCs w:val="18"/>
              </w:rPr>
              <w:t>TUPLES</w:t>
            </w:r>
          </w:p>
        </w:tc>
      </w:tr>
      <w:tr w:rsidR="00BB264C" w:rsidRPr="00E11B5F" w:rsidTr="00BB264C">
        <w:trPr>
          <w:trHeight w:val="705"/>
        </w:trPr>
        <w:tc>
          <w:tcPr>
            <w:tcW w:w="0" w:type="auto"/>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BB264C" w:rsidRPr="00E11B5F" w:rsidRDefault="00BB264C" w:rsidP="00E11B5F">
            <w:pPr>
              <w:spacing w:after="0" w:line="240" w:lineRule="auto"/>
              <w:rPr>
                <w:rFonts w:asciiTheme="majorHAnsi" w:hAnsiTheme="majorHAnsi"/>
                <w:sz w:val="18"/>
                <w:szCs w:val="18"/>
              </w:rPr>
            </w:pPr>
            <w:r w:rsidRPr="00E11B5F">
              <w:rPr>
                <w:rFonts w:asciiTheme="majorHAnsi" w:hAnsiTheme="majorHAnsi" w:cs="Arial"/>
                <w:sz w:val="18"/>
                <w:szCs w:val="18"/>
              </w:rPr>
              <w:t>Lists are mutable i.e they can be edited.</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BB264C" w:rsidRPr="00E11B5F" w:rsidRDefault="00BB264C" w:rsidP="00E11B5F">
            <w:pPr>
              <w:spacing w:after="0" w:line="240" w:lineRule="auto"/>
              <w:rPr>
                <w:rFonts w:asciiTheme="majorHAnsi" w:hAnsiTheme="majorHAnsi"/>
                <w:sz w:val="18"/>
                <w:szCs w:val="18"/>
              </w:rPr>
            </w:pPr>
            <w:r w:rsidRPr="00E11B5F">
              <w:rPr>
                <w:rFonts w:asciiTheme="majorHAnsi" w:hAnsiTheme="majorHAnsi" w:cs="Arial"/>
                <w:sz w:val="18"/>
                <w:szCs w:val="18"/>
              </w:rPr>
              <w:t>Tuples are immutable (tuples are lists which can’t be edited).</w:t>
            </w:r>
          </w:p>
        </w:tc>
      </w:tr>
      <w:tr w:rsidR="00BB264C" w:rsidRPr="00E11B5F" w:rsidTr="00BB264C">
        <w:trPr>
          <w:trHeight w:val="525"/>
        </w:trPr>
        <w:tc>
          <w:tcPr>
            <w:tcW w:w="0" w:type="auto"/>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BB264C" w:rsidRPr="00E11B5F" w:rsidRDefault="00BB264C" w:rsidP="00E11B5F">
            <w:pPr>
              <w:spacing w:after="0" w:line="240" w:lineRule="auto"/>
              <w:rPr>
                <w:rFonts w:asciiTheme="majorHAnsi" w:hAnsiTheme="majorHAnsi"/>
                <w:sz w:val="18"/>
                <w:szCs w:val="18"/>
              </w:rPr>
            </w:pPr>
            <w:r w:rsidRPr="00E11B5F">
              <w:rPr>
                <w:rFonts w:asciiTheme="majorHAnsi" w:hAnsiTheme="majorHAnsi" w:cs="Arial"/>
                <w:sz w:val="18"/>
                <w:szCs w:val="18"/>
              </w:rPr>
              <w:t>Lists are slower than tuples.</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BB264C" w:rsidRPr="00E11B5F" w:rsidRDefault="00BB264C" w:rsidP="00E11B5F">
            <w:pPr>
              <w:spacing w:after="0" w:line="240" w:lineRule="auto"/>
              <w:rPr>
                <w:rFonts w:asciiTheme="majorHAnsi" w:hAnsiTheme="majorHAnsi"/>
                <w:sz w:val="18"/>
                <w:szCs w:val="18"/>
              </w:rPr>
            </w:pPr>
            <w:r w:rsidRPr="00E11B5F">
              <w:rPr>
                <w:rFonts w:asciiTheme="majorHAnsi" w:hAnsiTheme="majorHAnsi" w:cs="Arial"/>
                <w:sz w:val="18"/>
                <w:szCs w:val="18"/>
              </w:rPr>
              <w:t>Tuples are faster than list.</w:t>
            </w:r>
          </w:p>
        </w:tc>
      </w:tr>
      <w:tr w:rsidR="00BB264C" w:rsidRPr="00E11B5F" w:rsidTr="00BB264C">
        <w:trPr>
          <w:trHeight w:val="675"/>
        </w:trPr>
        <w:tc>
          <w:tcPr>
            <w:tcW w:w="0" w:type="auto"/>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BB264C" w:rsidRPr="00E11B5F" w:rsidRDefault="00BB264C" w:rsidP="00E11B5F">
            <w:pPr>
              <w:spacing w:after="0" w:line="240" w:lineRule="auto"/>
              <w:rPr>
                <w:rFonts w:asciiTheme="majorHAnsi" w:hAnsiTheme="majorHAnsi"/>
                <w:sz w:val="18"/>
                <w:szCs w:val="18"/>
              </w:rPr>
            </w:pPr>
            <w:r w:rsidRPr="00E11B5F">
              <w:rPr>
                <w:rFonts w:asciiTheme="majorHAnsi" w:hAnsiTheme="majorHAnsi" w:cs="Arial"/>
                <w:sz w:val="18"/>
                <w:szCs w:val="18"/>
              </w:rPr>
              <w:t>Syntax: list_1 = [10, ‘Chelsea’, 20]</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BB264C" w:rsidRPr="00E11B5F" w:rsidRDefault="00BB264C" w:rsidP="00E11B5F">
            <w:pPr>
              <w:spacing w:after="0" w:line="240" w:lineRule="auto"/>
              <w:rPr>
                <w:rFonts w:asciiTheme="majorHAnsi" w:hAnsiTheme="majorHAnsi"/>
                <w:sz w:val="18"/>
                <w:szCs w:val="18"/>
              </w:rPr>
            </w:pPr>
            <w:r w:rsidRPr="00E11B5F">
              <w:rPr>
                <w:rFonts w:asciiTheme="majorHAnsi" w:hAnsiTheme="majorHAnsi" w:cs="Arial"/>
                <w:sz w:val="18"/>
                <w:szCs w:val="18"/>
              </w:rPr>
              <w:t>Syntax: tup_1 = (10, ‘Chelsea’ , 20)</w:t>
            </w:r>
          </w:p>
        </w:tc>
      </w:tr>
    </w:tbl>
    <w:p w:rsidR="00BB264C" w:rsidRPr="00E11B5F" w:rsidRDefault="00BB264C" w:rsidP="00E11B5F">
      <w:pPr>
        <w:spacing w:after="0" w:line="240" w:lineRule="auto"/>
        <w:rPr>
          <w:rFonts w:asciiTheme="majorHAnsi" w:hAnsiTheme="majorHAnsi"/>
          <w:sz w:val="18"/>
          <w:szCs w:val="18"/>
        </w:rPr>
      </w:pP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45). Explain Inheritance in Python with an example.</w:t>
      </w:r>
      <w:r w:rsidRPr="00E11B5F">
        <w:rPr>
          <w:rFonts w:asciiTheme="majorHAnsi" w:hAnsiTheme="majorHAnsi"/>
          <w:sz w:val="18"/>
          <w:szCs w:val="18"/>
        </w:rPr>
        <w:br/>
      </w:r>
      <w:r w:rsidRPr="00E11B5F">
        <w:rPr>
          <w:rFonts w:asciiTheme="majorHAnsi" w:hAnsiTheme="majorHAnsi"/>
          <w:sz w:val="18"/>
          <w:szCs w:val="18"/>
          <w:shd w:val="clear" w:color="auto" w:fill="FFFFFF"/>
        </w:rPr>
        <w:t>Inheritance allows One class to gain all the members(say attributes and methods) of another class. Inheritance provides code reusability, makes it easier to create and maintain an application. The class from which we are inheriting is called super-class and the class that is inherited is called a derived / child class.</w:t>
      </w:r>
      <w:r w:rsidRPr="00E11B5F">
        <w:rPr>
          <w:rFonts w:asciiTheme="majorHAnsi" w:hAnsiTheme="majorHAnsi"/>
          <w:sz w:val="18"/>
          <w:szCs w:val="18"/>
        </w:rPr>
        <w:br/>
      </w:r>
      <w:r w:rsidRPr="00E11B5F">
        <w:rPr>
          <w:rFonts w:asciiTheme="majorHAnsi" w:hAnsiTheme="majorHAnsi"/>
          <w:sz w:val="18"/>
          <w:szCs w:val="18"/>
          <w:shd w:val="clear" w:color="auto" w:fill="FFFFFF"/>
        </w:rPr>
        <w:br/>
        <w:t>They are different types of inheritance supported by Python:</w:t>
      </w:r>
      <w:r w:rsidRPr="00E11B5F">
        <w:rPr>
          <w:rFonts w:asciiTheme="majorHAnsi" w:hAnsiTheme="majorHAnsi"/>
          <w:sz w:val="18"/>
          <w:szCs w:val="18"/>
        </w:rPr>
        <w:br/>
      </w:r>
      <w:r w:rsidRPr="00E11B5F">
        <w:rPr>
          <w:rFonts w:asciiTheme="majorHAnsi" w:hAnsiTheme="majorHAnsi"/>
          <w:sz w:val="18"/>
          <w:szCs w:val="18"/>
          <w:shd w:val="clear" w:color="auto" w:fill="FFFFFF"/>
        </w:rPr>
        <w:t>1.</w:t>
      </w:r>
      <w:r w:rsidRPr="00E11B5F">
        <w:rPr>
          <w:rFonts w:asciiTheme="majorHAnsi" w:hAnsiTheme="majorHAnsi"/>
          <w:sz w:val="18"/>
          <w:szCs w:val="18"/>
          <w:shd w:val="clear" w:color="auto" w:fill="FFFFFF"/>
        </w:rPr>
        <w:tab/>
        <w:t>Single Inheritance – where a derived class acquires the members of a single super class.</w:t>
      </w:r>
      <w:r w:rsidRPr="00E11B5F">
        <w:rPr>
          <w:rFonts w:asciiTheme="majorHAnsi" w:hAnsiTheme="majorHAnsi"/>
          <w:sz w:val="18"/>
          <w:szCs w:val="18"/>
        </w:rPr>
        <w:br/>
      </w:r>
      <w:r w:rsidRPr="00E11B5F">
        <w:rPr>
          <w:rFonts w:asciiTheme="majorHAnsi" w:hAnsiTheme="majorHAnsi"/>
          <w:sz w:val="18"/>
          <w:szCs w:val="18"/>
          <w:shd w:val="clear" w:color="auto" w:fill="FFFFFF"/>
        </w:rPr>
        <w:t>2.</w:t>
      </w:r>
      <w:r w:rsidRPr="00E11B5F">
        <w:rPr>
          <w:rFonts w:asciiTheme="majorHAnsi" w:hAnsiTheme="majorHAnsi"/>
          <w:sz w:val="18"/>
          <w:szCs w:val="18"/>
          <w:shd w:val="clear" w:color="auto" w:fill="FFFFFF"/>
        </w:rPr>
        <w:tab/>
        <w:t>Multi-level inheritance – a derived class d1 in inherited from base class base1, and d2 are inherited from base2.</w:t>
      </w:r>
      <w:r w:rsidRPr="00E11B5F">
        <w:rPr>
          <w:rFonts w:asciiTheme="majorHAnsi" w:hAnsiTheme="majorHAnsi"/>
          <w:sz w:val="18"/>
          <w:szCs w:val="18"/>
        </w:rPr>
        <w:br/>
      </w:r>
      <w:r w:rsidRPr="00E11B5F">
        <w:rPr>
          <w:rFonts w:asciiTheme="majorHAnsi" w:hAnsiTheme="majorHAnsi"/>
          <w:sz w:val="18"/>
          <w:szCs w:val="18"/>
          <w:shd w:val="clear" w:color="auto" w:fill="FFFFFF"/>
        </w:rPr>
        <w:t>3.</w:t>
      </w:r>
      <w:r w:rsidRPr="00E11B5F">
        <w:rPr>
          <w:rFonts w:asciiTheme="majorHAnsi" w:hAnsiTheme="majorHAnsi"/>
          <w:sz w:val="18"/>
          <w:szCs w:val="18"/>
          <w:shd w:val="clear" w:color="auto" w:fill="FFFFFF"/>
        </w:rPr>
        <w:tab/>
        <w:t>Hierarchical inheritance – from one base class you can inherit any number of child classes</w:t>
      </w:r>
      <w:r w:rsidRPr="00E11B5F">
        <w:rPr>
          <w:rFonts w:asciiTheme="majorHAnsi" w:hAnsiTheme="majorHAnsi"/>
          <w:sz w:val="18"/>
          <w:szCs w:val="18"/>
        </w:rPr>
        <w:br/>
      </w:r>
      <w:r w:rsidRPr="00E11B5F">
        <w:rPr>
          <w:rFonts w:asciiTheme="majorHAnsi" w:hAnsiTheme="majorHAnsi"/>
          <w:sz w:val="18"/>
          <w:szCs w:val="18"/>
          <w:shd w:val="clear" w:color="auto" w:fill="FFFFFF"/>
        </w:rPr>
        <w:t>4.</w:t>
      </w:r>
      <w:r w:rsidRPr="00E11B5F">
        <w:rPr>
          <w:rFonts w:asciiTheme="majorHAnsi" w:hAnsiTheme="majorHAnsi"/>
          <w:sz w:val="18"/>
          <w:szCs w:val="18"/>
          <w:shd w:val="clear" w:color="auto" w:fill="FFFFFF"/>
        </w:rPr>
        <w:tab/>
        <w:t>Multiple inheritance – a derived class is inherited from more than one base class.</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46). How can you randomize the items of a list in place in Python?</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sz w:val="18"/>
          <w:szCs w:val="18"/>
          <w:shd w:val="clear" w:color="auto" w:fill="FFFFFF"/>
        </w:rPr>
        <w:t>Consider the example shown below:</w:t>
      </w:r>
      <w:r w:rsidRPr="00E11B5F">
        <w:rPr>
          <w:rFonts w:asciiTheme="majorHAnsi" w:hAnsiTheme="majorHAnsi"/>
          <w:sz w:val="18"/>
          <w:szCs w:val="18"/>
        </w:rPr>
        <w:br/>
      </w:r>
      <w:r w:rsidRPr="00E11B5F">
        <w:rPr>
          <w:rFonts w:asciiTheme="majorHAnsi" w:hAnsiTheme="majorHAnsi"/>
          <w:sz w:val="18"/>
          <w:szCs w:val="18"/>
          <w:shd w:val="clear" w:color="auto" w:fill="FFFFFF"/>
        </w:rPr>
        <w:br/>
        <w:t>from random import shuffle</w:t>
      </w:r>
      <w:r w:rsidRPr="00E11B5F">
        <w:rPr>
          <w:rFonts w:asciiTheme="majorHAnsi" w:hAnsiTheme="majorHAnsi"/>
          <w:sz w:val="18"/>
          <w:szCs w:val="18"/>
        </w:rPr>
        <w:br/>
      </w:r>
      <w:r w:rsidRPr="00E11B5F">
        <w:rPr>
          <w:rFonts w:asciiTheme="majorHAnsi" w:hAnsiTheme="majorHAnsi"/>
          <w:sz w:val="18"/>
          <w:szCs w:val="18"/>
          <w:shd w:val="clear" w:color="auto" w:fill="FFFFFF"/>
        </w:rPr>
        <w:t>x = ['Keep', 'The', 'Blue', 'Flag', 'Flying', 'High']</w:t>
      </w:r>
      <w:r w:rsidRPr="00E11B5F">
        <w:rPr>
          <w:rFonts w:asciiTheme="majorHAnsi" w:hAnsiTheme="majorHAnsi"/>
          <w:sz w:val="18"/>
          <w:szCs w:val="18"/>
        </w:rPr>
        <w:br/>
      </w:r>
      <w:r w:rsidRPr="00E11B5F">
        <w:rPr>
          <w:rFonts w:asciiTheme="majorHAnsi" w:hAnsiTheme="majorHAnsi"/>
          <w:sz w:val="18"/>
          <w:szCs w:val="18"/>
          <w:shd w:val="clear" w:color="auto" w:fill="FFFFFF"/>
        </w:rPr>
        <w:t>shuffle(x)</w:t>
      </w:r>
      <w:r w:rsidRPr="00E11B5F">
        <w:rPr>
          <w:rFonts w:asciiTheme="majorHAnsi" w:hAnsiTheme="majorHAnsi"/>
          <w:sz w:val="18"/>
          <w:szCs w:val="18"/>
        </w:rPr>
        <w:br/>
      </w:r>
      <w:r w:rsidRPr="00E11B5F">
        <w:rPr>
          <w:rFonts w:asciiTheme="majorHAnsi" w:hAnsiTheme="majorHAnsi"/>
          <w:sz w:val="18"/>
          <w:szCs w:val="18"/>
          <w:shd w:val="clear" w:color="auto" w:fill="FFFFFF"/>
        </w:rPr>
        <w:t>print(x)</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47). Write a sorting algorithm for a numerical dataset in Python.</w:t>
      </w:r>
      <w:r w:rsidRPr="00E11B5F">
        <w:rPr>
          <w:rFonts w:asciiTheme="majorHAnsi" w:hAnsiTheme="majorHAnsi"/>
          <w:sz w:val="18"/>
          <w:szCs w:val="18"/>
        </w:rPr>
        <w:br/>
      </w:r>
      <w:r w:rsidRPr="00E11B5F">
        <w:rPr>
          <w:rFonts w:asciiTheme="majorHAnsi" w:hAnsiTheme="majorHAnsi"/>
          <w:sz w:val="18"/>
          <w:szCs w:val="18"/>
          <w:shd w:val="clear" w:color="auto" w:fill="FFFFFF"/>
        </w:rPr>
        <w:t>The following code can be used to sort a list in Python:</w:t>
      </w:r>
      <w:r w:rsidRPr="00E11B5F">
        <w:rPr>
          <w:rFonts w:asciiTheme="majorHAnsi" w:hAnsiTheme="majorHAnsi"/>
          <w:sz w:val="18"/>
          <w:szCs w:val="18"/>
        </w:rPr>
        <w:br/>
      </w:r>
      <w:r w:rsidRPr="00E11B5F">
        <w:rPr>
          <w:rFonts w:asciiTheme="majorHAnsi" w:hAnsiTheme="majorHAnsi"/>
          <w:sz w:val="18"/>
          <w:szCs w:val="18"/>
          <w:shd w:val="clear" w:color="auto" w:fill="FFFFFF"/>
        </w:rPr>
        <w:br/>
        <w:t>list = ["1", "4", "0", "6", "9"]</w:t>
      </w:r>
      <w:r w:rsidRPr="00E11B5F">
        <w:rPr>
          <w:rFonts w:asciiTheme="majorHAnsi" w:hAnsiTheme="majorHAnsi"/>
          <w:sz w:val="18"/>
          <w:szCs w:val="18"/>
        </w:rPr>
        <w:br/>
      </w:r>
      <w:r w:rsidRPr="00E11B5F">
        <w:rPr>
          <w:rFonts w:asciiTheme="majorHAnsi" w:hAnsiTheme="majorHAnsi"/>
          <w:sz w:val="18"/>
          <w:szCs w:val="18"/>
          <w:shd w:val="clear" w:color="auto" w:fill="FFFFFF"/>
        </w:rPr>
        <w:t>list = [int(i) for i in list]</w:t>
      </w:r>
      <w:r w:rsidRPr="00E11B5F">
        <w:rPr>
          <w:rFonts w:asciiTheme="majorHAnsi" w:hAnsiTheme="majorHAnsi"/>
          <w:sz w:val="18"/>
          <w:szCs w:val="18"/>
        </w:rPr>
        <w:br/>
      </w:r>
      <w:r w:rsidRPr="00E11B5F">
        <w:rPr>
          <w:rFonts w:asciiTheme="majorHAnsi" w:hAnsiTheme="majorHAnsi"/>
          <w:sz w:val="18"/>
          <w:szCs w:val="18"/>
          <w:shd w:val="clear" w:color="auto" w:fill="FFFFFF"/>
        </w:rPr>
        <w:t>list.sort()</w:t>
      </w:r>
      <w:r w:rsidRPr="00E11B5F">
        <w:rPr>
          <w:rFonts w:asciiTheme="majorHAnsi" w:hAnsiTheme="majorHAnsi"/>
          <w:sz w:val="18"/>
          <w:szCs w:val="18"/>
        </w:rPr>
        <w:br/>
      </w:r>
      <w:r w:rsidRPr="00E11B5F">
        <w:rPr>
          <w:rFonts w:asciiTheme="majorHAnsi" w:hAnsiTheme="majorHAnsi"/>
          <w:sz w:val="18"/>
          <w:szCs w:val="18"/>
          <w:shd w:val="clear" w:color="auto" w:fill="FFFFFF"/>
        </w:rPr>
        <w:t>print (list)</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color w:val="FF0000"/>
          <w:sz w:val="18"/>
          <w:szCs w:val="18"/>
          <w:shd w:val="clear" w:color="auto" w:fill="FFFFFF"/>
        </w:rPr>
        <w:t>48) How to print current date &amp;  time?</w:t>
      </w:r>
      <w:r w:rsidRPr="00E11B5F">
        <w:rPr>
          <w:rFonts w:asciiTheme="majorHAnsi" w:hAnsiTheme="majorHAnsi"/>
          <w:sz w:val="18"/>
          <w:szCs w:val="18"/>
        </w:rPr>
        <w:br/>
      </w:r>
      <w:r w:rsidRPr="00E11B5F">
        <w:rPr>
          <w:rFonts w:asciiTheme="majorHAnsi" w:hAnsiTheme="majorHAnsi"/>
          <w:sz w:val="18"/>
          <w:szCs w:val="18"/>
          <w:shd w:val="clear" w:color="auto" w:fill="FFFFFF"/>
        </w:rPr>
        <w:t>Time module is available.</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b/>
          <w:bCs/>
          <w:sz w:val="18"/>
          <w:szCs w:val="18"/>
          <w:shd w:val="clear" w:color="auto" w:fill="FFFFFF"/>
        </w:rPr>
        <w:t>Example:</w:t>
      </w:r>
      <w:r w:rsidRPr="00E11B5F">
        <w:rPr>
          <w:rFonts w:asciiTheme="majorHAnsi" w:hAnsiTheme="majorHAnsi"/>
          <w:sz w:val="18"/>
          <w:szCs w:val="18"/>
        </w:rPr>
        <w:br/>
      </w:r>
      <w:r w:rsidRPr="00E11B5F">
        <w:rPr>
          <w:rFonts w:asciiTheme="majorHAnsi" w:hAnsiTheme="majorHAnsi"/>
          <w:sz w:val="18"/>
          <w:szCs w:val="18"/>
          <w:shd w:val="clear" w:color="auto" w:fill="FFFFFF"/>
        </w:rPr>
        <w:br/>
      </w:r>
      <w:r w:rsidRPr="00E11B5F">
        <w:rPr>
          <w:rFonts w:asciiTheme="majorHAnsi" w:hAnsiTheme="majorHAnsi"/>
          <w:sz w:val="18"/>
          <w:szCs w:val="18"/>
          <w:shd w:val="clear" w:color="auto" w:fill="FFFFFF"/>
        </w:rPr>
        <w:lastRenderedPageBreak/>
        <w:t>import time;</w:t>
      </w:r>
      <w:r w:rsidRPr="00E11B5F">
        <w:rPr>
          <w:rFonts w:asciiTheme="majorHAnsi" w:hAnsiTheme="majorHAnsi"/>
          <w:sz w:val="18"/>
          <w:szCs w:val="18"/>
        </w:rPr>
        <w:br/>
      </w:r>
      <w:r w:rsidRPr="00E11B5F">
        <w:rPr>
          <w:rFonts w:asciiTheme="majorHAnsi" w:hAnsiTheme="majorHAnsi"/>
          <w:sz w:val="18"/>
          <w:szCs w:val="18"/>
          <w:shd w:val="clear" w:color="auto" w:fill="FFFFFF"/>
        </w:rPr>
        <w:t>localtime = time.asctime( time.localtime(time.time()) )</w:t>
      </w:r>
      <w:r w:rsidRPr="00E11B5F">
        <w:rPr>
          <w:rFonts w:asciiTheme="majorHAnsi" w:hAnsiTheme="majorHAnsi"/>
          <w:sz w:val="18"/>
          <w:szCs w:val="18"/>
        </w:rPr>
        <w:br/>
      </w:r>
      <w:r w:rsidRPr="00E11B5F">
        <w:rPr>
          <w:rFonts w:asciiTheme="majorHAnsi" w:hAnsiTheme="majorHAnsi"/>
          <w:sz w:val="18"/>
          <w:szCs w:val="18"/>
          <w:shd w:val="clear" w:color="auto" w:fill="FFFFFF"/>
        </w:rPr>
        <w:t>print ("Local current time :", localtime)</w:t>
      </w:r>
    </w:p>
    <w:p w:rsidR="00BB264C" w:rsidRPr="00E11B5F" w:rsidRDefault="00BB264C" w:rsidP="00E11B5F">
      <w:pPr>
        <w:spacing w:after="0" w:line="240" w:lineRule="auto"/>
        <w:rPr>
          <w:rFonts w:asciiTheme="majorHAnsi" w:hAnsiTheme="majorHAnsi"/>
          <w:sz w:val="18"/>
          <w:szCs w:val="18"/>
        </w:rPr>
      </w:pPr>
      <w:hyperlink r:id="rId42" w:history="1">
        <w:r w:rsidRPr="00E11B5F">
          <w:rPr>
            <w:rStyle w:val="Hyperlink"/>
            <w:rFonts w:asciiTheme="majorHAnsi" w:hAnsiTheme="majorHAnsi"/>
            <w:color w:val="7C7D7F"/>
            <w:sz w:val="18"/>
            <w:szCs w:val="18"/>
          </w:rPr>
          <w:t>Selenium with Python | Oracle Database Connectivity using cx_Oracle | Data Driven Testing</w:t>
        </w:r>
      </w:hyperlink>
    </w:p>
    <w:p w:rsidR="00BB264C" w:rsidRPr="00E11B5F" w:rsidRDefault="00BB264C" w:rsidP="00E11B5F">
      <w:pPr>
        <w:spacing w:after="0" w:line="240" w:lineRule="auto"/>
        <w:rPr>
          <w:rFonts w:asciiTheme="majorHAnsi" w:hAnsiTheme="majorHAnsi"/>
          <w:b/>
          <w:bCs/>
          <w:sz w:val="18"/>
          <w:szCs w:val="18"/>
        </w:rPr>
      </w:pPr>
      <w:r w:rsidRPr="00E11B5F">
        <w:rPr>
          <w:rFonts w:asciiTheme="majorHAnsi" w:hAnsiTheme="majorHAnsi"/>
          <w:color w:val="FF0000"/>
          <w:sz w:val="18"/>
          <w:szCs w:val="18"/>
        </w:rPr>
        <w:t>About cx_Oracle</w:t>
      </w:r>
    </w:p>
    <w:p w:rsidR="00BB264C" w:rsidRPr="00E11B5F" w:rsidRDefault="00BB264C" w:rsidP="00E11B5F">
      <w:pPr>
        <w:spacing w:after="0" w:line="240" w:lineRule="auto"/>
        <w:rPr>
          <w:rFonts w:asciiTheme="majorHAnsi" w:hAnsiTheme="majorHAnsi"/>
          <w:sz w:val="18"/>
          <w:szCs w:val="18"/>
        </w:rPr>
      </w:pPr>
      <w:r w:rsidRPr="00E11B5F">
        <w:rPr>
          <w:rFonts w:asciiTheme="majorHAnsi" w:hAnsiTheme="majorHAnsi"/>
          <w:sz w:val="18"/>
          <w:szCs w:val="18"/>
          <w:shd w:val="clear" w:color="auto" w:fill="FFFFFF"/>
        </w:rPr>
        <w:t>cx_Oracle is a Python extension module that enables access to Oracle Database. It conforms to the Python database API 2.0 specification with a considerable number of additions and a couple of exclusions.</w:t>
      </w:r>
    </w:p>
    <w:p w:rsidR="00BB264C" w:rsidRPr="00E11B5F" w:rsidRDefault="00BB264C" w:rsidP="00E11B5F">
      <w:pPr>
        <w:spacing w:after="0" w:line="240" w:lineRule="auto"/>
        <w:rPr>
          <w:rFonts w:asciiTheme="majorHAnsi" w:hAnsiTheme="majorHAnsi"/>
          <w:b/>
          <w:bCs/>
          <w:sz w:val="18"/>
          <w:szCs w:val="18"/>
        </w:rPr>
      </w:pPr>
      <w:r w:rsidRPr="00E11B5F">
        <w:rPr>
          <w:rFonts w:asciiTheme="majorHAnsi" w:hAnsiTheme="majorHAnsi"/>
          <w:b/>
          <w:bCs/>
          <w:color w:val="0000FF"/>
          <w:sz w:val="18"/>
          <w:szCs w:val="18"/>
        </w:rPr>
        <w:t>Overview</w:t>
      </w:r>
    </w:p>
    <w:p w:rsidR="00BB264C" w:rsidRPr="00E11B5F" w:rsidRDefault="00BB264C" w:rsidP="00E11B5F">
      <w:pPr>
        <w:spacing w:after="0" w:line="240" w:lineRule="auto"/>
        <w:rPr>
          <w:rFonts w:asciiTheme="majorHAnsi" w:hAnsiTheme="majorHAnsi"/>
          <w:sz w:val="18"/>
          <w:szCs w:val="18"/>
        </w:rPr>
      </w:pPr>
      <w:r w:rsidRPr="00E11B5F">
        <w:rPr>
          <w:rFonts w:asciiTheme="majorHAnsi" w:hAnsiTheme="majorHAnsi"/>
          <w:sz w:val="18"/>
          <w:szCs w:val="18"/>
          <w:shd w:val="clear" w:color="auto" w:fill="FFFFFF"/>
        </w:rPr>
        <w:t>To use cx_Oracle 7 with Python and Oracle Database you need:</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sz w:val="18"/>
          <w:szCs w:val="18"/>
          <w:shd w:val="clear" w:color="auto" w:fill="FFFFFF"/>
        </w:rPr>
        <w:t>Python 2.7 or 3.5 and higher. Older versions of cx_Oracle may work with older versions of Python.</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sz w:val="18"/>
          <w:szCs w:val="18"/>
          <w:shd w:val="clear" w:color="auto" w:fill="FFFFFF"/>
        </w:rPr>
        <w:t>Oracle client libraries. These can be from the free Oracle Instant Client, or those included in Oracle Database if Python is on the same machine as the database. Oracle client libraries versions 18, 12, and 11.2 are supported on Linux, Windows and macOS. Users have also reported success with other platforms.</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sz w:val="18"/>
          <w:szCs w:val="18"/>
          <w:shd w:val="clear" w:color="auto" w:fill="FFFFFF"/>
        </w:rPr>
        <w:t>An Oracle Database. Oracle’s standard client-server version interoperability allows cx_Oracle to connect to both older and newer databases.</w:t>
      </w:r>
      <w:r w:rsidRPr="00E11B5F">
        <w:rPr>
          <w:rFonts w:asciiTheme="majorHAnsi" w:hAnsiTheme="majorHAnsi"/>
          <w:sz w:val="18"/>
          <w:szCs w:val="18"/>
        </w:rPr>
        <w:br/>
      </w:r>
      <w:r w:rsidRPr="00E11B5F">
        <w:rPr>
          <w:rFonts w:asciiTheme="majorHAnsi" w:hAnsiTheme="majorHAnsi"/>
          <w:sz w:val="18"/>
          <w:szCs w:val="18"/>
        </w:rPr>
        <w:br/>
      </w:r>
    </w:p>
    <w:p w:rsidR="00BB264C" w:rsidRPr="00E11B5F" w:rsidRDefault="00BB264C" w:rsidP="00E11B5F">
      <w:pPr>
        <w:spacing w:after="0" w:line="240" w:lineRule="auto"/>
        <w:rPr>
          <w:rFonts w:asciiTheme="majorHAnsi" w:hAnsiTheme="majorHAnsi"/>
          <w:b/>
          <w:bCs/>
          <w:sz w:val="18"/>
          <w:szCs w:val="18"/>
        </w:rPr>
      </w:pPr>
      <w:r w:rsidRPr="00E11B5F">
        <w:rPr>
          <w:rFonts w:asciiTheme="majorHAnsi" w:hAnsiTheme="majorHAnsi"/>
          <w:b/>
          <w:bCs/>
          <w:color w:val="0000FF"/>
          <w:sz w:val="18"/>
          <w:szCs w:val="18"/>
        </w:rPr>
        <w:t>Quick Start cx_Oracle Installation</w:t>
      </w:r>
    </w:p>
    <w:p w:rsidR="00BB264C" w:rsidRPr="00E11B5F" w:rsidRDefault="00BB264C" w:rsidP="00E11B5F">
      <w:pPr>
        <w:spacing w:after="0" w:line="240" w:lineRule="auto"/>
        <w:rPr>
          <w:rFonts w:asciiTheme="majorHAnsi" w:hAnsiTheme="majorHAnsi"/>
          <w:sz w:val="18"/>
          <w:szCs w:val="18"/>
        </w:rPr>
      </w:pPr>
      <w:r w:rsidRPr="00E11B5F">
        <w:rPr>
          <w:rFonts w:asciiTheme="majorHAnsi" w:hAnsiTheme="majorHAnsi"/>
          <w:sz w:val="18"/>
          <w:szCs w:val="18"/>
          <w:shd w:val="clear" w:color="auto" w:fill="FFFFFF"/>
        </w:rPr>
        <w:t>An installation of Python is needed. Python 2.7 and Python 3.5 and higher are supported by cx_Oracle 7.</w:t>
      </w:r>
      <w:r w:rsidRPr="00E11B5F">
        <w:rPr>
          <w:rFonts w:asciiTheme="majorHAnsi" w:hAnsiTheme="majorHAnsi"/>
          <w:sz w:val="18"/>
          <w:szCs w:val="18"/>
        </w:rPr>
        <w:br/>
      </w:r>
      <w:r w:rsidRPr="00E11B5F">
        <w:rPr>
          <w:rFonts w:asciiTheme="majorHAnsi" w:hAnsiTheme="majorHAnsi"/>
          <w:sz w:val="18"/>
          <w:szCs w:val="18"/>
        </w:rPr>
        <w:br/>
      </w:r>
    </w:p>
    <w:p w:rsidR="00BB264C" w:rsidRPr="00E11B5F" w:rsidRDefault="00BB264C" w:rsidP="00E11B5F">
      <w:pPr>
        <w:spacing w:after="0" w:line="240" w:lineRule="auto"/>
        <w:rPr>
          <w:rFonts w:asciiTheme="majorHAnsi" w:hAnsiTheme="majorHAnsi"/>
          <w:b/>
          <w:bCs/>
          <w:sz w:val="18"/>
          <w:szCs w:val="18"/>
        </w:rPr>
      </w:pPr>
      <w:r w:rsidRPr="00E11B5F">
        <w:rPr>
          <w:rFonts w:asciiTheme="majorHAnsi" w:hAnsiTheme="majorHAnsi"/>
          <w:b/>
          <w:bCs/>
          <w:color w:val="0000FF"/>
          <w:sz w:val="18"/>
          <w:szCs w:val="18"/>
        </w:rPr>
        <w:t>Install cx_Oracle from PyPI with:</w:t>
      </w:r>
    </w:p>
    <w:p w:rsidR="00BB264C" w:rsidRPr="00E11B5F" w:rsidRDefault="00BB264C" w:rsidP="00E11B5F">
      <w:pPr>
        <w:spacing w:after="0" w:line="240" w:lineRule="auto"/>
        <w:rPr>
          <w:rFonts w:asciiTheme="majorHAnsi" w:hAnsiTheme="majorHAnsi"/>
          <w:sz w:val="18"/>
          <w:szCs w:val="18"/>
        </w:rPr>
      </w:pPr>
      <w:r w:rsidRPr="00E11B5F">
        <w:rPr>
          <w:rFonts w:asciiTheme="majorHAnsi" w:hAnsiTheme="majorHAnsi"/>
          <w:sz w:val="18"/>
          <w:szCs w:val="18"/>
          <w:shd w:val="clear" w:color="auto" w:fill="FFFFFF"/>
        </w:rPr>
        <w:t>python -m pip install cx_Oracle --upgrade</w:t>
      </w:r>
      <w:r w:rsidRPr="00E11B5F">
        <w:rPr>
          <w:rFonts w:asciiTheme="majorHAnsi" w:hAnsiTheme="majorHAnsi"/>
          <w:sz w:val="18"/>
          <w:szCs w:val="18"/>
        </w:rPr>
        <w:br/>
      </w:r>
      <w:r w:rsidRPr="00E11B5F">
        <w:rPr>
          <w:rFonts w:asciiTheme="majorHAnsi" w:hAnsiTheme="majorHAnsi"/>
          <w:sz w:val="18"/>
          <w:szCs w:val="18"/>
        </w:rPr>
        <w:br/>
      </w:r>
    </w:p>
    <w:p w:rsidR="00BB264C" w:rsidRPr="00E11B5F" w:rsidRDefault="00BB264C" w:rsidP="00E11B5F">
      <w:pPr>
        <w:spacing w:after="0" w:line="240" w:lineRule="auto"/>
        <w:rPr>
          <w:rFonts w:asciiTheme="majorHAnsi" w:hAnsiTheme="majorHAnsi"/>
          <w:b/>
          <w:bCs/>
          <w:sz w:val="18"/>
          <w:szCs w:val="18"/>
        </w:rPr>
      </w:pPr>
      <w:r w:rsidRPr="00E11B5F">
        <w:rPr>
          <w:rFonts w:asciiTheme="majorHAnsi" w:hAnsiTheme="majorHAnsi"/>
          <w:b/>
          <w:bCs/>
          <w:color w:val="0000FF"/>
          <w:sz w:val="18"/>
          <w:szCs w:val="18"/>
        </w:rPr>
        <w:t>Pre-requisites</w:t>
      </w:r>
    </w:p>
    <w:p w:rsidR="00BB264C" w:rsidRPr="00E11B5F" w:rsidRDefault="00BB264C" w:rsidP="00E11B5F">
      <w:pPr>
        <w:spacing w:after="0" w:line="240" w:lineRule="auto"/>
        <w:rPr>
          <w:rFonts w:asciiTheme="majorHAnsi" w:hAnsiTheme="majorHAnsi"/>
          <w:sz w:val="18"/>
          <w:szCs w:val="18"/>
        </w:rPr>
      </w:pPr>
      <w:r w:rsidRPr="00E11B5F">
        <w:rPr>
          <w:rFonts w:asciiTheme="majorHAnsi" w:hAnsiTheme="majorHAnsi"/>
          <w:b/>
          <w:bCs/>
          <w:sz w:val="18"/>
          <w:szCs w:val="18"/>
          <w:shd w:val="clear" w:color="auto" w:fill="FFFFFF"/>
        </w:rPr>
        <w:t>1) Oracle data base</w:t>
      </w:r>
      <w:r w:rsidRPr="00E11B5F">
        <w:rPr>
          <w:rFonts w:asciiTheme="majorHAnsi" w:hAnsiTheme="majorHAnsi"/>
          <w:sz w:val="18"/>
          <w:szCs w:val="18"/>
        </w:rPr>
        <w:br/>
      </w:r>
      <w:r w:rsidRPr="00E11B5F">
        <w:rPr>
          <w:rFonts w:asciiTheme="majorHAnsi" w:hAnsiTheme="majorHAnsi"/>
          <w:sz w:val="18"/>
          <w:szCs w:val="18"/>
          <w:shd w:val="clear" w:color="auto" w:fill="FFFFFF"/>
        </w:rPr>
        <w:t xml:space="preserve"> http://www.oracle.com/webfolder/technetwork/tutorials/obe/db/12c/r1/Windows_DB_Install_OBE/Installing_Oracle_Db12c_Windows.html</w:t>
      </w:r>
      <w:r w:rsidRPr="00E11B5F">
        <w:rPr>
          <w:rFonts w:asciiTheme="majorHAnsi" w:hAnsiTheme="majorHAnsi"/>
          <w:sz w:val="18"/>
          <w:szCs w:val="18"/>
        </w:rPr>
        <w:br/>
      </w:r>
      <w:r w:rsidRPr="00E11B5F">
        <w:rPr>
          <w:rFonts w:asciiTheme="majorHAnsi" w:hAnsiTheme="majorHAnsi"/>
          <w:b/>
          <w:bCs/>
          <w:sz w:val="18"/>
          <w:szCs w:val="18"/>
          <w:shd w:val="clear" w:color="auto" w:fill="FFFFFF"/>
        </w:rPr>
        <w:br/>
        <w:t>2) Oracle instant client</w:t>
      </w:r>
      <w:r w:rsidRPr="00E11B5F">
        <w:rPr>
          <w:rFonts w:asciiTheme="majorHAnsi" w:hAnsiTheme="majorHAnsi"/>
          <w:sz w:val="18"/>
          <w:szCs w:val="18"/>
        </w:rPr>
        <w:br/>
      </w:r>
      <w:r w:rsidRPr="00E11B5F">
        <w:rPr>
          <w:rFonts w:asciiTheme="majorHAnsi" w:hAnsiTheme="majorHAnsi"/>
          <w:sz w:val="18"/>
          <w:szCs w:val="18"/>
          <w:shd w:val="clear" w:color="auto" w:fill="FFFFFF"/>
        </w:rPr>
        <w:t xml:space="preserve"> https://www.oracle.com/technetwork/topics/winsoft-085727.html</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b/>
          <w:bCs/>
          <w:sz w:val="18"/>
          <w:szCs w:val="18"/>
          <w:shd w:val="clear" w:color="auto" w:fill="FFFFFF"/>
        </w:rPr>
        <w:t>3) cx_Oracle though command prompt</w:t>
      </w:r>
      <w:r w:rsidRPr="00E11B5F">
        <w:rPr>
          <w:rFonts w:asciiTheme="majorHAnsi" w:hAnsiTheme="majorHAnsi"/>
          <w:sz w:val="18"/>
          <w:szCs w:val="18"/>
        </w:rPr>
        <w:br/>
      </w:r>
      <w:r w:rsidRPr="00E11B5F">
        <w:rPr>
          <w:rFonts w:asciiTheme="majorHAnsi" w:hAnsiTheme="majorHAnsi"/>
          <w:sz w:val="18"/>
          <w:szCs w:val="18"/>
          <w:shd w:val="clear" w:color="auto" w:fill="FFFFFF"/>
        </w:rPr>
        <w:t xml:space="preserve"> Command should execute in command prompt: pip install cx-Oracle</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b/>
          <w:bCs/>
          <w:sz w:val="18"/>
          <w:szCs w:val="18"/>
          <w:shd w:val="clear" w:color="auto" w:fill="FFFFFF"/>
        </w:rPr>
        <w:t>4) cx_Oracle in Pycharm</w:t>
      </w:r>
      <w:r w:rsidRPr="00E11B5F">
        <w:rPr>
          <w:rFonts w:asciiTheme="majorHAnsi" w:hAnsiTheme="majorHAnsi"/>
          <w:sz w:val="18"/>
          <w:szCs w:val="18"/>
        </w:rPr>
        <w:br/>
      </w:r>
      <w:r w:rsidRPr="00E11B5F">
        <w:rPr>
          <w:rFonts w:asciiTheme="majorHAnsi" w:hAnsiTheme="majorHAnsi"/>
          <w:sz w:val="18"/>
          <w:szCs w:val="18"/>
          <w:shd w:val="clear" w:color="auto" w:fill="FFFFFF"/>
        </w:rPr>
        <w:t xml:space="preserve"> Select project--&gt;File--&gt;Settings--&gt;Project interpreter--&gt; Click on + --&gt;cx_Oracle--&gt;select--&gt;install package.</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sz w:val="18"/>
          <w:szCs w:val="18"/>
          <w:shd w:val="clear" w:color="auto" w:fill="FFFFFF"/>
        </w:rPr>
        <w:t xml:space="preserve"> </w:t>
      </w:r>
      <w:r w:rsidRPr="00E11B5F">
        <w:rPr>
          <w:rFonts w:asciiTheme="majorHAnsi" w:hAnsiTheme="majorHAnsi"/>
          <w:sz w:val="18"/>
          <w:szCs w:val="18"/>
        </w:rPr>
        <w:br/>
      </w:r>
    </w:p>
    <w:p w:rsidR="00BB264C" w:rsidRPr="00E11B5F" w:rsidRDefault="00BB264C"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Database operations using Pyhton(cx_Oracle Module)</w:t>
      </w:r>
    </w:p>
    <w:p w:rsidR="00BB264C" w:rsidRPr="00E11B5F" w:rsidRDefault="00BB264C" w:rsidP="00E11B5F">
      <w:pPr>
        <w:spacing w:after="0" w:line="240" w:lineRule="auto"/>
        <w:rPr>
          <w:rFonts w:asciiTheme="majorHAnsi" w:hAnsiTheme="majorHAnsi"/>
          <w:sz w:val="18"/>
          <w:szCs w:val="18"/>
        </w:rPr>
      </w:pPr>
      <w:r w:rsidRPr="00E11B5F">
        <w:rPr>
          <w:rFonts w:asciiTheme="majorHAnsi" w:hAnsiTheme="majorHAnsi"/>
          <w:sz w:val="18"/>
          <w:szCs w:val="18"/>
          <w:shd w:val="clear" w:color="auto" w:fill="FFFFFF"/>
        </w:rPr>
        <w:t>1) Connect to database</w:t>
      </w:r>
      <w:r w:rsidRPr="00E11B5F">
        <w:rPr>
          <w:rFonts w:asciiTheme="majorHAnsi" w:hAnsiTheme="majorHAnsi"/>
          <w:sz w:val="18"/>
          <w:szCs w:val="18"/>
        </w:rPr>
        <w:br/>
      </w:r>
      <w:r w:rsidRPr="00E11B5F">
        <w:rPr>
          <w:rFonts w:asciiTheme="majorHAnsi" w:hAnsiTheme="majorHAnsi"/>
          <w:sz w:val="18"/>
          <w:szCs w:val="18"/>
          <w:shd w:val="clear" w:color="auto" w:fill="FFFFFF"/>
        </w:rPr>
        <w:t>2) How to execute queries(insert, update, delete)</w:t>
      </w:r>
      <w:r w:rsidRPr="00E11B5F">
        <w:rPr>
          <w:rFonts w:asciiTheme="majorHAnsi" w:hAnsiTheme="majorHAnsi"/>
          <w:sz w:val="18"/>
          <w:szCs w:val="18"/>
        </w:rPr>
        <w:br/>
      </w:r>
      <w:r w:rsidRPr="00E11B5F">
        <w:rPr>
          <w:rFonts w:asciiTheme="majorHAnsi" w:hAnsiTheme="majorHAnsi"/>
          <w:sz w:val="18"/>
          <w:szCs w:val="18"/>
          <w:shd w:val="clear" w:color="auto" w:fill="FFFFFF"/>
        </w:rPr>
        <w:t>3) How to select data from database</w:t>
      </w:r>
      <w:r w:rsidRPr="00E11B5F">
        <w:rPr>
          <w:rFonts w:asciiTheme="majorHAnsi" w:hAnsiTheme="majorHAnsi"/>
          <w:sz w:val="18"/>
          <w:szCs w:val="18"/>
        </w:rPr>
        <w:br/>
      </w:r>
      <w:r w:rsidRPr="00E11B5F">
        <w:rPr>
          <w:rFonts w:asciiTheme="majorHAnsi" w:hAnsiTheme="majorHAnsi"/>
          <w:sz w:val="18"/>
          <w:szCs w:val="18"/>
          <w:shd w:val="clear" w:color="auto" w:fill="FFFFFF"/>
        </w:rPr>
        <w:t>4) Data driven testing</w:t>
      </w:r>
      <w:r w:rsidRPr="00E11B5F">
        <w:rPr>
          <w:rFonts w:asciiTheme="majorHAnsi" w:hAnsiTheme="majorHAnsi"/>
          <w:sz w:val="18"/>
          <w:szCs w:val="18"/>
        </w:rPr>
        <w:br/>
      </w:r>
      <w:r w:rsidRPr="00E11B5F">
        <w:rPr>
          <w:rFonts w:asciiTheme="majorHAnsi" w:hAnsiTheme="majorHAnsi"/>
          <w:sz w:val="18"/>
          <w:szCs w:val="18"/>
        </w:rPr>
        <w:br/>
      </w:r>
    </w:p>
    <w:p w:rsidR="00BB264C" w:rsidRPr="00E11B5F" w:rsidRDefault="00BB264C" w:rsidP="00E11B5F">
      <w:pPr>
        <w:spacing w:after="0" w:line="240" w:lineRule="auto"/>
        <w:rPr>
          <w:rFonts w:asciiTheme="majorHAnsi" w:hAnsiTheme="majorHAnsi"/>
          <w:b/>
          <w:bCs/>
          <w:sz w:val="18"/>
          <w:szCs w:val="18"/>
        </w:rPr>
      </w:pPr>
      <w:r w:rsidRPr="00E11B5F">
        <w:rPr>
          <w:rFonts w:asciiTheme="majorHAnsi" w:hAnsiTheme="majorHAnsi"/>
          <w:b/>
          <w:bCs/>
          <w:color w:val="0000FF"/>
          <w:sz w:val="18"/>
          <w:szCs w:val="18"/>
        </w:rPr>
        <w:t>Connect to database</w:t>
      </w:r>
    </w:p>
    <w:p w:rsidR="00BB264C" w:rsidRPr="00E11B5F" w:rsidRDefault="00BB264C" w:rsidP="00E11B5F">
      <w:pPr>
        <w:spacing w:after="0" w:line="240" w:lineRule="auto"/>
        <w:rPr>
          <w:rFonts w:asciiTheme="majorHAnsi" w:hAnsiTheme="majorHAnsi"/>
          <w:sz w:val="18"/>
          <w:szCs w:val="18"/>
        </w:rPr>
      </w:pPr>
      <w:r w:rsidRPr="00E11B5F">
        <w:rPr>
          <w:rFonts w:asciiTheme="majorHAnsi" w:hAnsiTheme="majorHAnsi"/>
          <w:sz w:val="18"/>
          <w:szCs w:val="18"/>
          <w:shd w:val="clear" w:color="auto" w:fill="FFFFFF"/>
        </w:rPr>
        <w:lastRenderedPageBreak/>
        <w:t>import cx_Oracle</w:t>
      </w:r>
      <w:r w:rsidRPr="00E11B5F">
        <w:rPr>
          <w:rFonts w:asciiTheme="majorHAnsi" w:hAnsiTheme="majorHAnsi"/>
          <w:sz w:val="18"/>
          <w:szCs w:val="18"/>
        </w:rPr>
        <w:br/>
      </w:r>
      <w:r w:rsidRPr="00E11B5F">
        <w:rPr>
          <w:rFonts w:asciiTheme="majorHAnsi" w:hAnsiTheme="majorHAnsi"/>
          <w:sz w:val="18"/>
          <w:szCs w:val="18"/>
          <w:shd w:val="clear" w:color="auto" w:fill="FFFFFF"/>
        </w:rPr>
        <w:t>import os</w:t>
      </w:r>
      <w:r w:rsidRPr="00E11B5F">
        <w:rPr>
          <w:rFonts w:asciiTheme="majorHAnsi" w:hAnsiTheme="majorHAnsi"/>
          <w:sz w:val="18"/>
          <w:szCs w:val="18"/>
        </w:rPr>
        <w:br/>
      </w:r>
      <w:r w:rsidRPr="00E11B5F">
        <w:rPr>
          <w:rFonts w:asciiTheme="majorHAnsi" w:hAnsiTheme="majorHAnsi"/>
          <w:sz w:val="18"/>
          <w:szCs w:val="18"/>
          <w:shd w:val="clear" w:color="auto" w:fill="FFFFFF"/>
        </w:rPr>
        <w:t>os.environ['PATH']='E:\\app\\OracleHomeUser1\\instantclient_18_3'</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sz w:val="18"/>
          <w:szCs w:val="18"/>
          <w:shd w:val="clear" w:color="auto" w:fill="FFFFFF"/>
        </w:rPr>
        <w:t>#Establish connection to the database</w:t>
      </w:r>
      <w:r w:rsidRPr="00E11B5F">
        <w:rPr>
          <w:rFonts w:asciiTheme="majorHAnsi" w:hAnsiTheme="majorHAnsi"/>
          <w:sz w:val="18"/>
          <w:szCs w:val="18"/>
        </w:rPr>
        <w:br/>
      </w:r>
      <w:r w:rsidRPr="00E11B5F">
        <w:rPr>
          <w:rFonts w:asciiTheme="majorHAnsi" w:hAnsiTheme="majorHAnsi"/>
          <w:sz w:val="18"/>
          <w:szCs w:val="18"/>
          <w:shd w:val="clear" w:color="auto" w:fill="FFFFFF"/>
        </w:rPr>
        <w:t>con=cx_Oracle.connect("hr","hr","localhost/pdborcl")</w:t>
      </w:r>
      <w:r w:rsidRPr="00E11B5F">
        <w:rPr>
          <w:rFonts w:asciiTheme="majorHAnsi" w:hAnsiTheme="majorHAnsi"/>
          <w:sz w:val="18"/>
          <w:szCs w:val="18"/>
        </w:rPr>
        <w:br/>
      </w:r>
      <w:r w:rsidRPr="00E11B5F">
        <w:rPr>
          <w:rFonts w:asciiTheme="majorHAnsi" w:hAnsiTheme="majorHAnsi"/>
          <w:sz w:val="18"/>
          <w:szCs w:val="18"/>
          <w:shd w:val="clear" w:color="auto" w:fill="FFFFFF"/>
        </w:rPr>
        <w:t>print("Connected!!!")</w:t>
      </w:r>
      <w:r w:rsidRPr="00E11B5F">
        <w:rPr>
          <w:rFonts w:asciiTheme="majorHAnsi" w:hAnsiTheme="majorHAnsi"/>
          <w:sz w:val="18"/>
          <w:szCs w:val="18"/>
        </w:rPr>
        <w:br/>
      </w:r>
      <w:r w:rsidRPr="00E11B5F">
        <w:rPr>
          <w:rFonts w:asciiTheme="majorHAnsi" w:hAnsiTheme="majorHAnsi"/>
          <w:sz w:val="18"/>
          <w:szCs w:val="18"/>
          <w:shd w:val="clear" w:color="auto" w:fill="FFFFFF"/>
        </w:rPr>
        <w:t>con.close()</w:t>
      </w:r>
      <w:r w:rsidRPr="00E11B5F">
        <w:rPr>
          <w:rFonts w:asciiTheme="majorHAnsi" w:hAnsiTheme="majorHAnsi"/>
          <w:sz w:val="18"/>
          <w:szCs w:val="18"/>
        </w:rPr>
        <w:br/>
      </w:r>
      <w:r w:rsidRPr="00E11B5F">
        <w:rPr>
          <w:rFonts w:asciiTheme="majorHAnsi" w:hAnsiTheme="majorHAnsi"/>
          <w:sz w:val="18"/>
          <w:szCs w:val="18"/>
        </w:rPr>
        <w:br/>
      </w:r>
    </w:p>
    <w:p w:rsidR="00BB264C" w:rsidRPr="00E11B5F" w:rsidRDefault="00BB264C" w:rsidP="00E11B5F">
      <w:pPr>
        <w:spacing w:after="0" w:line="240" w:lineRule="auto"/>
        <w:rPr>
          <w:rFonts w:asciiTheme="majorHAnsi" w:hAnsiTheme="majorHAnsi"/>
          <w:b/>
          <w:bCs/>
          <w:sz w:val="18"/>
          <w:szCs w:val="18"/>
        </w:rPr>
      </w:pPr>
      <w:r w:rsidRPr="00E11B5F">
        <w:rPr>
          <w:rFonts w:asciiTheme="majorHAnsi" w:hAnsiTheme="majorHAnsi"/>
          <w:b/>
          <w:bCs/>
          <w:color w:val="0000FF"/>
          <w:sz w:val="18"/>
          <w:szCs w:val="18"/>
        </w:rPr>
        <w:t>How to execute queries(insert, update, delete)</w:t>
      </w:r>
    </w:p>
    <w:p w:rsidR="00BB264C" w:rsidRPr="00E11B5F" w:rsidRDefault="00BB264C" w:rsidP="00E11B5F">
      <w:pPr>
        <w:spacing w:after="0" w:line="240" w:lineRule="auto"/>
        <w:rPr>
          <w:rFonts w:asciiTheme="majorHAnsi" w:hAnsiTheme="majorHAnsi"/>
          <w:sz w:val="18"/>
          <w:szCs w:val="18"/>
        </w:rPr>
      </w:pPr>
      <w:r w:rsidRPr="00E11B5F">
        <w:rPr>
          <w:rFonts w:asciiTheme="majorHAnsi" w:hAnsiTheme="majorHAnsi"/>
          <w:sz w:val="18"/>
          <w:szCs w:val="18"/>
          <w:shd w:val="clear" w:color="auto" w:fill="FFFFFF"/>
        </w:rPr>
        <w:t>import cx_Oracle</w:t>
      </w:r>
      <w:r w:rsidRPr="00E11B5F">
        <w:rPr>
          <w:rFonts w:asciiTheme="majorHAnsi" w:hAnsiTheme="majorHAnsi"/>
          <w:sz w:val="18"/>
          <w:szCs w:val="18"/>
        </w:rPr>
        <w:br/>
      </w:r>
      <w:r w:rsidRPr="00E11B5F">
        <w:rPr>
          <w:rFonts w:asciiTheme="majorHAnsi" w:hAnsiTheme="majorHAnsi"/>
          <w:sz w:val="18"/>
          <w:szCs w:val="18"/>
          <w:shd w:val="clear" w:color="auto" w:fill="FFFFFF"/>
        </w:rPr>
        <w:t>import os</w:t>
      </w:r>
      <w:r w:rsidRPr="00E11B5F">
        <w:rPr>
          <w:rFonts w:asciiTheme="majorHAnsi" w:hAnsiTheme="majorHAnsi"/>
          <w:sz w:val="18"/>
          <w:szCs w:val="18"/>
        </w:rPr>
        <w:br/>
      </w:r>
      <w:r w:rsidRPr="00E11B5F">
        <w:rPr>
          <w:rFonts w:asciiTheme="majorHAnsi" w:hAnsiTheme="majorHAnsi"/>
          <w:sz w:val="18"/>
          <w:szCs w:val="18"/>
          <w:shd w:val="clear" w:color="auto" w:fill="FFFFFF"/>
        </w:rPr>
        <w:t>os.environ['PATH']='E:\\app\\OracleHomeUser1\\instantclient_18_3'</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sz w:val="18"/>
          <w:szCs w:val="18"/>
          <w:shd w:val="clear" w:color="auto" w:fill="FFFFFF"/>
        </w:rPr>
        <w:t>#Establish connection to the database</w:t>
      </w:r>
      <w:r w:rsidRPr="00E11B5F">
        <w:rPr>
          <w:rFonts w:asciiTheme="majorHAnsi" w:hAnsiTheme="majorHAnsi"/>
          <w:sz w:val="18"/>
          <w:szCs w:val="18"/>
        </w:rPr>
        <w:br/>
      </w:r>
      <w:r w:rsidRPr="00E11B5F">
        <w:rPr>
          <w:rFonts w:asciiTheme="majorHAnsi" w:hAnsiTheme="majorHAnsi"/>
          <w:sz w:val="18"/>
          <w:szCs w:val="18"/>
          <w:shd w:val="clear" w:color="auto" w:fill="FFFFFF"/>
        </w:rPr>
        <w:t>con=cx_Oracle.connect("hr","hr","localhost/pdborcl")</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sz w:val="18"/>
          <w:szCs w:val="18"/>
          <w:shd w:val="clear" w:color="auto" w:fill="FFFFFF"/>
        </w:rPr>
        <w:t>cur=con.cursor()</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sz w:val="18"/>
          <w:szCs w:val="18"/>
          <w:shd w:val="clear" w:color="auto" w:fill="FFFFFF"/>
        </w:rPr>
        <w:t>query1="insert into student values(102,'JOHN')"</w:t>
      </w:r>
      <w:r w:rsidRPr="00E11B5F">
        <w:rPr>
          <w:rFonts w:asciiTheme="majorHAnsi" w:hAnsiTheme="majorHAnsi"/>
          <w:sz w:val="18"/>
          <w:szCs w:val="18"/>
        </w:rPr>
        <w:br/>
      </w:r>
      <w:r w:rsidRPr="00E11B5F">
        <w:rPr>
          <w:rFonts w:asciiTheme="majorHAnsi" w:hAnsiTheme="majorHAnsi"/>
          <w:sz w:val="18"/>
          <w:szCs w:val="18"/>
          <w:shd w:val="clear" w:color="auto" w:fill="FFFFFF"/>
        </w:rPr>
        <w:t>query2="update student set sname='XYZ' where sid=102"</w:t>
      </w:r>
      <w:r w:rsidRPr="00E11B5F">
        <w:rPr>
          <w:rFonts w:asciiTheme="majorHAnsi" w:hAnsiTheme="majorHAnsi"/>
          <w:sz w:val="18"/>
          <w:szCs w:val="18"/>
        </w:rPr>
        <w:br/>
      </w:r>
      <w:r w:rsidRPr="00E11B5F">
        <w:rPr>
          <w:rFonts w:asciiTheme="majorHAnsi" w:hAnsiTheme="majorHAnsi"/>
          <w:sz w:val="18"/>
          <w:szCs w:val="18"/>
          <w:shd w:val="clear" w:color="auto" w:fill="FFFFFF"/>
        </w:rPr>
        <w:t>query3="delete student where sid=102"</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sz w:val="18"/>
          <w:szCs w:val="18"/>
          <w:shd w:val="clear" w:color="auto" w:fill="FFFFFF"/>
        </w:rPr>
        <w:t>cur.execute(query3)</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sz w:val="18"/>
          <w:szCs w:val="18"/>
          <w:shd w:val="clear" w:color="auto" w:fill="FFFFFF"/>
        </w:rPr>
        <w:t>cur.close()</w:t>
      </w:r>
      <w:r w:rsidRPr="00E11B5F">
        <w:rPr>
          <w:rFonts w:asciiTheme="majorHAnsi" w:hAnsiTheme="majorHAnsi"/>
          <w:sz w:val="18"/>
          <w:szCs w:val="18"/>
        </w:rPr>
        <w:br/>
      </w:r>
      <w:r w:rsidRPr="00E11B5F">
        <w:rPr>
          <w:rFonts w:asciiTheme="majorHAnsi" w:hAnsiTheme="majorHAnsi"/>
          <w:sz w:val="18"/>
          <w:szCs w:val="18"/>
          <w:shd w:val="clear" w:color="auto" w:fill="FFFFFF"/>
        </w:rPr>
        <w:t>con.commit()</w:t>
      </w:r>
      <w:r w:rsidRPr="00E11B5F">
        <w:rPr>
          <w:rFonts w:asciiTheme="majorHAnsi" w:hAnsiTheme="majorHAnsi"/>
          <w:sz w:val="18"/>
          <w:szCs w:val="18"/>
        </w:rPr>
        <w:br/>
      </w:r>
      <w:r w:rsidRPr="00E11B5F">
        <w:rPr>
          <w:rFonts w:asciiTheme="majorHAnsi" w:hAnsiTheme="majorHAnsi"/>
          <w:sz w:val="18"/>
          <w:szCs w:val="18"/>
          <w:shd w:val="clear" w:color="auto" w:fill="FFFFFF"/>
        </w:rPr>
        <w:t>con.close()</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sz w:val="18"/>
          <w:szCs w:val="18"/>
          <w:shd w:val="clear" w:color="auto" w:fill="FFFFFF"/>
        </w:rPr>
        <w:t>print("Completed!!!")</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sz w:val="18"/>
          <w:szCs w:val="18"/>
        </w:rPr>
        <w:br/>
      </w:r>
    </w:p>
    <w:p w:rsidR="00BB264C" w:rsidRPr="00E11B5F" w:rsidRDefault="00BB264C" w:rsidP="00E11B5F">
      <w:pPr>
        <w:spacing w:after="0" w:line="240" w:lineRule="auto"/>
        <w:rPr>
          <w:rFonts w:asciiTheme="majorHAnsi" w:hAnsiTheme="majorHAnsi"/>
          <w:b/>
          <w:bCs/>
          <w:sz w:val="18"/>
          <w:szCs w:val="18"/>
        </w:rPr>
      </w:pPr>
      <w:r w:rsidRPr="00E11B5F">
        <w:rPr>
          <w:rFonts w:asciiTheme="majorHAnsi" w:hAnsiTheme="majorHAnsi"/>
          <w:b/>
          <w:bCs/>
          <w:color w:val="0000FF"/>
          <w:sz w:val="18"/>
          <w:szCs w:val="18"/>
        </w:rPr>
        <w:t>How to select data from database </w:t>
      </w:r>
    </w:p>
    <w:p w:rsidR="00BB264C" w:rsidRPr="00E11B5F" w:rsidRDefault="00BB264C" w:rsidP="00E11B5F">
      <w:pPr>
        <w:spacing w:after="0" w:line="240" w:lineRule="auto"/>
        <w:rPr>
          <w:rFonts w:asciiTheme="majorHAnsi" w:hAnsiTheme="majorHAnsi"/>
          <w:sz w:val="18"/>
          <w:szCs w:val="18"/>
        </w:rPr>
      </w:pPr>
      <w:r w:rsidRPr="00E11B5F">
        <w:rPr>
          <w:rFonts w:asciiTheme="majorHAnsi" w:hAnsiTheme="majorHAnsi"/>
          <w:sz w:val="18"/>
          <w:szCs w:val="18"/>
          <w:shd w:val="clear" w:color="auto" w:fill="FFFFFF"/>
        </w:rPr>
        <w:t>import cx_Oracle</w:t>
      </w:r>
      <w:r w:rsidRPr="00E11B5F">
        <w:rPr>
          <w:rFonts w:asciiTheme="majorHAnsi" w:hAnsiTheme="majorHAnsi"/>
          <w:sz w:val="18"/>
          <w:szCs w:val="18"/>
        </w:rPr>
        <w:br/>
      </w:r>
      <w:r w:rsidRPr="00E11B5F">
        <w:rPr>
          <w:rFonts w:asciiTheme="majorHAnsi" w:hAnsiTheme="majorHAnsi"/>
          <w:sz w:val="18"/>
          <w:szCs w:val="18"/>
          <w:shd w:val="clear" w:color="auto" w:fill="FFFFFF"/>
        </w:rPr>
        <w:t>import os</w:t>
      </w:r>
      <w:r w:rsidRPr="00E11B5F">
        <w:rPr>
          <w:rFonts w:asciiTheme="majorHAnsi" w:hAnsiTheme="majorHAnsi"/>
          <w:sz w:val="18"/>
          <w:szCs w:val="18"/>
        </w:rPr>
        <w:br/>
      </w:r>
      <w:r w:rsidRPr="00E11B5F">
        <w:rPr>
          <w:rFonts w:asciiTheme="majorHAnsi" w:hAnsiTheme="majorHAnsi"/>
          <w:sz w:val="18"/>
          <w:szCs w:val="18"/>
          <w:shd w:val="clear" w:color="auto" w:fill="FFFFFF"/>
        </w:rPr>
        <w:t>os.environ['PATH']='E:\\app\\OracleHomeUser1\\instantclient_18_3'</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sz w:val="18"/>
          <w:szCs w:val="18"/>
          <w:shd w:val="clear" w:color="auto" w:fill="FFFFFF"/>
        </w:rPr>
        <w:t>#Establish connection to the database</w:t>
      </w:r>
      <w:r w:rsidRPr="00E11B5F">
        <w:rPr>
          <w:rFonts w:asciiTheme="majorHAnsi" w:hAnsiTheme="majorHAnsi"/>
          <w:sz w:val="18"/>
          <w:szCs w:val="18"/>
        </w:rPr>
        <w:br/>
      </w:r>
      <w:r w:rsidRPr="00E11B5F">
        <w:rPr>
          <w:rFonts w:asciiTheme="majorHAnsi" w:hAnsiTheme="majorHAnsi"/>
          <w:sz w:val="18"/>
          <w:szCs w:val="18"/>
          <w:shd w:val="clear" w:color="auto" w:fill="FFFFFF"/>
        </w:rPr>
        <w:t>con=cx_Oracle.connect("hr","hr","localhost/pdborcl")</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sz w:val="18"/>
          <w:szCs w:val="18"/>
          <w:shd w:val="clear" w:color="auto" w:fill="FFFFFF"/>
        </w:rPr>
        <w:t>cur=con.cursor()</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sz w:val="18"/>
          <w:szCs w:val="18"/>
          <w:shd w:val="clear" w:color="auto" w:fill="FFFFFF"/>
        </w:rPr>
        <w:t>query="select * From employees"</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sz w:val="18"/>
          <w:szCs w:val="18"/>
          <w:shd w:val="clear" w:color="auto" w:fill="FFFFFF"/>
        </w:rPr>
        <w:t>cur.execute(query)</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sz w:val="18"/>
          <w:szCs w:val="18"/>
          <w:shd w:val="clear" w:color="auto" w:fill="FFFFFF"/>
        </w:rPr>
        <w:t>for cols in cur:</w:t>
      </w:r>
      <w:r w:rsidRPr="00E11B5F">
        <w:rPr>
          <w:rFonts w:asciiTheme="majorHAnsi" w:hAnsiTheme="majorHAnsi"/>
          <w:sz w:val="18"/>
          <w:szCs w:val="18"/>
        </w:rPr>
        <w:br/>
      </w:r>
      <w:r w:rsidRPr="00E11B5F">
        <w:rPr>
          <w:rFonts w:asciiTheme="majorHAnsi" w:hAnsiTheme="majorHAnsi"/>
          <w:sz w:val="18"/>
          <w:szCs w:val="18"/>
          <w:shd w:val="clear" w:color="auto" w:fill="FFFFFF"/>
        </w:rPr>
        <w:t>    print(cols[0],"     ",cols[1],"     ",cols[2])</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sz w:val="18"/>
          <w:szCs w:val="18"/>
          <w:shd w:val="clear" w:color="auto" w:fill="FFFFFF"/>
        </w:rPr>
        <w:t>cur.close()</w:t>
      </w:r>
      <w:r w:rsidRPr="00E11B5F">
        <w:rPr>
          <w:rFonts w:asciiTheme="majorHAnsi" w:hAnsiTheme="majorHAnsi"/>
          <w:sz w:val="18"/>
          <w:szCs w:val="18"/>
        </w:rPr>
        <w:br/>
      </w:r>
      <w:r w:rsidRPr="00E11B5F">
        <w:rPr>
          <w:rFonts w:asciiTheme="majorHAnsi" w:hAnsiTheme="majorHAnsi"/>
          <w:sz w:val="18"/>
          <w:szCs w:val="18"/>
          <w:shd w:val="clear" w:color="auto" w:fill="FFFFFF"/>
        </w:rPr>
        <w:t>con.close()</w:t>
      </w:r>
      <w:r w:rsidRPr="00E11B5F">
        <w:rPr>
          <w:rFonts w:asciiTheme="majorHAnsi" w:hAnsiTheme="majorHAnsi"/>
          <w:sz w:val="18"/>
          <w:szCs w:val="18"/>
        </w:rPr>
        <w:br/>
      </w:r>
      <w:r w:rsidRPr="00E11B5F">
        <w:rPr>
          <w:rFonts w:asciiTheme="majorHAnsi" w:hAnsiTheme="majorHAnsi"/>
          <w:sz w:val="18"/>
          <w:szCs w:val="18"/>
        </w:rPr>
        <w:lastRenderedPageBreak/>
        <w:br/>
      </w:r>
      <w:r w:rsidRPr="00E11B5F">
        <w:rPr>
          <w:rFonts w:asciiTheme="majorHAnsi" w:hAnsiTheme="majorHAnsi"/>
          <w:sz w:val="18"/>
          <w:szCs w:val="18"/>
          <w:shd w:val="clear" w:color="auto" w:fill="FFFFFF"/>
        </w:rPr>
        <w:t>print("Completed!!!")</w:t>
      </w:r>
      <w:r w:rsidRPr="00E11B5F">
        <w:rPr>
          <w:rFonts w:asciiTheme="majorHAnsi" w:hAnsiTheme="majorHAnsi"/>
          <w:sz w:val="18"/>
          <w:szCs w:val="18"/>
        </w:rPr>
        <w:br/>
      </w:r>
      <w:r w:rsidRPr="00E11B5F">
        <w:rPr>
          <w:rFonts w:asciiTheme="majorHAnsi" w:hAnsiTheme="majorHAnsi"/>
          <w:color w:val="0000FF"/>
          <w:sz w:val="18"/>
          <w:szCs w:val="18"/>
          <w:shd w:val="clear" w:color="auto" w:fill="FFFFFF"/>
        </w:rPr>
        <w:br/>
      </w:r>
      <w:r w:rsidRPr="00E11B5F">
        <w:rPr>
          <w:rFonts w:asciiTheme="majorHAnsi" w:hAnsiTheme="majorHAnsi"/>
          <w:sz w:val="18"/>
          <w:szCs w:val="18"/>
        </w:rPr>
        <w:br/>
      </w:r>
    </w:p>
    <w:p w:rsidR="00BB264C" w:rsidRPr="00E11B5F" w:rsidRDefault="00BB264C" w:rsidP="00E11B5F">
      <w:pPr>
        <w:spacing w:after="0" w:line="240" w:lineRule="auto"/>
        <w:rPr>
          <w:rFonts w:asciiTheme="majorHAnsi" w:hAnsiTheme="majorHAnsi"/>
          <w:b/>
          <w:bCs/>
          <w:sz w:val="18"/>
          <w:szCs w:val="18"/>
        </w:rPr>
      </w:pPr>
      <w:r w:rsidRPr="00E11B5F">
        <w:rPr>
          <w:rFonts w:asciiTheme="majorHAnsi" w:hAnsiTheme="majorHAnsi"/>
          <w:b/>
          <w:bCs/>
          <w:color w:val="0000FF"/>
          <w:sz w:val="18"/>
          <w:szCs w:val="18"/>
        </w:rPr>
        <w:t>Data Driven testing</w:t>
      </w:r>
    </w:p>
    <w:p w:rsidR="0044213A" w:rsidRPr="00E11B5F" w:rsidRDefault="00BB264C" w:rsidP="00E11B5F">
      <w:pPr>
        <w:spacing w:after="0" w:line="240" w:lineRule="auto"/>
        <w:rPr>
          <w:rFonts w:asciiTheme="majorHAnsi" w:hAnsiTheme="majorHAnsi"/>
          <w:sz w:val="18"/>
          <w:szCs w:val="18"/>
          <w:shd w:val="clear" w:color="auto" w:fill="FFFFFF"/>
        </w:rPr>
      </w:pPr>
      <w:r w:rsidRPr="00E11B5F">
        <w:rPr>
          <w:rFonts w:asciiTheme="majorHAnsi" w:hAnsiTheme="majorHAnsi"/>
          <w:sz w:val="18"/>
          <w:szCs w:val="18"/>
          <w:shd w:val="clear" w:color="auto" w:fill="FFFFFF"/>
        </w:rPr>
        <w:t>from selenium import webdriver</w:t>
      </w:r>
      <w:r w:rsidRPr="00E11B5F">
        <w:rPr>
          <w:rFonts w:asciiTheme="majorHAnsi" w:hAnsiTheme="majorHAnsi"/>
          <w:sz w:val="18"/>
          <w:szCs w:val="18"/>
        </w:rPr>
        <w:br/>
      </w:r>
      <w:r w:rsidRPr="00E11B5F">
        <w:rPr>
          <w:rFonts w:asciiTheme="majorHAnsi" w:hAnsiTheme="majorHAnsi"/>
          <w:sz w:val="18"/>
          <w:szCs w:val="18"/>
          <w:shd w:val="clear" w:color="auto" w:fill="FFFFFF"/>
        </w:rPr>
        <w:t>import time</w:t>
      </w:r>
      <w:r w:rsidRPr="00E11B5F">
        <w:rPr>
          <w:rFonts w:asciiTheme="majorHAnsi" w:hAnsiTheme="majorHAnsi"/>
          <w:sz w:val="18"/>
          <w:szCs w:val="18"/>
        </w:rPr>
        <w:br/>
      </w:r>
      <w:r w:rsidRPr="00E11B5F">
        <w:rPr>
          <w:rFonts w:asciiTheme="majorHAnsi" w:hAnsiTheme="majorHAnsi"/>
          <w:sz w:val="18"/>
          <w:szCs w:val="18"/>
          <w:shd w:val="clear" w:color="auto" w:fill="FFFFFF"/>
        </w:rPr>
        <w:t>import cx_Oracle</w:t>
      </w:r>
      <w:r w:rsidRPr="00E11B5F">
        <w:rPr>
          <w:rFonts w:asciiTheme="majorHAnsi" w:hAnsiTheme="majorHAnsi"/>
          <w:sz w:val="18"/>
          <w:szCs w:val="18"/>
        </w:rPr>
        <w:br/>
      </w:r>
      <w:r w:rsidRPr="00E11B5F">
        <w:rPr>
          <w:rFonts w:asciiTheme="majorHAnsi" w:hAnsiTheme="majorHAnsi"/>
          <w:sz w:val="18"/>
          <w:szCs w:val="18"/>
          <w:shd w:val="clear" w:color="auto" w:fill="FFFFFF"/>
        </w:rPr>
        <w:t>import os</w:t>
      </w:r>
      <w:r w:rsidRPr="00E11B5F">
        <w:rPr>
          <w:rFonts w:asciiTheme="majorHAnsi" w:hAnsiTheme="majorHAnsi"/>
          <w:sz w:val="18"/>
          <w:szCs w:val="18"/>
        </w:rPr>
        <w:br/>
      </w:r>
      <w:r w:rsidRPr="00E11B5F">
        <w:rPr>
          <w:rFonts w:asciiTheme="majorHAnsi" w:hAnsiTheme="majorHAnsi"/>
          <w:sz w:val="18"/>
          <w:szCs w:val="18"/>
          <w:shd w:val="clear" w:color="auto" w:fill="FFFFFF"/>
        </w:rPr>
        <w:t>os.environ['PATH']='E:\\app\\OracleHomeUser1\\instantclient_18_3'</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sz w:val="18"/>
          <w:szCs w:val="18"/>
          <w:shd w:val="clear" w:color="auto" w:fill="FFFFFF"/>
        </w:rPr>
        <w:t>driver=webdriver.Chrome(executable_path="C:\Drivers\chromedriver_win32\chromedriver.exe")</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sz w:val="18"/>
          <w:szCs w:val="18"/>
          <w:shd w:val="clear" w:color="auto" w:fill="FFFFFF"/>
        </w:rPr>
        <w:t>driver.get("http://newtours.demoaut.com/")</w:t>
      </w:r>
      <w:r w:rsidRPr="00E11B5F">
        <w:rPr>
          <w:rFonts w:asciiTheme="majorHAnsi" w:hAnsiTheme="majorHAnsi"/>
          <w:sz w:val="18"/>
          <w:szCs w:val="18"/>
        </w:rPr>
        <w:br/>
      </w:r>
      <w:r w:rsidRPr="00E11B5F">
        <w:rPr>
          <w:rFonts w:asciiTheme="majorHAnsi" w:hAnsiTheme="majorHAnsi"/>
          <w:sz w:val="18"/>
          <w:szCs w:val="18"/>
          <w:shd w:val="clear" w:color="auto" w:fill="FFFFFF"/>
        </w:rPr>
        <w:t>driver.maximize_window()</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sz w:val="18"/>
          <w:szCs w:val="18"/>
          <w:shd w:val="clear" w:color="auto" w:fill="FFFFFF"/>
        </w:rPr>
        <w:t>#Establish connection to the database</w:t>
      </w:r>
      <w:r w:rsidRPr="00E11B5F">
        <w:rPr>
          <w:rFonts w:asciiTheme="majorHAnsi" w:hAnsiTheme="majorHAnsi"/>
          <w:sz w:val="18"/>
          <w:szCs w:val="18"/>
        </w:rPr>
        <w:br/>
      </w:r>
      <w:r w:rsidRPr="00E11B5F">
        <w:rPr>
          <w:rFonts w:asciiTheme="majorHAnsi" w:hAnsiTheme="majorHAnsi"/>
          <w:sz w:val="18"/>
          <w:szCs w:val="18"/>
          <w:shd w:val="clear" w:color="auto" w:fill="FFFFFF"/>
        </w:rPr>
        <w:t>con=cx_Oracle.connect("hr","hr","localhost:1521/pdborcl")</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sz w:val="18"/>
          <w:szCs w:val="18"/>
          <w:shd w:val="clear" w:color="auto" w:fill="FFFFFF"/>
        </w:rPr>
        <w:t>cur=con.cursor()</w:t>
      </w:r>
      <w:r w:rsidRPr="00E11B5F">
        <w:rPr>
          <w:rFonts w:asciiTheme="majorHAnsi" w:hAnsiTheme="majorHAnsi"/>
          <w:sz w:val="18"/>
          <w:szCs w:val="18"/>
        </w:rPr>
        <w:br/>
      </w:r>
      <w:r w:rsidRPr="00E11B5F">
        <w:rPr>
          <w:rFonts w:asciiTheme="majorHAnsi" w:hAnsiTheme="majorHAnsi"/>
          <w:sz w:val="18"/>
          <w:szCs w:val="18"/>
          <w:shd w:val="clear" w:color="auto" w:fill="FFFFFF"/>
        </w:rPr>
        <w:t>query="select * From users"</w:t>
      </w:r>
      <w:r w:rsidRPr="00E11B5F">
        <w:rPr>
          <w:rFonts w:asciiTheme="majorHAnsi" w:hAnsiTheme="majorHAnsi"/>
          <w:sz w:val="18"/>
          <w:szCs w:val="18"/>
        </w:rPr>
        <w:br/>
      </w:r>
      <w:r w:rsidRPr="00E11B5F">
        <w:rPr>
          <w:rFonts w:asciiTheme="majorHAnsi" w:hAnsiTheme="majorHAnsi"/>
          <w:sz w:val="18"/>
          <w:szCs w:val="18"/>
          <w:shd w:val="clear" w:color="auto" w:fill="FFFFFF"/>
        </w:rPr>
        <w:t>cur.execute(query)</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sz w:val="18"/>
          <w:szCs w:val="18"/>
          <w:shd w:val="clear" w:color="auto" w:fill="FFFFFF"/>
        </w:rPr>
        <w:t>for cols in cur:</w:t>
      </w:r>
      <w:r w:rsidRPr="00E11B5F">
        <w:rPr>
          <w:rFonts w:asciiTheme="majorHAnsi" w:hAnsiTheme="majorHAnsi"/>
          <w:sz w:val="18"/>
          <w:szCs w:val="18"/>
        </w:rPr>
        <w:br/>
      </w:r>
      <w:r w:rsidRPr="00E11B5F">
        <w:rPr>
          <w:rFonts w:asciiTheme="majorHAnsi" w:hAnsiTheme="majorHAnsi"/>
          <w:sz w:val="18"/>
          <w:szCs w:val="18"/>
          <w:shd w:val="clear" w:color="auto" w:fill="FFFFFF"/>
        </w:rPr>
        <w:t>    driver.find_element_by_name("userName").send_keys(cols[0])</w:t>
      </w:r>
      <w:r w:rsidRPr="00E11B5F">
        <w:rPr>
          <w:rFonts w:asciiTheme="majorHAnsi" w:hAnsiTheme="majorHAnsi"/>
          <w:sz w:val="18"/>
          <w:szCs w:val="18"/>
        </w:rPr>
        <w:br/>
      </w:r>
      <w:r w:rsidRPr="00E11B5F">
        <w:rPr>
          <w:rFonts w:asciiTheme="majorHAnsi" w:hAnsiTheme="majorHAnsi"/>
          <w:sz w:val="18"/>
          <w:szCs w:val="18"/>
          <w:shd w:val="clear" w:color="auto" w:fill="FFFFFF"/>
        </w:rPr>
        <w:t>    driver.find_element_by_name("password").send_keys(cols[1])</w:t>
      </w:r>
      <w:r w:rsidRPr="00E11B5F">
        <w:rPr>
          <w:rFonts w:asciiTheme="majorHAnsi" w:hAnsiTheme="majorHAnsi"/>
          <w:sz w:val="18"/>
          <w:szCs w:val="18"/>
        </w:rPr>
        <w:br/>
      </w:r>
      <w:r w:rsidRPr="00E11B5F">
        <w:rPr>
          <w:rFonts w:asciiTheme="majorHAnsi" w:hAnsiTheme="majorHAnsi"/>
          <w:sz w:val="18"/>
          <w:szCs w:val="18"/>
          <w:shd w:val="clear" w:color="auto" w:fill="FFFFFF"/>
        </w:rPr>
        <w:t>    driver.find_element_by_name("login").click()</w:t>
      </w:r>
      <w:r w:rsidRPr="00E11B5F">
        <w:rPr>
          <w:rFonts w:asciiTheme="majorHAnsi" w:hAnsiTheme="majorHAnsi"/>
          <w:sz w:val="18"/>
          <w:szCs w:val="18"/>
        </w:rPr>
        <w:br/>
      </w:r>
      <w:r w:rsidRPr="00E11B5F">
        <w:rPr>
          <w:rFonts w:asciiTheme="majorHAnsi" w:hAnsiTheme="majorHAnsi"/>
          <w:sz w:val="18"/>
          <w:szCs w:val="18"/>
          <w:shd w:val="clear" w:color="auto" w:fill="FFFFFF"/>
        </w:rPr>
        <w:t>    time.sleep(5)</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sz w:val="18"/>
          <w:szCs w:val="18"/>
          <w:shd w:val="clear" w:color="auto" w:fill="FFFFFF"/>
        </w:rPr>
        <w:t>    # validation started</w:t>
      </w:r>
      <w:r w:rsidRPr="00E11B5F">
        <w:rPr>
          <w:rFonts w:asciiTheme="majorHAnsi" w:hAnsiTheme="majorHAnsi"/>
          <w:sz w:val="18"/>
          <w:szCs w:val="18"/>
        </w:rPr>
        <w:br/>
      </w:r>
      <w:r w:rsidRPr="00E11B5F">
        <w:rPr>
          <w:rFonts w:asciiTheme="majorHAnsi" w:hAnsiTheme="majorHAnsi"/>
          <w:sz w:val="18"/>
          <w:szCs w:val="18"/>
          <w:shd w:val="clear" w:color="auto" w:fill="FFFFFF"/>
        </w:rPr>
        <w:t>    if driver.title == "Find a Flight: Mercury Tours:":</w:t>
      </w:r>
      <w:r w:rsidRPr="00E11B5F">
        <w:rPr>
          <w:rFonts w:asciiTheme="majorHAnsi" w:hAnsiTheme="majorHAnsi"/>
          <w:sz w:val="18"/>
          <w:szCs w:val="18"/>
        </w:rPr>
        <w:br/>
      </w:r>
      <w:r w:rsidRPr="00E11B5F">
        <w:rPr>
          <w:rFonts w:asciiTheme="majorHAnsi" w:hAnsiTheme="majorHAnsi"/>
          <w:sz w:val="18"/>
          <w:szCs w:val="18"/>
          <w:shd w:val="clear" w:color="auto" w:fill="FFFFFF"/>
        </w:rPr>
        <w:t>        print("Test passed")</w:t>
      </w:r>
      <w:r w:rsidRPr="00E11B5F">
        <w:rPr>
          <w:rFonts w:asciiTheme="majorHAnsi" w:hAnsiTheme="majorHAnsi"/>
          <w:sz w:val="18"/>
          <w:szCs w:val="18"/>
        </w:rPr>
        <w:br/>
      </w:r>
      <w:r w:rsidRPr="00E11B5F">
        <w:rPr>
          <w:rFonts w:asciiTheme="majorHAnsi" w:hAnsiTheme="majorHAnsi"/>
          <w:sz w:val="18"/>
          <w:szCs w:val="18"/>
          <w:shd w:val="clear" w:color="auto" w:fill="FFFFFF"/>
        </w:rPr>
        <w:t>    else:</w:t>
      </w:r>
      <w:r w:rsidRPr="00E11B5F">
        <w:rPr>
          <w:rFonts w:asciiTheme="majorHAnsi" w:hAnsiTheme="majorHAnsi"/>
          <w:sz w:val="18"/>
          <w:szCs w:val="18"/>
        </w:rPr>
        <w:br/>
      </w:r>
      <w:r w:rsidRPr="00E11B5F">
        <w:rPr>
          <w:rFonts w:asciiTheme="majorHAnsi" w:hAnsiTheme="majorHAnsi"/>
          <w:sz w:val="18"/>
          <w:szCs w:val="18"/>
          <w:shd w:val="clear" w:color="auto" w:fill="FFFFFF"/>
        </w:rPr>
        <w:t>        print("Test failed")</w:t>
      </w:r>
      <w:r w:rsidRPr="00E11B5F">
        <w:rPr>
          <w:rFonts w:asciiTheme="majorHAnsi" w:hAnsiTheme="majorHAnsi"/>
          <w:sz w:val="18"/>
          <w:szCs w:val="18"/>
        </w:rPr>
        <w:br/>
      </w:r>
      <w:r w:rsidRPr="00E11B5F">
        <w:rPr>
          <w:rFonts w:asciiTheme="majorHAnsi" w:hAnsiTheme="majorHAnsi"/>
          <w:sz w:val="18"/>
          <w:szCs w:val="18"/>
          <w:shd w:val="clear" w:color="auto" w:fill="FFFFFF"/>
        </w:rPr>
        <w:t>    driver.find_element_by_link_text("Home").click()</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sz w:val="18"/>
          <w:szCs w:val="18"/>
          <w:shd w:val="clear" w:color="auto" w:fill="FFFFFF"/>
        </w:rPr>
        <w:t>cur.close()</w:t>
      </w:r>
      <w:r w:rsidRPr="00E11B5F">
        <w:rPr>
          <w:rFonts w:asciiTheme="majorHAnsi" w:hAnsiTheme="majorHAnsi"/>
          <w:sz w:val="18"/>
          <w:szCs w:val="18"/>
        </w:rPr>
        <w:br/>
      </w:r>
      <w:r w:rsidRPr="00E11B5F">
        <w:rPr>
          <w:rFonts w:asciiTheme="majorHAnsi" w:hAnsiTheme="majorHAnsi"/>
          <w:sz w:val="18"/>
          <w:szCs w:val="18"/>
          <w:shd w:val="clear" w:color="auto" w:fill="FFFFFF"/>
        </w:rPr>
        <w:t>con.close()</w:t>
      </w:r>
      <w:r w:rsidRPr="00E11B5F">
        <w:rPr>
          <w:rFonts w:asciiTheme="majorHAnsi" w:hAnsiTheme="majorHAnsi"/>
          <w:sz w:val="18"/>
          <w:szCs w:val="18"/>
        </w:rPr>
        <w:br/>
      </w:r>
      <w:r w:rsidRPr="00E11B5F">
        <w:rPr>
          <w:rFonts w:asciiTheme="majorHAnsi" w:hAnsiTheme="majorHAnsi"/>
          <w:sz w:val="18"/>
          <w:szCs w:val="18"/>
        </w:rPr>
        <w:br/>
      </w:r>
      <w:r w:rsidRPr="00E11B5F">
        <w:rPr>
          <w:rFonts w:asciiTheme="majorHAnsi" w:hAnsiTheme="majorHAnsi"/>
          <w:sz w:val="18"/>
          <w:szCs w:val="18"/>
          <w:shd w:val="clear" w:color="auto" w:fill="FFFFFF"/>
        </w:rPr>
        <w:t>print("Data Driven test Completed!!!")</w:t>
      </w:r>
    </w:p>
    <w:p w:rsidR="00BB264C" w:rsidRPr="00E11B5F" w:rsidRDefault="00BB264C" w:rsidP="00E11B5F">
      <w:pPr>
        <w:spacing w:after="0" w:line="240" w:lineRule="auto"/>
        <w:rPr>
          <w:rFonts w:asciiTheme="majorHAnsi" w:hAnsiTheme="majorHAnsi"/>
          <w:sz w:val="18"/>
          <w:szCs w:val="18"/>
        </w:rPr>
      </w:pPr>
      <w:hyperlink r:id="rId43" w:history="1">
        <w:r w:rsidRPr="00E11B5F">
          <w:rPr>
            <w:rStyle w:val="Hyperlink"/>
            <w:rFonts w:asciiTheme="majorHAnsi" w:hAnsiTheme="majorHAnsi"/>
            <w:color w:val="7C7D7F"/>
            <w:sz w:val="18"/>
            <w:szCs w:val="18"/>
          </w:rPr>
          <w:t>Software Testing Interview Questions and Answers</w:t>
        </w:r>
      </w:hyperlink>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b/>
          <w:bCs/>
          <w:color w:val="FF0000"/>
          <w:sz w:val="18"/>
          <w:szCs w:val="18"/>
        </w:rPr>
        <w:t>Q1.How do you define Bug and Defect?</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Defect – This is what if software misses any function or feature which are there in requirement list, then this is known as a defect.</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Bug – A bug is a flaw or a failure in a system that causes it to yield an unexpected or incorrect result.</w:t>
      </w:r>
      <w:bookmarkStart w:id="2" w:name="more"/>
      <w:bookmarkEnd w:id="2"/>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Q2. What are the various categories of defects? Explain.</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There are basically three main categories of defects: Wrong, Missing and Extra.</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Wrong: This is when the provided and specified requirements have been implemented incorrectly.</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Missing: This is a case where customer’s provided requirement might be missed or not properly noted. So the customer is not served, in the end, with his requirement.</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Extra: An extra and unwanted requirement is added into the product that was not even specified by the end customer. It is considered a defect as a variance is there from the existing requirement list.</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lastRenderedPageBreak/>
        <w:t>Q3. Explain risk-based testing?</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Risk-based Testing – It is an approach used for creating a test strategy. This approach is based on prioritizing the tests by risks by risk level. Each risk is specified with its corresponding test(s), starting with the risk of highest priority first.</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Q4. What is Decision table based testing and when it is used?</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Decision table testing is used for testing those systems for which the specifications takes the form of cause-effect combinations or rules. Here, in the decision tables, all the inputs are listed in a column, and just below the each input, its corresponding output is maintained.</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In the remaining table, combinations of various inputs are defined along with their produced outputs.</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Q5. Expand and explain CMM?</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CMM stands for Capability Maturity Model for Software. It is also represented as SW-CMM. It is a model that judges the maturity of the software processes of an organization and identifies the key practices that can be used for increasing the maturity of these processes, for the betterment of the organization.</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Q6. Elaborate PDCA cycle?</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PDCA stands for Plan-Do-Check-Act cycle. As we are aware of the fact that Software testing is a vital part of the software development process. So P-D-C-A are actually the 4 important steps that are used in a normal software development.</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Plan: This step defines the objective and a proper plan to achieve the objective.</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Do: This step is also called ‘Execute’. During the planning stage, a plan strategy is finalized, which is executed accordingly in this phase.</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Check: This step is also called ‘Test’. This one keeps a check on the process and ensure that plan is being followed properly and desired result is being generated.</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Act: If in the above check, any issue or abnormality is found, then it means that need of taking appropriate action is there. Sometimes, the whole plan is also revised.</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Q7. How do you differentiate these three testing – white box, black box, gray box?</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Black box testing – It is a testing strategy that is based completely on the specifications and requirements. No knowledge of structures or internal paths is needed here in this strategy.</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White box testing – It is a testing strategy that is based on code structures, internal paths and implementation of the software being tested. The White box tester must have detailed programming skills.</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Gray Box testing – It is a testing strategy in which we thoroughly look into the box that is being tested to have a proper understanding of its implementation. Then we need to choose more effective black box tests using our knowledge.</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Q8. What are the steps involved in testing policy?</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Mainly four steps are involved in testing policy.</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Definition: It’s for defining one unique testing definition within the organization so that everyone follows the same testing only.</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How to achieve: This step includes the way to achieve the objective. Few things are being considered here like committee to do the testing, mandatory test plans, etc.</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Evaluate: After testing, the next step is evaluating. This adds value to the project.</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Standards: In this step, the focus is on the standards that are needed to be achieved by testing.</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Q9. What is Equivalence Class and Equivalence Partitioning?</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Equivalence Class – It is a portion of an input of the component for which the component’s behavior is assumed to be similar as that of the component’s specification.</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Equivalence Partitioning – It is a technique for component’s test case designing. Here test cases are designed to execute representatives from the equivalence classes.</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Q10. Define Inspection?</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Inspection is basically a check-up process. It is a quality improvement process for the writing material, considered as a group review.</w:t>
      </w:r>
      <w:r w:rsidRPr="00E11B5F">
        <w:rPr>
          <w:rFonts w:asciiTheme="majorHAnsi" w:hAnsiTheme="majorHAnsi"/>
          <w:sz w:val="18"/>
          <w:szCs w:val="18"/>
        </w:rPr>
        <w:br/>
        <w:t>Basically two aspects involve under this –product improvement and process improvement.</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Q11. What is Bottom Up Testing?</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Bottom Up Testing is an approach to do the integration testing. Here, firstly, the test is done for the lowest level components, then the higher level components are being facilitated.</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Q12. What RAD stands for? Explain it in your words?</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RAD stands for Rapid Application Development. It is an integration for parallel development of functions &amp; subsequent integration. The functions are developed in parallel and the developments are then time-boxed, delivered, and assembled into the working prototypes.</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lastRenderedPageBreak/>
        <w:t>This helps customers to see the progress at the early level, and thus he can give a quick feedback regarding their requirements. Using this method, rapid alteration and development of the product is possible.</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Q13. What do you understand by usability testing?</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Usability testing – It is a testing methodology for the ease of customers. Here the end customers are asked to use the software to evaluate if the product is up to the mark and is easy to use. This puts forth the customer’s perception too. It is recommended to use the prototype or mock-up software during the initial stages so as to finalize the customer point of view of usability. The customer is provided with this prototype before the development begins. This helps in confirming that things are being processed keeping user’s point of view in mind.</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Q14. Is there any difference between testing tools and testing techniques? Explain?</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Yes, the difference is there.</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Testing Tool – It is for performing the test process. This testing tool is a resource to the tester, but it is insufficient to conduct testing.</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Testing technique – It is a process for ensuring that some aspects of the application unit or system are functioning properly.</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Q15. What are the different Agile Development Model methodologies?</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Total 7 different agile methodologies are there.</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Extreme Programming (XP)</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Agile Unified Process</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Crystal</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Dynamic Systems Development Model</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Lean Software Development</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Scrum</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Feature-Driven Development</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Q16. What is QA (Quality Assurance)?</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Under Quality Assurance, all the planned actions that are necessary to provide enough confidence about the product are kept in mind. It maintains the desired quality level of the product or service.</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Q17. Define Quality Circle and Quality Control?</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Quality Circle – It is actually a group of individuals, all having a similar interest. They meet at regular intervals to discuss consider problems related to the quality of outputs and to discuss about correcting the problems so as to improve on the quality of the product.</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Quality Control – It includes the operational activities and the techniques that are used for verifying the requirements of quality.</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color w:val="FF0000"/>
          <w:sz w:val="18"/>
          <w:szCs w:val="18"/>
        </w:rPr>
        <w:t>Q18. In which phase, number of defects are more – designing phase or coding phase?</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It will be more in the designing phase than the coding phase.</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One of the major and most frequently occurring defect is that the product does not cover the complete customer requirements.</w:t>
      </w:r>
      <w:r w:rsidRPr="00E11B5F">
        <w:rPr>
          <w:rFonts w:asciiTheme="majorHAnsi" w:hAnsiTheme="majorHAnsi"/>
          <w:sz w:val="18"/>
          <w:szCs w:val="18"/>
        </w:rPr>
        <w:br/>
        <w:t>Another defect can be a wrong architecture.</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Third one is technical decision.</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This way, the design phase is the most critical phase.</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Q19. Which testing model is best as per your understanding, and why?</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Tailored models are considered the best out of all as they consist of all the best features of the Waterfall, Iterative, and other testing models. The tailored model can easily fit into the real life projects. They are also considered the most productive.</w:t>
      </w:r>
      <w:r w:rsidRPr="00E11B5F">
        <w:rPr>
          <w:rFonts w:asciiTheme="majorHAnsi" w:hAnsiTheme="majorHAnsi"/>
          <w:sz w:val="18"/>
          <w:szCs w:val="18"/>
        </w:rPr>
        <w:br/>
        <w:t>But if the case is that it’s a pure testing project, then in such case, the V model is the best model.</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Q20. What do you mean by monkey testing?</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Monkey Testing – In this type of testing, the data ares often generated on random basis using an automated mechanism or some tool. The system is tested with this randomly generated input data. But this testing is less reliable, so it is generally used by the beginners. Monkey testing is also called Random testing.</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Q21. What are the main phases or steps of a formal review?</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There are basically 6 phases involved in a formal review. They are cited below in a sequence:</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Planning</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Kick-off</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Preparation</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Review meetings</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Rework</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Follow-ups.</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lastRenderedPageBreak/>
        <w:t>Q22. Differentiate between positive and negative testing?</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Positive testing – This testing aims at showing software works. This is also called – “test to pass”.</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Negative testing – This testing aims at showing software that does not work. This one is also called – “test to fail”.</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Q23. What is configuration management?</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Configuration management – It is a detailed recording and also updating information for software and hardware components. A track record of changes in requirement, designing or test cases is also maintained under this.</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It is always said to follow a process while executing and changing. But when the changes are being done in an adhoc manner, then the chances of occurring of chaotic situations rise up and also chances of defects also increases.</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Therefore, changes should be done with proper planning and in a controlled manner. Also tracking of proper version should be done so that in case if needed, we should be able to revert back to the previous version.</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Q24. What role does the moderator plays in review process?</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The moderator is also called as the review leader. Their role is to lead the review process. The review leader performs the entry check, and also performs the follow-up on the rework. All this is done to control the quality of the input &amp; output of the review process.</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Another role of a moderator is to schedule the meetings, circulate the documents before the meeting, and to store the data that are being collected through these meetings and discussions.</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Q25. What are the types of impact ratings in a project?</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There are three types of impact ratings in a project – Minor, Major and Critical.</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Minor: It is having a very low impact, thus it does not affect the operations on a large scale.</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Major: It actually affects the operations on a very large scale.</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Critical: This one is the most critical of all. It brings the system to a halt and thus stops the whole show.</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Q26. Define Quality Audit?</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Quality Audit – It is a systematic examination to determine whether all is going as planned, i.e. whether the goal and plans are strictly followed. It is an independent examination.</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Q27. What is Verification, and what are its two types?</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Verification – It is defined as the static type of software. The product is assessed by going through the code.</w:t>
      </w:r>
      <w:r w:rsidRPr="00E11B5F">
        <w:rPr>
          <w:rFonts w:asciiTheme="majorHAnsi" w:hAnsiTheme="majorHAnsi"/>
          <w:sz w:val="18"/>
          <w:szCs w:val="18"/>
        </w:rPr>
        <w:br/>
        <w:t>Code is not executed under this step. Types of verification are: Walkthrough and Inspection.</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Walkthrough: These are informal. These are initiated by the author of the software product so as to locate the max possible defects and thus work in suggesting the correcting and improving way.Walkthoughs are generally unplanned.</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Inspection: It is a thorough checking of a software product word-by-word. The intention is locating the defects, and confirming the best implementation of the planned strategy as per the specified requirements.</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Q28. At what time, Regression Testing should be performed?</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Regression testing should be done only after either the software has changed or the environment. The changes may also include configuration change and software enhancements too.</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Q29. Explain the following testings : – Unit Testing, Integration Testing, System Testing &amp; Acceptance Testing?</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Unit testing – Testing that is performed on a single and a stand-alone module (or unit module) is called Unit testing.</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Integration testing – This comes after Unit testing. It is a testing is performed on groups of modules. This testing ensures that the data and control are properly passed between modules.</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System testing – System testing is for predetermined combining of tests. When these are executed successfully, requirements should meet.</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Acceptance testing – This testing ensures that the system meets the needs of both the customer(s) as well as the organization too. It validates whether the right system is built.</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Q30. Define test log?</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Test log – It is a document that contains the sequential record of the relevant details about the test cases and their execution.</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Q31. Throw some light on BVA?</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BVA’s expansion is Boundary Value Analysis. It is a software testing technique. This one is quite similar to Equivalence Partitioning, except of the fact that it is putting more focus on corner cases. By corner cases, we mean the out of range values.</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Q32. Define Test bed?</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Test Bed – It is basically a test execution environment that is configured for testing. It consists of Operating System, specific software and hardware, application software, network configuration and the product that is needed to be tested.</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Q33. Tell the five common problems that come in the path of software development process?</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Unclear or poor requirements</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Unfeasible working schedule</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lastRenderedPageBreak/>
        <w:t>Insufficient testing</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Lack of communication between developer and customer</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Change in requirements from the end user, when the development is already done or in midway.</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Q34. What is your definition of a ‘good design’?</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It should include the following features as per my knowledge:</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The overall structure should be clear.</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Robustness – capable enough for handling the errors.</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Proper functioning of product or service.</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Easy maintenance.</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Easy to operate and to modify too (in case of new requirements from customer’s end).</w:t>
      </w:r>
    </w:p>
    <w:p w:rsidR="00CF7305" w:rsidRPr="00E11B5F" w:rsidRDefault="00CF7305" w:rsidP="00E11B5F">
      <w:pPr>
        <w:spacing w:after="0" w:line="240" w:lineRule="auto"/>
        <w:rPr>
          <w:rFonts w:asciiTheme="majorHAnsi" w:hAnsiTheme="majorHAnsi"/>
          <w:b/>
          <w:bCs/>
          <w:sz w:val="18"/>
          <w:szCs w:val="18"/>
        </w:rPr>
      </w:pPr>
      <w:r w:rsidRPr="00E11B5F">
        <w:rPr>
          <w:rFonts w:asciiTheme="majorHAnsi" w:hAnsiTheme="majorHAnsi"/>
          <w:b/>
          <w:bCs/>
          <w:color w:val="FF0000"/>
          <w:sz w:val="18"/>
          <w:szCs w:val="18"/>
        </w:rPr>
        <w:t>Q35. How can we test for drastic (severe) memory leakages?</w:t>
      </w:r>
    </w:p>
    <w:p w:rsidR="00CF7305" w:rsidRPr="00E11B5F" w:rsidRDefault="00CF7305" w:rsidP="00E11B5F">
      <w:pPr>
        <w:spacing w:after="0" w:line="240" w:lineRule="auto"/>
        <w:rPr>
          <w:rFonts w:asciiTheme="majorHAnsi" w:hAnsiTheme="majorHAnsi"/>
          <w:sz w:val="18"/>
          <w:szCs w:val="18"/>
        </w:rPr>
      </w:pPr>
      <w:r w:rsidRPr="00E11B5F">
        <w:rPr>
          <w:rFonts w:asciiTheme="majorHAnsi" w:hAnsiTheme="majorHAnsi"/>
          <w:sz w:val="18"/>
          <w:szCs w:val="18"/>
        </w:rPr>
        <w:t>By using Endurance testing, we can achieve it. Endurance testing is a non-functional type of software testing. It checks for the memory leakage or other related problems that may occur over an extended period of time. Another name for this testing is Soak testing.</w:t>
      </w:r>
    </w:p>
    <w:p w:rsidR="00CF7305" w:rsidRPr="00E11B5F" w:rsidRDefault="00CF7305" w:rsidP="00E11B5F">
      <w:pPr>
        <w:spacing w:after="0" w:line="240" w:lineRule="auto"/>
        <w:rPr>
          <w:rFonts w:asciiTheme="majorHAnsi" w:eastAsia="Times New Roman" w:hAnsiTheme="majorHAnsi" w:cs="Times New Roman"/>
          <w:sz w:val="18"/>
          <w:szCs w:val="18"/>
        </w:rPr>
      </w:pPr>
      <w:r w:rsidRPr="00E11B5F">
        <w:rPr>
          <w:rFonts w:asciiTheme="majorHAnsi" w:eastAsiaTheme="majorEastAsia" w:hAnsiTheme="majorHAnsi" w:cstheme="majorBidi"/>
          <w:i/>
          <w:iCs/>
          <w:color w:val="FF0000"/>
          <w:sz w:val="18"/>
          <w:szCs w:val="18"/>
        </w:rPr>
        <w:t>Ques.101. How can we run a Test method multiple times in a loop(without using any data provider)?</w:t>
      </w:r>
      <w:r w:rsidRPr="00E11B5F">
        <w:rPr>
          <w:rFonts w:asciiTheme="majorHAnsi" w:eastAsia="Times New Roman" w:hAnsiTheme="majorHAnsi" w:cs="Times New Roman"/>
          <w:sz w:val="18"/>
          <w:szCs w:val="18"/>
          <w:shd w:val="clear" w:color="auto" w:fill="FFFFFF"/>
        </w:rPr>
        <w:br/>
        <w:t>Ans. Using invocationCount parameter and setting its value to an integer value, makes the test method to run n number of times in a loop.</w:t>
      </w:r>
      <w:r w:rsidRPr="00E11B5F">
        <w:rPr>
          <w:rFonts w:asciiTheme="majorHAnsi" w:eastAsia="Times New Roman" w:hAnsiTheme="majorHAnsi" w:cs="Times New Roman"/>
          <w:sz w:val="18"/>
          <w:szCs w:val="18"/>
        </w:rPr>
        <w:br/>
      </w:r>
    </w:p>
    <w:p w:rsidR="00CF7305" w:rsidRPr="00E11B5F" w:rsidRDefault="00CF7305"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noProof/>
          <w:color w:val="E6A117"/>
          <w:sz w:val="18"/>
          <w:szCs w:val="18"/>
        </w:rPr>
        <w:drawing>
          <wp:inline distT="0" distB="0" distL="0" distR="0">
            <wp:extent cx="7285990" cy="2830830"/>
            <wp:effectExtent l="19050" t="0" r="0" b="0"/>
            <wp:docPr id="182" name="Picture 182" descr="https://4.bp.blogspot.com/-onesatuMaT4/XEbgs-HA0SI/AAAAAAAAPhs/hd3G11jMgAs-_-DxMRUitGaAvA7GfS4HACEwYBhgL/s1600/Untitled.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4.bp.blogspot.com/-onesatuMaT4/XEbgs-HA0SI/AAAAAAAAPhs/hd3G11jMgAs-_-DxMRUitGaAvA7GfS4HACEwYBhgL/s1600/Untitled.png">
                      <a:hlinkClick r:id="rId44"/>
                    </pic:cNvPr>
                    <pic:cNvPicPr>
                      <a:picLocks noChangeAspect="1" noChangeArrowheads="1"/>
                    </pic:cNvPicPr>
                  </pic:nvPicPr>
                  <pic:blipFill>
                    <a:blip r:embed="rId45"/>
                    <a:srcRect/>
                    <a:stretch>
                      <a:fillRect/>
                    </a:stretch>
                  </pic:blipFill>
                  <pic:spPr bwMode="auto">
                    <a:xfrm>
                      <a:off x="0" y="0"/>
                      <a:ext cx="7285990" cy="2830830"/>
                    </a:xfrm>
                    <a:prstGeom prst="rect">
                      <a:avLst/>
                    </a:prstGeom>
                    <a:noFill/>
                    <a:ln w="9525">
                      <a:noFill/>
                      <a:miter lim="800000"/>
                      <a:headEnd/>
                      <a:tailEnd/>
                    </a:ln>
                  </pic:spPr>
                </pic:pic>
              </a:graphicData>
            </a:graphic>
          </wp:inline>
        </w:drawing>
      </w:r>
    </w:p>
    <w:p w:rsidR="00CF7305" w:rsidRPr="00E11B5F" w:rsidRDefault="00CF7305"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r>
      <w:r w:rsidRPr="00E11B5F">
        <w:rPr>
          <w:rFonts w:asciiTheme="majorHAnsi" w:eastAsiaTheme="majorEastAsia" w:hAnsiTheme="majorHAnsi" w:cstheme="majorBidi"/>
          <w:i/>
          <w:iCs/>
          <w:color w:val="FF0000"/>
          <w:sz w:val="18"/>
          <w:szCs w:val="18"/>
        </w:rPr>
        <w:t>Ques.102. What is the default priority of test cases in TestNG?</w:t>
      </w:r>
      <w:r w:rsidRPr="00E11B5F">
        <w:rPr>
          <w:rFonts w:asciiTheme="majorHAnsi" w:eastAsia="Times New Roman" w:hAnsiTheme="majorHAnsi" w:cs="Times New Roman"/>
          <w:sz w:val="18"/>
          <w:szCs w:val="18"/>
          <w:shd w:val="clear" w:color="auto" w:fill="FFFFFF"/>
        </w:rPr>
        <w:br/>
        <w:t>Ans. The default priority of test when not specified is integer value 0. So, if we have one test case with priority 1 and one without any priority then the test without any priority value will get executed first (as default value will be 0 and tests with lower priority are executed first).</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b/>
          <w:bCs/>
          <w:sz w:val="18"/>
          <w:szCs w:val="18"/>
          <w:shd w:val="clear" w:color="auto" w:fill="FFFFFF"/>
        </w:rPr>
        <w:br/>
      </w:r>
      <w:r w:rsidRPr="00E11B5F">
        <w:rPr>
          <w:rFonts w:asciiTheme="majorHAnsi" w:eastAsiaTheme="majorEastAsia" w:hAnsiTheme="majorHAnsi" w:cstheme="majorBidi"/>
          <w:i/>
          <w:iCs/>
          <w:color w:val="FF0000"/>
          <w:sz w:val="18"/>
          <w:szCs w:val="18"/>
        </w:rPr>
        <w:t>Ques.103. What is the difference between soft assertion and hard assertion in TestNG?</w:t>
      </w:r>
      <w:r w:rsidRPr="00E11B5F">
        <w:rPr>
          <w:rFonts w:asciiTheme="majorHAnsi" w:eastAsia="Times New Roman" w:hAnsiTheme="majorHAnsi" w:cs="Times New Roman"/>
          <w:sz w:val="18"/>
          <w:szCs w:val="18"/>
          <w:shd w:val="clear" w:color="auto" w:fill="FFFFFF"/>
        </w:rPr>
        <w:br/>
        <w:t>Ans. Soft assertions (SoftAssert) allows us to have multiple assertions within a test method, even when an assertion fails the test method continues with the remaining test execution.</w:t>
      </w:r>
      <w:r w:rsidRPr="00E11B5F">
        <w:rPr>
          <w:rFonts w:asciiTheme="majorHAnsi" w:eastAsia="Times New Roman" w:hAnsiTheme="majorHAnsi" w:cs="Times New Roman"/>
          <w:sz w:val="18"/>
          <w:szCs w:val="18"/>
          <w:shd w:val="clear" w:color="auto" w:fill="FFFFFF"/>
        </w:rPr>
        <w:br/>
        <w:t>The result of all the assertions can be collated at the end using softAssert.assertAll() method.</w:t>
      </w:r>
      <w:r w:rsidRPr="00E11B5F">
        <w:rPr>
          <w:rFonts w:asciiTheme="majorHAnsi" w:eastAsia="Times New Roman" w:hAnsiTheme="majorHAnsi" w:cs="Times New Roman"/>
          <w:sz w:val="18"/>
          <w:szCs w:val="18"/>
          <w:shd w:val="clear" w:color="auto" w:fill="FFFFFF"/>
        </w:rPr>
        <w:br/>
        <w:t>Here, even though the first assertion fails still the test will continue with execution and print the message below the second assertion.</w:t>
      </w:r>
      <w:r w:rsidRPr="00E11B5F">
        <w:rPr>
          <w:rFonts w:asciiTheme="majorHAnsi" w:eastAsia="Times New Roman" w:hAnsiTheme="majorHAnsi" w:cs="Times New Roman"/>
          <w:sz w:val="18"/>
          <w:szCs w:val="18"/>
          <w:shd w:val="clear" w:color="auto" w:fill="FFFFFF"/>
        </w:rPr>
        <w:br/>
        <w:t>Hard assertions on the other hand are the usual assertions prodived by TestNG. In case of hard assertion in case of any failure, the test execution stops, preventing execution of any further steps within the test method.</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noProof/>
          <w:color w:val="E6A117"/>
          <w:sz w:val="18"/>
          <w:szCs w:val="18"/>
          <w:shd w:val="clear" w:color="auto" w:fill="FFFFFF"/>
        </w:rPr>
        <w:lastRenderedPageBreak/>
        <w:drawing>
          <wp:inline distT="0" distB="0" distL="0" distR="0">
            <wp:extent cx="6093460" cy="3503930"/>
            <wp:effectExtent l="19050" t="0" r="2540" b="0"/>
            <wp:docPr id="183" name="Picture 183" descr="https://4.bp.blogspot.com/-_2lsH_RbITw/XEbiEbvZYfI/AAAAAAAAPh0/o908sW2DLc884XRRG07O1I9jefuk_Ui6ACLcBGAs/s640/Picture2.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4.bp.blogspot.com/-_2lsH_RbITw/XEbiEbvZYfI/AAAAAAAAPh0/o908sW2DLc884XRRG07O1I9jefuk_Ui6ACLcBGAs/s640/Picture2.png">
                      <a:hlinkClick r:id="rId46"/>
                    </pic:cNvPr>
                    <pic:cNvPicPr>
                      <a:picLocks noChangeAspect="1" noChangeArrowheads="1"/>
                    </pic:cNvPicPr>
                  </pic:nvPicPr>
                  <pic:blipFill>
                    <a:blip r:embed="rId47"/>
                    <a:srcRect/>
                    <a:stretch>
                      <a:fillRect/>
                    </a:stretch>
                  </pic:blipFill>
                  <pic:spPr bwMode="auto">
                    <a:xfrm>
                      <a:off x="0" y="0"/>
                      <a:ext cx="6093460" cy="3503930"/>
                    </a:xfrm>
                    <a:prstGeom prst="rect">
                      <a:avLst/>
                    </a:prstGeom>
                    <a:noFill/>
                    <a:ln w="9525">
                      <a:noFill/>
                      <a:miter lim="800000"/>
                      <a:headEnd/>
                      <a:tailEnd/>
                    </a:ln>
                  </pic:spPr>
                </pic:pic>
              </a:graphicData>
            </a:graphic>
          </wp:inline>
        </w:drawing>
      </w:r>
      <w:r w:rsidRPr="00E11B5F">
        <w:rPr>
          <w:rFonts w:asciiTheme="majorHAnsi" w:eastAsia="Times New Roman" w:hAnsiTheme="majorHAnsi" w:cs="Times New Roman"/>
          <w:b/>
          <w:bCs/>
          <w:sz w:val="18"/>
          <w:szCs w:val="18"/>
          <w:shd w:val="clear" w:color="auto" w:fill="FFFFFF"/>
        </w:rPr>
        <w:t> </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r>
      <w:r w:rsidRPr="00E11B5F">
        <w:rPr>
          <w:rFonts w:asciiTheme="majorHAnsi" w:eastAsiaTheme="majorEastAsia" w:hAnsiTheme="majorHAnsi" w:cstheme="majorBidi"/>
          <w:i/>
          <w:iCs/>
          <w:color w:val="FF0000"/>
          <w:sz w:val="18"/>
          <w:szCs w:val="18"/>
        </w:rPr>
        <w:t>Ques.104. How to fail a testNG test if it doesn't get executed within a specified time?</w:t>
      </w:r>
      <w:r w:rsidRPr="00E11B5F">
        <w:rPr>
          <w:rFonts w:asciiTheme="majorHAnsi" w:eastAsia="Times New Roman" w:hAnsiTheme="majorHAnsi" w:cs="Times New Roman"/>
          <w:sz w:val="18"/>
          <w:szCs w:val="18"/>
          <w:shd w:val="clear" w:color="auto" w:fill="FFFFFF"/>
        </w:rPr>
        <w:br/>
        <w:t>Ans. We can use timeOut attribute of @Test annotation.</w:t>
      </w:r>
      <w:r w:rsidRPr="00E11B5F">
        <w:rPr>
          <w:rFonts w:asciiTheme="majorHAnsi" w:eastAsia="Times New Roman" w:hAnsiTheme="majorHAnsi" w:cs="Times New Roman"/>
          <w:sz w:val="18"/>
          <w:szCs w:val="18"/>
          <w:shd w:val="clear" w:color="auto" w:fill="FFFFFF"/>
        </w:rPr>
        <w:br/>
        <w:t>The value assigned to this timeOut attribute will act as an upperbound, if test doesn't get executed within this time frame then it will fail with timeOut exception.</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noProof/>
          <w:color w:val="E6A117"/>
          <w:sz w:val="18"/>
          <w:szCs w:val="18"/>
          <w:shd w:val="clear" w:color="auto" w:fill="FFFFFF"/>
        </w:rPr>
        <w:drawing>
          <wp:inline distT="0" distB="0" distL="0" distR="0">
            <wp:extent cx="6093460" cy="1257935"/>
            <wp:effectExtent l="19050" t="0" r="2540" b="0"/>
            <wp:docPr id="184" name="Picture 184" descr="https://3.bp.blogspot.com/-nebl2w8rVUQ/XEbiPvdHAuI/AAAAAAAAPh4/a62UeZS09_oWLXTSy3wq7Fi8wYEedN_LgCLcBGAs/s640/Picture3.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3.bp.blogspot.com/-nebl2w8rVUQ/XEbiPvdHAuI/AAAAAAAAPh4/a62UeZS09_oWLXTSy3wq7Fi8wYEedN_LgCLcBGAs/s640/Picture3.png">
                      <a:hlinkClick r:id="rId48"/>
                    </pic:cNvPr>
                    <pic:cNvPicPr>
                      <a:picLocks noChangeAspect="1" noChangeArrowheads="1"/>
                    </pic:cNvPicPr>
                  </pic:nvPicPr>
                  <pic:blipFill>
                    <a:blip r:embed="rId49"/>
                    <a:srcRect/>
                    <a:stretch>
                      <a:fillRect/>
                    </a:stretch>
                  </pic:blipFill>
                  <pic:spPr bwMode="auto">
                    <a:xfrm>
                      <a:off x="0" y="0"/>
                      <a:ext cx="6093460" cy="1257935"/>
                    </a:xfrm>
                    <a:prstGeom prst="rect">
                      <a:avLst/>
                    </a:prstGeom>
                    <a:noFill/>
                    <a:ln w="9525">
                      <a:noFill/>
                      <a:miter lim="800000"/>
                      <a:headEnd/>
                      <a:tailEnd/>
                    </a:ln>
                  </pic:spPr>
                </pic:pic>
              </a:graphicData>
            </a:graphic>
          </wp:inline>
        </w:drawing>
      </w:r>
      <w:r w:rsidRPr="00E11B5F">
        <w:rPr>
          <w:rFonts w:asciiTheme="majorHAnsi" w:eastAsia="Times New Roman" w:hAnsiTheme="majorHAnsi" w:cs="Times New Roman"/>
          <w:b/>
          <w:bCs/>
          <w:sz w:val="18"/>
          <w:szCs w:val="18"/>
          <w:shd w:val="clear" w:color="auto" w:fill="FFFFFF"/>
        </w:rPr>
        <w:t> </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r>
      <w:r w:rsidRPr="00E11B5F">
        <w:rPr>
          <w:rFonts w:asciiTheme="majorHAnsi" w:eastAsiaTheme="majorEastAsia" w:hAnsiTheme="majorHAnsi" w:cstheme="majorBidi"/>
          <w:i/>
          <w:iCs/>
          <w:color w:val="FF0000"/>
          <w:sz w:val="18"/>
          <w:szCs w:val="18"/>
        </w:rPr>
        <w:t>Ques.105. How can we skip a test case conditionally?</w:t>
      </w:r>
      <w:r w:rsidRPr="00E11B5F">
        <w:rPr>
          <w:rFonts w:asciiTheme="majorHAnsi" w:eastAsia="Times New Roman" w:hAnsiTheme="majorHAnsi" w:cs="Times New Roman"/>
          <w:sz w:val="18"/>
          <w:szCs w:val="18"/>
          <w:shd w:val="clear" w:color="auto" w:fill="FFFFFF"/>
        </w:rPr>
        <w:br/>
        <w:t>Ans. Using SkipException, we can conditionally skip a test case. On throwing the skipException, the test method  marked as skipped in the test execution report and any statement after throwing the exception will not get executed.</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noProof/>
          <w:color w:val="E6A117"/>
          <w:sz w:val="18"/>
          <w:szCs w:val="18"/>
          <w:shd w:val="clear" w:color="auto" w:fill="FFFFFF"/>
        </w:rPr>
        <w:drawing>
          <wp:inline distT="0" distB="0" distL="0" distR="0">
            <wp:extent cx="6093460" cy="1397000"/>
            <wp:effectExtent l="19050" t="0" r="2540" b="0"/>
            <wp:docPr id="185" name="Picture 185" descr="https://1.bp.blogspot.com/-FQzndrp6WhI/XEbifr7bDOI/AAAAAAAAPiE/zCSD9hc2jZYegAbtRkz1D1mJjDDdK8EFACLcBGAs/s640/Picture4.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1.bp.blogspot.com/-FQzndrp6WhI/XEbifr7bDOI/AAAAAAAAPiE/zCSD9hc2jZYegAbtRkz1D1mJjDDdK8EFACLcBGAs/s640/Picture4.png">
                      <a:hlinkClick r:id="rId50"/>
                    </pic:cNvPr>
                    <pic:cNvPicPr>
                      <a:picLocks noChangeAspect="1" noChangeArrowheads="1"/>
                    </pic:cNvPicPr>
                  </pic:nvPicPr>
                  <pic:blipFill>
                    <a:blip r:embed="rId51"/>
                    <a:srcRect/>
                    <a:stretch>
                      <a:fillRect/>
                    </a:stretch>
                  </pic:blipFill>
                  <pic:spPr bwMode="auto">
                    <a:xfrm>
                      <a:off x="0" y="0"/>
                      <a:ext cx="6093460" cy="1397000"/>
                    </a:xfrm>
                    <a:prstGeom prst="rect">
                      <a:avLst/>
                    </a:prstGeom>
                    <a:noFill/>
                    <a:ln w="9525">
                      <a:noFill/>
                      <a:miter lim="800000"/>
                      <a:headEnd/>
                      <a:tailEnd/>
                    </a:ln>
                  </pic:spPr>
                </pic:pic>
              </a:graphicData>
            </a:graphic>
          </wp:inline>
        </w:drawing>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r>
      <w:r w:rsidRPr="00E11B5F">
        <w:rPr>
          <w:rFonts w:asciiTheme="majorHAnsi" w:eastAsiaTheme="majorEastAsia" w:hAnsiTheme="majorHAnsi" w:cstheme="majorBidi"/>
          <w:i/>
          <w:iCs/>
          <w:color w:val="FF0000"/>
          <w:sz w:val="18"/>
          <w:szCs w:val="18"/>
        </w:rPr>
        <w:t>Ques.106. How can we make sure a test method runs even if the test methods or groups on which it depends fail or get skipped?</w:t>
      </w:r>
      <w:r w:rsidRPr="00E11B5F">
        <w:rPr>
          <w:rFonts w:asciiTheme="majorHAnsi" w:eastAsia="Times New Roman" w:hAnsiTheme="majorHAnsi" w:cs="Times New Roman"/>
          <w:sz w:val="18"/>
          <w:szCs w:val="18"/>
          <w:shd w:val="clear" w:color="auto" w:fill="FFFFFF"/>
        </w:rPr>
        <w:br/>
        <w:t>Ans. Using "alwaysRun" attribute of @Test annotation, we can make sure the test method will run even if the test methods or groups on which it depends fail or get skipped.</w:t>
      </w:r>
      <w:r w:rsidRPr="00E11B5F">
        <w:rPr>
          <w:rFonts w:asciiTheme="majorHAnsi" w:eastAsia="Times New Roman" w:hAnsiTheme="majorHAnsi" w:cs="Times New Roman"/>
          <w:sz w:val="18"/>
          <w:szCs w:val="18"/>
          <w:shd w:val="clear" w:color="auto" w:fill="FFFFFF"/>
        </w:rPr>
        <w:br/>
        <w:t xml:space="preserve">Here, even though the parentTest failed, the dependentTest will not get skipped instead it will executed because of </w:t>
      </w:r>
      <w:r w:rsidRPr="00E11B5F">
        <w:rPr>
          <w:rFonts w:asciiTheme="majorHAnsi" w:eastAsia="Times New Roman" w:hAnsiTheme="majorHAnsi" w:cs="Times New Roman"/>
          <w:sz w:val="18"/>
          <w:szCs w:val="18"/>
          <w:shd w:val="clear" w:color="auto" w:fill="FFFFFF"/>
        </w:rPr>
        <w:lastRenderedPageBreak/>
        <w:t>"alwaysRun=true". In case, we remove the "alwaysRun=true" attribute from @Test then the report will show one failure and one skipped test, without trying to run the dependentTest method.</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noProof/>
          <w:color w:val="E6A117"/>
          <w:sz w:val="18"/>
          <w:szCs w:val="18"/>
          <w:shd w:val="clear" w:color="auto" w:fill="FFFFFF"/>
        </w:rPr>
        <w:drawing>
          <wp:inline distT="0" distB="0" distL="0" distR="0">
            <wp:extent cx="6093460" cy="1901825"/>
            <wp:effectExtent l="19050" t="0" r="2540" b="0"/>
            <wp:docPr id="186" name="Picture 186" descr="https://3.bp.blogspot.com/-jrVFU0S9XT8/XEbkhN6WFII/AAAAAAAAPiQ/v4UNagQnusEMEwY6x8OSI0ZDxU6NxdXjgCLcBGAs/s640/Picture5.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3.bp.blogspot.com/-jrVFU0S9XT8/XEbkhN6WFII/AAAAAAAAPiQ/v4UNagQnusEMEwY6x8OSI0ZDxU6NxdXjgCLcBGAs/s640/Picture5.png">
                      <a:hlinkClick r:id="rId52"/>
                    </pic:cNvPr>
                    <pic:cNvPicPr>
                      <a:picLocks noChangeAspect="1" noChangeArrowheads="1"/>
                    </pic:cNvPicPr>
                  </pic:nvPicPr>
                  <pic:blipFill>
                    <a:blip r:embed="rId53"/>
                    <a:srcRect/>
                    <a:stretch>
                      <a:fillRect/>
                    </a:stretch>
                  </pic:blipFill>
                  <pic:spPr bwMode="auto">
                    <a:xfrm>
                      <a:off x="0" y="0"/>
                      <a:ext cx="6093460" cy="1901825"/>
                    </a:xfrm>
                    <a:prstGeom prst="rect">
                      <a:avLst/>
                    </a:prstGeom>
                    <a:noFill/>
                    <a:ln w="9525">
                      <a:noFill/>
                      <a:miter lim="800000"/>
                      <a:headEnd/>
                      <a:tailEnd/>
                    </a:ln>
                  </pic:spPr>
                </pic:pic>
              </a:graphicData>
            </a:graphic>
          </wp:inline>
        </w:drawing>
      </w:r>
      <w:r w:rsidRPr="00E11B5F">
        <w:rPr>
          <w:rFonts w:asciiTheme="majorHAnsi" w:eastAsia="Times New Roman" w:hAnsiTheme="majorHAnsi" w:cs="Times New Roman"/>
          <w:b/>
          <w:bCs/>
          <w:sz w:val="18"/>
          <w:szCs w:val="18"/>
          <w:shd w:val="clear" w:color="auto" w:fill="FFFFFF"/>
        </w:rPr>
        <w:t> </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r>
      <w:r w:rsidRPr="00E11B5F">
        <w:rPr>
          <w:rFonts w:asciiTheme="majorHAnsi" w:eastAsiaTheme="majorEastAsia" w:hAnsiTheme="majorHAnsi" w:cstheme="majorBidi"/>
          <w:i/>
          <w:iCs/>
          <w:color w:val="FF0000"/>
          <w:sz w:val="18"/>
          <w:szCs w:val="18"/>
        </w:rPr>
        <w:t>Ques.107. Why and how will you use an Excel Sheet in your project?</w:t>
      </w:r>
      <w:r w:rsidRPr="00E11B5F">
        <w:rPr>
          <w:rFonts w:asciiTheme="majorHAnsi" w:eastAsia="Times New Roman" w:hAnsiTheme="majorHAnsi" w:cs="Times New Roman"/>
          <w:sz w:val="18"/>
          <w:szCs w:val="18"/>
          <w:shd w:val="clear" w:color="auto" w:fill="FFFFFF"/>
        </w:rPr>
        <w:br/>
        <w:t>The reason we use Excel sheets is because it can be used as data source for tests. An excel sheet can also be used to store the data set while performing DataDriven Testing.</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b/>
          <w:bCs/>
          <w:sz w:val="18"/>
          <w:szCs w:val="18"/>
          <w:shd w:val="clear" w:color="auto" w:fill="FFFFFF"/>
        </w:rPr>
        <w:br/>
      </w:r>
      <w:r w:rsidRPr="00E11B5F">
        <w:rPr>
          <w:rFonts w:asciiTheme="majorHAnsi" w:eastAsiaTheme="majorEastAsia" w:hAnsiTheme="majorHAnsi" w:cstheme="majorBidi"/>
          <w:i/>
          <w:iCs/>
          <w:color w:val="FF0000"/>
          <w:sz w:val="18"/>
          <w:szCs w:val="18"/>
        </w:rPr>
        <w:t>Ques.108. How can you redirect browsing from a browser through some proxy?</w:t>
      </w:r>
      <w:r w:rsidRPr="00E11B5F">
        <w:rPr>
          <w:rFonts w:asciiTheme="majorHAnsi" w:eastAsia="Times New Roman" w:hAnsiTheme="majorHAnsi" w:cs="Times New Roman"/>
          <w:sz w:val="18"/>
          <w:szCs w:val="18"/>
          <w:shd w:val="clear" w:color="auto" w:fill="FFFFFF"/>
        </w:rPr>
        <w:br/>
        <w:t>Selenium provides a PROXY class to redirect browsing from a proxy. Look at the example below:</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noProof/>
          <w:color w:val="E6A117"/>
          <w:sz w:val="18"/>
          <w:szCs w:val="18"/>
          <w:shd w:val="clear" w:color="auto" w:fill="FFFFFF"/>
        </w:rPr>
        <w:drawing>
          <wp:inline distT="0" distB="0" distL="0" distR="0">
            <wp:extent cx="6093460" cy="1631315"/>
            <wp:effectExtent l="19050" t="0" r="2540" b="0"/>
            <wp:docPr id="187" name="Picture 187" descr="https://4.bp.blogspot.com/-1B4xDDo0YDA/XEbkzeWXbkI/AAAAAAAAPiY/hc8YNL0C_18s5VQcQ768lZGm6ryB5vwwQCLcBGAs/s640/Picture6.pn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4.bp.blogspot.com/-1B4xDDo0YDA/XEbkzeWXbkI/AAAAAAAAPiY/hc8YNL0C_18s5VQcQ768lZGm6ryB5vwwQCLcBGAs/s640/Picture6.png">
                      <a:hlinkClick r:id="rId54"/>
                    </pic:cNvPr>
                    <pic:cNvPicPr>
                      <a:picLocks noChangeAspect="1" noChangeArrowheads="1"/>
                    </pic:cNvPicPr>
                  </pic:nvPicPr>
                  <pic:blipFill>
                    <a:blip r:embed="rId55"/>
                    <a:srcRect/>
                    <a:stretch>
                      <a:fillRect/>
                    </a:stretch>
                  </pic:blipFill>
                  <pic:spPr bwMode="auto">
                    <a:xfrm>
                      <a:off x="0" y="0"/>
                      <a:ext cx="6093460" cy="1631315"/>
                    </a:xfrm>
                    <a:prstGeom prst="rect">
                      <a:avLst/>
                    </a:prstGeom>
                    <a:noFill/>
                    <a:ln w="9525">
                      <a:noFill/>
                      <a:miter lim="800000"/>
                      <a:headEnd/>
                      <a:tailEnd/>
                    </a:ln>
                  </pic:spPr>
                </pic:pic>
              </a:graphicData>
            </a:graphic>
          </wp:inline>
        </w:drawing>
      </w:r>
      <w:r w:rsidRPr="00E11B5F">
        <w:rPr>
          <w:rFonts w:asciiTheme="majorHAnsi" w:eastAsia="Times New Roman" w:hAnsiTheme="majorHAnsi" w:cs="Times New Roman"/>
          <w:b/>
          <w:bCs/>
          <w:sz w:val="18"/>
          <w:szCs w:val="18"/>
          <w:shd w:val="clear" w:color="auto" w:fill="FFFFFF"/>
        </w:rPr>
        <w:t> </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r>
      <w:r w:rsidRPr="00E11B5F">
        <w:rPr>
          <w:rFonts w:asciiTheme="majorHAnsi" w:eastAsiaTheme="majorEastAsia" w:hAnsiTheme="majorHAnsi" w:cstheme="majorBidi"/>
          <w:i/>
          <w:iCs/>
          <w:color w:val="FF0000"/>
          <w:sz w:val="18"/>
          <w:szCs w:val="18"/>
        </w:rPr>
        <w:t>Ques.109. How to scroll down a page using JavaScript in Selenium?</w:t>
      </w:r>
      <w:r w:rsidRPr="00E11B5F">
        <w:rPr>
          <w:rFonts w:asciiTheme="majorHAnsi" w:eastAsia="Times New Roman" w:hAnsiTheme="majorHAnsi" w:cs="Times New Roman"/>
          <w:sz w:val="18"/>
          <w:szCs w:val="18"/>
          <w:shd w:val="clear" w:color="auto" w:fill="FFFFFF"/>
        </w:rPr>
        <w:br/>
        <w:t>We can scroll down a page by using window.scrollBy() function.</w:t>
      </w:r>
      <w:r w:rsidRPr="00E11B5F">
        <w:rPr>
          <w:rFonts w:asciiTheme="majorHAnsi" w:eastAsia="Times New Roman" w:hAnsiTheme="majorHAnsi" w:cs="Times New Roman"/>
          <w:sz w:val="18"/>
          <w:szCs w:val="18"/>
          <w:shd w:val="clear" w:color="auto" w:fill="FFFFFF"/>
        </w:rPr>
        <w:br/>
        <w:t>Example:</w:t>
      </w:r>
      <w:r w:rsidRPr="00E11B5F">
        <w:rPr>
          <w:rFonts w:asciiTheme="majorHAnsi" w:eastAsia="Times New Roman" w:hAnsiTheme="majorHAnsi" w:cs="Times New Roman"/>
          <w:sz w:val="18"/>
          <w:szCs w:val="18"/>
          <w:shd w:val="clear" w:color="auto" w:fill="FFFFFF"/>
        </w:rPr>
        <w:br/>
        <w:t>((JavascriptExecutor) driver).executeScript("window.scrollBy(0,500)")</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b/>
          <w:bCs/>
          <w:sz w:val="18"/>
          <w:szCs w:val="18"/>
          <w:shd w:val="clear" w:color="auto" w:fill="FFFFFF"/>
        </w:rPr>
        <w:br/>
      </w:r>
      <w:r w:rsidRPr="00E11B5F">
        <w:rPr>
          <w:rFonts w:asciiTheme="majorHAnsi" w:eastAsiaTheme="majorEastAsia" w:hAnsiTheme="majorHAnsi" w:cstheme="majorBidi"/>
          <w:i/>
          <w:iCs/>
          <w:color w:val="FF0000"/>
          <w:sz w:val="18"/>
          <w:szCs w:val="18"/>
        </w:rPr>
        <w:t>Ques.110. How to scroll down to a particular element?</w:t>
      </w:r>
      <w:r w:rsidRPr="00E11B5F">
        <w:rPr>
          <w:rFonts w:asciiTheme="majorHAnsi" w:eastAsia="Times New Roman" w:hAnsiTheme="majorHAnsi" w:cs="Times New Roman"/>
          <w:sz w:val="18"/>
          <w:szCs w:val="18"/>
          <w:shd w:val="clear" w:color="auto" w:fill="FFFFFF"/>
        </w:rPr>
        <w:br/>
        <w:t>To scroll down to a particular element on a web page, we can use the function scrollIntoView().</w:t>
      </w:r>
      <w:r w:rsidRPr="00E11B5F">
        <w:rPr>
          <w:rFonts w:asciiTheme="majorHAnsi" w:eastAsia="Times New Roman" w:hAnsiTheme="majorHAnsi" w:cs="Times New Roman"/>
          <w:sz w:val="18"/>
          <w:szCs w:val="18"/>
          <w:shd w:val="clear" w:color="auto" w:fill="FFFFFF"/>
        </w:rPr>
        <w:br/>
        <w:t>Example:</w:t>
      </w:r>
      <w:r w:rsidRPr="00E11B5F">
        <w:rPr>
          <w:rFonts w:asciiTheme="majorHAnsi" w:eastAsia="Times New Roman" w:hAnsiTheme="majorHAnsi" w:cs="Times New Roman"/>
          <w:sz w:val="18"/>
          <w:szCs w:val="18"/>
          <w:shd w:val="clear" w:color="auto" w:fill="FFFFFF"/>
        </w:rPr>
        <w:br/>
        <w:t>((JavascriptExecutor) driver).executeScript("arguments[0].scrollIntoView();", element);</w:t>
      </w:r>
      <w:r w:rsidRPr="00E11B5F">
        <w:rPr>
          <w:rFonts w:asciiTheme="majorHAnsi" w:eastAsia="Times New Roman" w:hAnsiTheme="majorHAnsi" w:cs="Times New Roman"/>
          <w:sz w:val="18"/>
          <w:szCs w:val="18"/>
          <w:shd w:val="clear" w:color="auto" w:fill="FFFFFF"/>
        </w:rPr>
        <w:br/>
        <w:t> </w:t>
      </w:r>
      <w:r w:rsidRPr="00E11B5F">
        <w:rPr>
          <w:rFonts w:asciiTheme="majorHAnsi" w:eastAsia="Times New Roman" w:hAnsiTheme="majorHAnsi" w:cs="Times New Roman"/>
          <w:sz w:val="18"/>
          <w:szCs w:val="18"/>
        </w:rPr>
        <w:br/>
      </w:r>
      <w:r w:rsidRPr="00E11B5F">
        <w:rPr>
          <w:rFonts w:asciiTheme="majorHAnsi" w:eastAsiaTheme="majorEastAsia" w:hAnsiTheme="majorHAnsi" w:cstheme="majorBidi"/>
          <w:i/>
          <w:iCs/>
          <w:color w:val="FF0000"/>
          <w:sz w:val="18"/>
          <w:szCs w:val="18"/>
        </w:rPr>
        <w:t>Ques.111. How to set the size of browser window using Selenium?</w:t>
      </w:r>
      <w:r w:rsidRPr="00E11B5F">
        <w:rPr>
          <w:rFonts w:asciiTheme="majorHAnsi" w:eastAsia="Times New Roman" w:hAnsiTheme="majorHAnsi" w:cs="Times New Roman"/>
          <w:sz w:val="18"/>
          <w:szCs w:val="18"/>
          <w:shd w:val="clear" w:color="auto" w:fill="FFFFFF"/>
        </w:rPr>
        <w:br/>
        <w:t>To maximize the size of browser window, you can use the following piece of code:driver.manage().window().maximize(); – To maximize the window</w:t>
      </w:r>
      <w:r w:rsidRPr="00E11B5F">
        <w:rPr>
          <w:rFonts w:asciiTheme="majorHAnsi" w:eastAsia="Times New Roman" w:hAnsiTheme="majorHAnsi" w:cs="Times New Roman"/>
          <w:sz w:val="18"/>
          <w:szCs w:val="18"/>
          <w:shd w:val="clear" w:color="auto" w:fill="FFFFFF"/>
        </w:rPr>
        <w:br/>
        <w:t>To resize the current window to a particular dimension, you can use the setSize() method.</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noProof/>
          <w:color w:val="E6A117"/>
          <w:sz w:val="18"/>
          <w:szCs w:val="18"/>
          <w:shd w:val="clear" w:color="auto" w:fill="FFFFFF"/>
        </w:rPr>
        <w:drawing>
          <wp:inline distT="0" distB="0" distL="0" distR="0">
            <wp:extent cx="6093460" cy="687705"/>
            <wp:effectExtent l="19050" t="0" r="2540" b="0"/>
            <wp:docPr id="188" name="Picture 188" descr="https://2.bp.blogspot.com/-ua94NRHXZoU/XEblBhrQ5OI/AAAAAAAAPic/3VwdOB451P0NJpCHtASwXD4CedCHlcb5QCLcBGAs/s640/Picture7.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2.bp.blogspot.com/-ua94NRHXZoU/XEblBhrQ5OI/AAAAAAAAPic/3VwdOB451P0NJpCHtASwXD4CedCHlcb5QCLcBGAs/s640/Picture7.png">
                      <a:hlinkClick r:id="rId56"/>
                    </pic:cNvPr>
                    <pic:cNvPicPr>
                      <a:picLocks noChangeAspect="1" noChangeArrowheads="1"/>
                    </pic:cNvPicPr>
                  </pic:nvPicPr>
                  <pic:blipFill>
                    <a:blip r:embed="rId57"/>
                    <a:srcRect/>
                    <a:stretch>
                      <a:fillRect/>
                    </a:stretch>
                  </pic:blipFill>
                  <pic:spPr bwMode="auto">
                    <a:xfrm>
                      <a:off x="0" y="0"/>
                      <a:ext cx="6093460" cy="687705"/>
                    </a:xfrm>
                    <a:prstGeom prst="rect">
                      <a:avLst/>
                    </a:prstGeom>
                    <a:noFill/>
                    <a:ln w="9525">
                      <a:noFill/>
                      <a:miter lim="800000"/>
                      <a:headEnd/>
                      <a:tailEnd/>
                    </a:ln>
                  </pic:spPr>
                </pic:pic>
              </a:graphicData>
            </a:graphic>
          </wp:inline>
        </w:drawing>
      </w:r>
      <w:r w:rsidRPr="00E11B5F">
        <w:rPr>
          <w:rFonts w:asciiTheme="majorHAnsi" w:eastAsia="Times New Roman" w:hAnsiTheme="majorHAnsi" w:cs="Times New Roman"/>
          <w:b/>
          <w:bCs/>
          <w:sz w:val="18"/>
          <w:szCs w:val="18"/>
          <w:shd w:val="clear" w:color="auto" w:fill="FFFFFF"/>
        </w:rPr>
        <w:t> </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lastRenderedPageBreak/>
        <w:br/>
      </w:r>
      <w:r w:rsidRPr="00E11B5F">
        <w:rPr>
          <w:rFonts w:asciiTheme="majorHAnsi" w:eastAsiaTheme="majorEastAsia" w:hAnsiTheme="majorHAnsi" w:cstheme="majorBidi"/>
          <w:i/>
          <w:iCs/>
          <w:color w:val="FF0000"/>
          <w:sz w:val="18"/>
          <w:szCs w:val="18"/>
        </w:rPr>
        <w:t>Ques.112. Can we enter text without using sendKeys()?</w:t>
      </w:r>
      <w:r w:rsidRPr="00E11B5F">
        <w:rPr>
          <w:rFonts w:asciiTheme="majorHAnsi" w:eastAsia="Times New Roman" w:hAnsiTheme="majorHAnsi" w:cs="Times New Roman"/>
          <w:sz w:val="18"/>
          <w:szCs w:val="18"/>
          <w:shd w:val="clear" w:color="auto" w:fill="FFFFFF"/>
        </w:rPr>
        <w:br/>
        <w:t>Yes. We can enter/ send text without using sendKeys() method. We can do it using JavaScriptExecutor.</w:t>
      </w:r>
      <w:r w:rsidRPr="00E11B5F">
        <w:rPr>
          <w:rFonts w:asciiTheme="majorHAnsi" w:eastAsia="Times New Roman" w:hAnsiTheme="majorHAnsi" w:cs="Times New Roman"/>
          <w:sz w:val="18"/>
          <w:szCs w:val="18"/>
        </w:rPr>
        <w:br/>
      </w:r>
    </w:p>
    <w:p w:rsidR="00CF7305" w:rsidRPr="00E11B5F" w:rsidRDefault="00CF7305"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noProof/>
          <w:color w:val="E6A117"/>
          <w:sz w:val="18"/>
          <w:szCs w:val="18"/>
        </w:rPr>
        <w:drawing>
          <wp:inline distT="0" distB="0" distL="0" distR="0">
            <wp:extent cx="10182860" cy="534035"/>
            <wp:effectExtent l="19050" t="0" r="8890" b="0"/>
            <wp:docPr id="189" name="Picture 189" descr="https://3.bp.blogspot.com/-deTOHSsRxnM/XEblOUF73gI/AAAAAAAAPis/E4dd_YIbaEkEDgHkrYbdfhoCg69fprmXgCEwYBhgL/s1600/Picture8.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3.bp.blogspot.com/-deTOHSsRxnM/XEblOUF73gI/AAAAAAAAPis/E4dd_YIbaEkEDgHkrYbdfhoCg69fprmXgCEwYBhgL/s1600/Picture8.png">
                      <a:hlinkClick r:id="rId58"/>
                    </pic:cNvPr>
                    <pic:cNvPicPr>
                      <a:picLocks noChangeAspect="1" noChangeArrowheads="1"/>
                    </pic:cNvPicPr>
                  </pic:nvPicPr>
                  <pic:blipFill>
                    <a:blip r:embed="rId59"/>
                    <a:srcRect/>
                    <a:stretch>
                      <a:fillRect/>
                    </a:stretch>
                  </pic:blipFill>
                  <pic:spPr bwMode="auto">
                    <a:xfrm>
                      <a:off x="0" y="0"/>
                      <a:ext cx="10182860" cy="534035"/>
                    </a:xfrm>
                    <a:prstGeom prst="rect">
                      <a:avLst/>
                    </a:prstGeom>
                    <a:noFill/>
                    <a:ln w="9525">
                      <a:noFill/>
                      <a:miter lim="800000"/>
                      <a:headEnd/>
                      <a:tailEnd/>
                    </a:ln>
                  </pic:spPr>
                </pic:pic>
              </a:graphicData>
            </a:graphic>
          </wp:inline>
        </w:drawing>
      </w:r>
    </w:p>
    <w:p w:rsidR="00BB264C" w:rsidRPr="00E11B5F" w:rsidRDefault="00CF7305" w:rsidP="00E11B5F">
      <w:pPr>
        <w:spacing w:after="0" w:line="240" w:lineRule="auto"/>
        <w:rPr>
          <w:rFonts w:asciiTheme="majorHAnsi" w:eastAsia="Times New Roman" w:hAnsiTheme="majorHAnsi" w:cs="Times New Roman"/>
          <w:sz w:val="18"/>
          <w:szCs w:val="18"/>
          <w:shd w:val="clear" w:color="auto" w:fill="FFFFFF"/>
        </w:rPr>
      </w:pPr>
      <w:r w:rsidRPr="00E11B5F">
        <w:rPr>
          <w:rFonts w:asciiTheme="majorHAnsi" w:eastAsia="Times New Roman" w:hAnsiTheme="majorHAnsi" w:cs="Times New Roman"/>
          <w:sz w:val="18"/>
          <w:szCs w:val="18"/>
        </w:rPr>
        <w:br/>
      </w:r>
      <w:r w:rsidRPr="00E11B5F">
        <w:rPr>
          <w:rFonts w:asciiTheme="majorHAnsi" w:eastAsiaTheme="majorEastAsia" w:hAnsiTheme="majorHAnsi" w:cstheme="majorBidi"/>
          <w:i/>
          <w:iCs/>
          <w:color w:val="FF0000"/>
          <w:sz w:val="18"/>
          <w:szCs w:val="18"/>
        </w:rPr>
        <w:t> Ques.113. Explain how you will login into any site if it is showing any authentication popup for username and password?</w:t>
      </w:r>
      <w:r w:rsidRPr="00E11B5F">
        <w:rPr>
          <w:rFonts w:asciiTheme="majorHAnsi" w:eastAsia="Times New Roman" w:hAnsiTheme="majorHAnsi" w:cs="Times New Roman"/>
          <w:sz w:val="18"/>
          <w:szCs w:val="18"/>
          <w:shd w:val="clear" w:color="auto" w:fill="FFFFFF"/>
        </w:rPr>
        <w:br/>
        <w:t>Since there will be popup for logging in, we need to use the explicit command and verify if the alert is actually present. Only if the alert is present, we need to pass the username and password credentials.</w:t>
      </w:r>
      <w:r w:rsidRPr="00E11B5F">
        <w:rPr>
          <w:rFonts w:asciiTheme="majorHAnsi" w:eastAsia="Times New Roman" w:hAnsiTheme="majorHAnsi" w:cs="Times New Roman"/>
          <w:sz w:val="18"/>
          <w:szCs w:val="18"/>
          <w:shd w:val="clear" w:color="auto" w:fill="FFFFFF"/>
        </w:rPr>
        <w:br/>
        <w:t>The sample code:</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noProof/>
          <w:color w:val="E6A117"/>
          <w:sz w:val="18"/>
          <w:szCs w:val="18"/>
          <w:shd w:val="clear" w:color="auto" w:fill="FFFFFF"/>
        </w:rPr>
        <w:drawing>
          <wp:inline distT="0" distB="0" distL="0" distR="0">
            <wp:extent cx="9765665" cy="841375"/>
            <wp:effectExtent l="19050" t="0" r="6985" b="0"/>
            <wp:docPr id="190" name="Picture 190" descr="https://3.bp.blogspot.com/-URCxr3HeiC8/XEbl3NPNPLI/AAAAAAAAPiw/FDs2ON-sH-A8N2kQrdwevWc7VUKL4ZefgCLcBGAs/s1600/Picture9.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3.bp.blogspot.com/-URCxr3HeiC8/XEbl3NPNPLI/AAAAAAAAPiw/FDs2ON-sH-A8N2kQrdwevWc7VUKL4ZefgCLcBGAs/s1600/Picture9.png">
                      <a:hlinkClick r:id="rId60"/>
                    </pic:cNvPr>
                    <pic:cNvPicPr>
                      <a:picLocks noChangeAspect="1" noChangeArrowheads="1"/>
                    </pic:cNvPicPr>
                  </pic:nvPicPr>
                  <pic:blipFill>
                    <a:blip r:embed="rId61"/>
                    <a:srcRect/>
                    <a:stretch>
                      <a:fillRect/>
                    </a:stretch>
                  </pic:blipFill>
                  <pic:spPr bwMode="auto">
                    <a:xfrm>
                      <a:off x="0" y="0"/>
                      <a:ext cx="9765665" cy="841375"/>
                    </a:xfrm>
                    <a:prstGeom prst="rect">
                      <a:avLst/>
                    </a:prstGeom>
                    <a:noFill/>
                    <a:ln w="9525">
                      <a:noFill/>
                      <a:miter lim="800000"/>
                      <a:headEnd/>
                      <a:tailEnd/>
                    </a:ln>
                  </pic:spPr>
                </pic:pic>
              </a:graphicData>
            </a:graphic>
          </wp:inline>
        </w:drawing>
      </w:r>
      <w:r w:rsidRPr="00E11B5F">
        <w:rPr>
          <w:rFonts w:asciiTheme="majorHAnsi" w:eastAsia="Times New Roman" w:hAnsiTheme="majorHAnsi" w:cs="Times New Roman"/>
          <w:b/>
          <w:bCs/>
          <w:sz w:val="18"/>
          <w:szCs w:val="18"/>
          <w:shd w:val="clear" w:color="auto" w:fill="FFFFFF"/>
        </w:rPr>
        <w:t> </w:t>
      </w:r>
      <w:r w:rsidRPr="00E11B5F">
        <w:rPr>
          <w:rFonts w:asciiTheme="majorHAnsi" w:eastAsia="Times New Roman" w:hAnsiTheme="majorHAnsi" w:cs="Times New Roman"/>
          <w:sz w:val="18"/>
          <w:szCs w:val="18"/>
        </w:rPr>
        <w:br/>
      </w:r>
      <w:r w:rsidRPr="00E11B5F">
        <w:rPr>
          <w:rFonts w:asciiTheme="majorHAnsi" w:eastAsiaTheme="majorEastAsia" w:hAnsiTheme="majorHAnsi" w:cstheme="majorBidi"/>
          <w:i/>
          <w:iCs/>
          <w:color w:val="FF0000"/>
          <w:sz w:val="18"/>
          <w:szCs w:val="18"/>
        </w:rPr>
        <w:t>Ques.114. Explain what is Group Test in TestNG?</w:t>
      </w:r>
      <w:r w:rsidRPr="00E11B5F">
        <w:rPr>
          <w:rFonts w:asciiTheme="majorHAnsi" w:eastAsia="Times New Roman" w:hAnsiTheme="majorHAnsi" w:cs="Times New Roman"/>
          <w:sz w:val="18"/>
          <w:szCs w:val="18"/>
          <w:shd w:val="clear" w:color="auto" w:fill="FFFFFF"/>
        </w:rPr>
        <w:br/>
        <w:t>In TestNG, methods can be categorized into groups. When a particular group is being executed, all the methods in that group will be executed.  We can execute a group by parameterizing it’s name in group attribute of @Test annotation. Example: @Test(groups={“xxx”})</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shd w:val="clear" w:color="auto" w:fill="FFFFFF"/>
        </w:rPr>
        <w:br/>
      </w:r>
      <w:r w:rsidRPr="00E11B5F">
        <w:rPr>
          <w:rFonts w:asciiTheme="majorHAnsi" w:eastAsia="Times New Roman" w:hAnsiTheme="majorHAnsi" w:cs="Times New Roman"/>
          <w:noProof/>
          <w:color w:val="E6A117"/>
          <w:sz w:val="18"/>
          <w:szCs w:val="18"/>
          <w:shd w:val="clear" w:color="auto" w:fill="FFFFFF"/>
        </w:rPr>
        <w:lastRenderedPageBreak/>
        <w:drawing>
          <wp:inline distT="0" distB="0" distL="0" distR="0">
            <wp:extent cx="5288915" cy="6093460"/>
            <wp:effectExtent l="19050" t="0" r="6985" b="0"/>
            <wp:docPr id="191" name="Picture 191" descr="https://3.bp.blogspot.com/-lsobEI5_jOY/XEbmWTK_zRI/AAAAAAAAPi4/WCm8l8csTTglZ6_jhi2KWxEqqNVaiS-1wCLcBGAs/s640/Picture10.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3.bp.blogspot.com/-lsobEI5_jOY/XEbmWTK_zRI/AAAAAAAAPi4/WCm8l8csTTglZ6_jhi2KWxEqqNVaiS-1wCLcBGAs/s640/Picture10.png">
                      <a:hlinkClick r:id="rId62"/>
                    </pic:cNvPr>
                    <pic:cNvPicPr>
                      <a:picLocks noChangeAspect="1" noChangeArrowheads="1"/>
                    </pic:cNvPicPr>
                  </pic:nvPicPr>
                  <pic:blipFill>
                    <a:blip r:embed="rId63"/>
                    <a:srcRect/>
                    <a:stretch>
                      <a:fillRect/>
                    </a:stretch>
                  </pic:blipFill>
                  <pic:spPr bwMode="auto">
                    <a:xfrm>
                      <a:off x="0" y="0"/>
                      <a:ext cx="5288915" cy="6093460"/>
                    </a:xfrm>
                    <a:prstGeom prst="rect">
                      <a:avLst/>
                    </a:prstGeom>
                    <a:noFill/>
                    <a:ln w="9525">
                      <a:noFill/>
                      <a:miter lim="800000"/>
                      <a:headEnd/>
                      <a:tailEnd/>
                    </a:ln>
                  </pic:spPr>
                </pic:pic>
              </a:graphicData>
            </a:graphic>
          </wp:inline>
        </w:drawing>
      </w:r>
      <w:r w:rsidRPr="00E11B5F">
        <w:rPr>
          <w:rFonts w:asciiTheme="majorHAnsi" w:eastAsia="Times New Roman" w:hAnsiTheme="majorHAnsi" w:cs="Times New Roman"/>
          <w:b/>
          <w:bCs/>
          <w:sz w:val="18"/>
          <w:szCs w:val="18"/>
          <w:shd w:val="clear" w:color="auto" w:fill="FFFFFF"/>
        </w:rPr>
        <w:t> </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b/>
          <w:bCs/>
          <w:sz w:val="18"/>
          <w:szCs w:val="18"/>
          <w:shd w:val="clear" w:color="auto" w:fill="FFFFFF"/>
        </w:rPr>
        <w:lastRenderedPageBreak/>
        <w:t> </w:t>
      </w:r>
      <w:r w:rsidRPr="00E11B5F">
        <w:rPr>
          <w:rFonts w:asciiTheme="majorHAnsi" w:eastAsia="Times New Roman" w:hAnsiTheme="majorHAnsi" w:cs="Times New Roman"/>
          <w:noProof/>
          <w:color w:val="E6A117"/>
          <w:sz w:val="18"/>
          <w:szCs w:val="18"/>
          <w:shd w:val="clear" w:color="auto" w:fill="FFFFFF"/>
        </w:rPr>
        <w:drawing>
          <wp:inline distT="0" distB="0" distL="0" distR="0">
            <wp:extent cx="6093460" cy="3665220"/>
            <wp:effectExtent l="19050" t="0" r="2540" b="0"/>
            <wp:docPr id="192" name="Picture 192" descr="https://3.bp.blogspot.com/-muGvVbNOXzQ/XEbmkrUSEOI/AAAAAAAAPi8/IXLB2u4UP04vyJ41aiiyWgLh18FRRCNOQCLcBGAs/s640/Picture11.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3.bp.blogspot.com/-muGvVbNOXzQ/XEbmkrUSEOI/AAAAAAAAPi8/IXLB2u4UP04vyJ41aiiyWgLh18FRRCNOQCLcBGAs/s640/Picture11.png">
                      <a:hlinkClick r:id="rId64"/>
                    </pic:cNvPr>
                    <pic:cNvPicPr>
                      <a:picLocks noChangeAspect="1" noChangeArrowheads="1"/>
                    </pic:cNvPicPr>
                  </pic:nvPicPr>
                  <pic:blipFill>
                    <a:blip r:embed="rId65"/>
                    <a:srcRect/>
                    <a:stretch>
                      <a:fillRect/>
                    </a:stretch>
                  </pic:blipFill>
                  <pic:spPr bwMode="auto">
                    <a:xfrm>
                      <a:off x="0" y="0"/>
                      <a:ext cx="6093460" cy="3665220"/>
                    </a:xfrm>
                    <a:prstGeom prst="rect">
                      <a:avLst/>
                    </a:prstGeom>
                    <a:noFill/>
                    <a:ln w="9525">
                      <a:noFill/>
                      <a:miter lim="800000"/>
                      <a:headEnd/>
                      <a:tailEnd/>
                    </a:ln>
                  </pic:spPr>
                </pic:pic>
              </a:graphicData>
            </a:graphic>
          </wp:inline>
        </w:drawing>
      </w:r>
      <w:r w:rsidRPr="00E11B5F">
        <w:rPr>
          <w:rFonts w:asciiTheme="majorHAnsi" w:eastAsia="Times New Roman" w:hAnsiTheme="majorHAnsi" w:cs="Times New Roman"/>
          <w:b/>
          <w:bCs/>
          <w:sz w:val="18"/>
          <w:szCs w:val="18"/>
          <w:shd w:val="clear" w:color="auto" w:fill="FFFFFF"/>
        </w:rPr>
        <w:t> </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r>
      <w:r w:rsidRPr="00E11B5F">
        <w:rPr>
          <w:rFonts w:asciiTheme="majorHAnsi" w:eastAsiaTheme="majorEastAsia" w:hAnsiTheme="majorHAnsi" w:cstheme="majorBidi"/>
          <w:i/>
          <w:iCs/>
          <w:color w:val="FF0000"/>
          <w:sz w:val="18"/>
          <w:szCs w:val="18"/>
        </w:rPr>
        <w:t>Ques.115. How To Run Failed Test Cases Using TestNG In Selenium WebDriver</w:t>
      </w:r>
      <w:r w:rsidRPr="00E11B5F">
        <w:rPr>
          <w:rFonts w:asciiTheme="majorHAnsi" w:eastAsia="Times New Roman" w:hAnsiTheme="majorHAnsi" w:cs="Times New Roman"/>
          <w:sz w:val="18"/>
          <w:szCs w:val="18"/>
          <w:shd w:val="clear" w:color="auto" w:fill="FFFFFF"/>
        </w:rPr>
        <w:br/>
        <w:t>By using “testng-failed.xml”</w:t>
      </w:r>
      <w:r w:rsidRPr="00E11B5F">
        <w:rPr>
          <w:rFonts w:asciiTheme="majorHAnsi" w:eastAsia="Times New Roman" w:hAnsiTheme="majorHAnsi" w:cs="Times New Roman"/>
          <w:sz w:val="18"/>
          <w:szCs w:val="18"/>
        </w:rPr>
        <w:br/>
      </w:r>
      <w:r w:rsidRPr="00E11B5F">
        <w:rPr>
          <w:rFonts w:asciiTheme="majorHAnsi" w:eastAsiaTheme="majorEastAsia" w:hAnsiTheme="majorHAnsi" w:cstheme="majorBidi"/>
          <w:i/>
          <w:iCs/>
          <w:color w:val="FF0000"/>
          <w:sz w:val="18"/>
          <w:szCs w:val="18"/>
        </w:rPr>
        <w:br/>
        <w:t>Ques.116. What is Stale Element Exception? How to handle it?</w:t>
      </w:r>
      <w:r w:rsidRPr="00E11B5F">
        <w:rPr>
          <w:rFonts w:asciiTheme="majorHAnsi" w:eastAsia="Times New Roman" w:hAnsiTheme="majorHAnsi" w:cs="Times New Roman"/>
          <w:sz w:val="18"/>
          <w:szCs w:val="18"/>
          <w:shd w:val="clear" w:color="auto" w:fill="FFFFFF"/>
        </w:rPr>
        <w:br/>
        <w:t>Stale means old, decayed, no longer fresh.</w:t>
      </w:r>
      <w:r w:rsidRPr="00E11B5F">
        <w:rPr>
          <w:rFonts w:asciiTheme="majorHAnsi" w:eastAsia="Times New Roman" w:hAnsiTheme="majorHAnsi" w:cs="Times New Roman"/>
          <w:sz w:val="18"/>
          <w:szCs w:val="18"/>
          <w:shd w:val="clear" w:color="auto" w:fill="FFFFFF"/>
        </w:rPr>
        <w:br/>
        <w:t>Stale Element means an old element or no longer available element.</w:t>
      </w:r>
      <w:r w:rsidRPr="00E11B5F">
        <w:rPr>
          <w:rFonts w:asciiTheme="majorHAnsi" w:eastAsia="Times New Roman" w:hAnsiTheme="majorHAnsi" w:cs="Times New Roman"/>
          <w:sz w:val="18"/>
          <w:szCs w:val="18"/>
          <w:shd w:val="clear" w:color="auto" w:fill="FFFFFF"/>
        </w:rPr>
        <w:br/>
        <w:t>Assume there is an element that is found on a web page referenced as a WebElement in WebDriver. If the DOM changes then the WebElement goes stale. If we try to interact with an element which is staled then the StaleElementReferenceException is thrown.</w:t>
      </w:r>
      <w:r w:rsidRPr="00E11B5F">
        <w:rPr>
          <w:rFonts w:asciiTheme="majorHAnsi" w:eastAsia="Times New Roman" w:hAnsiTheme="majorHAnsi" w:cs="Times New Roman"/>
          <w:sz w:val="18"/>
          <w:szCs w:val="18"/>
          <w:shd w:val="clear" w:color="auto" w:fill="FFFFFF"/>
        </w:rPr>
        <w:br/>
        <w:t>When this happens you will need to refresh your reference, or find the element again.</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shd w:val="clear" w:color="auto" w:fill="FFFFFF"/>
        </w:rPr>
        <w:br/>
      </w:r>
      <w:r w:rsidRPr="00E11B5F">
        <w:rPr>
          <w:rFonts w:asciiTheme="majorHAnsi" w:eastAsiaTheme="majorEastAsia" w:hAnsiTheme="majorHAnsi" w:cstheme="majorBidi"/>
          <w:i/>
          <w:iCs/>
          <w:color w:val="FF0000"/>
          <w:sz w:val="18"/>
          <w:szCs w:val="18"/>
        </w:rPr>
        <w:t>Ques.117. What are different XPath functions that you have used in your Project?</w:t>
      </w:r>
      <w:r w:rsidRPr="00E11B5F">
        <w:rPr>
          <w:rFonts w:asciiTheme="majorHAnsi" w:eastAsia="Times New Roman" w:hAnsiTheme="majorHAnsi" w:cs="Times New Roman"/>
          <w:sz w:val="18"/>
          <w:szCs w:val="18"/>
          <w:shd w:val="clear" w:color="auto" w:fill="FFFFFF"/>
        </w:rPr>
        <w:br/>
        <w:t>Contains()</w:t>
      </w:r>
      <w:r w:rsidRPr="00E11B5F">
        <w:rPr>
          <w:rFonts w:asciiTheme="majorHAnsi" w:eastAsia="Times New Roman" w:hAnsiTheme="majorHAnsi" w:cs="Times New Roman"/>
          <w:sz w:val="18"/>
          <w:szCs w:val="18"/>
          <w:shd w:val="clear" w:color="auto" w:fill="FFFFFF"/>
        </w:rPr>
        <w:br/>
        <w:t>Using OR &amp; AND</w:t>
      </w:r>
      <w:r w:rsidRPr="00E11B5F">
        <w:rPr>
          <w:rFonts w:asciiTheme="majorHAnsi" w:eastAsia="Times New Roman" w:hAnsiTheme="majorHAnsi" w:cs="Times New Roman"/>
          <w:sz w:val="18"/>
          <w:szCs w:val="18"/>
          <w:shd w:val="clear" w:color="auto" w:fill="FFFFFF"/>
        </w:rPr>
        <w:br/>
        <w:t>Start-with() function</w:t>
      </w:r>
      <w:r w:rsidRPr="00E11B5F">
        <w:rPr>
          <w:rFonts w:asciiTheme="majorHAnsi" w:eastAsia="Times New Roman" w:hAnsiTheme="majorHAnsi" w:cs="Times New Roman"/>
          <w:sz w:val="18"/>
          <w:szCs w:val="18"/>
          <w:shd w:val="clear" w:color="auto" w:fill="FFFFFF"/>
        </w:rPr>
        <w:br/>
        <w:t>Text()</w:t>
      </w:r>
      <w:r w:rsidRPr="00E11B5F">
        <w:rPr>
          <w:rFonts w:asciiTheme="majorHAnsi" w:eastAsia="Times New Roman" w:hAnsiTheme="majorHAnsi" w:cs="Times New Roman"/>
          <w:sz w:val="18"/>
          <w:szCs w:val="18"/>
          <w:shd w:val="clear" w:color="auto" w:fill="FFFFFF"/>
        </w:rPr>
        <w:br/>
      </w:r>
      <w:r w:rsidRPr="00E11B5F">
        <w:rPr>
          <w:rFonts w:asciiTheme="majorHAnsi" w:eastAsia="Times New Roman" w:hAnsiTheme="majorHAnsi" w:cs="Times New Roman"/>
          <w:sz w:val="18"/>
          <w:szCs w:val="18"/>
          <w:shd w:val="clear" w:color="auto" w:fill="FFFFFF"/>
        </w:rPr>
        <w:br/>
      </w:r>
      <w:r w:rsidRPr="00E11B5F">
        <w:rPr>
          <w:rFonts w:asciiTheme="majorHAnsi" w:eastAsiaTheme="majorEastAsia" w:hAnsiTheme="majorHAnsi" w:cstheme="majorBidi"/>
          <w:i/>
          <w:iCs/>
          <w:color w:val="FF0000"/>
          <w:sz w:val="18"/>
          <w:szCs w:val="18"/>
        </w:rPr>
        <w:t>Ques.118. What will happen in background when execute new FirefoxDriver() ?</w:t>
      </w:r>
      <w:r w:rsidRPr="00E11B5F">
        <w:rPr>
          <w:rFonts w:asciiTheme="majorHAnsi" w:eastAsia="Times New Roman" w:hAnsiTheme="majorHAnsi" w:cs="Times New Roman"/>
          <w:sz w:val="18"/>
          <w:szCs w:val="18"/>
          <w:shd w:val="clear" w:color="auto" w:fill="FFFFFF"/>
        </w:rPr>
        <w:br/>
        <w:t>Firefox binary will be triggered and Fiefox browser will open with default options.</w:t>
      </w:r>
      <w:r w:rsidRPr="00E11B5F">
        <w:rPr>
          <w:rFonts w:asciiTheme="majorHAnsi" w:eastAsia="Times New Roman" w:hAnsiTheme="majorHAnsi" w:cs="Times New Roman"/>
          <w:sz w:val="18"/>
          <w:szCs w:val="18"/>
          <w:shd w:val="clear" w:color="auto" w:fill="FFFFFF"/>
        </w:rPr>
        <w:br/>
        <w:t>FirefoxDriver object is created</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shd w:val="clear" w:color="auto" w:fill="FFFFFF"/>
        </w:rPr>
        <w:br/>
      </w:r>
      <w:r w:rsidRPr="00E11B5F">
        <w:rPr>
          <w:rFonts w:asciiTheme="majorHAnsi" w:eastAsiaTheme="majorEastAsia" w:hAnsiTheme="majorHAnsi" w:cstheme="majorBidi"/>
          <w:i/>
          <w:iCs/>
          <w:color w:val="FF0000"/>
          <w:sz w:val="18"/>
          <w:szCs w:val="18"/>
        </w:rPr>
        <w:t>Ques.119. What is the below statement means and Why?WebDriver driver = new FirefoxDriver();</w:t>
      </w:r>
      <w:r w:rsidRPr="00E11B5F">
        <w:rPr>
          <w:rFonts w:asciiTheme="majorHAnsi" w:eastAsia="Times New Roman" w:hAnsiTheme="majorHAnsi" w:cs="Times New Roman"/>
          <w:sz w:val="18"/>
          <w:szCs w:val="18"/>
          <w:shd w:val="clear" w:color="auto" w:fill="FFFFFF"/>
        </w:rPr>
        <w:br/>
        <w:t>WebDriver is an interface which contain several abstract methods such as get(...), findElamentBy(...) etc.</w:t>
      </w:r>
      <w:r w:rsidRPr="00E11B5F">
        <w:rPr>
          <w:rFonts w:asciiTheme="majorHAnsi" w:eastAsia="Times New Roman" w:hAnsiTheme="majorHAnsi" w:cs="Times New Roman"/>
          <w:sz w:val="18"/>
          <w:szCs w:val="18"/>
          <w:shd w:val="clear" w:color="auto" w:fill="FFFFFF"/>
        </w:rPr>
        <w:br/>
        <w:t>We simply create reference of web Driver and we can assign objects (Firefox driver, ChromeDriver, IEDriver, Andriod driver etc) to it.</w:t>
      </w:r>
      <w:r w:rsidRPr="00E11B5F">
        <w:rPr>
          <w:rFonts w:asciiTheme="majorHAnsi" w:eastAsia="Times New Roman" w:hAnsiTheme="majorHAnsi" w:cs="Times New Roman"/>
          <w:sz w:val="18"/>
          <w:szCs w:val="18"/>
          <w:shd w:val="clear" w:color="auto" w:fill="FFFFFF"/>
        </w:rPr>
        <w:br/>
      </w:r>
      <w:r w:rsidRPr="00E11B5F">
        <w:rPr>
          <w:rFonts w:asciiTheme="majorHAnsi" w:eastAsia="Times New Roman" w:hAnsiTheme="majorHAnsi" w:cs="Times New Roman"/>
          <w:sz w:val="18"/>
          <w:szCs w:val="18"/>
          <w:shd w:val="clear" w:color="auto" w:fill="FFFFFF"/>
        </w:rPr>
        <w:br/>
      </w:r>
      <w:r w:rsidRPr="00E11B5F">
        <w:rPr>
          <w:rFonts w:asciiTheme="majorHAnsi" w:eastAsiaTheme="majorEastAsia" w:hAnsiTheme="majorHAnsi" w:cstheme="majorBidi"/>
          <w:i/>
          <w:iCs/>
          <w:color w:val="FF0000"/>
          <w:sz w:val="18"/>
          <w:szCs w:val="18"/>
        </w:rPr>
        <w:t>Ques.120. How do you handle inner Frames and Adjacent Frames?</w:t>
      </w:r>
      <w:r w:rsidRPr="00E11B5F">
        <w:rPr>
          <w:rFonts w:asciiTheme="majorHAnsi" w:eastAsia="Times New Roman" w:hAnsiTheme="majorHAnsi" w:cs="Times New Roman"/>
          <w:sz w:val="18"/>
          <w:szCs w:val="18"/>
          <w:shd w:val="clear" w:color="auto" w:fill="FFFFFF"/>
        </w:rPr>
        <w:br/>
        <w:t> SwitchTo frame1, SwitchTo frame2 (inner frame) work on the element and switchto default content</w:t>
      </w:r>
      <w:r w:rsidRPr="00E11B5F">
        <w:rPr>
          <w:rFonts w:asciiTheme="majorHAnsi" w:eastAsia="Times New Roman" w:hAnsiTheme="majorHAnsi" w:cs="Times New Roman"/>
          <w:sz w:val="18"/>
          <w:szCs w:val="18"/>
          <w:shd w:val="clear" w:color="auto" w:fill="FFFFFF"/>
        </w:rPr>
        <w:br/>
        <w:t>Use SwitchTo frame to move the control inside frame.</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b/>
          <w:bCs/>
          <w:sz w:val="18"/>
          <w:szCs w:val="18"/>
          <w:shd w:val="clear" w:color="auto" w:fill="FFFFFF"/>
        </w:rPr>
        <w:br/>
      </w:r>
      <w:r w:rsidRPr="00E11B5F">
        <w:rPr>
          <w:rFonts w:asciiTheme="majorHAnsi" w:eastAsiaTheme="majorEastAsia" w:hAnsiTheme="majorHAnsi" w:cstheme="majorBidi"/>
          <w:i/>
          <w:iCs/>
          <w:color w:val="FF0000"/>
          <w:sz w:val="18"/>
          <w:szCs w:val="18"/>
        </w:rPr>
        <w:lastRenderedPageBreak/>
        <w:t>Ques.121. How to click on an element which is not visible using selenium WebDriver?</w:t>
      </w:r>
      <w:r w:rsidRPr="00E11B5F">
        <w:rPr>
          <w:rFonts w:asciiTheme="majorHAnsi" w:eastAsia="Times New Roman" w:hAnsiTheme="majorHAnsi" w:cs="Times New Roman"/>
          <w:sz w:val="18"/>
          <w:szCs w:val="18"/>
          <w:shd w:val="clear" w:color="auto" w:fill="FFFFFF"/>
        </w:rPr>
        <w:br/>
        <w:t>We can use JavascriptExecutor to click.</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shd w:val="clear" w:color="auto" w:fill="FFFFFF"/>
        </w:rPr>
        <w:t>WebElement element = driver.findElement(By.id("gbqfd"));</w:t>
      </w:r>
      <w:r w:rsidRPr="00E11B5F">
        <w:rPr>
          <w:rFonts w:asciiTheme="majorHAnsi" w:eastAsia="Times New Roman" w:hAnsiTheme="majorHAnsi" w:cs="Times New Roman"/>
          <w:sz w:val="18"/>
          <w:szCs w:val="18"/>
          <w:shd w:val="clear" w:color="auto" w:fill="FFFFFF"/>
        </w:rPr>
        <w:br/>
        <w:t>JavascriptExecutor executor = (JavascriptExecutor)driver;</w:t>
      </w:r>
      <w:r w:rsidRPr="00E11B5F">
        <w:rPr>
          <w:rFonts w:asciiTheme="majorHAnsi" w:eastAsia="Times New Roman" w:hAnsiTheme="majorHAnsi" w:cs="Times New Roman"/>
          <w:sz w:val="18"/>
          <w:szCs w:val="18"/>
          <w:shd w:val="clear" w:color="auto" w:fill="FFFFFF"/>
        </w:rPr>
        <w:br/>
        <w:t>executor.executeScript("arguments[0].click();", element); </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shd w:val="clear" w:color="auto" w:fill="FFFFFF"/>
        </w:rPr>
        <w:br/>
      </w:r>
      <w:r w:rsidRPr="00E11B5F">
        <w:rPr>
          <w:rFonts w:asciiTheme="majorHAnsi" w:eastAsiaTheme="majorEastAsia" w:hAnsiTheme="majorHAnsi" w:cstheme="majorBidi"/>
          <w:i/>
          <w:iCs/>
          <w:color w:val="FF0000"/>
          <w:sz w:val="18"/>
          <w:szCs w:val="18"/>
        </w:rPr>
        <w:t>Ques.122. Difference between verify and assert?</w:t>
      </w:r>
      <w:r w:rsidRPr="00E11B5F">
        <w:rPr>
          <w:rFonts w:asciiTheme="majorHAnsi" w:eastAsia="Times New Roman" w:hAnsiTheme="majorHAnsi" w:cs="Times New Roman"/>
          <w:sz w:val="18"/>
          <w:szCs w:val="18"/>
          <w:shd w:val="clear" w:color="auto" w:fill="FFFFFF"/>
        </w:rPr>
        <w:br/>
        <w:t>Assert: Assert command checks if the given condition is true or false. If the condition is true, the program control will execute the next phase of testing, and if the condition is false, execution will stop and nothing will be executed.</w:t>
      </w:r>
      <w:r w:rsidRPr="00E11B5F">
        <w:rPr>
          <w:rFonts w:asciiTheme="majorHAnsi" w:eastAsia="Times New Roman" w:hAnsiTheme="majorHAnsi" w:cs="Times New Roman"/>
          <w:sz w:val="18"/>
          <w:szCs w:val="18"/>
          <w:shd w:val="clear" w:color="auto" w:fill="FFFFFF"/>
        </w:rPr>
        <w:br/>
        <w:t>Verify: Verify command also checks if the given condition is true or false. It doesn't halts program execution i.e. any failure during verification would not stop the execution and all the test phases would be executed.</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shd w:val="clear" w:color="auto" w:fill="FFFFFF"/>
        </w:rPr>
        <w:br/>
      </w:r>
      <w:r w:rsidRPr="00E11B5F">
        <w:rPr>
          <w:rFonts w:asciiTheme="majorHAnsi" w:eastAsia="Times New Roman" w:hAnsiTheme="majorHAnsi" w:cs="Times New Roman"/>
          <w:b/>
          <w:bCs/>
          <w:sz w:val="18"/>
          <w:szCs w:val="18"/>
          <w:shd w:val="clear" w:color="auto" w:fill="FFFFFF"/>
        </w:rPr>
        <w:t>Ques.123. What is the use of @FindBy annotation?</w:t>
      </w:r>
      <w:r w:rsidRPr="00E11B5F">
        <w:rPr>
          <w:rFonts w:asciiTheme="majorHAnsi" w:eastAsia="Times New Roman" w:hAnsiTheme="majorHAnsi" w:cs="Times New Roman"/>
          <w:sz w:val="18"/>
          <w:szCs w:val="18"/>
          <w:shd w:val="clear" w:color="auto" w:fill="FFFFFF"/>
        </w:rPr>
        <w:br/>
        <w:t>@FindBy is used to identify element in the Page Factory approach.</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shd w:val="clear" w:color="auto" w:fill="FFFFFF"/>
        </w:rPr>
        <w:br/>
      </w:r>
      <w:r w:rsidRPr="00E11B5F">
        <w:rPr>
          <w:rFonts w:asciiTheme="majorHAnsi" w:eastAsia="Times New Roman" w:hAnsiTheme="majorHAnsi" w:cs="Times New Roman"/>
          <w:b/>
          <w:bCs/>
          <w:sz w:val="18"/>
          <w:szCs w:val="18"/>
          <w:shd w:val="clear" w:color="auto" w:fill="FFFFFF"/>
        </w:rPr>
        <w:t>Ques.124. Do you use Thread.sleep?</w:t>
      </w:r>
      <w:r w:rsidRPr="00E11B5F">
        <w:rPr>
          <w:rFonts w:asciiTheme="majorHAnsi" w:eastAsia="Times New Roman" w:hAnsiTheme="majorHAnsi" w:cs="Times New Roman"/>
          <w:sz w:val="18"/>
          <w:szCs w:val="18"/>
          <w:shd w:val="clear" w:color="auto" w:fill="FFFFFF"/>
        </w:rPr>
        <w:br/>
        <w:t>Rarely</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b/>
          <w:bCs/>
          <w:sz w:val="18"/>
          <w:szCs w:val="18"/>
          <w:shd w:val="clear" w:color="auto" w:fill="FFFFFF"/>
        </w:rPr>
        <w:br/>
        <w:t>Ques.125. What are different pop-ups that you have handle in your projects?</w:t>
      </w:r>
      <w:r w:rsidRPr="00E11B5F">
        <w:rPr>
          <w:rFonts w:asciiTheme="majorHAnsi" w:eastAsia="Times New Roman" w:hAnsiTheme="majorHAnsi" w:cs="Times New Roman"/>
          <w:sz w:val="18"/>
          <w:szCs w:val="18"/>
          <w:shd w:val="clear" w:color="auto" w:fill="FFFFFF"/>
        </w:rPr>
        <w:br/>
        <w:t>JavaScript Pop</w:t>
      </w:r>
      <w:r w:rsidRPr="00E11B5F">
        <w:rPr>
          <w:rFonts w:asciiTheme="majorHAnsi" w:eastAsia="Times New Roman" w:hAnsiTheme="majorHAnsi" w:cs="Times New Roman"/>
          <w:sz w:val="18"/>
          <w:szCs w:val="18"/>
          <w:shd w:val="clear" w:color="auto" w:fill="FFFFFF"/>
        </w:rPr>
        <w:br/>
        <w:t>Alert alert = driver.switchTo().alert();</w:t>
      </w:r>
      <w:r w:rsidRPr="00E11B5F">
        <w:rPr>
          <w:rFonts w:asciiTheme="majorHAnsi" w:eastAsia="Times New Roman" w:hAnsiTheme="majorHAnsi" w:cs="Times New Roman"/>
          <w:sz w:val="18"/>
          <w:szCs w:val="18"/>
          <w:shd w:val="clear" w:color="auto" w:fill="FFFFFF"/>
        </w:rPr>
        <w:br/>
        <w:t>Browser Pop Ups</w:t>
      </w:r>
      <w:r w:rsidRPr="00E11B5F">
        <w:rPr>
          <w:rFonts w:asciiTheme="majorHAnsi" w:eastAsia="Times New Roman" w:hAnsiTheme="majorHAnsi" w:cs="Times New Roman"/>
          <w:sz w:val="18"/>
          <w:szCs w:val="18"/>
          <w:shd w:val="clear" w:color="auto" w:fill="FFFFFF"/>
        </w:rPr>
        <w:br/>
        <w:t>Browser Profiles, Robot Class, AutoIT, Sikuli</w:t>
      </w:r>
      <w:r w:rsidRPr="00E11B5F">
        <w:rPr>
          <w:rFonts w:asciiTheme="majorHAnsi" w:eastAsia="Times New Roman" w:hAnsiTheme="majorHAnsi" w:cs="Times New Roman"/>
          <w:sz w:val="18"/>
          <w:szCs w:val="18"/>
          <w:shd w:val="clear" w:color="auto" w:fill="FFFFFF"/>
        </w:rPr>
        <w:br/>
        <w:t>Native OS Pop Ups</w:t>
      </w:r>
      <w:r w:rsidRPr="00E11B5F">
        <w:rPr>
          <w:rFonts w:asciiTheme="majorHAnsi" w:eastAsia="Times New Roman" w:hAnsiTheme="majorHAnsi" w:cs="Times New Roman"/>
          <w:sz w:val="18"/>
          <w:szCs w:val="18"/>
          <w:shd w:val="clear" w:color="auto" w:fill="FFFFFF"/>
        </w:rPr>
        <w:br/>
        <w:t>Browser Profiles, Robot Class, AutoIT, Sikuli</w:t>
      </w:r>
    </w:p>
    <w:p w:rsidR="00CF7305" w:rsidRPr="00E11B5F" w:rsidRDefault="00CF7305" w:rsidP="00E11B5F">
      <w:pPr>
        <w:spacing w:after="0" w:line="240" w:lineRule="auto"/>
        <w:rPr>
          <w:rFonts w:asciiTheme="majorHAnsi" w:hAnsiTheme="majorHAnsi"/>
          <w:sz w:val="18"/>
          <w:szCs w:val="18"/>
        </w:rPr>
      </w:pPr>
      <w:hyperlink r:id="rId66" w:history="1">
        <w:r w:rsidRPr="00E11B5F">
          <w:rPr>
            <w:rStyle w:val="Hyperlink"/>
            <w:rFonts w:asciiTheme="majorHAnsi" w:hAnsiTheme="majorHAnsi"/>
            <w:color w:val="7C7D7F"/>
            <w:sz w:val="18"/>
            <w:szCs w:val="18"/>
          </w:rPr>
          <w:t>How to Success in Job Interview</w:t>
        </w:r>
      </w:hyperlink>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How to Success in Job Interview</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Formula:</w:t>
      </w:r>
      <w:r w:rsidRPr="00E11B5F">
        <w:rPr>
          <w:rFonts w:asciiTheme="majorHAnsi" w:eastAsia="Times New Roman" w:hAnsiTheme="majorHAnsi" w:cs="Times New Roman"/>
          <w:color w:val="000000"/>
          <w:sz w:val="18"/>
          <w:szCs w:val="18"/>
        </w:rPr>
        <w:br/>
        <w:t>O = P x E x A</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br/>
        <w:t>Where</w:t>
      </w:r>
      <w:r w:rsidRPr="00E11B5F">
        <w:rPr>
          <w:rFonts w:asciiTheme="majorHAnsi" w:eastAsia="Times New Roman" w:hAnsiTheme="majorHAnsi" w:cs="Times New Roman"/>
          <w:color w:val="000000"/>
          <w:sz w:val="18"/>
          <w:szCs w:val="18"/>
        </w:rPr>
        <w:br/>
        <w:t>O = Output</w:t>
      </w:r>
      <w:r w:rsidRPr="00E11B5F">
        <w:rPr>
          <w:rFonts w:asciiTheme="majorHAnsi" w:eastAsia="Times New Roman" w:hAnsiTheme="majorHAnsi" w:cs="Times New Roman"/>
          <w:color w:val="000000"/>
          <w:sz w:val="18"/>
          <w:szCs w:val="18"/>
        </w:rPr>
        <w:br/>
        <w:t>P = Potential (Talent + Education + Miscellaneous)</w:t>
      </w:r>
      <w:r w:rsidRPr="00E11B5F">
        <w:rPr>
          <w:rFonts w:asciiTheme="majorHAnsi" w:eastAsia="Times New Roman" w:hAnsiTheme="majorHAnsi" w:cs="Times New Roman"/>
          <w:color w:val="000000"/>
          <w:sz w:val="18"/>
          <w:szCs w:val="18"/>
        </w:rPr>
        <w:br/>
        <w:t>E = Effort</w:t>
      </w:r>
      <w:r w:rsidRPr="00E11B5F">
        <w:rPr>
          <w:rFonts w:asciiTheme="majorHAnsi" w:eastAsia="Times New Roman" w:hAnsiTheme="majorHAnsi" w:cs="Times New Roman"/>
          <w:color w:val="000000"/>
          <w:sz w:val="18"/>
          <w:szCs w:val="18"/>
        </w:rPr>
        <w:br/>
        <w:t>A = Attitude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Theories:</w:t>
      </w:r>
      <w:r w:rsidRPr="00E11B5F">
        <w:rPr>
          <w:rFonts w:asciiTheme="majorHAnsi" w:eastAsia="Times New Roman" w:hAnsiTheme="majorHAnsi" w:cs="Times New Roman"/>
          <w:color w:val="000000"/>
          <w:sz w:val="18"/>
          <w:szCs w:val="18"/>
        </w:rPr>
        <w:br/>
        <w:t>• Effort and Attitude are at least as important as Potential. </w:t>
      </w:r>
      <w:r w:rsidRPr="00E11B5F">
        <w:rPr>
          <w:rFonts w:asciiTheme="majorHAnsi" w:eastAsia="Times New Roman" w:hAnsiTheme="majorHAnsi" w:cs="Times New Roman"/>
          <w:color w:val="000000"/>
          <w:sz w:val="18"/>
          <w:szCs w:val="18"/>
        </w:rPr>
        <w:br/>
        <w:t>• A resume can readily tell you Potential; but the interview is a crucial indicator of Effort and Attitude; be sure you’re using the interview to look for the right human characteristics.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FF9900"/>
          <w:sz w:val="18"/>
          <w:szCs w:val="18"/>
        </w:rPr>
        <w:t>Standard:</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1. Tell me about yourself, your work history and your education. Pleasant opener.Look for consistency with resume.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2. What do you perceive the plusses and minuses of your current job/position to be? Has the person analyzed their current situation thoroughly, or are they just running from a problem?</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3. Give Positive Points about yourself.Blowhard lower, happy fishing…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4. Where do you see yourself in five years? WHY? Is the interviewee capable of strategic (long term) thinking? Coming up with the ‘where’ answer is step 1; but a good interviewee will also be able to tell you why.</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5. What reasons do you have for wanting this job/position?</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6. What do you perceive the plusses and minuses of our company, and of this job/position offer to be?Did the candidate do his/her homework in thinking through the job switch and perform adequate company research?</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7. If you were to obtain this job, in what areas could you contribute immediately? Where would you need additional training? Important to gauge skillset.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lastRenderedPageBreak/>
        <w:t>8. What are you looking for in an employer? A bad response would be: “same as just stated in previous Question.”</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9. Describe a time when you dealt with rapid changes.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10. What do you like about your present job, or what motivates you?</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11. How do you organize your workload and why? Look for ability to prioritize.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12. What is your management style?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13. What type of management do you prefer?</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14. What would be the perfect job description for you?</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FF9900"/>
          <w:sz w:val="18"/>
          <w:szCs w:val="18"/>
        </w:rPr>
        <w:t>Reasoning: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1. How would you test a toaster? Look for coverage of all functional parts, matrix-based approach.</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2. What is software? What is bad software? What is good software?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3. Why are manhole covers round? So they don’t fall through and injure someone like other shapes would do.</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FF"/>
          <w:sz w:val="18"/>
          <w:szCs w:val="18"/>
        </w:rPr>
        <w:t>Tough Questions: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1. Identify at least two things that cause you stress and indicate how do you deal with them. Just a fishing question.</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2. Do you consistently take pride in your work and demonstrate unwavering commitment to quality? If so, name two of your biggest accomplishments (tasks, or projects) that you completed at your last job and of which you are proudest.Did they bring samples to the interview (truly outstanding candidates will always possess a portfolio of their best work). Did they do the work, or some nebulous team of which they were but a small cog?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3. What disappointments did you have in your previous job? Why are you considering leaving? Don’t let them off easy—the fact that they even consider leaving means that at least some aspect can be improved. Force an honest answer to be made, hence the pause to return later.</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4. What kind of people do you find difficult to work with? Give me a real life example. Use the opener to distract them, then right after they’re done, fire off the second question to really stress test the candidate…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5. Do you have any questions for me? They’d darned well better have prepared some questions for you.</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6. Describe your last mistake. What was the situation and what did you do to rectify the problem?</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7. Do other people consider you to be a true professional, good at what you do? If so, how.</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8. Why do you do what you do? Leave it vague, measure response time and depth.</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9. What characteristics would you like to change in yourself?What was the most useful criticism or feedback you received in your previous job/position? Ask the first question, then follow-up with the second killer to see if they were being honest. Press the second question hard.</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10. Do you seek and request additional responsibility? Give me an example from your last job. A simple yes with no example is B.S. A no is a bad answer. A it depends… is a good answer.</w:t>
      </w:r>
    </w:p>
    <w:p w:rsidR="00CF7305" w:rsidRPr="00E11B5F" w:rsidRDefault="00CF7305" w:rsidP="00E11B5F">
      <w:pPr>
        <w:spacing w:after="0" w:line="240" w:lineRule="auto"/>
        <w:rPr>
          <w:rFonts w:asciiTheme="majorHAnsi" w:hAnsiTheme="majorHAnsi"/>
          <w:sz w:val="18"/>
          <w:szCs w:val="18"/>
        </w:rPr>
      </w:pPr>
      <w:hyperlink r:id="rId67" w:history="1">
        <w:r w:rsidRPr="00E11B5F">
          <w:rPr>
            <w:rStyle w:val="Hyperlink"/>
            <w:rFonts w:asciiTheme="majorHAnsi" w:hAnsiTheme="majorHAnsi"/>
            <w:color w:val="373B41"/>
            <w:sz w:val="18"/>
            <w:szCs w:val="18"/>
          </w:rPr>
          <w:t>QA Interview Questions and Answers Part - 1</w:t>
        </w:r>
      </w:hyperlink>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1.Can you tell me about yourself?</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In my QA career, I have been working on various system platforms and operating systems like Windows 95, Windows 2000, Windows XP and UNIX. I have tested applications developed in Java, C++, Visual Basic and so on. I have tested Web-based applications as well as client server applications.</w:t>
      </w:r>
      <w:r w:rsidRPr="00E11B5F">
        <w:rPr>
          <w:rFonts w:asciiTheme="majorHAnsi" w:eastAsia="Times New Roman" w:hAnsiTheme="majorHAnsi" w:cs="Times New Roman"/>
          <w:color w:val="000000"/>
          <w:sz w:val="18"/>
          <w:szCs w:val="18"/>
        </w:rPr>
        <w:br/>
      </w:r>
    </w:p>
    <w:p w:rsidR="00CF7305" w:rsidRPr="00E11B5F" w:rsidRDefault="00CF7305"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000000"/>
          <w:sz w:val="18"/>
          <w:szCs w:val="18"/>
          <w:shd w:val="clear" w:color="auto" w:fill="FFFFFF"/>
        </w:rPr>
        <w:t>As a QA person, I have written Test Plans, Test Cases, attended walkthrough meetings with the Business Analysts, Project Managers, Business Managers and QA Leads. I have attended requirement review meetings and provided feedback to the Business Analysts. I have worked in different databases like Oracle and DB2, wrote SQL queries to retrieve data from the database. As far as different types of testing is concerned, I have performed Smoke Testing, Functional Testing, Backend Testing, Black Box Testing, Integration Testing, Regression Testing and UAT (User Acceptance Testing) Testing. I have participated in Load Testing and Stress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I have written defects as they are found using ClearQuest and TestDirector. Once the defects were fixed, retested them and if the passed, closed them. If the defects were not fixed, then reopened them. I have also attended the defect assessment meetings as necessary.In the meantime, a continuous interaction with developers was necessary.This is pretty much what I have been doing as a QA person.</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2. What did you do in your last project?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In my last project, the application was a web-based application developed in Java platform. As a QA Person, I wrote Test Plans from the requirement documents and Use Cases. I performed Smoke Testing, Functional Testing, Backend Testing, Black Box Testing, Integration Testing, Regression Testing and UAT (User Acceptance Testing). I have participated in Load Testing and Stress Testing. I attended several walkthrough meetings for requirement reviews and provided feedback to the Business Analysts. Mostly, I was in the backend testing, which required writing SQL queries directly to the database.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lastRenderedPageBreak/>
        <w:t>Besides these, I wrote defects using ClearQuest. Once the defects were fixed, retested them and if the passed, closed them. If the defects were not fixed, then reopened them.</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3. Have you written Test Plan? What is a Test Plan? What does it include?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Yes.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What is a Test Plan?</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A Test Plan is a document that describes the scope, approach, resources, and schedule of intended testing activities. It identifies test items, the features to be tested, the testing tasks and who will do each task (roles and responsibilities) and any risks and its solutions.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What does it include?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A Test Plan includes Heading, Revision History, Table of Contents, Introduction, Scope, Approach, Overview, different types of testing that will be carried out, what software and hardware will be required, issues, risks, assumptions and sign off section.</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4. Have you written Test Cases?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Yes.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What is a Test Case? What does it include?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A Test Case is a document that describes step-by-step process how to test the application. A Test Case includes Test Case ID, Steps Description, Expected Output, Actual Output, Pass/Fail, and Remarks. (Remember, this is NOT a part of Test Plan. It is a separate document written using Excel. In some companies, they use Rational TestManager or TestDirector. But for companies, who do not have these tools, use Excel sheet. In t he example below, it is in the Excel sheet)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Did you use any tools to write Test Cases?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Yes. I have used TestDirector (now called QualityCenter) and Rational TestManager to write Test Cases. However, in most of the companies, I used Excel sheet.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How many Test Cases did you write in your last project?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I wrote about 1100 Test Cases in my last project. (The reasonable number of Test Cases varies from 500 to thousands. The number 1100 test cases can be completed in 6-month project duration).</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What document did you refer to write the Test Cases?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Requirement document. (NOTE: It can also be Use Cases, or Design Document. It depends company to company. In some company, they use Use Cases. In some companies, they use Requirement Documents and in companies, they use Design Document. However, in practical scenario, most of the companies have requirement document at least).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5. Did you have a situation where you did not have any documents (no requirement document, no Use Cases, or no Design Document) and you had to write the Test Cases? How did you write the Test Cases in this situation?</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3EAD3E"/>
          <w:sz w:val="18"/>
          <w:szCs w:val="18"/>
        </w:rPr>
        <w:t> </w:t>
      </w:r>
      <w:r w:rsidRPr="00E11B5F">
        <w:rPr>
          <w:rFonts w:asciiTheme="majorHAnsi" w:eastAsia="Times New Roman" w:hAnsiTheme="majorHAnsi" w:cs="Times New Roman"/>
          <w:color w:val="000000"/>
          <w:sz w:val="18"/>
          <w:szCs w:val="18"/>
        </w:rPr>
        <w:t>Yes. I have been to that kind of scenarios several times. There were companies where they had no documents at all. In that case, I had to discuss the application scenario and functionalities with the Business Analysts or developer. On the basis of that discussion, I prepared a document in consultation with Business Analysts and Developers and then started writing Plans and Test Cases.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6. What you worked with Use Cases before?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3EAD3E"/>
          <w:sz w:val="18"/>
          <w:szCs w:val="18"/>
        </w:rPr>
        <w:t> </w:t>
      </w:r>
      <w:r w:rsidRPr="00E11B5F">
        <w:rPr>
          <w:rFonts w:asciiTheme="majorHAnsi" w:eastAsia="Times New Roman" w:hAnsiTheme="majorHAnsi" w:cs="Times New Roman"/>
          <w:color w:val="000000"/>
          <w:sz w:val="18"/>
          <w:szCs w:val="18"/>
        </w:rPr>
        <w:t>Yes. I have written Test Cases using Use Cases.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Can you tell me what a Use Case is?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A use case is a document that describes the user action and system response for a particular functionality.</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7. What is SDLC (Software Development Life Cycle)?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SDLC (Software Development Life Cycle) is the process of developing software through business needs, analysis, design, implementation and maintenance. Software has to go through various phases before it is born which are as follows: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(i)Generating a Concept – A concept comes from the users of the software. For example, a Pizza Hut may need software to sell pizza. An Indian store may need software to sell its newly arrived movies or grocery. The owner of the company feels that he needs software that would help him in tracking his expenses and income as well as enhance the selling process. This is how the concept is generated. The owner will specifically tell the software company what kind of software he would need. In other words, he will specify his requirements.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(ii) Requirements analysis – After the owner (user) knows his requirements, then it is given to a software team (company) who will analyze the requirement and prepare requirement document that will explain every functionality that are needed by the owner. The requirement document will be the main document for developers, testers and database administrators. In other words, this is the main document that will be referred by everyone. After the requirement documents, other detailed documents many be needed. For example, the architectural design which is a blueprint for the design with the necessary specifications for the hardware, software, people and data resources.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lastRenderedPageBreak/>
        <w:t>(iii) Development: After the detailed requirement documents (some companies have design documents instead of requirement documents), the developers start writing their code (program) for their modules. On the other hand, the testers in the QA (Quality Assurance) Department start writing Test Plans (one module=1 test plan), test cases and get ready for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(iv) Testing: Once the code (programs) are ready, they are compiled together and to make a build. This build is now tested by the software testers (QA Testers)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(v) Production: After testing, the application (software) goes into production (meaning, it will be handed over to the owner).</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(vi) End: And one day, the owner will have say bye to the software either because the business grows and this software does not meet the demand or for some reason, the he does not need the software. That’s the end of it.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8. What is Business Requirement Document (BRD)?</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It is a document that describes the details of the application functionalities which is required by the user. This document is written by the Business Analysts.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9. What is Business Design Document?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It is the document that describes the application functionalities of the user in detail. This document has the further details of the Business Requirement Document. This is a very crucial step in Software Development Life Cycle (SDLC). Sometimes the Business Requirement Document and Business Design Document can be lumped together to make only one Business Requirement Document.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10. What is a Module?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A ‘Module’ is a software component that has a specific task. It can be a ‘link’, which can go inside to its component detail. (This is NOT a very common question for the interview. This is just for your knowledge, if you don’t know what a module is.)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11. What is walk-through meeting?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Once the Business Analysts complete the requirement document, they call a meeting to explain how the functionalities work, what the process is in the designed application and other details. The Business Analysts explain the high level functionalities of the application (software) that is going to the built. The participant members in the meeting may provide feedback and various point of views are expressed. This is walk-through meeting.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12. What is a Use Case and what does it include?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A Use Case is a document that describes the user action and system response for a particular functionality. It includes cover page, Revision History, Table of Contents, Flow of Events (normal flow and alternative flow), Exceptions, Special Requirements, Pre-conditions and Post-conditions.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13. What is Build?</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3EAD3E"/>
          <w:sz w:val="18"/>
          <w:szCs w:val="18"/>
        </w:rPr>
        <w:t> </w:t>
      </w:r>
      <w:r w:rsidRPr="00E11B5F">
        <w:rPr>
          <w:rFonts w:asciiTheme="majorHAnsi" w:eastAsia="Times New Roman" w:hAnsiTheme="majorHAnsi" w:cs="Times New Roman"/>
          <w:color w:val="000000"/>
          <w:sz w:val="18"/>
          <w:szCs w:val="18"/>
        </w:rPr>
        <w:t>When each of the different modules of software is prepared, the Configuration Management Team (CMT) puts them in a single folder and it is called the ‘Build’. . (This is NOT a very common question for the interview. This is just for your knowledge, if you don’t know what a build is.)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14. What does the Build Deployment mean?</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When the Build so prepared by the CMT (Configuration Management Team), it is deployed (put) to different Test Environments, it is called the Build Deployment.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15. What is Test Strategy?</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A Test Strategy is a document that describes the test efforts, test configuration, testing tools to be employed, test environments, exit criteria and entry criteria for testing, what different types of testing will be carried out (for example, smoke test, regression, load test, functional test and so on) types of testing to be carried out and system requirement. The Test Manager or Lead writes it. (Remember, the Tester does NOT write Test Strategy. A Tester writes Test Plans and Test Cases)</w:t>
      </w:r>
    </w:p>
    <w:p w:rsidR="00CF7305" w:rsidRPr="00E11B5F" w:rsidRDefault="00CF7305" w:rsidP="00E11B5F">
      <w:pPr>
        <w:spacing w:after="0" w:line="240" w:lineRule="auto"/>
        <w:rPr>
          <w:rFonts w:asciiTheme="majorHAnsi" w:hAnsiTheme="majorHAnsi"/>
          <w:sz w:val="18"/>
          <w:szCs w:val="18"/>
        </w:rPr>
      </w:pPr>
      <w:hyperlink r:id="rId68" w:history="1">
        <w:r w:rsidRPr="00E11B5F">
          <w:rPr>
            <w:rStyle w:val="Hyperlink"/>
            <w:rFonts w:asciiTheme="majorHAnsi" w:hAnsiTheme="majorHAnsi"/>
            <w:color w:val="7C7D7F"/>
            <w:sz w:val="18"/>
            <w:szCs w:val="18"/>
          </w:rPr>
          <w:t>QA Interview Questions and Answers Part - 2</w:t>
        </w:r>
      </w:hyperlink>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1. Are Test Plan and Test Strategy same type of documents?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No, they are different documents. A Test Plan is a document that collects and organizes test cases by functional areas and/or types of testing in a form that can be presented to the other teams and/or customer (see the definition on this page for Test Plan) where as the Test Strategy (see the definition in the above question) is the documented approach to testing. The tester prepares test Plan whereas the Manager or lead prepares the Test Strategy. Both are important pieces of Quality Assurance processes since they help communicate the test approach scope and ensure test coverage while improving the efficiency of the testing effort.</w:t>
      </w:r>
      <w:r w:rsidRPr="00E11B5F">
        <w:rPr>
          <w:rFonts w:asciiTheme="majorHAnsi" w:eastAsia="Times New Roman" w:hAnsiTheme="majorHAnsi" w:cs="Times New Roman"/>
          <w:color w:val="000000"/>
          <w:sz w:val="18"/>
          <w:szCs w:val="18"/>
        </w:rPr>
        <w:br/>
      </w:r>
    </w:p>
    <w:p w:rsidR="00CF7305" w:rsidRPr="00E11B5F" w:rsidRDefault="00CF7305"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b/>
          <w:bCs/>
          <w:color w:val="1462B5"/>
          <w:sz w:val="18"/>
          <w:szCs w:val="18"/>
          <w:shd w:val="clear" w:color="auto" w:fill="FFFFFF"/>
        </w:rPr>
        <w:t>2. What does Test Strategy include?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lastRenderedPageBreak/>
        <w:t>Answer:</w:t>
      </w:r>
      <w:r w:rsidRPr="00E11B5F">
        <w:rPr>
          <w:rFonts w:asciiTheme="majorHAnsi" w:eastAsia="Times New Roman" w:hAnsiTheme="majorHAnsi" w:cs="Times New Roman"/>
          <w:color w:val="3EAD3E"/>
          <w:sz w:val="18"/>
          <w:szCs w:val="18"/>
        </w:rPr>
        <w:t> </w:t>
      </w:r>
      <w:r w:rsidRPr="00E11B5F">
        <w:rPr>
          <w:rFonts w:asciiTheme="majorHAnsi" w:eastAsia="Times New Roman" w:hAnsiTheme="majorHAnsi" w:cs="Times New Roman"/>
          <w:color w:val="000000"/>
          <w:sz w:val="18"/>
          <w:szCs w:val="18"/>
        </w:rPr>
        <w:t>It includes introduction, Test Objectives, Test Process, Test Methodology, Test Scope, Release Criteria for Testing (exit criteria), Test Lab configuration, resource and schedule for test activities, acceptance criteria, test environment, test tools, test priorities, test planning, executing a test pass and types of test to be performed.</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3. What are different types of software testing and define them?</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Different types of testing are: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1) Unit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2) Shakeout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3) Smoke testing (Ad-hoc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4) Functional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5) Integration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6) Regression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7) System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8) Load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9) Stress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10) Performance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11) User acceptance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12) Black box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13) White box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14) Alpha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15) Beta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(Note: Except the Shakeout testing and Unit testing (which are respectively done by the CMT (Configuration Management Team) and Coder/Developer), all other testing are done by the QA tester.)</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What is Unit testing? It is a test to check the code whether it is properly working or not as per the requirement.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What is Shakeout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This test is basically carried out to check the networking facility, database connectivity and the integration of modules. The Configuration Management team, who prepare builds for test environments, normally does this test. They also test whether the major components of the software are not broken. This test is done BEFORE the build is deployed in the test environment. After the shakeout testing, the next step is smoke testing (which is done by the testers after the build is deployed in the test environment)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What is smoke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This test is done when the build is just prepared (fresh build) and deployed in the test environments. This is basically an ad hoc test to check roughly to make sure the major functionalities are not broken. It is the preliminary a test carried out by the QA tester. After the smoke test, the testers perform functional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What is Functional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It is a test to check whether each and every function of that application is working as per the requirement (remember this work “as per requirement document”-you must say this in the interview). It is a major test where 80% of the tests are done. In this test, the Test Cases are executed (or run).</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What is Integration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It is a test to check whether all the modules are combined together or not and working successfully as specified in the requirement document. (Just for your information: Each developer works on different modules. When they finish their code, the configuration management team puts them together and prepares a build. We, as testers, need to make sure that these modules, which are now combined, work as per requirement document)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What is Regression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When a new functionality is added to the software, we need to make sure that the added new functionality does not break the other parts of the application. Or when defects (bugs) are fixed, we need to make sure that the bug fix has not broken the other parts of the application. To test this, we perform a repetitive test, which is called regression test.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What is System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 xml:space="preserve">When testers complete testing (The testers test the application in the test environments, meaning they test with the test data only, NOT with the real data), the application (software) has to be tested in the real environment. What it means is, since the testers test it in the test environment with the test data, we have to make sure that the application works well in the real environment with the real data. In test environment, some of the things cannot be simulated or tested. Al though the test environment is very similar to the production (real) environment, we need to make sure that we get a smooth delivery in the </w:t>
      </w:r>
      <w:r w:rsidRPr="00E11B5F">
        <w:rPr>
          <w:rFonts w:asciiTheme="majorHAnsi" w:eastAsia="Times New Roman" w:hAnsiTheme="majorHAnsi" w:cs="Times New Roman"/>
          <w:color w:val="000000"/>
          <w:sz w:val="18"/>
          <w:szCs w:val="18"/>
        </w:rPr>
        <w:lastRenderedPageBreak/>
        <w:t>real system as well (As servers are different and database is different, things may not work as expected when the application is moved from test environment to production environment)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What is Load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It is a test to check the user’s response time for number of users using any one scenario (single business process) of the same application at the same time.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What is Performance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It is a test to check the user’s response time for number of users using multiple scenarios (multiple business process) of the same application at the same time.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(Did you notice the difference between Load Testing and Performance testing? What is it? See the highlighted bold letters)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What is Stress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In this type of testing the application is tested against heavy load such as complex numerical values, large number of inputs, large number of queries etc. which checks for the stress/load the applications can withstand.</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What is User acceptance testing (UAT)?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In this type of testing, the software is handed over to the user in order to find out if the software meets the user expectations and works as it is expected to. In this testing, the tester may do the testing or the clients may have their own testers (For example, banks may have their own teller employees who can test the application).</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What is Black box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It is test where a tester performs testing without looking into the code. (OR it is a testing method where the application under test is viewed as a black box and the internal behavior of the program is completely ignored. Testing occurs based upon the external specifications. Also known as behavioral testing, since only the external behavior of the program is evaluated and analyzed.)</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What is White box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It is a test where a tester looks into the code and performs the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What is Alpha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In this type of testing, the users are invited at the development center where they use the application and the developers note every particular input or action carried out by the user. Any type of abnormal behavior of the system is noted and rectified by the developers.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What is Beta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In this type of testing, the software is distributed as a beta version to the users and users test the application at their sites. As the users explore the software, in case if any exception/defect occurs that is reported to the developers.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4.</w:t>
      </w:r>
      <w:r w:rsidRPr="00E11B5F">
        <w:rPr>
          <w:rFonts w:asciiTheme="majorHAnsi" w:eastAsia="Times New Roman" w:hAnsiTheme="majorHAnsi" w:cs="Times New Roman"/>
          <w:color w:val="1462B5"/>
          <w:sz w:val="18"/>
          <w:szCs w:val="18"/>
        </w:rPr>
        <w:t> </w:t>
      </w:r>
      <w:r w:rsidRPr="00E11B5F">
        <w:rPr>
          <w:rFonts w:asciiTheme="majorHAnsi" w:eastAsia="Times New Roman" w:hAnsiTheme="majorHAnsi" w:cs="Times New Roman"/>
          <w:b/>
          <w:bCs/>
          <w:color w:val="1462B5"/>
          <w:sz w:val="18"/>
          <w:szCs w:val="18"/>
        </w:rPr>
        <w:t>What is the difference between Load Testing and Performance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Basically Load, Stress and Performance Testing are the same. However, Load testing is the test to check the users’ response time of number of users of any one scenario of the application whereas Performance Testing is the test to check the user response time for multiple scenario of the same application.</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5. What was the process of QA testing in your company where you worked for the last time? (Or As far as the QA process is involved, what was the testing process in your company?)</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The QA testing process that was followed in my last company where I worked was as follows: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First of all the Business Requirement Document was prepared as per the client’s requirement (with the muck-up). Then on the basis of the requirement document, QA Team wrote Test Plans, Test Cases and Test Strategies. The developers started coding their modules (started programming). Once the developers finished coding, the Configuration Management Team compiled the code together and prepared a build. This Build is now deployed to different testing environments where different types of testing were performed. Once the defects were found, the testers would log the defect using the tools available (like TestDirecotor, ClearQuest and so on. For the companies who cannot afford these expensive tools, they can use Excel sheet as well). Once the defects are logged, then those defects would be discussed in the defect status meeting and would take further actions (meaning, closing, reopening, retesting of defects etc).</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6. What is Change Control?</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It is a document that describes the additional functionalities that are added after the Business Requirement Document is signed off. It can be updated in the old business requirement document or it can be a separate document. (For example, in the Business Requirement Document, on the login page, there are User Name and Password fields. The owner of the software wants to add, “If you do not have User Name and Password, please click here.” This is a change. But this change came after the document is signed off by the Project Managers. Now this is a change control and comes as a separate document. (It is also called Change Request, Modification Request).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7. Have you written Change Control?</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lastRenderedPageBreak/>
        <w:t>Answer:</w:t>
      </w:r>
      <w:r w:rsidRPr="00E11B5F">
        <w:rPr>
          <w:rFonts w:asciiTheme="majorHAnsi" w:eastAsia="Times New Roman" w:hAnsiTheme="majorHAnsi" w:cs="Times New Roman"/>
          <w:color w:val="000000"/>
          <w:sz w:val="18"/>
          <w:szCs w:val="18"/>
        </w:rPr>
        <w:t> Yes. There was a situation where in one page of an application in my previous project, when the user clicked “Contact” link, it would pop up a different window (new separate window). But it was NOT the way it was described in the requirement document. In the requirement document, when the user clicks “Contact” link, then it should navigate to another page (Not a separate new window. Then was it a problem? Functionality wise, it was NOT a problem, however, on all the other pages, when the user clicked “Contact” link, the system would navigate to next page (not a separate window). So, it was NOT CONSISTENT with the other functionalities on the other pages. Therefore, it was a consistency issue. I reported this as a bug. But the Project Manager asked me to write it as a Change Control (because it requires more budget to fix this issue) so that he can address this issue at a later time. So I wrote this as a Change Control. (However, it is NOT a job of a tester to write change control. It’s the business analyst’s job)</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8. What is Backend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It is a test to check whether the data displayed in the GUI front-end matches with the particular data in the backend.</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9. Have you done any Backend Testing and/or if you did, how did you do it in your last project?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Yes. I have done backend testing. When I was working in my last project, this was my scenario of backend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I was working on Reports. It was the scenario of testing one application used in the bank, where a customer comes to a bank’s front desk, the bank teller is requested to open a Checking Account. The associate then asks for the personal information about the customer, which, are the primary data, such as: First Name, Last Name, Date of Birth, Address and Social Security Number. The associate then puts these primary data of that particular customer into the computer, which then afterwards batch-processed (normally happens in the middle of the nigh). Now, after the batch process, the information of that customer goes into the central database in the XML format. The data now from the database goes to ETL (Extract-Transform-Load). (ETL is a tool made by two companies ‘AbInitio’ and ‘Informatica’) ETL now processes the job to create a file (output file) to produce the report. The file is now displayed in the GUI Front End report with the help of Business Object (or Crystal Reports. These are tools that display data in GUI format). In the GUI Front End report, let us say, if for January, the deposit of that person was displayed as $ 900.00. Then my job was to validate whether this $900 is correct or not. I validated this data by writing SQL queries directly to the database. The data pulled from my SQL query should match to the data in the GUI front end. In other words, my SQL query should also display $900. If it matches, it is well and good. If it doesn’t, then it’s a bug. This is how I have done my Back End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How can you be sure that the query you wrote is correct? Or how do you know that the data you pulled from the database is correct?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I write SQL query based on the requirement document. In the requirement document, various conditions are given for the query. Based on those conditions, I write SQL query. Therefore, anything different from the requirement document is definitely a defect.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10. From your resume, I see that you have been working in one place for a very short period of time. This raises me questions why. Can you explain why?</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As a consultant, I am hired for a certain period of time (for project duration only), normally for 6 months to 1 year. Once the project is over, I needed to move to another project. That’s why you see me in the resume jumping frequently here and there.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11. What is done on the first day of the work?</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On the first day, the Manager will come to receive at the lobby. He/she will welcome you; tell where you will be sitting. The next thing will be will show you login name and password and they want to make sure that the login name and password works so that you can use your computer. Then the Manager will tell you where the documents are located in the network drive (or shared drive, or ClearCase, or Sharepoint—different companies use different software for this purpose). Once you find the documents, then you will ask them what you will be working on what are the related documents that you should read. You start reading the documents, which lasts normally one week or more.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12. What do you do on the job every day? What is the first thing you go when you go to work on a day? (What is your routine job?)</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3EAD3E"/>
          <w:sz w:val="18"/>
          <w:szCs w:val="18"/>
        </w:rPr>
        <w:t> </w:t>
      </w:r>
      <w:r w:rsidRPr="00E11B5F">
        <w:rPr>
          <w:rFonts w:asciiTheme="majorHAnsi" w:eastAsia="Times New Roman" w:hAnsiTheme="majorHAnsi" w:cs="Times New Roman"/>
          <w:color w:val="000000"/>
          <w:sz w:val="18"/>
          <w:szCs w:val="18"/>
        </w:rPr>
        <w:t>Go to work, have a cup of coffee (coffee is free in any work place), then check emails. I will check in my calendar whether there is any meeting for the day. If there is anything urgent work that needs to take care of, then I will start with that job. Otherwise, I will start what is left from yesterday on a priority basis.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 xml:space="preserve">(This question was asked to one of my friends while he was attending interview in one of the companies. When they asked him this question, his answer was, he said, “I start testing”. This was his wrong answer. The answer varies in which phase of testing the application is. If the application is in very beginning state-meaning that the coding has just begun, then the tester’s job will be to analyze and read the requirement documents, write test plans and write test cases. Probably attend walkthrough </w:t>
      </w:r>
      <w:r w:rsidRPr="00E11B5F">
        <w:rPr>
          <w:rFonts w:asciiTheme="majorHAnsi" w:eastAsia="Times New Roman" w:hAnsiTheme="majorHAnsi" w:cs="Times New Roman"/>
          <w:color w:val="000000"/>
          <w:sz w:val="18"/>
          <w:szCs w:val="18"/>
        </w:rPr>
        <w:lastRenderedPageBreak/>
        <w:t>meeting and so on. However, the daily routine job would be, as mentioned above, check emails, read documents, attend meeting and so on. It’s not that as soon as you enter the office, you start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13. What do you do if you have any questions to ask? Who do you ask?</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At the beginning, we all panic, what kind of questions to ask? What if they ask questions that I don’t know? Is it OK to ask questions? What do I do if I don’t know how to do the job I am assigned to? and so on.</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As mentioned earlier, on the first day, your Manager will give you the system (computer) (They normally call system, not computer), will tell you what the User ID and Password is, where are the QA documents on the shared drive (or Network drive) are and so on. They will definitely ask you to read a lot of documents at the beginning (And you must read read and read those documents AS MUCH AS POSSIBLE. At the beginning, allocate about 2 hours extra at home for reading these documents. This habit will put you on the top of your job). These documents are normally design specification document (DSD). Different companies call it with different names, for example, Requirement Specification Document (RSD) and so on. After reading the documents, you will be asked to write Test Plans or Test Cases (Don’t panic. The Test Plans and Test Cases templates will be give by your manager or test lead and they will tell you what to do and how to do because different companies have different formats they follow. If they don’t have one, then you can always prepare a sample from this website (see on the right column) and give it to them. You will be hero)</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Who do you ask?</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Now let’s say you did not understand something while reading documents. Who are you going to ask? Answer-Business Analysts who wrote this document. If you have any other questions that you don’t know, you will be asking that to you friend first, if he/she is not able to answer, then ask this question to the Lead (or Manager). Do not ask too many questions (some people get irritated). Therefore, it is important to read read and read. That’s the only way to succeed.</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If you have any questions in TestDirector, or QTP or any other automation tools, then there is a HELP menu as well as tutorial. Please go through these, read them before you ask any questions to anyone else.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What kind of questions should I ask in the meeting?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Nothing. My advice is, keep your mouth shut. Just listen. This is the best way to handle the job until you are confident enough to speak and you know what you are talking about. If they ask you some questions, then reply gently, wisely.</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How to deal with your team members?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Most probably, you will not be the only tester in the team. There will be more than you. Sometimes, dealing with you team members is frustrating, especially when you are new. They try to ignore you. They want to show themselves smart. Don’t worry. Don’t blame them. This part of the human nature. Try to cope with it. Invite them when you go for coffee (in the coffee room in your office, don’t go outside), try to share your feelings and so on. It is all how you handle your friends. It is part of your daily activities, handle it gently. This is part of the situation I have gone through, my friends have gone through. I am just sharing this with you.</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14. Have you used automation tools?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(Normally, when someone asks this question, we tend to think about automation functional testing tools, like WinRunner, LoadRunner, QTP (Quick Test Pro), Rational Robot, Experian and so on. But the reality is, even a Manual Tester also uses automation tools like bug tracking tools like TestDirector, ClearQuest, PVC Tracker and so on. Therefore, your answer should be Yes)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Yes. I have used TestDirector and ClearQuest as defect tracking tools. (Your answer is based on whether you have used automation tools specially for functional and load testing. If you have NOT used, but read about these tools, then you may be better off saying, “I know about the tools. I was involved in some of the testing using these tools, but would need some brush up in order to work independently.” I am saying this because these tools are difficult to tackle in the interview and have to know in depth. In order to pass the interview on functional automation tools, it may not be easy unless you really know the stuff. But, since there is not much to learn in ClearQuest and TestDirector, you only have to know what different types of fields are there in the defect logging window when writing a defect.)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15. When you log a defect using TestDirector (or ClearQuest) what fields do you see?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When we log a defect, we see Defect ID (it shows later in TestDirector), Summary (where we write short description of the defect), Description (long description of the defect), Detected by (Person who found the defect, (it’s you), Severity (meaning-is the defect critical? High? Medium? Or Low?), Date, Detected in Version, Priority, Project, Status, Assigned to and so on.</w:t>
      </w:r>
    </w:p>
    <w:p w:rsidR="00CF7305" w:rsidRPr="00E11B5F" w:rsidRDefault="00CF7305" w:rsidP="00E11B5F">
      <w:pPr>
        <w:spacing w:after="0" w:line="240" w:lineRule="auto"/>
        <w:rPr>
          <w:rFonts w:asciiTheme="majorHAnsi" w:hAnsiTheme="majorHAnsi"/>
          <w:sz w:val="18"/>
          <w:szCs w:val="18"/>
        </w:rPr>
      </w:pPr>
      <w:hyperlink r:id="rId69" w:history="1">
        <w:r w:rsidRPr="00E11B5F">
          <w:rPr>
            <w:rStyle w:val="Hyperlink"/>
            <w:rFonts w:asciiTheme="majorHAnsi" w:hAnsiTheme="majorHAnsi"/>
            <w:color w:val="7C7D7F"/>
            <w:sz w:val="18"/>
            <w:szCs w:val="18"/>
          </w:rPr>
          <w:t>QA Interview Questions and Answers Part - 3</w:t>
        </w:r>
      </w:hyperlink>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1. Are you better working in a team or working alone?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lastRenderedPageBreak/>
        <w:t>Answer:</w:t>
      </w:r>
      <w:r w:rsidRPr="00E11B5F">
        <w:rPr>
          <w:rFonts w:asciiTheme="majorHAnsi" w:eastAsia="Times New Roman" w:hAnsiTheme="majorHAnsi" w:cs="Times New Roman"/>
          <w:color w:val="000000"/>
          <w:sz w:val="18"/>
          <w:szCs w:val="18"/>
        </w:rPr>
        <w:t> I am a team player. I get along with team members very well. As far as the working is concerned, I can be equally productive in team or working alone.</w:t>
      </w:r>
      <w:r w:rsidRPr="00E11B5F">
        <w:rPr>
          <w:rFonts w:asciiTheme="majorHAnsi" w:eastAsia="Times New Roman" w:hAnsiTheme="majorHAnsi" w:cs="Times New Roman"/>
          <w:color w:val="000000"/>
          <w:sz w:val="18"/>
          <w:szCs w:val="18"/>
        </w:rPr>
        <w:br/>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(Caution: Never say, I like working alone. This could lead you to not getting a job as they are always looking for people who can get along with other people.)</w:t>
      </w:r>
    </w:p>
    <w:p w:rsidR="00CF7305" w:rsidRPr="00E11B5F" w:rsidRDefault="00CF7305"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b/>
          <w:bCs/>
          <w:color w:val="1462B5"/>
          <w:sz w:val="18"/>
          <w:szCs w:val="18"/>
          <w:shd w:val="clear" w:color="auto" w:fill="FFFFFF"/>
        </w:rPr>
        <w:t>2. Do you have any situations in the past where you have some arguments with your team members?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No. I never had that type of situation wherever I have worked.</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(Even if you had one, it’s a good idea to say “No”. This could be a red flag, which might stop you from getting the job)</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3. What do you like about a Manager? And what don’t you like?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3EAD3E"/>
          <w:sz w:val="18"/>
          <w:szCs w:val="18"/>
        </w:rPr>
        <w:t> </w:t>
      </w:r>
      <w:r w:rsidRPr="00E11B5F">
        <w:rPr>
          <w:rFonts w:asciiTheme="majorHAnsi" w:eastAsia="Times New Roman" w:hAnsiTheme="majorHAnsi" w:cs="Times New Roman"/>
          <w:color w:val="000000"/>
          <w:sz w:val="18"/>
          <w:szCs w:val="18"/>
        </w:rPr>
        <w:t>The best thing I like about a Manager is that the Manager should be able to coordinate with the other teams so that we can get the updated documents, for example, updated requirements documents right away. A Manager who can efficiently in distributes the work to the team, without being biased and easily accessible and protective to his team for the right cause. As far as “what I don’t like” is concerned, I don’t like a manager who keeps coming to desk 10 times a day to check my work even if it is just a regular work. Once the responsibility is given, the team member should be trusted and let his work done.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4. Where do you see yourself in another 5 years?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I see myself a QA Lead in another 5 years.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(You can also say “QA Manager”, but since the QA Manager is taking your interview most of the time, they sometimes feel challenged. Therefore, it might be a good idea to limit you to QA Lead)</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5. Why are you in QA?</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I am in QA because I like this job.</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6. Why do you like this job?</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I like this job, because it is process oriented. Meaning that I get an opportunity to work from analyzing the requirement documents to writing test plans, test cases, testing the application, logging defects, retesting, preparing reports and finally testing in production as well. Therefore, I am involved from the very beginning to the end of the software development life cycle (SDLC) process. I like this.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Another reason is I like to find defects. I enjoy logging defects. The more defects I find, the happier I am.</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7. How do you determine what to test in an application?</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First of all we have the test cases (or test scripts) that are written based on the requirement document. This pretty much covers what functionalities to test. Therefore, looking at the test cases tells us what to test in the application.</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8. If you have no documentation about the product, how do you test an application? Describe the process.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Well, this is a situation where I have come across several times. Some of the companies in my previous projects did not have any documents. In this case, I went to the Business Analyst and sometimes to developers to find out how exactly the functionalities work, how to navigate from one page to another page and so on. After getting a clear vision, I write test cases based on the conversation (which is a step by step procedure to test an application) and get ready for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9. What do you do once you find a defect?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 :</w:t>
      </w:r>
      <w:r w:rsidRPr="00E11B5F">
        <w:rPr>
          <w:rFonts w:asciiTheme="majorHAnsi" w:eastAsia="Times New Roman" w:hAnsiTheme="majorHAnsi" w:cs="Times New Roman"/>
          <w:color w:val="000000"/>
          <w:sz w:val="18"/>
          <w:szCs w:val="18"/>
        </w:rPr>
        <w:t> Once you find a defect, this is what we need to do:</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Recreate the Defect: Once you find a defect, we must try to recreate (meaning that we should be able to reproduce it) at least 3 times so that we are sure that it is a defect. Sometimes, once we find it log it without recreating, may put us in a false situation (because sometimes the application does not behave in the same way). Therefore, it is important to recreate the same defect several times.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Attach the Screen Shot (supporting document): Once we confirm that it is a defect, and then it is a good idea to attach supporting documents when we log (write) a defect. For example, screen shot, requirement document etc. For instance, let us say that instead of “Continue” button on a page, there is a typo “Contiinuee”. Now, we will make a screen shot of this page (To make screen shot, press “Print Screen” button on the keyboard, and open a Word document, and Click Edit on the Word document and “Past” it. You will see the screen now) Now, a tester needs to write defects in easy and clear language to make all the developers to understand easily.</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Log the Defect: Now, the next step is, we need to log it. Depending on the company what kind of tools they are using (for example, some companies use TestDirector to log defects, some companies use Rational ClearQuest, some use PVC Tracker and so on). If the company is small and cannot afford these expensive tools, then they may simply use Excel sheet to log defects. We log the defect.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000000"/>
          <w:sz w:val="18"/>
          <w:szCs w:val="18"/>
        </w:rPr>
        <w:t>What are the basic elements you put in a defect?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Basic elements we put in a defect are: SEVERITY, PRIORITY, CREATED BY, VERSION NO, HEADER, DESCRIPTION OF THE DEFECT where we write how to recreate a defect, in what module the defect is found, Status, and so on.</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lastRenderedPageBreak/>
        <w:t>10. What is the biggest bug you have ever found?</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Well, there are many big defects I have found in various projects. For example, in the last project, on a page, there was a button called “More Information”. Once the user clicked that button, the system would open a new window (pop up).</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We could close the new window in 3 ways: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-By clicking X at the top right corner of the page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-By clicking “Close” button on the page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-By pressing combination keys (Alt+F4) on the key board</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Although the combination key (Alt+F4) was not mentioned in the test case, I just wanted to try how the application reacts when Alt+F4 is pressed. Then I pressed Alt+F4. The result was a disaster-the application crashed (broke). The application disappeared from the computer monitor. Since it was the last day of testing for us, it brought chaos in our Managers, Leads and the whole teams. Finally, the developers disabled Alt+F4 as a temporary solution and the application went into production.</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11. How do you make sure that it is quality software?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There is a certain process how the quality of software is guaranteed (ensured). If is defined by the ‘exit criteria’. (What it means is, a QA Manager writes a document called Test Strategy. This Test Strategy defines the ‘exit criteria’.) Exit Criteria gives the measurement, for example, in order to confirm the quality, how many critical defects, high defects, medium defect and low defect are acceptable? These are all defined in the exit criteria. (Normally in practice, for a quality software, there should no critical defects (0 critical), no high defect (0 high), no medium defect (0 medium) and may be 1 low defect)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12. As a QA Tester, can you tell me the situation when you felt the most proud of it?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3EAD3E"/>
          <w:sz w:val="18"/>
          <w:szCs w:val="18"/>
        </w:rPr>
        <w:t> </w:t>
      </w:r>
      <w:r w:rsidRPr="00E11B5F">
        <w:rPr>
          <w:rFonts w:asciiTheme="majorHAnsi" w:eastAsia="Times New Roman" w:hAnsiTheme="majorHAnsi" w:cs="Times New Roman"/>
          <w:color w:val="000000"/>
          <w:sz w:val="18"/>
          <w:szCs w:val="18"/>
        </w:rPr>
        <w:t>When I find the defect that normally others don’t find, then I feel very proud. For example, there were situations where I found bugs that crashed the whole system at the end of testing phase. I tried the scenarios where the scenarios were NOT mentioned in the test cases. For example, we can close the windows by clicking X on the page, with “Close” button and so on. But there is another way that you can close the window, by pressing Alt+F4 on the keyboard. Not many testers test this scenario. I have done this in my last two projects. Both the time, the application crashed which became a big issue. I felt proud.</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13. What made you to choose testing career?</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3EAD3E"/>
          <w:sz w:val="18"/>
          <w:szCs w:val="18"/>
        </w:rPr>
        <w:t> </w:t>
      </w:r>
      <w:r w:rsidRPr="00E11B5F">
        <w:rPr>
          <w:rFonts w:asciiTheme="majorHAnsi" w:eastAsia="Times New Roman" w:hAnsiTheme="majorHAnsi" w:cs="Times New Roman"/>
          <w:color w:val="000000"/>
          <w:sz w:val="18"/>
          <w:szCs w:val="18"/>
        </w:rPr>
        <w:t>I am a very detailed oriented person and I like process-oriented job. The way QA process works is just the kind of work I like. For example, analyzing requirement documents, attending walk-through meetings, writing test plans, writing test cases, executing the test cases (or running the test cases) testing the application, logging defects, retesting them and so on. I think I really like the process and that’s why I chose this career.</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14. When should testing start in a project? Why?</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We should start testing as soon as the following things are ready:</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-Test Data are ready</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-Build (all the developers have coded their code and merged them together)</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-Test Environment (servers, network etc) is set up and ready</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-When the manager asks us to go ahead and start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15. Let us say you have a web application to test. How do you go about testing it? What is the process?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First of all, I will look at the requirement documents (or design document in some companies). The requirement document will tell us what the functionalities in the application (software) are. Once I analyze the requirement documents (one module=one requirement document). After that, I will write test plans for each module (one module =one test plan). Then after the test plan is complete, I will write test cases (One module can have hundreds, even thousands test cases). Once the test cases are ready and the application is ready (or once the build is ready), then I will start testing. Before I start testing, however, I will make sure the test environments, test data and defect logging tools are in place. This is how I will go about testing an application.</w:t>
      </w:r>
    </w:p>
    <w:p w:rsidR="00CF7305" w:rsidRPr="00E11B5F" w:rsidRDefault="00CF7305" w:rsidP="00E11B5F">
      <w:pPr>
        <w:spacing w:after="0" w:line="240" w:lineRule="auto"/>
        <w:rPr>
          <w:rFonts w:asciiTheme="majorHAnsi" w:hAnsiTheme="majorHAnsi"/>
          <w:sz w:val="18"/>
          <w:szCs w:val="18"/>
        </w:rPr>
      </w:pPr>
      <w:hyperlink r:id="rId70" w:history="1">
        <w:r w:rsidRPr="00E11B5F">
          <w:rPr>
            <w:rStyle w:val="Hyperlink"/>
            <w:rFonts w:asciiTheme="majorHAnsi" w:hAnsiTheme="majorHAnsi"/>
            <w:color w:val="373B41"/>
            <w:sz w:val="18"/>
            <w:szCs w:val="18"/>
          </w:rPr>
          <w:t>QA Interview Questions and Answers Part - 4</w:t>
        </w:r>
      </w:hyperlink>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1. What is a “bug?”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 :</w:t>
      </w:r>
      <w:r w:rsidRPr="00E11B5F">
        <w:rPr>
          <w:rFonts w:asciiTheme="majorHAnsi" w:eastAsia="Times New Roman" w:hAnsiTheme="majorHAnsi" w:cs="Times New Roman"/>
          <w:color w:val="000000"/>
          <w:sz w:val="18"/>
          <w:szCs w:val="18"/>
        </w:rPr>
        <w:t> A bug is a bug is an error, flaw, mistake, failure, or fault in a computer code (program) that prevents it from behaving as intended (e.g., producing an incorrect result). (You can also add this: When the expected results (accordingly to the requirement documents) don’t match with the actual results (while testing), then it is considered a bug)</w:t>
      </w:r>
      <w:r w:rsidRPr="00E11B5F">
        <w:rPr>
          <w:rFonts w:asciiTheme="majorHAnsi" w:eastAsia="Times New Roman" w:hAnsiTheme="majorHAnsi" w:cs="Times New Roman"/>
          <w:color w:val="000000"/>
          <w:sz w:val="18"/>
          <w:szCs w:val="18"/>
        </w:rPr>
        <w:br/>
      </w:r>
    </w:p>
    <w:p w:rsidR="00CF7305" w:rsidRPr="00E11B5F" w:rsidRDefault="00CF7305"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b/>
          <w:bCs/>
          <w:color w:val="1462B5"/>
          <w:sz w:val="18"/>
          <w:szCs w:val="18"/>
          <w:shd w:val="clear" w:color="auto" w:fill="FFFFFF"/>
        </w:rPr>
        <w:t>2. How would you ensure that you have covered 100%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3EAD3E"/>
          <w:sz w:val="18"/>
          <w:szCs w:val="18"/>
        </w:rPr>
        <w:t> </w:t>
      </w:r>
      <w:r w:rsidRPr="00E11B5F">
        <w:rPr>
          <w:rFonts w:asciiTheme="majorHAnsi" w:eastAsia="Times New Roman" w:hAnsiTheme="majorHAnsi" w:cs="Times New Roman"/>
          <w:color w:val="000000"/>
          <w:sz w:val="18"/>
          <w:szCs w:val="18"/>
        </w:rPr>
        <w:t xml:space="preserve">The testing coverage is defined by exit criteria (There is exit criteria and entry criteria in the Test Strategy). For example, if the exit criteria says “The software will be acceptable to the client only if there are no critical defects, no high defects, no medium defects and only two low defects”, then all the critical, high, medium should be zero. Only 2 low defects are </w:t>
      </w:r>
      <w:r w:rsidRPr="00E11B5F">
        <w:rPr>
          <w:rFonts w:asciiTheme="majorHAnsi" w:eastAsia="Times New Roman" w:hAnsiTheme="majorHAnsi" w:cs="Times New Roman"/>
          <w:color w:val="000000"/>
          <w:sz w:val="18"/>
          <w:szCs w:val="18"/>
        </w:rPr>
        <w:lastRenderedPageBreak/>
        <w:t>acceptable. Thus, 100% coverage is measured by the exit criteria. Also, 100% test cases must be executed in order to cover 100% of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3. What problems did you face in the past? How did you solve it?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(You will be OK if you just give one of the problems below, not all of them)</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I had many problems while testing applications in the past.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As far as I remember one of them (then describe one of them from below), this was the scenario:</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(i) It was a web-based application. I was working on a module called “Transaction Summary”. There was “Submit” button on that page. After entering data in the all the fields, for example, First Name, Last Name, Social Security Number, Date of Birth and so on, I clicked the Submit button. Once I clicked Submit button, an error page displayed, “Page cannot be found…”. Since it was a critical defect, I immediately informed the Test Lead. There was a chaos in the room. All the developers, Database Administrators and Testers gathered in my cube (room). Nobody could tell exactly what was wrong with it. Finally, one smart guy checked into the database and found out that one of the files in the database was closed. The status of all the files should be in the open status. Once the status of the closed file was put in the “open” status, the application worked fine.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(ii) One of the problems was in the Login window (page). When the user enters and Login Name and Password, then Password should be encrypted. One of the Test Cases was that I needed to open database and see whether the password is encrypted or not. I found out it was not encrypted. I reported it as a bug (defect) and it was fixed in the next release (build).</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(iii) Defects I have found in a project was a defect to close a window (pop up).</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For example, in the last project, on a page, there was a button called “More Information”. Once the user clicked that button, the system would open a new window (pop up).We could close the new window in 3 ways: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-By clicking X at the top right corner of the page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-By clicking “Close” button on the page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-By pressing combination keys (Alt+F4) on the key board</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Although the combination key (Alt+F4) was not mentioned in the test case, I just wanted to try how the application reacts when Alt+F4 is pressed. Then I pressed Alt+F4. The result was a disaster-the application crashed (broke). The application disappeared from the computer monitor. Since it was the last day of testing for us, it brought chaos in our Managers, Leads and the whole teams. Finally, the developers disabled Alt+F4 as a temporary solution and the application went into production.</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(iv) Another problem was that a user would search for branch location information of a bank. The user logs in by using User Name and Password. After the log in, on the “Search Location” page, the user enters and zip code of the location he wants to find, then clicks Find button. After that the system (application) gives a number of branch locations. The user now clicks “Request Information” for one of the branches. As soon as the user clicks “Request Information” button, the application breaks (displays “Page cannot be found” error). I logged this defect as a critical defect. When the developers and database administrator looked into it, then they found out that in one of the tables, the data was not recorded. In all the tables (UserProfile table, ClientID table and SessionID table), the data should be populated with the information entered by the user. For some reason, in one of the tables, it was blank (null). Once they wrote a small code to populate data (enter data) to the table, the application started working.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(v) In my previous project, when the customer wants to upload a document, for example, a copy of a monthly statement (in Word format), on the website, the system should automatically change the Word document into .pdf format. Once the document was uploaded, I saw that the fields in the .pdf document were interchanged (misplaced). For example, the First Name displayed in the Last Name section. Date of Birth displayed in the Social Security Number field and so on. We found out that the problem was a mapping problem (remember this word). Once the mapping was correct, I tested in the new build. It was fixed.</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(vi)  The most common problem that I have faced in my previous projects are the Java script errors, data connectivity, error, HTTP 500 error (This error occurs when server is down), HTTP 400 error (when file is not found) and so on.</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(vii)  “Father” pop up displayed when Print/Print Preview button clicked. (This was coded by the developer to mark this coding portion  (for his/her own purpose as a mark to indicate where he/she made changes, however, forgot to remove it).  Once the developer fixed it, it still displayed the same thing (because it was in the servers memory and could not go).  Now, I had to reset memory of the server from my machine.  Therefore, what I did is, I went to the website I was testing (for example, http://mysite.app.org/My_profile) and added reset.aspx at the end of the URL (Now the URL becomes http://mysite.app.org/My_profile/reset.aspx and hit enter. It took me to the server memory and I selected section and submitted the query and it was cleared.  Retested again and it is now OK.</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(viii)  I was testing a web application.  On one page, I clicked Save &amp; Continue button twice (my mistake).  Once this button is clicked twice, the system displayed an error message, “Could not save the answers, please contact technical support”. (When clicked only once, the button works fine.).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lastRenderedPageBreak/>
        <w:t>Solution:  Once the user clicks the button once, the button was disabled later so that the user cannot click twice.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(ix)  I was testing a web-based application.  Once all the fields are entered on the one of the pages, we had Print Preview button.  If the user clicks this button, we were supposed see the same information in a new window in PDF format. While looking at the data in PDF file, there were some fields missing, for example, Date of Birth was missing in the PDF file.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4. Tell me about the worst boss you’ve ever had. (Here, you should be careful not to say any negative words about the past boss. This will give a reflection that you cannot work with different nature of people. You should be able to show them that you can cope with any king of boss. Therefore, just take an idea below how the answer should be.)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I can hardly think of any Manager that was really bad. But when I compare, then I remember of a Test Lead who was just made a lead from the developers team. She used to feel that she has been very proud of her position and used to boss around. Sometimes, she used to call home and check where I was and what I was doing. Or have I completed my job before leaving and so on. I think, whatever she did, was in the benefit of the company and myself in the long run which would give me more confidence in future.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5. What do you like about QA?</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The best thing I like about QA is, I like the job which is more process oriented. For example, we have to work right from reading the requirement documents, providing feedback to the Business Analysts as necessary, writing test plans, test cases, execute the test cases, interaction with different developers, attend walk-through meeting and so on. I am a very detailed oriented person. When I test applications, I try to get into the depth of functionality so that I don’t miss out anything. Finally, I love logging defects.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6. What are all the basic elements in a defect report?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The basic elements in a defect report are: Defect ID, Header, Description, Defect Reported by, Date, Status, Version, Assigned to, Approved by, Module where the defect was found and so on.</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7. What is the difference between verification and validation?</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 :</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Verification: Verification is a process to ensure that the software that is made, matches the original design. In other words, it checks whether the software is made according to the criteria and specification described in the requirement document. It is to check whether you built the product right as per design. It is a low level checking. (It is done in walk-through meetings generally). It checked whether it is made accordingly to the design..</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Validation: Validation is a process to check whether the product design fits the client’s need. It checks whether you built the right thing. It checks whether it is designed properly.</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8. How do you know it is sufficient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3EAD3E"/>
          <w:sz w:val="18"/>
          <w:szCs w:val="18"/>
        </w:rPr>
        <w:t> </w:t>
      </w:r>
      <w:r w:rsidRPr="00E11B5F">
        <w:rPr>
          <w:rFonts w:asciiTheme="majorHAnsi" w:eastAsia="Times New Roman" w:hAnsiTheme="majorHAnsi" w:cs="Times New Roman"/>
          <w:color w:val="000000"/>
          <w:sz w:val="18"/>
          <w:szCs w:val="18"/>
        </w:rPr>
        <w:t>Every company has entry and exit criteria. When we test applications, we refer to exit criteria. When we are about to finish testing, then the QA Team (QA Manager) refers to the exit criteria (exit criteria tells the level of defect that you can be comfortable with before it goes to production. For example, there should be ZERO critical defect, ZERO high level defect, ZERO medium defect, 1 Low level defect, all the test cases must be 100% executed etc). Once the exit criteria meet the requirements, then the software is considered to be sufficiently tested.</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Every company has entry and exit criteria. When we test applications, we refer to exit criteria. When we are about to finish testing, then the QA Team (QA Manager) refers to the exit criteria (exit criteria tells the level of defect that you can be comfortable with before it goes to production. For example, there should be ZERO critical defect, ZERO high level defect, ZERO medium defect, 1 Low level defect, all the test cases must be 100% executed etc). Once the exit criteria meet the requirements, then the software is considered to be sufficiently tested.</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9. How to derive test scenarios and use cases? What are the contents and format?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Test scenarios are derived from requirement documents. We follow each and every functionality (called business rules) mentioned in the requirement document. One functionality can have multiple business rules. For example, let us say in there is one requirement called “Login”. This “Login” may have various scenarios. For example, one scenario is, enter the right User ID and wrong password. The system should display an error message. Another scenario would be to enter wrong User ID and right Password. The system should display an error message. The third scenario could be to enter the right User Name and right Password. The system should allow the user to get into the system. This is how the test cases are derived from the requirement documents or from the Use Cases.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10. What are the types of test cases that you write?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We write test cases for smoke testing, integration testing, functional testing, regression testing, load testing, stress testing, system testing and so on.</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11. How to write Integration test cases?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lastRenderedPageBreak/>
        <w:t>Answer:</w:t>
      </w:r>
      <w:r w:rsidRPr="00E11B5F">
        <w:rPr>
          <w:rFonts w:asciiTheme="majorHAnsi" w:eastAsia="Times New Roman" w:hAnsiTheme="majorHAnsi" w:cs="Times New Roman"/>
          <w:color w:val="000000"/>
          <w:sz w:val="18"/>
          <w:szCs w:val="18"/>
        </w:rPr>
        <w:t> I have never written separate Test Cases Integration Testing. Since Integration Testing is a test to check whether the all the modules are integrated together or not (meaning that when the developers compile all their module and make a build, all modules should be working when they are combined together and those modules when combined, should work as expected). If they are not integrated (combined) in a nice way, then the application breaks. Basically, when we do the functional testing, the integration testing is automatically done. This is my experience.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12. How to write Regression test cases? What are the criteria?</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Regression test cases are also based on the requirement documents. They are written more into detail and with every release (build), the testers need to do regression testing. The criteria for regression testing are; there should be no major defects while we do our smoke test and functional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13. Is there a format for a test case? Do you follow any methodology for numbering test cases?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Yes. It depends upon the company how the company has followed the numbering of test cases. However, normally, it is just a simple numbering in most of the time But some companies may also relate this numbering to the requirement number. For example, if the requirement for Login is “REQ-LOG-001”, then we can number the test cases like REQ-LOG-001-001 and so on.</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14. What is Test Harness?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000000"/>
          <w:sz w:val="18"/>
          <w:szCs w:val="18"/>
        </w:rPr>
        <w:t> (Definition from www.wikipedia.org) “In software testing, a test harness or automated test framework is a collection of software and test data configured to test a program unit by running it under varying conditions and monitor its behavior and outputs. It has two main parts: the test execution engine and the test script repository.”</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5"/>
          <w:sz w:val="18"/>
          <w:szCs w:val="18"/>
        </w:rPr>
        <w:t>15. How to write User Acceptance Test plan &amp; test cases?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3EAD3E"/>
          <w:sz w:val="18"/>
          <w:szCs w:val="18"/>
        </w:rPr>
        <w:t>Answer:</w:t>
      </w:r>
      <w:r w:rsidRPr="00E11B5F">
        <w:rPr>
          <w:rFonts w:asciiTheme="majorHAnsi" w:eastAsia="Times New Roman" w:hAnsiTheme="majorHAnsi" w:cs="Times New Roman"/>
          <w:color w:val="3EAD3E"/>
          <w:sz w:val="18"/>
          <w:szCs w:val="18"/>
        </w:rPr>
        <w:t> </w:t>
      </w:r>
      <w:r w:rsidRPr="00E11B5F">
        <w:rPr>
          <w:rFonts w:asciiTheme="majorHAnsi" w:eastAsia="Times New Roman" w:hAnsiTheme="majorHAnsi" w:cs="Times New Roman"/>
          <w:color w:val="000000"/>
          <w:sz w:val="18"/>
          <w:szCs w:val="18"/>
        </w:rPr>
        <w:t>The way of writing Test Plan and Test Cases is the same in all the test phases. However, specifically for User Acceptance Testing, the testers use data nearly real data (meaning that the data is very much similar to the production data or real data).</w:t>
      </w:r>
    </w:p>
    <w:p w:rsidR="00CF7305" w:rsidRPr="00E11B5F" w:rsidRDefault="00CF7305" w:rsidP="00E11B5F">
      <w:pPr>
        <w:spacing w:after="0" w:line="240" w:lineRule="auto"/>
        <w:rPr>
          <w:rFonts w:asciiTheme="majorHAnsi" w:hAnsiTheme="majorHAnsi"/>
          <w:sz w:val="18"/>
          <w:szCs w:val="18"/>
        </w:rPr>
      </w:pPr>
      <w:hyperlink r:id="rId71" w:history="1">
        <w:r w:rsidRPr="00E11B5F">
          <w:rPr>
            <w:rStyle w:val="Hyperlink"/>
            <w:rFonts w:asciiTheme="majorHAnsi" w:hAnsiTheme="majorHAnsi"/>
            <w:color w:val="7C7D7F"/>
            <w:sz w:val="18"/>
            <w:szCs w:val="18"/>
          </w:rPr>
          <w:t>QA Interview Questions and Answers Part - 5</w:t>
        </w:r>
      </w:hyperlink>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1462B9"/>
          <w:sz w:val="18"/>
          <w:szCs w:val="18"/>
        </w:rPr>
        <w:t>1. What are the different matrices that you follow?</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68AD3E"/>
          <w:sz w:val="18"/>
          <w:szCs w:val="18"/>
        </w:rPr>
        <w:t>Answer:</w:t>
      </w:r>
      <w:r w:rsidRPr="00E11B5F">
        <w:rPr>
          <w:rFonts w:asciiTheme="majorHAnsi" w:eastAsia="Times New Roman" w:hAnsiTheme="majorHAnsi" w:cs="Arial"/>
          <w:color w:val="000000"/>
          <w:sz w:val="18"/>
          <w:szCs w:val="18"/>
        </w:rPr>
        <w:t> There are various reports we normally prepare in QA:</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Test summary Report – It is a report that has list of the total test cases, list of executed test cases, remaining test case to be executed, executed date, pass/fail</w:t>
      </w:r>
      <w:r w:rsidRPr="00E11B5F">
        <w:rPr>
          <w:rFonts w:asciiTheme="majorHAnsi" w:eastAsia="Times New Roman" w:hAnsiTheme="majorHAnsi" w:cs="Arial"/>
          <w:color w:val="000000"/>
          <w:sz w:val="18"/>
          <w:szCs w:val="18"/>
        </w:rPr>
        <w:br/>
      </w:r>
    </w:p>
    <w:p w:rsidR="00CF7305" w:rsidRPr="00E11B5F" w:rsidRDefault="00CF7305"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000000"/>
          <w:sz w:val="18"/>
          <w:szCs w:val="18"/>
          <w:shd w:val="clear" w:color="auto" w:fill="FFFFFF"/>
        </w:rPr>
        <w:t>Defect Report – In this report we normally prepare a list of defect in spreadsheet e.g. defect # CQ12345 [ if you log a defect in the application called Rational ClearQuest]</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Traceability Matrix [also called RTM (Requirement Traceability Matrix)] Report – the document which shows the relationship between the functionalities or the business rules and the test cases. So, with the help of Traceability Matrix we make sure that we includes all the functionalities in our test cases according to the requirement document.</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1462B9"/>
          <w:sz w:val="18"/>
          <w:szCs w:val="18"/>
        </w:rPr>
        <w:t>2. Explain Bug Life Cycle.</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68AD3E"/>
          <w:sz w:val="18"/>
          <w:szCs w:val="18"/>
        </w:rPr>
        <w:t>Answer:</w:t>
      </w:r>
      <w:r w:rsidRPr="00E11B5F">
        <w:rPr>
          <w:rFonts w:asciiTheme="majorHAnsi" w:eastAsia="Times New Roman" w:hAnsiTheme="majorHAnsi" w:cs="Arial"/>
          <w:color w:val="000000"/>
          <w:sz w:val="18"/>
          <w:szCs w:val="18"/>
        </w:rPr>
        <w:t> I would describe this as below:</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A Tester finds a defect and logs it. (But before you log it, you must try to recreate it for 3 or 4 times so that you are 100% sure that it is a bug)</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The defect is now approved or disapproved by the Test Lead.</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(If it is disapproved, then the test lead will come to you ask for more details and you have explain to him why it is a bug)</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After the Test Lead approves the bug, it is now assigned to a development Team Lead (or Development Manager). He/she now assigns that bug to the concerned developer. The developer now looks into the bug and fixes it. Once the fix is ready, there will be another build ready to test. The tester now tests the defect. It the defect is fixed, then the tester closes the defect, if not then the test will reopen it and same cycle starts.</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1462B9"/>
          <w:sz w:val="18"/>
          <w:szCs w:val="18"/>
        </w:rPr>
        <w:t>3. What will you do if developer does not accept the bug?</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68AD3E"/>
          <w:sz w:val="18"/>
          <w:szCs w:val="18"/>
        </w:rPr>
        <w:t>Answer:</w:t>
      </w:r>
      <w:r w:rsidRPr="00E11B5F">
        <w:rPr>
          <w:rFonts w:asciiTheme="majorHAnsi" w:eastAsia="Times New Roman" w:hAnsiTheme="majorHAnsi" w:cs="Arial"/>
          <w:color w:val="000000"/>
          <w:sz w:val="18"/>
          <w:szCs w:val="18"/>
        </w:rPr>
        <w:t> If the developer does not accept the defect, then he will reject it. Once it is rejected, then it comes back to the tester. Now, the tester will ask for clarification with the developer why the defect is rejected. Since everything is based on the requirement documents, both tester and developer will have to look at the requirement document, validate it and then reopen it if necessary or close.</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1462B9"/>
          <w:sz w:val="18"/>
          <w:szCs w:val="18"/>
        </w:rPr>
        <w:t>4. What are the different tests that can be done for Client Server Application and Web-based Application. Give details.</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68AD3E"/>
          <w:sz w:val="18"/>
          <w:szCs w:val="18"/>
        </w:rPr>
        <w:t>Answer:</w:t>
      </w:r>
      <w:r w:rsidRPr="00E11B5F">
        <w:rPr>
          <w:rFonts w:asciiTheme="majorHAnsi" w:eastAsia="Times New Roman" w:hAnsiTheme="majorHAnsi" w:cs="Arial"/>
          <w:color w:val="000000"/>
          <w:sz w:val="18"/>
          <w:szCs w:val="18"/>
        </w:rPr>
        <w:t> For both client server and web based applications, the testing is the same except one thing: We test web based applications in different browsers, for example, Internet Explorer (will test in different versions like IE 5.0, IE 6.0, IE 7.0), Firefox, Safari (for Mac) and so on where as for client server, we don’t need to test in the browsers.</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1462B9"/>
          <w:sz w:val="18"/>
          <w:szCs w:val="18"/>
        </w:rPr>
        <w:t>5. What is an inspection?</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68AD3E"/>
          <w:sz w:val="18"/>
          <w:szCs w:val="18"/>
        </w:rPr>
        <w:lastRenderedPageBreak/>
        <w:t>Answer:</w:t>
      </w:r>
      <w:r w:rsidRPr="00E11B5F">
        <w:rPr>
          <w:rFonts w:asciiTheme="majorHAnsi" w:eastAsia="Times New Roman" w:hAnsiTheme="majorHAnsi" w:cs="Arial"/>
          <w:color w:val="000000"/>
          <w:sz w:val="18"/>
          <w:szCs w:val="18"/>
        </w:rPr>
        <w:t> An inspection is a formal meeting, more formalized than a walkthrough and typically consists of 3-10 people including a moderator, reader (the author of whatever is being reviewed) and a recorder (to make notes in the document). The subject of the inspection is typically a document, such as a requirements document or a test plan. The purpose of an inspection is to find problems and see what is missing, not to fix anything. The result of the meeting should be documented in a written report. Attendees should prepare for this type of meeting by reading through the document, before the meeting starts; most problems are found during this preparation. Preparation for inspections is difficult, but is one of the most cost-effective methods of ensuring quality, since bug prevention is more cost effective than bug detection.</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1462B9"/>
          <w:sz w:val="18"/>
          <w:szCs w:val="18"/>
        </w:rPr>
        <w:t>6. Give me five common problems that occur during software development.</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68AD3E"/>
          <w:sz w:val="18"/>
          <w:szCs w:val="18"/>
        </w:rPr>
        <w:t>Answer:</w:t>
      </w:r>
      <w:r w:rsidRPr="00E11B5F">
        <w:rPr>
          <w:rFonts w:asciiTheme="majorHAnsi" w:eastAsia="Times New Roman" w:hAnsiTheme="majorHAnsi" w:cs="Arial"/>
          <w:color w:val="000000"/>
          <w:sz w:val="18"/>
          <w:szCs w:val="18"/>
        </w:rPr>
        <w:t> Poorly written requirements, unrealistic schedules, inadequate testing, adding new features after development is underway and poor communication. Requirements are poorly written when requirements are unclear, incomplete, too general, or not testable; therefore there will be problems. The schedule is unrealistic if too much work is crammed in too little time.</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Software testing is inadequate if none knows whether or not the software is any good until customers complain or the system crashes. It’s extremely common that new features are added after development is underway.</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Miscommunication either means the developers don’t know what is needed, or customers have unrealistic expectations and therefore problems are guaranteed</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1462B9"/>
          <w:sz w:val="18"/>
          <w:szCs w:val="18"/>
        </w:rPr>
        <w:t>7. What is the role of documentation in QA?</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68AD3E"/>
          <w:sz w:val="18"/>
          <w:szCs w:val="18"/>
        </w:rPr>
        <w:t>Answer:</w:t>
      </w:r>
      <w:r w:rsidRPr="00E11B5F">
        <w:rPr>
          <w:rFonts w:asciiTheme="majorHAnsi" w:eastAsia="Times New Roman" w:hAnsiTheme="majorHAnsi" w:cs="Arial"/>
          <w:color w:val="000000"/>
          <w:sz w:val="18"/>
          <w:szCs w:val="18"/>
        </w:rPr>
        <w:t> Documentation plays a critical role in QA. QA practices should be documented, so that they are repeatable. Specifications, designs, business rules, inspection reports, configurations, code changes, test plans, test cases, bug reports, user manuals should all be documented. Ideally, there should be a system for easily finding and obtaining of documents and determining what document will have a particular piece of information. Use documentation change management, if possible.</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1462B9"/>
          <w:sz w:val="18"/>
          <w:szCs w:val="18"/>
        </w:rPr>
        <w:t>8. What if the software is so buggy it can’t be tested at all?</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68AD3E"/>
          <w:sz w:val="18"/>
          <w:szCs w:val="18"/>
        </w:rPr>
        <w:t>Answer:</w:t>
      </w:r>
      <w:r w:rsidRPr="00E11B5F">
        <w:rPr>
          <w:rFonts w:asciiTheme="majorHAnsi" w:eastAsia="Times New Roman" w:hAnsiTheme="majorHAnsi" w:cs="Arial"/>
          <w:color w:val="000000"/>
          <w:sz w:val="18"/>
          <w:szCs w:val="18"/>
        </w:rPr>
        <w:t> In this situation the best bet is to have test engineers go through the process of reporting whatever bugs or problems initially show up, with the focus being on critical bugs. Since this type of problem can severely affect schedules and indicates deeper problems in the software development process, such as insufficient unit testing, insufficient integration testing, poor design, improper build or release procedures, managers should be notified and provided with some documentation as evidence of the problem.</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1462B9"/>
          <w:sz w:val="18"/>
          <w:szCs w:val="18"/>
        </w:rPr>
        <w:t>9. How do you know when to stop testing?</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68AD3E"/>
          <w:sz w:val="18"/>
          <w:szCs w:val="18"/>
        </w:rPr>
        <w:t>Answer:</w:t>
      </w:r>
      <w:r w:rsidRPr="00E11B5F">
        <w:rPr>
          <w:rFonts w:asciiTheme="majorHAnsi" w:eastAsia="Times New Roman" w:hAnsiTheme="majorHAnsi" w:cs="Arial"/>
          <w:color w:val="000000"/>
          <w:sz w:val="18"/>
          <w:szCs w:val="18"/>
        </w:rPr>
        <w:t> This can be difficult to determine. Many modern software applications are so complex and run in such an interdependent environment, that complete testing can never be done. Common factors in deciding when to stop are…</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Deadlines, e.g. release deadlines, testing deadlines;</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Test cases completed with certain percentage passed;</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Test budget has been depleted;</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Coverage of code, functionality, or requirements reaches a specified point;</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Bug rate falls below a certain level; or</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Beta or alpha testing period ends.</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1462B9"/>
          <w:sz w:val="18"/>
          <w:szCs w:val="18"/>
        </w:rPr>
        <w:t>10. What if there isn’t enough time for thorough testing?</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68AD3E"/>
          <w:sz w:val="18"/>
          <w:szCs w:val="18"/>
        </w:rPr>
        <w:t>Answer:</w:t>
      </w:r>
      <w:r w:rsidRPr="00E11B5F">
        <w:rPr>
          <w:rFonts w:asciiTheme="majorHAnsi" w:eastAsia="Times New Roman" w:hAnsiTheme="majorHAnsi" w:cs="Arial"/>
          <w:color w:val="000000"/>
          <w:sz w:val="18"/>
          <w:szCs w:val="18"/>
        </w:rPr>
        <w:t> Since it’s rarely possible to test every possible aspect of an application, every possible combination of events, every dependency, or everything that could go wrong, risk analysis is appropriate to most software development projects. Use risk analysis to determine where testing should be focused. This requires judgment skills, common sense and experience. The checklist should include answers to the following questions:</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Which functionality is most important to the project’s intended purpose?</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Which functionality is most visible to the user?</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Which functionality has the largest safety impact?</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Which functionality has the largest financial impact on users?</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Which aspects of the application are most important to the customer?</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Which aspects of the application can be tested early in the development cycle?</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Which parts of the code are most complex and thus most subject to errors?</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Which parts of the application were developed in rush or panic mode?</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Which aspects of similar/related previous projects caused problems?</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Which aspects of similar/related previous projects had large maintenance expenses?</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Which parts of the requirements and design are unclear or poorly thought out?</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What do the developers think are the highest-risk aspects of the application?</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lastRenderedPageBreak/>
        <w:t>What kinds of problems would cause the worst publicity?</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What kinds of problems would cause the most customer service complaints?</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What kinds of tests could easily cover multiple functionalities?</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Which tests will have the best high-risk-coverage to time-required ratio?</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1462B9"/>
          <w:sz w:val="18"/>
          <w:szCs w:val="18"/>
        </w:rPr>
        <w:t>11. What can be done if requirements are changing continuously?</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68AD3E"/>
          <w:sz w:val="18"/>
          <w:szCs w:val="18"/>
        </w:rPr>
        <w:t>Answer:</w:t>
      </w:r>
      <w:r w:rsidRPr="00E11B5F">
        <w:rPr>
          <w:rFonts w:asciiTheme="majorHAnsi" w:eastAsia="Times New Roman" w:hAnsiTheme="majorHAnsi" w:cs="Arial"/>
          <w:color w:val="000000"/>
          <w:sz w:val="18"/>
          <w:szCs w:val="18"/>
        </w:rPr>
        <w:t> Work with management early on to understand how requirements might change, so that alternate test plans and strategies can be worked out in advance. It is helpful if the application’s initial design allows for some adaptability, so that later changes do not require redoing the application from scratch. Additionally, try to… • Ensure the code is well commented and well documented; this makes changes easier for the developers.</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Use rapid prototyping whenever possible; this will help customers feel sure of their requirements and minimize changes.</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In the project’s initial schedule, allow for some extra time to commensurate with probable changes.</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Move new requirements to a ‘Phase 2′ version of an application and use the original requirements for the ‘Phase 1′ version.</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Negotiate to allow only easily implemented new requirements into the project; move more difficult, new requirements into future versions of the application.</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Ensure customers and management understand scheduling impacts, inherent risks and costs of significant requirements changes. Then let management or the customers decide if the changes are warranted; after all, that’s their job.</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Balance the effort put into setting up automated testing with the expected effort required to redo them to deal with changes.</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Design some flexibility into automated test scripts;</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Focus initial automated testing on application aspects that are most likely to remain unchanged;</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Devote appropriate effort to risk analysis of changes, in order to minimize regression-testing needs;</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Design some flexibility into test cases; this is not easily done; the best bet is to minimize the detail in the test cases, or set up only higher-level generic-type test plans;</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Focus less on detailed test plans and test cases and more on ad-hoc testing with an understanding of the added risk this entails.</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1462B9"/>
          <w:sz w:val="18"/>
          <w:szCs w:val="18"/>
        </w:rPr>
        <w:t>12. What if the application has functionality that wasn’t in the requirements?</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68AD3E"/>
          <w:sz w:val="18"/>
          <w:szCs w:val="18"/>
        </w:rPr>
        <w:t>Answer:</w:t>
      </w:r>
      <w:r w:rsidRPr="00E11B5F">
        <w:rPr>
          <w:rFonts w:asciiTheme="majorHAnsi" w:eastAsia="Times New Roman" w:hAnsiTheme="majorHAnsi" w:cs="Arial"/>
          <w:color w:val="68AD3E"/>
          <w:sz w:val="18"/>
          <w:szCs w:val="18"/>
        </w:rPr>
        <w:t> </w:t>
      </w:r>
      <w:r w:rsidRPr="00E11B5F">
        <w:rPr>
          <w:rFonts w:asciiTheme="majorHAnsi" w:eastAsia="Times New Roman" w:hAnsiTheme="majorHAnsi" w:cs="Arial"/>
          <w:color w:val="000000"/>
          <w:sz w:val="18"/>
          <w:szCs w:val="18"/>
        </w:rPr>
        <w:t>It may take serious effort to determine if an application has significant unexpected or hidden functionality, which it would indicate deeper problems in the software development process. If the functionality isn’t necessary to the purpose of the application, it should be removed, as it may have unknown impacts or dependencies that were not taken into account by the designer or the customer.</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t>If not removed, design information will be needed to determine added testing needs or regression testing needs. Management should be made aware of any significant added risks as a result of the unexpected functionality. If the functionality only affects areas, such as minor improvements in the user interface, it may not be a significant risk.</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1462B9"/>
          <w:sz w:val="18"/>
          <w:szCs w:val="18"/>
        </w:rPr>
        <w:t>13. How can software QA processes be implemented without stifling productivity?</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68AD3E"/>
          <w:sz w:val="18"/>
          <w:szCs w:val="18"/>
        </w:rPr>
        <w:t>Answer:</w:t>
      </w:r>
      <w:r w:rsidRPr="00E11B5F">
        <w:rPr>
          <w:rFonts w:asciiTheme="majorHAnsi" w:eastAsia="Times New Roman" w:hAnsiTheme="majorHAnsi" w:cs="Arial"/>
          <w:color w:val="000000"/>
          <w:sz w:val="18"/>
          <w:szCs w:val="18"/>
        </w:rPr>
        <w:t> Implement QA processes slowly over time. Use consensus to reach agreement on processes and adjust and experiment as an organization grows and matures. Productivity will be improved instead of stifled. Problem prevention will lessen the need for problem detection. Panics and burnout will decrease and there will be improved focus and less wasted effort. At the same time, attempts should be made to keep processes simple and efficient, minimize paperwork, promote computer-based processes and automated tracking and reporting, minimize time required in meetings and promote training as part of the QA process. However, no one, especially talented technical types, like bureaucracy and in the short run things may slow down a bit. A typical scenario would be that more days of planning and development will be needed, but less time will be required for late-night bug fixing and calming of irate customers.</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1462B9"/>
          <w:sz w:val="18"/>
          <w:szCs w:val="18"/>
        </w:rPr>
        <w:t>14. What is parallel/audit testing?</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68AD3E"/>
          <w:sz w:val="18"/>
          <w:szCs w:val="18"/>
        </w:rPr>
        <w:t>Answer:</w:t>
      </w:r>
      <w:r w:rsidRPr="00E11B5F">
        <w:rPr>
          <w:rFonts w:asciiTheme="majorHAnsi" w:eastAsia="Times New Roman" w:hAnsiTheme="majorHAnsi" w:cs="Arial"/>
          <w:color w:val="000000"/>
          <w:sz w:val="18"/>
          <w:szCs w:val="18"/>
        </w:rPr>
        <w:t> Parallel/audit testing is testing where the user reconciles the output of the new system to the output of the current system to verify the new system performs the operations correctly. Let us say, for example, the currently software is in the mainframe system which calculates the interest rate. The company wants to change this mainframe system to web-based application. While testing the new web based application, we need to verify that the web-based application calculates the same interest rate. This is parallel testing.</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1462B9"/>
          <w:sz w:val="18"/>
          <w:szCs w:val="18"/>
        </w:rPr>
        <w:t>15. What is system testing?</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b/>
          <w:bCs/>
          <w:color w:val="68AD3E"/>
          <w:sz w:val="18"/>
          <w:szCs w:val="18"/>
        </w:rPr>
        <w:t>Answer:</w:t>
      </w:r>
      <w:r w:rsidRPr="00E11B5F">
        <w:rPr>
          <w:rFonts w:asciiTheme="majorHAnsi" w:eastAsia="Times New Roman" w:hAnsiTheme="majorHAnsi" w:cs="Arial"/>
          <w:color w:val="000000"/>
          <w:sz w:val="18"/>
          <w:szCs w:val="18"/>
        </w:rPr>
        <w:t> System testing is black box testing, performed by the Test Team, and at the start of the system testing the complete system is configured in a controlled environment. The purpose of system testing is to validate an application’s accuracy and completeness in performing the functions as designed. System testing simulates real life scenarios that occur in a “simulated real life” test environment and test all functions of the system that are required in real life. System testing is deemed complete when actual results and expected results are either in line or differences are explainable or acceptable, based on client input.</w:t>
      </w:r>
    </w:p>
    <w:p w:rsidR="00CF7305" w:rsidRPr="00E11B5F" w:rsidRDefault="00CF7305" w:rsidP="00E11B5F">
      <w:pPr>
        <w:spacing w:after="0" w:line="240" w:lineRule="auto"/>
        <w:rPr>
          <w:rFonts w:asciiTheme="majorHAnsi" w:eastAsia="Times New Roman" w:hAnsiTheme="majorHAnsi" w:cs="Arial"/>
          <w:color w:val="000000"/>
          <w:sz w:val="18"/>
          <w:szCs w:val="18"/>
        </w:rPr>
      </w:pPr>
      <w:r w:rsidRPr="00E11B5F">
        <w:rPr>
          <w:rFonts w:asciiTheme="majorHAnsi" w:eastAsia="Times New Roman" w:hAnsiTheme="majorHAnsi" w:cs="Arial"/>
          <w:color w:val="000000"/>
          <w:sz w:val="18"/>
          <w:szCs w:val="18"/>
        </w:rPr>
        <w:lastRenderedPageBreak/>
        <w:t>Upon completion of integration testing, system testing is started. Before system testing, all unit and integration test results are reviewed by Software QA to ensure all problems have been resolved. For a higher level of testing it is important to understand unresolved problems that originate at unit and integration test levels. You CAN learn system testing, with little or no outside help. Get CAN get free information. Click on a link!</w:t>
      </w:r>
    </w:p>
    <w:p w:rsidR="00CF7305" w:rsidRPr="00E11B5F" w:rsidRDefault="00CF7305" w:rsidP="00E11B5F">
      <w:pPr>
        <w:spacing w:after="0" w:line="240" w:lineRule="auto"/>
        <w:rPr>
          <w:rFonts w:asciiTheme="majorHAnsi" w:hAnsiTheme="majorHAnsi"/>
          <w:sz w:val="18"/>
          <w:szCs w:val="18"/>
        </w:rPr>
      </w:pPr>
      <w:hyperlink r:id="rId72" w:history="1">
        <w:r w:rsidRPr="00E11B5F">
          <w:rPr>
            <w:rStyle w:val="Hyperlink"/>
            <w:rFonts w:asciiTheme="majorHAnsi" w:hAnsiTheme="majorHAnsi"/>
            <w:color w:val="7C7D7F"/>
            <w:sz w:val="18"/>
            <w:szCs w:val="18"/>
          </w:rPr>
          <w:t>QA Interview Questions and Answers Part - 6</w:t>
        </w:r>
      </w:hyperlink>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t>1. What is end-to-end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000000"/>
          <w:sz w:val="18"/>
          <w:szCs w:val="18"/>
        </w:rPr>
        <w:t> Similar to system testing, the *macro* end of the test scale is testing a complete application in a situation that mimics real world use, such as interacting with a database, using network communication, or interacting with other hardware, application, or system.</w:t>
      </w:r>
      <w:r w:rsidRPr="00E11B5F">
        <w:rPr>
          <w:rFonts w:asciiTheme="majorHAnsi" w:eastAsia="Times New Roman" w:hAnsiTheme="majorHAnsi" w:cs="Times New Roman"/>
          <w:color w:val="000000"/>
          <w:sz w:val="18"/>
          <w:szCs w:val="18"/>
        </w:rPr>
        <w:br/>
      </w:r>
    </w:p>
    <w:p w:rsidR="00CF7305" w:rsidRPr="00E11B5F" w:rsidRDefault="00CF7305"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b/>
          <w:bCs/>
          <w:color w:val="1462B9"/>
          <w:sz w:val="18"/>
          <w:szCs w:val="18"/>
          <w:shd w:val="clear" w:color="auto" w:fill="FFFFFF"/>
        </w:rPr>
        <w:t>2. What is security/penetration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000000"/>
          <w:sz w:val="18"/>
          <w:szCs w:val="18"/>
        </w:rPr>
        <w:t> Security/penetration testing is testing how well the system is protected against unauthorized internal or external access, or willful damage. This type of testing usually requires sophisticated testing techniques.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t>3. What is recovery/error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000000"/>
          <w:sz w:val="18"/>
          <w:szCs w:val="18"/>
        </w:rPr>
        <w:t> Recovery/error testing is testing how well a system recovers from crashes, hardware failures, or other catastrophic problems.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t>4. What is compatibility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000000"/>
          <w:sz w:val="18"/>
          <w:szCs w:val="18"/>
        </w:rPr>
        <w:t> Compatibility testing is testing how well software performs in a particular hardware, software, operating system, or network environment.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t>5. What is comparison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000000"/>
          <w:sz w:val="18"/>
          <w:szCs w:val="18"/>
        </w:rPr>
        <w:t> Comparison testing is testing that compares software weaknesses and strengths to those of competitors’ products.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t>6. What is acceptance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000000"/>
          <w:sz w:val="18"/>
          <w:szCs w:val="18"/>
        </w:rPr>
        <w:t> Acceptance testing is black box testing that gives the client/customer/project manager the opportunity to verify the system functionality and usability prior to the system being released to production. The acceptance test is the responsibility of the client/customer or project manager, however, it is conducted with the full support of the project team. The test team also works with the client/customer/project manager to develop the acceptance criteria.</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t>7. What is a Test/QA Team Lead?</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68AD3E"/>
          <w:sz w:val="18"/>
          <w:szCs w:val="18"/>
        </w:rPr>
        <w:t> </w:t>
      </w:r>
      <w:r w:rsidRPr="00E11B5F">
        <w:rPr>
          <w:rFonts w:asciiTheme="majorHAnsi" w:eastAsia="Times New Roman" w:hAnsiTheme="majorHAnsi" w:cs="Times New Roman"/>
          <w:color w:val="000000"/>
          <w:sz w:val="18"/>
          <w:szCs w:val="18"/>
        </w:rPr>
        <w:t>The Test/QA Team Lead coordinates the testing activity, communicates testing status to management and manages the test team.</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t>8. What is software testing methodology?</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000000"/>
          <w:sz w:val="18"/>
          <w:szCs w:val="18"/>
        </w:rPr>
        <w:t> One software testing methodology is the use a three step process of…</w:t>
      </w:r>
      <w:r w:rsidRPr="00E11B5F">
        <w:rPr>
          <w:rFonts w:asciiTheme="majorHAnsi" w:eastAsia="Times New Roman" w:hAnsiTheme="majorHAnsi" w:cs="Times New Roman"/>
          <w:color w:val="000000"/>
          <w:sz w:val="18"/>
          <w:szCs w:val="18"/>
        </w:rPr>
        <w:br/>
        <w:t>1. Creating a test strategy;</w:t>
      </w:r>
      <w:r w:rsidRPr="00E11B5F">
        <w:rPr>
          <w:rFonts w:asciiTheme="majorHAnsi" w:eastAsia="Times New Roman" w:hAnsiTheme="majorHAnsi" w:cs="Times New Roman"/>
          <w:color w:val="000000"/>
          <w:sz w:val="18"/>
          <w:szCs w:val="18"/>
        </w:rPr>
        <w:br/>
        <w:t>2. Creating a test plan/design; and</w:t>
      </w:r>
      <w:r w:rsidRPr="00E11B5F">
        <w:rPr>
          <w:rFonts w:asciiTheme="majorHAnsi" w:eastAsia="Times New Roman" w:hAnsiTheme="majorHAnsi" w:cs="Times New Roman"/>
          <w:color w:val="000000"/>
          <w:sz w:val="18"/>
          <w:szCs w:val="18"/>
        </w:rPr>
        <w:br/>
        <w:t>3. Executing tests. This methodology can be used and molded to your organization’s needs. Rob Davis believes that using this methodology is important in the development and in ongoing maintenance of his customers’ applications.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t>9. What is the general testing process?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000000"/>
          <w:sz w:val="18"/>
          <w:szCs w:val="18"/>
        </w:rPr>
        <w:t> The general testing process is the creation of a test strategy (which sometimes includes the creation of test cases), creation of a test plan/design (which usually includes test cases and test procedures) and the execution of tests.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t>10. How do you create a test strategy?</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68AD3E"/>
          <w:sz w:val="18"/>
          <w:szCs w:val="18"/>
        </w:rPr>
        <w:t> </w:t>
      </w:r>
      <w:r w:rsidRPr="00E11B5F">
        <w:rPr>
          <w:rFonts w:asciiTheme="majorHAnsi" w:eastAsia="Times New Roman" w:hAnsiTheme="majorHAnsi" w:cs="Times New Roman"/>
          <w:color w:val="000000"/>
          <w:sz w:val="18"/>
          <w:szCs w:val="18"/>
        </w:rPr>
        <w:t>The test strategy is a formal description of how a software product will be tested. A test strategy is developed for all levels of testing, as required. The test team analyzes the requirements, writes the test strategy and reviews the plan with the project team. The test plan may include test cases, conditions, the test environment, a list of related tasks, pass/fail criteria and risk assessment. Inputs for this process: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A description of the required hardware and software components, including test tools. This information comes from the test environment, including test tool data.</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A description of roles and responsibilities of the resources required for the test and schedule constraints. This information comes from man-hours and schedules.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Testing methodology. This is based on known standards.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Functional and technical requirements of the application. This information comes from requirements, change request, technical and functional design documents.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Requirements that the system cannot provide, e.g. system limitations. Outputs for this process: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An approved and signed off test strategy document, test plan, including test cases.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Testing issues requiring resolution. Usually this requires additional negotiation at the project management level.</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lastRenderedPageBreak/>
        <w:t>11. How do you create a test plan/design?</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000000"/>
          <w:sz w:val="18"/>
          <w:szCs w:val="18"/>
        </w:rPr>
        <w:t> Test scenarios and/or cases are prepared by reviewing functional requirements of the release and preparing logical groups of functions that can be further broken into test procedures. Test procedures define test conditions, data to be used for testing and expected results, including database updates, file outputs, report results. Generally speaking…</w:t>
      </w:r>
      <w:r w:rsidRPr="00E11B5F">
        <w:rPr>
          <w:rFonts w:asciiTheme="majorHAnsi" w:eastAsia="Times New Roman" w:hAnsiTheme="majorHAnsi" w:cs="Times New Roman"/>
          <w:color w:val="000000"/>
          <w:sz w:val="18"/>
          <w:szCs w:val="18"/>
        </w:rPr>
        <w:br/>
        <w:t>Test cases and scenarios are designed to represent both typical and unusual situations that may occur in the application.</w:t>
      </w:r>
      <w:r w:rsidRPr="00E11B5F">
        <w:rPr>
          <w:rFonts w:asciiTheme="majorHAnsi" w:eastAsia="Times New Roman" w:hAnsiTheme="majorHAnsi" w:cs="Times New Roman"/>
          <w:color w:val="000000"/>
          <w:sz w:val="18"/>
          <w:szCs w:val="18"/>
        </w:rPr>
        <w:br/>
        <w:t>Test engineers define unit test requirements and unit test cases. Test engineers also execute unit test cases.</w:t>
      </w:r>
      <w:r w:rsidRPr="00E11B5F">
        <w:rPr>
          <w:rFonts w:asciiTheme="majorHAnsi" w:eastAsia="Times New Roman" w:hAnsiTheme="majorHAnsi" w:cs="Times New Roman"/>
          <w:color w:val="000000"/>
          <w:sz w:val="18"/>
          <w:szCs w:val="18"/>
        </w:rPr>
        <w:br/>
        <w:t>It is the test team that, with assistance of developers and clients, develops test cases and scenarios for integration and system testing.</w:t>
      </w:r>
      <w:r w:rsidRPr="00E11B5F">
        <w:rPr>
          <w:rFonts w:asciiTheme="majorHAnsi" w:eastAsia="Times New Roman" w:hAnsiTheme="majorHAnsi" w:cs="Times New Roman"/>
          <w:color w:val="000000"/>
          <w:sz w:val="18"/>
          <w:szCs w:val="18"/>
        </w:rPr>
        <w:br/>
        <w:t>Test scenarios are executed through the use of test procedures or scripts.</w:t>
      </w:r>
      <w:r w:rsidRPr="00E11B5F">
        <w:rPr>
          <w:rFonts w:asciiTheme="majorHAnsi" w:eastAsia="Times New Roman" w:hAnsiTheme="majorHAnsi" w:cs="Times New Roman"/>
          <w:color w:val="000000"/>
          <w:sz w:val="18"/>
          <w:szCs w:val="18"/>
        </w:rPr>
        <w:br/>
        <w:t>Test procedures or scripts define a series of steps necessary to perform one or more test scenarios.</w:t>
      </w:r>
      <w:r w:rsidRPr="00E11B5F">
        <w:rPr>
          <w:rFonts w:asciiTheme="majorHAnsi" w:eastAsia="Times New Roman" w:hAnsiTheme="majorHAnsi" w:cs="Times New Roman"/>
          <w:color w:val="000000"/>
          <w:sz w:val="18"/>
          <w:szCs w:val="18"/>
        </w:rPr>
        <w:br/>
        <w:t>Test procedures or scripts include the specific data that will be used for testing the process or transaction.</w:t>
      </w:r>
      <w:r w:rsidRPr="00E11B5F">
        <w:rPr>
          <w:rFonts w:asciiTheme="majorHAnsi" w:eastAsia="Times New Roman" w:hAnsiTheme="majorHAnsi" w:cs="Times New Roman"/>
          <w:color w:val="000000"/>
          <w:sz w:val="18"/>
          <w:szCs w:val="18"/>
        </w:rPr>
        <w:br/>
        <w:t>Test procedures or scripts may cover multiple test scenarios.</w:t>
      </w:r>
      <w:r w:rsidRPr="00E11B5F">
        <w:rPr>
          <w:rFonts w:asciiTheme="majorHAnsi" w:eastAsia="Times New Roman" w:hAnsiTheme="majorHAnsi" w:cs="Times New Roman"/>
          <w:color w:val="000000"/>
          <w:sz w:val="18"/>
          <w:szCs w:val="18"/>
        </w:rPr>
        <w:br/>
        <w:t>Test scripts are mapped back to the requirements and traceability matrices are used to ensure each test is within scope.</w:t>
      </w:r>
      <w:r w:rsidRPr="00E11B5F">
        <w:rPr>
          <w:rFonts w:asciiTheme="majorHAnsi" w:eastAsia="Times New Roman" w:hAnsiTheme="majorHAnsi" w:cs="Times New Roman"/>
          <w:color w:val="000000"/>
          <w:sz w:val="18"/>
          <w:szCs w:val="18"/>
        </w:rPr>
        <w:br/>
        <w:t>Test data is captured and base lined, prior to testing. This data serves as the foundation for unit and system testing and used to exercise system functionality in a controlled environment.</w:t>
      </w:r>
      <w:r w:rsidRPr="00E11B5F">
        <w:rPr>
          <w:rFonts w:asciiTheme="majorHAnsi" w:eastAsia="Times New Roman" w:hAnsiTheme="majorHAnsi" w:cs="Times New Roman"/>
          <w:color w:val="000000"/>
          <w:sz w:val="18"/>
          <w:szCs w:val="18"/>
        </w:rPr>
        <w:br/>
        <w:t>Some output data is also base-lined for future comparison. Base-lined data is used to support future application maintenance via regression testing.</w:t>
      </w:r>
      <w:r w:rsidRPr="00E11B5F">
        <w:rPr>
          <w:rFonts w:asciiTheme="majorHAnsi" w:eastAsia="Times New Roman" w:hAnsiTheme="majorHAnsi" w:cs="Times New Roman"/>
          <w:color w:val="000000"/>
          <w:sz w:val="18"/>
          <w:szCs w:val="18"/>
        </w:rPr>
        <w:br/>
        <w:t>A pretest meeting is held to assess the readiness of the application and the environment and data to be tested. A test readiness document is created to indicate the status of the entrance criteria of the release.</w:t>
      </w:r>
      <w:r w:rsidRPr="00E11B5F">
        <w:rPr>
          <w:rFonts w:asciiTheme="majorHAnsi" w:eastAsia="Times New Roman" w:hAnsiTheme="majorHAnsi" w:cs="Times New Roman"/>
          <w:color w:val="000000"/>
          <w:sz w:val="18"/>
          <w:szCs w:val="18"/>
        </w:rPr>
        <w:br/>
        <w:t>Inputs for this process:</w:t>
      </w:r>
      <w:r w:rsidRPr="00E11B5F">
        <w:rPr>
          <w:rFonts w:asciiTheme="majorHAnsi" w:eastAsia="Times New Roman" w:hAnsiTheme="majorHAnsi" w:cs="Times New Roman"/>
          <w:color w:val="000000"/>
          <w:sz w:val="18"/>
          <w:szCs w:val="18"/>
        </w:rPr>
        <w:br/>
        <w:t>Approved Test Strategy Document.</w:t>
      </w:r>
      <w:r w:rsidRPr="00E11B5F">
        <w:rPr>
          <w:rFonts w:asciiTheme="majorHAnsi" w:eastAsia="Times New Roman" w:hAnsiTheme="majorHAnsi" w:cs="Times New Roman"/>
          <w:color w:val="000000"/>
          <w:sz w:val="18"/>
          <w:szCs w:val="18"/>
        </w:rPr>
        <w:br/>
        <w:t>Test tools, or automated test tools, if applicable.</w:t>
      </w:r>
      <w:r w:rsidRPr="00E11B5F">
        <w:rPr>
          <w:rFonts w:asciiTheme="majorHAnsi" w:eastAsia="Times New Roman" w:hAnsiTheme="majorHAnsi" w:cs="Times New Roman"/>
          <w:color w:val="000000"/>
          <w:sz w:val="18"/>
          <w:szCs w:val="18"/>
        </w:rPr>
        <w:br/>
        <w:t>Previously developed scripts, if applicable.</w:t>
      </w:r>
      <w:r w:rsidRPr="00E11B5F">
        <w:rPr>
          <w:rFonts w:asciiTheme="majorHAnsi" w:eastAsia="Times New Roman" w:hAnsiTheme="majorHAnsi" w:cs="Times New Roman"/>
          <w:color w:val="000000"/>
          <w:sz w:val="18"/>
          <w:szCs w:val="18"/>
        </w:rPr>
        <w:br/>
        <w:t>Test documentation problems uncovered as a result of testing.</w:t>
      </w:r>
      <w:r w:rsidRPr="00E11B5F">
        <w:rPr>
          <w:rFonts w:asciiTheme="majorHAnsi" w:eastAsia="Times New Roman" w:hAnsiTheme="majorHAnsi" w:cs="Times New Roman"/>
          <w:color w:val="000000"/>
          <w:sz w:val="18"/>
          <w:szCs w:val="18"/>
        </w:rPr>
        <w:br/>
        <w:t>A good understanding of software complexity and module path coverage, derived from general and detailed design documents, e.g. software design document, source code and software complexity data.</w:t>
      </w:r>
      <w:r w:rsidRPr="00E11B5F">
        <w:rPr>
          <w:rFonts w:asciiTheme="majorHAnsi" w:eastAsia="Times New Roman" w:hAnsiTheme="majorHAnsi" w:cs="Times New Roman"/>
          <w:color w:val="000000"/>
          <w:sz w:val="18"/>
          <w:szCs w:val="18"/>
        </w:rPr>
        <w:br/>
        <w:t>Outputs for this process:</w:t>
      </w:r>
      <w:r w:rsidRPr="00E11B5F">
        <w:rPr>
          <w:rFonts w:asciiTheme="majorHAnsi" w:eastAsia="Times New Roman" w:hAnsiTheme="majorHAnsi" w:cs="Times New Roman"/>
          <w:color w:val="000000"/>
          <w:sz w:val="18"/>
          <w:szCs w:val="18"/>
        </w:rPr>
        <w:br/>
        <w:t>Approved documents of test scenarios, test cases, test conditions and test data.</w:t>
      </w:r>
      <w:r w:rsidRPr="00E11B5F">
        <w:rPr>
          <w:rFonts w:asciiTheme="majorHAnsi" w:eastAsia="Times New Roman" w:hAnsiTheme="majorHAnsi" w:cs="Times New Roman"/>
          <w:color w:val="000000"/>
          <w:sz w:val="18"/>
          <w:szCs w:val="18"/>
        </w:rPr>
        <w:br/>
        <w:t>Reports of software design issues, given to software developers for correction.</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t>12. How do you execute tests?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000000"/>
          <w:sz w:val="18"/>
          <w:szCs w:val="18"/>
        </w:rPr>
        <w:t> Execution of tests is completed by following the test documents in a methodical manner. As each test procedure is performed, an entry is recorded in a test execution log to note the execution of the procedure and whether or not the test procedure uncovered any defects. Checkpoint meetings are held throughout the execution phase. Checkpoint meetings are held daily, if required, to address and discuss testing issues, status and activities. The output from the execution of test procedures is known as test results. Test results are evaluated by test engineers to determine whether the expected results have been obtained. All discrepancies/anomalies are logged and discussed with the software team lead, hardware test lead, programmers, software engineers and documented for further investigation and resolution. Every company has a different process for logging and reporting bugs/defects uncovered during testing. A pass/fail criteria is used to determine the severity of a problem, and results are recorded in a test summary report. The severity of a problem, found during system testing, is defined in accordance to the customer’s risk assessment and recorded in their selected tracking tool. Proposed fixes are delivered to the testing environment, based on the severity of the problem. Fixes are regression tested and flawless fixes are migrated to a new baseline. Following completion of the test, members of the test team prepare a summary report. The summary report is reviewed by the Project Manager, Software QA Manager and/or Test Team Lead.</w:t>
      </w:r>
      <w:r w:rsidRPr="00E11B5F">
        <w:rPr>
          <w:rFonts w:asciiTheme="majorHAnsi" w:eastAsia="Times New Roman" w:hAnsiTheme="majorHAnsi" w:cs="Times New Roman"/>
          <w:color w:val="000000"/>
          <w:sz w:val="18"/>
          <w:szCs w:val="18"/>
        </w:rPr>
        <w:br/>
        <w:t>After a particular level of testing has been certified, it is the responsibility of the Configuration Manager to coordinate the migration of the release software components to the next test level, as documented in the Configuration Management Plan. The software is only migrated to the production environment after the Project Manager’s formal acceptance.</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t>13. What testing approaches can you tell me about?</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000000"/>
          <w:sz w:val="18"/>
          <w:szCs w:val="18"/>
        </w:rPr>
        <w:t>  Each of the followings represents a different testing approach:</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Black box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White box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Unit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Incremental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Integration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lastRenderedPageBreak/>
        <w:t>Functional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System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End-to-end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Sanity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Regression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Acceptance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Load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Performance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Usability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Install/uninstall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Recovery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Security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Compatibility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Exploratory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ad-hoc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User acceptance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Comparison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Alpha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Beta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Mutation testing</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t>14. How do you divide the application into different sections to create scripts?</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000000"/>
          <w:sz w:val="18"/>
          <w:szCs w:val="18"/>
        </w:rPr>
        <w:t> First of all, the application is divided in different parts when a business analyst writes the requirement document (or Use Cases or Design Document), he/she writes EACH requirement document for EACH module. Let us say, if there are 12 different modules in an application that a business analyst has written the requirements for, then a tester would write the test cases for each module, which means in 12 different sections. This is the standard practice. There might be scenarios where you might have to break down scripts into sub-categories. For example, if a tester is writing a script for Login Page, he/she might write one for positive and negative testing and another sub-set of test cases would be for error message when the wrong information is entered. In short, the test cases are divided according to the modules.</w:t>
      </w:r>
      <w:r w:rsidRPr="00E11B5F">
        <w:rPr>
          <w:rFonts w:asciiTheme="majorHAnsi" w:eastAsia="Times New Roman" w:hAnsiTheme="majorHAnsi" w:cs="Times New Roman"/>
          <w:color w:val="000000"/>
          <w:sz w:val="18"/>
          <w:szCs w:val="18"/>
        </w:rPr>
        <w:br/>
        <w:t>(The following questions were asked to Padma in one of her interviews very recently)</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t>15. What is your goal?</w:t>
      </w:r>
    </w:p>
    <w:p w:rsidR="00CF7305" w:rsidRPr="00E11B5F" w:rsidRDefault="00CF7305"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(This question is asked to check how ambitious you are as far as your career is concerned, whether you like the job you are doing and so on. Therefore, no matter what, you should stick to your QA job at this point and say that you love this so much and your goal is something similar to the one below)</w:t>
      </w:r>
      <w:r w:rsidRPr="00E11B5F">
        <w:rPr>
          <w:rFonts w:asciiTheme="majorHAnsi" w:eastAsia="Times New Roman" w:hAnsiTheme="majorHAnsi" w:cs="Times New Roman"/>
          <w:color w:val="000000"/>
          <w:sz w:val="18"/>
          <w:szCs w:val="18"/>
        </w:rPr>
        <w:br/>
      </w: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000000"/>
          <w:sz w:val="18"/>
          <w:szCs w:val="18"/>
        </w:rPr>
        <w:t> My goal is to be QA Lead (or QA Manager) in near future.</w:t>
      </w:r>
    </w:p>
    <w:p w:rsidR="00B600B1" w:rsidRPr="00E11B5F" w:rsidRDefault="00B600B1" w:rsidP="00E11B5F">
      <w:pPr>
        <w:spacing w:after="0" w:line="240" w:lineRule="auto"/>
        <w:rPr>
          <w:rFonts w:asciiTheme="majorHAnsi" w:hAnsiTheme="majorHAnsi"/>
          <w:sz w:val="18"/>
          <w:szCs w:val="18"/>
        </w:rPr>
      </w:pPr>
      <w:hyperlink r:id="rId73" w:history="1">
        <w:r w:rsidRPr="00E11B5F">
          <w:rPr>
            <w:rStyle w:val="Hyperlink"/>
            <w:rFonts w:asciiTheme="majorHAnsi" w:hAnsiTheme="majorHAnsi"/>
            <w:color w:val="373B41"/>
            <w:sz w:val="18"/>
            <w:szCs w:val="18"/>
          </w:rPr>
          <w:t>QA Interview Questions and Answers Part - 7</w:t>
        </w:r>
      </w:hyperlink>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t>1. What are you expecting from our company?</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000000"/>
          <w:sz w:val="18"/>
          <w:szCs w:val="18"/>
        </w:rPr>
        <w:t> My expectation from you company would be I will have more challenges and new things to learn and whatever the skills I have to contribute, hopefully, I will be able to contribute if they are in any way helpful to enhance productivity of the company.</w:t>
      </w:r>
      <w:r w:rsidRPr="00E11B5F">
        <w:rPr>
          <w:rFonts w:asciiTheme="majorHAnsi" w:eastAsia="Times New Roman" w:hAnsiTheme="majorHAnsi" w:cs="Times New Roman"/>
          <w:color w:val="000000"/>
          <w:sz w:val="18"/>
          <w:szCs w:val="18"/>
        </w:rPr>
        <w:br/>
      </w: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b/>
          <w:bCs/>
          <w:color w:val="1462B9"/>
          <w:sz w:val="18"/>
          <w:szCs w:val="18"/>
          <w:shd w:val="clear" w:color="auto" w:fill="FFFFFF"/>
        </w:rPr>
        <w:t>2. What did you learn from your previous companies?</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000000"/>
          <w:sz w:val="18"/>
          <w:szCs w:val="18"/>
        </w:rPr>
        <w:t> I learned a lot from the previous companies wherever I have worked. Wherever I have worked, I found out the there is always something to learn. Different companies have different ways of working. The environment and technology always differ from one company to another company. I have never found one company’s environment matching with another company. For example, if one company is using documents called requirement documents, then the other company might be using Use Cases and some companies might be using Design Document and so on. Therefore, in my experience, there are always new things to learn in every company and we can always contribute these thing in the next company if they help to be more productive.</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t>3. What do you want to be in next 2 years?</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000000"/>
          <w:sz w:val="18"/>
          <w:szCs w:val="18"/>
        </w:rPr>
        <w:t> I want to be QA Lead in another two years.</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t>4. Why QA Lead? Why not something else?</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lastRenderedPageBreak/>
        <w:t>Answer:</w:t>
      </w:r>
      <w:r w:rsidRPr="00E11B5F">
        <w:rPr>
          <w:rFonts w:asciiTheme="majorHAnsi" w:eastAsia="Times New Roman" w:hAnsiTheme="majorHAnsi" w:cs="Times New Roman"/>
          <w:color w:val="000000"/>
          <w:sz w:val="18"/>
          <w:szCs w:val="18"/>
        </w:rPr>
        <w:t> QA is the only thing I love doing it. I love this job and want to progress in this sector. I want to know how to manage QA process, how to handle different jobs and so on. Since the next step is the QA Lead, that would preferably be one I will targeting for.</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t>5. Why do you want to work for this company?</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000000"/>
          <w:sz w:val="18"/>
          <w:szCs w:val="18"/>
        </w:rPr>
        <w:t> (This is a tricky question. They want to know what really interests you and you have to be careful when you answer this question. You must admire the line of that company. For example, if you are being interviewed by a pharmaceutical company, then tell them that you are always interested in the medical applications and the better part of your company is that it has exciting products that I am really curious to learn. That’s why I would feel really great if I am given the opportunity to work in your company)</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t>6. Did you get any compliments from your previous employers? What were those situations?</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68AD3E"/>
          <w:sz w:val="18"/>
          <w:szCs w:val="18"/>
        </w:rPr>
        <w:t>:</w:t>
      </w:r>
      <w:r w:rsidRPr="00E11B5F">
        <w:rPr>
          <w:rFonts w:asciiTheme="majorHAnsi" w:eastAsia="Times New Roman" w:hAnsiTheme="majorHAnsi" w:cs="Times New Roman"/>
          <w:color w:val="000000"/>
          <w:sz w:val="18"/>
          <w:szCs w:val="18"/>
        </w:rPr>
        <w:t> Yes. I did. There were many occasions where I had compliments. For example, I was testing an application going a little bit off my test cases. After I finished executing my test cases, I always think in a way what a real user would possibly click in various parts of the application. So I was just clicking back and forth and at one specific scenario, the application simply broke and displayed an error message. That scenario was not in the test cases. The manager really appreciated me and thanked for finding this kind of critical defect. Answer: Yes. I did. There were many occasions where I had compliments. For example, I was testing an application going a little bit off my test cases. After I finished executing my test cases, I always think in a way what a real user would possibly click in various parts of the application. So I was just clicking back and forth and at one specific scenario, the application simply broke and displayed an error message. That scenario was not in the test cases. The manager really appreciated me and thanked for finding this kind of critical defect.</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t>7. What are your strengths?</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68AD3E"/>
          <w:sz w:val="18"/>
          <w:szCs w:val="18"/>
        </w:rPr>
        <w:t> </w:t>
      </w:r>
      <w:r w:rsidRPr="00E11B5F">
        <w:rPr>
          <w:rFonts w:asciiTheme="majorHAnsi" w:eastAsia="Times New Roman" w:hAnsiTheme="majorHAnsi" w:cs="Times New Roman"/>
          <w:color w:val="000000"/>
          <w:sz w:val="18"/>
          <w:szCs w:val="18"/>
        </w:rPr>
        <w:t>I am a very detailed oriented person. I have the sense of urgency. I can prioritize my job according to the deadline. I am very much dedicated towards my job. I am honest. I have the skills and expertise in QA process. These are some of my strengths.</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t>8. What is your weakness?</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000000"/>
          <w:sz w:val="18"/>
          <w:szCs w:val="18"/>
        </w:rPr>
        <w:t> I think my weakness is that whenever I am given some responsibilities and there is a deadline for it, I work day and night, 7 days a week. This is probably bad for my family life, but I can’t sleep unless I am done with my assignments.</w:t>
      </w:r>
      <w:r w:rsidRPr="00E11B5F">
        <w:rPr>
          <w:rFonts w:asciiTheme="majorHAnsi" w:eastAsia="Times New Roman" w:hAnsiTheme="majorHAnsi" w:cs="Times New Roman"/>
          <w:color w:val="000000"/>
          <w:sz w:val="18"/>
          <w:szCs w:val="18"/>
        </w:rPr>
        <w:br/>
        <w:t>(Note: You should think of your weakness where because of your weakness (like the one above), still the employer benefits. DON’T SAY anything negative thing, like “I cannot work long hours, it is hard for me pick up things, it is difficult for me to understand requirement documents etc)</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t>9. What is your salary requirement?</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000000"/>
          <w:sz w:val="18"/>
          <w:szCs w:val="18"/>
        </w:rPr>
        <w:t> $70k (negotiable), or ($35 per hour)</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t>10. Please provide information (an example) of your experience testing Linux and UNIX environments (including type of system tested, how tested, actual commands and steps used for test) Testing applications using Linux and UNIX.</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000000"/>
          <w:sz w:val="18"/>
          <w:szCs w:val="18"/>
        </w:rPr>
        <w:t> I have tested applications using UNIX. For every backend testing I have done in the past, I have used UNIX platform while performing backend testing. For example, when the data is fed into the system in the front end, that data goes to the database after the batch processing. From the database, the data is now sent to the ETL system (in XML format) for data manipulation as per our need (ETL is a software tool of Ab Initio company which is used to manipulate data in the data warehouse). In the ETL system, we manipulate those data according to our need), for example, it could be income statement of the company, balance sheet, monthly reports, and so on. In order to produce income statement, we need to run a job in ETL. To run this job, we use UNIX. In the same way, different types of jobs are created for each need (creating balance sheet is another job, creating reports is next job etc) then I had to run different jobs in the ETL system. Once we run the job, the running job finally creates an output file which is now validated by us tester. This output file can be in text format or GUI format. Thus, this is the scenario where I had to use UNIX. (I have used Linux much, however, since UNIX and Linux are the same thing, I should have no problem in using Linux)</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color w:val="000000"/>
          <w:sz w:val="18"/>
          <w:szCs w:val="18"/>
        </w:rPr>
        <w:t>Some of the commands I used while testing using UNIX are;</w:t>
      </w:r>
      <w:r w:rsidRPr="00E11B5F">
        <w:rPr>
          <w:rFonts w:asciiTheme="majorHAnsi" w:eastAsia="Times New Roman" w:hAnsiTheme="majorHAnsi" w:cs="Times New Roman"/>
          <w:color w:val="000000"/>
          <w:sz w:val="18"/>
          <w:szCs w:val="18"/>
        </w:rPr>
        <w:br/>
        <w:t>Ls –l ———&gt;to check the file list</w:t>
      </w:r>
      <w:r w:rsidRPr="00E11B5F">
        <w:rPr>
          <w:rFonts w:asciiTheme="majorHAnsi" w:eastAsia="Times New Roman" w:hAnsiTheme="majorHAnsi" w:cs="Times New Roman"/>
          <w:color w:val="000000"/>
          <w:sz w:val="18"/>
          <w:szCs w:val="18"/>
        </w:rPr>
        <w:br/>
        <w:t>Pwd———-&gt; to see which directory I am in</w:t>
      </w:r>
      <w:r w:rsidRPr="00E11B5F">
        <w:rPr>
          <w:rFonts w:asciiTheme="majorHAnsi" w:eastAsia="Times New Roman" w:hAnsiTheme="majorHAnsi" w:cs="Times New Roman"/>
          <w:color w:val="000000"/>
          <w:sz w:val="18"/>
          <w:szCs w:val="18"/>
        </w:rPr>
        <w:br/>
        <w:t>Cd ———–&gt;change the directory</w:t>
      </w:r>
      <w:r w:rsidRPr="00E11B5F">
        <w:rPr>
          <w:rFonts w:asciiTheme="majorHAnsi" w:eastAsia="Times New Roman" w:hAnsiTheme="majorHAnsi" w:cs="Times New Roman"/>
          <w:color w:val="000000"/>
          <w:sz w:val="18"/>
          <w:szCs w:val="18"/>
        </w:rPr>
        <w:br/>
        <w:t>Cd .. ———&gt;change the directory one level up</w:t>
      </w:r>
      <w:r w:rsidRPr="00E11B5F">
        <w:rPr>
          <w:rFonts w:asciiTheme="majorHAnsi" w:eastAsia="Times New Roman" w:hAnsiTheme="majorHAnsi" w:cs="Times New Roman"/>
          <w:color w:val="000000"/>
          <w:sz w:val="18"/>
          <w:szCs w:val="18"/>
        </w:rPr>
        <w:br/>
        <w:t>Mkdir ———&gt;make a directory</w:t>
      </w:r>
      <w:r w:rsidRPr="00E11B5F">
        <w:rPr>
          <w:rFonts w:asciiTheme="majorHAnsi" w:eastAsia="Times New Roman" w:hAnsiTheme="majorHAnsi" w:cs="Times New Roman"/>
          <w:color w:val="000000"/>
          <w:sz w:val="18"/>
          <w:szCs w:val="18"/>
        </w:rPr>
        <w:br/>
        <w:t>Rmdir ———&gt;Delete the directory</w:t>
      </w:r>
      <w:r w:rsidRPr="00E11B5F">
        <w:rPr>
          <w:rFonts w:asciiTheme="majorHAnsi" w:eastAsia="Times New Roman" w:hAnsiTheme="majorHAnsi" w:cs="Times New Roman"/>
          <w:color w:val="000000"/>
          <w:sz w:val="18"/>
          <w:szCs w:val="18"/>
        </w:rPr>
        <w:br/>
        <w:t>setenv name v ——&gt;Set environment</w:t>
      </w:r>
      <w:r w:rsidRPr="00E11B5F">
        <w:rPr>
          <w:rFonts w:asciiTheme="majorHAnsi" w:eastAsia="Times New Roman" w:hAnsiTheme="majorHAnsi" w:cs="Times New Roman"/>
          <w:color w:val="000000"/>
          <w:sz w:val="18"/>
          <w:szCs w:val="18"/>
        </w:rPr>
        <w:br/>
        <w:t>kill% ——–&gt;Kill the running job</w:t>
      </w:r>
      <w:r w:rsidRPr="00E11B5F">
        <w:rPr>
          <w:rFonts w:asciiTheme="majorHAnsi" w:eastAsia="Times New Roman" w:hAnsiTheme="majorHAnsi" w:cs="Times New Roman"/>
          <w:color w:val="000000"/>
          <w:sz w:val="18"/>
          <w:szCs w:val="18"/>
        </w:rPr>
        <w:br/>
      </w:r>
      <w:r w:rsidRPr="00E11B5F">
        <w:rPr>
          <w:rFonts w:asciiTheme="majorHAnsi" w:eastAsia="Times New Roman" w:hAnsiTheme="majorHAnsi" w:cs="Times New Roman"/>
          <w:color w:val="000000"/>
          <w:sz w:val="18"/>
          <w:szCs w:val="18"/>
        </w:rPr>
        <w:lastRenderedPageBreak/>
        <w:t>vi ———&gt;editor Used to write scripts</w:t>
      </w:r>
      <w:r w:rsidRPr="00E11B5F">
        <w:rPr>
          <w:rFonts w:asciiTheme="majorHAnsi" w:eastAsia="Times New Roman" w:hAnsiTheme="majorHAnsi" w:cs="Times New Roman"/>
          <w:color w:val="000000"/>
          <w:sz w:val="18"/>
          <w:szCs w:val="18"/>
        </w:rPr>
        <w:br/>
        <w:t>more——-&gt; to see the contents page by page</w:t>
      </w:r>
      <w:r w:rsidRPr="00E11B5F">
        <w:rPr>
          <w:rFonts w:asciiTheme="majorHAnsi" w:eastAsia="Times New Roman" w:hAnsiTheme="majorHAnsi" w:cs="Times New Roman"/>
          <w:color w:val="000000"/>
          <w:sz w:val="18"/>
          <w:szCs w:val="18"/>
        </w:rPr>
        <w:br/>
        <w:t>cat —–&gt;list contents of the file</w:t>
      </w:r>
      <w:r w:rsidRPr="00E11B5F">
        <w:rPr>
          <w:rFonts w:asciiTheme="majorHAnsi" w:eastAsia="Times New Roman" w:hAnsiTheme="majorHAnsi" w:cs="Times New Roman"/>
          <w:color w:val="000000"/>
          <w:sz w:val="18"/>
          <w:szCs w:val="18"/>
        </w:rPr>
        <w:br/>
        <w:t>chmod ——–&gt;change permission</w:t>
      </w:r>
      <w:r w:rsidRPr="00E11B5F">
        <w:rPr>
          <w:rFonts w:asciiTheme="majorHAnsi" w:eastAsia="Times New Roman" w:hAnsiTheme="majorHAnsi" w:cs="Times New Roman"/>
          <w:color w:val="000000"/>
          <w:sz w:val="18"/>
          <w:szCs w:val="18"/>
        </w:rPr>
        <w:br/>
        <w:t>cp ——–&gt;copy</w:t>
      </w:r>
      <w:r w:rsidRPr="00E11B5F">
        <w:rPr>
          <w:rFonts w:asciiTheme="majorHAnsi" w:eastAsia="Times New Roman" w:hAnsiTheme="majorHAnsi" w:cs="Times New Roman"/>
          <w:color w:val="000000"/>
          <w:sz w:val="18"/>
          <w:szCs w:val="18"/>
        </w:rPr>
        <w:br/>
        <w:t>rm —–&gt;delete a file</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t>11. How do you do risk assessment? (This question was asked to Mona in her interview)</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000000"/>
          <w:sz w:val="18"/>
          <w:szCs w:val="18"/>
        </w:rPr>
        <w:t> (This is what Mona answered): The risks by understanding the infrastructure of the application, hard drive and system capabilities etc. Also added “Risk and Mitigation Strategy” column within the test plan. The major risk for the company was system getting crashed upon receiving several hits by the users . Company did not set any metrics at the development phase as to what it can handle. I told him that i noted mitigation strategy to deal with each known risk within the test plan.</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t>12. What is SQL and how is it used?</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000000"/>
          <w:sz w:val="18"/>
          <w:szCs w:val="18"/>
        </w:rPr>
        <w:t> The following are the some of the things that a tester has to know (but may not be asked in the interview)What is a cookie? (You must know how to clean cookies)</w:t>
      </w:r>
      <w:r w:rsidRPr="00E11B5F">
        <w:rPr>
          <w:rFonts w:asciiTheme="majorHAnsi" w:eastAsia="Times New Roman" w:hAnsiTheme="majorHAnsi" w:cs="Times New Roman"/>
          <w:color w:val="000000"/>
          <w:sz w:val="18"/>
          <w:szCs w:val="18"/>
        </w:rPr>
        <w:br/>
        <w:t>A small text file of information that certain Web sites attach to a user’s hard drive while the user is browsing the Web site. A Cookie can contain information such as user ID, user preferences, archive shopping cart information, etc. Cookies can contain Personally Identifiable Information.</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t>13. Does a tester have to know about cookie?</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000000"/>
          <w:sz w:val="18"/>
          <w:szCs w:val="18"/>
        </w:rPr>
        <w:t> Yes. A tester has to know HOW TO CLEAN cookies (Does not have to know the definition).</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t>14. Why do we need to clean cookies?</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000000"/>
          <w:sz w:val="18"/>
          <w:szCs w:val="18"/>
        </w:rPr>
        <w:t> A tester can clean cookies by opening Internet Explorer browser and Firefox browser (whatever you are using). We need to clean cookies BECAUSE:</w:t>
      </w:r>
      <w:r w:rsidRPr="00E11B5F">
        <w:rPr>
          <w:rFonts w:asciiTheme="majorHAnsi" w:eastAsia="Times New Roman" w:hAnsiTheme="majorHAnsi" w:cs="Times New Roman"/>
          <w:color w:val="000000"/>
          <w:sz w:val="18"/>
          <w:szCs w:val="18"/>
        </w:rPr>
        <w:br/>
        <w:t>When we get a new build, we must clean cookies. (Remember, once the developers fix the defects, the configuration team makes a build and this process continues until the product (application) is ready to handover to the customer). If we don’t clean cookies, then there is a possibility that we may get the same error which was already fixed by the developer. Why? Because the error is sitting inyour computer hard drive and the computer feels easy to get the same information from the hard drive rather than going to the server and pulling new thing for the same thing. For example, let us say, when you were testing a page, there was a button called “OK”. The client decided that “OK” is NOT the right button here, therefore, that button name was changed from “OK” to “Continue”. Accordingly, you wrote a defect saying that “OK” button should be changed to “Continue” button. Now, this defect is fixed (the developer changed the “OK” button to “Continue”). Now, you started testing, there is a possibility that you might see “OK” button again. Why? Because you DID NOT clean your cookies. </w:t>
      </w:r>
      <w:r w:rsidRPr="00E11B5F">
        <w:rPr>
          <w:rFonts w:asciiTheme="majorHAnsi" w:eastAsia="Times New Roman" w:hAnsiTheme="majorHAnsi" w:cs="Times New Roman"/>
          <w:color w:val="000000"/>
          <w:sz w:val="18"/>
          <w:szCs w:val="18"/>
        </w:rPr>
        <w:br/>
        <w:t>Therefore, you must clean your cookies before you starting testing a new build.</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1462B9"/>
          <w:sz w:val="18"/>
          <w:szCs w:val="18"/>
        </w:rPr>
        <w:t>15. How to clean cookies?</w:t>
      </w:r>
    </w:p>
    <w:p w:rsidR="00B600B1" w:rsidRPr="00E11B5F" w:rsidRDefault="00B600B1" w:rsidP="00E11B5F">
      <w:pPr>
        <w:spacing w:after="0" w:line="240" w:lineRule="auto"/>
        <w:rPr>
          <w:rFonts w:asciiTheme="majorHAnsi" w:eastAsia="Times New Roman" w:hAnsiTheme="majorHAnsi" w:cs="Times New Roman"/>
          <w:color w:val="000000"/>
          <w:sz w:val="18"/>
          <w:szCs w:val="18"/>
        </w:rPr>
      </w:pPr>
      <w:r w:rsidRPr="00E11B5F">
        <w:rPr>
          <w:rFonts w:asciiTheme="majorHAnsi" w:eastAsia="Times New Roman" w:hAnsiTheme="majorHAnsi" w:cs="Times New Roman"/>
          <w:b/>
          <w:bCs/>
          <w:color w:val="68AD3E"/>
          <w:sz w:val="18"/>
          <w:szCs w:val="18"/>
        </w:rPr>
        <w:t>Answer:</w:t>
      </w:r>
      <w:r w:rsidRPr="00E11B5F">
        <w:rPr>
          <w:rFonts w:asciiTheme="majorHAnsi" w:eastAsia="Times New Roman" w:hAnsiTheme="majorHAnsi" w:cs="Times New Roman"/>
          <w:color w:val="000000"/>
          <w:sz w:val="18"/>
          <w:szCs w:val="18"/>
        </w:rPr>
        <w:t> Cookies are cleaned in the browsers like IE (Internet Explorer), Firefox, Safari (for MAC and windows both), Netscape and so on. </w:t>
      </w:r>
      <w:r w:rsidRPr="00E11B5F">
        <w:rPr>
          <w:rFonts w:asciiTheme="majorHAnsi" w:eastAsia="Times New Roman" w:hAnsiTheme="majorHAnsi" w:cs="Times New Roman"/>
          <w:color w:val="000000"/>
          <w:sz w:val="18"/>
          <w:szCs w:val="18"/>
        </w:rPr>
        <w:br/>
        <w:t>However, the mostly used (90%) browser is IE (Internet Explorer)</w:t>
      </w:r>
      <w:r w:rsidRPr="00E11B5F">
        <w:rPr>
          <w:rFonts w:asciiTheme="majorHAnsi" w:eastAsia="Times New Roman" w:hAnsiTheme="majorHAnsi" w:cs="Times New Roman"/>
          <w:color w:val="000000"/>
          <w:sz w:val="18"/>
          <w:szCs w:val="18"/>
        </w:rPr>
        <w:br/>
        <w:t>Here is how you clean cookies in IE (Internet Explorer):</w:t>
      </w:r>
      <w:r w:rsidRPr="00E11B5F">
        <w:rPr>
          <w:rFonts w:asciiTheme="majorHAnsi" w:eastAsia="Times New Roman" w:hAnsiTheme="majorHAnsi" w:cs="Times New Roman"/>
          <w:color w:val="000000"/>
          <w:sz w:val="18"/>
          <w:szCs w:val="18"/>
        </w:rPr>
        <w:br/>
        <w:t>1. Open IE (Internet Explorer)</w:t>
      </w:r>
      <w:r w:rsidRPr="00E11B5F">
        <w:rPr>
          <w:rFonts w:asciiTheme="majorHAnsi" w:eastAsia="Times New Roman" w:hAnsiTheme="majorHAnsi" w:cs="Times New Roman"/>
          <w:color w:val="000000"/>
          <w:sz w:val="18"/>
          <w:szCs w:val="18"/>
        </w:rPr>
        <w:br/>
        <w:t>2. On the menu, click Tools–&gt;Internet Options–&gt;Click Delete button (It is in General Tab)</w:t>
      </w:r>
      <w:r w:rsidRPr="00E11B5F">
        <w:rPr>
          <w:rFonts w:asciiTheme="majorHAnsi" w:eastAsia="Times New Roman" w:hAnsiTheme="majorHAnsi" w:cs="Times New Roman"/>
          <w:color w:val="000000"/>
          <w:sz w:val="18"/>
          <w:szCs w:val="18"/>
        </w:rPr>
        <w:br/>
        <w:t>(You will see different buttons now, for example, Delete Files, Delete Cookies, Delete History, Delete Forms, Delete Passwords,</w:t>
      </w:r>
      <w:r w:rsidRPr="00E11B5F">
        <w:rPr>
          <w:rFonts w:asciiTheme="majorHAnsi" w:eastAsia="Times New Roman" w:hAnsiTheme="majorHAnsi" w:cs="Times New Roman"/>
          <w:color w:val="000000"/>
          <w:sz w:val="18"/>
          <w:szCs w:val="18"/>
        </w:rPr>
        <w:br/>
        <w:t>Delete All).</w:t>
      </w:r>
      <w:r w:rsidRPr="00E11B5F">
        <w:rPr>
          <w:rFonts w:asciiTheme="majorHAnsi" w:eastAsia="Times New Roman" w:hAnsiTheme="majorHAnsi" w:cs="Times New Roman"/>
          <w:color w:val="000000"/>
          <w:sz w:val="18"/>
          <w:szCs w:val="18"/>
        </w:rPr>
        <w:br/>
        <w:t>3. Click Delete All button.</w:t>
      </w:r>
      <w:r w:rsidRPr="00E11B5F">
        <w:rPr>
          <w:rFonts w:asciiTheme="majorHAnsi" w:eastAsia="Times New Roman" w:hAnsiTheme="majorHAnsi" w:cs="Times New Roman"/>
          <w:color w:val="000000"/>
          <w:sz w:val="18"/>
          <w:szCs w:val="18"/>
        </w:rPr>
        <w:br/>
        <w:t>Now the cookies are cleaned in IE.</w:t>
      </w:r>
      <w:r w:rsidRPr="00E11B5F">
        <w:rPr>
          <w:rFonts w:asciiTheme="majorHAnsi" w:eastAsia="Times New Roman" w:hAnsiTheme="majorHAnsi" w:cs="Times New Roman"/>
          <w:color w:val="000000"/>
          <w:sz w:val="18"/>
          <w:szCs w:val="18"/>
        </w:rPr>
        <w:br/>
        <w:t>Here is how you can clean cookies in Fire Fox:</w:t>
      </w:r>
      <w:r w:rsidRPr="00E11B5F">
        <w:rPr>
          <w:rFonts w:asciiTheme="majorHAnsi" w:eastAsia="Times New Roman" w:hAnsiTheme="majorHAnsi" w:cs="Times New Roman"/>
          <w:color w:val="000000"/>
          <w:sz w:val="18"/>
          <w:szCs w:val="18"/>
        </w:rPr>
        <w:br/>
        <w:t>1. Open Firefox Brower.</w:t>
      </w:r>
      <w:r w:rsidRPr="00E11B5F">
        <w:rPr>
          <w:rFonts w:asciiTheme="majorHAnsi" w:eastAsia="Times New Roman" w:hAnsiTheme="majorHAnsi" w:cs="Times New Roman"/>
          <w:color w:val="000000"/>
          <w:sz w:val="18"/>
          <w:szCs w:val="18"/>
        </w:rPr>
        <w:br/>
        <w:t>2. Click Tools.</w:t>
      </w:r>
      <w:r w:rsidRPr="00E11B5F">
        <w:rPr>
          <w:rFonts w:asciiTheme="majorHAnsi" w:eastAsia="Times New Roman" w:hAnsiTheme="majorHAnsi" w:cs="Times New Roman"/>
          <w:color w:val="000000"/>
          <w:sz w:val="18"/>
          <w:szCs w:val="18"/>
        </w:rPr>
        <w:br/>
        <w:t>3. Click Error Console.</w:t>
      </w:r>
      <w:r w:rsidRPr="00E11B5F">
        <w:rPr>
          <w:rFonts w:asciiTheme="majorHAnsi" w:eastAsia="Times New Roman" w:hAnsiTheme="majorHAnsi" w:cs="Times New Roman"/>
          <w:color w:val="000000"/>
          <w:sz w:val="18"/>
          <w:szCs w:val="18"/>
        </w:rPr>
        <w:br/>
        <w:t>4. Click Clear.</w:t>
      </w:r>
      <w:r w:rsidRPr="00E11B5F">
        <w:rPr>
          <w:rFonts w:asciiTheme="majorHAnsi" w:eastAsia="Times New Roman" w:hAnsiTheme="majorHAnsi" w:cs="Times New Roman"/>
          <w:color w:val="000000"/>
          <w:sz w:val="18"/>
          <w:szCs w:val="18"/>
        </w:rPr>
        <w:br/>
        <w:t>Now the cookies are cleaned in Firefox.</w:t>
      </w:r>
    </w:p>
    <w:p w:rsidR="00B600B1" w:rsidRPr="00E11B5F" w:rsidRDefault="00B600B1" w:rsidP="00E11B5F">
      <w:pPr>
        <w:spacing w:after="0" w:line="240" w:lineRule="auto"/>
        <w:rPr>
          <w:rFonts w:asciiTheme="majorHAnsi" w:hAnsiTheme="majorHAnsi"/>
          <w:sz w:val="18"/>
          <w:szCs w:val="18"/>
        </w:rPr>
      </w:pPr>
      <w:hyperlink r:id="rId74" w:history="1">
        <w:r w:rsidRPr="00E11B5F">
          <w:rPr>
            <w:rStyle w:val="Hyperlink"/>
            <w:rFonts w:asciiTheme="majorHAnsi" w:hAnsiTheme="majorHAnsi"/>
            <w:color w:val="7C7D7F"/>
            <w:sz w:val="18"/>
            <w:szCs w:val="18"/>
          </w:rPr>
          <w:t>Scrolling Web Pages using Selenium WebDriver</w:t>
        </w:r>
      </w:hyperlink>
    </w:p>
    <w:p w:rsidR="00B600B1" w:rsidRPr="00E11B5F" w:rsidRDefault="00B600B1" w:rsidP="00E11B5F">
      <w:pPr>
        <w:spacing w:after="0" w:line="240" w:lineRule="auto"/>
        <w:rPr>
          <w:rFonts w:asciiTheme="majorHAnsi" w:eastAsia="Times New Roman" w:hAnsiTheme="majorHAnsi" w:cs="Times New Roman"/>
          <w:color w:val="222222"/>
          <w:sz w:val="18"/>
          <w:szCs w:val="18"/>
        </w:rPr>
      </w:pPr>
      <w:r w:rsidRPr="00E11B5F">
        <w:rPr>
          <w:rFonts w:asciiTheme="majorHAnsi" w:eastAsia="Times New Roman" w:hAnsiTheme="majorHAnsi" w:cs="Times New Roman"/>
          <w:color w:val="222222"/>
          <w:sz w:val="18"/>
          <w:szCs w:val="18"/>
        </w:rPr>
        <w:t>There are 3 different ways to Scroll Web Pages.</w:t>
      </w:r>
      <w:r w:rsidRPr="00E11B5F">
        <w:rPr>
          <w:rFonts w:asciiTheme="majorHAnsi" w:eastAsia="Times New Roman" w:hAnsiTheme="majorHAnsi" w:cs="Times New Roman"/>
          <w:color w:val="222222"/>
          <w:sz w:val="18"/>
          <w:szCs w:val="18"/>
        </w:rPr>
        <w:br/>
      </w:r>
      <w:r w:rsidRPr="00E11B5F">
        <w:rPr>
          <w:rFonts w:asciiTheme="majorHAnsi" w:eastAsia="Times New Roman" w:hAnsiTheme="majorHAnsi" w:cs="Times New Roman"/>
          <w:color w:val="222222"/>
          <w:sz w:val="18"/>
          <w:szCs w:val="18"/>
        </w:rPr>
        <w:br/>
        <w:t>1.Scroll page by proving pixel number.</w:t>
      </w:r>
      <w:r w:rsidRPr="00E11B5F">
        <w:rPr>
          <w:rFonts w:asciiTheme="majorHAnsi" w:eastAsia="Times New Roman" w:hAnsiTheme="majorHAnsi" w:cs="Times New Roman"/>
          <w:color w:val="222222"/>
          <w:sz w:val="18"/>
          <w:szCs w:val="18"/>
        </w:rPr>
        <w:br/>
      </w:r>
      <w:r w:rsidRPr="00E11B5F">
        <w:rPr>
          <w:rFonts w:asciiTheme="majorHAnsi" w:eastAsia="Times New Roman" w:hAnsiTheme="majorHAnsi" w:cs="Times New Roman"/>
          <w:color w:val="222222"/>
          <w:sz w:val="18"/>
          <w:szCs w:val="18"/>
        </w:rPr>
        <w:lastRenderedPageBreak/>
        <w:t>2. Scroll page till we find a web element on the page</w:t>
      </w:r>
      <w:r w:rsidRPr="00E11B5F">
        <w:rPr>
          <w:rFonts w:asciiTheme="majorHAnsi" w:eastAsia="Times New Roman" w:hAnsiTheme="majorHAnsi" w:cs="Times New Roman"/>
          <w:color w:val="222222"/>
          <w:sz w:val="18"/>
          <w:szCs w:val="18"/>
        </w:rPr>
        <w:br/>
        <w:t>3. Scroll page till bottom of the page</w:t>
      </w:r>
      <w:r w:rsidRPr="00E11B5F">
        <w:rPr>
          <w:rFonts w:asciiTheme="majorHAnsi" w:eastAsia="Times New Roman" w:hAnsiTheme="majorHAnsi" w:cs="Times New Roman"/>
          <w:color w:val="222222"/>
          <w:sz w:val="18"/>
          <w:szCs w:val="18"/>
        </w:rPr>
        <w:br/>
      </w:r>
      <w:r w:rsidRPr="00E11B5F">
        <w:rPr>
          <w:rFonts w:asciiTheme="majorHAnsi" w:eastAsia="Times New Roman" w:hAnsiTheme="majorHAnsi" w:cs="Times New Roman"/>
          <w:color w:val="222222"/>
          <w:sz w:val="18"/>
          <w:szCs w:val="18"/>
        </w:rPr>
        <w:br/>
      </w:r>
    </w:p>
    <w:p w:rsidR="00B600B1" w:rsidRPr="00E11B5F" w:rsidRDefault="00B600B1" w:rsidP="00E11B5F">
      <w:pPr>
        <w:spacing w:after="0" w:line="240" w:lineRule="auto"/>
        <w:rPr>
          <w:rFonts w:asciiTheme="majorHAnsi" w:eastAsia="Times New Roman" w:hAnsiTheme="majorHAnsi" w:cs="Times New Roman"/>
          <w:color w:val="222222"/>
          <w:sz w:val="18"/>
          <w:szCs w:val="18"/>
        </w:rPr>
      </w:pPr>
      <w:r w:rsidRPr="00E11B5F">
        <w:rPr>
          <w:rFonts w:asciiTheme="majorHAnsi" w:eastAsia="Times New Roman" w:hAnsiTheme="majorHAnsi" w:cs="Times New Roman"/>
          <w:color w:val="000000"/>
          <w:sz w:val="18"/>
          <w:szCs w:val="18"/>
        </w:rPr>
        <w:t>To scroll web page using Selenium, we can use </w:t>
      </w:r>
      <w:r w:rsidRPr="00E11B5F">
        <w:rPr>
          <w:rFonts w:asciiTheme="majorHAnsi" w:eastAsia="Times New Roman" w:hAnsiTheme="majorHAnsi" w:cs="Times New Roman"/>
          <w:b/>
          <w:bCs/>
          <w:color w:val="000000"/>
          <w:sz w:val="18"/>
          <w:szCs w:val="18"/>
        </w:rPr>
        <w:t>JavaScriptExecutor</w:t>
      </w:r>
      <w:r w:rsidRPr="00E11B5F">
        <w:rPr>
          <w:rFonts w:asciiTheme="majorHAnsi" w:eastAsia="Times New Roman" w:hAnsiTheme="majorHAnsi" w:cs="Times New Roman"/>
          <w:color w:val="000000"/>
          <w:sz w:val="18"/>
          <w:szCs w:val="18"/>
        </w:rPr>
        <w:t> interface that helps to execute JavaScript methods through Selenium Webdriver.</w:t>
      </w:r>
    </w:p>
    <w:p w:rsidR="00B600B1" w:rsidRPr="00E11B5F" w:rsidRDefault="00B600B1" w:rsidP="00E11B5F">
      <w:pPr>
        <w:spacing w:after="0" w:line="240" w:lineRule="auto"/>
        <w:rPr>
          <w:rFonts w:asciiTheme="majorHAnsi" w:eastAsia="Times New Roman" w:hAnsiTheme="majorHAnsi" w:cs="Times New Roman"/>
          <w:color w:val="222222"/>
          <w:sz w:val="18"/>
          <w:szCs w:val="18"/>
        </w:rPr>
      </w:pPr>
    </w:p>
    <w:p w:rsidR="00B600B1" w:rsidRPr="00E11B5F" w:rsidRDefault="00B600B1" w:rsidP="00E11B5F">
      <w:pPr>
        <w:spacing w:after="0" w:line="240" w:lineRule="auto"/>
        <w:rPr>
          <w:rFonts w:asciiTheme="majorHAnsi" w:eastAsia="Times New Roman" w:hAnsiTheme="majorHAnsi" w:cs="Times New Roman"/>
          <w:color w:val="222222"/>
          <w:sz w:val="18"/>
          <w:szCs w:val="18"/>
        </w:rPr>
      </w:pPr>
      <w:r w:rsidRPr="00E11B5F">
        <w:rPr>
          <w:rFonts w:asciiTheme="majorHAnsi" w:eastAsia="Times New Roman" w:hAnsiTheme="majorHAnsi" w:cs="Times New Roman"/>
          <w:b/>
          <w:bCs/>
          <w:color w:val="222222"/>
          <w:sz w:val="18"/>
          <w:szCs w:val="18"/>
        </w:rPr>
        <w:br/>
        <w:t>Syntax:</w:t>
      </w:r>
      <w:r w:rsidRPr="00E11B5F">
        <w:rPr>
          <w:rFonts w:asciiTheme="majorHAnsi" w:eastAsia="Times New Roman" w:hAnsiTheme="majorHAnsi" w:cs="Times New Roman"/>
          <w:color w:val="222222"/>
          <w:sz w:val="18"/>
          <w:szCs w:val="18"/>
        </w:rPr>
        <w:br/>
        <w:t>window.scrollBy(xnum, ynum)</w:t>
      </w:r>
    </w:p>
    <w:p w:rsidR="00B600B1" w:rsidRPr="00E11B5F" w:rsidRDefault="00B600B1" w:rsidP="00E11B5F">
      <w:pPr>
        <w:spacing w:after="0" w:line="240" w:lineRule="auto"/>
        <w:rPr>
          <w:rFonts w:asciiTheme="majorHAnsi" w:eastAsia="Times New Roman" w:hAnsiTheme="majorHAnsi" w:cs="Times New Roman"/>
          <w:color w:val="222222"/>
          <w:sz w:val="18"/>
          <w:szCs w:val="18"/>
        </w:rPr>
      </w:pPr>
      <w:r w:rsidRPr="00E11B5F">
        <w:rPr>
          <w:rFonts w:asciiTheme="majorHAnsi" w:eastAsia="Times New Roman" w:hAnsiTheme="majorHAnsi" w:cs="Times New Roman"/>
          <w:b/>
          <w:bCs/>
          <w:color w:val="222222"/>
          <w:sz w:val="18"/>
          <w:szCs w:val="18"/>
        </w:rPr>
        <w:t>Parameters:</w:t>
      </w:r>
    </w:p>
    <w:p w:rsidR="00B600B1" w:rsidRPr="00E11B5F" w:rsidRDefault="00B600B1" w:rsidP="00E11B5F">
      <w:pPr>
        <w:spacing w:after="0" w:line="240" w:lineRule="auto"/>
        <w:rPr>
          <w:rFonts w:asciiTheme="majorHAnsi" w:eastAsia="Times New Roman" w:hAnsiTheme="majorHAnsi" w:cs="Times New Roman"/>
          <w:color w:val="222222"/>
          <w:sz w:val="18"/>
          <w:szCs w:val="18"/>
        </w:rPr>
      </w:pPr>
      <w:r w:rsidRPr="00E11B5F">
        <w:rPr>
          <w:rFonts w:asciiTheme="majorHAnsi" w:eastAsia="Times New Roman" w:hAnsiTheme="majorHAnsi" w:cs="Times New Roman"/>
          <w:b/>
          <w:bCs/>
          <w:color w:val="222222"/>
          <w:sz w:val="18"/>
          <w:szCs w:val="18"/>
        </w:rPr>
        <w:t>xnum</w:t>
      </w:r>
      <w:r w:rsidRPr="00E11B5F">
        <w:rPr>
          <w:rFonts w:asciiTheme="majorHAnsi" w:eastAsia="Times New Roman" w:hAnsiTheme="majorHAnsi" w:cs="Times New Roman"/>
          <w:color w:val="222222"/>
          <w:sz w:val="18"/>
          <w:szCs w:val="18"/>
        </w:rPr>
        <w:t> is a </w:t>
      </w:r>
      <w:r w:rsidRPr="00E11B5F">
        <w:rPr>
          <w:rFonts w:asciiTheme="majorHAnsi" w:eastAsia="Times New Roman" w:hAnsiTheme="majorHAnsi" w:cs="Times New Roman"/>
          <w:i/>
          <w:iCs/>
          <w:color w:val="222222"/>
          <w:sz w:val="18"/>
          <w:szCs w:val="18"/>
        </w:rPr>
        <w:t>Number</w:t>
      </w:r>
    </w:p>
    <w:p w:rsidR="00B600B1" w:rsidRPr="00E11B5F" w:rsidRDefault="00B600B1" w:rsidP="00E11B5F">
      <w:pPr>
        <w:spacing w:after="0" w:line="240" w:lineRule="auto"/>
        <w:rPr>
          <w:rFonts w:asciiTheme="majorHAnsi" w:eastAsia="Times New Roman" w:hAnsiTheme="majorHAnsi" w:cs="Times New Roman"/>
          <w:color w:val="222222"/>
          <w:sz w:val="18"/>
          <w:szCs w:val="18"/>
        </w:rPr>
      </w:pPr>
      <w:r w:rsidRPr="00E11B5F">
        <w:rPr>
          <w:rFonts w:asciiTheme="majorHAnsi" w:eastAsia="Times New Roman" w:hAnsiTheme="majorHAnsi" w:cs="Times New Roman"/>
          <w:color w:val="222222"/>
          <w:sz w:val="18"/>
          <w:szCs w:val="18"/>
        </w:rPr>
        <w:t>Required. How many pixels to scroll by, along the x-axis (horizontal). Positive values will scroll to the right, while negative values will scroll to the left</w:t>
      </w:r>
    </w:p>
    <w:p w:rsidR="00B600B1" w:rsidRPr="00E11B5F" w:rsidRDefault="00B600B1" w:rsidP="00E11B5F">
      <w:pPr>
        <w:spacing w:after="0" w:line="240" w:lineRule="auto"/>
        <w:rPr>
          <w:rFonts w:asciiTheme="majorHAnsi" w:eastAsia="Times New Roman" w:hAnsiTheme="majorHAnsi" w:cs="Times New Roman"/>
          <w:color w:val="222222"/>
          <w:sz w:val="18"/>
          <w:szCs w:val="18"/>
        </w:rPr>
      </w:pPr>
      <w:r w:rsidRPr="00E11B5F">
        <w:rPr>
          <w:rFonts w:asciiTheme="majorHAnsi" w:eastAsia="Times New Roman" w:hAnsiTheme="majorHAnsi" w:cs="Times New Roman"/>
          <w:b/>
          <w:bCs/>
          <w:color w:val="222222"/>
          <w:sz w:val="18"/>
          <w:szCs w:val="18"/>
        </w:rPr>
        <w:t>ynum</w:t>
      </w:r>
      <w:r w:rsidRPr="00E11B5F">
        <w:rPr>
          <w:rFonts w:asciiTheme="majorHAnsi" w:eastAsia="Times New Roman" w:hAnsiTheme="majorHAnsi" w:cs="Times New Roman"/>
          <w:color w:val="222222"/>
          <w:sz w:val="18"/>
          <w:szCs w:val="18"/>
        </w:rPr>
        <w:t> is a </w:t>
      </w:r>
      <w:r w:rsidRPr="00E11B5F">
        <w:rPr>
          <w:rFonts w:asciiTheme="majorHAnsi" w:eastAsia="Times New Roman" w:hAnsiTheme="majorHAnsi" w:cs="Times New Roman"/>
          <w:i/>
          <w:iCs/>
          <w:color w:val="222222"/>
          <w:sz w:val="18"/>
          <w:szCs w:val="18"/>
        </w:rPr>
        <w:t>Number</w:t>
      </w:r>
    </w:p>
    <w:p w:rsidR="00B600B1" w:rsidRPr="00E11B5F" w:rsidRDefault="00B600B1" w:rsidP="00E11B5F">
      <w:pPr>
        <w:spacing w:after="0" w:line="240" w:lineRule="auto"/>
        <w:rPr>
          <w:rFonts w:asciiTheme="majorHAnsi" w:eastAsia="Times New Roman" w:hAnsiTheme="majorHAnsi" w:cs="Times New Roman"/>
          <w:color w:val="222222"/>
          <w:sz w:val="18"/>
          <w:szCs w:val="18"/>
        </w:rPr>
      </w:pPr>
      <w:r w:rsidRPr="00E11B5F">
        <w:rPr>
          <w:rFonts w:asciiTheme="majorHAnsi" w:eastAsia="Times New Roman" w:hAnsiTheme="majorHAnsi" w:cs="Times New Roman"/>
          <w:color w:val="222222"/>
          <w:sz w:val="18"/>
          <w:szCs w:val="18"/>
        </w:rPr>
        <w:t>Required. How many pixels to scroll by, along the y-axis (vertical). Positive values will scroll down, while negative values scroll up</w:t>
      </w:r>
    </w:p>
    <w:p w:rsidR="00B600B1" w:rsidRPr="00E11B5F" w:rsidRDefault="00B600B1" w:rsidP="00E11B5F">
      <w:pPr>
        <w:spacing w:after="0" w:line="240" w:lineRule="auto"/>
        <w:rPr>
          <w:rFonts w:asciiTheme="majorHAnsi" w:eastAsia="Times New Roman" w:hAnsiTheme="majorHAnsi" w:cs="Times New Roman"/>
          <w:color w:val="222222"/>
          <w:sz w:val="18"/>
          <w:szCs w:val="18"/>
        </w:rPr>
      </w:pPr>
    </w:p>
    <w:p w:rsidR="00B600B1" w:rsidRPr="00E11B5F" w:rsidRDefault="00B600B1" w:rsidP="00E11B5F">
      <w:pPr>
        <w:spacing w:after="0" w:line="240" w:lineRule="auto"/>
        <w:rPr>
          <w:rFonts w:asciiTheme="majorHAnsi" w:eastAsia="Times New Roman" w:hAnsiTheme="majorHAnsi" w:cs="Times New Roman"/>
          <w:color w:val="222222"/>
          <w:sz w:val="18"/>
          <w:szCs w:val="18"/>
        </w:rPr>
      </w:pPr>
      <w:r w:rsidRPr="00E11B5F">
        <w:rPr>
          <w:rFonts w:asciiTheme="majorHAnsi" w:eastAsia="Times New Roman" w:hAnsiTheme="majorHAnsi" w:cs="Times New Roman"/>
          <w:b/>
          <w:bCs/>
          <w:color w:val="222222"/>
          <w:sz w:val="18"/>
          <w:szCs w:val="18"/>
        </w:rPr>
        <w:t>Return Value: </w:t>
      </w:r>
      <w:r w:rsidRPr="00E11B5F">
        <w:rPr>
          <w:rFonts w:asciiTheme="majorHAnsi" w:eastAsia="Times New Roman" w:hAnsiTheme="majorHAnsi" w:cs="Times New Roman"/>
          <w:color w:val="222222"/>
          <w:sz w:val="18"/>
          <w:szCs w:val="18"/>
        </w:rPr>
        <w:t>No return value</w:t>
      </w:r>
    </w:p>
    <w:p w:rsidR="00B600B1" w:rsidRPr="00E11B5F" w:rsidRDefault="00B600B1" w:rsidP="00E11B5F">
      <w:pPr>
        <w:spacing w:after="0" w:line="240" w:lineRule="auto"/>
        <w:rPr>
          <w:rFonts w:asciiTheme="majorHAnsi" w:eastAsia="Times New Roman" w:hAnsiTheme="majorHAnsi" w:cs="Times New Roman"/>
          <w:color w:val="222222"/>
          <w:sz w:val="18"/>
          <w:szCs w:val="18"/>
        </w:rPr>
      </w:pPr>
      <w:r w:rsidRPr="00E11B5F">
        <w:rPr>
          <w:rFonts w:asciiTheme="majorHAnsi" w:eastAsia="Times New Roman" w:hAnsiTheme="majorHAnsi" w:cs="Times New Roman"/>
          <w:color w:val="222222"/>
          <w:sz w:val="18"/>
          <w:szCs w:val="18"/>
        </w:rPr>
        <w:br/>
      </w:r>
    </w:p>
    <w:p w:rsidR="00B600B1" w:rsidRPr="00E11B5F" w:rsidRDefault="00B600B1" w:rsidP="00E11B5F">
      <w:pPr>
        <w:spacing w:after="0" w:line="240" w:lineRule="auto"/>
        <w:rPr>
          <w:rFonts w:asciiTheme="majorHAnsi" w:eastAsia="Times New Roman" w:hAnsiTheme="majorHAnsi" w:cs="Times New Roman"/>
          <w:color w:val="222222"/>
          <w:sz w:val="18"/>
          <w:szCs w:val="18"/>
        </w:rPr>
      </w:pP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b/>
          <w:bCs/>
          <w:color w:val="FF0000"/>
          <w:sz w:val="18"/>
          <w:szCs w:val="18"/>
        </w:rPr>
        <w:t>Examples:</w:t>
      </w: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b/>
          <w:bCs/>
          <w:color w:val="0000FF"/>
          <w:sz w:val="18"/>
          <w:szCs w:val="18"/>
        </w:rPr>
        <w:t>Scroll page by proving pixel number</w:t>
      </w:r>
    </w:p>
    <w:p w:rsidR="00B600B1" w:rsidRPr="00E11B5F" w:rsidRDefault="00B600B1" w:rsidP="00E11B5F">
      <w:pPr>
        <w:spacing w:after="0" w:line="240" w:lineRule="auto"/>
        <w:rPr>
          <w:rFonts w:asciiTheme="majorHAnsi" w:eastAsia="Times New Roman" w:hAnsiTheme="majorHAnsi" w:cs="Times New Roman"/>
          <w:color w:val="222222"/>
          <w:sz w:val="18"/>
          <w:szCs w:val="18"/>
        </w:rPr>
      </w:pPr>
      <w:r w:rsidRPr="00E11B5F">
        <w:rPr>
          <w:rFonts w:asciiTheme="majorHAnsi" w:eastAsia="Times New Roman" w:hAnsiTheme="majorHAnsi" w:cs="Times New Roman"/>
          <w:color w:val="000000"/>
          <w:sz w:val="18"/>
          <w:szCs w:val="18"/>
        </w:rPr>
        <w:t>  js.executeScript("window.scrollBy(0,500)");</w:t>
      </w:r>
    </w:p>
    <w:p w:rsidR="00B600B1" w:rsidRPr="00E11B5F" w:rsidRDefault="00B600B1" w:rsidP="00E11B5F">
      <w:pPr>
        <w:spacing w:after="0" w:line="240" w:lineRule="auto"/>
        <w:rPr>
          <w:rFonts w:asciiTheme="majorHAnsi" w:eastAsia="Times New Roman" w:hAnsiTheme="majorHAnsi" w:cs="Times New Roman"/>
          <w:color w:val="222222"/>
          <w:sz w:val="18"/>
          <w:szCs w:val="18"/>
        </w:rPr>
      </w:pPr>
      <w:r w:rsidRPr="00E11B5F">
        <w:rPr>
          <w:rFonts w:asciiTheme="majorHAnsi" w:eastAsia="Times New Roman" w:hAnsiTheme="majorHAnsi" w:cs="Times New Roman"/>
          <w:color w:val="222222"/>
          <w:sz w:val="18"/>
          <w:szCs w:val="18"/>
        </w:rPr>
        <w:br/>
      </w: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b/>
          <w:bCs/>
          <w:color w:val="0000FF"/>
          <w:sz w:val="18"/>
          <w:szCs w:val="18"/>
        </w:rPr>
        <w:t>Scroll page till we find a web element on the page</w:t>
      </w:r>
    </w:p>
    <w:p w:rsidR="00B600B1" w:rsidRPr="00E11B5F" w:rsidRDefault="00B600B1" w:rsidP="00E11B5F">
      <w:pPr>
        <w:spacing w:after="0" w:line="240" w:lineRule="auto"/>
        <w:rPr>
          <w:rFonts w:asciiTheme="majorHAnsi" w:eastAsia="Times New Roman" w:hAnsiTheme="majorHAnsi" w:cs="Times New Roman"/>
          <w:color w:val="222222"/>
          <w:sz w:val="18"/>
          <w:szCs w:val="18"/>
        </w:rPr>
      </w:pPr>
      <w:r w:rsidRPr="00E11B5F">
        <w:rPr>
          <w:rFonts w:asciiTheme="majorHAnsi" w:eastAsia="Times New Roman" w:hAnsiTheme="majorHAnsi" w:cs="Times New Roman"/>
          <w:color w:val="000000"/>
          <w:sz w:val="18"/>
          <w:szCs w:val="18"/>
        </w:rPr>
        <w:t>  js.executeScript("arguments[0].scrollIntoView();",Element );</w:t>
      </w:r>
    </w:p>
    <w:p w:rsidR="00B600B1" w:rsidRPr="00E11B5F" w:rsidRDefault="00B600B1" w:rsidP="00E11B5F">
      <w:pPr>
        <w:spacing w:after="0" w:line="240" w:lineRule="auto"/>
        <w:rPr>
          <w:rFonts w:asciiTheme="majorHAnsi" w:eastAsia="Times New Roman" w:hAnsiTheme="majorHAnsi" w:cs="Times New Roman"/>
          <w:color w:val="222222"/>
          <w:sz w:val="18"/>
          <w:szCs w:val="18"/>
        </w:rPr>
      </w:pPr>
      <w:r w:rsidRPr="00E11B5F">
        <w:rPr>
          <w:rFonts w:asciiTheme="majorHAnsi" w:eastAsia="Times New Roman" w:hAnsiTheme="majorHAnsi" w:cs="Times New Roman"/>
          <w:color w:val="000000"/>
          <w:sz w:val="18"/>
          <w:szCs w:val="18"/>
        </w:rPr>
        <w:br/>
      </w: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b/>
          <w:bCs/>
          <w:color w:val="0000FF"/>
          <w:sz w:val="18"/>
          <w:szCs w:val="18"/>
        </w:rPr>
        <w:t> Scroll page till bottom of the page</w:t>
      </w:r>
    </w:p>
    <w:p w:rsidR="00B600B1" w:rsidRPr="00E11B5F" w:rsidRDefault="00B600B1" w:rsidP="00E11B5F">
      <w:pPr>
        <w:spacing w:after="0" w:line="240" w:lineRule="auto"/>
        <w:rPr>
          <w:rFonts w:asciiTheme="majorHAnsi" w:eastAsia="Times New Roman" w:hAnsiTheme="majorHAnsi" w:cs="Times New Roman"/>
          <w:color w:val="222222"/>
          <w:sz w:val="18"/>
          <w:szCs w:val="18"/>
        </w:rPr>
      </w:pPr>
      <w:r w:rsidRPr="00E11B5F">
        <w:rPr>
          <w:rFonts w:asciiTheme="majorHAnsi" w:eastAsia="Times New Roman" w:hAnsiTheme="majorHAnsi" w:cs="Times New Roman"/>
          <w:color w:val="000000"/>
          <w:sz w:val="18"/>
          <w:szCs w:val="18"/>
        </w:rPr>
        <w:t>  js.executeScript("window.scrollTo(0, document.body.scrollHeight)");</w:t>
      </w:r>
    </w:p>
    <w:p w:rsidR="00B600B1" w:rsidRPr="00E11B5F" w:rsidRDefault="00B600B1" w:rsidP="00E11B5F">
      <w:pPr>
        <w:spacing w:after="0" w:line="240" w:lineRule="auto"/>
        <w:rPr>
          <w:rFonts w:asciiTheme="majorHAnsi" w:eastAsia="Times New Roman" w:hAnsiTheme="majorHAnsi" w:cs="Times New Roman"/>
          <w:color w:val="222222"/>
          <w:sz w:val="18"/>
          <w:szCs w:val="18"/>
        </w:rPr>
      </w:pPr>
      <w:r w:rsidRPr="00E11B5F">
        <w:rPr>
          <w:rFonts w:asciiTheme="majorHAnsi" w:eastAsia="Times New Roman" w:hAnsiTheme="majorHAnsi" w:cs="Times New Roman"/>
          <w:color w:val="000000"/>
          <w:sz w:val="18"/>
          <w:szCs w:val="18"/>
        </w:rPr>
        <w:br/>
      </w: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b/>
          <w:bCs/>
          <w:color w:val="FF0000"/>
          <w:sz w:val="18"/>
          <w:szCs w:val="18"/>
          <w:u w:val="single"/>
        </w:rPr>
        <w:t>Test Script</w:t>
      </w:r>
    </w:p>
    <w:p w:rsidR="00B600B1" w:rsidRPr="00E11B5F" w:rsidRDefault="00B600B1" w:rsidP="00E11B5F">
      <w:pPr>
        <w:spacing w:after="0" w:line="240" w:lineRule="auto"/>
        <w:rPr>
          <w:rFonts w:asciiTheme="majorHAnsi" w:eastAsia="Times New Roman" w:hAnsiTheme="majorHAnsi" w:cs="Times New Roman"/>
          <w:sz w:val="18"/>
          <w:szCs w:val="18"/>
        </w:rPr>
      </w:pP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import org.openqa.selenium.By;</w:t>
      </w: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import org.openqa.selenium.JavascriptExecutor;</w:t>
      </w: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import org.openqa.selenium.WebDriver;</w:t>
      </w: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import org.openqa.selenium.WebElement;</w:t>
      </w: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import org.openqa.selenium.chrome.ChromeDriver;</w:t>
      </w:r>
    </w:p>
    <w:p w:rsidR="00B600B1" w:rsidRPr="00E11B5F" w:rsidRDefault="00B600B1" w:rsidP="00E11B5F">
      <w:pPr>
        <w:spacing w:after="0" w:line="240" w:lineRule="auto"/>
        <w:rPr>
          <w:rFonts w:asciiTheme="majorHAnsi" w:eastAsia="Times New Roman" w:hAnsiTheme="majorHAnsi" w:cs="Times New Roman"/>
          <w:sz w:val="18"/>
          <w:szCs w:val="18"/>
        </w:rPr>
      </w:pP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public class Scrolling {</w:t>
      </w: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 xml:space="preserve"> public static void main(String[] args) {</w:t>
      </w: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 xml:space="preserve">  System.setProperty("webdriver.chrome.driver", "C://Drivers/chromedriver_win32/chromedriver.exe");</w:t>
      </w: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 xml:space="preserve">  WebDriver driver = new ChromeDriver();</w:t>
      </w:r>
    </w:p>
    <w:p w:rsidR="00B600B1" w:rsidRPr="00E11B5F" w:rsidRDefault="00B600B1" w:rsidP="00E11B5F">
      <w:pPr>
        <w:spacing w:after="0" w:line="240" w:lineRule="auto"/>
        <w:rPr>
          <w:rFonts w:asciiTheme="majorHAnsi" w:eastAsia="Times New Roman" w:hAnsiTheme="majorHAnsi" w:cs="Times New Roman"/>
          <w:sz w:val="18"/>
          <w:szCs w:val="18"/>
        </w:rPr>
      </w:pP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 xml:space="preserve">  driver.get("https://www.countries-ofthe-world.com/flags-of-the-world.html");</w:t>
      </w: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 xml:space="preserve">  driver.manage().window().maximize(); // maximum browser window</w:t>
      </w:r>
    </w:p>
    <w:p w:rsidR="00B600B1" w:rsidRPr="00E11B5F" w:rsidRDefault="00B600B1" w:rsidP="00E11B5F">
      <w:pPr>
        <w:spacing w:after="0" w:line="240" w:lineRule="auto"/>
        <w:rPr>
          <w:rFonts w:asciiTheme="majorHAnsi" w:eastAsia="Times New Roman" w:hAnsiTheme="majorHAnsi" w:cs="Times New Roman"/>
          <w:sz w:val="18"/>
          <w:szCs w:val="18"/>
        </w:rPr>
      </w:pP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 xml:space="preserve">  JavascriptExecutor js = (JavascriptExecutor) driver;</w:t>
      </w:r>
    </w:p>
    <w:p w:rsidR="00B600B1" w:rsidRPr="00E11B5F" w:rsidRDefault="00B600B1" w:rsidP="00E11B5F">
      <w:pPr>
        <w:spacing w:after="0" w:line="240" w:lineRule="auto"/>
        <w:rPr>
          <w:rFonts w:asciiTheme="majorHAnsi" w:eastAsia="Times New Roman" w:hAnsiTheme="majorHAnsi" w:cs="Times New Roman"/>
          <w:sz w:val="18"/>
          <w:szCs w:val="18"/>
        </w:rPr>
      </w:pP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lastRenderedPageBreak/>
        <w:t xml:space="preserve">  // 1. scrolling by using pixel</w:t>
      </w: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 xml:space="preserve">  js.executeScript("window.scrollBy(0,1000)", "");</w:t>
      </w:r>
    </w:p>
    <w:p w:rsidR="00B600B1" w:rsidRPr="00E11B5F" w:rsidRDefault="00B600B1" w:rsidP="00E11B5F">
      <w:pPr>
        <w:spacing w:after="0" w:line="240" w:lineRule="auto"/>
        <w:rPr>
          <w:rFonts w:asciiTheme="majorHAnsi" w:eastAsia="Times New Roman" w:hAnsiTheme="majorHAnsi" w:cs="Times New Roman"/>
          <w:sz w:val="18"/>
          <w:szCs w:val="18"/>
        </w:rPr>
      </w:pP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 xml:space="preserve">  // 2. scrolling page till we find element</w:t>
      </w: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 xml:space="preserve">  WebElement flag = driver</w:t>
      </w: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 xml:space="preserve">    .findElement(By.xpath("//*[@id='content']/div[2]/div[2]/table[1]/tbody/tr[86]/td[1]/img"));</w:t>
      </w: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 xml:space="preserve">  js.executeScript("arguments[0].scrollIntoView();", flag);</w:t>
      </w:r>
    </w:p>
    <w:p w:rsidR="00B600B1" w:rsidRPr="00E11B5F" w:rsidRDefault="00B600B1" w:rsidP="00E11B5F">
      <w:pPr>
        <w:spacing w:after="0" w:line="240" w:lineRule="auto"/>
        <w:rPr>
          <w:rFonts w:asciiTheme="majorHAnsi" w:eastAsia="Times New Roman" w:hAnsiTheme="majorHAnsi" w:cs="Times New Roman"/>
          <w:sz w:val="18"/>
          <w:szCs w:val="18"/>
        </w:rPr>
      </w:pP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 xml:space="preserve">  // 3. scroll page till bottom</w:t>
      </w: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 xml:space="preserve">  js.executeScript("window.scrollTo(0,document.body.scrollHeight)");</w:t>
      </w: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 xml:space="preserve"> }</w:t>
      </w:r>
    </w:p>
    <w:p w:rsidR="00CF7305"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w:t>
      </w:r>
    </w:p>
    <w:p w:rsidR="00B600B1" w:rsidRPr="00E11B5F" w:rsidRDefault="00B600B1" w:rsidP="00E11B5F">
      <w:pPr>
        <w:spacing w:after="0" w:line="240" w:lineRule="auto"/>
        <w:rPr>
          <w:rFonts w:asciiTheme="majorHAnsi" w:hAnsiTheme="majorHAnsi"/>
          <w:sz w:val="18"/>
          <w:szCs w:val="18"/>
        </w:rPr>
      </w:pPr>
      <w:hyperlink r:id="rId75" w:history="1">
        <w:r w:rsidRPr="00E11B5F">
          <w:rPr>
            <w:rStyle w:val="Hyperlink"/>
            <w:rFonts w:asciiTheme="majorHAnsi" w:hAnsiTheme="majorHAnsi"/>
            <w:color w:val="7C7D7F"/>
            <w:sz w:val="18"/>
            <w:szCs w:val="18"/>
          </w:rPr>
          <w:t>How To Find Broken Links Using Selenium WebDriver</w:t>
        </w:r>
      </w:hyperlink>
    </w:p>
    <w:p w:rsidR="00B600B1" w:rsidRPr="00E11B5F" w:rsidRDefault="00B600B1" w:rsidP="00E11B5F">
      <w:pPr>
        <w:spacing w:after="0" w:line="240" w:lineRule="auto"/>
        <w:rPr>
          <w:rFonts w:asciiTheme="majorHAnsi" w:eastAsia="Times New Roman" w:hAnsiTheme="majorHAnsi" w:cs="Times New Roman"/>
          <w:color w:val="222222"/>
          <w:sz w:val="18"/>
          <w:szCs w:val="18"/>
        </w:rPr>
      </w:pPr>
      <w:r w:rsidRPr="00E11B5F">
        <w:rPr>
          <w:rFonts w:asciiTheme="majorHAnsi" w:eastAsia="Times New Roman" w:hAnsiTheme="majorHAnsi" w:cs="Times New Roman"/>
          <w:color w:val="222222"/>
          <w:sz w:val="18"/>
          <w:szCs w:val="18"/>
        </w:rPr>
        <w:t>One of the key test case is to find broken links on a webpage. Due to existence of broken links, your website reputation gets damaged and there will be a negative impact on your business. It’s mandatory to find and fix all the broken links before release. If a link is not working, we face a message as 404 Page Not Found.</w:t>
      </w:r>
    </w:p>
    <w:p w:rsidR="00B600B1" w:rsidRPr="00E11B5F" w:rsidRDefault="00B600B1" w:rsidP="00E11B5F">
      <w:pPr>
        <w:spacing w:after="0" w:line="240" w:lineRule="auto"/>
        <w:rPr>
          <w:rFonts w:asciiTheme="majorHAnsi" w:eastAsia="Times New Roman" w:hAnsiTheme="majorHAnsi" w:cs="Times New Roman"/>
          <w:color w:val="222222"/>
          <w:sz w:val="18"/>
          <w:szCs w:val="18"/>
        </w:rPr>
      </w:pPr>
      <w:r w:rsidRPr="00E11B5F">
        <w:rPr>
          <w:rFonts w:asciiTheme="majorHAnsi" w:eastAsia="Times New Roman" w:hAnsiTheme="majorHAnsi" w:cs="Times New Roman"/>
          <w:color w:val="222222"/>
          <w:sz w:val="18"/>
          <w:szCs w:val="18"/>
        </w:rPr>
        <w:t>Let’s see some of the HTTP status codes.</w:t>
      </w:r>
    </w:p>
    <w:p w:rsidR="00B600B1" w:rsidRPr="00E11B5F" w:rsidRDefault="00B600B1" w:rsidP="00E11B5F">
      <w:pPr>
        <w:spacing w:after="0" w:line="240" w:lineRule="auto"/>
        <w:rPr>
          <w:rFonts w:asciiTheme="majorHAnsi" w:eastAsia="Times New Roman" w:hAnsiTheme="majorHAnsi" w:cs="Times New Roman"/>
          <w:color w:val="222222"/>
          <w:sz w:val="18"/>
          <w:szCs w:val="18"/>
        </w:rPr>
      </w:pPr>
      <w:r w:rsidRPr="00E11B5F">
        <w:rPr>
          <w:rFonts w:asciiTheme="majorHAnsi" w:eastAsia="Times New Roman" w:hAnsiTheme="majorHAnsi" w:cs="Times New Roman"/>
          <w:color w:val="222222"/>
          <w:sz w:val="18"/>
          <w:szCs w:val="18"/>
        </w:rPr>
        <w:t>200 – Valid Link</w:t>
      </w:r>
    </w:p>
    <w:p w:rsidR="00B600B1" w:rsidRPr="00E11B5F" w:rsidRDefault="00B600B1" w:rsidP="00E11B5F">
      <w:pPr>
        <w:spacing w:after="0" w:line="240" w:lineRule="auto"/>
        <w:rPr>
          <w:rFonts w:asciiTheme="majorHAnsi" w:eastAsia="Times New Roman" w:hAnsiTheme="majorHAnsi" w:cs="Times New Roman"/>
          <w:color w:val="222222"/>
          <w:sz w:val="18"/>
          <w:szCs w:val="18"/>
        </w:rPr>
      </w:pPr>
      <w:r w:rsidRPr="00E11B5F">
        <w:rPr>
          <w:rFonts w:asciiTheme="majorHAnsi" w:eastAsia="Times New Roman" w:hAnsiTheme="majorHAnsi" w:cs="Times New Roman"/>
          <w:color w:val="222222"/>
          <w:sz w:val="18"/>
          <w:szCs w:val="18"/>
        </w:rPr>
        <w:t>404 – Link not found</w:t>
      </w:r>
    </w:p>
    <w:p w:rsidR="00B600B1" w:rsidRPr="00E11B5F" w:rsidRDefault="00B600B1" w:rsidP="00E11B5F">
      <w:pPr>
        <w:spacing w:after="0" w:line="240" w:lineRule="auto"/>
        <w:rPr>
          <w:rFonts w:asciiTheme="majorHAnsi" w:eastAsia="Times New Roman" w:hAnsiTheme="majorHAnsi" w:cs="Times New Roman"/>
          <w:color w:val="222222"/>
          <w:sz w:val="18"/>
          <w:szCs w:val="18"/>
        </w:rPr>
      </w:pPr>
      <w:r w:rsidRPr="00E11B5F">
        <w:rPr>
          <w:rFonts w:asciiTheme="majorHAnsi" w:eastAsia="Times New Roman" w:hAnsiTheme="majorHAnsi" w:cs="Times New Roman"/>
          <w:color w:val="222222"/>
          <w:sz w:val="18"/>
          <w:szCs w:val="18"/>
        </w:rPr>
        <w:t>400 – Bad request</w:t>
      </w:r>
    </w:p>
    <w:p w:rsidR="00B600B1" w:rsidRPr="00E11B5F" w:rsidRDefault="00B600B1" w:rsidP="00E11B5F">
      <w:pPr>
        <w:spacing w:after="0" w:line="240" w:lineRule="auto"/>
        <w:rPr>
          <w:rFonts w:asciiTheme="majorHAnsi" w:eastAsia="Times New Roman" w:hAnsiTheme="majorHAnsi" w:cs="Times New Roman"/>
          <w:color w:val="222222"/>
          <w:sz w:val="18"/>
          <w:szCs w:val="18"/>
        </w:rPr>
      </w:pPr>
      <w:r w:rsidRPr="00E11B5F">
        <w:rPr>
          <w:rFonts w:asciiTheme="majorHAnsi" w:eastAsia="Times New Roman" w:hAnsiTheme="majorHAnsi" w:cs="Times New Roman"/>
          <w:color w:val="222222"/>
          <w:sz w:val="18"/>
          <w:szCs w:val="18"/>
        </w:rPr>
        <w:t>401 – Unauthorized</w:t>
      </w:r>
    </w:p>
    <w:p w:rsidR="00B600B1" w:rsidRPr="00E11B5F" w:rsidRDefault="00B600B1" w:rsidP="00E11B5F">
      <w:pPr>
        <w:spacing w:after="0" w:line="240" w:lineRule="auto"/>
        <w:rPr>
          <w:rFonts w:asciiTheme="majorHAnsi" w:eastAsia="Times New Roman" w:hAnsiTheme="majorHAnsi" w:cs="Times New Roman"/>
          <w:color w:val="222222"/>
          <w:sz w:val="18"/>
          <w:szCs w:val="18"/>
        </w:rPr>
      </w:pPr>
      <w:r w:rsidRPr="00E11B5F">
        <w:rPr>
          <w:rFonts w:asciiTheme="majorHAnsi" w:eastAsia="Times New Roman" w:hAnsiTheme="majorHAnsi" w:cs="Times New Roman"/>
          <w:color w:val="222222"/>
          <w:sz w:val="18"/>
          <w:szCs w:val="18"/>
        </w:rPr>
        <w:t>500 – Internal Error</w:t>
      </w:r>
      <w:r w:rsidRPr="00E11B5F">
        <w:rPr>
          <w:rFonts w:asciiTheme="majorHAnsi" w:eastAsia="Times New Roman" w:hAnsiTheme="majorHAnsi" w:cs="Times New Roman"/>
          <w:color w:val="222222"/>
          <w:sz w:val="18"/>
          <w:szCs w:val="18"/>
        </w:rPr>
        <w:br/>
      </w:r>
      <w:r w:rsidRPr="00E11B5F">
        <w:rPr>
          <w:rFonts w:asciiTheme="majorHAnsi" w:eastAsia="Times New Roman" w:hAnsiTheme="majorHAnsi" w:cs="Times New Roman"/>
          <w:color w:val="222222"/>
          <w:sz w:val="18"/>
          <w:szCs w:val="18"/>
        </w:rPr>
        <w:br/>
      </w:r>
    </w:p>
    <w:p w:rsidR="00B600B1" w:rsidRPr="00E11B5F" w:rsidRDefault="00B600B1" w:rsidP="00E11B5F">
      <w:pPr>
        <w:spacing w:after="0" w:line="240" w:lineRule="auto"/>
        <w:rPr>
          <w:rFonts w:asciiTheme="majorHAnsi" w:eastAsia="Times New Roman" w:hAnsiTheme="majorHAnsi" w:cs="Times New Roman"/>
          <w:color w:val="222222"/>
          <w:sz w:val="18"/>
          <w:szCs w:val="18"/>
        </w:rPr>
      </w:pPr>
      <w:r w:rsidRPr="00E11B5F">
        <w:rPr>
          <w:rFonts w:asciiTheme="majorHAnsi" w:eastAsia="Times New Roman" w:hAnsiTheme="majorHAnsi" w:cs="Times New Roman"/>
          <w:color w:val="222222"/>
          <w:sz w:val="18"/>
          <w:szCs w:val="18"/>
        </w:rPr>
        <w:t>Consider a test case to test all the links in the home page of “http://newtours.demoaut.com"</w:t>
      </w:r>
    </w:p>
    <w:p w:rsidR="00B600B1" w:rsidRPr="00E11B5F" w:rsidRDefault="00B600B1" w:rsidP="00E11B5F">
      <w:pPr>
        <w:spacing w:after="0" w:line="240" w:lineRule="auto"/>
        <w:rPr>
          <w:rFonts w:asciiTheme="majorHAnsi" w:eastAsia="Times New Roman" w:hAnsiTheme="majorHAnsi" w:cs="Times New Roman"/>
          <w:color w:val="222222"/>
          <w:sz w:val="18"/>
          <w:szCs w:val="18"/>
        </w:rPr>
      </w:pPr>
      <w:r w:rsidRPr="00E11B5F">
        <w:rPr>
          <w:rFonts w:asciiTheme="majorHAnsi" w:eastAsia="Times New Roman" w:hAnsiTheme="majorHAnsi" w:cs="Times New Roman"/>
          <w:color w:val="222222"/>
          <w:sz w:val="18"/>
          <w:szCs w:val="18"/>
        </w:rPr>
        <w:t>Below code fetches all the links of a given website (i.e., http://newtours.demoaut.com) using </w:t>
      </w:r>
      <w:r w:rsidRPr="00E11B5F">
        <w:rPr>
          <w:rFonts w:asciiTheme="majorHAnsi" w:eastAsia="Times New Roman" w:hAnsiTheme="majorHAnsi" w:cs="Times New Roman"/>
          <w:b/>
          <w:bCs/>
          <w:i/>
          <w:iCs/>
          <w:color w:val="222222"/>
          <w:sz w:val="18"/>
          <w:szCs w:val="18"/>
        </w:rPr>
        <w:t>WebDriver </w:t>
      </w:r>
      <w:r w:rsidRPr="00E11B5F">
        <w:rPr>
          <w:rFonts w:asciiTheme="majorHAnsi" w:eastAsia="Times New Roman" w:hAnsiTheme="majorHAnsi" w:cs="Times New Roman"/>
          <w:color w:val="222222"/>
          <w:sz w:val="18"/>
          <w:szCs w:val="18"/>
        </w:rPr>
        <w:t>commands and reads the status of each </w:t>
      </w:r>
      <w:r w:rsidRPr="00E11B5F">
        <w:rPr>
          <w:rFonts w:asciiTheme="majorHAnsi" w:eastAsia="Times New Roman" w:hAnsiTheme="majorHAnsi" w:cs="Times New Roman"/>
          <w:i/>
          <w:iCs/>
          <w:color w:val="222222"/>
          <w:sz w:val="18"/>
          <w:szCs w:val="18"/>
        </w:rPr>
        <w:t>href</w:t>
      </w:r>
      <w:r w:rsidRPr="00E11B5F">
        <w:rPr>
          <w:rFonts w:asciiTheme="majorHAnsi" w:eastAsia="Times New Roman" w:hAnsiTheme="majorHAnsi" w:cs="Times New Roman"/>
          <w:color w:val="222222"/>
          <w:sz w:val="18"/>
          <w:szCs w:val="18"/>
        </w:rPr>
        <w:t> link with the help of </w:t>
      </w:r>
      <w:r w:rsidRPr="00E11B5F">
        <w:rPr>
          <w:rFonts w:asciiTheme="majorHAnsi" w:eastAsia="Times New Roman" w:hAnsiTheme="majorHAnsi" w:cs="Times New Roman"/>
          <w:b/>
          <w:bCs/>
          <w:i/>
          <w:iCs/>
          <w:color w:val="222222"/>
          <w:sz w:val="18"/>
          <w:szCs w:val="18"/>
        </w:rPr>
        <w:t>HttpURLConnection</w:t>
      </w:r>
      <w:r w:rsidRPr="00E11B5F">
        <w:rPr>
          <w:rFonts w:asciiTheme="majorHAnsi" w:eastAsia="Times New Roman" w:hAnsiTheme="majorHAnsi" w:cs="Times New Roman"/>
          <w:color w:val="222222"/>
          <w:sz w:val="18"/>
          <w:szCs w:val="18"/>
        </w:rPr>
        <w:t> class.</w:t>
      </w: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b/>
          <w:bCs/>
          <w:color w:val="0000FF"/>
          <w:sz w:val="18"/>
          <w:szCs w:val="18"/>
          <w:shd w:val="clear" w:color="auto" w:fill="FFFFFF"/>
        </w:rPr>
        <w:t>Example: </w:t>
      </w:r>
    </w:p>
    <w:p w:rsidR="00B600B1" w:rsidRPr="00E11B5F" w:rsidRDefault="00B600B1" w:rsidP="00E11B5F">
      <w:pPr>
        <w:spacing w:after="0" w:line="240" w:lineRule="auto"/>
        <w:rPr>
          <w:rFonts w:asciiTheme="majorHAnsi" w:eastAsia="Times New Roman" w:hAnsiTheme="majorHAnsi" w:cs="Times New Roman"/>
          <w:color w:val="222222"/>
          <w:sz w:val="18"/>
          <w:szCs w:val="18"/>
        </w:rPr>
      </w:pPr>
      <w:r w:rsidRPr="00E11B5F">
        <w:rPr>
          <w:rFonts w:asciiTheme="majorHAnsi" w:eastAsia="Times New Roman" w:hAnsiTheme="majorHAnsi" w:cs="Times New Roman"/>
          <w:color w:val="222222"/>
          <w:sz w:val="18"/>
          <w:szCs w:val="18"/>
          <w:shd w:val="clear" w:color="auto" w:fill="FFFFFF"/>
        </w:rPr>
        <w:br/>
      </w: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222222"/>
          <w:sz w:val="18"/>
          <w:szCs w:val="18"/>
        </w:rPr>
        <w:t>import java.io.IOException;</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import java.net.HttpURLConnection;</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import java.net.URL;</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import java.util.List;</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import java.util.concurrent.TimeUnit;</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import org.openqa.selenium.By;</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import org.openqa.selenium.WebDriver;</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import org.openqa.selenium.WebElement;</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import org.openqa.selenium.chrome.ChromeDriver;</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br/>
        <w:t>public class BrokenLinks {</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public static void main(String[] args) throws InterruptedException, IOException {</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br/>
        <w:t xml:space="preserve">  // Instantiating FirefoxDriver</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System.setProperty("webdriver.chrome.driver", "C://Drivers/chromedriver_win32/chromedriver.exe");</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WebDriver driver = new ChromeDriver();</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br/>
        <w:t xml:space="preserve">  // Maximize the browser</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driver.manage().window().maximize();</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br/>
        <w:t xml:space="preserve">  // Implicit wait for 10 seconds</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driver.manage().timeouts().implicitlyWait(10, TimeUnit.SECONDS);</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br/>
      </w:r>
      <w:r w:rsidRPr="00E11B5F">
        <w:rPr>
          <w:rFonts w:asciiTheme="majorHAnsi" w:eastAsia="Times New Roman" w:hAnsiTheme="majorHAnsi" w:cs="Times New Roman"/>
          <w:color w:val="222222"/>
          <w:sz w:val="18"/>
          <w:szCs w:val="18"/>
        </w:rPr>
        <w:lastRenderedPageBreak/>
        <w:t xml:space="preserve">  // To launch pavantestingtools.com</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driver.get("http://newtours.demoaut.com/");</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br/>
        <w:t xml:space="preserve">  // Wait for 5 seconds</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Thread.sleep(5000);</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br/>
        <w:t xml:space="preserve">  // Used tagName method to collect the list of items with tagName "a"</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 findElements - to find all the elements with in the current page. It</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 returns a list of all webelements or an empty list if nothing matches</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List links = driver.findElements(By.tagName("a"));</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br/>
        <w:t xml:space="preserve">  // To print the total number of links</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System.out.println("Total links are " + links.size());</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br/>
        <w:t xml:space="preserve">  // used for loop to</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for (int i = 0; i &lt; links.size(); i++) {</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WebElement element = links.get(i);</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 By using "href" attribute, we could get the url of the requried</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 link</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String url = element.getAttribute("href");</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br/>
        <w:t xml:space="preserve">   URL link = new URL(url);</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 Create a connection using URL object (i.e., link)</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HttpURLConnection httpConn = (HttpURLConnection) link.openConnection();</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 Set the timeout for 2 seconds</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httpConn.setConnectTimeout(2000);</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 connect using connect method</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httpConn.connect();</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 use getResponseCode() to get the response code.</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if (httpConn.getResponseCode() &gt;= 400) {</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System.out.println(url + " - " + "is Broken Link");</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 else {</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System.out.println(url + " - " + "is valid Link");</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 xml:space="preserve"> }</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color w:val="222222"/>
          <w:sz w:val="18"/>
          <w:szCs w:val="18"/>
        </w:rPr>
        <w:t>}</w:t>
      </w:r>
    </w:p>
    <w:p w:rsidR="00B600B1" w:rsidRPr="00E11B5F" w:rsidRDefault="00B600B1" w:rsidP="00E11B5F">
      <w:pPr>
        <w:spacing w:after="0" w:line="240" w:lineRule="auto"/>
        <w:rPr>
          <w:rFonts w:asciiTheme="majorHAnsi" w:hAnsiTheme="majorHAnsi"/>
          <w:sz w:val="18"/>
          <w:szCs w:val="18"/>
        </w:rPr>
      </w:pPr>
      <w:hyperlink r:id="rId76" w:history="1">
        <w:r w:rsidRPr="00E11B5F">
          <w:rPr>
            <w:rStyle w:val="Hyperlink"/>
            <w:rFonts w:asciiTheme="majorHAnsi" w:hAnsiTheme="majorHAnsi"/>
            <w:color w:val="7C7D7F"/>
            <w:sz w:val="18"/>
            <w:szCs w:val="18"/>
          </w:rPr>
          <w:t>How To Resize Browser Window Using Selenium WebDriver</w:t>
        </w:r>
      </w:hyperlink>
    </w:p>
    <w:p w:rsidR="00B600B1" w:rsidRPr="00E11B5F" w:rsidRDefault="00B600B1" w:rsidP="00E11B5F">
      <w:pPr>
        <w:spacing w:after="0" w:line="240" w:lineRule="auto"/>
        <w:rPr>
          <w:rFonts w:asciiTheme="majorHAnsi" w:eastAsia="Times New Roman" w:hAnsiTheme="majorHAnsi" w:cs="Times New Roman"/>
          <w:color w:val="222222"/>
          <w:sz w:val="18"/>
          <w:szCs w:val="18"/>
        </w:rPr>
      </w:pPr>
      <w:r w:rsidRPr="00E11B5F">
        <w:rPr>
          <w:rFonts w:asciiTheme="majorHAnsi" w:eastAsia="Times New Roman" w:hAnsiTheme="majorHAnsi" w:cs="Times New Roman"/>
          <w:color w:val="222222"/>
          <w:sz w:val="18"/>
          <w:szCs w:val="18"/>
        </w:rPr>
        <w:t>To resize browser window to particular dimensions, we use ‘Dimension’ class to resize the browser window.</w:t>
      </w: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shd w:val="clear" w:color="auto" w:fill="FFFFFF"/>
        </w:rPr>
        <w:br/>
      </w:r>
      <w:r w:rsidRPr="00E11B5F">
        <w:rPr>
          <w:rFonts w:asciiTheme="majorHAnsi" w:eastAsia="Times New Roman" w:hAnsiTheme="majorHAnsi" w:cs="Times New Roman"/>
          <w:color w:val="222222"/>
          <w:sz w:val="18"/>
          <w:szCs w:val="18"/>
          <w:shd w:val="clear" w:color="auto" w:fill="FFFFFF"/>
        </w:rPr>
        <w:t>The below code opens the pavantestingtools.com blog and then set the browser window size to 480*620 .</w:t>
      </w:r>
      <w:r w:rsidRPr="00E11B5F">
        <w:rPr>
          <w:rFonts w:asciiTheme="majorHAnsi" w:eastAsia="Times New Roman" w:hAnsiTheme="majorHAnsi" w:cs="Times New Roman"/>
          <w:sz w:val="18"/>
          <w:szCs w:val="18"/>
        </w:rPr>
        <w:br/>
      </w:r>
    </w:p>
    <w:p w:rsidR="00B600B1" w:rsidRPr="00E11B5F" w:rsidRDefault="00B600B1"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Courier New"/>
          <w:color w:val="222222"/>
          <w:sz w:val="18"/>
          <w:szCs w:val="18"/>
        </w:rPr>
        <w:t>import org.openqa.selenium.Dimension;</w:t>
      </w:r>
      <w:r w:rsidRPr="00E11B5F">
        <w:rPr>
          <w:rFonts w:asciiTheme="majorHAnsi" w:eastAsia="Times New Roman" w:hAnsiTheme="majorHAnsi" w:cs="Times New Roman"/>
          <w:sz w:val="18"/>
          <w:szCs w:val="18"/>
        </w:rPr>
        <w:br/>
      </w:r>
      <w:r w:rsidRPr="00E11B5F">
        <w:rPr>
          <w:rFonts w:asciiTheme="majorHAnsi" w:eastAsia="Times New Roman" w:hAnsiTheme="majorHAnsi" w:cs="Courier New"/>
          <w:color w:val="222222"/>
          <w:sz w:val="18"/>
          <w:szCs w:val="18"/>
        </w:rPr>
        <w:t>import org.openqa.selenium.WebDriver;</w:t>
      </w:r>
      <w:r w:rsidRPr="00E11B5F">
        <w:rPr>
          <w:rFonts w:asciiTheme="majorHAnsi" w:eastAsia="Times New Roman" w:hAnsiTheme="majorHAnsi" w:cs="Times New Roman"/>
          <w:sz w:val="18"/>
          <w:szCs w:val="18"/>
        </w:rPr>
        <w:br/>
      </w:r>
      <w:r w:rsidRPr="00E11B5F">
        <w:rPr>
          <w:rFonts w:asciiTheme="majorHAnsi" w:eastAsia="Times New Roman" w:hAnsiTheme="majorHAnsi" w:cs="Courier New"/>
          <w:color w:val="222222"/>
          <w:sz w:val="18"/>
          <w:szCs w:val="18"/>
        </w:rPr>
        <w:t>import org.openqa.selenium.firefox.FirefoxDriver;</w:t>
      </w:r>
      <w:r w:rsidRPr="00E11B5F">
        <w:rPr>
          <w:rFonts w:asciiTheme="majorHAnsi" w:eastAsia="Times New Roman" w:hAnsiTheme="majorHAnsi" w:cs="Times New Roman"/>
          <w:sz w:val="18"/>
          <w:szCs w:val="18"/>
        </w:rPr>
        <w:br/>
      </w:r>
      <w:r w:rsidRPr="00E11B5F">
        <w:rPr>
          <w:rFonts w:asciiTheme="majorHAnsi" w:eastAsia="Times New Roman" w:hAnsiTheme="majorHAnsi" w:cs="Courier New"/>
          <w:color w:val="222222"/>
          <w:sz w:val="18"/>
          <w:szCs w:val="18"/>
        </w:rPr>
        <w:br/>
        <w:t>public class ResizeBrowser {</w:t>
      </w:r>
      <w:r w:rsidRPr="00E11B5F">
        <w:rPr>
          <w:rFonts w:asciiTheme="majorHAnsi" w:eastAsia="Times New Roman" w:hAnsiTheme="majorHAnsi" w:cs="Times New Roman"/>
          <w:sz w:val="18"/>
          <w:szCs w:val="18"/>
        </w:rPr>
        <w:br/>
      </w:r>
      <w:r w:rsidRPr="00E11B5F">
        <w:rPr>
          <w:rFonts w:asciiTheme="majorHAnsi" w:eastAsia="Times New Roman" w:hAnsiTheme="majorHAnsi" w:cs="Courier New"/>
          <w:color w:val="222222"/>
          <w:sz w:val="18"/>
          <w:szCs w:val="18"/>
        </w:rPr>
        <w:br/>
        <w:t xml:space="preserve"> public static void main(String args[]) {</w:t>
      </w:r>
      <w:r w:rsidRPr="00E11B5F">
        <w:rPr>
          <w:rFonts w:asciiTheme="majorHAnsi" w:eastAsia="Times New Roman" w:hAnsiTheme="majorHAnsi" w:cs="Times New Roman"/>
          <w:sz w:val="18"/>
          <w:szCs w:val="18"/>
        </w:rPr>
        <w:br/>
      </w:r>
      <w:r w:rsidRPr="00E11B5F">
        <w:rPr>
          <w:rFonts w:asciiTheme="majorHAnsi" w:eastAsia="Times New Roman" w:hAnsiTheme="majorHAnsi" w:cs="Courier New"/>
          <w:color w:val="222222"/>
          <w:sz w:val="18"/>
          <w:szCs w:val="18"/>
        </w:rPr>
        <w:t xml:space="preserve">  System.setProperty("webdriver.gecko.driver", "C://Drivers//geckodriver.exe");</w:t>
      </w:r>
      <w:r w:rsidRPr="00E11B5F">
        <w:rPr>
          <w:rFonts w:asciiTheme="majorHAnsi" w:eastAsia="Times New Roman" w:hAnsiTheme="majorHAnsi" w:cs="Times New Roman"/>
          <w:sz w:val="18"/>
          <w:szCs w:val="18"/>
        </w:rPr>
        <w:br/>
      </w:r>
      <w:r w:rsidRPr="00E11B5F">
        <w:rPr>
          <w:rFonts w:asciiTheme="majorHAnsi" w:eastAsia="Times New Roman" w:hAnsiTheme="majorHAnsi" w:cs="Courier New"/>
          <w:color w:val="222222"/>
          <w:sz w:val="18"/>
          <w:szCs w:val="18"/>
        </w:rPr>
        <w:t xml:space="preserve">  WebDriver driver = new FirefoxDriver();</w:t>
      </w:r>
      <w:r w:rsidRPr="00E11B5F">
        <w:rPr>
          <w:rFonts w:asciiTheme="majorHAnsi" w:eastAsia="Times New Roman" w:hAnsiTheme="majorHAnsi" w:cs="Times New Roman"/>
          <w:sz w:val="18"/>
          <w:szCs w:val="18"/>
        </w:rPr>
        <w:br/>
      </w:r>
      <w:r w:rsidRPr="00E11B5F">
        <w:rPr>
          <w:rFonts w:asciiTheme="majorHAnsi" w:eastAsia="Times New Roman" w:hAnsiTheme="majorHAnsi" w:cs="Courier New"/>
          <w:color w:val="222222"/>
          <w:sz w:val="18"/>
          <w:szCs w:val="18"/>
        </w:rPr>
        <w:t xml:space="preserve">  driver.navigate().to("http://www.pavantestingtools.com");</w:t>
      </w:r>
      <w:r w:rsidRPr="00E11B5F">
        <w:rPr>
          <w:rFonts w:asciiTheme="majorHAnsi" w:eastAsia="Times New Roman" w:hAnsiTheme="majorHAnsi" w:cs="Times New Roman"/>
          <w:sz w:val="18"/>
          <w:szCs w:val="18"/>
        </w:rPr>
        <w:br/>
      </w:r>
      <w:r w:rsidRPr="00E11B5F">
        <w:rPr>
          <w:rFonts w:asciiTheme="majorHAnsi" w:eastAsia="Times New Roman" w:hAnsiTheme="majorHAnsi" w:cs="Courier New"/>
          <w:color w:val="222222"/>
          <w:sz w:val="18"/>
          <w:szCs w:val="18"/>
        </w:rPr>
        <w:t xml:space="preserve">  System.out.println(driver.manage().window().getSize());</w:t>
      </w:r>
      <w:r w:rsidRPr="00E11B5F">
        <w:rPr>
          <w:rFonts w:asciiTheme="majorHAnsi" w:eastAsia="Times New Roman" w:hAnsiTheme="majorHAnsi" w:cs="Times New Roman"/>
          <w:sz w:val="18"/>
          <w:szCs w:val="18"/>
        </w:rPr>
        <w:br/>
      </w:r>
      <w:r w:rsidRPr="00E11B5F">
        <w:rPr>
          <w:rFonts w:asciiTheme="majorHAnsi" w:eastAsia="Times New Roman" w:hAnsiTheme="majorHAnsi" w:cs="Courier New"/>
          <w:color w:val="222222"/>
          <w:sz w:val="18"/>
          <w:szCs w:val="18"/>
        </w:rPr>
        <w:lastRenderedPageBreak/>
        <w:t xml:space="preserve">  // Create object of Dimensions class</w:t>
      </w:r>
      <w:r w:rsidRPr="00E11B5F">
        <w:rPr>
          <w:rFonts w:asciiTheme="majorHAnsi" w:eastAsia="Times New Roman" w:hAnsiTheme="majorHAnsi" w:cs="Times New Roman"/>
          <w:sz w:val="18"/>
          <w:szCs w:val="18"/>
        </w:rPr>
        <w:br/>
      </w:r>
      <w:r w:rsidRPr="00E11B5F">
        <w:rPr>
          <w:rFonts w:asciiTheme="majorHAnsi" w:eastAsia="Times New Roman" w:hAnsiTheme="majorHAnsi" w:cs="Courier New"/>
          <w:color w:val="222222"/>
          <w:sz w:val="18"/>
          <w:szCs w:val="18"/>
        </w:rPr>
        <w:t xml:space="preserve">  Dimension d = new Dimension(480, 620);</w:t>
      </w:r>
      <w:r w:rsidRPr="00E11B5F">
        <w:rPr>
          <w:rFonts w:asciiTheme="majorHAnsi" w:eastAsia="Times New Roman" w:hAnsiTheme="majorHAnsi" w:cs="Times New Roman"/>
          <w:sz w:val="18"/>
          <w:szCs w:val="18"/>
        </w:rPr>
        <w:br/>
      </w:r>
      <w:r w:rsidRPr="00E11B5F">
        <w:rPr>
          <w:rFonts w:asciiTheme="majorHAnsi" w:eastAsia="Times New Roman" w:hAnsiTheme="majorHAnsi" w:cs="Courier New"/>
          <w:color w:val="222222"/>
          <w:sz w:val="18"/>
          <w:szCs w:val="18"/>
        </w:rPr>
        <w:t xml:space="preserve">  // Resize the current window to the given dimension</w:t>
      </w:r>
      <w:r w:rsidRPr="00E11B5F">
        <w:rPr>
          <w:rFonts w:asciiTheme="majorHAnsi" w:eastAsia="Times New Roman" w:hAnsiTheme="majorHAnsi" w:cs="Times New Roman"/>
          <w:sz w:val="18"/>
          <w:szCs w:val="18"/>
        </w:rPr>
        <w:br/>
      </w:r>
      <w:r w:rsidRPr="00E11B5F">
        <w:rPr>
          <w:rFonts w:asciiTheme="majorHAnsi" w:eastAsia="Times New Roman" w:hAnsiTheme="majorHAnsi" w:cs="Courier New"/>
          <w:color w:val="222222"/>
          <w:sz w:val="18"/>
          <w:szCs w:val="18"/>
        </w:rPr>
        <w:t xml:space="preserve">  driver.manage().window().setSize(d);</w:t>
      </w:r>
      <w:r w:rsidRPr="00E11B5F">
        <w:rPr>
          <w:rFonts w:asciiTheme="majorHAnsi" w:eastAsia="Times New Roman" w:hAnsiTheme="majorHAnsi" w:cs="Times New Roman"/>
          <w:sz w:val="18"/>
          <w:szCs w:val="18"/>
        </w:rPr>
        <w:br/>
      </w:r>
      <w:r w:rsidRPr="00E11B5F">
        <w:rPr>
          <w:rFonts w:asciiTheme="majorHAnsi" w:eastAsia="Times New Roman" w:hAnsiTheme="majorHAnsi" w:cs="Courier New"/>
          <w:color w:val="222222"/>
          <w:sz w:val="18"/>
          <w:szCs w:val="18"/>
        </w:rPr>
        <w:t xml:space="preserve">  System.out.println(driver.manage().window().getSize());</w:t>
      </w:r>
      <w:r w:rsidRPr="00E11B5F">
        <w:rPr>
          <w:rFonts w:asciiTheme="majorHAnsi" w:eastAsia="Times New Roman" w:hAnsiTheme="majorHAnsi" w:cs="Times New Roman"/>
          <w:sz w:val="18"/>
          <w:szCs w:val="18"/>
        </w:rPr>
        <w:br/>
      </w:r>
      <w:r w:rsidRPr="00E11B5F">
        <w:rPr>
          <w:rFonts w:asciiTheme="majorHAnsi" w:eastAsia="Times New Roman" w:hAnsiTheme="majorHAnsi" w:cs="Courier New"/>
          <w:color w:val="222222"/>
          <w:sz w:val="18"/>
          <w:szCs w:val="18"/>
        </w:rPr>
        <w:t xml:space="preserve"> }</w:t>
      </w:r>
      <w:r w:rsidRPr="00E11B5F">
        <w:rPr>
          <w:rFonts w:asciiTheme="majorHAnsi" w:eastAsia="Times New Roman" w:hAnsiTheme="majorHAnsi" w:cs="Times New Roman"/>
          <w:sz w:val="18"/>
          <w:szCs w:val="18"/>
        </w:rPr>
        <w:br/>
      </w:r>
      <w:r w:rsidRPr="00E11B5F">
        <w:rPr>
          <w:rFonts w:asciiTheme="majorHAnsi" w:eastAsia="Times New Roman" w:hAnsiTheme="majorHAnsi" w:cs="Courier New"/>
          <w:color w:val="222222"/>
          <w:sz w:val="18"/>
          <w:szCs w:val="18"/>
        </w:rPr>
        <w:t>}</w:t>
      </w:r>
    </w:p>
    <w:p w:rsidR="00B600B1" w:rsidRPr="00E11B5F" w:rsidRDefault="00B600B1" w:rsidP="00E11B5F">
      <w:pPr>
        <w:spacing w:after="0" w:line="240" w:lineRule="auto"/>
        <w:rPr>
          <w:rFonts w:asciiTheme="majorHAnsi" w:hAnsiTheme="majorHAnsi"/>
          <w:sz w:val="18"/>
          <w:szCs w:val="18"/>
        </w:rPr>
      </w:pPr>
      <w:hyperlink r:id="rId77" w:history="1">
        <w:r w:rsidRPr="00E11B5F">
          <w:rPr>
            <w:rStyle w:val="Hyperlink"/>
            <w:rFonts w:asciiTheme="majorHAnsi" w:hAnsiTheme="majorHAnsi"/>
            <w:color w:val="373B41"/>
            <w:sz w:val="18"/>
            <w:szCs w:val="18"/>
          </w:rPr>
          <w:t>ETL Design Process &amp; Best Practices</w:t>
        </w:r>
      </w:hyperlink>
      <w:r w:rsidRPr="00E11B5F">
        <w:rPr>
          <w:rFonts w:asciiTheme="majorHAnsi" w:hAnsiTheme="majorHAnsi"/>
          <w:sz w:val="18"/>
          <w:szCs w:val="18"/>
        </w:rPr>
        <w:br/>
      </w:r>
    </w:p>
    <w:p w:rsidR="00B600B1" w:rsidRPr="00E11B5F" w:rsidRDefault="00B600B1" w:rsidP="00E11B5F">
      <w:pPr>
        <w:spacing w:after="0" w:line="240" w:lineRule="auto"/>
        <w:rPr>
          <w:rFonts w:asciiTheme="majorHAnsi" w:hAnsiTheme="majorHAnsi"/>
          <w:b/>
          <w:bCs/>
          <w:color w:val="666666"/>
          <w:sz w:val="18"/>
          <w:szCs w:val="18"/>
        </w:rPr>
      </w:pPr>
      <w:r w:rsidRPr="00E11B5F">
        <w:rPr>
          <w:rFonts w:asciiTheme="majorHAnsi" w:hAnsiTheme="majorHAnsi"/>
          <w:color w:val="008080"/>
          <w:sz w:val="18"/>
          <w:szCs w:val="18"/>
        </w:rPr>
        <w:t>Introduction</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ETL stands for Extract Transform and Load. Typical an ETL tool is used to extract huge volumes of data from various sources and transform the data dependi</w:t>
      </w:r>
      <w:r w:rsidRPr="00E11B5F">
        <w:rPr>
          <w:rFonts w:asciiTheme="majorHAnsi" w:hAnsiTheme="majorHAnsi"/>
          <w:color w:val="666666"/>
          <w:sz w:val="18"/>
          <w:szCs w:val="18"/>
        </w:rPr>
        <w:softHyphen/>
        <w:t>ng on business needs and load into a different destination. In the modern business world the data has been stored in multiple locations and in many incompatible formats. The business data might be stored in different formats such as Excel, plain text, comma separated, XML and in individual databases of various business systems used etc. Handling all this business information efficiently is a great challenge and the ETL tool plays an important role in solving this problem.</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sz w:val="18"/>
          <w:szCs w:val="18"/>
        </w:rPr>
        <w:br/>
      </w:r>
    </w:p>
    <w:p w:rsidR="00B600B1" w:rsidRPr="00E11B5F" w:rsidRDefault="00B600B1" w:rsidP="00E11B5F">
      <w:pPr>
        <w:spacing w:after="0" w:line="240" w:lineRule="auto"/>
        <w:rPr>
          <w:rFonts w:asciiTheme="majorHAnsi" w:hAnsiTheme="majorHAnsi"/>
          <w:b/>
          <w:bCs/>
          <w:color w:val="666666"/>
          <w:sz w:val="18"/>
          <w:szCs w:val="18"/>
        </w:rPr>
      </w:pPr>
      <w:r w:rsidRPr="00E11B5F">
        <w:rPr>
          <w:rFonts w:asciiTheme="majorHAnsi" w:hAnsiTheme="majorHAnsi"/>
          <w:color w:val="008080"/>
          <w:sz w:val="18"/>
          <w:szCs w:val="18"/>
        </w:rPr>
        <w:t>Extract, Transform and Load</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There are three steps involved in an ETL process</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b/>
          <w:bCs/>
          <w:i/>
          <w:iCs/>
          <w:color w:val="666666"/>
          <w:sz w:val="18"/>
          <w:szCs w:val="18"/>
        </w:rPr>
        <w:t>Extract</w:t>
      </w:r>
      <w:r w:rsidRPr="00E11B5F">
        <w:rPr>
          <w:rFonts w:asciiTheme="majorHAnsi" w:hAnsiTheme="majorHAnsi"/>
          <w:color w:val="666666"/>
          <w:sz w:val="18"/>
          <w:szCs w:val="18"/>
        </w:rPr>
        <w:t>– The first step in the ETL process is extracting the data from various sources. The source is usually flat file, XML, any RDBMS etc…</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b/>
          <w:bCs/>
          <w:i/>
          <w:iCs/>
          <w:color w:val="666666"/>
          <w:sz w:val="18"/>
          <w:szCs w:val="18"/>
        </w:rPr>
        <w:t>Transform</w:t>
      </w:r>
      <w:r w:rsidRPr="00E11B5F">
        <w:rPr>
          <w:rFonts w:asciiTheme="majorHAnsi" w:hAnsiTheme="majorHAnsi"/>
          <w:i/>
          <w:iCs/>
          <w:color w:val="666666"/>
          <w:sz w:val="18"/>
          <w:szCs w:val="18"/>
        </w:rPr>
        <w:t> </w:t>
      </w:r>
      <w:r w:rsidRPr="00E11B5F">
        <w:rPr>
          <w:rFonts w:asciiTheme="majorHAnsi" w:hAnsiTheme="majorHAnsi"/>
          <w:color w:val="666666"/>
          <w:sz w:val="18"/>
          <w:szCs w:val="18"/>
        </w:rPr>
        <w:t>– Once the data has been extracted the next step is to transform the data into a desired structure. The data transformation step may include filtering unwanted data, sorting, aggregating, joining data, data cleaning, data validation based on the business need.</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b/>
          <w:bCs/>
          <w:i/>
          <w:iCs/>
          <w:color w:val="666666"/>
          <w:sz w:val="18"/>
          <w:szCs w:val="18"/>
        </w:rPr>
        <w:t>Load</w:t>
      </w:r>
      <w:r w:rsidRPr="00E11B5F">
        <w:rPr>
          <w:rFonts w:asciiTheme="majorHAnsi" w:hAnsiTheme="majorHAnsi"/>
          <w:color w:val="666666"/>
          <w:sz w:val="18"/>
          <w:szCs w:val="18"/>
        </w:rPr>
        <w:t>– The last step involves the transformed data being loaded into a destination target, which might be a database or a data warehouse.</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There are many challenges involved in designing an ETL solution. Following some best practices would ensure a successful design and implementation of the ETL solution.</w:t>
      </w:r>
    </w:p>
    <w:p w:rsidR="00B600B1" w:rsidRPr="00E11B5F" w:rsidRDefault="00B600B1" w:rsidP="00E11B5F">
      <w:pPr>
        <w:spacing w:after="0" w:line="240" w:lineRule="auto"/>
        <w:rPr>
          <w:rFonts w:asciiTheme="majorHAnsi" w:hAnsiTheme="majorHAnsi"/>
          <w:b/>
          <w:bCs/>
          <w:color w:val="666666"/>
          <w:sz w:val="18"/>
          <w:szCs w:val="18"/>
        </w:rPr>
      </w:pPr>
      <w:r w:rsidRPr="00E11B5F">
        <w:rPr>
          <w:rFonts w:asciiTheme="majorHAnsi" w:hAnsiTheme="majorHAnsi"/>
          <w:color w:val="008080"/>
          <w:sz w:val="18"/>
          <w:szCs w:val="18"/>
        </w:rPr>
        <w:t>Analyzing Source Data</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This is the first step of the ETL development. It is always wiser to spend more time on understanding the different sources and types during the requirement gathering and analyzing phase. Understand what kind of data and volume of data we are going to process.</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Mapping of each column source and destination must be decided.</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Data types of source and destination needs to be considered.</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Identify complex task in your project and find the solution</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Use Staging table for analysis then you can move in the actual table</w:t>
      </w:r>
    </w:p>
    <w:p w:rsidR="00B600B1" w:rsidRPr="00E11B5F" w:rsidRDefault="00B600B1" w:rsidP="00E11B5F">
      <w:pPr>
        <w:spacing w:after="0" w:line="240" w:lineRule="auto"/>
        <w:rPr>
          <w:rFonts w:asciiTheme="majorHAnsi" w:hAnsiTheme="majorHAnsi"/>
          <w:b/>
          <w:bCs/>
          <w:color w:val="666666"/>
          <w:sz w:val="18"/>
          <w:szCs w:val="18"/>
        </w:rPr>
      </w:pPr>
      <w:r w:rsidRPr="00E11B5F">
        <w:rPr>
          <w:rFonts w:asciiTheme="majorHAnsi" w:hAnsiTheme="majorHAnsi"/>
          <w:color w:val="008080"/>
          <w:sz w:val="18"/>
          <w:szCs w:val="18"/>
        </w:rPr>
        <w:t>Fixing Data Issues</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Users are frequently facing data issues in the source files. It will be a pain to identify the exact issue. Hence it is important that there should be a strategy to identify the error and fix them for the next run.</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Add data validation task and if there’s any issue you can move them in a separate table/file.</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Communicate to source Partner experts to fix such issues if it is repeated.</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Add autocorrect task (lookup) if any known issues such as spell mistake, invalid date, email id etc.</w:t>
      </w:r>
    </w:p>
    <w:p w:rsidR="00B600B1" w:rsidRPr="00E11B5F" w:rsidRDefault="00B600B1" w:rsidP="00E11B5F">
      <w:pPr>
        <w:spacing w:after="0" w:line="240" w:lineRule="auto"/>
        <w:rPr>
          <w:rFonts w:asciiTheme="majorHAnsi" w:hAnsiTheme="majorHAnsi"/>
          <w:b/>
          <w:bCs/>
          <w:color w:val="666666"/>
          <w:sz w:val="18"/>
          <w:szCs w:val="18"/>
        </w:rPr>
      </w:pPr>
      <w:r w:rsidRPr="00E11B5F">
        <w:rPr>
          <w:rFonts w:asciiTheme="majorHAnsi" w:hAnsiTheme="majorHAnsi"/>
          <w:color w:val="008080"/>
          <w:sz w:val="18"/>
          <w:szCs w:val="18"/>
        </w:rPr>
        <w:t>Validation</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As part of the ETL solution, validation and testing are very important to ensure the ETL solution is working as per the requirement. You can create multiple test cases and apply them to validate. Execute the same test cases periodically with new sources and update them if anything is missed.</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Validate all business logic before loading it into actual table/file.</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Create negative scenario test cases to validate the ETL process</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Test with huge volume data in order to rule out any performance issues.</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Keep your test cases update to date.</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Ensure the configured emails are received by the respective end users.</w:t>
      </w:r>
      <w:r w:rsidRPr="00E11B5F">
        <w:rPr>
          <w:rFonts w:asciiTheme="majorHAnsi" w:hAnsiTheme="majorHAnsi"/>
          <w:b/>
          <w:bCs/>
          <w:color w:val="666666"/>
          <w:sz w:val="18"/>
          <w:szCs w:val="18"/>
        </w:rPr>
        <w:br/>
      </w:r>
    </w:p>
    <w:p w:rsidR="00B600B1" w:rsidRPr="00E11B5F" w:rsidRDefault="00B600B1" w:rsidP="00E11B5F">
      <w:pPr>
        <w:spacing w:after="0" w:line="240" w:lineRule="auto"/>
        <w:rPr>
          <w:rFonts w:asciiTheme="majorHAnsi" w:hAnsiTheme="majorHAnsi"/>
          <w:b/>
          <w:bCs/>
          <w:color w:val="666666"/>
          <w:sz w:val="18"/>
          <w:szCs w:val="18"/>
        </w:rPr>
      </w:pPr>
      <w:r w:rsidRPr="00E11B5F">
        <w:rPr>
          <w:rFonts w:asciiTheme="majorHAnsi" w:hAnsiTheme="majorHAnsi"/>
          <w:color w:val="008080"/>
          <w:sz w:val="18"/>
          <w:szCs w:val="18"/>
        </w:rPr>
        <w:lastRenderedPageBreak/>
        <w:t>Optimizing the ETL Solution</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After you have completed the basic functionality of your ETL solution you should optimize it for memory consumption and performance of the ETL solution as a whole. Basic database performance techniques can be applied. Make the runtime of each ETL step as short as possible. Perform the Performance testing in different environments and for different sizes of data.</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Ensure that the Hardware is capable to handle the ETL.</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Drop indexes while loading and re-create them after load</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Disable all triggers in the destination table and handle them in another step.</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Use parallel process wherever possible.</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Capture each task running time and compare them periodically.</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Disable check and foreign key constraint to load faster.</w:t>
      </w:r>
    </w:p>
    <w:p w:rsidR="00B600B1" w:rsidRPr="00E11B5F" w:rsidRDefault="00B600B1" w:rsidP="00E11B5F">
      <w:pPr>
        <w:spacing w:after="0" w:line="240" w:lineRule="auto"/>
        <w:rPr>
          <w:rFonts w:asciiTheme="majorHAnsi" w:hAnsiTheme="majorHAnsi"/>
          <w:b/>
          <w:bCs/>
          <w:color w:val="666666"/>
          <w:sz w:val="18"/>
          <w:szCs w:val="18"/>
        </w:rPr>
      </w:pPr>
      <w:r w:rsidRPr="00E11B5F">
        <w:rPr>
          <w:rFonts w:asciiTheme="majorHAnsi" w:hAnsiTheme="majorHAnsi"/>
          <w:color w:val="008080"/>
          <w:sz w:val="18"/>
          <w:szCs w:val="18"/>
        </w:rPr>
        <w:t>Error Handling, Logging and Alerting</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Identify a best error handling mechanism for your ETL solution and a Logging system. The error handling mechanism should capture the ETL project name, task name, error number, error description. Logging should be saved in a table or file about each step of execution time, success/failure and error description. This information will be helpful to analyze the issue and fix them quickly.</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Log all errors in a file/table for your reference</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Ignore errors that do not have an impact on the business logic but do store/log those errors. If the error has business logic impacts, stop the ETL process and fix the issue.</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Have an alerting mechanism in place. Send Error message as an Email to the end user and support team.</w:t>
      </w:r>
    </w:p>
    <w:p w:rsidR="00B600B1" w:rsidRPr="00E11B5F" w:rsidRDefault="00B600B1" w:rsidP="00E11B5F">
      <w:pPr>
        <w:spacing w:after="0" w:line="240" w:lineRule="auto"/>
        <w:rPr>
          <w:rFonts w:asciiTheme="majorHAnsi" w:hAnsiTheme="majorHAnsi"/>
          <w:b/>
          <w:bCs/>
          <w:color w:val="666666"/>
          <w:sz w:val="18"/>
          <w:szCs w:val="18"/>
        </w:rPr>
      </w:pPr>
      <w:r w:rsidRPr="00E11B5F">
        <w:rPr>
          <w:rFonts w:asciiTheme="majorHAnsi" w:hAnsiTheme="majorHAnsi"/>
          <w:color w:val="008080"/>
          <w:sz w:val="18"/>
          <w:szCs w:val="18"/>
        </w:rPr>
        <w:t>Point of Failure Recovery</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There is always a possibility of unexpected failure that could eventually happen. A typical ETL solution will have many data sources that sometime might run into few dozens or hundreds and there should always be a way to identify the state of the ETL process at the time when a failure occurs. Enable point of failure recovery during the large amount of data load. It helps to start the process again from where it got failed.</w:t>
      </w:r>
    </w:p>
    <w:p w:rsidR="00B600B1" w:rsidRPr="00E11B5F" w:rsidRDefault="00B600B1" w:rsidP="00E11B5F">
      <w:pPr>
        <w:spacing w:after="0" w:line="240" w:lineRule="auto"/>
        <w:rPr>
          <w:rFonts w:asciiTheme="majorHAnsi" w:hAnsiTheme="majorHAnsi"/>
          <w:b/>
          <w:bCs/>
          <w:color w:val="666666"/>
          <w:sz w:val="18"/>
          <w:szCs w:val="18"/>
        </w:rPr>
      </w:pPr>
      <w:r w:rsidRPr="00E11B5F">
        <w:rPr>
          <w:rFonts w:asciiTheme="majorHAnsi" w:hAnsiTheme="majorHAnsi"/>
          <w:color w:val="008080"/>
          <w:sz w:val="18"/>
          <w:szCs w:val="18"/>
        </w:rPr>
        <w:t>Scheduling, Auditing &amp; Monitoring ETL Jobs</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The last step of ETL project is scheduling it in jobs, auditing and monitoring to ensure that the ETL jobs are done as per what was decided.</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Schedule the ETL job in non-business hours.</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Decide who should receive the success or failure message.</w:t>
      </w:r>
    </w:p>
    <w:p w:rsidR="00B600B1" w:rsidRPr="00E11B5F" w:rsidRDefault="00B600B1" w:rsidP="00E11B5F">
      <w:pPr>
        <w:spacing w:after="0" w:line="240" w:lineRule="auto"/>
        <w:rPr>
          <w:rFonts w:asciiTheme="majorHAnsi" w:hAnsiTheme="majorHAnsi"/>
          <w:color w:val="666666"/>
          <w:sz w:val="18"/>
          <w:szCs w:val="18"/>
        </w:rPr>
      </w:pPr>
      <w:r w:rsidRPr="00E11B5F">
        <w:rPr>
          <w:rFonts w:asciiTheme="majorHAnsi" w:hAnsiTheme="majorHAnsi"/>
          <w:color w:val="666666"/>
          <w:sz w:val="18"/>
          <w:szCs w:val="18"/>
        </w:rPr>
        <w:t>User mail ID should be configured in a file/table for easy use.</w:t>
      </w:r>
    </w:p>
    <w:p w:rsidR="00B600B1" w:rsidRPr="00E11B5F" w:rsidRDefault="00B600B1" w:rsidP="00E11B5F">
      <w:pPr>
        <w:spacing w:after="0" w:line="240" w:lineRule="auto"/>
        <w:rPr>
          <w:rFonts w:asciiTheme="majorHAnsi" w:hAnsiTheme="majorHAnsi"/>
          <w:sz w:val="18"/>
          <w:szCs w:val="18"/>
        </w:rPr>
      </w:pPr>
      <w:hyperlink r:id="rId78" w:history="1">
        <w:r w:rsidRPr="00E11B5F">
          <w:rPr>
            <w:rStyle w:val="Hyperlink"/>
            <w:rFonts w:asciiTheme="majorHAnsi" w:hAnsiTheme="majorHAnsi"/>
            <w:color w:val="373B41"/>
            <w:sz w:val="18"/>
            <w:szCs w:val="18"/>
          </w:rPr>
          <w:t>BDD and ATDD – Exploring the Differences</w:t>
        </w:r>
      </w:hyperlink>
    </w:p>
    <w:p w:rsidR="00B600B1" w:rsidRPr="00E11B5F" w:rsidRDefault="00B600B1" w:rsidP="00E11B5F">
      <w:pPr>
        <w:spacing w:after="0" w:line="240" w:lineRule="auto"/>
        <w:rPr>
          <w:rFonts w:asciiTheme="majorHAnsi" w:hAnsiTheme="majorHAnsi"/>
          <w:sz w:val="18"/>
          <w:szCs w:val="18"/>
        </w:rPr>
      </w:pP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It is a good idea to explore Behavior Driven Development and Acceptance Test Driven Development methods. This post will help you understand how are these two development strategies different from TDD and each other.</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sz w:val="18"/>
          <w:szCs w:val="18"/>
        </w:rPr>
        <w:br/>
      </w:r>
    </w:p>
    <w:p w:rsidR="00B600B1" w:rsidRPr="00E11B5F" w:rsidRDefault="00B600B1" w:rsidP="00E11B5F">
      <w:pPr>
        <w:spacing w:after="0" w:line="240" w:lineRule="auto"/>
        <w:rPr>
          <w:rFonts w:asciiTheme="majorHAnsi" w:hAnsiTheme="majorHAnsi"/>
          <w:b/>
          <w:bCs/>
          <w:color w:val="333333"/>
          <w:sz w:val="18"/>
          <w:szCs w:val="18"/>
        </w:rPr>
      </w:pPr>
      <w:r w:rsidRPr="00E11B5F">
        <w:rPr>
          <w:rFonts w:asciiTheme="majorHAnsi" w:hAnsiTheme="majorHAnsi"/>
          <w:b/>
          <w:bCs/>
          <w:color w:val="333333"/>
          <w:sz w:val="18"/>
          <w:szCs w:val="18"/>
        </w:rPr>
        <w:t>The Basics</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i/>
          <w:iCs/>
          <w:color w:val="333333"/>
          <w:sz w:val="18"/>
          <w:szCs w:val="18"/>
          <w:bdr w:val="none" w:sz="0" w:space="0" w:color="auto" w:frame="1"/>
        </w:rPr>
        <w:t>Behavior Driven Development</w:t>
      </w:r>
      <w:r w:rsidRPr="00E11B5F">
        <w:rPr>
          <w:rFonts w:asciiTheme="majorHAnsi" w:hAnsiTheme="majorHAnsi"/>
          <w:color w:val="333333"/>
          <w:sz w:val="18"/>
          <w:szCs w:val="18"/>
        </w:rPr>
        <w:t> is a variation of TDD methodology, where in the main focus is on behavioral specifications of the product or application.  When BDD is adapted in a project, the technical nitty-gritty aspects of the requirements and implementation are outlined in a business-oriented language.</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i/>
          <w:iCs/>
          <w:color w:val="333333"/>
          <w:sz w:val="18"/>
          <w:szCs w:val="18"/>
          <w:bdr w:val="none" w:sz="0" w:space="0" w:color="auto" w:frame="1"/>
        </w:rPr>
        <w:t>Acceptance Test Driven Development</w:t>
      </w:r>
      <w:r w:rsidRPr="00E11B5F">
        <w:rPr>
          <w:rFonts w:asciiTheme="majorHAnsi" w:hAnsiTheme="majorHAnsi"/>
          <w:b/>
          <w:bCs/>
          <w:i/>
          <w:iCs/>
          <w:color w:val="333333"/>
          <w:sz w:val="18"/>
          <w:szCs w:val="18"/>
          <w:bdr w:val="none" w:sz="0" w:space="0" w:color="auto" w:frame="1"/>
        </w:rPr>
        <w:t> </w:t>
      </w:r>
      <w:r w:rsidRPr="00E11B5F">
        <w:rPr>
          <w:rFonts w:asciiTheme="majorHAnsi" w:hAnsiTheme="majorHAnsi"/>
          <w:color w:val="333333"/>
          <w:sz w:val="18"/>
          <w:szCs w:val="18"/>
        </w:rPr>
        <w:t>is a methodology that focuses on the overall collaboration between different stakeholders in a project. It encourages the whole team of developers, QA and business analysts to define the acceptance criteria of an application prior to commencing it’s development.</w:t>
      </w:r>
    </w:p>
    <w:p w:rsidR="00B600B1" w:rsidRPr="00E11B5F" w:rsidRDefault="00B600B1" w:rsidP="00E11B5F">
      <w:pPr>
        <w:spacing w:after="0" w:line="240" w:lineRule="auto"/>
        <w:rPr>
          <w:rFonts w:asciiTheme="majorHAnsi" w:hAnsiTheme="majorHAnsi"/>
          <w:b/>
          <w:bCs/>
          <w:color w:val="333333"/>
          <w:sz w:val="18"/>
          <w:szCs w:val="18"/>
        </w:rPr>
      </w:pPr>
      <w:r w:rsidRPr="00E11B5F">
        <w:rPr>
          <w:rFonts w:asciiTheme="majorHAnsi" w:hAnsiTheme="majorHAnsi"/>
          <w:b/>
          <w:bCs/>
          <w:color w:val="333333"/>
          <w:sz w:val="18"/>
          <w:szCs w:val="18"/>
        </w:rPr>
        <w:t>The Differences</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Though the above definitions provide us with a brief understanding of these methodologies, their differences need more exploration.</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While TDD is about writing tests to satisfy system requirements as outlined in the BRD, BDD encourages developers to write tests such that they reflect the behavioral expectations from the system of the stakeholders, and not just the functional aspects.  BDD uses Ubiquitous language that can be understood by the developers and stakeholders.</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ATDD works on the similar lines with subtle differences. In ATDD, the tests are written together with/by developers, testers and customers. Instead of writing up a test case, here, an executable specification is created that can later be run to test the code.</w:t>
      </w:r>
    </w:p>
    <w:p w:rsidR="00B600B1" w:rsidRPr="00E11B5F" w:rsidRDefault="00B600B1" w:rsidP="00E11B5F">
      <w:pPr>
        <w:spacing w:after="0" w:line="240" w:lineRule="auto"/>
        <w:rPr>
          <w:rFonts w:asciiTheme="majorHAnsi" w:hAnsiTheme="majorHAnsi"/>
          <w:b/>
          <w:bCs/>
          <w:color w:val="333333"/>
          <w:sz w:val="18"/>
          <w:szCs w:val="18"/>
        </w:rPr>
      </w:pPr>
      <w:r w:rsidRPr="00E11B5F">
        <w:rPr>
          <w:rFonts w:asciiTheme="majorHAnsi" w:hAnsiTheme="majorHAnsi"/>
          <w:b/>
          <w:bCs/>
          <w:color w:val="333333"/>
          <w:sz w:val="18"/>
          <w:szCs w:val="18"/>
        </w:rPr>
        <w:t>Benefits of BDD</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lastRenderedPageBreak/>
        <w:t>The tests, and consequently, the code focus on the behavior of a feature thus making customers happy and content.</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BDD helps developers concentrate on designing robust solutions.</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Technical language is given a rest to pave way for better communication and understanding between various parties involved in a project.</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BDD tools such as Cucumber and SpecFlow can be used to generate test scripts from the written test cases.</w:t>
      </w:r>
    </w:p>
    <w:p w:rsidR="00B600B1" w:rsidRPr="00E11B5F" w:rsidRDefault="00B600B1" w:rsidP="00E11B5F">
      <w:pPr>
        <w:spacing w:after="0" w:line="240" w:lineRule="auto"/>
        <w:rPr>
          <w:rFonts w:asciiTheme="majorHAnsi" w:hAnsiTheme="majorHAnsi"/>
          <w:b/>
          <w:bCs/>
          <w:color w:val="333333"/>
          <w:sz w:val="18"/>
          <w:szCs w:val="18"/>
        </w:rPr>
      </w:pPr>
      <w:r w:rsidRPr="00E11B5F">
        <w:rPr>
          <w:rFonts w:asciiTheme="majorHAnsi" w:hAnsiTheme="majorHAnsi"/>
          <w:b/>
          <w:bCs/>
          <w:color w:val="333333"/>
          <w:sz w:val="18"/>
          <w:szCs w:val="18"/>
        </w:rPr>
        <w:t>Benefits of ATDD</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One can create executable specification in line with the requirement the can be refined and run at a later date.</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Testing is moved to the beginning of the cycle thus reducing defects and bug fixing effort as project progresses.</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Testers, developers and business analysts can work together to better understand what is required from the system.</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The focus is on the ‘What’ and not the ‘How’ thus making it easier to meet customers’ requirements.</w:t>
      </w:r>
    </w:p>
    <w:p w:rsidR="00B600B1" w:rsidRPr="00E11B5F" w:rsidRDefault="00B600B1" w:rsidP="00E11B5F">
      <w:pPr>
        <w:spacing w:after="0" w:line="240" w:lineRule="auto"/>
        <w:rPr>
          <w:rFonts w:asciiTheme="majorHAnsi" w:hAnsiTheme="majorHAnsi"/>
          <w:sz w:val="18"/>
          <w:szCs w:val="18"/>
        </w:rPr>
      </w:pPr>
      <w:hyperlink r:id="rId79" w:history="1">
        <w:r w:rsidRPr="00E11B5F">
          <w:rPr>
            <w:rStyle w:val="Hyperlink"/>
            <w:rFonts w:asciiTheme="majorHAnsi" w:hAnsiTheme="majorHAnsi"/>
            <w:color w:val="373B41"/>
            <w:sz w:val="18"/>
            <w:szCs w:val="18"/>
          </w:rPr>
          <w:t>Selenium Common Exceptions</w:t>
        </w:r>
      </w:hyperlink>
    </w:p>
    <w:p w:rsidR="00B600B1" w:rsidRPr="00E11B5F" w:rsidRDefault="00B600B1" w:rsidP="00E11B5F">
      <w:pPr>
        <w:spacing w:after="0" w:line="240" w:lineRule="auto"/>
        <w:rPr>
          <w:rFonts w:asciiTheme="majorHAnsi" w:hAnsiTheme="majorHAnsi"/>
          <w:sz w:val="18"/>
          <w:szCs w:val="18"/>
        </w:rPr>
      </w:pP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000000"/>
          <w:sz w:val="18"/>
          <w:szCs w:val="18"/>
        </w:rPr>
        <w:t>When you work with Selenium you willencounter many exceptions. Solving of those exceptions would be sometimes very tricky but If you read the exception the answer to solving is in the meaning of Exception name. We will be going through some most commonly used Exception in Selenium.</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000000"/>
          <w:sz w:val="18"/>
          <w:szCs w:val="18"/>
        </w:rPr>
        <w:t>NoSuchAttributeException find_element_by_* can’t find the element.</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000000"/>
          <w:sz w:val="18"/>
          <w:szCs w:val="18"/>
        </w:rPr>
        <w:t>NoSuchElementException find_element_by_* can’t find the element.</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000000"/>
          <w:sz w:val="18"/>
          <w:szCs w:val="18"/>
        </w:rPr>
        <w:t>InvalidSelectorException Thrown when the selector which is used to find an element does not return a WebElement. Currently, this only happens when the selector is an XPath expression is used which is either syntactically invalid (i.e. it is not an XPath expression) or the expression does not select WebElements.</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000000"/>
          <w:sz w:val="18"/>
          <w:szCs w:val="18"/>
        </w:rPr>
        <w:t>ElementNotVisibleException Thrown to indicate that although an element is present on the DOM, it is not visible, and so is not able to be interacted with.</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000000"/>
          <w:sz w:val="18"/>
          <w:szCs w:val="18"/>
        </w:rPr>
        <w:t>RemoteDriverServerException</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000000"/>
          <w:sz w:val="18"/>
          <w:szCs w:val="18"/>
        </w:rPr>
        <w:t>NoSuchWindowException</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000000"/>
          <w:sz w:val="18"/>
          <w:szCs w:val="18"/>
        </w:rPr>
        <w:t>ElementNotSelectableException</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000000"/>
          <w:sz w:val="18"/>
          <w:szCs w:val="18"/>
        </w:rPr>
        <w:t>NoSuchFrameException</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000000"/>
          <w:sz w:val="18"/>
          <w:szCs w:val="18"/>
        </w:rPr>
        <w:t>WebDriverException</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000000"/>
          <w:sz w:val="18"/>
          <w:szCs w:val="18"/>
        </w:rPr>
        <w:t>UnexpectedTagNameException Thrown when a support class did not get an expected web element</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000000"/>
          <w:sz w:val="18"/>
          <w:szCs w:val="18"/>
        </w:rPr>
        <w:t>UnableToSetCookieException Thrown when a driver fails to set a cookie.</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000000"/>
          <w:sz w:val="18"/>
          <w:szCs w:val="18"/>
        </w:rPr>
        <w:t>MoveTargetOutOfBoundsException Indicates that the target provided to the actions move() method is invalid.</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000000"/>
          <w:sz w:val="18"/>
          <w:szCs w:val="18"/>
        </w:rPr>
        <w:t>InvalidSwitchToTargetException The frame or window target to be switched doesn’t exist.</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000000"/>
          <w:sz w:val="18"/>
          <w:szCs w:val="18"/>
        </w:rPr>
        <w:t>InvalidElementStateException</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000000"/>
          <w:sz w:val="18"/>
          <w:szCs w:val="18"/>
        </w:rPr>
        <w:t>InvalidCookieDomainException Thrown when attempting to add a cookie under a different domain than the current URL</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000000"/>
          <w:sz w:val="18"/>
          <w:szCs w:val="18"/>
        </w:rPr>
        <w:t>ImeNotAvailableException Indicates that IME support is not available. This exception is thrown for every IME-related method call if IME support is not available on the machine.</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000000"/>
          <w:sz w:val="18"/>
          <w:szCs w:val="18"/>
        </w:rPr>
        <w:t>ImeActivationFailedException Indicates that activating an IME engine has failed.</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000000"/>
          <w:sz w:val="18"/>
          <w:szCs w:val="18"/>
        </w:rPr>
        <w:t>ErrorInResponseException An error has occurred on the server side.</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000000"/>
          <w:sz w:val="18"/>
          <w:szCs w:val="18"/>
        </w:rPr>
        <w:t>TimeoutException Thrown when a command does not complete in enough time.</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000000"/>
          <w:sz w:val="18"/>
          <w:szCs w:val="18"/>
        </w:rPr>
        <w:t>StaleElementReferenceException Indicates that a reference to an element is now “stale” — the element no longer appears on the DOM of the page.</w:t>
      </w:r>
    </w:p>
    <w:p w:rsidR="00B600B1" w:rsidRPr="00E11B5F" w:rsidRDefault="00B600B1" w:rsidP="00E11B5F">
      <w:pPr>
        <w:spacing w:after="0" w:line="240" w:lineRule="auto"/>
        <w:rPr>
          <w:rFonts w:asciiTheme="majorHAnsi" w:hAnsiTheme="majorHAnsi"/>
          <w:sz w:val="18"/>
          <w:szCs w:val="18"/>
        </w:rPr>
      </w:pPr>
      <w:hyperlink r:id="rId80" w:history="1">
        <w:r w:rsidRPr="00E11B5F">
          <w:rPr>
            <w:rStyle w:val="Hyperlink"/>
            <w:rFonts w:asciiTheme="majorHAnsi" w:hAnsiTheme="majorHAnsi"/>
            <w:color w:val="373B41"/>
            <w:sz w:val="18"/>
            <w:szCs w:val="18"/>
          </w:rPr>
          <w:t>How to Conduct Database Regression Testing?</w:t>
        </w:r>
      </w:hyperlink>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b/>
          <w:bCs/>
          <w:color w:val="333333"/>
          <w:sz w:val="18"/>
          <w:szCs w:val="18"/>
          <w:bdr w:val="none" w:sz="0" w:space="0" w:color="auto" w:frame="1"/>
        </w:rPr>
        <w:t>Why Test a Database?</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Just as developers are human and prone to errors, database containing mission critical information and lines of codes on which applications are built is also vulnerable to errors and requires regular maintenance and updating from time to time. Organizations use several applications day in and day out that work on database which gets altered depending on the requirements. The best way to ensure the functioning of these applications is to test them on a regular basis for the new features and changes made in the database. This is what Regression Testing is all about.</w:t>
      </w:r>
    </w:p>
    <w:p w:rsidR="00B600B1" w:rsidRPr="00E11B5F" w:rsidRDefault="00B600B1" w:rsidP="00E11B5F">
      <w:pPr>
        <w:spacing w:after="0" w:line="240" w:lineRule="auto"/>
        <w:rPr>
          <w:rFonts w:asciiTheme="majorHAnsi" w:hAnsiTheme="majorHAnsi"/>
          <w:color w:val="333333"/>
          <w:sz w:val="18"/>
          <w:szCs w:val="18"/>
        </w:rPr>
      </w:pP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b/>
          <w:bCs/>
          <w:color w:val="333333"/>
          <w:sz w:val="18"/>
          <w:szCs w:val="18"/>
          <w:bdr w:val="none" w:sz="0" w:space="0" w:color="auto" w:frame="1"/>
        </w:rPr>
        <w:t>What is Regression Testing of Database?</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Database regression testing refers to performing regression testing of the database for any new changes and updates made in the database to keep its integrity intact even after modifications in it.</w:t>
      </w:r>
    </w:p>
    <w:p w:rsidR="00B600B1" w:rsidRPr="00E11B5F" w:rsidRDefault="00B600B1" w:rsidP="00E11B5F">
      <w:pPr>
        <w:spacing w:after="0" w:line="240" w:lineRule="auto"/>
        <w:rPr>
          <w:rFonts w:asciiTheme="majorHAnsi" w:hAnsiTheme="majorHAnsi"/>
          <w:b/>
          <w:bCs/>
          <w:color w:val="333333"/>
          <w:sz w:val="18"/>
          <w:szCs w:val="18"/>
        </w:rPr>
      </w:pPr>
      <w:r w:rsidRPr="00E11B5F">
        <w:rPr>
          <w:rFonts w:asciiTheme="majorHAnsi" w:hAnsiTheme="majorHAnsi"/>
          <w:color w:val="333333"/>
          <w:sz w:val="18"/>
          <w:szCs w:val="18"/>
          <w:bdr w:val="none" w:sz="0" w:space="0" w:color="auto" w:frame="1"/>
        </w:rPr>
        <w:t>Steps to database regression testing:</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b/>
          <w:bCs/>
          <w:color w:val="333333"/>
          <w:sz w:val="18"/>
          <w:szCs w:val="18"/>
          <w:bdr w:val="none" w:sz="0" w:space="0" w:color="auto" w:frame="1"/>
        </w:rPr>
        <w:t>Step 1: Decide What to Test in Database Regression Testing?</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lastRenderedPageBreak/>
        <w:t>When it comes to performing regression testing of a database, it is never pre-defined as to which part or kind of database gets updated that requires retesting. The updates keep on occurring in various areas of database and testers need to target those updates to get the most out of their efforts. Generally, database testing comprises of following:</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Incoming data values,</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Outgoing data values (generated for raw queries),</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Database elements (tables, procedures)</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Metadata for web applications</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Data load that’s somewhat we call “load testing”</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While performing regression testing of database, if you are adopting an approach of either </w:t>
      </w:r>
      <w:r w:rsidRPr="00E11B5F">
        <w:rPr>
          <w:rFonts w:asciiTheme="majorHAnsi" w:hAnsiTheme="majorHAnsi"/>
          <w:b/>
          <w:bCs/>
          <w:color w:val="333333"/>
          <w:sz w:val="18"/>
          <w:szCs w:val="18"/>
          <w:bdr w:val="none" w:sz="0" w:space="0" w:color="auto" w:frame="1"/>
        </w:rPr>
        <w:t>Black-box testing or White-box testing</w:t>
      </w:r>
      <w:r w:rsidRPr="00E11B5F">
        <w:rPr>
          <w:rFonts w:asciiTheme="majorHAnsi" w:hAnsiTheme="majorHAnsi"/>
          <w:color w:val="333333"/>
          <w:sz w:val="18"/>
          <w:szCs w:val="18"/>
        </w:rPr>
        <w:t>, your contents for testing would be something like this</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Black-box Testing at the Interface</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O/R mappings (including the metadata)</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Incoming data values</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Outgoing data values (from queries, stored functions, views ...)</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Stored Procedures &amp; Functions</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White/Clear-Box Testing Internally Within the Database</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Database Schema (tables, procedures, etc.)</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Triggers</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View Constraints</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View definitions</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Referential integrity (RI) rules</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Default values for a column</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Data invariants involving several columns</w:t>
      </w:r>
    </w:p>
    <w:p w:rsidR="00B600B1" w:rsidRPr="00E11B5F" w:rsidRDefault="00B600B1" w:rsidP="00E11B5F">
      <w:pPr>
        <w:spacing w:after="0" w:line="240" w:lineRule="auto"/>
        <w:rPr>
          <w:rFonts w:asciiTheme="majorHAnsi" w:hAnsiTheme="majorHAnsi"/>
          <w:b/>
          <w:bCs/>
          <w:color w:val="333333"/>
          <w:sz w:val="18"/>
          <w:szCs w:val="18"/>
        </w:rPr>
      </w:pPr>
      <w:r w:rsidRPr="00E11B5F">
        <w:rPr>
          <w:rFonts w:asciiTheme="majorHAnsi" w:hAnsiTheme="majorHAnsi"/>
          <w:color w:val="333333"/>
          <w:sz w:val="18"/>
          <w:szCs w:val="18"/>
          <w:bdr w:val="none" w:sz="0" w:space="0" w:color="auto" w:frame="1"/>
        </w:rPr>
        <w:t>Step 2: Decide When to Test Database for Regression Testing?</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When you change something in the existing database or application that runs on the database to refactor it or add new functionality, you need to ensure that you have not broken anything. This requires you to perform regression testing to either fix the errors or roll back to the changes made in the database. Hence, database regression testing is generally done after introducing changes in the database to check the behavior of the modified code. It requires hundreds of new tests to retest in order to check and rectify the newly written code as well as integration with other systems or applications.</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If you are working in an agile environment, you need to take the Test-First Approach or Test-First Development (TFD). In this approach of regression testing, you need to prepare test codes parallel to development in order to test the business logics implemented in the database as well as forms, data validation rules, referential integrity, etc. in the database which works like a cycle as mentioned below</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Add a Test</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Run Your Tests</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Update the codes or make changes</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Run Your Tests Again</w:t>
      </w:r>
    </w:p>
    <w:p w:rsidR="00B600B1" w:rsidRPr="00E11B5F" w:rsidRDefault="00B600B1" w:rsidP="00E11B5F">
      <w:pPr>
        <w:spacing w:after="0" w:line="240" w:lineRule="auto"/>
        <w:rPr>
          <w:rFonts w:asciiTheme="majorHAnsi" w:hAnsiTheme="majorHAnsi"/>
          <w:b/>
          <w:bCs/>
          <w:color w:val="333333"/>
          <w:sz w:val="18"/>
          <w:szCs w:val="18"/>
        </w:rPr>
      </w:pPr>
      <w:r w:rsidRPr="00E11B5F">
        <w:rPr>
          <w:rFonts w:asciiTheme="majorHAnsi" w:hAnsiTheme="majorHAnsi"/>
          <w:color w:val="333333"/>
          <w:sz w:val="18"/>
          <w:szCs w:val="18"/>
          <w:bdr w:val="none" w:sz="0" w:space="0" w:color="auto" w:frame="1"/>
        </w:rPr>
        <w:t>Step 3: Decide How to Perform Regression Testing of Database?</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This is the most important question that comes to the testers’ mind while performing regression testing of the database. Regression testing can be performed both in manual and automated manner.</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A common practice in agile team is that testers have their own “sandboxes” to work. A sandbox is basically a technical environment that isolates untested codes form production repository.You can opt for either of them depending on the size of the tests and database.</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In my opinion, automated regression testing is more beneficial since it allows testers to test and manage a large number of databases without manual intervention. In other words, it allows you to perform other tasks while the testing automation tool continues to do its job in the background and sends the report of bugs if any.</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Automated regression testing of database seems more easy and convenient and adds to the testers’ productivity saving a huge amount of time along with imparting following benefits</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Entire database regression testing process gets automated</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Reduces testing efforts by 50 to 75%</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Testing is done parallel to development</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t>Extensive test coverage can be achieved</w:t>
      </w:r>
    </w:p>
    <w:p w:rsidR="00B600B1" w:rsidRPr="00E11B5F" w:rsidRDefault="00B600B1" w:rsidP="00E11B5F">
      <w:pPr>
        <w:spacing w:after="0" w:line="240" w:lineRule="auto"/>
        <w:rPr>
          <w:rFonts w:asciiTheme="majorHAnsi" w:hAnsiTheme="majorHAnsi"/>
          <w:color w:val="333333"/>
          <w:sz w:val="18"/>
          <w:szCs w:val="18"/>
        </w:rPr>
      </w:pPr>
      <w:r w:rsidRPr="00E11B5F">
        <w:rPr>
          <w:rFonts w:asciiTheme="majorHAnsi" w:hAnsiTheme="majorHAnsi"/>
          <w:color w:val="333333"/>
          <w:sz w:val="18"/>
          <w:szCs w:val="18"/>
        </w:rPr>
        <w:lastRenderedPageBreak/>
        <w:t>There are several software testing tools that takes care of regression testing. These tools help in getting the testing team up with the database regression testing requirements in no time overcoming several challenges they face in manual testing.</w:t>
      </w:r>
    </w:p>
    <w:p w:rsidR="00B600B1" w:rsidRPr="00E11B5F" w:rsidRDefault="00B600B1" w:rsidP="00E11B5F">
      <w:pPr>
        <w:spacing w:after="0" w:line="240" w:lineRule="auto"/>
        <w:rPr>
          <w:rFonts w:asciiTheme="majorHAnsi" w:hAnsiTheme="majorHAnsi"/>
          <w:sz w:val="18"/>
          <w:szCs w:val="18"/>
        </w:rPr>
      </w:pPr>
      <w:hyperlink r:id="rId81" w:history="1">
        <w:r w:rsidRPr="00E11B5F">
          <w:rPr>
            <w:rStyle w:val="Hyperlink"/>
            <w:rFonts w:asciiTheme="majorHAnsi" w:hAnsiTheme="majorHAnsi"/>
            <w:color w:val="373B41"/>
            <w:sz w:val="18"/>
            <w:szCs w:val="18"/>
          </w:rPr>
          <w:t>Informatica Tasks</w:t>
        </w:r>
      </w:hyperlink>
    </w:p>
    <w:p w:rsidR="00B600B1" w:rsidRPr="00E11B5F" w:rsidRDefault="00B600B1" w:rsidP="00E11B5F">
      <w:pPr>
        <w:spacing w:after="0" w:line="240" w:lineRule="auto"/>
        <w:rPr>
          <w:rFonts w:asciiTheme="majorHAnsi" w:hAnsiTheme="majorHAnsi"/>
          <w:sz w:val="18"/>
          <w:szCs w:val="18"/>
        </w:rPr>
      </w:pP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The below are major workflow tasks available in </w:t>
      </w:r>
      <w:r w:rsidRPr="00E11B5F">
        <w:rPr>
          <w:rFonts w:asciiTheme="majorHAnsi" w:hAnsiTheme="majorHAnsi"/>
          <w:i/>
          <w:iCs/>
          <w:color w:val="444444"/>
          <w:sz w:val="18"/>
          <w:szCs w:val="18"/>
          <w:bdr w:val="none" w:sz="0" w:space="0" w:color="auto" w:frame="1"/>
        </w:rPr>
        <w:t>Informatica power center tool</w:t>
      </w:r>
      <w:r w:rsidRPr="00E11B5F">
        <w:rPr>
          <w:rFonts w:asciiTheme="majorHAnsi" w:hAnsiTheme="majorHAnsi"/>
          <w:color w:val="444444"/>
          <w:sz w:val="18"/>
          <w:szCs w:val="18"/>
        </w:rPr>
        <w:t>.</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bdr w:val="none" w:sz="0" w:space="0" w:color="auto" w:frame="1"/>
        </w:rPr>
        <w:t>Session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It allows to select the mappings and order can be of execution can be set. Also for running mappings instructions will be captured. It is a reusable task in a workflow.</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b/>
          <w:bCs/>
          <w:color w:val="444444"/>
          <w:sz w:val="18"/>
          <w:szCs w:val="18"/>
        </w:rPr>
        <w:t> </w:t>
      </w:r>
      <w:r w:rsidRPr="00E11B5F">
        <w:rPr>
          <w:rFonts w:asciiTheme="majorHAnsi" w:hAnsiTheme="majorHAnsi"/>
          <w:color w:val="444444"/>
          <w:sz w:val="18"/>
          <w:szCs w:val="18"/>
          <w:bdr w:val="none" w:sz="0" w:space="0" w:color="auto" w:frame="1"/>
        </w:rPr>
        <w:t>Email</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It will trigger an email notification during execution. The parameters are email username, subject, and text.</w:t>
      </w:r>
      <w:r w:rsidRPr="00E11B5F">
        <w:rPr>
          <w:rFonts w:asciiTheme="majorHAnsi" w:hAnsiTheme="majorHAnsi"/>
          <w:color w:val="444444"/>
          <w:sz w:val="18"/>
          <w:szCs w:val="18"/>
        </w:rPr>
        <w:br/>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It will be used when a job fails or any duplicate data identified.</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b/>
          <w:bCs/>
          <w:color w:val="444444"/>
          <w:sz w:val="18"/>
          <w:szCs w:val="18"/>
        </w:rPr>
        <w:t> </w:t>
      </w:r>
      <w:r w:rsidRPr="00E11B5F">
        <w:rPr>
          <w:rFonts w:asciiTheme="majorHAnsi" w:hAnsiTheme="majorHAnsi"/>
          <w:color w:val="444444"/>
          <w:sz w:val="18"/>
          <w:szCs w:val="18"/>
          <w:bdr w:val="none" w:sz="0" w:space="0" w:color="auto" w:frame="1"/>
        </w:rPr>
        <w:t>Command</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It is used to run shell commands. To copy a file, delete, running SQL commands from an SQL file can be done from here using a shell script.</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b/>
          <w:bCs/>
          <w:color w:val="444444"/>
          <w:sz w:val="18"/>
          <w:szCs w:val="18"/>
        </w:rPr>
        <w:t> </w:t>
      </w:r>
      <w:r w:rsidRPr="00E11B5F">
        <w:rPr>
          <w:rFonts w:asciiTheme="majorHAnsi" w:hAnsiTheme="majorHAnsi"/>
          <w:color w:val="444444"/>
          <w:sz w:val="18"/>
          <w:szCs w:val="18"/>
          <w:bdr w:val="none" w:sz="0" w:space="0" w:color="auto" w:frame="1"/>
        </w:rPr>
        <w:t>Control</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It can stop the execution of workflow in case of something went wrong or any deviation notified from decision task.</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b/>
          <w:bCs/>
          <w:color w:val="444444"/>
          <w:sz w:val="18"/>
          <w:szCs w:val="18"/>
        </w:rPr>
        <w:t> </w:t>
      </w:r>
      <w:r w:rsidRPr="00E11B5F">
        <w:rPr>
          <w:rFonts w:asciiTheme="majorHAnsi" w:hAnsiTheme="majorHAnsi"/>
          <w:color w:val="444444"/>
          <w:sz w:val="18"/>
          <w:szCs w:val="18"/>
          <w:bdr w:val="none" w:sz="0" w:space="0" w:color="auto" w:frame="1"/>
        </w:rPr>
        <w:t>Decision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It will notify as yes or no based on given condition, followed by positive or negative flow will be executed.</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b/>
          <w:bCs/>
          <w:color w:val="444444"/>
          <w:sz w:val="18"/>
          <w:szCs w:val="18"/>
        </w:rPr>
        <w:t> </w:t>
      </w:r>
      <w:r w:rsidRPr="00E11B5F">
        <w:rPr>
          <w:rFonts w:asciiTheme="majorHAnsi" w:hAnsiTheme="majorHAnsi"/>
          <w:color w:val="444444"/>
          <w:sz w:val="18"/>
          <w:szCs w:val="18"/>
          <w:bdr w:val="none" w:sz="0" w:space="0" w:color="auto" w:frame="1"/>
        </w:rPr>
        <w:t>Timer</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It makes the workflow, wait for a specific time before going to next command.</w:t>
      </w:r>
    </w:p>
    <w:p w:rsidR="00B600B1" w:rsidRPr="00E11B5F" w:rsidRDefault="00B600B1" w:rsidP="00E11B5F">
      <w:pPr>
        <w:spacing w:after="0" w:line="240" w:lineRule="auto"/>
        <w:rPr>
          <w:rFonts w:asciiTheme="majorHAnsi" w:hAnsiTheme="majorHAnsi"/>
          <w:sz w:val="18"/>
          <w:szCs w:val="18"/>
        </w:rPr>
      </w:pPr>
      <w:hyperlink r:id="rId82" w:history="1">
        <w:r w:rsidRPr="00E11B5F">
          <w:rPr>
            <w:rStyle w:val="Hyperlink"/>
            <w:rFonts w:asciiTheme="majorHAnsi" w:hAnsiTheme="majorHAnsi"/>
            <w:color w:val="373B41"/>
            <w:sz w:val="18"/>
            <w:szCs w:val="18"/>
          </w:rPr>
          <w:t>Dynamic Pages, Window Alerts, Pop-Ups</w:t>
        </w:r>
      </w:hyperlink>
    </w:p>
    <w:p w:rsidR="00B600B1" w:rsidRPr="00E11B5F" w:rsidRDefault="00B600B1" w:rsidP="00E11B5F">
      <w:pPr>
        <w:spacing w:after="0" w:line="240" w:lineRule="auto"/>
        <w:rPr>
          <w:rFonts w:asciiTheme="majorHAnsi" w:hAnsiTheme="majorHAnsi"/>
          <w:sz w:val="18"/>
          <w:szCs w:val="18"/>
        </w:rPr>
      </w:pP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b/>
          <w:bCs/>
          <w:color w:val="444444"/>
          <w:sz w:val="18"/>
          <w:szCs w:val="18"/>
          <w:bdr w:val="none" w:sz="0" w:space="0" w:color="auto" w:frame="1"/>
        </w:rPr>
        <w:t>Is Selenium able to handle dynamic AJAX elements?</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color w:val="444444"/>
          <w:sz w:val="18"/>
          <w:szCs w:val="18"/>
        </w:rPr>
        <w:t>Yes</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color w:val="444444"/>
          <w:sz w:val="18"/>
          <w:szCs w:val="18"/>
        </w:rPr>
        <w:t>No</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color w:val="444444"/>
          <w:sz w:val="18"/>
          <w:szCs w:val="18"/>
        </w:rPr>
        <w:t>Cant Say</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b/>
          <w:bCs/>
          <w:color w:val="0071BC"/>
          <w:sz w:val="18"/>
          <w:szCs w:val="18"/>
        </w:rPr>
        <w:t>Ans:</w:t>
      </w:r>
      <w:r w:rsidRPr="00E11B5F">
        <w:rPr>
          <w:rFonts w:asciiTheme="majorHAnsi" w:hAnsiTheme="majorHAnsi"/>
          <w:color w:val="444444"/>
          <w:sz w:val="18"/>
          <w:szCs w:val="18"/>
        </w:rPr>
        <w:t> 1</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b/>
          <w:bCs/>
          <w:color w:val="444444"/>
          <w:sz w:val="18"/>
          <w:szCs w:val="18"/>
          <w:bdr w:val="none" w:sz="0" w:space="0" w:color="auto" w:frame="1"/>
        </w:rPr>
        <w:t>How to use xpath for dynamic elements?</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color w:val="444444"/>
          <w:sz w:val="18"/>
          <w:szCs w:val="18"/>
        </w:rPr>
        <w:t>Identify the pattern and modify xpath pattern</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color w:val="444444"/>
          <w:sz w:val="18"/>
          <w:szCs w:val="18"/>
        </w:rPr>
        <w:t>Directly use the xpath?</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color w:val="444444"/>
          <w:sz w:val="18"/>
          <w:szCs w:val="18"/>
        </w:rPr>
        <w:t>Both 1 and 2</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color w:val="444444"/>
          <w:sz w:val="18"/>
          <w:szCs w:val="18"/>
        </w:rPr>
        <w:t>None of the above</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b/>
          <w:bCs/>
          <w:color w:val="0071BC"/>
          <w:sz w:val="18"/>
          <w:szCs w:val="18"/>
        </w:rPr>
        <w:t>Ans:</w:t>
      </w:r>
      <w:r w:rsidRPr="00E11B5F">
        <w:rPr>
          <w:rFonts w:asciiTheme="majorHAnsi" w:hAnsiTheme="majorHAnsi"/>
          <w:color w:val="444444"/>
          <w:sz w:val="18"/>
          <w:szCs w:val="18"/>
        </w:rPr>
        <w:t> 1</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b/>
          <w:bCs/>
          <w:color w:val="444444"/>
          <w:sz w:val="18"/>
          <w:szCs w:val="18"/>
          <w:bdr w:val="none" w:sz="0" w:space="0" w:color="auto" w:frame="1"/>
        </w:rPr>
        <w:t>Selenium can handle Javascript alerts.</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color w:val="444444"/>
          <w:sz w:val="18"/>
          <w:szCs w:val="18"/>
        </w:rPr>
        <w:t>TRUE</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color w:val="444444"/>
          <w:sz w:val="18"/>
          <w:szCs w:val="18"/>
        </w:rPr>
        <w:t>FALSE</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b/>
          <w:bCs/>
          <w:color w:val="0071BC"/>
          <w:sz w:val="18"/>
          <w:szCs w:val="18"/>
        </w:rPr>
        <w:t>Ans:</w:t>
      </w:r>
      <w:r w:rsidRPr="00E11B5F">
        <w:rPr>
          <w:rFonts w:asciiTheme="majorHAnsi" w:hAnsiTheme="majorHAnsi"/>
          <w:color w:val="444444"/>
          <w:sz w:val="18"/>
          <w:szCs w:val="18"/>
        </w:rPr>
        <w:t> 1</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b/>
          <w:bCs/>
          <w:color w:val="444444"/>
          <w:sz w:val="18"/>
          <w:szCs w:val="18"/>
          <w:bdr w:val="none" w:sz="0" w:space="0" w:color="auto" w:frame="1"/>
        </w:rPr>
        <w:t>Is Regular expression helps to identify dynamic elements?</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color w:val="444444"/>
          <w:sz w:val="18"/>
          <w:szCs w:val="18"/>
        </w:rPr>
        <w:t>Yes</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color w:val="444444"/>
          <w:sz w:val="18"/>
          <w:szCs w:val="18"/>
        </w:rPr>
        <w:t>No</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color w:val="444444"/>
          <w:sz w:val="18"/>
          <w:szCs w:val="18"/>
        </w:rPr>
        <w:t>Not very compatible</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b/>
          <w:bCs/>
          <w:color w:val="0071BC"/>
          <w:sz w:val="18"/>
          <w:szCs w:val="18"/>
        </w:rPr>
        <w:t>Ans:</w:t>
      </w:r>
      <w:r w:rsidRPr="00E11B5F">
        <w:rPr>
          <w:rFonts w:asciiTheme="majorHAnsi" w:hAnsiTheme="majorHAnsi"/>
          <w:color w:val="444444"/>
          <w:sz w:val="18"/>
          <w:szCs w:val="18"/>
        </w:rPr>
        <w:t> 3</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b/>
          <w:bCs/>
          <w:color w:val="444444"/>
          <w:sz w:val="18"/>
          <w:szCs w:val="18"/>
          <w:bdr w:val="none" w:sz="0" w:space="0" w:color="auto" w:frame="1"/>
        </w:rPr>
        <w:t>How to check if any check box is checked or not?</w:t>
      </w:r>
    </w:p>
    <w:p w:rsidR="00B600B1" w:rsidRPr="00E11B5F" w:rsidRDefault="00B600B1" w:rsidP="00E11B5F">
      <w:pPr>
        <w:spacing w:after="0" w:line="240" w:lineRule="auto"/>
        <w:rPr>
          <w:rFonts w:asciiTheme="majorHAnsi" w:hAnsiTheme="majorHAnsi"/>
          <w:color w:val="444444"/>
          <w:sz w:val="18"/>
          <w:szCs w:val="18"/>
        </w:rPr>
      </w:pPr>
      <w:r w:rsidRPr="00E11B5F">
        <w:rPr>
          <w:rStyle w:val="hljs-selector-tag"/>
          <w:rFonts w:asciiTheme="majorHAnsi" w:hAnsiTheme="majorHAnsi"/>
          <w:b/>
          <w:bCs/>
          <w:color w:val="444444"/>
          <w:sz w:val="18"/>
          <w:szCs w:val="18"/>
          <w:bdr w:val="none" w:sz="0" w:space="0" w:color="auto" w:frame="1"/>
          <w:shd w:val="clear" w:color="auto" w:fill="F0F0F0"/>
        </w:rPr>
        <w:t>driver</w:t>
      </w:r>
      <w:r w:rsidRPr="00E11B5F">
        <w:rPr>
          <w:rStyle w:val="hljs-selector-class"/>
          <w:rFonts w:asciiTheme="majorHAnsi" w:hAnsiTheme="majorHAnsi"/>
          <w:color w:val="880000"/>
          <w:sz w:val="18"/>
          <w:szCs w:val="18"/>
          <w:bdr w:val="none" w:sz="0" w:space="0" w:color="auto" w:frame="1"/>
          <w:shd w:val="clear" w:color="auto" w:fill="F0F0F0"/>
        </w:rPr>
        <w:t>.findElement</w:t>
      </w:r>
      <w:r w:rsidRPr="00E11B5F">
        <w:rPr>
          <w:rStyle w:val="HTMLCode"/>
          <w:rFonts w:asciiTheme="majorHAnsi" w:eastAsiaTheme="minorHAnsi" w:hAnsiTheme="majorHAnsi"/>
          <w:color w:val="444444"/>
          <w:sz w:val="18"/>
          <w:szCs w:val="18"/>
          <w:bdr w:val="none" w:sz="0" w:space="0" w:color="auto" w:frame="1"/>
          <w:shd w:val="clear" w:color="auto" w:fill="F0F0F0"/>
        </w:rPr>
        <w:t>(</w:t>
      </w:r>
      <w:r w:rsidRPr="00E11B5F">
        <w:rPr>
          <w:rStyle w:val="hljs-selector-tag"/>
          <w:rFonts w:asciiTheme="majorHAnsi" w:hAnsiTheme="majorHAnsi"/>
          <w:b/>
          <w:bCs/>
          <w:color w:val="444444"/>
          <w:sz w:val="18"/>
          <w:szCs w:val="18"/>
          <w:bdr w:val="none" w:sz="0" w:space="0" w:color="auto" w:frame="1"/>
          <w:shd w:val="clear" w:color="auto" w:fill="F0F0F0"/>
        </w:rPr>
        <w:t>By</w:t>
      </w:r>
      <w:r w:rsidRPr="00E11B5F">
        <w:rPr>
          <w:rStyle w:val="hljs-selector-class"/>
          <w:rFonts w:asciiTheme="majorHAnsi" w:hAnsiTheme="majorHAnsi"/>
          <w:color w:val="880000"/>
          <w:sz w:val="18"/>
          <w:szCs w:val="18"/>
          <w:bdr w:val="none" w:sz="0" w:space="0" w:color="auto" w:frame="1"/>
          <w:shd w:val="clear" w:color="auto" w:fill="F0F0F0"/>
        </w:rPr>
        <w:t>.id</w:t>
      </w:r>
      <w:r w:rsidRPr="00E11B5F">
        <w:rPr>
          <w:rStyle w:val="HTMLCode"/>
          <w:rFonts w:asciiTheme="majorHAnsi" w:eastAsiaTheme="minorHAnsi" w:hAnsiTheme="majorHAnsi"/>
          <w:color w:val="444444"/>
          <w:sz w:val="18"/>
          <w:szCs w:val="18"/>
          <w:bdr w:val="none" w:sz="0" w:space="0" w:color="auto" w:frame="1"/>
          <w:shd w:val="clear" w:color="auto" w:fill="F0F0F0"/>
        </w:rPr>
        <w:t>(&lt;&gt;)</w:t>
      </w:r>
      <w:r w:rsidRPr="00E11B5F">
        <w:rPr>
          <w:rStyle w:val="hljs-selector-class"/>
          <w:rFonts w:asciiTheme="majorHAnsi" w:hAnsiTheme="majorHAnsi"/>
          <w:color w:val="880000"/>
          <w:sz w:val="18"/>
          <w:szCs w:val="18"/>
          <w:bdr w:val="none" w:sz="0" w:space="0" w:color="auto" w:frame="1"/>
          <w:shd w:val="clear" w:color="auto" w:fill="F0F0F0"/>
        </w:rPr>
        <w:t>.Selected</w:t>
      </w:r>
      <w:r w:rsidRPr="00E11B5F">
        <w:rPr>
          <w:rStyle w:val="HTMLCode"/>
          <w:rFonts w:asciiTheme="majorHAnsi" w:eastAsiaTheme="minorHAnsi" w:hAnsiTheme="majorHAnsi"/>
          <w:color w:val="444444"/>
          <w:sz w:val="18"/>
          <w:szCs w:val="18"/>
          <w:bdr w:val="none" w:sz="0" w:space="0" w:color="auto" w:frame="1"/>
          <w:shd w:val="clear" w:color="auto" w:fill="F0F0F0"/>
        </w:rPr>
        <w:t>()</w:t>
      </w:r>
    </w:p>
    <w:p w:rsidR="00B600B1" w:rsidRPr="00E11B5F" w:rsidRDefault="00B600B1" w:rsidP="00E11B5F">
      <w:pPr>
        <w:spacing w:after="0" w:line="240" w:lineRule="auto"/>
        <w:rPr>
          <w:rFonts w:asciiTheme="majorHAnsi" w:hAnsiTheme="majorHAnsi"/>
          <w:color w:val="444444"/>
          <w:sz w:val="18"/>
          <w:szCs w:val="18"/>
        </w:rPr>
      </w:pPr>
      <w:r w:rsidRPr="00E11B5F">
        <w:rPr>
          <w:rStyle w:val="hljs-selector-tag"/>
          <w:rFonts w:asciiTheme="majorHAnsi" w:hAnsiTheme="majorHAnsi"/>
          <w:b/>
          <w:bCs/>
          <w:color w:val="444444"/>
          <w:sz w:val="18"/>
          <w:szCs w:val="18"/>
          <w:bdr w:val="none" w:sz="0" w:space="0" w:color="auto" w:frame="1"/>
          <w:shd w:val="clear" w:color="auto" w:fill="F0F0F0"/>
        </w:rPr>
        <w:t>driver</w:t>
      </w:r>
      <w:r w:rsidRPr="00E11B5F">
        <w:rPr>
          <w:rStyle w:val="hljs-selector-class"/>
          <w:rFonts w:asciiTheme="majorHAnsi" w:hAnsiTheme="majorHAnsi"/>
          <w:color w:val="880000"/>
          <w:sz w:val="18"/>
          <w:szCs w:val="18"/>
          <w:bdr w:val="none" w:sz="0" w:space="0" w:color="auto" w:frame="1"/>
          <w:shd w:val="clear" w:color="auto" w:fill="F0F0F0"/>
        </w:rPr>
        <w:t>.findElement</w:t>
      </w:r>
      <w:r w:rsidRPr="00E11B5F">
        <w:rPr>
          <w:rStyle w:val="HTMLCode"/>
          <w:rFonts w:asciiTheme="majorHAnsi" w:eastAsiaTheme="minorHAnsi" w:hAnsiTheme="majorHAnsi"/>
          <w:color w:val="444444"/>
          <w:sz w:val="18"/>
          <w:szCs w:val="18"/>
          <w:bdr w:val="none" w:sz="0" w:space="0" w:color="auto" w:frame="1"/>
          <w:shd w:val="clear" w:color="auto" w:fill="F0F0F0"/>
        </w:rPr>
        <w:t>(</w:t>
      </w:r>
      <w:r w:rsidRPr="00E11B5F">
        <w:rPr>
          <w:rStyle w:val="hljs-selector-tag"/>
          <w:rFonts w:asciiTheme="majorHAnsi" w:hAnsiTheme="majorHAnsi"/>
          <w:b/>
          <w:bCs/>
          <w:color w:val="444444"/>
          <w:sz w:val="18"/>
          <w:szCs w:val="18"/>
          <w:bdr w:val="none" w:sz="0" w:space="0" w:color="auto" w:frame="1"/>
          <w:shd w:val="clear" w:color="auto" w:fill="F0F0F0"/>
        </w:rPr>
        <w:t>By</w:t>
      </w:r>
      <w:r w:rsidRPr="00E11B5F">
        <w:rPr>
          <w:rStyle w:val="hljs-selector-class"/>
          <w:rFonts w:asciiTheme="majorHAnsi" w:hAnsiTheme="majorHAnsi"/>
          <w:color w:val="880000"/>
          <w:sz w:val="18"/>
          <w:szCs w:val="18"/>
          <w:bdr w:val="none" w:sz="0" w:space="0" w:color="auto" w:frame="1"/>
          <w:shd w:val="clear" w:color="auto" w:fill="F0F0F0"/>
        </w:rPr>
        <w:t>.id</w:t>
      </w:r>
      <w:r w:rsidRPr="00E11B5F">
        <w:rPr>
          <w:rStyle w:val="HTMLCode"/>
          <w:rFonts w:asciiTheme="majorHAnsi" w:eastAsiaTheme="minorHAnsi" w:hAnsiTheme="majorHAnsi"/>
          <w:color w:val="444444"/>
          <w:sz w:val="18"/>
          <w:szCs w:val="18"/>
          <w:bdr w:val="none" w:sz="0" w:space="0" w:color="auto" w:frame="1"/>
          <w:shd w:val="clear" w:color="auto" w:fill="F0F0F0"/>
        </w:rPr>
        <w:t>(&lt;&gt;)</w:t>
      </w:r>
      <w:r w:rsidRPr="00E11B5F">
        <w:rPr>
          <w:rStyle w:val="hljs-selector-class"/>
          <w:rFonts w:asciiTheme="majorHAnsi" w:hAnsiTheme="majorHAnsi"/>
          <w:color w:val="880000"/>
          <w:sz w:val="18"/>
          <w:szCs w:val="18"/>
          <w:bdr w:val="none" w:sz="0" w:space="0" w:color="auto" w:frame="1"/>
          <w:shd w:val="clear" w:color="auto" w:fill="F0F0F0"/>
        </w:rPr>
        <w:t>.isSelected</w:t>
      </w:r>
      <w:r w:rsidRPr="00E11B5F">
        <w:rPr>
          <w:rStyle w:val="HTMLCode"/>
          <w:rFonts w:asciiTheme="majorHAnsi" w:eastAsiaTheme="minorHAnsi" w:hAnsiTheme="majorHAnsi"/>
          <w:color w:val="444444"/>
          <w:sz w:val="18"/>
          <w:szCs w:val="18"/>
          <w:bdr w:val="none" w:sz="0" w:space="0" w:color="auto" w:frame="1"/>
          <w:shd w:val="clear" w:color="auto" w:fill="F0F0F0"/>
        </w:rPr>
        <w:t>()</w:t>
      </w:r>
    </w:p>
    <w:p w:rsidR="00B600B1" w:rsidRPr="00E11B5F" w:rsidRDefault="00B600B1" w:rsidP="00E11B5F">
      <w:pPr>
        <w:spacing w:after="0" w:line="240" w:lineRule="auto"/>
        <w:rPr>
          <w:rFonts w:asciiTheme="majorHAnsi" w:hAnsiTheme="majorHAnsi"/>
          <w:color w:val="444444"/>
          <w:sz w:val="18"/>
          <w:szCs w:val="18"/>
        </w:rPr>
      </w:pPr>
      <w:r w:rsidRPr="00E11B5F">
        <w:rPr>
          <w:rStyle w:val="hljs-selector-tag"/>
          <w:rFonts w:asciiTheme="majorHAnsi" w:hAnsiTheme="majorHAnsi"/>
          <w:b/>
          <w:bCs/>
          <w:color w:val="444444"/>
          <w:sz w:val="18"/>
          <w:szCs w:val="18"/>
          <w:bdr w:val="none" w:sz="0" w:space="0" w:color="auto" w:frame="1"/>
          <w:shd w:val="clear" w:color="auto" w:fill="F0F0F0"/>
        </w:rPr>
        <w:t>driver</w:t>
      </w:r>
      <w:r w:rsidRPr="00E11B5F">
        <w:rPr>
          <w:rStyle w:val="hljs-selector-class"/>
          <w:rFonts w:asciiTheme="majorHAnsi" w:hAnsiTheme="majorHAnsi"/>
          <w:color w:val="880000"/>
          <w:sz w:val="18"/>
          <w:szCs w:val="18"/>
          <w:bdr w:val="none" w:sz="0" w:space="0" w:color="auto" w:frame="1"/>
          <w:shd w:val="clear" w:color="auto" w:fill="F0F0F0"/>
        </w:rPr>
        <w:t>.findElement</w:t>
      </w:r>
      <w:r w:rsidRPr="00E11B5F">
        <w:rPr>
          <w:rStyle w:val="HTMLCode"/>
          <w:rFonts w:asciiTheme="majorHAnsi" w:eastAsiaTheme="minorHAnsi" w:hAnsiTheme="majorHAnsi"/>
          <w:color w:val="444444"/>
          <w:sz w:val="18"/>
          <w:szCs w:val="18"/>
          <w:bdr w:val="none" w:sz="0" w:space="0" w:color="auto" w:frame="1"/>
          <w:shd w:val="clear" w:color="auto" w:fill="F0F0F0"/>
        </w:rPr>
        <w:t>(</w:t>
      </w:r>
      <w:r w:rsidRPr="00E11B5F">
        <w:rPr>
          <w:rStyle w:val="hljs-selector-tag"/>
          <w:rFonts w:asciiTheme="majorHAnsi" w:hAnsiTheme="majorHAnsi"/>
          <w:b/>
          <w:bCs/>
          <w:color w:val="444444"/>
          <w:sz w:val="18"/>
          <w:szCs w:val="18"/>
          <w:bdr w:val="none" w:sz="0" w:space="0" w:color="auto" w:frame="1"/>
          <w:shd w:val="clear" w:color="auto" w:fill="F0F0F0"/>
        </w:rPr>
        <w:t>By</w:t>
      </w:r>
      <w:r w:rsidRPr="00E11B5F">
        <w:rPr>
          <w:rStyle w:val="hljs-selector-class"/>
          <w:rFonts w:asciiTheme="majorHAnsi" w:hAnsiTheme="majorHAnsi"/>
          <w:color w:val="880000"/>
          <w:sz w:val="18"/>
          <w:szCs w:val="18"/>
          <w:bdr w:val="none" w:sz="0" w:space="0" w:color="auto" w:frame="1"/>
          <w:shd w:val="clear" w:color="auto" w:fill="F0F0F0"/>
        </w:rPr>
        <w:t>.id</w:t>
      </w:r>
      <w:r w:rsidRPr="00E11B5F">
        <w:rPr>
          <w:rStyle w:val="HTMLCode"/>
          <w:rFonts w:asciiTheme="majorHAnsi" w:eastAsiaTheme="minorHAnsi" w:hAnsiTheme="majorHAnsi"/>
          <w:color w:val="444444"/>
          <w:sz w:val="18"/>
          <w:szCs w:val="18"/>
          <w:bdr w:val="none" w:sz="0" w:space="0" w:color="auto" w:frame="1"/>
          <w:shd w:val="clear" w:color="auto" w:fill="F0F0F0"/>
        </w:rPr>
        <w:t>(&lt;&gt;)</w:t>
      </w:r>
      <w:r w:rsidRPr="00E11B5F">
        <w:rPr>
          <w:rStyle w:val="hljs-selector-class"/>
          <w:rFonts w:asciiTheme="majorHAnsi" w:hAnsiTheme="majorHAnsi"/>
          <w:color w:val="880000"/>
          <w:sz w:val="18"/>
          <w:szCs w:val="18"/>
          <w:bdr w:val="none" w:sz="0" w:space="0" w:color="auto" w:frame="1"/>
          <w:shd w:val="clear" w:color="auto" w:fill="F0F0F0"/>
        </w:rPr>
        <w:t>.isChecked</w:t>
      </w:r>
      <w:r w:rsidRPr="00E11B5F">
        <w:rPr>
          <w:rStyle w:val="HTMLCode"/>
          <w:rFonts w:asciiTheme="majorHAnsi" w:eastAsiaTheme="minorHAnsi" w:hAnsiTheme="majorHAnsi"/>
          <w:color w:val="444444"/>
          <w:sz w:val="18"/>
          <w:szCs w:val="18"/>
          <w:bdr w:val="none" w:sz="0" w:space="0" w:color="auto" w:frame="1"/>
          <w:shd w:val="clear" w:color="auto" w:fill="F0F0F0"/>
        </w:rPr>
        <w:t>()</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color w:val="444444"/>
          <w:sz w:val="18"/>
          <w:szCs w:val="18"/>
        </w:rPr>
        <w:t>All of the above</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b/>
          <w:bCs/>
          <w:color w:val="0071BC"/>
          <w:sz w:val="18"/>
          <w:szCs w:val="18"/>
        </w:rPr>
        <w:t>Ans:</w:t>
      </w:r>
      <w:r w:rsidRPr="00E11B5F">
        <w:rPr>
          <w:rFonts w:asciiTheme="majorHAnsi" w:hAnsiTheme="majorHAnsi"/>
          <w:color w:val="444444"/>
          <w:sz w:val="18"/>
          <w:szCs w:val="18"/>
        </w:rPr>
        <w:t> 2</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b/>
          <w:bCs/>
          <w:color w:val="444444"/>
          <w:sz w:val="18"/>
          <w:szCs w:val="18"/>
          <w:bdr w:val="none" w:sz="0" w:space="0" w:color="auto" w:frame="1"/>
        </w:rPr>
        <w:t>Can Selenium handle Alerts or Pop ups windows?</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color w:val="444444"/>
          <w:sz w:val="18"/>
          <w:szCs w:val="18"/>
        </w:rPr>
        <w:t>Yes</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color w:val="444444"/>
          <w:sz w:val="18"/>
          <w:szCs w:val="18"/>
        </w:rPr>
        <w:t>No</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b/>
          <w:bCs/>
          <w:color w:val="0071BC"/>
          <w:sz w:val="18"/>
          <w:szCs w:val="18"/>
        </w:rPr>
        <w:t>Ans:</w:t>
      </w:r>
      <w:r w:rsidRPr="00E11B5F">
        <w:rPr>
          <w:rFonts w:asciiTheme="majorHAnsi" w:hAnsiTheme="majorHAnsi"/>
          <w:color w:val="444444"/>
          <w:sz w:val="18"/>
          <w:szCs w:val="18"/>
        </w:rPr>
        <w:t> 1</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b/>
          <w:bCs/>
          <w:color w:val="444444"/>
          <w:sz w:val="18"/>
          <w:szCs w:val="18"/>
          <w:bdr w:val="none" w:sz="0" w:space="0" w:color="auto" w:frame="1"/>
        </w:rPr>
        <w:lastRenderedPageBreak/>
        <w:t>What is getWindowHandle method?</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color w:val="444444"/>
          <w:sz w:val="18"/>
          <w:szCs w:val="18"/>
        </w:rPr>
        <w:t>Method will help to handle parent window</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color w:val="444444"/>
          <w:sz w:val="18"/>
          <w:szCs w:val="18"/>
        </w:rPr>
        <w:t>Method will help to handle of opened windows other than parent</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color w:val="444444"/>
          <w:sz w:val="18"/>
          <w:szCs w:val="18"/>
        </w:rPr>
        <w:t>Only handles alert</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color w:val="444444"/>
          <w:sz w:val="18"/>
          <w:szCs w:val="18"/>
        </w:rPr>
        <w:t>None of the above</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b/>
          <w:bCs/>
          <w:color w:val="0071BC"/>
          <w:sz w:val="18"/>
          <w:szCs w:val="18"/>
        </w:rPr>
        <w:t>Ans:</w:t>
      </w:r>
      <w:r w:rsidRPr="00E11B5F">
        <w:rPr>
          <w:rFonts w:asciiTheme="majorHAnsi" w:hAnsiTheme="majorHAnsi"/>
          <w:color w:val="444444"/>
          <w:sz w:val="18"/>
          <w:szCs w:val="18"/>
        </w:rPr>
        <w:t> 2</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b/>
          <w:bCs/>
          <w:color w:val="444444"/>
          <w:sz w:val="18"/>
          <w:szCs w:val="18"/>
          <w:bdr w:val="none" w:sz="0" w:space="0" w:color="auto" w:frame="1"/>
        </w:rPr>
        <w:t>How to handle alert using selenium?</w:t>
      </w:r>
    </w:p>
    <w:p w:rsidR="00B600B1" w:rsidRPr="00E11B5F" w:rsidRDefault="00B600B1" w:rsidP="00E11B5F">
      <w:pPr>
        <w:spacing w:after="0" w:line="240" w:lineRule="auto"/>
        <w:rPr>
          <w:rFonts w:asciiTheme="majorHAnsi" w:hAnsiTheme="majorHAnsi"/>
          <w:color w:val="444444"/>
          <w:sz w:val="18"/>
          <w:szCs w:val="18"/>
        </w:rPr>
      </w:pPr>
      <w:r w:rsidRPr="00E11B5F">
        <w:rPr>
          <w:rStyle w:val="hljs-selector-tag"/>
          <w:rFonts w:asciiTheme="majorHAnsi" w:hAnsiTheme="majorHAnsi"/>
          <w:b/>
          <w:bCs/>
          <w:color w:val="444444"/>
          <w:sz w:val="18"/>
          <w:szCs w:val="18"/>
          <w:bdr w:val="none" w:sz="0" w:space="0" w:color="auto" w:frame="1"/>
          <w:shd w:val="clear" w:color="auto" w:fill="F0F0F0"/>
        </w:rPr>
        <w:t>driver</w:t>
      </w:r>
      <w:r w:rsidRPr="00E11B5F">
        <w:rPr>
          <w:rStyle w:val="hljs-selector-class"/>
          <w:rFonts w:asciiTheme="majorHAnsi" w:hAnsiTheme="majorHAnsi"/>
          <w:color w:val="880000"/>
          <w:sz w:val="18"/>
          <w:szCs w:val="18"/>
          <w:bdr w:val="none" w:sz="0" w:space="0" w:color="auto" w:frame="1"/>
          <w:shd w:val="clear" w:color="auto" w:fill="F0F0F0"/>
        </w:rPr>
        <w:t>.switchto.popup</w:t>
      </w:r>
      <w:r w:rsidRPr="00E11B5F">
        <w:rPr>
          <w:rStyle w:val="HTMLCode"/>
          <w:rFonts w:asciiTheme="majorHAnsi" w:eastAsiaTheme="minorHAnsi" w:hAnsiTheme="majorHAnsi"/>
          <w:color w:val="444444"/>
          <w:sz w:val="18"/>
          <w:szCs w:val="18"/>
          <w:bdr w:val="none" w:sz="0" w:space="0" w:color="auto" w:frame="1"/>
          <w:shd w:val="clear" w:color="auto" w:fill="F0F0F0"/>
        </w:rPr>
        <w:t>()</w:t>
      </w:r>
    </w:p>
    <w:p w:rsidR="00B600B1" w:rsidRPr="00E11B5F" w:rsidRDefault="00B600B1" w:rsidP="00E11B5F">
      <w:pPr>
        <w:spacing w:after="0" w:line="240" w:lineRule="auto"/>
        <w:rPr>
          <w:rFonts w:asciiTheme="majorHAnsi" w:hAnsiTheme="majorHAnsi"/>
          <w:color w:val="444444"/>
          <w:sz w:val="18"/>
          <w:szCs w:val="18"/>
        </w:rPr>
      </w:pPr>
      <w:r w:rsidRPr="00E11B5F">
        <w:rPr>
          <w:rStyle w:val="hljs-selector-tag"/>
          <w:rFonts w:asciiTheme="majorHAnsi" w:hAnsiTheme="majorHAnsi"/>
          <w:b/>
          <w:bCs/>
          <w:color w:val="444444"/>
          <w:sz w:val="18"/>
          <w:szCs w:val="18"/>
          <w:bdr w:val="none" w:sz="0" w:space="0" w:color="auto" w:frame="1"/>
          <w:shd w:val="clear" w:color="auto" w:fill="F0F0F0"/>
        </w:rPr>
        <w:t>driver</w:t>
      </w:r>
      <w:r w:rsidRPr="00E11B5F">
        <w:rPr>
          <w:rStyle w:val="hljs-selector-class"/>
          <w:rFonts w:asciiTheme="majorHAnsi" w:hAnsiTheme="majorHAnsi"/>
          <w:color w:val="880000"/>
          <w:sz w:val="18"/>
          <w:szCs w:val="18"/>
          <w:bdr w:val="none" w:sz="0" w:space="0" w:color="auto" w:frame="1"/>
          <w:shd w:val="clear" w:color="auto" w:fill="F0F0F0"/>
        </w:rPr>
        <w:t>.switchto</w:t>
      </w:r>
    </w:p>
    <w:p w:rsidR="00B600B1" w:rsidRPr="00E11B5F" w:rsidRDefault="00B600B1" w:rsidP="00E11B5F">
      <w:pPr>
        <w:spacing w:after="0" w:line="240" w:lineRule="auto"/>
        <w:rPr>
          <w:rFonts w:asciiTheme="majorHAnsi" w:hAnsiTheme="majorHAnsi"/>
          <w:color w:val="444444"/>
          <w:sz w:val="18"/>
          <w:szCs w:val="18"/>
        </w:rPr>
      </w:pPr>
      <w:r w:rsidRPr="00E11B5F">
        <w:rPr>
          <w:rStyle w:val="hljs-selector-tag"/>
          <w:rFonts w:asciiTheme="majorHAnsi" w:hAnsiTheme="majorHAnsi"/>
          <w:b/>
          <w:bCs/>
          <w:color w:val="444444"/>
          <w:sz w:val="18"/>
          <w:szCs w:val="18"/>
          <w:bdr w:val="none" w:sz="0" w:space="0" w:color="auto" w:frame="1"/>
          <w:shd w:val="clear" w:color="auto" w:fill="F0F0F0"/>
        </w:rPr>
        <w:t>driver</w:t>
      </w:r>
      <w:r w:rsidRPr="00E11B5F">
        <w:rPr>
          <w:rStyle w:val="hljs-selector-class"/>
          <w:rFonts w:asciiTheme="majorHAnsi" w:hAnsiTheme="majorHAnsi"/>
          <w:color w:val="880000"/>
          <w:sz w:val="18"/>
          <w:szCs w:val="18"/>
          <w:bdr w:val="none" w:sz="0" w:space="0" w:color="auto" w:frame="1"/>
          <w:shd w:val="clear" w:color="auto" w:fill="F0F0F0"/>
        </w:rPr>
        <w:t>.switchto.alert</w:t>
      </w:r>
      <w:r w:rsidRPr="00E11B5F">
        <w:rPr>
          <w:rStyle w:val="HTMLCode"/>
          <w:rFonts w:asciiTheme="majorHAnsi" w:eastAsiaTheme="minorHAnsi" w:hAnsiTheme="majorHAnsi"/>
          <w:color w:val="444444"/>
          <w:sz w:val="18"/>
          <w:szCs w:val="18"/>
          <w:bdr w:val="none" w:sz="0" w:space="0" w:color="auto" w:frame="1"/>
          <w:shd w:val="clear" w:color="auto" w:fill="F0F0F0"/>
        </w:rPr>
        <w:t>()</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color w:val="444444"/>
          <w:sz w:val="18"/>
          <w:szCs w:val="18"/>
        </w:rPr>
        <w:t>None of the above</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b/>
          <w:bCs/>
          <w:color w:val="0071BC"/>
          <w:sz w:val="18"/>
          <w:szCs w:val="18"/>
        </w:rPr>
        <w:t>Ans:</w:t>
      </w:r>
      <w:r w:rsidRPr="00E11B5F">
        <w:rPr>
          <w:rFonts w:asciiTheme="majorHAnsi" w:hAnsiTheme="majorHAnsi"/>
          <w:color w:val="444444"/>
          <w:sz w:val="18"/>
          <w:szCs w:val="18"/>
        </w:rPr>
        <w:t> 3</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b/>
          <w:bCs/>
          <w:color w:val="444444"/>
          <w:sz w:val="18"/>
          <w:szCs w:val="18"/>
          <w:bdr w:val="none" w:sz="0" w:space="0" w:color="auto" w:frame="1"/>
        </w:rPr>
        <w:t>What is Iterator?</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color w:val="444444"/>
          <w:sz w:val="18"/>
          <w:szCs w:val="18"/>
        </w:rPr>
        <w:t>Iterator enables you to cycle through a collection, obtaining or removing elements</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color w:val="444444"/>
          <w:sz w:val="18"/>
          <w:szCs w:val="18"/>
        </w:rPr>
        <w:t>It basically starts at the beginning of a collection</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color w:val="444444"/>
          <w:sz w:val="18"/>
          <w:szCs w:val="18"/>
        </w:rPr>
        <w:t>When you want to know which things are in a certain collection, you iterate over the collection, which is just another term for going through all elements. This is what an Iterator does</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color w:val="444444"/>
          <w:sz w:val="18"/>
          <w:szCs w:val="18"/>
        </w:rPr>
        <w:t>All of the above</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b/>
          <w:bCs/>
          <w:color w:val="0071BC"/>
          <w:sz w:val="18"/>
          <w:szCs w:val="18"/>
        </w:rPr>
        <w:t>Ans:</w:t>
      </w:r>
      <w:r w:rsidRPr="00E11B5F">
        <w:rPr>
          <w:rFonts w:asciiTheme="majorHAnsi" w:hAnsiTheme="majorHAnsi"/>
          <w:color w:val="444444"/>
          <w:sz w:val="18"/>
          <w:szCs w:val="18"/>
        </w:rPr>
        <w:t> 4</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b/>
          <w:bCs/>
          <w:color w:val="444444"/>
          <w:sz w:val="18"/>
          <w:szCs w:val="18"/>
          <w:bdr w:val="none" w:sz="0" w:space="0" w:color="auto" w:frame="1"/>
        </w:rPr>
        <w:t>After the popup actions, how to switch the driver back to the parent window?</w:t>
      </w:r>
    </w:p>
    <w:p w:rsidR="00B600B1" w:rsidRPr="00E11B5F" w:rsidRDefault="00B600B1" w:rsidP="00E11B5F">
      <w:pPr>
        <w:spacing w:after="0" w:line="240" w:lineRule="auto"/>
        <w:rPr>
          <w:rFonts w:asciiTheme="majorHAnsi" w:hAnsiTheme="majorHAnsi"/>
          <w:color w:val="444444"/>
          <w:sz w:val="18"/>
          <w:szCs w:val="18"/>
        </w:rPr>
      </w:pPr>
      <w:r w:rsidRPr="00E11B5F">
        <w:rPr>
          <w:rStyle w:val="hljs-selector-tag"/>
          <w:rFonts w:asciiTheme="majorHAnsi" w:hAnsiTheme="majorHAnsi"/>
          <w:b/>
          <w:bCs/>
          <w:color w:val="444444"/>
          <w:sz w:val="18"/>
          <w:szCs w:val="18"/>
          <w:bdr w:val="none" w:sz="0" w:space="0" w:color="auto" w:frame="1"/>
          <w:shd w:val="clear" w:color="auto" w:fill="F0F0F0"/>
        </w:rPr>
        <w:t>browser</w:t>
      </w:r>
      <w:r w:rsidRPr="00E11B5F">
        <w:rPr>
          <w:rStyle w:val="hljs-selector-class"/>
          <w:rFonts w:asciiTheme="majorHAnsi" w:hAnsiTheme="majorHAnsi"/>
          <w:color w:val="880000"/>
          <w:sz w:val="18"/>
          <w:szCs w:val="18"/>
          <w:bdr w:val="none" w:sz="0" w:space="0" w:color="auto" w:frame="1"/>
          <w:shd w:val="clear" w:color="auto" w:fill="F0F0F0"/>
        </w:rPr>
        <w:t>.switchTo</w:t>
      </w:r>
      <w:r w:rsidRPr="00E11B5F">
        <w:rPr>
          <w:rStyle w:val="HTMLCode"/>
          <w:rFonts w:asciiTheme="majorHAnsi" w:eastAsiaTheme="minorHAnsi" w:hAnsiTheme="majorHAnsi"/>
          <w:color w:val="444444"/>
          <w:sz w:val="18"/>
          <w:szCs w:val="18"/>
          <w:bdr w:val="none" w:sz="0" w:space="0" w:color="auto" w:frame="1"/>
          <w:shd w:val="clear" w:color="auto" w:fill="F0F0F0"/>
        </w:rPr>
        <w:t>()</w:t>
      </w:r>
      <w:r w:rsidRPr="00E11B5F">
        <w:rPr>
          <w:rStyle w:val="hljs-selector-class"/>
          <w:rFonts w:asciiTheme="majorHAnsi" w:hAnsiTheme="majorHAnsi"/>
          <w:color w:val="880000"/>
          <w:sz w:val="18"/>
          <w:szCs w:val="18"/>
          <w:bdr w:val="none" w:sz="0" w:space="0" w:color="auto" w:frame="1"/>
          <w:shd w:val="clear" w:color="auto" w:fill="F0F0F0"/>
        </w:rPr>
        <w:t>.window</w:t>
      </w:r>
      <w:r w:rsidRPr="00E11B5F">
        <w:rPr>
          <w:rStyle w:val="HTMLCode"/>
          <w:rFonts w:asciiTheme="majorHAnsi" w:eastAsiaTheme="minorHAnsi" w:hAnsiTheme="majorHAnsi"/>
          <w:color w:val="444444"/>
          <w:sz w:val="18"/>
          <w:szCs w:val="18"/>
          <w:bdr w:val="none" w:sz="0" w:space="0" w:color="auto" w:frame="1"/>
          <w:shd w:val="clear" w:color="auto" w:fill="F0F0F0"/>
        </w:rPr>
        <w:t>(</w:t>
      </w:r>
      <w:r w:rsidRPr="00E11B5F">
        <w:rPr>
          <w:rStyle w:val="hljs-selector-tag"/>
          <w:rFonts w:asciiTheme="majorHAnsi" w:hAnsiTheme="majorHAnsi"/>
          <w:b/>
          <w:bCs/>
          <w:color w:val="444444"/>
          <w:sz w:val="18"/>
          <w:szCs w:val="18"/>
          <w:bdr w:val="none" w:sz="0" w:space="0" w:color="auto" w:frame="1"/>
          <w:shd w:val="clear" w:color="auto" w:fill="F0F0F0"/>
        </w:rPr>
        <w:t>parentWindowHandle</w:t>
      </w:r>
      <w:r w:rsidRPr="00E11B5F">
        <w:rPr>
          <w:rStyle w:val="HTMLCode"/>
          <w:rFonts w:asciiTheme="majorHAnsi" w:eastAsiaTheme="minorHAnsi" w:hAnsiTheme="majorHAnsi"/>
          <w:color w:val="444444"/>
          <w:sz w:val="18"/>
          <w:szCs w:val="18"/>
          <w:bdr w:val="none" w:sz="0" w:space="0" w:color="auto" w:frame="1"/>
          <w:shd w:val="clear" w:color="auto" w:fill="F0F0F0"/>
        </w:rPr>
        <w:t>);</w:t>
      </w:r>
    </w:p>
    <w:p w:rsidR="00B600B1" w:rsidRPr="00E11B5F" w:rsidRDefault="00B600B1" w:rsidP="00E11B5F">
      <w:pPr>
        <w:spacing w:after="0" w:line="240" w:lineRule="auto"/>
        <w:rPr>
          <w:rFonts w:asciiTheme="majorHAnsi" w:hAnsiTheme="majorHAnsi"/>
          <w:color w:val="444444"/>
          <w:sz w:val="18"/>
          <w:szCs w:val="18"/>
        </w:rPr>
      </w:pPr>
      <w:r w:rsidRPr="00E11B5F">
        <w:rPr>
          <w:rStyle w:val="hljs-selector-tag"/>
          <w:rFonts w:asciiTheme="majorHAnsi" w:hAnsiTheme="majorHAnsi"/>
          <w:b/>
          <w:bCs/>
          <w:color w:val="444444"/>
          <w:sz w:val="18"/>
          <w:szCs w:val="18"/>
          <w:bdr w:val="none" w:sz="0" w:space="0" w:color="auto" w:frame="1"/>
          <w:shd w:val="clear" w:color="auto" w:fill="F0F0F0"/>
        </w:rPr>
        <w:t>browser</w:t>
      </w:r>
      <w:r w:rsidRPr="00E11B5F">
        <w:rPr>
          <w:rStyle w:val="hljs-selector-class"/>
          <w:rFonts w:asciiTheme="majorHAnsi" w:hAnsiTheme="majorHAnsi"/>
          <w:color w:val="880000"/>
          <w:sz w:val="18"/>
          <w:szCs w:val="18"/>
          <w:bdr w:val="none" w:sz="0" w:space="0" w:color="auto" w:frame="1"/>
          <w:shd w:val="clear" w:color="auto" w:fill="F0F0F0"/>
        </w:rPr>
        <w:t>.switchTo</w:t>
      </w:r>
      <w:r w:rsidRPr="00E11B5F">
        <w:rPr>
          <w:rStyle w:val="HTMLCode"/>
          <w:rFonts w:asciiTheme="majorHAnsi" w:eastAsiaTheme="minorHAnsi" w:hAnsiTheme="majorHAnsi"/>
          <w:color w:val="444444"/>
          <w:sz w:val="18"/>
          <w:szCs w:val="18"/>
          <w:bdr w:val="none" w:sz="0" w:space="0" w:color="auto" w:frame="1"/>
          <w:shd w:val="clear" w:color="auto" w:fill="F0F0F0"/>
        </w:rPr>
        <w:t>()</w:t>
      </w:r>
      <w:r w:rsidRPr="00E11B5F">
        <w:rPr>
          <w:rStyle w:val="hljs-selector-class"/>
          <w:rFonts w:asciiTheme="majorHAnsi" w:hAnsiTheme="majorHAnsi"/>
          <w:color w:val="880000"/>
          <w:sz w:val="18"/>
          <w:szCs w:val="18"/>
          <w:bdr w:val="none" w:sz="0" w:space="0" w:color="auto" w:frame="1"/>
          <w:shd w:val="clear" w:color="auto" w:fill="F0F0F0"/>
        </w:rPr>
        <w:t>.alert</w:t>
      </w:r>
      <w:r w:rsidRPr="00E11B5F">
        <w:rPr>
          <w:rStyle w:val="HTMLCode"/>
          <w:rFonts w:asciiTheme="majorHAnsi" w:eastAsiaTheme="minorHAnsi" w:hAnsiTheme="majorHAnsi"/>
          <w:color w:val="444444"/>
          <w:sz w:val="18"/>
          <w:szCs w:val="18"/>
          <w:bdr w:val="none" w:sz="0" w:space="0" w:color="auto" w:frame="1"/>
          <w:shd w:val="clear" w:color="auto" w:fill="F0F0F0"/>
        </w:rPr>
        <w:t>();</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color w:val="444444"/>
          <w:sz w:val="18"/>
          <w:szCs w:val="18"/>
        </w:rPr>
        <w:t>Both 1 &amp; 2</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color w:val="444444"/>
          <w:sz w:val="18"/>
          <w:szCs w:val="18"/>
        </w:rPr>
        <w:t>None of the above</w:t>
      </w:r>
    </w:p>
    <w:p w:rsidR="00B600B1" w:rsidRPr="00E11B5F" w:rsidRDefault="00B600B1" w:rsidP="00E11B5F">
      <w:pPr>
        <w:spacing w:after="0" w:line="240" w:lineRule="auto"/>
        <w:rPr>
          <w:rFonts w:asciiTheme="majorHAnsi" w:hAnsiTheme="majorHAnsi"/>
          <w:color w:val="444444"/>
          <w:sz w:val="18"/>
          <w:szCs w:val="18"/>
        </w:rPr>
      </w:pPr>
      <w:r w:rsidRPr="00E11B5F">
        <w:rPr>
          <w:rFonts w:asciiTheme="majorHAnsi" w:hAnsiTheme="majorHAnsi"/>
          <w:b/>
          <w:bCs/>
          <w:color w:val="0071BC"/>
          <w:sz w:val="18"/>
          <w:szCs w:val="18"/>
        </w:rPr>
        <w:t>Ans:</w:t>
      </w:r>
      <w:r w:rsidRPr="00E11B5F">
        <w:rPr>
          <w:rFonts w:asciiTheme="majorHAnsi" w:hAnsiTheme="majorHAnsi"/>
          <w:color w:val="444444"/>
          <w:sz w:val="18"/>
          <w:szCs w:val="18"/>
        </w:rPr>
        <w:t> 1</w:t>
      </w:r>
    </w:p>
    <w:p w:rsidR="00B600B1" w:rsidRPr="00E11B5F" w:rsidRDefault="00B600B1" w:rsidP="00E11B5F">
      <w:pPr>
        <w:spacing w:after="0" w:line="240" w:lineRule="auto"/>
        <w:rPr>
          <w:rFonts w:asciiTheme="majorHAnsi" w:hAnsiTheme="majorHAnsi"/>
          <w:sz w:val="18"/>
          <w:szCs w:val="18"/>
        </w:rPr>
      </w:pPr>
      <w:hyperlink r:id="rId83" w:history="1">
        <w:r w:rsidRPr="00E11B5F">
          <w:rPr>
            <w:rStyle w:val="Hyperlink"/>
            <w:rFonts w:asciiTheme="majorHAnsi" w:hAnsiTheme="majorHAnsi"/>
            <w:color w:val="373B41"/>
            <w:sz w:val="18"/>
            <w:szCs w:val="18"/>
          </w:rPr>
          <w:t>ETL Tool Selection Process</w:t>
        </w:r>
      </w:hyperlink>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Selecting a tool is an organizational level decision since it will be the base for all future </w:t>
      </w:r>
      <w:r w:rsidRPr="00E11B5F">
        <w:rPr>
          <w:rFonts w:asciiTheme="majorHAnsi" w:hAnsiTheme="majorHAnsi"/>
          <w:i/>
          <w:iCs/>
          <w:color w:val="444444"/>
          <w:sz w:val="18"/>
          <w:szCs w:val="18"/>
          <w:bdr w:val="none" w:sz="0" w:space="0" w:color="auto" w:frame="1"/>
        </w:rPr>
        <w:t>data integration</w:t>
      </w:r>
      <w:r w:rsidRPr="00E11B5F">
        <w:rPr>
          <w:rFonts w:asciiTheme="majorHAnsi" w:hAnsiTheme="majorHAnsi"/>
          <w:color w:val="444444"/>
          <w:sz w:val="18"/>
          <w:szCs w:val="18"/>
        </w:rPr>
        <w:t> works. Hence huge amount of analysis and time need to be invested before selecting a tool.</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Below are few factors to be considered for tool comparisons,</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sz w:val="18"/>
          <w:szCs w:val="18"/>
        </w:rPr>
        <w:br/>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bdr w:val="none" w:sz="0" w:space="0" w:color="auto" w:frame="1"/>
        </w:rPr>
        <w:t>Handling different type of sources</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The tool must have the features to select the source type as a database or flat file. Within the database, it must offer to connect different relational databases. Also within the flat file, it must have the option to select a text file, excel or XML file etc.</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bdr w:val="none" w:sz="0" w:space="0" w:color="auto" w:frame="1"/>
        </w:rPr>
        <w:t>Performance</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Performance is one of the key factors which decide the best product in the current market across all industries. The tool must offer good performance in all extraction, transformations and loading components.</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bdr w:val="none" w:sz="0" w:space="0" w:color="auto" w:frame="1"/>
        </w:rPr>
        <w:t>Usability</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The user interface and job hierarchy maintenance should be very user-friendly since cannot be afforded a tool which does not have organized properly.  Selecting different components and linking should not take additional efforts. The tool must have job execution monitor to view running status with appropriate details and log files which will make testers job easier. Job flows need to be displayed as pictorial diagrams which will make easy for a user to understand.</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bdr w:val="none" w:sz="0" w:space="0" w:color="auto" w:frame="1"/>
        </w:rPr>
        <w:t>Maintenance</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It will be accounted as part of long-term benefit since nowadays the maintenance cost is increasing equal to the development cost.</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The tool should be designed such a way that it gives requires maintenance effort.</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bdr w:val="none" w:sz="0" w:space="0" w:color="auto" w:frame="1"/>
        </w:rPr>
        <w:t>Features</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The tool must offer separate components for every transformation which would be easy for building and debugging. Also, it should have provisions to run the java code, run a package, and run shell scripts.</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bdr w:val="none" w:sz="0" w:space="0" w:color="auto" w:frame="1"/>
        </w:rPr>
        <w:t>Data quality</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The efficiency of the tool will be decided by the quality of data outcome. All the components must deliver 100% quality.</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bdr w:val="none" w:sz="0" w:space="0" w:color="auto" w:frame="1"/>
        </w:rPr>
        <w:t>Support</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lastRenderedPageBreak/>
        <w:t>The necessary support should be provided at the right time with proper resolution within the defined turnaround time. In case, of urgency on call support need to be given.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bdr w:val="none" w:sz="0" w:space="0" w:color="auto" w:frame="1"/>
        </w:rPr>
        <w:t>Cost</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Affordability of the tool also plays a major role. The tool must offer the cost in affordable rate for the longer period.</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bdr w:val="none" w:sz="0" w:space="0" w:color="auto" w:frame="1"/>
        </w:rPr>
        <w:t>Version control</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The tool must give provision to maintain the versioning or can be integrated with version control tool to avoid rework.</w:t>
      </w:r>
    </w:p>
    <w:p w:rsidR="00B600B1" w:rsidRPr="00E11B5F" w:rsidRDefault="00B600B1" w:rsidP="00E11B5F">
      <w:pPr>
        <w:spacing w:after="0" w:line="240" w:lineRule="auto"/>
        <w:rPr>
          <w:rFonts w:asciiTheme="majorHAnsi" w:hAnsiTheme="majorHAnsi"/>
          <w:sz w:val="18"/>
          <w:szCs w:val="18"/>
        </w:rPr>
      </w:pPr>
      <w:hyperlink r:id="rId84" w:history="1">
        <w:r w:rsidRPr="00E11B5F">
          <w:rPr>
            <w:rStyle w:val="Hyperlink"/>
            <w:rFonts w:asciiTheme="majorHAnsi" w:hAnsiTheme="majorHAnsi"/>
            <w:color w:val="373B41"/>
            <w:sz w:val="18"/>
            <w:szCs w:val="18"/>
          </w:rPr>
          <w:t>ETL tools in data warehouse</w:t>
        </w:r>
      </w:hyperlink>
    </w:p>
    <w:p w:rsidR="00B600B1" w:rsidRPr="00E11B5F" w:rsidRDefault="00B600B1"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There are multiple tools available in the market for ETL process. Tools are developed with different technologies and offering more features for a smooth end to end data integration. Here are few ETL tools,</w:t>
      </w:r>
    </w:p>
    <w:p w:rsidR="00B600B1" w:rsidRPr="00E11B5F" w:rsidRDefault="00B600B1"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br/>
      </w:r>
    </w:p>
    <w:p w:rsidR="00B600B1" w:rsidRPr="00E11B5F" w:rsidRDefault="00B600B1" w:rsidP="00E11B5F">
      <w:pPr>
        <w:spacing w:after="0" w:line="240" w:lineRule="auto"/>
        <w:rPr>
          <w:rFonts w:asciiTheme="majorHAnsi" w:hAnsiTheme="majorHAnsi"/>
          <w:color w:val="252525"/>
          <w:sz w:val="18"/>
          <w:szCs w:val="18"/>
        </w:rPr>
      </w:pPr>
      <w:r w:rsidRPr="00E11B5F">
        <w:rPr>
          <w:rFonts w:asciiTheme="majorHAnsi" w:hAnsiTheme="majorHAnsi"/>
          <w:b/>
          <w:bCs/>
          <w:color w:val="252525"/>
          <w:sz w:val="18"/>
          <w:szCs w:val="18"/>
          <w:u w:val="single"/>
          <w:bdr w:val="none" w:sz="0" w:space="0" w:color="auto" w:frame="1"/>
        </w:rPr>
        <w:t>Informatica Power center</w:t>
      </w:r>
    </w:p>
    <w:p w:rsidR="00B600B1" w:rsidRPr="00E11B5F" w:rsidRDefault="00B600B1"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One of the major tool in worldwide. Majorly this tool is using for ETL, data masking, and data quality.It has four major components,</w:t>
      </w:r>
    </w:p>
    <w:p w:rsidR="00B600B1" w:rsidRPr="00E11B5F" w:rsidRDefault="00B600B1"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Repository manager – to add repository and managing folders</w:t>
      </w:r>
    </w:p>
    <w:p w:rsidR="00B600B1" w:rsidRPr="00E11B5F" w:rsidRDefault="00B600B1"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Designer – creating mappings</w:t>
      </w:r>
    </w:p>
    <w:p w:rsidR="00B600B1" w:rsidRPr="00E11B5F" w:rsidRDefault="00B600B1"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Workflow manager – creating workflow with task and mappings</w:t>
      </w:r>
    </w:p>
    <w:p w:rsidR="00B600B1" w:rsidRPr="00E11B5F" w:rsidRDefault="00B600B1"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Workflow monitor – workflow run status tracker</w:t>
      </w:r>
    </w:p>
    <w:p w:rsidR="00B600B1" w:rsidRPr="00E11B5F" w:rsidRDefault="00B600B1" w:rsidP="00E11B5F">
      <w:pPr>
        <w:spacing w:after="0" w:line="240" w:lineRule="auto"/>
        <w:rPr>
          <w:rFonts w:asciiTheme="majorHAnsi" w:hAnsiTheme="majorHAnsi"/>
          <w:color w:val="757575"/>
          <w:sz w:val="18"/>
          <w:szCs w:val="18"/>
        </w:rPr>
      </w:pPr>
    </w:p>
    <w:p w:rsidR="00B600B1" w:rsidRPr="00E11B5F" w:rsidRDefault="00B600B1" w:rsidP="00E11B5F">
      <w:pPr>
        <w:spacing w:after="0" w:line="240" w:lineRule="auto"/>
        <w:rPr>
          <w:rFonts w:asciiTheme="majorHAnsi" w:hAnsiTheme="majorHAnsi"/>
          <w:color w:val="252525"/>
          <w:sz w:val="18"/>
          <w:szCs w:val="18"/>
        </w:rPr>
      </w:pPr>
      <w:r w:rsidRPr="00E11B5F">
        <w:rPr>
          <w:rFonts w:asciiTheme="majorHAnsi" w:hAnsiTheme="majorHAnsi"/>
          <w:color w:val="252525"/>
          <w:sz w:val="18"/>
          <w:szCs w:val="18"/>
          <w:u w:val="single"/>
          <w:bdr w:val="none" w:sz="0" w:space="0" w:color="auto" w:frame="1"/>
        </w:rPr>
        <w:t>Talend Open Studio</w:t>
      </w:r>
    </w:p>
    <w:p w:rsidR="00B600B1" w:rsidRPr="00E11B5F" w:rsidRDefault="00B600B1"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One of the </w:t>
      </w:r>
      <w:r w:rsidRPr="00E11B5F">
        <w:rPr>
          <w:rFonts w:asciiTheme="majorHAnsi" w:hAnsiTheme="majorHAnsi"/>
          <w:b/>
          <w:bCs/>
          <w:color w:val="757575"/>
          <w:sz w:val="18"/>
          <w:szCs w:val="18"/>
          <w:bdr w:val="none" w:sz="0" w:space="0" w:color="auto" w:frame="1"/>
        </w:rPr>
        <w:t>open source tool</w:t>
      </w:r>
      <w:r w:rsidRPr="00E11B5F">
        <w:rPr>
          <w:rFonts w:asciiTheme="majorHAnsi" w:hAnsiTheme="majorHAnsi"/>
          <w:color w:val="757575"/>
          <w:sz w:val="18"/>
          <w:szCs w:val="18"/>
        </w:rPr>
        <w:t> for data integration (ETL) which has been developed in JAVA. Widely this tool is used for ETL, Data migration, and big data.</w:t>
      </w:r>
    </w:p>
    <w:p w:rsidR="00B600B1" w:rsidRPr="00E11B5F" w:rsidRDefault="00B600B1" w:rsidP="00E11B5F">
      <w:pPr>
        <w:spacing w:after="0" w:line="240" w:lineRule="auto"/>
        <w:rPr>
          <w:rFonts w:asciiTheme="majorHAnsi" w:hAnsiTheme="majorHAnsi"/>
          <w:color w:val="252525"/>
          <w:sz w:val="18"/>
          <w:szCs w:val="18"/>
        </w:rPr>
      </w:pPr>
      <w:r w:rsidRPr="00E11B5F">
        <w:rPr>
          <w:rFonts w:asciiTheme="majorHAnsi" w:hAnsiTheme="majorHAnsi"/>
          <w:color w:val="252525"/>
          <w:sz w:val="18"/>
          <w:szCs w:val="18"/>
          <w:u w:val="single"/>
          <w:bdr w:val="none" w:sz="0" w:space="0" w:color="auto" w:frame="1"/>
        </w:rPr>
        <w:t>IBM Datastage</w:t>
      </w:r>
    </w:p>
    <w:p w:rsidR="00B600B1" w:rsidRPr="00E11B5F" w:rsidRDefault="00B600B1"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It has four major components,</w:t>
      </w:r>
    </w:p>
    <w:p w:rsidR="00B600B1" w:rsidRPr="00E11B5F" w:rsidRDefault="00B600B1"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Manager – to manage the repository</w:t>
      </w:r>
    </w:p>
    <w:p w:rsidR="00B600B1" w:rsidRPr="00E11B5F" w:rsidRDefault="00B600B1"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Designer – developing job</w:t>
      </w:r>
    </w:p>
    <w:p w:rsidR="00B600B1" w:rsidRPr="00E11B5F" w:rsidRDefault="00B600B1"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Director – job scheduling, job running, and monitoring</w:t>
      </w:r>
    </w:p>
    <w:p w:rsidR="00B600B1" w:rsidRPr="00E11B5F" w:rsidRDefault="00B600B1"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Administrator – creating users and managing projects/folders</w:t>
      </w:r>
    </w:p>
    <w:p w:rsidR="00B600B1" w:rsidRPr="00E11B5F" w:rsidRDefault="00B600B1" w:rsidP="00E11B5F">
      <w:pPr>
        <w:spacing w:after="0" w:line="240" w:lineRule="auto"/>
        <w:rPr>
          <w:rFonts w:asciiTheme="majorHAnsi" w:hAnsiTheme="majorHAnsi"/>
          <w:color w:val="757575"/>
          <w:sz w:val="18"/>
          <w:szCs w:val="18"/>
        </w:rPr>
      </w:pPr>
    </w:p>
    <w:p w:rsidR="00B600B1" w:rsidRPr="00E11B5F" w:rsidRDefault="00B600B1" w:rsidP="00E11B5F">
      <w:pPr>
        <w:spacing w:after="0" w:line="240" w:lineRule="auto"/>
        <w:rPr>
          <w:rFonts w:asciiTheme="majorHAnsi" w:hAnsiTheme="majorHAnsi"/>
          <w:color w:val="252525"/>
          <w:sz w:val="18"/>
          <w:szCs w:val="18"/>
        </w:rPr>
      </w:pPr>
      <w:r w:rsidRPr="00E11B5F">
        <w:rPr>
          <w:rFonts w:asciiTheme="majorHAnsi" w:hAnsiTheme="majorHAnsi"/>
          <w:color w:val="252525"/>
          <w:sz w:val="18"/>
          <w:szCs w:val="18"/>
          <w:u w:val="single"/>
          <w:bdr w:val="none" w:sz="0" w:space="0" w:color="auto" w:frame="1"/>
        </w:rPr>
        <w:t>SQL Server Integration Services (SSIS)</w:t>
      </w:r>
    </w:p>
    <w:p w:rsidR="00B600B1" w:rsidRPr="00E11B5F" w:rsidRDefault="00B600B1"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SQL server offers this tool for data integration with wide features of extract, transform and load.</w:t>
      </w:r>
    </w:p>
    <w:p w:rsidR="00B600B1" w:rsidRPr="00E11B5F" w:rsidRDefault="00B600B1" w:rsidP="00E11B5F">
      <w:pPr>
        <w:spacing w:after="0" w:line="240" w:lineRule="auto"/>
        <w:rPr>
          <w:rFonts w:asciiTheme="majorHAnsi" w:hAnsiTheme="majorHAnsi"/>
          <w:color w:val="757575"/>
          <w:sz w:val="18"/>
          <w:szCs w:val="18"/>
        </w:rPr>
      </w:pPr>
      <w:r w:rsidRPr="00E11B5F">
        <w:rPr>
          <w:rFonts w:asciiTheme="majorHAnsi" w:hAnsiTheme="majorHAnsi"/>
          <w:b/>
          <w:bCs/>
          <w:color w:val="757575"/>
          <w:sz w:val="18"/>
          <w:szCs w:val="18"/>
          <w:u w:val="single"/>
          <w:bdr w:val="none" w:sz="0" w:space="0" w:color="auto" w:frame="1"/>
        </w:rPr>
        <w:t>Ab-initio</w:t>
      </w:r>
    </w:p>
    <w:p w:rsidR="00B600B1" w:rsidRPr="00E11B5F" w:rsidRDefault="00B600B1" w:rsidP="00E11B5F">
      <w:pPr>
        <w:spacing w:after="0" w:line="240" w:lineRule="auto"/>
        <w:rPr>
          <w:rFonts w:asciiTheme="majorHAnsi" w:hAnsiTheme="majorHAnsi"/>
          <w:color w:val="757575"/>
          <w:sz w:val="18"/>
          <w:szCs w:val="18"/>
        </w:rPr>
      </w:pPr>
      <w:r w:rsidRPr="00E11B5F">
        <w:rPr>
          <w:rFonts w:asciiTheme="majorHAnsi" w:hAnsiTheme="majorHAnsi"/>
          <w:b/>
          <w:bCs/>
          <w:color w:val="757575"/>
          <w:sz w:val="18"/>
          <w:szCs w:val="18"/>
          <w:u w:val="single"/>
          <w:bdr w:val="none" w:sz="0" w:space="0" w:color="auto" w:frame="1"/>
        </w:rPr>
        <w:t>Oracle Data Integrator</w:t>
      </w:r>
    </w:p>
    <w:p w:rsidR="00B600B1" w:rsidRPr="00E11B5F" w:rsidRDefault="00B600B1" w:rsidP="00E11B5F">
      <w:pPr>
        <w:spacing w:after="0" w:line="240" w:lineRule="auto"/>
        <w:rPr>
          <w:rFonts w:asciiTheme="majorHAnsi" w:hAnsiTheme="majorHAnsi"/>
          <w:color w:val="757575"/>
          <w:sz w:val="18"/>
          <w:szCs w:val="18"/>
        </w:rPr>
      </w:pPr>
      <w:r w:rsidRPr="00E11B5F">
        <w:rPr>
          <w:rFonts w:asciiTheme="majorHAnsi" w:hAnsiTheme="majorHAnsi"/>
          <w:b/>
          <w:bCs/>
          <w:color w:val="757575"/>
          <w:sz w:val="18"/>
          <w:szCs w:val="18"/>
          <w:u w:val="single"/>
          <w:bdr w:val="none" w:sz="0" w:space="0" w:color="auto" w:frame="1"/>
        </w:rPr>
        <w:t>SAS – Data Integration Studio</w:t>
      </w:r>
    </w:p>
    <w:p w:rsidR="00B600B1" w:rsidRPr="00E11B5F" w:rsidRDefault="00B600B1" w:rsidP="00E11B5F">
      <w:pPr>
        <w:spacing w:after="0" w:line="240" w:lineRule="auto"/>
        <w:rPr>
          <w:rFonts w:asciiTheme="majorHAnsi" w:hAnsiTheme="majorHAnsi"/>
          <w:color w:val="757575"/>
          <w:sz w:val="18"/>
          <w:szCs w:val="18"/>
        </w:rPr>
      </w:pPr>
      <w:r w:rsidRPr="00E11B5F">
        <w:rPr>
          <w:rFonts w:asciiTheme="majorHAnsi" w:hAnsiTheme="majorHAnsi"/>
          <w:b/>
          <w:bCs/>
          <w:color w:val="757575"/>
          <w:sz w:val="18"/>
          <w:szCs w:val="18"/>
          <w:u w:val="single"/>
          <w:bdr w:val="none" w:sz="0" w:space="0" w:color="auto" w:frame="1"/>
        </w:rPr>
        <w:t>Business Object Data Integrator</w:t>
      </w:r>
    </w:p>
    <w:p w:rsidR="00B600B1" w:rsidRPr="00E11B5F" w:rsidRDefault="00B600B1" w:rsidP="00E11B5F">
      <w:pPr>
        <w:spacing w:after="0" w:line="240" w:lineRule="auto"/>
        <w:rPr>
          <w:rFonts w:asciiTheme="majorHAnsi" w:hAnsiTheme="majorHAnsi"/>
          <w:color w:val="757575"/>
          <w:sz w:val="18"/>
          <w:szCs w:val="18"/>
        </w:rPr>
      </w:pPr>
      <w:r w:rsidRPr="00E11B5F">
        <w:rPr>
          <w:rFonts w:asciiTheme="majorHAnsi" w:hAnsiTheme="majorHAnsi"/>
          <w:b/>
          <w:bCs/>
          <w:color w:val="757575"/>
          <w:sz w:val="18"/>
          <w:szCs w:val="18"/>
          <w:bdr w:val="none" w:sz="0" w:space="0" w:color="auto" w:frame="1"/>
        </w:rPr>
        <w:t>Clover ETL</w:t>
      </w:r>
    </w:p>
    <w:p w:rsidR="00B600B1" w:rsidRPr="00E11B5F" w:rsidRDefault="00B600B1" w:rsidP="00E11B5F">
      <w:pPr>
        <w:spacing w:after="0" w:line="240" w:lineRule="auto"/>
        <w:rPr>
          <w:rFonts w:asciiTheme="majorHAnsi" w:hAnsiTheme="majorHAnsi"/>
          <w:color w:val="757575"/>
          <w:sz w:val="18"/>
          <w:szCs w:val="18"/>
        </w:rPr>
      </w:pPr>
      <w:r w:rsidRPr="00E11B5F">
        <w:rPr>
          <w:rFonts w:asciiTheme="majorHAnsi" w:hAnsiTheme="majorHAnsi"/>
          <w:b/>
          <w:bCs/>
          <w:color w:val="757575"/>
          <w:sz w:val="18"/>
          <w:szCs w:val="18"/>
          <w:u w:val="single"/>
          <w:bdr w:val="none" w:sz="0" w:space="0" w:color="auto" w:frame="1"/>
        </w:rPr>
        <w:t>Pentaho Data Integration</w:t>
      </w:r>
    </w:p>
    <w:p w:rsidR="00B600B1" w:rsidRPr="00E11B5F" w:rsidRDefault="00B600B1" w:rsidP="00E11B5F">
      <w:pPr>
        <w:spacing w:after="0" w:line="240" w:lineRule="auto"/>
        <w:rPr>
          <w:rFonts w:asciiTheme="majorHAnsi" w:hAnsiTheme="majorHAnsi"/>
          <w:sz w:val="18"/>
          <w:szCs w:val="18"/>
        </w:rPr>
      </w:pPr>
      <w:hyperlink r:id="rId85" w:history="1">
        <w:r w:rsidRPr="00E11B5F">
          <w:rPr>
            <w:rStyle w:val="Hyperlink"/>
            <w:rFonts w:asciiTheme="majorHAnsi" w:hAnsiTheme="majorHAnsi"/>
            <w:color w:val="373B41"/>
            <w:sz w:val="18"/>
            <w:szCs w:val="18"/>
          </w:rPr>
          <w:t>ETL job development steps in Informatica</w:t>
        </w:r>
      </w:hyperlink>
    </w:p>
    <w:p w:rsidR="00B600B1" w:rsidRPr="00E11B5F" w:rsidRDefault="00B600B1" w:rsidP="00E11B5F">
      <w:pPr>
        <w:spacing w:after="0" w:line="240" w:lineRule="auto"/>
        <w:rPr>
          <w:rFonts w:asciiTheme="majorHAnsi" w:hAnsiTheme="majorHAnsi"/>
          <w:sz w:val="18"/>
          <w:szCs w:val="18"/>
        </w:rPr>
      </w:pP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Open Informatica power center designer</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Add a repository</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Click on “Repository -&gt; Add”</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Enter a repository and username</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Click on ok</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Connect to a repository</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Right click on created repository</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Click on connect</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Click on Add under “Connection Settings” section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Enter value for “Domain name”, “Gateway Host” and “Gateway port”</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Click on Ok</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Select the security domain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Enter password</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Click on connect</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lastRenderedPageBreak/>
        <w:t>Connect to a folder</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Right click on folder which you want to work</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Click on Open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Creating “Source Analyzer”</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Click on “Source Analyzer” icon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Click on Sources from toolbar and select “Import from Database” or “Import from file”</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Select “data source”</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Enter username, schema, and password</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Click on connect</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You can see the list of tables under “Select Tables” section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Select a table</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Click on ok</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Creating “Target Designer”</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Click on “Target Designer” icon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Click on Targets from toolbar and select “Import from Database”</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Select “data source”</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Enter username, schema, and password</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Click on connect</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You can see the list of tables under “Select Tables” section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Select a table</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Click on ok</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Creating Mappings</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Click on “Mapping Designer” icon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Click on Mappings from toolbar and select “Create”</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Enter mapping name and click ok</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Drag and drop the created Source Analyzer and Target Designer</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Click on Transformation from toolbar and select “Create”</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Select type of transformation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Enter the name for transformation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Select the columns from source and drag into transformation component</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Double click on transformation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Creating Workflow</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Click on “Workflow Manager” icon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Connect to the repository</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Right click on folder and select Open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Click on “task” from toolbar and select create</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Select the task type as “Session”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Enter session name</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Click on Ok</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Select the created mapping and click ok</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Double click on Session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Click on Mapping tab</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Select the source table</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Set source database connections under “connections” section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Select the target table</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Set target database connections under “connections” section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Link the Start task and session task</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Running Workflow</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In workflow Designer section, right click on workflow and select “Start workflow”</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Monitoring Workflow</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“Workflow monitor” will be opened automatically when we start a workflow</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The execution status will be displayed</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Double click on the session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lastRenderedPageBreak/>
        <w:t>Session information including Source/Target statistics will be displayed</w:t>
      </w:r>
    </w:p>
    <w:p w:rsidR="00B600B1" w:rsidRPr="00E11B5F" w:rsidRDefault="00B600B1" w:rsidP="00E11B5F">
      <w:pPr>
        <w:spacing w:after="0" w:line="240" w:lineRule="auto"/>
        <w:rPr>
          <w:rFonts w:asciiTheme="majorHAnsi" w:hAnsiTheme="majorHAnsi"/>
          <w:sz w:val="18"/>
          <w:szCs w:val="18"/>
        </w:rPr>
      </w:pPr>
      <w:hyperlink r:id="rId86" w:history="1">
        <w:r w:rsidRPr="00E11B5F">
          <w:rPr>
            <w:rStyle w:val="Hyperlink"/>
            <w:rFonts w:asciiTheme="majorHAnsi" w:hAnsiTheme="majorHAnsi"/>
            <w:color w:val="373B41"/>
            <w:sz w:val="18"/>
            <w:szCs w:val="18"/>
          </w:rPr>
          <w:t>Partitioning in Informatica</w:t>
        </w:r>
      </w:hyperlink>
    </w:p>
    <w:p w:rsidR="00B600B1" w:rsidRPr="00E11B5F" w:rsidRDefault="00B600B1" w:rsidP="00E11B5F">
      <w:pPr>
        <w:spacing w:after="0" w:line="240" w:lineRule="auto"/>
        <w:rPr>
          <w:rFonts w:asciiTheme="majorHAnsi" w:hAnsiTheme="majorHAnsi"/>
          <w:sz w:val="18"/>
          <w:szCs w:val="18"/>
        </w:rPr>
      </w:pP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Partitioning is a concept of creating parallel threads and processing the data distribution technique. It will be used when the volume of data is huge which directly impact the data load and other transformation progress.</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Database and ETL tools are offering this partition concept to improvise the job execution time for high volume data tables.</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Below are the types of partitioning available in Informatica power center tool,</w:t>
      </w:r>
      <w:r w:rsidRPr="00E11B5F">
        <w:rPr>
          <w:rFonts w:asciiTheme="majorHAnsi" w:hAnsiTheme="majorHAnsi"/>
          <w:sz w:val="18"/>
          <w:szCs w:val="18"/>
        </w:rPr>
        <w:br/>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bdr w:val="none" w:sz="0" w:space="0" w:color="auto" w:frame="1"/>
        </w:rPr>
        <w:t>Pass Through</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The pipeline will be created for data load and data count would be mapped to each pipeline. The data count once assigned, the data will be processed through that pipeline only.</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We can use this type when we don’t want to increase the number of partitioning.</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bdr w:val="none" w:sz="0" w:space="0" w:color="auto" w:frame="1"/>
        </w:rPr>
        <w:t>Database partitioning</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ETL tool will read the portioning applied at the database level and will apply the same logic to distribute the data over partitions.</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We can use this type when proper partitioning applied at the database level.</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bdr w:val="none" w:sz="0" w:space="0" w:color="auto" w:frame="1"/>
        </w:rPr>
        <w:t>Key range</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The start range and end range of data to be mentioned, based on data range data will be distributed.</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We can use this key range when we are sure about data range and it won’t change in future. Also, the same key range partitioning is applied in the target database.</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For example, age between 0-25, 26-50, 51-75 and 75-125.</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bdr w:val="none" w:sz="0" w:space="0" w:color="auto" w:frame="1"/>
        </w:rPr>
        <w:t>Round robin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The tool itself will split and distribute the data evenly to partitions based on the number of records.</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We can use this round robin when we are not sure about data volume and do not require to group the data.</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bdr w:val="none" w:sz="0" w:space="0" w:color="auto" w:frame="1"/>
        </w:rPr>
        <w:t>Hash Auto key</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The data will be distributed based on group by column. Need to make sure that before applying partition the data has been grouped properly.</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We can use this auto key when data grouping is in place before partitioning step.</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bdr w:val="none" w:sz="0" w:space="0" w:color="auto" w:frame="1"/>
        </w:rPr>
        <w:t>Has user key</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The group by column needs to be specified manually and </w:t>
      </w:r>
      <w:hyperlink r:id="rId87" w:history="1">
        <w:r w:rsidRPr="00E11B5F">
          <w:rPr>
            <w:rStyle w:val="Hyperlink"/>
            <w:rFonts w:asciiTheme="majorHAnsi" w:hAnsiTheme="majorHAnsi"/>
            <w:color w:val="E6A117"/>
            <w:sz w:val="18"/>
            <w:szCs w:val="18"/>
            <w:bdr w:val="none" w:sz="0" w:space="0" w:color="auto" w:frame="1"/>
          </w:rPr>
          <w:t>tool</w:t>
        </w:r>
      </w:hyperlink>
      <w:r w:rsidRPr="00E11B5F">
        <w:rPr>
          <w:rFonts w:asciiTheme="majorHAnsi" w:hAnsiTheme="majorHAnsi"/>
          <w:color w:val="444444"/>
          <w:sz w:val="18"/>
          <w:szCs w:val="18"/>
        </w:rPr>
        <w:t> will distribute data based on group by column.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We can use this user key when we are data grouping.</w:t>
      </w:r>
    </w:p>
    <w:p w:rsidR="00B600B1" w:rsidRPr="00E11B5F" w:rsidRDefault="00B600B1" w:rsidP="00E11B5F">
      <w:pPr>
        <w:spacing w:after="0" w:line="240" w:lineRule="auto"/>
        <w:rPr>
          <w:rFonts w:asciiTheme="majorHAnsi" w:hAnsiTheme="majorHAnsi"/>
          <w:sz w:val="18"/>
          <w:szCs w:val="18"/>
        </w:rPr>
      </w:pPr>
      <w:hyperlink r:id="rId88" w:history="1">
        <w:r w:rsidRPr="00E11B5F">
          <w:rPr>
            <w:rStyle w:val="Hyperlink"/>
            <w:rFonts w:asciiTheme="majorHAnsi" w:hAnsiTheme="majorHAnsi"/>
            <w:color w:val="373B41"/>
            <w:sz w:val="18"/>
            <w:szCs w:val="18"/>
          </w:rPr>
          <w:t>Transformation Rules</w:t>
        </w:r>
      </w:hyperlink>
    </w:p>
    <w:p w:rsidR="00B600B1" w:rsidRPr="00E11B5F" w:rsidRDefault="00B600B1" w:rsidP="00E11B5F">
      <w:pPr>
        <w:spacing w:after="0" w:line="240" w:lineRule="auto"/>
        <w:rPr>
          <w:rFonts w:asciiTheme="majorHAnsi" w:hAnsiTheme="majorHAnsi"/>
          <w:sz w:val="18"/>
          <w:szCs w:val="18"/>
        </w:rPr>
      </w:pP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The transformation term describes a manual intervention which is required to modify the data into required format after extracting the source data.</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bdr w:val="none" w:sz="0" w:space="0" w:color="auto" w:frame="1"/>
        </w:rPr>
        <w:t>Active Transformation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The output record count of the transformation </w:t>
      </w:r>
      <w:r w:rsidRPr="00E11B5F">
        <w:rPr>
          <w:rFonts w:asciiTheme="majorHAnsi" w:hAnsiTheme="majorHAnsi"/>
          <w:b/>
          <w:bCs/>
          <w:color w:val="444444"/>
          <w:sz w:val="18"/>
          <w:szCs w:val="18"/>
          <w:bdr w:val="none" w:sz="0" w:space="0" w:color="auto" w:frame="1"/>
        </w:rPr>
        <w:t>may or may not equal</w:t>
      </w:r>
      <w:r w:rsidRPr="00E11B5F">
        <w:rPr>
          <w:rFonts w:asciiTheme="majorHAnsi" w:hAnsiTheme="majorHAnsi"/>
          <w:color w:val="444444"/>
          <w:sz w:val="18"/>
          <w:szCs w:val="18"/>
        </w:rPr>
        <w:t> to input record count.</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For example, when we apply filter transformation for age column with the condition of age between 25 and 40. In this case, the data will come out which satisfies this condition, hence the outcome count cannot be predicted.</w:t>
      </w:r>
      <w:r w:rsidRPr="00E11B5F">
        <w:rPr>
          <w:rFonts w:asciiTheme="majorHAnsi" w:hAnsiTheme="majorHAnsi"/>
          <w:sz w:val="18"/>
          <w:szCs w:val="18"/>
        </w:rPr>
        <w:br/>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bdr w:val="none" w:sz="0" w:space="0" w:color="auto" w:frame="1"/>
        </w:rPr>
        <w:t>Passive Transformation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The output record count of the transformation is </w:t>
      </w:r>
      <w:r w:rsidRPr="00E11B5F">
        <w:rPr>
          <w:rFonts w:asciiTheme="majorHAnsi" w:hAnsiTheme="majorHAnsi"/>
          <w:b/>
          <w:bCs/>
          <w:color w:val="444444"/>
          <w:sz w:val="18"/>
          <w:szCs w:val="18"/>
          <w:bdr w:val="none" w:sz="0" w:space="0" w:color="auto" w:frame="1"/>
        </w:rPr>
        <w:t>equal</w:t>
      </w:r>
      <w:r w:rsidRPr="00E11B5F">
        <w:rPr>
          <w:rFonts w:asciiTheme="majorHAnsi" w:hAnsiTheme="majorHAnsi"/>
          <w:color w:val="444444"/>
          <w:sz w:val="18"/>
          <w:szCs w:val="18"/>
        </w:rPr>
        <w:t> to input record count.</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For example, when we apply expression transformation to concatenate first name and last name columns, in this case, the data will come out even though the columns do not have values.</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bdr w:val="none" w:sz="0" w:space="0" w:color="auto" w:frame="1"/>
        </w:rPr>
        <w:t>Connected Transformation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A transformation which is being </w:t>
      </w:r>
      <w:r w:rsidRPr="00E11B5F">
        <w:rPr>
          <w:rFonts w:asciiTheme="majorHAnsi" w:hAnsiTheme="majorHAnsi"/>
          <w:b/>
          <w:bCs/>
          <w:color w:val="444444"/>
          <w:sz w:val="18"/>
          <w:szCs w:val="18"/>
          <w:bdr w:val="none" w:sz="0" w:space="0" w:color="auto" w:frame="1"/>
        </w:rPr>
        <w:t>linked</w:t>
      </w:r>
      <w:r w:rsidRPr="00E11B5F">
        <w:rPr>
          <w:rFonts w:asciiTheme="majorHAnsi" w:hAnsiTheme="majorHAnsi"/>
          <w:color w:val="444444"/>
          <w:sz w:val="18"/>
          <w:szCs w:val="18"/>
        </w:rPr>
        <w:t> with other transformation or target component is called connected.</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bdr w:val="none" w:sz="0" w:space="0" w:color="auto" w:frame="1"/>
        </w:rPr>
        <w:t>Unconnected Transformation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A transformation which is </w:t>
      </w:r>
      <w:r w:rsidRPr="00E11B5F">
        <w:rPr>
          <w:rFonts w:asciiTheme="majorHAnsi" w:hAnsiTheme="majorHAnsi"/>
          <w:b/>
          <w:bCs/>
          <w:color w:val="444444"/>
          <w:sz w:val="18"/>
          <w:szCs w:val="18"/>
          <w:bdr w:val="none" w:sz="0" w:space="0" w:color="auto" w:frame="1"/>
        </w:rPr>
        <w:t>not being linked</w:t>
      </w:r>
      <w:r w:rsidRPr="00E11B5F">
        <w:rPr>
          <w:rFonts w:asciiTheme="majorHAnsi" w:hAnsiTheme="majorHAnsi"/>
          <w:color w:val="444444"/>
          <w:sz w:val="18"/>
          <w:szCs w:val="18"/>
        </w:rPr>
        <w:t> with any other transformation or target component is called unconnected.</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bdr w:val="none" w:sz="0" w:space="0" w:color="auto" w:frame="1"/>
        </w:rPr>
        <w:t>List of transformations based on Informatica power center tool,</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b/>
          <w:bCs/>
          <w:color w:val="444444"/>
          <w:sz w:val="18"/>
          <w:szCs w:val="18"/>
        </w:rPr>
        <w:t>Joiner</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It’s an active transformation. It joins 2 or more sources along with join condition. The data will be returned if it satisfies the join condition else data will be rejected.</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b/>
          <w:bCs/>
          <w:color w:val="444444"/>
          <w:sz w:val="18"/>
          <w:szCs w:val="18"/>
        </w:rPr>
        <w:t>Filter</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lastRenderedPageBreak/>
        <w:t>It’s an active transformation. A column can be selected as a filter with a condition. The data will be returned if it satisfies the filter condition else data will be rejected.</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b/>
          <w:bCs/>
          <w:color w:val="444444"/>
          <w:sz w:val="18"/>
          <w:szCs w:val="18"/>
        </w:rPr>
        <w:t>Expression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It’s a passive transformation. An expression can be mentioned like concatenation or replacement for NULL values. The expression will be applied to a specific column and returned.</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b/>
          <w:bCs/>
          <w:color w:val="444444"/>
          <w:sz w:val="18"/>
          <w:szCs w:val="18"/>
        </w:rPr>
        <w:t>Sorter</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It’s an active transformation. The sorting column can be selected along with the order to be sorted either ascending or descending. Based on the column and order the rows will be sorted.</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b/>
          <w:bCs/>
          <w:color w:val="444444"/>
          <w:sz w:val="18"/>
          <w:szCs w:val="18"/>
        </w:rPr>
        <w:t>Aggregator</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It’s an active transformation. An aggregate function can be applied to a measure such as Max, Avg, Max, count and Min etc.</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b/>
          <w:bCs/>
          <w:color w:val="444444"/>
          <w:sz w:val="18"/>
          <w:szCs w:val="18"/>
        </w:rPr>
        <w:t>Router</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It’s an active transformation. The routing condition can be mentioned and the data will be routed/divided based on condition, different functionality will be applied on divided data.</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For example, a source table has active_flag column which contains values as YES or NO. The requirement would be loaded the data directly for active_flag=YES else update is_active=D then load.</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b/>
          <w:bCs/>
          <w:color w:val="444444"/>
          <w:sz w:val="18"/>
          <w:szCs w:val="18"/>
        </w:rPr>
        <w:t>Union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It’s an active transformation. The two or more sources can be merged with this transformation.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b/>
          <w:bCs/>
          <w:color w:val="444444"/>
          <w:sz w:val="18"/>
          <w:szCs w:val="18"/>
        </w:rPr>
        <w:t>Lookup</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It’s an active transformation. The lookup table and condition to be mentioned, if condition satisfies the required column value of lookup table will be returned.</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b/>
          <w:bCs/>
          <w:color w:val="444444"/>
          <w:sz w:val="18"/>
          <w:szCs w:val="18"/>
        </w:rPr>
        <w:t>Rank</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The rank number will be generated based on given Grouping column and order.</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b/>
          <w:bCs/>
          <w:color w:val="444444"/>
          <w:sz w:val="18"/>
          <w:szCs w:val="18"/>
        </w:rPr>
        <w:t>Normalizer</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It’s an active transformation. It converts the normal flat file into relational database data format.</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b/>
          <w:bCs/>
          <w:color w:val="444444"/>
          <w:sz w:val="18"/>
          <w:szCs w:val="18"/>
        </w:rPr>
        <w:t>Sequence Generator</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It’s a passive transformation. It generates a sequence number for the specified column. Mostly it will be used for </w:t>
      </w:r>
      <w:r w:rsidRPr="00E11B5F">
        <w:rPr>
          <w:rFonts w:asciiTheme="majorHAnsi" w:hAnsiTheme="majorHAnsi"/>
          <w:i/>
          <w:iCs/>
          <w:color w:val="444444"/>
          <w:sz w:val="18"/>
          <w:szCs w:val="18"/>
          <w:bdr w:val="none" w:sz="0" w:space="0" w:color="auto" w:frame="1"/>
        </w:rPr>
        <w:t>creating a surrogate key</w:t>
      </w:r>
      <w:r w:rsidRPr="00E11B5F">
        <w:rPr>
          <w:rFonts w:asciiTheme="majorHAnsi" w:hAnsiTheme="majorHAnsi"/>
          <w:color w:val="444444"/>
          <w:sz w:val="18"/>
          <w:szCs w:val="18"/>
        </w:rPr>
        <w:t>.</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b/>
          <w:bCs/>
          <w:color w:val="444444"/>
          <w:sz w:val="18"/>
          <w:szCs w:val="18"/>
        </w:rPr>
        <w:t>Stored Procedure</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It’s an active transformation.  A stored procedure can be invoked during workflow run.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b/>
          <w:bCs/>
          <w:color w:val="444444"/>
          <w:sz w:val="18"/>
          <w:szCs w:val="18"/>
        </w:rPr>
        <w:t>Source Qualifier</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It’s a passive transformation. It converts the data types into Informatica specific data types.</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b/>
          <w:bCs/>
          <w:color w:val="444444"/>
          <w:sz w:val="18"/>
          <w:szCs w:val="18"/>
        </w:rPr>
        <w:t>Transaction Control</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It’s an active transformation. It controls the commit and rollback of transactions.</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b/>
          <w:bCs/>
          <w:color w:val="444444"/>
          <w:sz w:val="18"/>
          <w:szCs w:val="18"/>
        </w:rPr>
        <w:t>Java Transformation</w:t>
      </w:r>
    </w:p>
    <w:p w:rsidR="00B600B1" w:rsidRPr="00E11B5F" w:rsidRDefault="00B600B1" w:rsidP="00E11B5F">
      <w:pPr>
        <w:spacing w:after="0" w:line="240" w:lineRule="auto"/>
        <w:rPr>
          <w:rFonts w:asciiTheme="majorHAnsi" w:hAnsiTheme="majorHAnsi"/>
          <w:sz w:val="18"/>
          <w:szCs w:val="18"/>
        </w:rPr>
      </w:pPr>
      <w:r w:rsidRPr="00E11B5F">
        <w:rPr>
          <w:rFonts w:asciiTheme="majorHAnsi" w:hAnsiTheme="majorHAnsi"/>
          <w:color w:val="444444"/>
          <w:sz w:val="18"/>
          <w:szCs w:val="18"/>
        </w:rPr>
        <w:t>It’s an active transformation. Java code will be invoked during workflow run.</w:t>
      </w:r>
    </w:p>
    <w:p w:rsidR="00B600B1" w:rsidRPr="00E11B5F" w:rsidRDefault="00B600B1" w:rsidP="00E11B5F">
      <w:pPr>
        <w:spacing w:after="0" w:line="240" w:lineRule="auto"/>
        <w:rPr>
          <w:rFonts w:asciiTheme="majorHAnsi" w:hAnsiTheme="majorHAnsi"/>
          <w:sz w:val="18"/>
          <w:szCs w:val="18"/>
        </w:rPr>
      </w:pPr>
      <w:hyperlink r:id="rId89" w:history="1">
        <w:r w:rsidRPr="00E11B5F">
          <w:rPr>
            <w:rStyle w:val="Hyperlink"/>
            <w:rFonts w:asciiTheme="majorHAnsi" w:hAnsiTheme="majorHAnsi"/>
            <w:color w:val="373B41"/>
            <w:sz w:val="18"/>
            <w:szCs w:val="18"/>
          </w:rPr>
          <w:t>Types of data load in ETL</w:t>
        </w:r>
      </w:hyperlink>
    </w:p>
    <w:p w:rsidR="00B600B1" w:rsidRPr="00E11B5F" w:rsidRDefault="00B600B1" w:rsidP="00E11B5F">
      <w:pPr>
        <w:spacing w:after="0" w:line="240" w:lineRule="auto"/>
        <w:rPr>
          <w:rFonts w:asciiTheme="majorHAnsi" w:hAnsiTheme="majorHAnsi"/>
          <w:color w:val="757575"/>
          <w:sz w:val="18"/>
          <w:szCs w:val="18"/>
        </w:rPr>
      </w:pPr>
    </w:p>
    <w:p w:rsidR="00B600B1" w:rsidRPr="00E11B5F" w:rsidRDefault="00B600B1"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There are two major types of data load available based on the load process.</w:t>
      </w:r>
    </w:p>
    <w:p w:rsidR="00B600B1" w:rsidRPr="00E11B5F" w:rsidRDefault="00B600B1" w:rsidP="00E11B5F">
      <w:pPr>
        <w:spacing w:after="0" w:line="240" w:lineRule="auto"/>
        <w:rPr>
          <w:rFonts w:asciiTheme="majorHAnsi" w:hAnsiTheme="majorHAnsi"/>
          <w:color w:val="252525"/>
          <w:sz w:val="18"/>
          <w:szCs w:val="18"/>
        </w:rPr>
      </w:pPr>
      <w:r w:rsidRPr="00E11B5F">
        <w:rPr>
          <w:rFonts w:asciiTheme="majorHAnsi" w:hAnsiTheme="majorHAnsi"/>
          <w:color w:val="252525"/>
          <w:sz w:val="18"/>
          <w:szCs w:val="18"/>
          <w:bdr w:val="none" w:sz="0" w:space="0" w:color="auto" w:frame="1"/>
        </w:rPr>
        <w:t>1.Full Load (Bulk Load)</w:t>
      </w:r>
    </w:p>
    <w:p w:rsidR="00B600B1" w:rsidRPr="00E11B5F" w:rsidRDefault="00B600B1"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The data loading process when we do it at very first time. It can be referred as Bulk load or Fresh load.</w:t>
      </w:r>
    </w:p>
    <w:p w:rsidR="00B600B1" w:rsidRPr="00E11B5F" w:rsidRDefault="00B600B1"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The job extracts entire volume of data from a source table or file and loading into truncated target table after applying transformations logics.</w:t>
      </w:r>
    </w:p>
    <w:p w:rsidR="00B600B1" w:rsidRPr="00E11B5F" w:rsidRDefault="00B600B1" w:rsidP="00E11B5F">
      <w:pPr>
        <w:spacing w:after="0" w:line="240" w:lineRule="auto"/>
        <w:rPr>
          <w:rFonts w:asciiTheme="majorHAnsi" w:hAnsiTheme="majorHAnsi"/>
          <w:sz w:val="18"/>
          <w:szCs w:val="18"/>
        </w:rPr>
      </w:pPr>
    </w:p>
    <w:p w:rsidR="00B600B1" w:rsidRPr="00E11B5F" w:rsidRDefault="00B600B1"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In most of the case, it could be a one time job run after then changes alone will be captured as part of an incremental load. But again based on business need, it will be scheduled to run.</w:t>
      </w:r>
    </w:p>
    <w:p w:rsidR="00B600B1" w:rsidRPr="00E11B5F" w:rsidRDefault="00B600B1" w:rsidP="00E11B5F">
      <w:pPr>
        <w:spacing w:after="0" w:line="240" w:lineRule="auto"/>
        <w:rPr>
          <w:rFonts w:asciiTheme="majorHAnsi" w:hAnsiTheme="majorHAnsi"/>
          <w:color w:val="252525"/>
          <w:sz w:val="18"/>
          <w:szCs w:val="18"/>
        </w:rPr>
      </w:pPr>
      <w:r w:rsidRPr="00E11B5F">
        <w:rPr>
          <w:rFonts w:asciiTheme="majorHAnsi" w:hAnsiTheme="majorHAnsi"/>
          <w:color w:val="252525"/>
          <w:sz w:val="18"/>
          <w:szCs w:val="18"/>
          <w:bdr w:val="none" w:sz="0" w:space="0" w:color="auto" w:frame="1"/>
        </w:rPr>
        <w:t> 2. Incremental load (Refresh load)</w:t>
      </w:r>
    </w:p>
    <w:p w:rsidR="00B600B1" w:rsidRPr="00E11B5F" w:rsidRDefault="00B600B1"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The modified data alone will be updated in target followed by full load. The changes will be captured by comparing created or modified date against last run date of the job.</w:t>
      </w:r>
    </w:p>
    <w:p w:rsidR="00B600B1" w:rsidRPr="00E11B5F" w:rsidRDefault="00B600B1"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The modified data alone extracted from the source, the job will look for changes  in the source table against job run table, if change exists then data will be extracted and that data alone will be updated in the target without impacting the existing data.</w:t>
      </w:r>
    </w:p>
    <w:p w:rsidR="00B600B1" w:rsidRPr="00E11B5F" w:rsidRDefault="00B600B1"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If no changes are available then the ETL job will send a notification with no change available between source and stage/target message.</w:t>
      </w:r>
    </w:p>
    <w:p w:rsidR="00996CB0" w:rsidRPr="00E11B5F" w:rsidRDefault="00996CB0" w:rsidP="00E11B5F">
      <w:pPr>
        <w:spacing w:after="0" w:line="240" w:lineRule="auto"/>
        <w:rPr>
          <w:rFonts w:asciiTheme="majorHAnsi" w:hAnsiTheme="majorHAnsi"/>
          <w:sz w:val="18"/>
          <w:szCs w:val="18"/>
        </w:rPr>
      </w:pPr>
      <w:hyperlink r:id="rId90" w:history="1">
        <w:r w:rsidRPr="00E11B5F">
          <w:rPr>
            <w:rStyle w:val="Hyperlink"/>
            <w:rFonts w:asciiTheme="majorHAnsi" w:hAnsiTheme="majorHAnsi"/>
            <w:color w:val="373B41"/>
            <w:sz w:val="18"/>
            <w:szCs w:val="18"/>
          </w:rPr>
          <w:t>Extract Transform Load</w:t>
        </w:r>
      </w:hyperlink>
    </w:p>
    <w:p w:rsidR="00996CB0" w:rsidRPr="00E11B5F" w:rsidRDefault="00996CB0" w:rsidP="00E11B5F">
      <w:pPr>
        <w:spacing w:after="0" w:line="240" w:lineRule="auto"/>
        <w:rPr>
          <w:rFonts w:asciiTheme="majorHAnsi" w:hAnsiTheme="majorHAnsi"/>
          <w:color w:val="757575"/>
          <w:sz w:val="18"/>
          <w:szCs w:val="18"/>
        </w:rPr>
      </w:pP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ETL (extract, transform, and load) is the process of extracting data from the source, transforming into required format and loading into the target database.</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b/>
          <w:bCs/>
          <w:color w:val="757575"/>
          <w:sz w:val="18"/>
          <w:szCs w:val="18"/>
          <w:bdr w:val="none" w:sz="0" w:space="0" w:color="auto" w:frame="1"/>
        </w:rPr>
        <w:t>Extract</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Extraction is the process of selecting/fetching data from source table or source file. As we know that the data will be coming from different types of sources (heterogeneous source) to data warehouse database. In that case, the extraction refers all type of source formats.The few source formats include a relational database, flat file, excel file and XML file.</w:t>
      </w:r>
    </w:p>
    <w:p w:rsidR="00996CB0" w:rsidRPr="00E11B5F" w:rsidRDefault="00996CB0" w:rsidP="00E11B5F">
      <w:pPr>
        <w:spacing w:after="0" w:line="240" w:lineRule="auto"/>
        <w:rPr>
          <w:rFonts w:asciiTheme="majorHAnsi" w:hAnsiTheme="majorHAnsi"/>
          <w:color w:val="757575"/>
          <w:sz w:val="18"/>
          <w:szCs w:val="18"/>
        </w:rPr>
      </w:pP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The few source formats include a relational database, flat file, excel file and XML file.This would be very first step in ETL process and very critical for business since the right decision requires right data to be fetched from the right place (source table or file).</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This would be very first step in ETL process and very critical for business since the right decision requires right data to be fetched from the right place (source table or file).There are three types of extraction based on business requirements,</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There are three types of extraction based on business requirements,</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Extracting entire table or file data</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Extracting only the part of data with applying filter condition</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Extracting data only which have undergone modifications for incremental load</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b/>
          <w:bCs/>
          <w:color w:val="757575"/>
          <w:sz w:val="18"/>
          <w:szCs w:val="18"/>
          <w:bdr w:val="none" w:sz="0" w:space="0" w:color="auto" w:frame="1"/>
        </w:rPr>
        <w:t>Transform</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We cannot consume the transaction data’s as such, there will be manual interventions required to tweak the data for doing analysis and reporting. We need to modify the data based on how we want to see them in analysis view or report. The manual intervention on extracted data is called transformation.</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Every business requirement will be called as transformation rule. It plays a vital role in improving the data quality by performing aggregations, filter, data cleaning, surrogate key generation and developing referential integrity.</w:t>
      </w:r>
    </w:p>
    <w:p w:rsidR="00996CB0" w:rsidRPr="00E11B5F" w:rsidRDefault="00996CB0" w:rsidP="00E11B5F">
      <w:pPr>
        <w:spacing w:after="0" w:line="240" w:lineRule="auto"/>
        <w:rPr>
          <w:rFonts w:asciiTheme="majorHAnsi" w:hAnsiTheme="majorHAnsi"/>
          <w:color w:val="757575"/>
          <w:sz w:val="18"/>
          <w:szCs w:val="18"/>
        </w:rPr>
      </w:pPr>
    </w:p>
    <w:p w:rsidR="00996CB0" w:rsidRPr="00E11B5F" w:rsidRDefault="00996CB0" w:rsidP="00E11B5F">
      <w:pPr>
        <w:spacing w:after="0" w:line="240" w:lineRule="auto"/>
        <w:rPr>
          <w:rFonts w:asciiTheme="majorHAnsi" w:hAnsiTheme="majorHAnsi"/>
          <w:color w:val="252525"/>
          <w:sz w:val="18"/>
          <w:szCs w:val="18"/>
        </w:rPr>
      </w:pPr>
      <w:r w:rsidRPr="00E11B5F">
        <w:rPr>
          <w:rFonts w:asciiTheme="majorHAnsi" w:hAnsiTheme="majorHAnsi"/>
          <w:color w:val="252525"/>
          <w:sz w:val="18"/>
          <w:szCs w:val="18"/>
          <w:bdr w:val="none" w:sz="0" w:space="0" w:color="auto" w:frame="1"/>
        </w:rPr>
        <w:t>Load</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Loading the transformed form of data into the target database, the target could be operational data store (ODS) or data mart or data warehouse database. This would be the final step in ETL process.</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There are two types of load full load and incremental load.</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The big </w:t>
      </w:r>
      <w:r w:rsidRPr="00E11B5F">
        <w:rPr>
          <w:rFonts w:asciiTheme="majorHAnsi" w:hAnsiTheme="majorHAnsi"/>
          <w:b/>
          <w:bCs/>
          <w:color w:val="757575"/>
          <w:sz w:val="18"/>
          <w:szCs w:val="18"/>
          <w:bdr w:val="none" w:sz="0" w:space="0" w:color="auto" w:frame="1"/>
        </w:rPr>
        <w:t>challenge</w:t>
      </w:r>
      <w:r w:rsidRPr="00E11B5F">
        <w:rPr>
          <w:rFonts w:asciiTheme="majorHAnsi" w:hAnsiTheme="majorHAnsi"/>
          <w:color w:val="757575"/>
          <w:sz w:val="18"/>
          <w:szCs w:val="18"/>
        </w:rPr>
        <w:t> in this stage is </w:t>
      </w:r>
      <w:r w:rsidRPr="00E11B5F">
        <w:rPr>
          <w:rFonts w:asciiTheme="majorHAnsi" w:hAnsiTheme="majorHAnsi"/>
          <w:b/>
          <w:bCs/>
          <w:color w:val="757575"/>
          <w:sz w:val="18"/>
          <w:szCs w:val="18"/>
          <w:bdr w:val="none" w:sz="0" w:space="0" w:color="auto" w:frame="1"/>
        </w:rPr>
        <w:t>handling the volume of data</w:t>
      </w:r>
      <w:r w:rsidRPr="00E11B5F">
        <w:rPr>
          <w:rFonts w:asciiTheme="majorHAnsi" w:hAnsiTheme="majorHAnsi"/>
          <w:color w:val="757575"/>
          <w:sz w:val="18"/>
          <w:szCs w:val="18"/>
        </w:rPr>
        <w:t>, directly it affects the job performance. But the ETL tools are offering a provision to overcome this situation by using partitioning concept.</w:t>
      </w:r>
    </w:p>
    <w:p w:rsidR="00996CB0" w:rsidRPr="00E11B5F" w:rsidRDefault="00996CB0" w:rsidP="00E11B5F">
      <w:pPr>
        <w:spacing w:after="0" w:line="240" w:lineRule="auto"/>
        <w:rPr>
          <w:rFonts w:asciiTheme="majorHAnsi" w:hAnsiTheme="majorHAnsi"/>
          <w:sz w:val="18"/>
          <w:szCs w:val="18"/>
        </w:rPr>
      </w:pPr>
      <w:hyperlink r:id="rId91" w:history="1">
        <w:r w:rsidRPr="00E11B5F">
          <w:rPr>
            <w:rStyle w:val="Hyperlink"/>
            <w:rFonts w:asciiTheme="majorHAnsi" w:hAnsiTheme="majorHAnsi"/>
            <w:color w:val="373B41"/>
            <w:sz w:val="18"/>
            <w:szCs w:val="18"/>
          </w:rPr>
          <w:t>Data masking</w:t>
        </w:r>
      </w:hyperlink>
    </w:p>
    <w:p w:rsidR="00996CB0" w:rsidRPr="00E11B5F" w:rsidRDefault="00996CB0" w:rsidP="00E11B5F">
      <w:pPr>
        <w:spacing w:after="0" w:line="240" w:lineRule="auto"/>
        <w:rPr>
          <w:rFonts w:asciiTheme="majorHAnsi" w:hAnsiTheme="majorHAnsi"/>
          <w:sz w:val="18"/>
          <w:szCs w:val="18"/>
        </w:rPr>
      </w:pPr>
    </w:p>
    <w:p w:rsidR="00996CB0" w:rsidRPr="00E11B5F" w:rsidRDefault="00996CB0" w:rsidP="00E11B5F">
      <w:pPr>
        <w:spacing w:after="0" w:line="240" w:lineRule="auto"/>
        <w:rPr>
          <w:rFonts w:asciiTheme="majorHAnsi" w:hAnsiTheme="majorHAnsi"/>
          <w:color w:val="252525"/>
          <w:sz w:val="18"/>
          <w:szCs w:val="18"/>
        </w:rPr>
      </w:pPr>
      <w:r w:rsidRPr="00E11B5F">
        <w:rPr>
          <w:rFonts w:asciiTheme="majorHAnsi" w:hAnsiTheme="majorHAnsi"/>
          <w:b/>
          <w:bCs/>
          <w:color w:val="252525"/>
          <w:sz w:val="18"/>
          <w:szCs w:val="18"/>
        </w:rPr>
        <w:t>What does data masking mean?</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Organizations never want to disclose highly confidential information into all users. All sensitive data will be restricted to access in all environments other than production. The process of masking/hiding/encrypting sensitive data is called data masking.</w:t>
      </w:r>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rPr>
        <w:br/>
      </w:r>
    </w:p>
    <w:p w:rsidR="00996CB0" w:rsidRPr="00E11B5F" w:rsidRDefault="00996CB0" w:rsidP="00E11B5F">
      <w:pPr>
        <w:spacing w:after="0" w:line="240" w:lineRule="auto"/>
        <w:rPr>
          <w:rFonts w:asciiTheme="majorHAnsi" w:hAnsiTheme="majorHAnsi"/>
          <w:color w:val="252525"/>
          <w:sz w:val="18"/>
          <w:szCs w:val="18"/>
        </w:rPr>
      </w:pPr>
      <w:r w:rsidRPr="00E11B5F">
        <w:rPr>
          <w:rFonts w:asciiTheme="majorHAnsi" w:hAnsiTheme="majorHAnsi"/>
          <w:b/>
          <w:bCs/>
          <w:color w:val="252525"/>
          <w:sz w:val="18"/>
          <w:szCs w:val="18"/>
        </w:rPr>
        <w:t>Data masking Techniques:</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Below are few usual ways or techniques of doing data masking,</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Replacing subset of data with dummy characters (ex: aaa)</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Replacing subset of data with dummy numbers (ex: 1111)</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Replacing subset of data with dummy random numbers (ex: 1576)</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Replacing subset of data with dummy special characters (ex: xxx)</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Shuffling the characters or numbers</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The masking will be achieved by using data masking tools or SQL functions based on requirement and data integration process.</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Below are few organizations which would provide data masking feature,</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Informatica</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IBM</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Oracle</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Camouflage software</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lastRenderedPageBreak/>
        <w:t>Normally the data format needs to be maintained to validate the data consistency and integrity Sometimes it might require unmasking the data to enable in production or for defect analysis. In that case, the mapping of masked data and original data will be stored in a flat file or table, so that we can perform unmasking.</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The example attributes which would require masking,</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            Email id, SSN, Account detail, Credit card number, mobile number and address etc.</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Example for masking process,</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Email id before masking – abcd13456@aaa.com</w:t>
      </w:r>
    </w:p>
    <w:p w:rsidR="00996CB0" w:rsidRPr="00E11B5F" w:rsidRDefault="00996CB0" w:rsidP="00E11B5F">
      <w:pPr>
        <w:spacing w:after="0" w:line="240" w:lineRule="auto"/>
        <w:rPr>
          <w:rFonts w:asciiTheme="majorHAnsi" w:hAnsiTheme="majorHAnsi"/>
          <w:sz w:val="18"/>
          <w:szCs w:val="18"/>
        </w:rPr>
      </w:pP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Email id after masking –xxxx13456@aaa.com</w:t>
      </w:r>
    </w:p>
    <w:p w:rsidR="00996CB0" w:rsidRPr="00E11B5F" w:rsidRDefault="00996CB0" w:rsidP="00E11B5F">
      <w:pPr>
        <w:spacing w:after="0" w:line="240" w:lineRule="auto"/>
        <w:rPr>
          <w:rFonts w:asciiTheme="majorHAnsi" w:hAnsiTheme="majorHAnsi"/>
          <w:sz w:val="18"/>
          <w:szCs w:val="18"/>
        </w:rPr>
      </w:pPr>
      <w:hyperlink r:id="rId92" w:history="1">
        <w:r w:rsidRPr="00E11B5F">
          <w:rPr>
            <w:rStyle w:val="Hyperlink"/>
            <w:rFonts w:asciiTheme="majorHAnsi" w:hAnsiTheme="majorHAnsi"/>
            <w:color w:val="373B41"/>
            <w:sz w:val="18"/>
            <w:szCs w:val="18"/>
          </w:rPr>
          <w:t>OLAP vs OLTP</w:t>
        </w:r>
      </w:hyperlink>
    </w:p>
    <w:p w:rsidR="00996CB0" w:rsidRPr="00E11B5F" w:rsidRDefault="00996CB0" w:rsidP="00E11B5F">
      <w:pPr>
        <w:spacing w:after="0" w:line="240" w:lineRule="auto"/>
        <w:rPr>
          <w:rFonts w:asciiTheme="majorHAnsi" w:hAnsiTheme="majorHAnsi"/>
          <w:sz w:val="18"/>
          <w:szCs w:val="18"/>
        </w:rPr>
      </w:pPr>
    </w:p>
    <w:tbl>
      <w:tblPr>
        <w:tblW w:w="8397" w:type="dxa"/>
        <w:tblBorders>
          <w:top w:val="single" w:sz="4" w:space="0" w:color="EFEFEF"/>
          <w:left w:val="single" w:sz="4" w:space="0" w:color="EFEFEF"/>
          <w:bottom w:val="single" w:sz="4" w:space="0" w:color="EFEFEF"/>
          <w:right w:val="single" w:sz="4" w:space="0" w:color="EFEFEF"/>
        </w:tblBorders>
        <w:shd w:val="clear" w:color="auto" w:fill="FFFFFF"/>
        <w:tblCellMar>
          <w:left w:w="0" w:type="dxa"/>
          <w:right w:w="0" w:type="dxa"/>
        </w:tblCellMar>
        <w:tblLook w:val="04A0"/>
      </w:tblPr>
      <w:tblGrid>
        <w:gridCol w:w="4364"/>
        <w:gridCol w:w="4033"/>
      </w:tblGrid>
      <w:tr w:rsidR="00996CB0" w:rsidRPr="00E11B5F" w:rsidTr="00996CB0">
        <w:tc>
          <w:tcPr>
            <w:tcW w:w="4364"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b/>
                <w:bCs/>
                <w:color w:val="757575"/>
                <w:sz w:val="18"/>
                <w:szCs w:val="18"/>
                <w:bdr w:val="none" w:sz="0" w:space="0" w:color="auto" w:frame="1"/>
              </w:rPr>
              <w:t>Transaction Database</w:t>
            </w:r>
          </w:p>
        </w:tc>
        <w:tc>
          <w:tcPr>
            <w:tcW w:w="4033"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b/>
                <w:bCs/>
                <w:color w:val="757575"/>
                <w:sz w:val="18"/>
                <w:szCs w:val="18"/>
                <w:bdr w:val="none" w:sz="0" w:space="0" w:color="auto" w:frame="1"/>
              </w:rPr>
              <w:t>Data warehouse database</w:t>
            </w:r>
          </w:p>
        </w:tc>
      </w:tr>
      <w:tr w:rsidR="00996CB0" w:rsidRPr="00E11B5F" w:rsidTr="00996CB0">
        <w:tc>
          <w:tcPr>
            <w:tcW w:w="4364"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Dedicated database available for specific subject area or business application</w:t>
            </w:r>
          </w:p>
        </w:tc>
        <w:tc>
          <w:tcPr>
            <w:tcW w:w="4033"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Integrated from different business applications</w:t>
            </w:r>
          </w:p>
        </w:tc>
      </w:tr>
      <w:tr w:rsidR="00996CB0" w:rsidRPr="00E11B5F" w:rsidTr="00996CB0">
        <w:tc>
          <w:tcPr>
            <w:tcW w:w="4364"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It does not keep  history</w:t>
            </w:r>
          </w:p>
        </w:tc>
        <w:tc>
          <w:tcPr>
            <w:tcW w:w="4033"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It keeps history of data for analyzing past performance</w:t>
            </w:r>
          </w:p>
        </w:tc>
      </w:tr>
      <w:tr w:rsidR="00996CB0" w:rsidRPr="00E11B5F" w:rsidTr="00996CB0">
        <w:tc>
          <w:tcPr>
            <w:tcW w:w="4364"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It allows user to perform the below DML operations (Select/Insert/Update/Delete)</w:t>
            </w:r>
          </w:p>
        </w:tc>
        <w:tc>
          <w:tcPr>
            <w:tcW w:w="4033"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It allows only Select for end users</w:t>
            </w:r>
          </w:p>
        </w:tc>
      </w:tr>
      <w:tr w:rsidR="00996CB0" w:rsidRPr="00E11B5F" w:rsidTr="00996CB0">
        <w:tc>
          <w:tcPr>
            <w:tcW w:w="4364"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The main purpose is for using day to day transactions</w:t>
            </w:r>
          </w:p>
        </w:tc>
        <w:tc>
          <w:tcPr>
            <w:tcW w:w="4033"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Purpose is for analysis and reporting</w:t>
            </w:r>
          </w:p>
        </w:tc>
      </w:tr>
      <w:tr w:rsidR="00996CB0" w:rsidRPr="00E11B5F" w:rsidTr="00996CB0">
        <w:tc>
          <w:tcPr>
            <w:tcW w:w="4364"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Data volume will be less</w:t>
            </w:r>
          </w:p>
        </w:tc>
        <w:tc>
          <w:tcPr>
            <w:tcW w:w="4033"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Data volume is huge</w:t>
            </w:r>
          </w:p>
        </w:tc>
      </w:tr>
      <w:tr w:rsidR="00996CB0" w:rsidRPr="00E11B5F" w:rsidTr="00996CB0">
        <w:tc>
          <w:tcPr>
            <w:tcW w:w="4364"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Data stored in normalized format</w:t>
            </w:r>
          </w:p>
        </w:tc>
        <w:tc>
          <w:tcPr>
            <w:tcW w:w="4033"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Data stored in de-normalized format</w:t>
            </w:r>
          </w:p>
        </w:tc>
      </w:tr>
    </w:tbl>
    <w:p w:rsidR="00996CB0" w:rsidRPr="00E11B5F" w:rsidRDefault="00996CB0" w:rsidP="00E11B5F">
      <w:pPr>
        <w:spacing w:after="0" w:line="240" w:lineRule="auto"/>
        <w:rPr>
          <w:rFonts w:asciiTheme="majorHAnsi" w:hAnsiTheme="majorHAnsi"/>
          <w:sz w:val="18"/>
          <w:szCs w:val="18"/>
        </w:rPr>
      </w:pPr>
      <w:hyperlink r:id="rId93" w:history="1">
        <w:r w:rsidRPr="00E11B5F">
          <w:rPr>
            <w:rStyle w:val="Hyperlink"/>
            <w:rFonts w:asciiTheme="majorHAnsi" w:hAnsiTheme="majorHAnsi"/>
            <w:color w:val="373B41"/>
            <w:sz w:val="18"/>
            <w:szCs w:val="18"/>
          </w:rPr>
          <w:t>Data Cleansing (data scrubbing)</w:t>
        </w:r>
      </w:hyperlink>
    </w:p>
    <w:p w:rsidR="00996CB0" w:rsidRPr="00E11B5F" w:rsidRDefault="00996CB0" w:rsidP="00E11B5F">
      <w:pPr>
        <w:spacing w:after="0" w:line="240" w:lineRule="auto"/>
        <w:rPr>
          <w:rFonts w:asciiTheme="majorHAnsi" w:hAnsiTheme="majorHAnsi"/>
          <w:sz w:val="18"/>
          <w:szCs w:val="18"/>
        </w:rPr>
      </w:pPr>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color w:val="444444"/>
          <w:sz w:val="18"/>
          <w:szCs w:val="18"/>
        </w:rPr>
        <w:t>Data cleansing is a process of removing irrelevant and redundant data, and correcting the incorrect and incomplete data. It is also called as data cleaning or data scrubbing.</w:t>
      </w:r>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color w:val="444444"/>
          <w:sz w:val="18"/>
          <w:szCs w:val="18"/>
        </w:rPr>
        <w:t>All organizations are growing drastically with huge competitions, they take business decisions based on their past performance data and future projection. Always better decision can be made through right and consistent data.</w:t>
      </w:r>
    </w:p>
    <w:p w:rsidR="00996CB0" w:rsidRPr="00E11B5F" w:rsidRDefault="00996CB0" w:rsidP="00E11B5F">
      <w:pPr>
        <w:spacing w:after="0" w:line="240" w:lineRule="auto"/>
        <w:rPr>
          <w:rFonts w:asciiTheme="majorHAnsi" w:hAnsiTheme="majorHAnsi"/>
          <w:sz w:val="18"/>
          <w:szCs w:val="18"/>
        </w:rPr>
      </w:pPr>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color w:val="444444"/>
          <w:sz w:val="18"/>
          <w:szCs w:val="18"/>
        </w:rPr>
        <w:t>But all the source systems do not have data with expected accuracy level. We need to do amendments in data to achieve the accuracy level which would lead to taking better decisions.</w:t>
      </w:r>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b/>
          <w:bCs/>
          <w:color w:val="444444"/>
          <w:sz w:val="18"/>
          <w:szCs w:val="18"/>
          <w:bdr w:val="none" w:sz="0" w:space="0" w:color="auto" w:frame="1"/>
        </w:rPr>
        <w:t>Irrelevant</w:t>
      </w:r>
      <w:r w:rsidRPr="00E11B5F">
        <w:rPr>
          <w:rFonts w:asciiTheme="majorHAnsi" w:hAnsiTheme="majorHAnsi"/>
          <w:color w:val="444444"/>
          <w:sz w:val="18"/>
          <w:szCs w:val="18"/>
        </w:rPr>
        <w:t> – deleting data which are not required for business or not needed anymore</w:t>
      </w:r>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b/>
          <w:bCs/>
          <w:color w:val="444444"/>
          <w:sz w:val="18"/>
          <w:szCs w:val="18"/>
          <w:bdr w:val="none" w:sz="0" w:space="0" w:color="auto" w:frame="1"/>
        </w:rPr>
        <w:t>Redundant</w:t>
      </w:r>
      <w:r w:rsidRPr="00E11B5F">
        <w:rPr>
          <w:rFonts w:asciiTheme="majorHAnsi" w:hAnsiTheme="majorHAnsi"/>
          <w:color w:val="444444"/>
          <w:sz w:val="18"/>
          <w:szCs w:val="18"/>
        </w:rPr>
        <w:t> – deleting the duplicate data</w:t>
      </w:r>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b/>
          <w:bCs/>
          <w:color w:val="444444"/>
          <w:sz w:val="18"/>
          <w:szCs w:val="18"/>
          <w:bdr w:val="none" w:sz="0" w:space="0" w:color="auto" w:frame="1"/>
        </w:rPr>
        <w:t>Incorrect</w:t>
      </w:r>
      <w:r w:rsidRPr="00E11B5F">
        <w:rPr>
          <w:rFonts w:asciiTheme="majorHAnsi" w:hAnsiTheme="majorHAnsi"/>
          <w:color w:val="444444"/>
          <w:sz w:val="18"/>
          <w:szCs w:val="18"/>
        </w:rPr>
        <w:t> – updating incorrect values with correct value</w:t>
      </w:r>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b/>
          <w:bCs/>
          <w:color w:val="444444"/>
          <w:sz w:val="18"/>
          <w:szCs w:val="18"/>
          <w:bdr w:val="none" w:sz="0" w:space="0" w:color="auto" w:frame="1"/>
        </w:rPr>
        <w:t>Incomplete</w:t>
      </w:r>
      <w:r w:rsidRPr="00E11B5F">
        <w:rPr>
          <w:rFonts w:asciiTheme="majorHAnsi" w:hAnsiTheme="majorHAnsi"/>
          <w:color w:val="444444"/>
          <w:sz w:val="18"/>
          <w:szCs w:val="18"/>
        </w:rPr>
        <w:t> – updating incomplete values with full information</w:t>
      </w:r>
    </w:p>
    <w:p w:rsidR="00996CB0" w:rsidRPr="00E11B5F" w:rsidRDefault="00996CB0" w:rsidP="00E11B5F">
      <w:pPr>
        <w:spacing w:after="0" w:line="240" w:lineRule="auto"/>
        <w:rPr>
          <w:rFonts w:asciiTheme="majorHAnsi" w:hAnsiTheme="majorHAnsi"/>
          <w:sz w:val="18"/>
          <w:szCs w:val="18"/>
        </w:rPr>
      </w:pPr>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color w:val="444444"/>
          <w:sz w:val="18"/>
          <w:szCs w:val="18"/>
        </w:rPr>
        <w:t>All data cleansing can be achieved by using transformation components in ETL tools or executing SQL procedure or simple queries in staging area.</w:t>
      </w:r>
    </w:p>
    <w:p w:rsidR="00996CB0" w:rsidRPr="00E11B5F" w:rsidRDefault="00996CB0" w:rsidP="00E11B5F">
      <w:pPr>
        <w:spacing w:after="0" w:line="240" w:lineRule="auto"/>
        <w:rPr>
          <w:rFonts w:asciiTheme="majorHAnsi" w:hAnsiTheme="majorHAnsi"/>
          <w:sz w:val="18"/>
          <w:szCs w:val="18"/>
        </w:rPr>
      </w:pPr>
      <w:hyperlink r:id="rId94" w:history="1">
        <w:r w:rsidRPr="00E11B5F">
          <w:rPr>
            <w:rStyle w:val="Hyperlink"/>
            <w:rFonts w:asciiTheme="majorHAnsi" w:hAnsiTheme="majorHAnsi"/>
            <w:color w:val="373B41"/>
            <w:sz w:val="18"/>
            <w:szCs w:val="18"/>
          </w:rPr>
          <w:t>Data Retention – Archiving or Purging</w:t>
        </w:r>
      </w:hyperlink>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bdr w:val="none" w:sz="0" w:space="0" w:color="auto" w:frame="1"/>
        </w:rPr>
        <w:t>What does data retention mean?</w:t>
      </w:r>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rPr>
        <w:t>Data retention means defining how long the data need to be available in the database.</w:t>
      </w:r>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bdr w:val="none" w:sz="0" w:space="0" w:color="auto" w:frame="1"/>
        </w:rPr>
        <w:t>Why data retention policy is required?</w:t>
      </w:r>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b/>
          <w:bCs/>
          <w:sz w:val="18"/>
          <w:szCs w:val="18"/>
          <w:bdr w:val="none" w:sz="0" w:space="0" w:color="auto" w:frame="1"/>
        </w:rPr>
        <w:t>Performance</w:t>
      </w:r>
      <w:r w:rsidRPr="00E11B5F">
        <w:rPr>
          <w:rFonts w:asciiTheme="majorHAnsi" w:hAnsiTheme="majorHAnsi"/>
          <w:sz w:val="18"/>
          <w:szCs w:val="18"/>
        </w:rPr>
        <w:t> will be impacted due to increase of data</w:t>
      </w:r>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rPr>
        <w:t>The </w:t>
      </w:r>
      <w:r w:rsidRPr="00E11B5F">
        <w:rPr>
          <w:rFonts w:asciiTheme="majorHAnsi" w:hAnsiTheme="majorHAnsi"/>
          <w:b/>
          <w:bCs/>
          <w:sz w:val="18"/>
          <w:szCs w:val="18"/>
          <w:bdr w:val="none" w:sz="0" w:space="0" w:color="auto" w:frame="1"/>
        </w:rPr>
        <w:t>cost</w:t>
      </w:r>
      <w:r w:rsidRPr="00E11B5F">
        <w:rPr>
          <w:rFonts w:asciiTheme="majorHAnsi" w:hAnsiTheme="majorHAnsi"/>
          <w:sz w:val="18"/>
          <w:szCs w:val="18"/>
        </w:rPr>
        <w:t> will be high if database accumulates data</w:t>
      </w:r>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rPr>
        <w:t>The old record </w:t>
      </w:r>
      <w:r w:rsidRPr="00E11B5F">
        <w:rPr>
          <w:rFonts w:asciiTheme="majorHAnsi" w:hAnsiTheme="majorHAnsi"/>
          <w:b/>
          <w:bCs/>
          <w:sz w:val="18"/>
          <w:szCs w:val="18"/>
          <w:bdr w:val="none" w:sz="0" w:space="0" w:color="auto" w:frame="1"/>
        </w:rPr>
        <w:t>may not be useful</w:t>
      </w:r>
      <w:r w:rsidRPr="00E11B5F">
        <w:rPr>
          <w:rFonts w:asciiTheme="majorHAnsi" w:hAnsiTheme="majorHAnsi"/>
          <w:sz w:val="18"/>
          <w:szCs w:val="18"/>
        </w:rPr>
        <w:t> for end user over a certain period of time</w:t>
      </w:r>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bdr w:val="none" w:sz="0" w:space="0" w:color="auto" w:frame="1"/>
        </w:rPr>
        <w:t>What is purging?</w:t>
      </w:r>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rPr>
        <w:t>It means deleting data from a database which crosses the defined retention time.</w:t>
      </w:r>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bdr w:val="none" w:sz="0" w:space="0" w:color="auto" w:frame="1"/>
        </w:rPr>
        <w:t> What is archiving?</w:t>
      </w:r>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rPr>
        <w:t>Archiving means moving the data which crosses the defined retention time to another database (archival database).</w:t>
      </w:r>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bdr w:val="none" w:sz="0" w:space="0" w:color="auto" w:frame="1"/>
        </w:rPr>
        <w:lastRenderedPageBreak/>
        <w:t> What to select Archiving or Purging?</w:t>
      </w:r>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rPr>
        <w:t>If the old records won’t be required at any point of time then purging will be applied, else the data will be archived.</w:t>
      </w:r>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b/>
          <w:bCs/>
          <w:sz w:val="18"/>
          <w:szCs w:val="18"/>
          <w:bdr w:val="none" w:sz="0" w:space="0" w:color="auto" w:frame="1"/>
        </w:rPr>
        <w:t>Example:</w:t>
      </w:r>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rPr>
        <w:t>A retail shop maintains a data warehouse where all the sales data will be loaded at the month level, as business is growing day by day still  more data will be getting loaded.</w:t>
      </w:r>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rPr>
        <w:t>The shop has been running for the past 10 years now the data warehouse database size has got increased tremendously.</w:t>
      </w:r>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rPr>
        <w:t>Also, the shop management says they do not want to view the report at </w:t>
      </w:r>
      <w:r w:rsidRPr="00E11B5F">
        <w:rPr>
          <w:rFonts w:asciiTheme="majorHAnsi" w:hAnsiTheme="majorHAnsi"/>
          <w:b/>
          <w:bCs/>
          <w:sz w:val="18"/>
          <w:szCs w:val="18"/>
          <w:bdr w:val="none" w:sz="0" w:space="0" w:color="auto" w:frame="1"/>
        </w:rPr>
        <w:t>month level for 10-year-old data</w:t>
      </w:r>
      <w:r w:rsidRPr="00E11B5F">
        <w:rPr>
          <w:rFonts w:asciiTheme="majorHAnsi" w:hAnsiTheme="majorHAnsi"/>
          <w:sz w:val="18"/>
          <w:szCs w:val="18"/>
        </w:rPr>
        <w:t>. Hence they are planning to remove the data older than 10 years.</w:t>
      </w:r>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rPr>
        <w:t>At the same time, they want to keep the data at year level instead of month level.</w:t>
      </w:r>
    </w:p>
    <w:p w:rsidR="00996CB0" w:rsidRPr="00E11B5F" w:rsidRDefault="00996CB0" w:rsidP="00E11B5F">
      <w:pPr>
        <w:spacing w:after="0" w:line="240" w:lineRule="auto"/>
        <w:rPr>
          <w:rFonts w:asciiTheme="majorHAnsi" w:hAnsiTheme="majorHAnsi"/>
          <w:sz w:val="18"/>
          <w:szCs w:val="18"/>
        </w:rPr>
      </w:pPr>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rPr>
        <w:t>So the requirement would be, </w:t>
      </w:r>
      <w:r w:rsidRPr="00E11B5F">
        <w:rPr>
          <w:rFonts w:asciiTheme="majorHAnsi" w:hAnsiTheme="majorHAnsi"/>
          <w:b/>
          <w:bCs/>
          <w:sz w:val="18"/>
          <w:szCs w:val="18"/>
          <w:bdr w:val="none" w:sz="0" w:space="0" w:color="auto" w:frame="1"/>
        </w:rPr>
        <w:t>roll up all month data’s into year level for data older than 10 years and delete the month level data</w:t>
      </w:r>
      <w:r w:rsidRPr="00E11B5F">
        <w:rPr>
          <w:rFonts w:asciiTheme="majorHAnsi" w:hAnsiTheme="majorHAnsi"/>
          <w:sz w:val="18"/>
          <w:szCs w:val="18"/>
        </w:rPr>
        <w:t>.</w:t>
      </w:r>
    </w:p>
    <w:p w:rsidR="00996CB0" w:rsidRPr="00E11B5F" w:rsidRDefault="00996CB0" w:rsidP="00E11B5F">
      <w:pPr>
        <w:spacing w:after="0" w:line="240" w:lineRule="auto"/>
        <w:rPr>
          <w:rFonts w:asciiTheme="majorHAnsi" w:hAnsiTheme="majorHAnsi"/>
          <w:sz w:val="18"/>
          <w:szCs w:val="18"/>
        </w:rPr>
      </w:pPr>
      <w:hyperlink r:id="rId95" w:history="1">
        <w:r w:rsidRPr="00E11B5F">
          <w:rPr>
            <w:rStyle w:val="Hyperlink"/>
            <w:rFonts w:asciiTheme="majorHAnsi" w:hAnsiTheme="majorHAnsi"/>
            <w:color w:val="373B41"/>
            <w:sz w:val="18"/>
            <w:szCs w:val="18"/>
          </w:rPr>
          <w:t>Operational data store (ODS)</w:t>
        </w:r>
      </w:hyperlink>
    </w:p>
    <w:p w:rsidR="00996CB0" w:rsidRPr="00E11B5F" w:rsidRDefault="00996CB0" w:rsidP="00E11B5F">
      <w:pPr>
        <w:spacing w:after="0" w:line="240" w:lineRule="auto"/>
        <w:rPr>
          <w:rFonts w:asciiTheme="majorHAnsi" w:hAnsiTheme="majorHAnsi"/>
          <w:sz w:val="18"/>
          <w:szCs w:val="18"/>
        </w:rPr>
      </w:pPr>
    </w:p>
    <w:p w:rsidR="00996CB0" w:rsidRPr="00E11B5F" w:rsidRDefault="00996CB0" w:rsidP="00E11B5F">
      <w:pPr>
        <w:spacing w:after="0" w:line="240" w:lineRule="auto"/>
        <w:rPr>
          <w:rFonts w:asciiTheme="majorHAnsi" w:hAnsiTheme="majorHAnsi"/>
          <w:color w:val="252525"/>
          <w:sz w:val="18"/>
          <w:szCs w:val="18"/>
        </w:rPr>
      </w:pPr>
      <w:r w:rsidRPr="00E11B5F">
        <w:rPr>
          <w:rFonts w:asciiTheme="majorHAnsi" w:hAnsiTheme="majorHAnsi"/>
          <w:color w:val="252525"/>
          <w:sz w:val="18"/>
          <w:szCs w:val="18"/>
          <w:bdr w:val="none" w:sz="0" w:space="0" w:color="auto" w:frame="1"/>
        </w:rPr>
        <w:t>What is an Operational data store (ODS)?</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It is a database which has integrated data from different business or sources with different rules. The data cleansing process applied also. It gets data from the transactional database directly or through staging area.</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It will have a limited period of history data, hardly 30 to 90 days of data.</w:t>
      </w:r>
    </w:p>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rPr>
        <w:br/>
      </w:r>
    </w:p>
    <w:p w:rsidR="00996CB0" w:rsidRPr="00E11B5F" w:rsidRDefault="00996CB0" w:rsidP="00E11B5F">
      <w:pPr>
        <w:spacing w:after="0" w:line="240" w:lineRule="auto"/>
        <w:rPr>
          <w:rFonts w:asciiTheme="majorHAnsi" w:hAnsiTheme="majorHAnsi"/>
          <w:color w:val="252525"/>
          <w:sz w:val="18"/>
          <w:szCs w:val="18"/>
        </w:rPr>
      </w:pPr>
      <w:r w:rsidRPr="00E11B5F">
        <w:rPr>
          <w:rFonts w:asciiTheme="majorHAnsi" w:hAnsiTheme="majorHAnsi"/>
          <w:color w:val="252525"/>
          <w:sz w:val="18"/>
          <w:szCs w:val="18"/>
          <w:bdr w:val="none" w:sz="0" w:space="0" w:color="auto" w:frame="1"/>
        </w:rPr>
        <w:t>Why does ODS is required?</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It will be used for operational monitoring and processing, and for creating simple analysis reports. The performance of processing will be faster since it has only less volume of data compare to data-mart.</w:t>
      </w:r>
    </w:p>
    <w:p w:rsidR="00996CB0" w:rsidRPr="00E11B5F" w:rsidRDefault="00996CB0" w:rsidP="00E11B5F">
      <w:pPr>
        <w:spacing w:after="0" w:line="240" w:lineRule="auto"/>
        <w:rPr>
          <w:rFonts w:asciiTheme="majorHAnsi" w:hAnsiTheme="majorHAnsi"/>
          <w:color w:val="252525"/>
          <w:sz w:val="18"/>
          <w:szCs w:val="18"/>
        </w:rPr>
      </w:pPr>
      <w:r w:rsidRPr="00E11B5F">
        <w:rPr>
          <w:rFonts w:asciiTheme="majorHAnsi" w:hAnsiTheme="majorHAnsi"/>
          <w:color w:val="252525"/>
          <w:sz w:val="18"/>
          <w:szCs w:val="18"/>
          <w:bdr w:val="none" w:sz="0" w:space="0" w:color="auto" w:frame="1"/>
        </w:rPr>
        <w:t>Difference between data warehouse and ODS:</w:t>
      </w:r>
    </w:p>
    <w:tbl>
      <w:tblPr>
        <w:tblW w:w="8397" w:type="dxa"/>
        <w:tblBorders>
          <w:top w:val="single" w:sz="4" w:space="0" w:color="EFEFEF"/>
          <w:left w:val="single" w:sz="4" w:space="0" w:color="EFEFEF"/>
          <w:bottom w:val="single" w:sz="4" w:space="0" w:color="EFEFEF"/>
          <w:right w:val="single" w:sz="4" w:space="0" w:color="EFEFEF"/>
        </w:tblBorders>
        <w:shd w:val="clear" w:color="auto" w:fill="FFFFFF"/>
        <w:tblCellMar>
          <w:left w:w="0" w:type="dxa"/>
          <w:right w:w="0" w:type="dxa"/>
        </w:tblCellMar>
        <w:tblLook w:val="04A0"/>
      </w:tblPr>
      <w:tblGrid>
        <w:gridCol w:w="1994"/>
        <w:gridCol w:w="3195"/>
        <w:gridCol w:w="3208"/>
      </w:tblGrid>
      <w:tr w:rsidR="00996CB0" w:rsidRPr="00E11B5F" w:rsidTr="00996CB0">
        <w:tc>
          <w:tcPr>
            <w:tcW w:w="217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divId w:val="2088258277"/>
              <w:rPr>
                <w:rFonts w:asciiTheme="majorHAnsi" w:hAnsiTheme="majorHAnsi"/>
                <w:color w:val="757575"/>
                <w:sz w:val="18"/>
                <w:szCs w:val="18"/>
              </w:rPr>
            </w:pPr>
            <w:r w:rsidRPr="00E11B5F">
              <w:rPr>
                <w:rFonts w:asciiTheme="majorHAnsi" w:hAnsiTheme="majorHAnsi"/>
                <w:b/>
                <w:bCs/>
                <w:color w:val="757575"/>
                <w:sz w:val="18"/>
                <w:szCs w:val="18"/>
                <w:bdr w:val="none" w:sz="0" w:space="0" w:color="auto" w:frame="1"/>
              </w:rPr>
              <w:t>Factor</w:t>
            </w:r>
          </w:p>
        </w:tc>
        <w:tc>
          <w:tcPr>
            <w:tcW w:w="369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b/>
                <w:bCs/>
                <w:color w:val="757575"/>
                <w:sz w:val="18"/>
                <w:szCs w:val="18"/>
                <w:bdr w:val="none" w:sz="0" w:space="0" w:color="auto" w:frame="1"/>
              </w:rPr>
              <w:t>ODS</w:t>
            </w:r>
          </w:p>
        </w:tc>
        <w:tc>
          <w:tcPr>
            <w:tcW w:w="370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b/>
                <w:bCs/>
                <w:color w:val="757575"/>
                <w:sz w:val="18"/>
                <w:szCs w:val="18"/>
                <w:bdr w:val="none" w:sz="0" w:space="0" w:color="auto" w:frame="1"/>
              </w:rPr>
              <w:t>Data mart or data warehouse</w:t>
            </w:r>
          </w:p>
        </w:tc>
      </w:tr>
      <w:tr w:rsidR="00996CB0" w:rsidRPr="00E11B5F" w:rsidTr="00996CB0">
        <w:tc>
          <w:tcPr>
            <w:tcW w:w="217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Period</w:t>
            </w:r>
          </w:p>
        </w:tc>
        <w:tc>
          <w:tcPr>
            <w:tcW w:w="369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It will have limited period of data (30 to 90 days)</w:t>
            </w:r>
          </w:p>
        </w:tc>
        <w:tc>
          <w:tcPr>
            <w:tcW w:w="370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It stores history of data</w:t>
            </w:r>
          </w:p>
        </w:tc>
      </w:tr>
      <w:tr w:rsidR="00996CB0" w:rsidRPr="00E11B5F" w:rsidTr="00996CB0">
        <w:tc>
          <w:tcPr>
            <w:tcW w:w="217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Purpose</w:t>
            </w:r>
          </w:p>
        </w:tc>
        <w:tc>
          <w:tcPr>
            <w:tcW w:w="369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Operational processing</w:t>
            </w:r>
          </w:p>
        </w:tc>
        <w:tc>
          <w:tcPr>
            <w:tcW w:w="370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Forecasting and decision-making</w:t>
            </w:r>
          </w:p>
        </w:tc>
      </w:tr>
      <w:tr w:rsidR="00996CB0" w:rsidRPr="00E11B5F" w:rsidTr="00996CB0">
        <w:tc>
          <w:tcPr>
            <w:tcW w:w="217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Query complexity</w:t>
            </w:r>
          </w:p>
        </w:tc>
        <w:tc>
          <w:tcPr>
            <w:tcW w:w="369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SQL query complexity will be less</w:t>
            </w:r>
          </w:p>
        </w:tc>
        <w:tc>
          <w:tcPr>
            <w:tcW w:w="370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Query complexity will be high</w:t>
            </w:r>
          </w:p>
        </w:tc>
      </w:tr>
      <w:tr w:rsidR="00996CB0" w:rsidRPr="00E11B5F" w:rsidTr="00996CB0">
        <w:tc>
          <w:tcPr>
            <w:tcW w:w="217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Stage in architecture</w:t>
            </w:r>
          </w:p>
        </w:tc>
        <w:tc>
          <w:tcPr>
            <w:tcW w:w="369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It will be built before data warehouse</w:t>
            </w:r>
          </w:p>
        </w:tc>
        <w:tc>
          <w:tcPr>
            <w:tcW w:w="370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ODS data will be moved into data warehouse</w:t>
            </w:r>
          </w:p>
        </w:tc>
      </w:tr>
    </w:tbl>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rPr>
        <w:br/>
      </w:r>
      <w:r w:rsidRPr="00E11B5F">
        <w:rPr>
          <w:rFonts w:asciiTheme="majorHAnsi" w:hAnsiTheme="majorHAnsi"/>
          <w:sz w:val="18"/>
          <w:szCs w:val="18"/>
        </w:rPr>
        <w:br/>
      </w:r>
    </w:p>
    <w:p w:rsidR="00996CB0" w:rsidRPr="00E11B5F" w:rsidRDefault="00996CB0" w:rsidP="00E11B5F">
      <w:pPr>
        <w:spacing w:after="0" w:line="240" w:lineRule="auto"/>
        <w:rPr>
          <w:rFonts w:asciiTheme="majorHAnsi" w:hAnsiTheme="majorHAnsi"/>
          <w:color w:val="252525"/>
          <w:sz w:val="18"/>
          <w:szCs w:val="18"/>
        </w:rPr>
      </w:pPr>
      <w:r w:rsidRPr="00E11B5F">
        <w:rPr>
          <w:rFonts w:asciiTheme="majorHAnsi" w:hAnsiTheme="majorHAnsi"/>
          <w:color w:val="252525"/>
          <w:sz w:val="18"/>
          <w:szCs w:val="18"/>
          <w:bdr w:val="none" w:sz="0" w:space="0" w:color="auto" w:frame="1"/>
        </w:rPr>
        <w:t>Operational data store vs OLTP (Online Transactional Processing):</w:t>
      </w:r>
    </w:p>
    <w:tbl>
      <w:tblPr>
        <w:tblW w:w="8397" w:type="dxa"/>
        <w:tblBorders>
          <w:top w:val="single" w:sz="4" w:space="0" w:color="EFEFEF"/>
          <w:left w:val="single" w:sz="4" w:space="0" w:color="EFEFEF"/>
          <w:bottom w:val="single" w:sz="4" w:space="0" w:color="EFEFEF"/>
          <w:right w:val="single" w:sz="4" w:space="0" w:color="EFEFEF"/>
        </w:tblBorders>
        <w:shd w:val="clear" w:color="auto" w:fill="FFFFFF"/>
        <w:tblCellMar>
          <w:left w:w="0" w:type="dxa"/>
          <w:right w:w="0" w:type="dxa"/>
        </w:tblCellMar>
        <w:tblLook w:val="04A0"/>
      </w:tblPr>
      <w:tblGrid>
        <w:gridCol w:w="2023"/>
        <w:gridCol w:w="3177"/>
        <w:gridCol w:w="3197"/>
      </w:tblGrid>
      <w:tr w:rsidR="00996CB0" w:rsidRPr="00E11B5F" w:rsidTr="00996CB0">
        <w:tc>
          <w:tcPr>
            <w:tcW w:w="217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divId w:val="1847598966"/>
              <w:rPr>
                <w:rFonts w:asciiTheme="majorHAnsi" w:hAnsiTheme="majorHAnsi"/>
                <w:color w:val="757575"/>
                <w:sz w:val="18"/>
                <w:szCs w:val="18"/>
              </w:rPr>
            </w:pPr>
            <w:r w:rsidRPr="00E11B5F">
              <w:rPr>
                <w:rFonts w:asciiTheme="majorHAnsi" w:hAnsiTheme="majorHAnsi"/>
                <w:b/>
                <w:bCs/>
                <w:color w:val="757575"/>
                <w:sz w:val="18"/>
                <w:szCs w:val="18"/>
                <w:bdr w:val="none" w:sz="0" w:space="0" w:color="auto" w:frame="1"/>
              </w:rPr>
              <w:t>Factor</w:t>
            </w:r>
          </w:p>
        </w:tc>
        <w:tc>
          <w:tcPr>
            <w:tcW w:w="369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b/>
                <w:bCs/>
                <w:color w:val="757575"/>
                <w:sz w:val="18"/>
                <w:szCs w:val="18"/>
                <w:bdr w:val="none" w:sz="0" w:space="0" w:color="auto" w:frame="1"/>
              </w:rPr>
              <w:t>ODS</w:t>
            </w:r>
          </w:p>
        </w:tc>
        <w:tc>
          <w:tcPr>
            <w:tcW w:w="370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b/>
                <w:bCs/>
                <w:color w:val="757575"/>
                <w:sz w:val="18"/>
                <w:szCs w:val="18"/>
                <w:bdr w:val="none" w:sz="0" w:space="0" w:color="auto" w:frame="1"/>
              </w:rPr>
              <w:t>OLTP</w:t>
            </w:r>
          </w:p>
        </w:tc>
      </w:tr>
      <w:tr w:rsidR="00996CB0" w:rsidRPr="00E11B5F" w:rsidTr="00996CB0">
        <w:tc>
          <w:tcPr>
            <w:tcW w:w="217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Period</w:t>
            </w:r>
          </w:p>
        </w:tc>
        <w:tc>
          <w:tcPr>
            <w:tcW w:w="369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It will have limited period of data (30 to 90 days)</w:t>
            </w:r>
          </w:p>
        </w:tc>
        <w:tc>
          <w:tcPr>
            <w:tcW w:w="370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It has only current data</w:t>
            </w:r>
          </w:p>
        </w:tc>
      </w:tr>
      <w:tr w:rsidR="00996CB0" w:rsidRPr="00E11B5F" w:rsidTr="00996CB0">
        <w:tc>
          <w:tcPr>
            <w:tcW w:w="217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Purpose</w:t>
            </w:r>
          </w:p>
        </w:tc>
        <w:tc>
          <w:tcPr>
            <w:tcW w:w="369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Operational processing</w:t>
            </w:r>
          </w:p>
        </w:tc>
        <w:tc>
          <w:tcPr>
            <w:tcW w:w="370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For regular online transactions</w:t>
            </w:r>
          </w:p>
        </w:tc>
      </w:tr>
      <w:tr w:rsidR="00996CB0" w:rsidRPr="00E11B5F" w:rsidTr="00996CB0">
        <w:tc>
          <w:tcPr>
            <w:tcW w:w="217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Data</w:t>
            </w:r>
          </w:p>
        </w:tc>
        <w:tc>
          <w:tcPr>
            <w:tcW w:w="369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Integrated from different business lines</w:t>
            </w:r>
          </w:p>
        </w:tc>
        <w:tc>
          <w:tcPr>
            <w:tcW w:w="370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Only for specific business</w:t>
            </w:r>
          </w:p>
        </w:tc>
      </w:tr>
      <w:tr w:rsidR="00996CB0" w:rsidRPr="00E11B5F" w:rsidTr="00996CB0">
        <w:tc>
          <w:tcPr>
            <w:tcW w:w="217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Normalization</w:t>
            </w:r>
          </w:p>
        </w:tc>
        <w:tc>
          <w:tcPr>
            <w:tcW w:w="369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Normalized or de-normalized</w:t>
            </w:r>
          </w:p>
        </w:tc>
        <w:tc>
          <w:tcPr>
            <w:tcW w:w="370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Normalized to avoid data redundancy</w:t>
            </w:r>
          </w:p>
        </w:tc>
      </w:tr>
    </w:tbl>
    <w:p w:rsidR="00996CB0" w:rsidRPr="00E11B5F" w:rsidRDefault="00996CB0" w:rsidP="00E11B5F">
      <w:pPr>
        <w:spacing w:after="0" w:line="240" w:lineRule="auto"/>
        <w:rPr>
          <w:rFonts w:asciiTheme="majorHAnsi" w:hAnsiTheme="majorHAnsi"/>
          <w:color w:val="252525"/>
          <w:sz w:val="18"/>
          <w:szCs w:val="18"/>
        </w:rPr>
      </w:pPr>
      <w:r w:rsidRPr="00E11B5F">
        <w:rPr>
          <w:rFonts w:asciiTheme="majorHAnsi" w:hAnsiTheme="majorHAnsi"/>
          <w:color w:val="252525"/>
          <w:sz w:val="18"/>
          <w:szCs w:val="18"/>
          <w:bdr w:val="none" w:sz="0" w:space="0" w:color="auto" w:frame="1"/>
        </w:rPr>
        <w:t>Operational data store vs Staging database:</w:t>
      </w:r>
    </w:p>
    <w:tbl>
      <w:tblPr>
        <w:tblW w:w="8397" w:type="dxa"/>
        <w:tblBorders>
          <w:top w:val="single" w:sz="4" w:space="0" w:color="EFEFEF"/>
          <w:left w:val="single" w:sz="4" w:space="0" w:color="EFEFEF"/>
          <w:bottom w:val="single" w:sz="4" w:space="0" w:color="EFEFEF"/>
          <w:right w:val="single" w:sz="4" w:space="0" w:color="EFEFEF"/>
        </w:tblBorders>
        <w:shd w:val="clear" w:color="auto" w:fill="FFFFFF"/>
        <w:tblCellMar>
          <w:left w:w="0" w:type="dxa"/>
          <w:right w:w="0" w:type="dxa"/>
        </w:tblCellMar>
        <w:tblLook w:val="04A0"/>
      </w:tblPr>
      <w:tblGrid>
        <w:gridCol w:w="1212"/>
        <w:gridCol w:w="3382"/>
        <w:gridCol w:w="3803"/>
      </w:tblGrid>
      <w:tr w:rsidR="00996CB0" w:rsidRPr="00E11B5F" w:rsidTr="00996CB0">
        <w:tc>
          <w:tcPr>
            <w:tcW w:w="124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divId w:val="149643190"/>
              <w:rPr>
                <w:rFonts w:asciiTheme="majorHAnsi" w:hAnsiTheme="majorHAnsi"/>
                <w:color w:val="757575"/>
                <w:sz w:val="18"/>
                <w:szCs w:val="18"/>
              </w:rPr>
            </w:pPr>
            <w:r w:rsidRPr="00E11B5F">
              <w:rPr>
                <w:rFonts w:asciiTheme="majorHAnsi" w:hAnsiTheme="majorHAnsi"/>
                <w:b/>
                <w:bCs/>
                <w:color w:val="757575"/>
                <w:sz w:val="18"/>
                <w:szCs w:val="18"/>
                <w:bdr w:val="none" w:sz="0" w:space="0" w:color="auto" w:frame="1"/>
              </w:rPr>
              <w:lastRenderedPageBreak/>
              <w:t>Factor</w:t>
            </w:r>
          </w:p>
        </w:tc>
        <w:tc>
          <w:tcPr>
            <w:tcW w:w="369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b/>
                <w:bCs/>
                <w:color w:val="757575"/>
                <w:sz w:val="18"/>
                <w:szCs w:val="18"/>
                <w:bdr w:val="none" w:sz="0" w:space="0" w:color="auto" w:frame="1"/>
              </w:rPr>
              <w:t>ODS</w:t>
            </w:r>
          </w:p>
        </w:tc>
        <w:tc>
          <w:tcPr>
            <w:tcW w:w="417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b/>
                <w:bCs/>
                <w:color w:val="757575"/>
                <w:sz w:val="18"/>
                <w:szCs w:val="18"/>
                <w:bdr w:val="none" w:sz="0" w:space="0" w:color="auto" w:frame="1"/>
              </w:rPr>
              <w:t>Staging</w:t>
            </w:r>
          </w:p>
        </w:tc>
      </w:tr>
      <w:tr w:rsidR="00996CB0" w:rsidRPr="00E11B5F" w:rsidTr="00996CB0">
        <w:tc>
          <w:tcPr>
            <w:tcW w:w="124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Period</w:t>
            </w:r>
          </w:p>
        </w:tc>
        <w:tc>
          <w:tcPr>
            <w:tcW w:w="369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It will have limited period of data (30 to 90 days)</w:t>
            </w:r>
          </w:p>
        </w:tc>
        <w:tc>
          <w:tcPr>
            <w:tcW w:w="417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Based on type of load it stores incremental data or full volume of data</w:t>
            </w:r>
          </w:p>
        </w:tc>
      </w:tr>
      <w:tr w:rsidR="00996CB0" w:rsidRPr="00E11B5F" w:rsidTr="00996CB0">
        <w:tc>
          <w:tcPr>
            <w:tcW w:w="124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Purpose</w:t>
            </w:r>
          </w:p>
        </w:tc>
        <w:tc>
          <w:tcPr>
            <w:tcW w:w="369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Operational processing</w:t>
            </w:r>
          </w:p>
        </w:tc>
        <w:tc>
          <w:tcPr>
            <w:tcW w:w="417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Temporary data storage and for doing data cleansing and other calculations</w:t>
            </w:r>
          </w:p>
        </w:tc>
      </w:tr>
      <w:tr w:rsidR="00996CB0" w:rsidRPr="00E11B5F" w:rsidTr="00996CB0">
        <w:tc>
          <w:tcPr>
            <w:tcW w:w="124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Data</w:t>
            </w:r>
          </w:p>
        </w:tc>
        <w:tc>
          <w:tcPr>
            <w:tcW w:w="369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Integrated from different business lines</w:t>
            </w:r>
          </w:p>
        </w:tc>
        <w:tc>
          <w:tcPr>
            <w:tcW w:w="417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Based on business need, normally the each business line would have dedicated staging</w:t>
            </w:r>
          </w:p>
        </w:tc>
      </w:tr>
    </w:tbl>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rPr>
        <w:br/>
      </w:r>
      <w:hyperlink r:id="rId96" w:history="1">
        <w:r w:rsidRPr="00E11B5F">
          <w:rPr>
            <w:rStyle w:val="Hyperlink"/>
            <w:rFonts w:asciiTheme="majorHAnsi" w:hAnsiTheme="majorHAnsi"/>
            <w:color w:val="373B41"/>
            <w:sz w:val="18"/>
            <w:szCs w:val="18"/>
          </w:rPr>
          <w:t>Factless fact table</w:t>
        </w:r>
      </w:hyperlink>
    </w:p>
    <w:p w:rsidR="00996CB0" w:rsidRPr="00E11B5F" w:rsidRDefault="00996CB0" w:rsidP="00E11B5F">
      <w:pPr>
        <w:spacing w:after="0" w:line="240" w:lineRule="auto"/>
        <w:rPr>
          <w:rFonts w:asciiTheme="majorHAnsi" w:hAnsiTheme="majorHAnsi"/>
          <w:color w:val="757575"/>
          <w:sz w:val="18"/>
          <w:szCs w:val="18"/>
        </w:rPr>
      </w:pPr>
    </w:p>
    <w:p w:rsidR="00996CB0" w:rsidRPr="00E11B5F" w:rsidRDefault="00996CB0" w:rsidP="00E11B5F">
      <w:pPr>
        <w:spacing w:after="0" w:line="240" w:lineRule="auto"/>
        <w:rPr>
          <w:rFonts w:asciiTheme="majorHAnsi" w:hAnsiTheme="majorHAnsi"/>
          <w:color w:val="252525"/>
          <w:sz w:val="18"/>
          <w:szCs w:val="18"/>
        </w:rPr>
      </w:pPr>
      <w:r w:rsidRPr="00E11B5F">
        <w:rPr>
          <w:rFonts w:asciiTheme="majorHAnsi" w:hAnsiTheme="majorHAnsi"/>
          <w:color w:val="252525"/>
          <w:sz w:val="18"/>
          <w:szCs w:val="18"/>
          <w:bdr w:val="none" w:sz="0" w:space="0" w:color="auto" w:frame="1"/>
        </w:rPr>
        <w:t>What is a factless fact table?</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When a fact table does not have any fact is called factless fact table. It has only foreign keys of dimension tables.</w:t>
      </w:r>
    </w:p>
    <w:p w:rsidR="00996CB0" w:rsidRPr="00E11B5F" w:rsidRDefault="00996CB0" w:rsidP="00E11B5F">
      <w:pPr>
        <w:spacing w:after="0" w:line="240" w:lineRule="auto"/>
        <w:rPr>
          <w:rFonts w:asciiTheme="majorHAnsi" w:hAnsiTheme="majorHAnsi"/>
          <w:color w:val="252525"/>
          <w:sz w:val="18"/>
          <w:szCs w:val="18"/>
        </w:rPr>
      </w:pPr>
      <w:r w:rsidRPr="00E11B5F">
        <w:rPr>
          <w:rFonts w:asciiTheme="majorHAnsi" w:hAnsiTheme="majorHAnsi"/>
          <w:color w:val="252525"/>
          <w:sz w:val="18"/>
          <w:szCs w:val="18"/>
          <w:bdr w:val="none" w:sz="0" w:space="0" w:color="auto" w:frame="1"/>
        </w:rPr>
        <w:t>How will it be useful?</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It can be used to view a report of whether any event has occurred or not instead of any data aggregation.</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br/>
      </w:r>
    </w:p>
    <w:p w:rsidR="00996CB0" w:rsidRPr="00E11B5F" w:rsidRDefault="00996CB0" w:rsidP="00E11B5F">
      <w:pPr>
        <w:spacing w:after="0" w:line="240" w:lineRule="auto"/>
        <w:rPr>
          <w:rFonts w:asciiTheme="majorHAnsi" w:hAnsiTheme="majorHAnsi"/>
          <w:color w:val="252525"/>
          <w:sz w:val="18"/>
          <w:szCs w:val="18"/>
        </w:rPr>
      </w:pPr>
      <w:r w:rsidRPr="00E11B5F">
        <w:rPr>
          <w:rFonts w:asciiTheme="majorHAnsi" w:hAnsiTheme="majorHAnsi"/>
          <w:color w:val="252525"/>
          <w:sz w:val="18"/>
          <w:szCs w:val="18"/>
          <w:bdr w:val="none" w:sz="0" w:space="0" w:color="auto" w:frame="1"/>
        </w:rPr>
        <w:t>Example:</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The below example illustrate about a conference booking information. Three dimension references are linked in fact table “Booking detail”.</w:t>
      </w:r>
    </w:p>
    <w:p w:rsidR="00996CB0" w:rsidRPr="00E11B5F" w:rsidRDefault="00996CB0" w:rsidP="00E11B5F">
      <w:pPr>
        <w:spacing w:after="0" w:line="240" w:lineRule="auto"/>
        <w:rPr>
          <w:rFonts w:asciiTheme="majorHAnsi" w:hAnsiTheme="majorHAnsi"/>
          <w:color w:val="757575"/>
          <w:sz w:val="18"/>
          <w:szCs w:val="18"/>
        </w:rPr>
      </w:pP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When you generate a report, we can search whether a particular conference room is available or not for a specific day.</w:t>
      </w:r>
    </w:p>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The report will give the information of particular conference room is available for the selected day or not.</w:t>
      </w:r>
    </w:p>
    <w:p w:rsidR="00B600B1" w:rsidRPr="00E11B5F" w:rsidRDefault="00996CB0" w:rsidP="00E11B5F">
      <w:pPr>
        <w:spacing w:after="0" w:line="240" w:lineRule="auto"/>
        <w:rPr>
          <w:rFonts w:asciiTheme="majorHAnsi" w:hAnsiTheme="majorHAnsi"/>
          <w:color w:val="444444"/>
          <w:sz w:val="18"/>
          <w:szCs w:val="18"/>
        </w:rPr>
      </w:pPr>
      <w:ins w:id="3" w:author="Unknown">
        <w:r w:rsidRPr="00E11B5F">
          <w:rPr>
            <w:rFonts w:asciiTheme="majorHAnsi" w:hAnsiTheme="majorHAnsi"/>
            <w:sz w:val="18"/>
            <w:szCs w:val="18"/>
          </w:rPr>
          <w:fldChar w:fldCharType="begin"/>
        </w:r>
        <w:r w:rsidRPr="00E11B5F">
          <w:rPr>
            <w:rFonts w:asciiTheme="majorHAnsi" w:hAnsiTheme="majorHAnsi"/>
            <w:sz w:val="18"/>
            <w:szCs w:val="18"/>
          </w:rPr>
          <w:instrText xml:space="preserve"> HYPERLINK "https://www.blogger.com/share-post.g?blogID=196205546010114473&amp;postID=5705252444883559148&amp;target=email" \o "Email This" \t "_blank" </w:instrText>
        </w:r>
        <w:r w:rsidRPr="00E11B5F">
          <w:rPr>
            <w:rFonts w:asciiTheme="majorHAnsi" w:hAnsiTheme="majorHAnsi"/>
            <w:sz w:val="18"/>
            <w:szCs w:val="18"/>
          </w:rPr>
          <w:fldChar w:fldCharType="separate"/>
        </w:r>
        <w:r w:rsidRPr="00E11B5F">
          <w:rPr>
            <w:rFonts w:asciiTheme="majorHAnsi" w:hAnsiTheme="majorHAnsi"/>
            <w:color w:val="E6A117"/>
            <w:sz w:val="18"/>
            <w:szCs w:val="18"/>
            <w:u w:val="single"/>
          </w:rPr>
          <w:br/>
        </w:r>
        <w:r w:rsidRPr="00E11B5F">
          <w:rPr>
            <w:rFonts w:asciiTheme="majorHAnsi" w:hAnsiTheme="majorHAnsi"/>
            <w:sz w:val="18"/>
            <w:szCs w:val="18"/>
          </w:rPr>
          <w:fldChar w:fldCharType="end"/>
        </w:r>
      </w:ins>
    </w:p>
    <w:p w:rsidR="00B600B1" w:rsidRPr="00E11B5F" w:rsidRDefault="00B600B1" w:rsidP="00E11B5F">
      <w:pPr>
        <w:spacing w:after="0" w:line="240" w:lineRule="auto"/>
        <w:rPr>
          <w:rFonts w:asciiTheme="majorHAnsi" w:hAnsiTheme="majorHAnsi"/>
          <w:sz w:val="18"/>
          <w:szCs w:val="18"/>
        </w:rPr>
      </w:pPr>
    </w:p>
    <w:p w:rsidR="00996CB0" w:rsidRPr="00E11B5F" w:rsidRDefault="00996CB0" w:rsidP="00E11B5F">
      <w:pPr>
        <w:pStyle w:val="Heading1"/>
        <w:spacing w:before="0" w:beforeAutospacing="0" w:after="0" w:afterAutospacing="0"/>
        <w:rPr>
          <w:rFonts w:asciiTheme="majorHAnsi" w:hAnsiTheme="majorHAnsi"/>
          <w:color w:val="373B41"/>
          <w:sz w:val="18"/>
          <w:szCs w:val="18"/>
        </w:rPr>
      </w:pPr>
      <w:hyperlink r:id="rId97" w:history="1">
        <w:r w:rsidRPr="00E11B5F">
          <w:rPr>
            <w:rStyle w:val="Hyperlink"/>
            <w:rFonts w:asciiTheme="majorHAnsi" w:hAnsiTheme="majorHAnsi"/>
            <w:color w:val="373B41"/>
            <w:sz w:val="18"/>
            <w:szCs w:val="18"/>
          </w:rPr>
          <w:t>Fact Table Types in Data warehousing</w:t>
        </w:r>
      </w:hyperlink>
    </w:p>
    <w:p w:rsidR="00996CB0" w:rsidRPr="00E11B5F" w:rsidRDefault="00996CB0" w:rsidP="00E11B5F">
      <w:pPr>
        <w:spacing w:after="0" w:line="240" w:lineRule="auto"/>
        <w:jc w:val="center"/>
        <w:rPr>
          <w:rFonts w:asciiTheme="majorHAnsi" w:hAnsiTheme="majorHAnsi"/>
          <w:color w:val="373B41"/>
          <w:sz w:val="18"/>
          <w:szCs w:val="18"/>
        </w:rPr>
      </w:pP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As we know fact table is for storing a fact or measure, based on the type of data, the level of rollup/granular and the frequency of data loading there is four fact types table. Based on the business need the type of fact table will be selected.</w:t>
      </w:r>
    </w:p>
    <w:p w:rsidR="00996CB0" w:rsidRPr="00E11B5F" w:rsidRDefault="00996CB0" w:rsidP="00E11B5F">
      <w:pPr>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996CB0" w:rsidRPr="00E11B5F" w:rsidRDefault="00996CB0" w:rsidP="00E11B5F">
      <w:pPr>
        <w:pStyle w:val="Heading4"/>
        <w:shd w:val="clear" w:color="auto" w:fill="FFFFFF"/>
        <w:spacing w:before="0" w:line="240" w:lineRule="auto"/>
        <w:jc w:val="both"/>
        <w:textAlignment w:val="baseline"/>
        <w:rPr>
          <w:b w:val="0"/>
          <w:bCs w:val="0"/>
          <w:color w:val="252525"/>
          <w:sz w:val="18"/>
          <w:szCs w:val="18"/>
        </w:rPr>
      </w:pPr>
      <w:r w:rsidRPr="00E11B5F">
        <w:rPr>
          <w:color w:val="252525"/>
          <w:sz w:val="18"/>
          <w:szCs w:val="18"/>
          <w:bdr w:val="none" w:sz="0" w:space="0" w:color="auto" w:frame="1"/>
        </w:rPr>
        <w:t> 1. Transactional</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The fact table will contain data’s in very detail level without any rollup/aggregation the way how transactional database stores.</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For example, retail shop invoice table, every line item will be loaded into fact table as a single row.</w:t>
      </w:r>
    </w:p>
    <w:tbl>
      <w:tblPr>
        <w:tblW w:w="3859" w:type="dxa"/>
        <w:tblBorders>
          <w:top w:val="single" w:sz="4" w:space="0" w:color="EFEFEF"/>
          <w:left w:val="single" w:sz="4" w:space="0" w:color="EFEFEF"/>
          <w:bottom w:val="single" w:sz="4" w:space="0" w:color="EFEFEF"/>
          <w:right w:val="single" w:sz="4" w:space="0" w:color="EFEFEF"/>
        </w:tblBorders>
        <w:shd w:val="clear" w:color="auto" w:fill="FFFFFF"/>
        <w:tblCellMar>
          <w:left w:w="0" w:type="dxa"/>
          <w:right w:w="0" w:type="dxa"/>
        </w:tblCellMar>
        <w:tblLook w:val="04A0"/>
      </w:tblPr>
      <w:tblGrid>
        <w:gridCol w:w="1230"/>
        <w:gridCol w:w="1068"/>
        <w:gridCol w:w="1009"/>
        <w:gridCol w:w="777"/>
        <w:gridCol w:w="782"/>
      </w:tblGrid>
      <w:tr w:rsidR="00996CB0" w:rsidRPr="00E11B5F" w:rsidTr="00996CB0">
        <w:tc>
          <w:tcPr>
            <w:tcW w:w="136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b/>
                <w:bCs/>
                <w:color w:val="757575"/>
                <w:sz w:val="18"/>
                <w:szCs w:val="18"/>
                <w:bdr w:val="none" w:sz="0" w:space="0" w:color="auto" w:frame="1"/>
              </w:rPr>
              <w:t>Invoice_no</w:t>
            </w:r>
          </w:p>
        </w:tc>
        <w:tc>
          <w:tcPr>
            <w:tcW w:w="111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b/>
                <w:bCs/>
                <w:color w:val="757575"/>
                <w:sz w:val="18"/>
                <w:szCs w:val="18"/>
                <w:bdr w:val="none" w:sz="0" w:space="0" w:color="auto" w:frame="1"/>
              </w:rPr>
              <w:t>Quantity</w:t>
            </w:r>
          </w:p>
        </w:tc>
        <w:tc>
          <w:tcPr>
            <w:tcW w:w="106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b/>
                <w:bCs/>
                <w:color w:val="757575"/>
                <w:sz w:val="18"/>
                <w:szCs w:val="18"/>
                <w:bdr w:val="none" w:sz="0" w:space="0" w:color="auto" w:frame="1"/>
              </w:rPr>
              <w:t>Item_no</w:t>
            </w:r>
          </w:p>
        </w:tc>
        <w:tc>
          <w:tcPr>
            <w:tcW w:w="75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b/>
                <w:bCs/>
                <w:color w:val="757575"/>
                <w:sz w:val="18"/>
                <w:szCs w:val="18"/>
                <w:bdr w:val="none" w:sz="0" w:space="0" w:color="auto" w:frame="1"/>
              </w:rPr>
              <w:t>Price</w:t>
            </w:r>
          </w:p>
        </w:tc>
        <w:tc>
          <w:tcPr>
            <w:tcW w:w="73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b/>
                <w:bCs/>
                <w:color w:val="757575"/>
                <w:sz w:val="18"/>
                <w:szCs w:val="18"/>
                <w:bdr w:val="none" w:sz="0" w:space="0" w:color="auto" w:frame="1"/>
              </w:rPr>
              <w:t>Total</w:t>
            </w:r>
          </w:p>
        </w:tc>
      </w:tr>
      <w:tr w:rsidR="00996CB0" w:rsidRPr="00E11B5F" w:rsidTr="00996CB0">
        <w:tc>
          <w:tcPr>
            <w:tcW w:w="136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1001</w:t>
            </w:r>
          </w:p>
        </w:tc>
        <w:tc>
          <w:tcPr>
            <w:tcW w:w="111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2</w:t>
            </w:r>
          </w:p>
        </w:tc>
        <w:tc>
          <w:tcPr>
            <w:tcW w:w="106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103</w:t>
            </w:r>
          </w:p>
        </w:tc>
        <w:tc>
          <w:tcPr>
            <w:tcW w:w="75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4.6</w:t>
            </w:r>
          </w:p>
        </w:tc>
        <w:tc>
          <w:tcPr>
            <w:tcW w:w="73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9.2</w:t>
            </w:r>
          </w:p>
        </w:tc>
      </w:tr>
      <w:tr w:rsidR="00996CB0" w:rsidRPr="00E11B5F" w:rsidTr="00996CB0">
        <w:tc>
          <w:tcPr>
            <w:tcW w:w="136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1001</w:t>
            </w:r>
          </w:p>
        </w:tc>
        <w:tc>
          <w:tcPr>
            <w:tcW w:w="111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4</w:t>
            </w:r>
          </w:p>
        </w:tc>
        <w:tc>
          <w:tcPr>
            <w:tcW w:w="106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276</w:t>
            </w:r>
          </w:p>
        </w:tc>
        <w:tc>
          <w:tcPr>
            <w:tcW w:w="75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23</w:t>
            </w:r>
          </w:p>
        </w:tc>
        <w:tc>
          <w:tcPr>
            <w:tcW w:w="73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92</w:t>
            </w:r>
          </w:p>
        </w:tc>
      </w:tr>
      <w:tr w:rsidR="00996CB0" w:rsidRPr="00E11B5F" w:rsidTr="00996CB0">
        <w:tc>
          <w:tcPr>
            <w:tcW w:w="136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1001</w:t>
            </w:r>
          </w:p>
        </w:tc>
        <w:tc>
          <w:tcPr>
            <w:tcW w:w="111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3</w:t>
            </w:r>
          </w:p>
        </w:tc>
        <w:tc>
          <w:tcPr>
            <w:tcW w:w="106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768</w:t>
            </w:r>
          </w:p>
        </w:tc>
        <w:tc>
          <w:tcPr>
            <w:tcW w:w="75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508</w:t>
            </w:r>
          </w:p>
        </w:tc>
        <w:tc>
          <w:tcPr>
            <w:tcW w:w="73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1524</w:t>
            </w:r>
          </w:p>
        </w:tc>
      </w:tr>
      <w:tr w:rsidR="00996CB0" w:rsidRPr="00E11B5F" w:rsidTr="00996CB0">
        <w:tc>
          <w:tcPr>
            <w:tcW w:w="136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1001</w:t>
            </w:r>
          </w:p>
        </w:tc>
        <w:tc>
          <w:tcPr>
            <w:tcW w:w="111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12</w:t>
            </w:r>
          </w:p>
        </w:tc>
        <w:tc>
          <w:tcPr>
            <w:tcW w:w="106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106</w:t>
            </w:r>
          </w:p>
        </w:tc>
        <w:tc>
          <w:tcPr>
            <w:tcW w:w="75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13</w:t>
            </w:r>
          </w:p>
        </w:tc>
        <w:tc>
          <w:tcPr>
            <w:tcW w:w="73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156</w:t>
            </w:r>
          </w:p>
        </w:tc>
      </w:tr>
    </w:tbl>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Here the quantity and total facts can be rolled up at different </w:t>
      </w:r>
      <w:r w:rsidRPr="00E11B5F">
        <w:rPr>
          <w:rFonts w:asciiTheme="majorHAnsi" w:hAnsiTheme="majorHAnsi"/>
          <w:color w:val="757575"/>
          <w:sz w:val="18"/>
          <w:szCs w:val="18"/>
          <w:bdr w:val="none" w:sz="0" w:space="0" w:color="auto" w:frame="1"/>
        </w:rPr>
        <w:t>dimensions</w:t>
      </w:r>
      <w:r w:rsidRPr="00E11B5F">
        <w:rPr>
          <w:rFonts w:asciiTheme="majorHAnsi" w:hAnsiTheme="majorHAnsi"/>
          <w:color w:val="757575"/>
          <w:sz w:val="18"/>
          <w:szCs w:val="18"/>
        </w:rPr>
        <w:t>. It would be the most common type of fact where you perform analysis from multiple dimensions views.</w:t>
      </w:r>
    </w:p>
    <w:p w:rsidR="00996CB0" w:rsidRPr="00E11B5F" w:rsidRDefault="00996CB0" w:rsidP="00E11B5F">
      <w:pPr>
        <w:pStyle w:val="Heading4"/>
        <w:shd w:val="clear" w:color="auto" w:fill="FFFFFF"/>
        <w:spacing w:before="0" w:line="240" w:lineRule="auto"/>
        <w:jc w:val="both"/>
        <w:textAlignment w:val="baseline"/>
        <w:rPr>
          <w:b w:val="0"/>
          <w:bCs w:val="0"/>
          <w:color w:val="252525"/>
          <w:sz w:val="18"/>
          <w:szCs w:val="18"/>
        </w:rPr>
      </w:pPr>
      <w:r w:rsidRPr="00E11B5F">
        <w:rPr>
          <w:color w:val="252525"/>
          <w:sz w:val="18"/>
          <w:szCs w:val="18"/>
          <w:bdr w:val="none" w:sz="0" w:space="0" w:color="auto" w:frame="1"/>
        </w:rPr>
        <w:t>2. Accumulating</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Accumulating refers storing multiple entries for a single record to track the changes throughout the workflow.</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For example, placing an order in online eCommerce application, the order will go through multiple workflow levels. Every workflow change will be loaded into fact table as a single record.</w:t>
      </w:r>
    </w:p>
    <w:tbl>
      <w:tblPr>
        <w:tblW w:w="6209" w:type="dxa"/>
        <w:tblBorders>
          <w:top w:val="single" w:sz="4" w:space="0" w:color="EFEFEF"/>
          <w:left w:val="single" w:sz="4" w:space="0" w:color="EFEFEF"/>
          <w:bottom w:val="single" w:sz="4" w:space="0" w:color="EFEFEF"/>
          <w:right w:val="single" w:sz="4" w:space="0" w:color="EFEFEF"/>
        </w:tblBorders>
        <w:shd w:val="clear" w:color="auto" w:fill="FFFFFF"/>
        <w:tblCellMar>
          <w:left w:w="0" w:type="dxa"/>
          <w:right w:w="0" w:type="dxa"/>
        </w:tblCellMar>
        <w:tblLook w:val="04A0"/>
      </w:tblPr>
      <w:tblGrid>
        <w:gridCol w:w="1171"/>
        <w:gridCol w:w="966"/>
        <w:gridCol w:w="1014"/>
        <w:gridCol w:w="965"/>
        <w:gridCol w:w="1160"/>
        <w:gridCol w:w="1221"/>
        <w:gridCol w:w="352"/>
      </w:tblGrid>
      <w:tr w:rsidR="00996CB0" w:rsidRPr="00E11B5F" w:rsidTr="00996CB0">
        <w:tc>
          <w:tcPr>
            <w:tcW w:w="136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lastRenderedPageBreak/>
              <w:t>Invoice_no</w:t>
            </w:r>
          </w:p>
        </w:tc>
        <w:tc>
          <w:tcPr>
            <w:tcW w:w="112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Item_no</w:t>
            </w:r>
          </w:p>
        </w:tc>
        <w:tc>
          <w:tcPr>
            <w:tcW w:w="123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Quantity</w:t>
            </w:r>
          </w:p>
        </w:tc>
        <w:tc>
          <w:tcPr>
            <w:tcW w:w="117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Amount</w:t>
            </w:r>
          </w:p>
        </w:tc>
        <w:tc>
          <w:tcPr>
            <w:tcW w:w="154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Status</w:t>
            </w:r>
          </w:p>
        </w:tc>
        <w:tc>
          <w:tcPr>
            <w:tcW w:w="162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Updated_at</w:t>
            </w:r>
          </w:p>
        </w:tc>
        <w:tc>
          <w:tcPr>
            <w:tcW w:w="154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p>
        </w:tc>
      </w:tr>
      <w:tr w:rsidR="00996CB0" w:rsidRPr="00E11B5F" w:rsidTr="00996CB0">
        <w:tc>
          <w:tcPr>
            <w:tcW w:w="136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1001</w:t>
            </w:r>
          </w:p>
        </w:tc>
        <w:tc>
          <w:tcPr>
            <w:tcW w:w="112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1346</w:t>
            </w:r>
          </w:p>
        </w:tc>
        <w:tc>
          <w:tcPr>
            <w:tcW w:w="123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2</w:t>
            </w:r>
          </w:p>
        </w:tc>
        <w:tc>
          <w:tcPr>
            <w:tcW w:w="117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500</w:t>
            </w:r>
          </w:p>
        </w:tc>
        <w:tc>
          <w:tcPr>
            <w:tcW w:w="154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Order placed</w:t>
            </w:r>
          </w:p>
        </w:tc>
        <w:tc>
          <w:tcPr>
            <w:tcW w:w="162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6/11/2014</w:t>
            </w:r>
          </w:p>
        </w:tc>
        <w:tc>
          <w:tcPr>
            <w:tcW w:w="154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p>
        </w:tc>
      </w:tr>
      <w:tr w:rsidR="00996CB0" w:rsidRPr="00E11B5F" w:rsidTr="00996CB0">
        <w:tc>
          <w:tcPr>
            <w:tcW w:w="136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1001</w:t>
            </w:r>
          </w:p>
        </w:tc>
        <w:tc>
          <w:tcPr>
            <w:tcW w:w="112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1346</w:t>
            </w:r>
          </w:p>
        </w:tc>
        <w:tc>
          <w:tcPr>
            <w:tcW w:w="123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2</w:t>
            </w:r>
          </w:p>
        </w:tc>
        <w:tc>
          <w:tcPr>
            <w:tcW w:w="117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500</w:t>
            </w:r>
          </w:p>
        </w:tc>
        <w:tc>
          <w:tcPr>
            <w:tcW w:w="154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Confirmed</w:t>
            </w:r>
          </w:p>
        </w:tc>
        <w:tc>
          <w:tcPr>
            <w:tcW w:w="162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6/11/2014</w:t>
            </w:r>
          </w:p>
        </w:tc>
        <w:tc>
          <w:tcPr>
            <w:tcW w:w="154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p>
        </w:tc>
      </w:tr>
      <w:tr w:rsidR="00996CB0" w:rsidRPr="00E11B5F" w:rsidTr="00996CB0">
        <w:tc>
          <w:tcPr>
            <w:tcW w:w="136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1001</w:t>
            </w:r>
          </w:p>
        </w:tc>
        <w:tc>
          <w:tcPr>
            <w:tcW w:w="112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1346</w:t>
            </w:r>
          </w:p>
        </w:tc>
        <w:tc>
          <w:tcPr>
            <w:tcW w:w="123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2</w:t>
            </w:r>
          </w:p>
        </w:tc>
        <w:tc>
          <w:tcPr>
            <w:tcW w:w="117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500</w:t>
            </w:r>
          </w:p>
        </w:tc>
        <w:tc>
          <w:tcPr>
            <w:tcW w:w="154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Shipping completed</w:t>
            </w:r>
          </w:p>
        </w:tc>
        <w:tc>
          <w:tcPr>
            <w:tcW w:w="162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6/13/2014</w:t>
            </w:r>
          </w:p>
        </w:tc>
        <w:tc>
          <w:tcPr>
            <w:tcW w:w="154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p>
        </w:tc>
      </w:tr>
      <w:tr w:rsidR="00996CB0" w:rsidRPr="00E11B5F" w:rsidTr="00996CB0">
        <w:tc>
          <w:tcPr>
            <w:tcW w:w="136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1001</w:t>
            </w:r>
          </w:p>
        </w:tc>
        <w:tc>
          <w:tcPr>
            <w:tcW w:w="112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1346</w:t>
            </w:r>
          </w:p>
        </w:tc>
        <w:tc>
          <w:tcPr>
            <w:tcW w:w="123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2</w:t>
            </w:r>
          </w:p>
        </w:tc>
        <w:tc>
          <w:tcPr>
            <w:tcW w:w="117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500</w:t>
            </w:r>
          </w:p>
        </w:tc>
        <w:tc>
          <w:tcPr>
            <w:tcW w:w="154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Delivered</w:t>
            </w:r>
          </w:p>
        </w:tc>
        <w:tc>
          <w:tcPr>
            <w:tcW w:w="162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6/15/2014</w:t>
            </w:r>
          </w:p>
        </w:tc>
        <w:tc>
          <w:tcPr>
            <w:tcW w:w="154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p>
        </w:tc>
      </w:tr>
    </w:tbl>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It will give the track of the record when the order has been placed and when you have received the order.</w:t>
      </w:r>
    </w:p>
    <w:p w:rsidR="00996CB0" w:rsidRPr="00E11B5F" w:rsidRDefault="00996CB0" w:rsidP="00E11B5F">
      <w:pPr>
        <w:pStyle w:val="Heading4"/>
        <w:shd w:val="clear" w:color="auto" w:fill="FFFFFF"/>
        <w:spacing w:before="0" w:line="240" w:lineRule="auto"/>
        <w:jc w:val="both"/>
        <w:textAlignment w:val="baseline"/>
        <w:rPr>
          <w:b w:val="0"/>
          <w:bCs w:val="0"/>
          <w:color w:val="252525"/>
          <w:sz w:val="18"/>
          <w:szCs w:val="18"/>
        </w:rPr>
      </w:pPr>
      <w:r w:rsidRPr="00E11B5F">
        <w:rPr>
          <w:color w:val="252525"/>
          <w:sz w:val="18"/>
          <w:szCs w:val="18"/>
          <w:bdr w:val="none" w:sz="0" w:space="0" w:color="auto" w:frame="1"/>
        </w:rPr>
        <w:t>3. Periodic snapshot</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The data will be extracted and loaded for a particular period of a time. It describes what would be the state of the record in that specific period.</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For example, consider a banking system which loads below three measures into a fact table for every third of the month for analysis.</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The credit card total credit limit</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Available credit limit</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Total outstanding amount</w:t>
      </w:r>
    </w:p>
    <w:tbl>
      <w:tblPr>
        <w:tblW w:w="5633" w:type="dxa"/>
        <w:tblBorders>
          <w:top w:val="single" w:sz="4" w:space="0" w:color="EFEFEF"/>
          <w:left w:val="single" w:sz="4" w:space="0" w:color="EFEFEF"/>
          <w:bottom w:val="single" w:sz="4" w:space="0" w:color="EFEFEF"/>
          <w:right w:val="single" w:sz="4" w:space="0" w:color="EFEFEF"/>
        </w:tblBorders>
        <w:shd w:val="clear" w:color="auto" w:fill="FFFFFF"/>
        <w:tblCellMar>
          <w:left w:w="0" w:type="dxa"/>
          <w:right w:w="0" w:type="dxa"/>
        </w:tblCellMar>
        <w:tblLook w:val="04A0"/>
      </w:tblPr>
      <w:tblGrid>
        <w:gridCol w:w="1437"/>
        <w:gridCol w:w="1265"/>
        <w:gridCol w:w="1578"/>
        <w:gridCol w:w="1735"/>
      </w:tblGrid>
      <w:tr w:rsidR="00996CB0" w:rsidRPr="00E11B5F" w:rsidTr="00996CB0">
        <w:tc>
          <w:tcPr>
            <w:tcW w:w="171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Creditcard_no</w:t>
            </w:r>
          </w:p>
        </w:tc>
        <w:tc>
          <w:tcPr>
            <w:tcW w:w="204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Total_credit</w:t>
            </w:r>
          </w:p>
        </w:tc>
        <w:tc>
          <w:tcPr>
            <w:tcW w:w="247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Available_credit</w:t>
            </w:r>
          </w:p>
        </w:tc>
        <w:tc>
          <w:tcPr>
            <w:tcW w:w="270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Total_outstanding</w:t>
            </w:r>
          </w:p>
        </w:tc>
      </w:tr>
      <w:tr w:rsidR="00996CB0" w:rsidRPr="00E11B5F" w:rsidTr="00996CB0">
        <w:tc>
          <w:tcPr>
            <w:tcW w:w="171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*********1234</w:t>
            </w:r>
          </w:p>
        </w:tc>
        <w:tc>
          <w:tcPr>
            <w:tcW w:w="204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100000</w:t>
            </w:r>
          </w:p>
        </w:tc>
        <w:tc>
          <w:tcPr>
            <w:tcW w:w="247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100000</w:t>
            </w:r>
          </w:p>
        </w:tc>
        <w:tc>
          <w:tcPr>
            <w:tcW w:w="270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0</w:t>
            </w:r>
          </w:p>
        </w:tc>
      </w:tr>
      <w:tr w:rsidR="00996CB0" w:rsidRPr="00E11B5F" w:rsidTr="00996CB0">
        <w:tc>
          <w:tcPr>
            <w:tcW w:w="171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*********1234</w:t>
            </w:r>
          </w:p>
        </w:tc>
        <w:tc>
          <w:tcPr>
            <w:tcW w:w="204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100000</w:t>
            </w:r>
          </w:p>
        </w:tc>
        <w:tc>
          <w:tcPr>
            <w:tcW w:w="247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56000</w:t>
            </w:r>
          </w:p>
        </w:tc>
        <w:tc>
          <w:tcPr>
            <w:tcW w:w="270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44000</w:t>
            </w:r>
          </w:p>
        </w:tc>
      </w:tr>
      <w:tr w:rsidR="00996CB0" w:rsidRPr="00E11B5F" w:rsidTr="00996CB0">
        <w:tc>
          <w:tcPr>
            <w:tcW w:w="171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*********1234</w:t>
            </w:r>
          </w:p>
        </w:tc>
        <w:tc>
          <w:tcPr>
            <w:tcW w:w="204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100000</w:t>
            </w:r>
          </w:p>
        </w:tc>
        <w:tc>
          <w:tcPr>
            <w:tcW w:w="247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34000</w:t>
            </w:r>
          </w:p>
        </w:tc>
        <w:tc>
          <w:tcPr>
            <w:tcW w:w="270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66000</w:t>
            </w:r>
          </w:p>
        </w:tc>
      </w:tr>
      <w:tr w:rsidR="00996CB0" w:rsidRPr="00E11B5F" w:rsidTr="00996CB0">
        <w:tc>
          <w:tcPr>
            <w:tcW w:w="171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*********1234</w:t>
            </w:r>
          </w:p>
        </w:tc>
        <w:tc>
          <w:tcPr>
            <w:tcW w:w="204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100000</w:t>
            </w:r>
          </w:p>
        </w:tc>
        <w:tc>
          <w:tcPr>
            <w:tcW w:w="247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1360</w:t>
            </w:r>
          </w:p>
        </w:tc>
        <w:tc>
          <w:tcPr>
            <w:tcW w:w="270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98640</w:t>
            </w:r>
          </w:p>
        </w:tc>
      </w:tr>
    </w:tbl>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With this fact, we cannot do roll up or sum on all above three facts. Hence the periodic snapshot fact table will store only semi-additive or </w:t>
      </w:r>
      <w:r w:rsidRPr="00E11B5F">
        <w:rPr>
          <w:rFonts w:asciiTheme="majorHAnsi" w:hAnsiTheme="majorHAnsi"/>
          <w:color w:val="757575"/>
          <w:sz w:val="18"/>
          <w:szCs w:val="18"/>
          <w:bdr w:val="none" w:sz="0" w:space="0" w:color="auto" w:frame="1"/>
        </w:rPr>
        <w:t>nonadditive </w:t>
      </w:r>
      <w:r w:rsidRPr="00E11B5F">
        <w:rPr>
          <w:rFonts w:asciiTheme="majorHAnsi" w:hAnsiTheme="majorHAnsi"/>
          <w:color w:val="757575"/>
          <w:sz w:val="18"/>
          <w:szCs w:val="18"/>
        </w:rPr>
        <w:t>fact.</w:t>
      </w:r>
    </w:p>
    <w:p w:rsidR="00996CB0" w:rsidRPr="00E11B5F" w:rsidRDefault="00996CB0" w:rsidP="00E11B5F">
      <w:pPr>
        <w:pStyle w:val="Heading1"/>
        <w:spacing w:before="0" w:beforeAutospacing="0" w:after="0" w:afterAutospacing="0"/>
        <w:rPr>
          <w:rFonts w:asciiTheme="majorHAnsi" w:hAnsiTheme="majorHAnsi"/>
          <w:color w:val="373B41"/>
          <w:sz w:val="18"/>
          <w:szCs w:val="18"/>
        </w:rPr>
      </w:pPr>
      <w:hyperlink r:id="rId98" w:history="1">
        <w:r w:rsidRPr="00E11B5F">
          <w:rPr>
            <w:rStyle w:val="Hyperlink"/>
            <w:rFonts w:asciiTheme="majorHAnsi" w:hAnsiTheme="majorHAnsi"/>
            <w:color w:val="373B41"/>
            <w:sz w:val="18"/>
            <w:szCs w:val="18"/>
          </w:rPr>
          <w:t>Different types of fact in data warehousing</w:t>
        </w:r>
      </w:hyperlink>
    </w:p>
    <w:p w:rsidR="00996CB0" w:rsidRPr="00E11B5F" w:rsidRDefault="00996CB0" w:rsidP="00E11B5F">
      <w:pPr>
        <w:shd w:val="clear" w:color="auto" w:fill="FFFFFF"/>
        <w:spacing w:after="0" w:line="240" w:lineRule="auto"/>
        <w:jc w:val="center"/>
        <w:textAlignment w:val="baseline"/>
        <w:rPr>
          <w:rFonts w:asciiTheme="majorHAnsi" w:hAnsiTheme="majorHAnsi"/>
          <w:color w:val="757575"/>
          <w:sz w:val="18"/>
          <w:szCs w:val="18"/>
        </w:rPr>
      </w:pP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A fact table can have multiple facts and can have a reference with multiple </w:t>
      </w:r>
      <w:r w:rsidRPr="00E11B5F">
        <w:rPr>
          <w:rFonts w:asciiTheme="majorHAnsi" w:hAnsiTheme="majorHAnsi"/>
          <w:color w:val="757575"/>
          <w:sz w:val="18"/>
          <w:szCs w:val="18"/>
          <w:bdr w:val="none" w:sz="0" w:space="0" w:color="auto" w:frame="1"/>
        </w:rPr>
        <w:t>dimensions</w:t>
      </w:r>
      <w:r w:rsidRPr="00E11B5F">
        <w:rPr>
          <w:rFonts w:asciiTheme="majorHAnsi" w:hAnsiTheme="majorHAnsi"/>
          <w:color w:val="757575"/>
          <w:sz w:val="18"/>
          <w:szCs w:val="18"/>
        </w:rPr>
        <w:t>. Ultimately the objective of fact is for doing aggregations to view the data in different dimensions.</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There are three fact types categorized based on the level of sum up/roll up by each dimension of a fact table.</w:t>
      </w:r>
    </w:p>
    <w:p w:rsidR="00996CB0" w:rsidRPr="00E11B5F" w:rsidRDefault="00996CB0" w:rsidP="00E11B5F">
      <w:pPr>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996CB0" w:rsidRPr="00E11B5F" w:rsidRDefault="00996CB0" w:rsidP="00E11B5F">
      <w:pPr>
        <w:pStyle w:val="Heading4"/>
        <w:shd w:val="clear" w:color="auto" w:fill="FFFFFF"/>
        <w:spacing w:before="0" w:line="240" w:lineRule="auto"/>
        <w:jc w:val="both"/>
        <w:textAlignment w:val="baseline"/>
        <w:rPr>
          <w:b w:val="0"/>
          <w:bCs w:val="0"/>
          <w:color w:val="252525"/>
          <w:sz w:val="18"/>
          <w:szCs w:val="18"/>
        </w:rPr>
      </w:pPr>
      <w:r w:rsidRPr="00E11B5F">
        <w:rPr>
          <w:color w:val="252525"/>
          <w:sz w:val="18"/>
          <w:szCs w:val="18"/>
          <w:bdr w:val="none" w:sz="0" w:space="0" w:color="auto" w:frame="1"/>
        </w:rPr>
        <w:t>Additive Fact:</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An additive fact is a fact which can be summed up by all dimensions in a fact table.</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In below example the fact table contains Quantity, Price and Total are facts. </w:t>
      </w:r>
      <w:r w:rsidRPr="00E11B5F">
        <w:rPr>
          <w:rFonts w:asciiTheme="majorHAnsi" w:hAnsiTheme="majorHAnsi"/>
          <w:b/>
          <w:bCs/>
          <w:color w:val="757575"/>
          <w:sz w:val="18"/>
          <w:szCs w:val="18"/>
          <w:bdr w:val="none" w:sz="0" w:space="0" w:color="auto" w:frame="1"/>
        </w:rPr>
        <w:t>Quantity</w:t>
      </w:r>
      <w:r w:rsidRPr="00E11B5F">
        <w:rPr>
          <w:rFonts w:asciiTheme="majorHAnsi" w:hAnsiTheme="majorHAnsi"/>
          <w:color w:val="757575"/>
          <w:sz w:val="18"/>
          <w:szCs w:val="18"/>
        </w:rPr>
        <w:t> and </w:t>
      </w:r>
      <w:r w:rsidRPr="00E11B5F">
        <w:rPr>
          <w:rFonts w:asciiTheme="majorHAnsi" w:hAnsiTheme="majorHAnsi"/>
          <w:b/>
          <w:bCs/>
          <w:color w:val="757575"/>
          <w:sz w:val="18"/>
          <w:szCs w:val="18"/>
          <w:bdr w:val="none" w:sz="0" w:space="0" w:color="auto" w:frame="1"/>
        </w:rPr>
        <w:t>Total</w:t>
      </w:r>
      <w:r w:rsidRPr="00E11B5F">
        <w:rPr>
          <w:rFonts w:asciiTheme="majorHAnsi" w:hAnsiTheme="majorHAnsi"/>
          <w:color w:val="757575"/>
          <w:sz w:val="18"/>
          <w:szCs w:val="18"/>
        </w:rPr>
        <w:t> can be rolled up by all 3 dimensions (location, month and product).</w:t>
      </w:r>
    </w:p>
    <w:p w:rsidR="00996CB0" w:rsidRPr="00E11B5F" w:rsidRDefault="00996CB0" w:rsidP="00E11B5F">
      <w:pPr>
        <w:shd w:val="clear" w:color="auto" w:fill="FFFFFF"/>
        <w:spacing w:after="0" w:line="240" w:lineRule="auto"/>
        <w:textAlignment w:val="baseline"/>
        <w:rPr>
          <w:rFonts w:asciiTheme="majorHAnsi" w:hAnsiTheme="majorHAnsi"/>
          <w:color w:val="757575"/>
          <w:sz w:val="18"/>
          <w:szCs w:val="18"/>
        </w:rPr>
      </w:pPr>
    </w:p>
    <w:p w:rsidR="00996CB0" w:rsidRPr="00E11B5F" w:rsidRDefault="00996CB0" w:rsidP="00E11B5F">
      <w:pPr>
        <w:pStyle w:val="Heading4"/>
        <w:shd w:val="clear" w:color="auto" w:fill="FFFFFF"/>
        <w:spacing w:before="0" w:line="240" w:lineRule="auto"/>
        <w:jc w:val="both"/>
        <w:textAlignment w:val="baseline"/>
        <w:rPr>
          <w:b w:val="0"/>
          <w:bCs w:val="0"/>
          <w:color w:val="252525"/>
          <w:sz w:val="18"/>
          <w:szCs w:val="18"/>
        </w:rPr>
      </w:pPr>
      <w:r w:rsidRPr="00E11B5F">
        <w:rPr>
          <w:color w:val="252525"/>
          <w:sz w:val="18"/>
          <w:szCs w:val="18"/>
          <w:bdr w:val="none" w:sz="0" w:space="0" w:color="auto" w:frame="1"/>
        </w:rPr>
        <w:t>Semi-Additive Fact:</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bdr w:val="none" w:sz="0" w:space="0" w:color="auto" w:frame="1"/>
        </w:rPr>
        <w:t>A fact which can be summed up by only a few dimensions in a fact table is called Semi-additive fact.</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In below example illustrates that the purchase fact table has three facts  (Purchase_qantity, Total_amount, and Stock_quantity).</w:t>
      </w:r>
    </w:p>
    <w:p w:rsidR="00996CB0" w:rsidRPr="00E11B5F" w:rsidRDefault="00996CB0" w:rsidP="00E11B5F">
      <w:pPr>
        <w:shd w:val="clear" w:color="auto" w:fill="FFFFFF"/>
        <w:spacing w:after="0" w:line="240" w:lineRule="auto"/>
        <w:textAlignment w:val="baseline"/>
        <w:rPr>
          <w:rFonts w:asciiTheme="majorHAnsi" w:hAnsiTheme="majorHAnsi"/>
          <w:color w:val="757575"/>
          <w:sz w:val="18"/>
          <w:szCs w:val="18"/>
        </w:rPr>
      </w:pP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The measure </w:t>
      </w:r>
      <w:r w:rsidRPr="00E11B5F">
        <w:rPr>
          <w:rFonts w:asciiTheme="majorHAnsi" w:hAnsiTheme="majorHAnsi"/>
          <w:b/>
          <w:bCs/>
          <w:color w:val="757575"/>
          <w:sz w:val="18"/>
          <w:szCs w:val="18"/>
          <w:bdr w:val="none" w:sz="0" w:space="0" w:color="auto" w:frame="1"/>
        </w:rPr>
        <w:t>Stock_quantity</w:t>
      </w:r>
      <w:r w:rsidRPr="00E11B5F">
        <w:rPr>
          <w:rFonts w:asciiTheme="majorHAnsi" w:hAnsiTheme="majorHAnsi"/>
          <w:color w:val="757575"/>
          <w:sz w:val="18"/>
          <w:szCs w:val="18"/>
        </w:rPr>
        <w:t> shows how much stock still available including the purchased quantity.</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It does not require to see Stock_quantity for a specific month, instead, we can see the Stock_quantity for a location for a specific product.</w:t>
      </w:r>
    </w:p>
    <w:p w:rsidR="00996CB0" w:rsidRPr="00E11B5F" w:rsidRDefault="00996CB0" w:rsidP="00E11B5F">
      <w:pPr>
        <w:pStyle w:val="Heading4"/>
        <w:shd w:val="clear" w:color="auto" w:fill="FFFFFF"/>
        <w:spacing w:before="0" w:line="240" w:lineRule="auto"/>
        <w:jc w:val="both"/>
        <w:textAlignment w:val="baseline"/>
        <w:rPr>
          <w:b w:val="0"/>
          <w:bCs w:val="0"/>
          <w:color w:val="252525"/>
          <w:sz w:val="18"/>
          <w:szCs w:val="18"/>
        </w:rPr>
      </w:pPr>
      <w:r w:rsidRPr="00E11B5F">
        <w:rPr>
          <w:color w:val="252525"/>
          <w:sz w:val="18"/>
          <w:szCs w:val="18"/>
          <w:bdr w:val="none" w:sz="0" w:space="0" w:color="auto" w:frame="1"/>
        </w:rPr>
        <w:t>NonAdditive Fact:</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A fact which cannot be summed up by any of the dimension in the fact table is called nonadditive fact.</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In below star schema shows that  three facts (Quantity, Price and Total) exist in Sales fact table.</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There is no use in rolling up the </w:t>
      </w:r>
      <w:r w:rsidRPr="00E11B5F">
        <w:rPr>
          <w:rFonts w:asciiTheme="majorHAnsi" w:hAnsiTheme="majorHAnsi"/>
          <w:b/>
          <w:bCs/>
          <w:color w:val="757575"/>
          <w:sz w:val="18"/>
          <w:szCs w:val="18"/>
          <w:bdr w:val="none" w:sz="0" w:space="0" w:color="auto" w:frame="1"/>
        </w:rPr>
        <w:t>price</w:t>
      </w:r>
      <w:r w:rsidRPr="00E11B5F">
        <w:rPr>
          <w:rFonts w:asciiTheme="majorHAnsi" w:hAnsiTheme="majorHAnsi"/>
          <w:color w:val="757575"/>
          <w:sz w:val="18"/>
          <w:szCs w:val="18"/>
        </w:rPr>
        <w:t> measure by all 3 dimensions (location, month and product).</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Whereas it can be useful to view a report of variation in price value across location for a period for a product.</w:t>
      </w:r>
    </w:p>
    <w:p w:rsidR="00996CB0" w:rsidRPr="00E11B5F" w:rsidRDefault="00996CB0" w:rsidP="00E11B5F">
      <w:pPr>
        <w:pStyle w:val="Heading1"/>
        <w:spacing w:before="0" w:beforeAutospacing="0" w:after="0" w:afterAutospacing="0"/>
        <w:rPr>
          <w:rFonts w:asciiTheme="majorHAnsi" w:hAnsiTheme="majorHAnsi"/>
          <w:color w:val="373B41"/>
          <w:sz w:val="18"/>
          <w:szCs w:val="18"/>
        </w:rPr>
      </w:pPr>
      <w:hyperlink r:id="rId99" w:history="1">
        <w:r w:rsidRPr="00E11B5F">
          <w:rPr>
            <w:rStyle w:val="Hyperlink"/>
            <w:rFonts w:asciiTheme="majorHAnsi" w:hAnsiTheme="majorHAnsi"/>
            <w:color w:val="373B41"/>
            <w:sz w:val="18"/>
            <w:szCs w:val="18"/>
          </w:rPr>
          <w:t>Confirmed dimension in data warehouse</w:t>
        </w:r>
      </w:hyperlink>
    </w:p>
    <w:p w:rsidR="00996CB0" w:rsidRPr="00E11B5F" w:rsidRDefault="00996CB0" w:rsidP="00E11B5F">
      <w:pPr>
        <w:spacing w:after="0" w:line="240" w:lineRule="auto"/>
        <w:rPr>
          <w:rFonts w:asciiTheme="majorHAnsi" w:hAnsiTheme="majorHAnsi"/>
          <w:color w:val="373B41"/>
          <w:sz w:val="18"/>
          <w:szCs w:val="18"/>
        </w:rPr>
      </w:pPr>
    </w:p>
    <w:p w:rsidR="00996CB0" w:rsidRPr="00E11B5F" w:rsidRDefault="00996CB0" w:rsidP="00E11B5F">
      <w:pPr>
        <w:pStyle w:val="Heading3"/>
        <w:shd w:val="clear" w:color="auto" w:fill="FFFFFF"/>
        <w:spacing w:before="0" w:line="240" w:lineRule="auto"/>
        <w:textAlignment w:val="baseline"/>
        <w:rPr>
          <w:b w:val="0"/>
          <w:bCs w:val="0"/>
          <w:color w:val="252525"/>
          <w:sz w:val="18"/>
          <w:szCs w:val="18"/>
        </w:rPr>
      </w:pPr>
      <w:r w:rsidRPr="00E11B5F">
        <w:rPr>
          <w:color w:val="252525"/>
          <w:sz w:val="18"/>
          <w:szCs w:val="18"/>
          <w:bdr w:val="none" w:sz="0" w:space="0" w:color="auto" w:frame="1"/>
        </w:rPr>
        <w:t>What is a Confirmed dimension?</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As we know that, a dimension table stores non-quantifying data. Dimensions will be used as a viewpoint in the analysis process. A data warehouse database contains integrated fact and dimension tables for different business lines.</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In some cases based on business need, a dimension can be referred in multiple fact tables of different business lines. This type of dimension is called confirmed dimension.</w:t>
      </w:r>
    </w:p>
    <w:p w:rsidR="00996CB0" w:rsidRPr="00E11B5F" w:rsidRDefault="00996CB0" w:rsidP="00E11B5F">
      <w:pPr>
        <w:spacing w:after="0" w:line="240" w:lineRule="auto"/>
        <w:rPr>
          <w:rFonts w:asciiTheme="majorHAnsi" w:hAnsiTheme="majorHAnsi"/>
          <w:color w:val="373B41"/>
          <w:sz w:val="18"/>
          <w:szCs w:val="18"/>
        </w:rPr>
      </w:pP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Sometimes, two dimension tables have the same structure and with the same data. In that case, both dimensions are called as confirmed dimensions.</w:t>
      </w:r>
    </w:p>
    <w:p w:rsidR="00996CB0" w:rsidRPr="00E11B5F" w:rsidRDefault="00996CB0" w:rsidP="00E11B5F">
      <w:pPr>
        <w:pStyle w:val="Heading4"/>
        <w:shd w:val="clear" w:color="auto" w:fill="FFFFFF"/>
        <w:spacing w:before="0" w:line="240" w:lineRule="auto"/>
        <w:jc w:val="both"/>
        <w:textAlignment w:val="baseline"/>
        <w:rPr>
          <w:b w:val="0"/>
          <w:bCs w:val="0"/>
          <w:color w:val="252525"/>
          <w:sz w:val="18"/>
          <w:szCs w:val="18"/>
        </w:rPr>
      </w:pPr>
      <w:r w:rsidRPr="00E11B5F">
        <w:rPr>
          <w:color w:val="252525"/>
          <w:sz w:val="18"/>
          <w:szCs w:val="18"/>
          <w:bdr w:val="none" w:sz="0" w:space="0" w:color="auto" w:frame="1"/>
        </w:rPr>
        <w:t> Advantages of having this dimension:</w:t>
      </w:r>
    </w:p>
    <w:p w:rsidR="00996CB0" w:rsidRPr="00E11B5F" w:rsidRDefault="00996CB0" w:rsidP="00E11B5F">
      <w:pPr>
        <w:pStyle w:val="Heading5"/>
        <w:keepNext w:val="0"/>
        <w:keepLines w:val="0"/>
        <w:numPr>
          <w:ilvl w:val="0"/>
          <w:numId w:val="1"/>
        </w:numPr>
        <w:shd w:val="clear" w:color="auto" w:fill="FFFFFF"/>
        <w:spacing w:before="0" w:line="240" w:lineRule="auto"/>
        <w:ind w:left="0"/>
        <w:jc w:val="both"/>
        <w:textAlignment w:val="baseline"/>
        <w:rPr>
          <w:b/>
          <w:bCs/>
          <w:color w:val="252525"/>
          <w:sz w:val="18"/>
          <w:szCs w:val="18"/>
        </w:rPr>
      </w:pPr>
      <w:r w:rsidRPr="00E11B5F">
        <w:rPr>
          <w:b/>
          <w:bCs/>
          <w:color w:val="252525"/>
          <w:sz w:val="18"/>
          <w:szCs w:val="18"/>
        </w:rPr>
        <w:t>Only one data load</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Data load happens only for one dimension table. It is not required to load the same data into different databases/data marts.</w:t>
      </w:r>
    </w:p>
    <w:p w:rsidR="00996CB0" w:rsidRPr="00E11B5F" w:rsidRDefault="00996CB0" w:rsidP="00E11B5F">
      <w:pPr>
        <w:pStyle w:val="Heading5"/>
        <w:keepNext w:val="0"/>
        <w:keepLines w:val="0"/>
        <w:numPr>
          <w:ilvl w:val="0"/>
          <w:numId w:val="1"/>
        </w:numPr>
        <w:shd w:val="clear" w:color="auto" w:fill="FFFFFF"/>
        <w:spacing w:before="0" w:line="240" w:lineRule="auto"/>
        <w:ind w:left="0"/>
        <w:jc w:val="both"/>
        <w:textAlignment w:val="baseline"/>
        <w:rPr>
          <w:color w:val="252525"/>
          <w:sz w:val="18"/>
          <w:szCs w:val="18"/>
        </w:rPr>
      </w:pPr>
      <w:r w:rsidRPr="00E11B5F">
        <w:rPr>
          <w:b/>
          <w:bCs/>
          <w:color w:val="252525"/>
          <w:sz w:val="18"/>
          <w:szCs w:val="18"/>
        </w:rPr>
        <w:t>Data consistency</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It keeps the same data across all business lines. If any changes happen all no need worry about by individual business line users.</w:t>
      </w:r>
    </w:p>
    <w:p w:rsidR="00996CB0" w:rsidRPr="00E11B5F" w:rsidRDefault="00996CB0" w:rsidP="00E11B5F">
      <w:pPr>
        <w:pStyle w:val="Heading5"/>
        <w:keepNext w:val="0"/>
        <w:keepLines w:val="0"/>
        <w:numPr>
          <w:ilvl w:val="0"/>
          <w:numId w:val="1"/>
        </w:numPr>
        <w:shd w:val="clear" w:color="auto" w:fill="FFFFFF"/>
        <w:spacing w:before="0" w:line="240" w:lineRule="auto"/>
        <w:ind w:left="0"/>
        <w:jc w:val="both"/>
        <w:textAlignment w:val="baseline"/>
        <w:rPr>
          <w:color w:val="252525"/>
          <w:sz w:val="18"/>
          <w:szCs w:val="18"/>
        </w:rPr>
      </w:pPr>
      <w:r w:rsidRPr="00E11B5F">
        <w:rPr>
          <w:b/>
          <w:bCs/>
          <w:color w:val="252525"/>
          <w:sz w:val="18"/>
          <w:szCs w:val="18"/>
        </w:rPr>
        <w:t>Data redundancy</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As we are keeping data in a single, centralized table, the duplicate data won’t be available.</w:t>
      </w:r>
    </w:p>
    <w:p w:rsidR="00996CB0" w:rsidRPr="00E11B5F" w:rsidRDefault="00996CB0" w:rsidP="00E11B5F">
      <w:pPr>
        <w:pStyle w:val="Heading5"/>
        <w:keepNext w:val="0"/>
        <w:keepLines w:val="0"/>
        <w:numPr>
          <w:ilvl w:val="0"/>
          <w:numId w:val="1"/>
        </w:numPr>
        <w:shd w:val="clear" w:color="auto" w:fill="FFFFFF"/>
        <w:spacing w:before="0" w:line="240" w:lineRule="auto"/>
        <w:ind w:left="0"/>
        <w:jc w:val="both"/>
        <w:textAlignment w:val="baseline"/>
        <w:rPr>
          <w:color w:val="252525"/>
          <w:sz w:val="18"/>
          <w:szCs w:val="18"/>
        </w:rPr>
      </w:pPr>
      <w:r w:rsidRPr="00E11B5F">
        <w:rPr>
          <w:b/>
          <w:bCs/>
          <w:color w:val="252525"/>
          <w:sz w:val="18"/>
          <w:szCs w:val="18"/>
        </w:rPr>
        <w:t>Memory consumption</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If we keep the same data in individual tables for every business line, it consumes huge memory. But the process of using confirmed dimension table reduces the memory consumption also.</w:t>
      </w:r>
    </w:p>
    <w:p w:rsidR="00996CB0" w:rsidRPr="00E11B5F" w:rsidRDefault="00996CB0" w:rsidP="00E11B5F">
      <w:pPr>
        <w:pStyle w:val="Heading5"/>
        <w:shd w:val="clear" w:color="auto" w:fill="FFFFFF"/>
        <w:spacing w:before="0" w:line="240" w:lineRule="auto"/>
        <w:jc w:val="both"/>
        <w:textAlignment w:val="baseline"/>
        <w:rPr>
          <w:color w:val="252525"/>
          <w:sz w:val="18"/>
          <w:szCs w:val="18"/>
        </w:rPr>
      </w:pPr>
      <w:r w:rsidRPr="00E11B5F">
        <w:rPr>
          <w:color w:val="252525"/>
          <w:sz w:val="18"/>
          <w:szCs w:val="18"/>
          <w:bdr w:val="none" w:sz="0" w:space="0" w:color="auto" w:frame="1"/>
        </w:rPr>
        <w:t>Examples for this type dimension:</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In the banking sector, typically the data warehouse database contains all three major business lines such as Saving, Credit and Loan accounts.</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For every data analysis, customer information is required. The bank stores all customer data in a single table called “customer” dimension.</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This “customer” dimension reference to fact tables of Saving, Credit and Loan account data marts. So that all three data mart reports point the same dimension for customer details.</w:t>
      </w:r>
    </w:p>
    <w:p w:rsidR="00996CB0" w:rsidRPr="00E11B5F" w:rsidRDefault="00996CB0" w:rsidP="00E11B5F">
      <w:pPr>
        <w:shd w:val="clear" w:color="auto" w:fill="FFFFFF"/>
        <w:spacing w:after="0" w:line="240" w:lineRule="auto"/>
        <w:textAlignment w:val="baseline"/>
        <w:rPr>
          <w:rFonts w:asciiTheme="majorHAnsi" w:hAnsiTheme="majorHAnsi"/>
          <w:color w:val="757575"/>
          <w:sz w:val="18"/>
          <w:szCs w:val="18"/>
        </w:rPr>
      </w:pP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Date dimension is an another example. Date dimension contains day, month and year along with a surrogate key.</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All business area fact tables can have the reference with this dimension wherever calendar related report requires.</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p>
    <w:p w:rsidR="00996CB0" w:rsidRPr="00E11B5F" w:rsidRDefault="00996CB0" w:rsidP="00E11B5F">
      <w:pPr>
        <w:pStyle w:val="Heading1"/>
        <w:spacing w:before="0" w:beforeAutospacing="0" w:after="0" w:afterAutospacing="0"/>
        <w:rPr>
          <w:rFonts w:asciiTheme="majorHAnsi" w:hAnsiTheme="majorHAnsi"/>
          <w:color w:val="373B41"/>
          <w:sz w:val="18"/>
          <w:szCs w:val="18"/>
        </w:rPr>
      </w:pPr>
      <w:hyperlink r:id="rId100" w:history="1">
        <w:r w:rsidRPr="00E11B5F">
          <w:rPr>
            <w:rStyle w:val="Hyperlink"/>
            <w:rFonts w:asciiTheme="majorHAnsi" w:hAnsiTheme="majorHAnsi"/>
            <w:color w:val="373B41"/>
            <w:sz w:val="18"/>
            <w:szCs w:val="18"/>
          </w:rPr>
          <w:t>Degenerate dimension with example in data warehouse</w:t>
        </w:r>
      </w:hyperlink>
    </w:p>
    <w:p w:rsidR="00996CB0" w:rsidRPr="00E11B5F" w:rsidRDefault="00996CB0" w:rsidP="00E11B5F">
      <w:pPr>
        <w:spacing w:after="0" w:line="240" w:lineRule="auto"/>
        <w:rPr>
          <w:rFonts w:asciiTheme="majorHAnsi" w:hAnsiTheme="majorHAnsi"/>
          <w:color w:val="373B41"/>
          <w:sz w:val="18"/>
          <w:szCs w:val="18"/>
        </w:rPr>
      </w:pPr>
    </w:p>
    <w:p w:rsidR="00996CB0" w:rsidRPr="00E11B5F" w:rsidRDefault="00996CB0" w:rsidP="00E11B5F">
      <w:pPr>
        <w:spacing w:after="0" w:line="240" w:lineRule="auto"/>
        <w:jc w:val="center"/>
        <w:rPr>
          <w:rFonts w:asciiTheme="majorHAnsi" w:hAnsiTheme="majorHAnsi"/>
          <w:color w:val="373B41"/>
          <w:sz w:val="18"/>
          <w:szCs w:val="18"/>
        </w:rPr>
      </w:pPr>
    </w:p>
    <w:p w:rsidR="00996CB0" w:rsidRPr="00E11B5F" w:rsidRDefault="00996CB0" w:rsidP="00E11B5F">
      <w:pPr>
        <w:pStyle w:val="Heading3"/>
        <w:shd w:val="clear" w:color="auto" w:fill="FFFFFF"/>
        <w:spacing w:before="0" w:line="240" w:lineRule="auto"/>
        <w:textAlignment w:val="baseline"/>
        <w:rPr>
          <w:b w:val="0"/>
          <w:bCs w:val="0"/>
          <w:color w:val="252525"/>
          <w:sz w:val="18"/>
          <w:szCs w:val="18"/>
        </w:rPr>
      </w:pPr>
      <w:r w:rsidRPr="00E11B5F">
        <w:rPr>
          <w:color w:val="252525"/>
          <w:sz w:val="18"/>
          <w:szCs w:val="18"/>
          <w:bdr w:val="none" w:sz="0" w:space="0" w:color="auto" w:frame="1"/>
        </w:rPr>
        <w:t>What is a Degenerated dimension?</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Degenerated dimension is a dimension table which is being derived from fact table columns.</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In a case, a fact table contains more than one Boolean column. Group all Boolean columns into a single table along with the surrogate key. This new dimension table is called degenerated dimension.</w:t>
      </w:r>
    </w:p>
    <w:p w:rsidR="00996CB0" w:rsidRPr="00E11B5F" w:rsidRDefault="00996CB0" w:rsidP="00E11B5F">
      <w:pPr>
        <w:spacing w:after="0" w:line="240" w:lineRule="auto"/>
        <w:rPr>
          <w:rFonts w:asciiTheme="majorHAnsi" w:hAnsiTheme="majorHAnsi"/>
          <w:color w:val="373B41"/>
          <w:sz w:val="18"/>
          <w:szCs w:val="18"/>
        </w:rPr>
      </w:pP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We can call this as a junk dimension since it has only Boolean columns</w:t>
      </w:r>
    </w:p>
    <w:p w:rsidR="00996CB0" w:rsidRPr="00E11B5F" w:rsidRDefault="00996CB0" w:rsidP="00E11B5F">
      <w:pPr>
        <w:pStyle w:val="Heading3"/>
        <w:shd w:val="clear" w:color="auto" w:fill="FFFFFF"/>
        <w:spacing w:before="0" w:line="240" w:lineRule="auto"/>
        <w:jc w:val="both"/>
        <w:textAlignment w:val="baseline"/>
        <w:rPr>
          <w:b w:val="0"/>
          <w:bCs w:val="0"/>
          <w:color w:val="252525"/>
          <w:sz w:val="18"/>
          <w:szCs w:val="18"/>
        </w:rPr>
      </w:pPr>
      <w:r w:rsidRPr="00E11B5F">
        <w:rPr>
          <w:color w:val="252525"/>
          <w:sz w:val="18"/>
          <w:szCs w:val="18"/>
          <w:bdr w:val="none" w:sz="0" w:space="0" w:color="auto" w:frame="1"/>
        </w:rPr>
        <w:t>Structure of  the table:</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Typically it has surrogate key and other columns,</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Surrogate key</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Column1</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ColumnN</w:t>
      </w:r>
    </w:p>
    <w:p w:rsidR="00996CB0" w:rsidRPr="00E11B5F" w:rsidRDefault="00996CB0" w:rsidP="00E11B5F">
      <w:pPr>
        <w:pStyle w:val="Heading4"/>
        <w:shd w:val="clear" w:color="auto" w:fill="FFFFFF"/>
        <w:spacing w:before="0" w:line="240" w:lineRule="auto"/>
        <w:jc w:val="both"/>
        <w:textAlignment w:val="baseline"/>
        <w:rPr>
          <w:b w:val="0"/>
          <w:bCs w:val="0"/>
          <w:color w:val="252525"/>
          <w:sz w:val="18"/>
          <w:szCs w:val="18"/>
        </w:rPr>
      </w:pPr>
      <w:r w:rsidRPr="00E11B5F">
        <w:rPr>
          <w:color w:val="252525"/>
          <w:sz w:val="18"/>
          <w:szCs w:val="18"/>
          <w:bdr w:val="none" w:sz="0" w:space="0" w:color="auto" w:frame="1"/>
        </w:rPr>
        <w:t>Advantages of having dimension type:</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As we are grouping all Boolean data’s into a single table most of the data’s would be reusable only. Hence the data space usage will be very less.</w:t>
      </w:r>
    </w:p>
    <w:p w:rsidR="00996CB0" w:rsidRPr="00E11B5F" w:rsidRDefault="00996CB0" w:rsidP="00E11B5F">
      <w:pPr>
        <w:pStyle w:val="Heading4"/>
        <w:shd w:val="clear" w:color="auto" w:fill="FFFFFF"/>
        <w:spacing w:before="0" w:line="240" w:lineRule="auto"/>
        <w:jc w:val="both"/>
        <w:textAlignment w:val="baseline"/>
        <w:rPr>
          <w:b w:val="0"/>
          <w:bCs w:val="0"/>
          <w:color w:val="252525"/>
          <w:sz w:val="18"/>
          <w:szCs w:val="18"/>
        </w:rPr>
      </w:pPr>
      <w:r w:rsidRPr="00E11B5F">
        <w:rPr>
          <w:color w:val="252525"/>
          <w:sz w:val="18"/>
          <w:szCs w:val="18"/>
          <w:bdr w:val="none" w:sz="0" w:space="0" w:color="auto" w:frame="1"/>
        </w:rPr>
        <w:t>Example:</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Consider a schema which contains a fact table called “Amount” and it has two Boolean columns “Is_veg” and “Is_domestic”.</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lastRenderedPageBreak/>
        <w:t>Based on the junk dimension concept we can remove these two Boolean columns from the amount fact table and can be created a new dimension with the name Flag dimension.</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For maintaining the referential integrity a surrogate key will be created in Flag dimension and the reference key will be linked with Amount fact table.</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If the schema type is </w:t>
      </w:r>
      <w:r w:rsidRPr="00E11B5F">
        <w:rPr>
          <w:rFonts w:asciiTheme="majorHAnsi" w:hAnsiTheme="majorHAnsi"/>
          <w:b/>
          <w:bCs/>
          <w:color w:val="757575"/>
          <w:sz w:val="18"/>
          <w:szCs w:val="18"/>
          <w:bdr w:val="none" w:sz="0" w:space="0" w:color="auto" w:frame="1"/>
        </w:rPr>
        <w:t>star schema,</w:t>
      </w:r>
      <w:r w:rsidRPr="00E11B5F">
        <w:rPr>
          <w:rFonts w:asciiTheme="majorHAnsi" w:hAnsiTheme="majorHAnsi"/>
          <w:color w:val="757575"/>
          <w:sz w:val="18"/>
          <w:szCs w:val="18"/>
        </w:rPr>
        <w:t> then the new Flag dimension reference directly mapped to the fact table. The mapping would be,</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For </w:t>
      </w:r>
      <w:r w:rsidRPr="00E11B5F">
        <w:rPr>
          <w:rFonts w:asciiTheme="majorHAnsi" w:hAnsiTheme="majorHAnsi"/>
          <w:b/>
          <w:bCs/>
          <w:color w:val="757575"/>
          <w:sz w:val="18"/>
          <w:szCs w:val="18"/>
          <w:bdr w:val="none" w:sz="0" w:space="0" w:color="auto" w:frame="1"/>
        </w:rPr>
        <w:t>snowflake</w:t>
      </w:r>
      <w:r w:rsidRPr="00E11B5F">
        <w:rPr>
          <w:rFonts w:asciiTheme="majorHAnsi" w:hAnsiTheme="majorHAnsi"/>
          <w:color w:val="757575"/>
          <w:sz w:val="18"/>
          <w:szCs w:val="18"/>
        </w:rPr>
        <w:t> schema type, Flag dimension reference will be mapped to another dimension (product dimension).</w:t>
      </w:r>
    </w:p>
    <w:p w:rsidR="00996CB0" w:rsidRPr="00E11B5F" w:rsidRDefault="00996CB0" w:rsidP="00E11B5F">
      <w:pPr>
        <w:pStyle w:val="Heading1"/>
        <w:spacing w:before="0" w:beforeAutospacing="0" w:after="0" w:afterAutospacing="0"/>
        <w:rPr>
          <w:rFonts w:asciiTheme="majorHAnsi" w:hAnsiTheme="majorHAnsi"/>
          <w:color w:val="373B41"/>
          <w:sz w:val="18"/>
          <w:szCs w:val="18"/>
        </w:rPr>
      </w:pPr>
      <w:hyperlink r:id="rId101" w:history="1">
        <w:r w:rsidRPr="00E11B5F">
          <w:rPr>
            <w:rStyle w:val="Hyperlink"/>
            <w:rFonts w:asciiTheme="majorHAnsi" w:hAnsiTheme="majorHAnsi"/>
            <w:color w:val="373B41"/>
            <w:sz w:val="18"/>
            <w:szCs w:val="18"/>
          </w:rPr>
          <w:t>Junk Dimension in data warehouse</w:t>
        </w:r>
      </w:hyperlink>
    </w:p>
    <w:p w:rsidR="00996CB0" w:rsidRPr="00E11B5F" w:rsidRDefault="00996CB0" w:rsidP="00E11B5F">
      <w:pPr>
        <w:spacing w:after="0" w:line="240" w:lineRule="auto"/>
        <w:jc w:val="center"/>
        <w:rPr>
          <w:rFonts w:asciiTheme="majorHAnsi" w:hAnsiTheme="majorHAnsi"/>
          <w:color w:val="373B41"/>
          <w:sz w:val="18"/>
          <w:szCs w:val="18"/>
        </w:rPr>
      </w:pPr>
    </w:p>
    <w:p w:rsidR="00996CB0" w:rsidRPr="00E11B5F" w:rsidRDefault="00996CB0" w:rsidP="00E11B5F">
      <w:pPr>
        <w:pStyle w:val="Heading4"/>
        <w:shd w:val="clear" w:color="auto" w:fill="FFFFFF"/>
        <w:spacing w:before="0" w:line="240" w:lineRule="auto"/>
        <w:jc w:val="both"/>
        <w:textAlignment w:val="baseline"/>
        <w:rPr>
          <w:b w:val="0"/>
          <w:bCs w:val="0"/>
          <w:color w:val="252525"/>
          <w:sz w:val="18"/>
          <w:szCs w:val="18"/>
        </w:rPr>
      </w:pPr>
      <w:r w:rsidRPr="00E11B5F">
        <w:rPr>
          <w:color w:val="252525"/>
          <w:sz w:val="18"/>
          <w:szCs w:val="18"/>
          <w:bdr w:val="none" w:sz="0" w:space="0" w:color="auto" w:frame="1"/>
        </w:rPr>
        <w:t>What is a Junk dimension?</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When a dimension has only Boolean columns except the primary or surrogate key is called junk dimension. It can be derived from dimension or fact table.</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Consider a dimension table contains more than one Boolean column. All Boolean columns will be grouped into a single table along with the surrogate key.</w:t>
      </w:r>
    </w:p>
    <w:p w:rsidR="00996CB0" w:rsidRPr="00E11B5F" w:rsidRDefault="00996CB0" w:rsidP="00E11B5F">
      <w:pPr>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996CB0" w:rsidRPr="00E11B5F" w:rsidRDefault="00996CB0" w:rsidP="00E11B5F">
      <w:pPr>
        <w:pStyle w:val="Heading4"/>
        <w:shd w:val="clear" w:color="auto" w:fill="FFFFFF"/>
        <w:spacing w:before="0" w:line="240" w:lineRule="auto"/>
        <w:jc w:val="both"/>
        <w:textAlignment w:val="baseline"/>
        <w:rPr>
          <w:b w:val="0"/>
          <w:bCs w:val="0"/>
          <w:color w:val="252525"/>
          <w:sz w:val="18"/>
          <w:szCs w:val="18"/>
        </w:rPr>
      </w:pPr>
      <w:r w:rsidRPr="00E11B5F">
        <w:rPr>
          <w:color w:val="252525"/>
          <w:sz w:val="18"/>
          <w:szCs w:val="18"/>
          <w:bdr w:val="none" w:sz="0" w:space="0" w:color="auto" w:frame="1"/>
        </w:rPr>
        <w:t>Structure of Junk dimension:</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Typically it has a surrogate key and Boolean columns.</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Surrogate key</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Boolean column1</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                       .</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                       .</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Boolean columnN</w:t>
      </w:r>
    </w:p>
    <w:p w:rsidR="00996CB0" w:rsidRPr="00E11B5F" w:rsidRDefault="00996CB0" w:rsidP="00E11B5F">
      <w:pPr>
        <w:pStyle w:val="Heading4"/>
        <w:shd w:val="clear" w:color="auto" w:fill="FFFFFF"/>
        <w:spacing w:before="0" w:line="240" w:lineRule="auto"/>
        <w:jc w:val="both"/>
        <w:textAlignment w:val="baseline"/>
        <w:rPr>
          <w:b w:val="0"/>
          <w:bCs w:val="0"/>
          <w:color w:val="252525"/>
          <w:sz w:val="18"/>
          <w:szCs w:val="18"/>
        </w:rPr>
      </w:pPr>
      <w:r w:rsidRPr="00E11B5F">
        <w:rPr>
          <w:color w:val="252525"/>
          <w:sz w:val="18"/>
          <w:szCs w:val="18"/>
          <w:bdr w:val="none" w:sz="0" w:space="0" w:color="auto" w:frame="1"/>
        </w:rPr>
        <w:t>Steps to form Junk dimension:</w:t>
      </w:r>
    </w:p>
    <w:p w:rsidR="00996CB0" w:rsidRPr="00E11B5F" w:rsidRDefault="00996CB0" w:rsidP="00E11B5F">
      <w:pPr>
        <w:numPr>
          <w:ilvl w:val="0"/>
          <w:numId w:val="2"/>
        </w:numPr>
        <w:shd w:val="clear" w:color="auto" w:fill="FFFFFF"/>
        <w:spacing w:after="0" w:line="240" w:lineRule="auto"/>
        <w:ind w:left="0"/>
        <w:jc w:val="both"/>
        <w:textAlignment w:val="baseline"/>
        <w:rPr>
          <w:rFonts w:asciiTheme="majorHAnsi" w:hAnsiTheme="majorHAnsi"/>
          <w:color w:val="757575"/>
          <w:sz w:val="18"/>
          <w:szCs w:val="18"/>
        </w:rPr>
      </w:pPr>
      <w:r w:rsidRPr="00E11B5F">
        <w:rPr>
          <w:rFonts w:asciiTheme="majorHAnsi" w:hAnsiTheme="majorHAnsi"/>
          <w:color w:val="757575"/>
          <w:sz w:val="18"/>
          <w:szCs w:val="18"/>
        </w:rPr>
        <w:t>Identify the Boolean attributes in a fact or dimension table</w:t>
      </w:r>
    </w:p>
    <w:p w:rsidR="00996CB0" w:rsidRPr="00E11B5F" w:rsidRDefault="00996CB0" w:rsidP="00E11B5F">
      <w:pPr>
        <w:numPr>
          <w:ilvl w:val="0"/>
          <w:numId w:val="2"/>
        </w:numPr>
        <w:shd w:val="clear" w:color="auto" w:fill="FFFFFF"/>
        <w:spacing w:after="0" w:line="240" w:lineRule="auto"/>
        <w:ind w:left="0"/>
        <w:jc w:val="both"/>
        <w:textAlignment w:val="baseline"/>
        <w:rPr>
          <w:rFonts w:asciiTheme="majorHAnsi" w:hAnsiTheme="majorHAnsi"/>
          <w:color w:val="757575"/>
          <w:sz w:val="18"/>
          <w:szCs w:val="18"/>
        </w:rPr>
      </w:pPr>
      <w:r w:rsidRPr="00E11B5F">
        <w:rPr>
          <w:rFonts w:asciiTheme="majorHAnsi" w:hAnsiTheme="majorHAnsi"/>
          <w:color w:val="757575"/>
          <w:sz w:val="18"/>
          <w:szCs w:val="18"/>
        </w:rPr>
        <w:t>Create new dimension table for above-identified attribute column along with surrogate key</w:t>
      </w:r>
    </w:p>
    <w:p w:rsidR="00996CB0" w:rsidRPr="00E11B5F" w:rsidRDefault="00996CB0" w:rsidP="00E11B5F">
      <w:pPr>
        <w:numPr>
          <w:ilvl w:val="0"/>
          <w:numId w:val="2"/>
        </w:numPr>
        <w:shd w:val="clear" w:color="auto" w:fill="FFFFFF"/>
        <w:spacing w:after="0" w:line="240" w:lineRule="auto"/>
        <w:ind w:left="0"/>
        <w:jc w:val="both"/>
        <w:textAlignment w:val="baseline"/>
        <w:rPr>
          <w:rFonts w:asciiTheme="majorHAnsi" w:hAnsiTheme="majorHAnsi"/>
          <w:color w:val="757575"/>
          <w:sz w:val="18"/>
          <w:szCs w:val="18"/>
        </w:rPr>
      </w:pPr>
      <w:r w:rsidRPr="00E11B5F">
        <w:rPr>
          <w:rFonts w:asciiTheme="majorHAnsi" w:hAnsiTheme="majorHAnsi"/>
          <w:color w:val="757575"/>
          <w:sz w:val="18"/>
          <w:szCs w:val="18"/>
        </w:rPr>
        <w:t>Remove the columns from fact or dimension table</w:t>
      </w:r>
    </w:p>
    <w:p w:rsidR="00996CB0" w:rsidRPr="00E11B5F" w:rsidRDefault="00996CB0" w:rsidP="00E11B5F">
      <w:pPr>
        <w:numPr>
          <w:ilvl w:val="0"/>
          <w:numId w:val="2"/>
        </w:numPr>
        <w:shd w:val="clear" w:color="auto" w:fill="FFFFFF"/>
        <w:spacing w:after="0" w:line="240" w:lineRule="auto"/>
        <w:ind w:left="0"/>
        <w:jc w:val="both"/>
        <w:textAlignment w:val="baseline"/>
        <w:rPr>
          <w:rFonts w:asciiTheme="majorHAnsi" w:hAnsiTheme="majorHAnsi"/>
          <w:color w:val="757575"/>
          <w:sz w:val="18"/>
          <w:szCs w:val="18"/>
        </w:rPr>
      </w:pPr>
      <w:r w:rsidRPr="00E11B5F">
        <w:rPr>
          <w:rFonts w:asciiTheme="majorHAnsi" w:hAnsiTheme="majorHAnsi"/>
          <w:color w:val="757575"/>
          <w:sz w:val="18"/>
          <w:szCs w:val="18"/>
        </w:rPr>
        <w:t>Create a reference key in the fact table for this new dimension</w:t>
      </w:r>
    </w:p>
    <w:p w:rsidR="00996CB0" w:rsidRPr="00E11B5F" w:rsidRDefault="00996CB0" w:rsidP="00E11B5F">
      <w:pPr>
        <w:numPr>
          <w:ilvl w:val="0"/>
          <w:numId w:val="2"/>
        </w:numPr>
        <w:shd w:val="clear" w:color="auto" w:fill="FFFFFF"/>
        <w:spacing w:after="0" w:line="240" w:lineRule="auto"/>
        <w:ind w:left="0"/>
        <w:jc w:val="both"/>
        <w:textAlignment w:val="baseline"/>
        <w:rPr>
          <w:rFonts w:asciiTheme="majorHAnsi" w:hAnsiTheme="majorHAnsi"/>
          <w:color w:val="757575"/>
          <w:sz w:val="18"/>
          <w:szCs w:val="18"/>
        </w:rPr>
      </w:pPr>
      <w:r w:rsidRPr="00E11B5F">
        <w:rPr>
          <w:rFonts w:asciiTheme="majorHAnsi" w:hAnsiTheme="majorHAnsi"/>
          <w:color w:val="757575"/>
          <w:sz w:val="18"/>
          <w:szCs w:val="18"/>
        </w:rPr>
        <w:t>Develop ETL jobs to load</w:t>
      </w:r>
    </w:p>
    <w:p w:rsidR="00996CB0" w:rsidRPr="00E11B5F" w:rsidRDefault="00996CB0" w:rsidP="00E11B5F">
      <w:pPr>
        <w:pStyle w:val="Heading4"/>
        <w:shd w:val="clear" w:color="auto" w:fill="FFFFFF"/>
        <w:spacing w:before="0" w:line="240" w:lineRule="auto"/>
        <w:jc w:val="both"/>
        <w:textAlignment w:val="baseline"/>
        <w:rPr>
          <w:b w:val="0"/>
          <w:bCs w:val="0"/>
          <w:color w:val="252525"/>
          <w:sz w:val="18"/>
          <w:szCs w:val="18"/>
        </w:rPr>
      </w:pPr>
      <w:r w:rsidRPr="00E11B5F">
        <w:rPr>
          <w:color w:val="252525"/>
          <w:sz w:val="18"/>
          <w:szCs w:val="18"/>
          <w:bdr w:val="none" w:sz="0" w:space="0" w:color="auto" w:frame="1"/>
        </w:rPr>
        <w:t>Advantage of this Junk dimension:</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The main advantage of this dimension is the data memory consumption is very less because of storing unique Boolean combinations.</w:t>
      </w:r>
    </w:p>
    <w:p w:rsidR="00996CB0" w:rsidRPr="00E11B5F" w:rsidRDefault="00996CB0" w:rsidP="00E11B5F">
      <w:pPr>
        <w:pStyle w:val="Heading5"/>
        <w:shd w:val="clear" w:color="auto" w:fill="FFFFFF"/>
        <w:spacing w:before="0" w:line="240" w:lineRule="auto"/>
        <w:jc w:val="both"/>
        <w:textAlignment w:val="baseline"/>
        <w:rPr>
          <w:color w:val="252525"/>
          <w:sz w:val="18"/>
          <w:szCs w:val="18"/>
        </w:rPr>
      </w:pPr>
      <w:r w:rsidRPr="00E11B5F">
        <w:rPr>
          <w:color w:val="252525"/>
          <w:sz w:val="18"/>
          <w:szCs w:val="18"/>
          <w:bdr w:val="none" w:sz="0" w:space="0" w:color="auto" w:frame="1"/>
        </w:rPr>
        <w:t>Example:</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Consider a schema contains a dimension called “Product”. It has two Boolean columns “Is_veg” and “Is_domestic”.</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Based on junk dimension concept we can remove these two Boolean columns from the product dimension and create a new dimension with these two Boolean columns. Name the table as Flag dimension.</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Create a surrogate key to keeping it for referential integrity in Flag dimension.</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Create a reference key in Product dimension or Amount fact table. If the schema type is </w:t>
      </w:r>
      <w:r w:rsidRPr="00E11B5F">
        <w:rPr>
          <w:rFonts w:asciiTheme="majorHAnsi" w:hAnsiTheme="majorHAnsi"/>
          <w:b/>
          <w:bCs/>
          <w:color w:val="757575"/>
          <w:sz w:val="18"/>
          <w:szCs w:val="18"/>
          <w:bdr w:val="none" w:sz="0" w:space="0" w:color="auto" w:frame="1"/>
        </w:rPr>
        <w:t>star schema,</w:t>
      </w:r>
      <w:r w:rsidRPr="00E11B5F">
        <w:rPr>
          <w:rFonts w:asciiTheme="majorHAnsi" w:hAnsiTheme="majorHAnsi"/>
          <w:color w:val="757575"/>
          <w:sz w:val="18"/>
          <w:szCs w:val="18"/>
        </w:rPr>
        <w:t> then the mapping would be</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For </w:t>
      </w:r>
      <w:r w:rsidRPr="00E11B5F">
        <w:rPr>
          <w:rFonts w:asciiTheme="majorHAnsi" w:hAnsiTheme="majorHAnsi"/>
          <w:b/>
          <w:bCs/>
          <w:color w:val="757575"/>
          <w:sz w:val="18"/>
          <w:szCs w:val="18"/>
          <w:bdr w:val="none" w:sz="0" w:space="0" w:color="auto" w:frame="1"/>
        </w:rPr>
        <w:t>snowflake</w:t>
      </w:r>
      <w:r w:rsidRPr="00E11B5F">
        <w:rPr>
          <w:rFonts w:asciiTheme="majorHAnsi" w:hAnsiTheme="majorHAnsi"/>
          <w:color w:val="757575"/>
          <w:sz w:val="18"/>
          <w:szCs w:val="18"/>
        </w:rPr>
        <w:t> schema type, connect the flag dimension with product dimension by foreign key reference.</w:t>
      </w:r>
    </w:p>
    <w:p w:rsidR="00996CB0" w:rsidRPr="00E11B5F" w:rsidRDefault="00996CB0" w:rsidP="00E11B5F">
      <w:pPr>
        <w:pStyle w:val="Heading1"/>
        <w:spacing w:before="0" w:beforeAutospacing="0" w:after="0" w:afterAutospacing="0"/>
        <w:rPr>
          <w:rFonts w:asciiTheme="majorHAnsi" w:hAnsiTheme="majorHAnsi"/>
          <w:color w:val="373B41"/>
          <w:sz w:val="18"/>
          <w:szCs w:val="18"/>
        </w:rPr>
      </w:pPr>
      <w:hyperlink r:id="rId102" w:history="1">
        <w:r w:rsidRPr="00E11B5F">
          <w:rPr>
            <w:rStyle w:val="Hyperlink"/>
            <w:rFonts w:asciiTheme="majorHAnsi" w:hAnsiTheme="majorHAnsi"/>
            <w:color w:val="373B41"/>
            <w:sz w:val="18"/>
            <w:szCs w:val="18"/>
          </w:rPr>
          <w:t>Rapidly Changing Dimension (RCD)</w:t>
        </w:r>
      </w:hyperlink>
    </w:p>
    <w:p w:rsidR="00996CB0" w:rsidRPr="00E11B5F" w:rsidRDefault="00996CB0" w:rsidP="00E11B5F">
      <w:pPr>
        <w:shd w:val="clear" w:color="auto" w:fill="FFFFFF"/>
        <w:spacing w:after="0" w:line="240" w:lineRule="auto"/>
        <w:jc w:val="center"/>
        <w:textAlignment w:val="baseline"/>
        <w:rPr>
          <w:rFonts w:asciiTheme="majorHAnsi" w:hAnsiTheme="majorHAnsi"/>
          <w:color w:val="757575"/>
          <w:sz w:val="18"/>
          <w:szCs w:val="18"/>
        </w:rPr>
      </w:pPr>
    </w:p>
    <w:p w:rsidR="00996CB0" w:rsidRPr="00E11B5F" w:rsidRDefault="00996CB0" w:rsidP="00E11B5F">
      <w:pPr>
        <w:pStyle w:val="Heading4"/>
        <w:shd w:val="clear" w:color="auto" w:fill="FFFFFF"/>
        <w:spacing w:before="0" w:line="240" w:lineRule="auto"/>
        <w:jc w:val="both"/>
        <w:textAlignment w:val="baseline"/>
        <w:rPr>
          <w:b w:val="0"/>
          <w:bCs w:val="0"/>
          <w:color w:val="252525"/>
          <w:sz w:val="18"/>
          <w:szCs w:val="18"/>
        </w:rPr>
      </w:pPr>
      <w:r w:rsidRPr="00E11B5F">
        <w:rPr>
          <w:color w:val="252525"/>
          <w:sz w:val="18"/>
          <w:szCs w:val="18"/>
          <w:bdr w:val="none" w:sz="0" w:space="0" w:color="auto" w:frame="1"/>
        </w:rPr>
        <w:t>What is a Rapidly changing dimension (RCD) or Fast growing dimension?</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The Rapidly changing dimension (RCD) is a dimension which has attributes where values will be getting changed often.</w:t>
      </w:r>
    </w:p>
    <w:p w:rsidR="00996CB0" w:rsidRPr="00E11B5F" w:rsidRDefault="00996CB0" w:rsidP="00E11B5F">
      <w:pPr>
        <w:pStyle w:val="Heading4"/>
        <w:shd w:val="clear" w:color="auto" w:fill="FFFFFF"/>
        <w:spacing w:before="0" w:line="240" w:lineRule="auto"/>
        <w:jc w:val="both"/>
        <w:textAlignment w:val="baseline"/>
        <w:rPr>
          <w:b w:val="0"/>
          <w:bCs w:val="0"/>
          <w:color w:val="252525"/>
          <w:sz w:val="18"/>
          <w:szCs w:val="18"/>
        </w:rPr>
      </w:pPr>
      <w:r w:rsidRPr="00E11B5F">
        <w:rPr>
          <w:color w:val="252525"/>
          <w:sz w:val="18"/>
          <w:szCs w:val="18"/>
          <w:bdr w:val="none" w:sz="0" w:space="0" w:color="auto" w:frame="1"/>
        </w:rPr>
        <w:t>How to handle the RCD type table?</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We have three major types of solutions to handle the slowly changing dimensions (SCD). By creating mini dimension the rapidly changing dimension can be handled.</w:t>
      </w:r>
    </w:p>
    <w:p w:rsidR="00996CB0" w:rsidRPr="00E11B5F" w:rsidRDefault="00996CB0" w:rsidP="00E11B5F">
      <w:pPr>
        <w:shd w:val="clear" w:color="auto" w:fill="FFFFFF"/>
        <w:spacing w:after="0" w:line="240" w:lineRule="auto"/>
        <w:textAlignment w:val="baseline"/>
        <w:rPr>
          <w:rFonts w:asciiTheme="majorHAnsi" w:hAnsiTheme="majorHAnsi"/>
          <w:color w:val="757575"/>
          <w:sz w:val="18"/>
          <w:szCs w:val="18"/>
        </w:rPr>
      </w:pPr>
      <w:r w:rsidRPr="00E11B5F">
        <w:rPr>
          <w:rFonts w:asciiTheme="majorHAnsi" w:hAnsiTheme="majorHAnsi"/>
          <w:color w:val="757575"/>
          <w:sz w:val="18"/>
          <w:szCs w:val="18"/>
        </w:rPr>
        <w:br/>
      </w:r>
    </w:p>
    <w:p w:rsidR="00996CB0" w:rsidRPr="00E11B5F" w:rsidRDefault="00996CB0" w:rsidP="00E11B5F">
      <w:pPr>
        <w:pStyle w:val="Heading5"/>
        <w:shd w:val="clear" w:color="auto" w:fill="FFFFFF"/>
        <w:spacing w:before="0" w:line="240" w:lineRule="auto"/>
        <w:jc w:val="both"/>
        <w:textAlignment w:val="baseline"/>
        <w:rPr>
          <w:color w:val="252525"/>
          <w:sz w:val="18"/>
          <w:szCs w:val="18"/>
        </w:rPr>
      </w:pPr>
      <w:r w:rsidRPr="00E11B5F">
        <w:rPr>
          <w:color w:val="252525"/>
          <w:sz w:val="18"/>
          <w:szCs w:val="18"/>
          <w:bdr w:val="none" w:sz="0" w:space="0" w:color="auto" w:frame="1"/>
        </w:rPr>
        <w:t>Structure of Junk dimension:</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Typically it has a surrogate key and rapidly changing columns.</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lastRenderedPageBreak/>
        <w:t>Surrogate key</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column1</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                       .</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ColumnN</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b/>
          <w:bCs/>
          <w:color w:val="757575"/>
          <w:sz w:val="18"/>
          <w:szCs w:val="18"/>
          <w:bdr w:val="none" w:sz="0" w:space="0" w:color="auto" w:frame="1"/>
        </w:rPr>
        <w:t>Steps to form a Mini dimension:</w:t>
      </w:r>
    </w:p>
    <w:p w:rsidR="00996CB0" w:rsidRPr="00E11B5F" w:rsidRDefault="00996CB0" w:rsidP="00E11B5F">
      <w:pPr>
        <w:numPr>
          <w:ilvl w:val="0"/>
          <w:numId w:val="3"/>
        </w:numPr>
        <w:shd w:val="clear" w:color="auto" w:fill="FFFFFF"/>
        <w:spacing w:after="0" w:line="240" w:lineRule="auto"/>
        <w:ind w:left="0"/>
        <w:jc w:val="both"/>
        <w:textAlignment w:val="baseline"/>
        <w:rPr>
          <w:rFonts w:asciiTheme="majorHAnsi" w:hAnsiTheme="majorHAnsi"/>
          <w:color w:val="757575"/>
          <w:sz w:val="18"/>
          <w:szCs w:val="18"/>
        </w:rPr>
      </w:pPr>
      <w:r w:rsidRPr="00E11B5F">
        <w:rPr>
          <w:rFonts w:asciiTheme="majorHAnsi" w:hAnsiTheme="majorHAnsi"/>
          <w:color w:val="757575"/>
          <w:sz w:val="18"/>
          <w:szCs w:val="18"/>
        </w:rPr>
        <w:t>Identify the rapidly changing attributes</w:t>
      </w:r>
    </w:p>
    <w:p w:rsidR="00996CB0" w:rsidRPr="00E11B5F" w:rsidRDefault="00996CB0" w:rsidP="00E11B5F">
      <w:pPr>
        <w:numPr>
          <w:ilvl w:val="0"/>
          <w:numId w:val="3"/>
        </w:numPr>
        <w:shd w:val="clear" w:color="auto" w:fill="FFFFFF"/>
        <w:spacing w:after="0" w:line="240" w:lineRule="auto"/>
        <w:ind w:left="0"/>
        <w:jc w:val="both"/>
        <w:textAlignment w:val="baseline"/>
        <w:rPr>
          <w:rFonts w:asciiTheme="majorHAnsi" w:hAnsiTheme="majorHAnsi"/>
          <w:color w:val="757575"/>
          <w:sz w:val="18"/>
          <w:szCs w:val="18"/>
        </w:rPr>
      </w:pPr>
      <w:r w:rsidRPr="00E11B5F">
        <w:rPr>
          <w:rFonts w:asciiTheme="majorHAnsi" w:hAnsiTheme="majorHAnsi"/>
          <w:color w:val="757575"/>
          <w:sz w:val="18"/>
          <w:szCs w:val="18"/>
        </w:rPr>
        <w:t>Create new dimension table for above-identified attribute column along with surrogate key</w:t>
      </w:r>
    </w:p>
    <w:p w:rsidR="00996CB0" w:rsidRPr="00E11B5F" w:rsidRDefault="00996CB0" w:rsidP="00E11B5F">
      <w:pPr>
        <w:numPr>
          <w:ilvl w:val="0"/>
          <w:numId w:val="3"/>
        </w:numPr>
        <w:shd w:val="clear" w:color="auto" w:fill="FFFFFF"/>
        <w:spacing w:after="0" w:line="240" w:lineRule="auto"/>
        <w:ind w:left="0"/>
        <w:jc w:val="both"/>
        <w:textAlignment w:val="baseline"/>
        <w:rPr>
          <w:rFonts w:asciiTheme="majorHAnsi" w:hAnsiTheme="majorHAnsi"/>
          <w:color w:val="757575"/>
          <w:sz w:val="18"/>
          <w:szCs w:val="18"/>
        </w:rPr>
      </w:pPr>
      <w:r w:rsidRPr="00E11B5F">
        <w:rPr>
          <w:rFonts w:asciiTheme="majorHAnsi" w:hAnsiTheme="majorHAnsi"/>
          <w:color w:val="757575"/>
          <w:sz w:val="18"/>
          <w:szCs w:val="18"/>
        </w:rPr>
        <w:t>Remove the columns from parent dimension</w:t>
      </w:r>
    </w:p>
    <w:p w:rsidR="00996CB0" w:rsidRPr="00E11B5F" w:rsidRDefault="00996CB0" w:rsidP="00E11B5F">
      <w:pPr>
        <w:numPr>
          <w:ilvl w:val="0"/>
          <w:numId w:val="3"/>
        </w:numPr>
        <w:shd w:val="clear" w:color="auto" w:fill="FFFFFF"/>
        <w:spacing w:after="0" w:line="240" w:lineRule="auto"/>
        <w:ind w:left="0"/>
        <w:jc w:val="both"/>
        <w:textAlignment w:val="baseline"/>
        <w:rPr>
          <w:rFonts w:asciiTheme="majorHAnsi" w:hAnsiTheme="majorHAnsi"/>
          <w:color w:val="757575"/>
          <w:sz w:val="18"/>
          <w:szCs w:val="18"/>
        </w:rPr>
      </w:pPr>
      <w:r w:rsidRPr="00E11B5F">
        <w:rPr>
          <w:rFonts w:asciiTheme="majorHAnsi" w:hAnsiTheme="majorHAnsi"/>
          <w:color w:val="757575"/>
          <w:sz w:val="18"/>
          <w:szCs w:val="18"/>
        </w:rPr>
        <w:t>Create a reference key in the fact table for this mini dimension</w:t>
      </w:r>
    </w:p>
    <w:p w:rsidR="00996CB0" w:rsidRPr="00E11B5F" w:rsidRDefault="00996CB0" w:rsidP="00E11B5F">
      <w:pPr>
        <w:numPr>
          <w:ilvl w:val="0"/>
          <w:numId w:val="3"/>
        </w:numPr>
        <w:shd w:val="clear" w:color="auto" w:fill="FFFFFF"/>
        <w:spacing w:after="0" w:line="240" w:lineRule="auto"/>
        <w:ind w:left="0"/>
        <w:jc w:val="both"/>
        <w:textAlignment w:val="baseline"/>
        <w:rPr>
          <w:rFonts w:asciiTheme="majorHAnsi" w:hAnsiTheme="majorHAnsi"/>
          <w:color w:val="757575"/>
          <w:sz w:val="18"/>
          <w:szCs w:val="18"/>
        </w:rPr>
      </w:pPr>
      <w:r w:rsidRPr="00E11B5F">
        <w:rPr>
          <w:rFonts w:asciiTheme="majorHAnsi" w:hAnsiTheme="majorHAnsi"/>
          <w:color w:val="757575"/>
          <w:sz w:val="18"/>
          <w:szCs w:val="18"/>
        </w:rPr>
        <w:t>Develop ETL jobs to load</w:t>
      </w:r>
    </w:p>
    <w:p w:rsidR="00996CB0" w:rsidRPr="00E11B5F" w:rsidRDefault="00996CB0" w:rsidP="00E11B5F">
      <w:pPr>
        <w:pStyle w:val="Heading5"/>
        <w:shd w:val="clear" w:color="auto" w:fill="FFFFFF"/>
        <w:spacing w:before="0" w:line="240" w:lineRule="auto"/>
        <w:jc w:val="both"/>
        <w:textAlignment w:val="baseline"/>
        <w:rPr>
          <w:color w:val="252525"/>
          <w:sz w:val="18"/>
          <w:szCs w:val="18"/>
        </w:rPr>
      </w:pPr>
      <w:r w:rsidRPr="00E11B5F">
        <w:rPr>
          <w:color w:val="252525"/>
          <w:sz w:val="18"/>
          <w:szCs w:val="18"/>
          <w:bdr w:val="none" w:sz="0" w:space="0" w:color="auto" w:frame="1"/>
        </w:rPr>
        <w:t>Advantage of having this mini dimension:</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The main advantage of this dimension is the data changes can be loaded as part fact table itself. No need of worrying about capturing changes in dimension level.</w:t>
      </w:r>
    </w:p>
    <w:p w:rsidR="00996CB0" w:rsidRPr="00E11B5F" w:rsidRDefault="00996CB0" w:rsidP="00E11B5F">
      <w:pPr>
        <w:pStyle w:val="Heading5"/>
        <w:shd w:val="clear" w:color="auto" w:fill="FFFFFF"/>
        <w:spacing w:before="0" w:line="240" w:lineRule="auto"/>
        <w:jc w:val="both"/>
        <w:textAlignment w:val="baseline"/>
        <w:rPr>
          <w:color w:val="252525"/>
          <w:sz w:val="18"/>
          <w:szCs w:val="18"/>
        </w:rPr>
      </w:pPr>
      <w:r w:rsidRPr="00E11B5F">
        <w:rPr>
          <w:color w:val="252525"/>
          <w:sz w:val="18"/>
          <w:szCs w:val="18"/>
          <w:bdr w:val="none" w:sz="0" w:space="0" w:color="auto" w:frame="1"/>
        </w:rPr>
        <w:t>Example:</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For example, employee table has a field for appraisal rating attribute where the value changes very often.</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Now the employee dimension is a fast growing dimension, as said it will be handled by creating mini-dimension.</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A new dimension will be created with rating column along with the surrogate key. The possible default values will be inserted/loaded into this dimension.</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The rating column will be removed from Employee dimension. The surrogate key will be linked with Salary fact table.</w:t>
      </w:r>
    </w:p>
    <w:p w:rsidR="00996CB0" w:rsidRPr="00E11B5F" w:rsidRDefault="00996CB0" w:rsidP="00E11B5F">
      <w:pPr>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996CB0" w:rsidRPr="00E11B5F" w:rsidRDefault="00996CB0" w:rsidP="00E11B5F">
      <w:pPr>
        <w:pStyle w:val="Heading1"/>
        <w:spacing w:before="0" w:beforeAutospacing="0" w:after="0" w:afterAutospacing="0"/>
        <w:rPr>
          <w:rFonts w:asciiTheme="majorHAnsi" w:hAnsiTheme="majorHAnsi"/>
          <w:color w:val="373B41"/>
          <w:sz w:val="18"/>
          <w:szCs w:val="18"/>
        </w:rPr>
      </w:pPr>
      <w:hyperlink r:id="rId103" w:history="1">
        <w:r w:rsidRPr="00E11B5F">
          <w:rPr>
            <w:rStyle w:val="Hyperlink"/>
            <w:rFonts w:asciiTheme="majorHAnsi" w:hAnsiTheme="majorHAnsi"/>
            <w:color w:val="373B41"/>
            <w:sz w:val="18"/>
            <w:szCs w:val="18"/>
          </w:rPr>
          <w:t>Slowly Changing Dimension Types-SCD Type1 Type2 Type3</w:t>
        </w:r>
      </w:hyperlink>
    </w:p>
    <w:p w:rsidR="00996CB0" w:rsidRPr="00E11B5F" w:rsidRDefault="00996CB0" w:rsidP="00E11B5F">
      <w:pPr>
        <w:pStyle w:val="Heading1"/>
        <w:spacing w:before="0" w:beforeAutospacing="0" w:after="0" w:afterAutospacing="0"/>
        <w:rPr>
          <w:rFonts w:asciiTheme="majorHAnsi" w:hAnsiTheme="majorHAnsi"/>
          <w:color w:val="373B41"/>
          <w:sz w:val="18"/>
          <w:szCs w:val="18"/>
        </w:rPr>
      </w:pPr>
    </w:p>
    <w:p w:rsidR="00996CB0" w:rsidRPr="00E11B5F" w:rsidRDefault="00996CB0" w:rsidP="00E11B5F">
      <w:pPr>
        <w:pStyle w:val="Heading1"/>
        <w:spacing w:before="0" w:beforeAutospacing="0" w:after="0" w:afterAutospacing="0"/>
        <w:rPr>
          <w:rFonts w:asciiTheme="majorHAnsi" w:hAnsiTheme="majorHAnsi"/>
          <w:color w:val="373B41"/>
          <w:sz w:val="18"/>
          <w:szCs w:val="18"/>
        </w:rPr>
      </w:pPr>
    </w:p>
    <w:p w:rsidR="00996CB0" w:rsidRPr="00E11B5F" w:rsidRDefault="00996CB0" w:rsidP="00E11B5F">
      <w:pPr>
        <w:pStyle w:val="Heading1"/>
        <w:spacing w:before="0" w:beforeAutospacing="0" w:after="0" w:afterAutospacing="0"/>
        <w:rPr>
          <w:rFonts w:asciiTheme="majorHAnsi" w:hAnsiTheme="majorHAnsi"/>
          <w:color w:val="373B41"/>
          <w:sz w:val="18"/>
          <w:szCs w:val="18"/>
        </w:rPr>
      </w:pPr>
    </w:p>
    <w:p w:rsidR="00996CB0" w:rsidRPr="00E11B5F" w:rsidRDefault="00996CB0" w:rsidP="00E11B5F">
      <w:pPr>
        <w:pStyle w:val="Heading1"/>
        <w:spacing w:before="0" w:beforeAutospacing="0" w:after="0" w:afterAutospacing="0"/>
        <w:rPr>
          <w:rFonts w:asciiTheme="majorHAnsi" w:hAnsiTheme="majorHAnsi"/>
          <w:color w:val="373B41"/>
          <w:sz w:val="18"/>
          <w:szCs w:val="18"/>
        </w:rPr>
      </w:pPr>
    </w:p>
    <w:p w:rsidR="00996CB0" w:rsidRPr="00E11B5F" w:rsidRDefault="00996CB0" w:rsidP="00E11B5F">
      <w:pPr>
        <w:pStyle w:val="Heading1"/>
        <w:spacing w:before="0" w:beforeAutospacing="0" w:after="0" w:afterAutospacing="0"/>
        <w:rPr>
          <w:rFonts w:asciiTheme="majorHAnsi" w:hAnsiTheme="majorHAnsi"/>
          <w:color w:val="373B41"/>
          <w:sz w:val="18"/>
          <w:szCs w:val="18"/>
        </w:rPr>
      </w:pPr>
    </w:p>
    <w:p w:rsidR="00996CB0" w:rsidRPr="00E11B5F" w:rsidRDefault="00996CB0" w:rsidP="00E11B5F">
      <w:pPr>
        <w:pStyle w:val="Heading1"/>
        <w:spacing w:before="0" w:beforeAutospacing="0" w:after="0" w:afterAutospacing="0"/>
        <w:rPr>
          <w:rFonts w:asciiTheme="majorHAnsi" w:hAnsiTheme="majorHAnsi"/>
          <w:color w:val="373B41"/>
          <w:sz w:val="18"/>
          <w:szCs w:val="18"/>
        </w:rPr>
      </w:pPr>
      <w:r w:rsidRPr="00E11B5F">
        <w:rPr>
          <w:rFonts w:asciiTheme="majorHAnsi" w:hAnsiTheme="majorHAnsi"/>
          <w:color w:val="252525"/>
          <w:sz w:val="18"/>
          <w:szCs w:val="18"/>
          <w:bdr w:val="none" w:sz="0" w:space="0" w:color="auto" w:frame="1"/>
        </w:rPr>
        <w:t>What is a slowly changing dimension (SCD)?</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b w:val="0"/>
          <w:bCs w:val="0"/>
          <w:color w:val="757575"/>
          <w:sz w:val="18"/>
          <w:szCs w:val="18"/>
        </w:rPr>
        <w:lastRenderedPageBreak/>
        <w:t>It is a dimension where the attribute values are getting changed slowly over a certain period of time.</w:t>
      </w:r>
    </w:p>
    <w:p w:rsidR="00996CB0" w:rsidRPr="00E11B5F" w:rsidRDefault="00996CB0" w:rsidP="00E11B5F">
      <w:pPr>
        <w:pStyle w:val="Heading3"/>
        <w:shd w:val="clear" w:color="auto" w:fill="FFFFFF"/>
        <w:spacing w:before="0" w:line="240" w:lineRule="auto"/>
        <w:jc w:val="both"/>
        <w:textAlignment w:val="baseline"/>
        <w:rPr>
          <w:b w:val="0"/>
          <w:bCs w:val="0"/>
          <w:color w:val="252525"/>
          <w:sz w:val="18"/>
          <w:szCs w:val="18"/>
        </w:rPr>
      </w:pPr>
      <w:r w:rsidRPr="00E11B5F">
        <w:rPr>
          <w:color w:val="252525"/>
          <w:sz w:val="18"/>
          <w:szCs w:val="18"/>
          <w:bdr w:val="none" w:sz="0" w:space="0" w:color="auto" w:frame="1"/>
        </w:rPr>
        <w:t>Ways of handling slowly changing dimension:</w:t>
      </w:r>
    </w:p>
    <w:p w:rsidR="00996CB0" w:rsidRPr="00E11B5F" w:rsidRDefault="00996CB0" w:rsidP="00E11B5F">
      <w:pPr>
        <w:pStyle w:val="Heading3"/>
        <w:shd w:val="clear" w:color="auto" w:fill="FFFFFF"/>
        <w:spacing w:before="0" w:line="240" w:lineRule="auto"/>
        <w:jc w:val="both"/>
        <w:textAlignment w:val="baseline"/>
        <w:rPr>
          <w:b w:val="0"/>
          <w:bCs w:val="0"/>
          <w:color w:val="252525"/>
          <w:sz w:val="18"/>
          <w:szCs w:val="18"/>
        </w:rPr>
      </w:pP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b w:val="0"/>
          <w:bCs w:val="0"/>
          <w:color w:val="757575"/>
          <w:sz w:val="18"/>
          <w:szCs w:val="18"/>
        </w:rPr>
        <w:t>There are 3 major ways are available to handle the data load process for an SCD type dimension when any modification happens in the source system.</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color w:val="757575"/>
          <w:sz w:val="18"/>
          <w:szCs w:val="18"/>
          <w:bdr w:val="none" w:sz="0" w:space="0" w:color="auto" w:frame="1"/>
        </w:rPr>
        <w:t>1. SCD Type 1</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b w:val="0"/>
          <w:bCs w:val="0"/>
          <w:color w:val="757575"/>
          <w:sz w:val="18"/>
          <w:szCs w:val="18"/>
        </w:rPr>
        <w:t>-Modifications will be done on the same record</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b w:val="0"/>
          <w:bCs w:val="0"/>
          <w:color w:val="757575"/>
          <w:sz w:val="18"/>
          <w:szCs w:val="18"/>
        </w:rPr>
        <w:t>-Here no history of changes will be maintained</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color w:val="757575"/>
          <w:sz w:val="18"/>
          <w:szCs w:val="18"/>
          <w:bdr w:val="none" w:sz="0" w:space="0" w:color="auto" w:frame="1"/>
        </w:rPr>
        <w:t>2. SCD Type 2</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b w:val="0"/>
          <w:bCs w:val="0"/>
          <w:color w:val="757575"/>
          <w:sz w:val="18"/>
          <w:szCs w:val="18"/>
        </w:rPr>
        <w:t>-An existing record will be marked as expired with is_active flag or Expired_date column</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b w:val="0"/>
          <w:bCs w:val="0"/>
          <w:color w:val="757575"/>
          <w:sz w:val="18"/>
          <w:szCs w:val="18"/>
        </w:rPr>
        <w:t>-This type allows tracking the history of changes</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color w:val="757575"/>
          <w:sz w:val="18"/>
          <w:szCs w:val="18"/>
          <w:bdr w:val="none" w:sz="0" w:space="0" w:color="auto" w:frame="1"/>
        </w:rPr>
        <w:t>3. SCD Type 3</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b w:val="0"/>
          <w:bCs w:val="0"/>
          <w:color w:val="757575"/>
          <w:sz w:val="18"/>
          <w:szCs w:val="18"/>
        </w:rPr>
        <w:t>-A new value will be tracked as a column</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b w:val="0"/>
          <w:bCs w:val="0"/>
          <w:color w:val="757575"/>
          <w:sz w:val="18"/>
          <w:szCs w:val="18"/>
        </w:rPr>
        <w:t>-Here no history of changes will be maintained</w:t>
      </w:r>
    </w:p>
    <w:p w:rsidR="00996CB0" w:rsidRPr="00E11B5F" w:rsidRDefault="00996CB0" w:rsidP="00E11B5F">
      <w:pPr>
        <w:pStyle w:val="Heading4"/>
        <w:shd w:val="clear" w:color="auto" w:fill="FFFFFF"/>
        <w:spacing w:before="0" w:line="240" w:lineRule="auto"/>
        <w:textAlignment w:val="baseline"/>
        <w:rPr>
          <w:b w:val="0"/>
          <w:bCs w:val="0"/>
          <w:color w:val="252525"/>
          <w:sz w:val="18"/>
          <w:szCs w:val="18"/>
        </w:rPr>
      </w:pPr>
      <w:r w:rsidRPr="00E11B5F">
        <w:rPr>
          <w:color w:val="252525"/>
          <w:sz w:val="18"/>
          <w:szCs w:val="18"/>
          <w:bdr w:val="none" w:sz="0" w:space="0" w:color="auto" w:frame="1"/>
        </w:rPr>
        <w:t>Example scenario:</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b w:val="0"/>
          <w:bCs w:val="0"/>
          <w:color w:val="757575"/>
          <w:sz w:val="18"/>
          <w:szCs w:val="18"/>
        </w:rPr>
        <w:t>The below employee table stores the city information about where the employee is currently working/living. The employee location will change in slow pace only.</w:t>
      </w:r>
    </w:p>
    <w:p w:rsidR="00996CB0" w:rsidRPr="00E11B5F" w:rsidRDefault="00996CB0" w:rsidP="00E11B5F">
      <w:pPr>
        <w:pStyle w:val="Heading3"/>
        <w:shd w:val="clear" w:color="auto" w:fill="FFFFFF"/>
        <w:spacing w:before="0" w:line="240" w:lineRule="auto"/>
        <w:jc w:val="center"/>
        <w:textAlignment w:val="baseline"/>
        <w:rPr>
          <w:b w:val="0"/>
          <w:bCs w:val="0"/>
          <w:color w:val="757575"/>
          <w:sz w:val="18"/>
          <w:szCs w:val="18"/>
        </w:rPr>
      </w:pPr>
    </w:p>
    <w:p w:rsidR="00996CB0" w:rsidRPr="00E11B5F" w:rsidRDefault="00996CB0" w:rsidP="00E11B5F">
      <w:pPr>
        <w:pStyle w:val="Heading3"/>
        <w:shd w:val="clear" w:color="auto" w:fill="FFFFFF"/>
        <w:spacing w:before="0" w:line="240" w:lineRule="auto"/>
        <w:jc w:val="center"/>
        <w:textAlignment w:val="baseline"/>
        <w:rPr>
          <w:b w:val="0"/>
          <w:bCs w:val="0"/>
          <w:color w:val="757575"/>
          <w:sz w:val="18"/>
          <w:szCs w:val="18"/>
        </w:rPr>
      </w:pPr>
      <w:r w:rsidRPr="00E11B5F">
        <w:rPr>
          <w:b w:val="0"/>
          <w:bCs w:val="0"/>
          <w:color w:val="757575"/>
          <w:sz w:val="18"/>
          <w:szCs w:val="18"/>
        </w:rPr>
        <w:t>SCD-Slowly changing dimension SCD-example scenario</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b w:val="0"/>
          <w:bCs w:val="0"/>
          <w:color w:val="757575"/>
          <w:sz w:val="18"/>
          <w:szCs w:val="18"/>
        </w:rPr>
        <w:t>Employee 101 is moving Bangalore to Chennai.</w:t>
      </w:r>
    </w:p>
    <w:p w:rsidR="00996CB0" w:rsidRPr="00E11B5F" w:rsidRDefault="00996CB0" w:rsidP="00E11B5F">
      <w:pPr>
        <w:pStyle w:val="Heading6"/>
        <w:shd w:val="clear" w:color="auto" w:fill="FFFFFF"/>
        <w:spacing w:before="0" w:line="240" w:lineRule="auto"/>
        <w:jc w:val="both"/>
        <w:textAlignment w:val="baseline"/>
        <w:rPr>
          <w:b/>
          <w:bCs/>
          <w:color w:val="252525"/>
          <w:sz w:val="18"/>
          <w:szCs w:val="18"/>
        </w:rPr>
      </w:pPr>
      <w:r w:rsidRPr="00E11B5F">
        <w:rPr>
          <w:color w:val="252525"/>
          <w:sz w:val="18"/>
          <w:szCs w:val="18"/>
          <w:bdr w:val="none" w:sz="0" w:space="0" w:color="auto" w:frame="1"/>
        </w:rPr>
        <w:t>Update:</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b w:val="0"/>
          <w:bCs w:val="0"/>
          <w:color w:val="757575"/>
          <w:sz w:val="18"/>
          <w:szCs w:val="18"/>
        </w:rPr>
        <w:t>After a certain period of time John is moving to Delhi. To track this change in the dimension table, we have below options.</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color w:val="757575"/>
          <w:sz w:val="18"/>
          <w:szCs w:val="18"/>
          <w:bdr w:val="none" w:sz="0" w:space="0" w:color="auto" w:frame="1"/>
        </w:rPr>
        <w:t>Type 1</w:t>
      </w:r>
      <w:r w:rsidRPr="00E11B5F">
        <w:rPr>
          <w:b w:val="0"/>
          <w:bCs w:val="0"/>
          <w:color w:val="757575"/>
          <w:sz w:val="18"/>
          <w:szCs w:val="18"/>
        </w:rPr>
        <w:t> – Update the record same</w:t>
      </w:r>
    </w:p>
    <w:p w:rsidR="00996CB0" w:rsidRPr="00E11B5F" w:rsidRDefault="00996CB0" w:rsidP="00E11B5F">
      <w:pPr>
        <w:pStyle w:val="Heading3"/>
        <w:shd w:val="clear" w:color="auto" w:fill="FFFFFF"/>
        <w:spacing w:before="0" w:line="240" w:lineRule="auto"/>
        <w:jc w:val="center"/>
        <w:textAlignment w:val="baseline"/>
        <w:rPr>
          <w:b w:val="0"/>
          <w:bCs w:val="0"/>
          <w:color w:val="757575"/>
          <w:sz w:val="18"/>
          <w:szCs w:val="18"/>
        </w:rPr>
      </w:pPr>
    </w:p>
    <w:p w:rsidR="00996CB0" w:rsidRPr="00E11B5F" w:rsidRDefault="00996CB0" w:rsidP="00E11B5F">
      <w:pPr>
        <w:pStyle w:val="Heading3"/>
        <w:shd w:val="clear" w:color="auto" w:fill="FFFFFF"/>
        <w:spacing w:before="0" w:line="240" w:lineRule="auto"/>
        <w:jc w:val="center"/>
        <w:textAlignment w:val="baseline"/>
        <w:rPr>
          <w:b w:val="0"/>
          <w:bCs w:val="0"/>
          <w:color w:val="757575"/>
          <w:sz w:val="18"/>
          <w:szCs w:val="18"/>
        </w:rPr>
      </w:pPr>
      <w:r w:rsidRPr="00E11B5F">
        <w:rPr>
          <w:b w:val="0"/>
          <w:bCs w:val="0"/>
          <w:color w:val="757575"/>
          <w:sz w:val="18"/>
          <w:szCs w:val="18"/>
        </w:rPr>
        <w:t>SCD-Slowly changing dimension SCD-types-1</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color w:val="757575"/>
          <w:sz w:val="18"/>
          <w:szCs w:val="18"/>
          <w:bdr w:val="none" w:sz="0" w:space="0" w:color="auto" w:frame="1"/>
        </w:rPr>
        <w:t>Type 2</w:t>
      </w:r>
      <w:r w:rsidRPr="00E11B5F">
        <w:rPr>
          <w:b w:val="0"/>
          <w:bCs w:val="0"/>
          <w:color w:val="757575"/>
          <w:sz w:val="18"/>
          <w:szCs w:val="18"/>
        </w:rPr>
        <w:t> – New record will be inserted with is_active=1, old record is_active=0</w:t>
      </w:r>
    </w:p>
    <w:p w:rsidR="00996CB0" w:rsidRPr="00E11B5F" w:rsidRDefault="00996CB0" w:rsidP="00E11B5F">
      <w:pPr>
        <w:pStyle w:val="Heading3"/>
        <w:shd w:val="clear" w:color="auto" w:fill="FFFFFF"/>
        <w:spacing w:before="0" w:line="240" w:lineRule="auto"/>
        <w:jc w:val="center"/>
        <w:textAlignment w:val="baseline"/>
        <w:rPr>
          <w:b w:val="0"/>
          <w:bCs w:val="0"/>
          <w:color w:val="757575"/>
          <w:sz w:val="18"/>
          <w:szCs w:val="18"/>
        </w:rPr>
      </w:pPr>
    </w:p>
    <w:p w:rsidR="00996CB0" w:rsidRPr="00E11B5F" w:rsidRDefault="00996CB0" w:rsidP="00E11B5F">
      <w:pPr>
        <w:pStyle w:val="Heading3"/>
        <w:shd w:val="clear" w:color="auto" w:fill="FFFFFF"/>
        <w:spacing w:before="0" w:line="240" w:lineRule="auto"/>
        <w:jc w:val="center"/>
        <w:textAlignment w:val="baseline"/>
        <w:rPr>
          <w:b w:val="0"/>
          <w:bCs w:val="0"/>
          <w:color w:val="757575"/>
          <w:sz w:val="18"/>
          <w:szCs w:val="18"/>
        </w:rPr>
      </w:pPr>
      <w:r w:rsidRPr="00E11B5F">
        <w:rPr>
          <w:b w:val="0"/>
          <w:bCs w:val="0"/>
          <w:color w:val="757575"/>
          <w:sz w:val="18"/>
          <w:szCs w:val="18"/>
        </w:rPr>
        <w:t>SCD-Slowly changing dimension SCD-types-2</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color w:val="757575"/>
          <w:sz w:val="18"/>
          <w:szCs w:val="18"/>
          <w:bdr w:val="none" w:sz="0" w:space="0" w:color="auto" w:frame="1"/>
        </w:rPr>
        <w:t>Type 2</w:t>
      </w:r>
      <w:r w:rsidRPr="00E11B5F">
        <w:rPr>
          <w:b w:val="0"/>
          <w:bCs w:val="0"/>
          <w:color w:val="757575"/>
          <w:sz w:val="18"/>
          <w:szCs w:val="18"/>
        </w:rPr>
        <w:t> – New record will be inserted with Expired_date=NULL, old record Expired_date= SYSDATE or SYSDATE-1</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color w:val="757575"/>
          <w:sz w:val="18"/>
          <w:szCs w:val="18"/>
          <w:bdr w:val="none" w:sz="0" w:space="0" w:color="auto" w:frame="1"/>
        </w:rPr>
        <w:t>Type 3</w:t>
      </w:r>
      <w:r w:rsidRPr="00E11B5F">
        <w:rPr>
          <w:b w:val="0"/>
          <w:bCs w:val="0"/>
          <w:color w:val="757575"/>
          <w:sz w:val="18"/>
          <w:szCs w:val="18"/>
        </w:rPr>
        <w:t> – New column will be added and tracked the both old and new value</w:t>
      </w:r>
    </w:p>
    <w:p w:rsidR="00996CB0" w:rsidRPr="00E11B5F" w:rsidRDefault="00996CB0" w:rsidP="00E11B5F">
      <w:pPr>
        <w:pStyle w:val="Heading3"/>
        <w:shd w:val="clear" w:color="auto" w:fill="FFFFFF"/>
        <w:spacing w:before="0" w:line="240" w:lineRule="auto"/>
        <w:jc w:val="center"/>
        <w:textAlignment w:val="baseline"/>
        <w:rPr>
          <w:b w:val="0"/>
          <w:bCs w:val="0"/>
          <w:color w:val="757575"/>
          <w:sz w:val="18"/>
          <w:szCs w:val="18"/>
        </w:rPr>
      </w:pPr>
    </w:p>
    <w:p w:rsidR="00996CB0" w:rsidRPr="00E11B5F" w:rsidRDefault="00996CB0" w:rsidP="00E11B5F">
      <w:pPr>
        <w:pStyle w:val="Heading3"/>
        <w:shd w:val="clear" w:color="auto" w:fill="FFFFFF"/>
        <w:spacing w:before="0" w:line="240" w:lineRule="auto"/>
        <w:jc w:val="center"/>
        <w:textAlignment w:val="baseline"/>
        <w:rPr>
          <w:b w:val="0"/>
          <w:bCs w:val="0"/>
          <w:color w:val="757575"/>
          <w:sz w:val="18"/>
          <w:szCs w:val="18"/>
        </w:rPr>
      </w:pPr>
      <w:r w:rsidRPr="00E11B5F">
        <w:rPr>
          <w:b w:val="0"/>
          <w:bCs w:val="0"/>
          <w:color w:val="757575"/>
          <w:sz w:val="18"/>
          <w:szCs w:val="18"/>
        </w:rPr>
        <w:t>SCD-Slowly changing dimension SCD-types-3</w:t>
      </w:r>
    </w:p>
    <w:p w:rsidR="00996CB0" w:rsidRPr="00E11B5F" w:rsidRDefault="00996CB0" w:rsidP="00E11B5F">
      <w:pPr>
        <w:pStyle w:val="Heading6"/>
        <w:shd w:val="clear" w:color="auto" w:fill="FFFFFF"/>
        <w:spacing w:before="0" w:line="240" w:lineRule="auto"/>
        <w:jc w:val="both"/>
        <w:textAlignment w:val="baseline"/>
        <w:rPr>
          <w:b/>
          <w:bCs/>
          <w:color w:val="252525"/>
          <w:sz w:val="18"/>
          <w:szCs w:val="18"/>
        </w:rPr>
      </w:pPr>
      <w:r w:rsidRPr="00E11B5F">
        <w:rPr>
          <w:color w:val="252525"/>
          <w:sz w:val="18"/>
          <w:szCs w:val="18"/>
          <w:bdr w:val="none" w:sz="0" w:space="0" w:color="auto" w:frame="1"/>
        </w:rPr>
        <w:t>Delete scenario:</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b w:val="0"/>
          <w:bCs w:val="0"/>
          <w:color w:val="757575"/>
          <w:sz w:val="18"/>
          <w:szCs w:val="18"/>
        </w:rPr>
        <w:t>After a certain period of time, John is resigned from the company. To track this change in the dimension table, we have below options.</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b w:val="0"/>
          <w:bCs w:val="0"/>
          <w:color w:val="757575"/>
          <w:sz w:val="18"/>
          <w:szCs w:val="18"/>
        </w:rPr>
        <w:t>Type 1 – Record will be deleted</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b w:val="0"/>
          <w:bCs w:val="0"/>
          <w:color w:val="757575"/>
          <w:sz w:val="18"/>
          <w:szCs w:val="18"/>
        </w:rPr>
        <w:t>Type 2 – The record will be expired by setting is_active=0</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b w:val="0"/>
          <w:bCs w:val="0"/>
          <w:color w:val="757575"/>
          <w:sz w:val="18"/>
          <w:szCs w:val="18"/>
        </w:rPr>
        <w:t>Type 2 – The record will be expired by setting expired_date= SYSDATE or SYSDATE-1</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b w:val="0"/>
          <w:bCs w:val="0"/>
          <w:color w:val="757575"/>
          <w:sz w:val="18"/>
          <w:szCs w:val="18"/>
        </w:rPr>
        <w:t>Type 3 – All the values will be set to NULL</w:t>
      </w:r>
    </w:p>
    <w:p w:rsidR="00996CB0" w:rsidRPr="00E11B5F" w:rsidRDefault="00996CB0" w:rsidP="00E11B5F">
      <w:pPr>
        <w:pStyle w:val="Heading5"/>
        <w:shd w:val="clear" w:color="auto" w:fill="FFFFFF"/>
        <w:spacing w:before="0" w:line="240" w:lineRule="auto"/>
        <w:jc w:val="both"/>
        <w:textAlignment w:val="baseline"/>
        <w:rPr>
          <w:b/>
          <w:bCs/>
          <w:color w:val="252525"/>
          <w:sz w:val="18"/>
          <w:szCs w:val="18"/>
        </w:rPr>
      </w:pPr>
      <w:r w:rsidRPr="00E11B5F">
        <w:rPr>
          <w:color w:val="252525"/>
          <w:sz w:val="18"/>
          <w:szCs w:val="18"/>
          <w:bdr w:val="none" w:sz="0" w:space="0" w:color="auto" w:frame="1"/>
        </w:rPr>
        <w:t>Advantages and Disadvantages of each SCD Type:</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color w:val="757575"/>
          <w:sz w:val="18"/>
          <w:szCs w:val="18"/>
          <w:bdr w:val="none" w:sz="0" w:space="0" w:color="auto" w:frame="1"/>
        </w:rPr>
        <w:t>SCD Type1</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b w:val="0"/>
          <w:bCs w:val="0"/>
          <w:color w:val="757575"/>
          <w:sz w:val="18"/>
          <w:szCs w:val="18"/>
        </w:rPr>
        <w:t>Advantages -&gt; No additional memory is required</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b w:val="0"/>
          <w:bCs w:val="0"/>
          <w:color w:val="757575"/>
          <w:sz w:val="18"/>
          <w:szCs w:val="18"/>
        </w:rPr>
        <w:t>Disadvantage -&gt; We cannot trace back to the history of modifications</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color w:val="757575"/>
          <w:sz w:val="18"/>
          <w:szCs w:val="18"/>
          <w:bdr w:val="none" w:sz="0" w:space="0" w:color="auto" w:frame="1"/>
        </w:rPr>
        <w:t>SCD Type2</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b w:val="0"/>
          <w:bCs w:val="0"/>
          <w:color w:val="757575"/>
          <w:sz w:val="18"/>
          <w:szCs w:val="18"/>
        </w:rPr>
        <w:t>Advantages -&gt; You can trace back to the history</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b w:val="0"/>
          <w:bCs w:val="0"/>
          <w:color w:val="757575"/>
          <w:sz w:val="18"/>
          <w:szCs w:val="18"/>
        </w:rPr>
        <w:t>Disadvantages -&gt; The memory is getting consumed since keeping old records</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color w:val="757575"/>
          <w:sz w:val="18"/>
          <w:szCs w:val="18"/>
          <w:bdr w:val="none" w:sz="0" w:space="0" w:color="auto" w:frame="1"/>
        </w:rPr>
        <w:t>SCD Type3</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b w:val="0"/>
          <w:bCs w:val="0"/>
          <w:color w:val="757575"/>
          <w:sz w:val="18"/>
          <w:szCs w:val="18"/>
        </w:rPr>
        <w:t>Advantages -&gt; You can trace back to the history</w:t>
      </w:r>
    </w:p>
    <w:p w:rsidR="00996CB0" w:rsidRPr="00E11B5F" w:rsidRDefault="00996CB0" w:rsidP="00E11B5F">
      <w:pPr>
        <w:pStyle w:val="Heading3"/>
        <w:shd w:val="clear" w:color="auto" w:fill="FFFFFF"/>
        <w:spacing w:before="0" w:line="240" w:lineRule="auto"/>
        <w:jc w:val="both"/>
        <w:textAlignment w:val="baseline"/>
        <w:rPr>
          <w:b w:val="0"/>
          <w:bCs w:val="0"/>
          <w:color w:val="757575"/>
          <w:sz w:val="18"/>
          <w:szCs w:val="18"/>
        </w:rPr>
      </w:pPr>
      <w:r w:rsidRPr="00E11B5F">
        <w:rPr>
          <w:b w:val="0"/>
          <w:bCs w:val="0"/>
          <w:color w:val="757575"/>
          <w:sz w:val="18"/>
          <w:szCs w:val="18"/>
        </w:rPr>
        <w:t>Disadvantages -&gt; The memory is getting consumed since adding new columns. We cannot add columns to keep every time changes, there is a limitation in number of changes keeping</w:t>
      </w:r>
    </w:p>
    <w:p w:rsidR="00996CB0" w:rsidRPr="00E11B5F" w:rsidRDefault="00996CB0" w:rsidP="00E11B5F">
      <w:pPr>
        <w:pStyle w:val="Heading5"/>
        <w:shd w:val="clear" w:color="auto" w:fill="FFFFFF"/>
        <w:spacing w:before="0" w:line="240" w:lineRule="auto"/>
        <w:textAlignment w:val="baseline"/>
        <w:rPr>
          <w:b/>
          <w:bCs/>
          <w:color w:val="252525"/>
          <w:sz w:val="18"/>
          <w:szCs w:val="18"/>
        </w:rPr>
      </w:pPr>
      <w:r w:rsidRPr="00E11B5F">
        <w:rPr>
          <w:color w:val="252525"/>
          <w:sz w:val="18"/>
          <w:szCs w:val="18"/>
          <w:bdr w:val="none" w:sz="0" w:space="0" w:color="auto" w:frame="1"/>
        </w:rPr>
        <w:t>Key Factors to choose SCD type</w:t>
      </w:r>
    </w:p>
    <w:p w:rsidR="00996CB0" w:rsidRPr="00E11B5F" w:rsidRDefault="00996CB0" w:rsidP="00E11B5F">
      <w:pPr>
        <w:spacing w:after="0" w:line="240" w:lineRule="auto"/>
        <w:jc w:val="center"/>
        <w:rPr>
          <w:rFonts w:asciiTheme="majorHAnsi" w:hAnsiTheme="majorHAnsi"/>
          <w:color w:val="373B41"/>
          <w:sz w:val="18"/>
          <w:szCs w:val="18"/>
        </w:rPr>
      </w:pPr>
    </w:p>
    <w:tbl>
      <w:tblPr>
        <w:tblW w:w="4931" w:type="dxa"/>
        <w:tblBorders>
          <w:top w:val="single" w:sz="4" w:space="0" w:color="EFEFEF"/>
          <w:left w:val="single" w:sz="4" w:space="0" w:color="EFEFEF"/>
          <w:bottom w:val="single" w:sz="4" w:space="0" w:color="EFEFEF"/>
          <w:right w:val="single" w:sz="4" w:space="0" w:color="EFEFEF"/>
        </w:tblBorders>
        <w:tblCellMar>
          <w:left w:w="0" w:type="dxa"/>
          <w:right w:w="0" w:type="dxa"/>
        </w:tblCellMar>
        <w:tblLook w:val="04A0"/>
      </w:tblPr>
      <w:tblGrid>
        <w:gridCol w:w="3137"/>
        <w:gridCol w:w="1794"/>
      </w:tblGrid>
      <w:tr w:rsidR="00996CB0" w:rsidRPr="00E11B5F" w:rsidTr="00996CB0">
        <w:tc>
          <w:tcPr>
            <w:tcW w:w="3137" w:type="dxa"/>
            <w:tcBorders>
              <w:top w:val="nil"/>
              <w:left w:val="nil"/>
              <w:bottom w:val="nil"/>
              <w:right w:val="nil"/>
            </w:tcBorders>
            <w:tcMar>
              <w:top w:w="81" w:type="dxa"/>
              <w:left w:w="173" w:type="dxa"/>
              <w:bottom w:w="81" w:type="dxa"/>
              <w:right w:w="173" w:type="dxa"/>
            </w:tcMar>
            <w:vAlign w:val="bottom"/>
            <w:hideMark/>
          </w:tcPr>
          <w:p w:rsidR="00996CB0" w:rsidRPr="00E11B5F" w:rsidRDefault="00996CB0" w:rsidP="00E11B5F">
            <w:pPr>
              <w:spacing w:after="0" w:line="240" w:lineRule="auto"/>
              <w:jc w:val="center"/>
              <w:rPr>
                <w:rFonts w:asciiTheme="majorHAnsi" w:hAnsiTheme="majorHAnsi"/>
                <w:color w:val="757575"/>
                <w:sz w:val="18"/>
                <w:szCs w:val="18"/>
              </w:rPr>
            </w:pPr>
            <w:r w:rsidRPr="00E11B5F">
              <w:rPr>
                <w:rFonts w:asciiTheme="majorHAnsi" w:hAnsiTheme="majorHAnsi"/>
                <w:b/>
                <w:bCs/>
                <w:color w:val="757575"/>
                <w:sz w:val="18"/>
                <w:szCs w:val="18"/>
                <w:bdr w:val="none" w:sz="0" w:space="0" w:color="auto" w:frame="1"/>
              </w:rPr>
              <w:t>Factor</w:t>
            </w:r>
          </w:p>
        </w:tc>
        <w:tc>
          <w:tcPr>
            <w:tcW w:w="1794" w:type="dxa"/>
            <w:tcBorders>
              <w:top w:val="nil"/>
              <w:left w:val="nil"/>
              <w:bottom w:val="nil"/>
              <w:right w:val="nil"/>
            </w:tcBorders>
            <w:tcMar>
              <w:top w:w="81" w:type="dxa"/>
              <w:left w:w="173" w:type="dxa"/>
              <w:bottom w:w="81" w:type="dxa"/>
              <w:right w:w="173" w:type="dxa"/>
            </w:tcMar>
            <w:vAlign w:val="bottom"/>
            <w:hideMark/>
          </w:tcPr>
          <w:p w:rsidR="00996CB0" w:rsidRPr="00E11B5F" w:rsidRDefault="00996CB0" w:rsidP="00E11B5F">
            <w:pPr>
              <w:spacing w:after="0" w:line="240" w:lineRule="auto"/>
              <w:jc w:val="center"/>
              <w:textAlignment w:val="baseline"/>
              <w:rPr>
                <w:rFonts w:asciiTheme="majorHAnsi" w:hAnsiTheme="majorHAnsi"/>
                <w:color w:val="757575"/>
                <w:sz w:val="18"/>
                <w:szCs w:val="18"/>
              </w:rPr>
            </w:pPr>
            <w:r w:rsidRPr="00E11B5F">
              <w:rPr>
                <w:rFonts w:asciiTheme="majorHAnsi" w:hAnsiTheme="majorHAnsi"/>
                <w:b/>
                <w:bCs/>
                <w:color w:val="757575"/>
                <w:sz w:val="18"/>
                <w:szCs w:val="18"/>
                <w:bdr w:val="none" w:sz="0" w:space="0" w:color="auto" w:frame="1"/>
              </w:rPr>
              <w:t>SCD Type</w:t>
            </w:r>
          </w:p>
        </w:tc>
      </w:tr>
      <w:tr w:rsidR="00996CB0" w:rsidRPr="00E11B5F" w:rsidTr="00996CB0">
        <w:tc>
          <w:tcPr>
            <w:tcW w:w="3137" w:type="dxa"/>
            <w:tcBorders>
              <w:top w:val="nil"/>
              <w:left w:val="nil"/>
              <w:bottom w:val="nil"/>
              <w:right w:val="nil"/>
            </w:tcBorders>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lastRenderedPageBreak/>
              <w:t>I don’t want to keep the old records</w:t>
            </w:r>
          </w:p>
        </w:tc>
        <w:tc>
          <w:tcPr>
            <w:tcW w:w="1794" w:type="dxa"/>
            <w:tcBorders>
              <w:top w:val="nil"/>
              <w:left w:val="nil"/>
              <w:bottom w:val="nil"/>
              <w:right w:val="nil"/>
            </w:tcBorders>
            <w:tcMar>
              <w:top w:w="81" w:type="dxa"/>
              <w:left w:w="173" w:type="dxa"/>
              <w:bottom w:w="81" w:type="dxa"/>
              <w:right w:w="173" w:type="dxa"/>
            </w:tcMar>
            <w:vAlign w:val="bottom"/>
            <w:hideMark/>
          </w:tcPr>
          <w:p w:rsidR="00996CB0" w:rsidRPr="00E11B5F" w:rsidRDefault="00996CB0" w:rsidP="00E11B5F">
            <w:pPr>
              <w:spacing w:after="0" w:line="240" w:lineRule="auto"/>
              <w:jc w:val="center"/>
              <w:textAlignment w:val="baseline"/>
              <w:rPr>
                <w:rFonts w:asciiTheme="majorHAnsi" w:hAnsiTheme="majorHAnsi"/>
                <w:color w:val="757575"/>
                <w:sz w:val="18"/>
                <w:szCs w:val="18"/>
              </w:rPr>
            </w:pPr>
            <w:r w:rsidRPr="00E11B5F">
              <w:rPr>
                <w:rFonts w:asciiTheme="majorHAnsi" w:hAnsiTheme="majorHAnsi"/>
                <w:color w:val="757575"/>
                <w:sz w:val="18"/>
                <w:szCs w:val="18"/>
              </w:rPr>
              <w:t>Type1</w:t>
            </w:r>
          </w:p>
        </w:tc>
      </w:tr>
      <w:tr w:rsidR="00996CB0" w:rsidRPr="00E11B5F" w:rsidTr="00996CB0">
        <w:tc>
          <w:tcPr>
            <w:tcW w:w="3137" w:type="dxa"/>
            <w:tcBorders>
              <w:top w:val="nil"/>
              <w:left w:val="nil"/>
              <w:bottom w:val="nil"/>
              <w:right w:val="nil"/>
            </w:tcBorders>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I want to keep old records but not ready of adding additional columns</w:t>
            </w:r>
          </w:p>
        </w:tc>
        <w:tc>
          <w:tcPr>
            <w:tcW w:w="1794" w:type="dxa"/>
            <w:tcBorders>
              <w:top w:val="nil"/>
              <w:left w:val="nil"/>
              <w:bottom w:val="nil"/>
              <w:right w:val="nil"/>
            </w:tcBorders>
            <w:tcMar>
              <w:top w:w="81" w:type="dxa"/>
              <w:left w:w="173" w:type="dxa"/>
              <w:bottom w:w="81" w:type="dxa"/>
              <w:right w:w="173" w:type="dxa"/>
            </w:tcMar>
            <w:vAlign w:val="bottom"/>
            <w:hideMark/>
          </w:tcPr>
          <w:p w:rsidR="00996CB0" w:rsidRPr="00E11B5F" w:rsidRDefault="00996CB0" w:rsidP="00E11B5F">
            <w:pPr>
              <w:spacing w:after="0" w:line="240" w:lineRule="auto"/>
              <w:jc w:val="center"/>
              <w:textAlignment w:val="baseline"/>
              <w:rPr>
                <w:rFonts w:asciiTheme="majorHAnsi" w:hAnsiTheme="majorHAnsi"/>
                <w:color w:val="757575"/>
                <w:sz w:val="18"/>
                <w:szCs w:val="18"/>
              </w:rPr>
            </w:pPr>
            <w:r w:rsidRPr="00E11B5F">
              <w:rPr>
                <w:rFonts w:asciiTheme="majorHAnsi" w:hAnsiTheme="majorHAnsi"/>
                <w:color w:val="757575"/>
                <w:sz w:val="18"/>
                <w:szCs w:val="18"/>
              </w:rPr>
              <w:t>Type2</w:t>
            </w:r>
          </w:p>
        </w:tc>
      </w:tr>
      <w:tr w:rsidR="00996CB0" w:rsidRPr="00E11B5F" w:rsidTr="00996CB0">
        <w:tc>
          <w:tcPr>
            <w:tcW w:w="3137" w:type="dxa"/>
            <w:tcBorders>
              <w:top w:val="nil"/>
              <w:left w:val="nil"/>
              <w:bottom w:val="nil"/>
              <w:right w:val="nil"/>
            </w:tcBorders>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I want to keep old records irrespective of number of changes</w:t>
            </w:r>
          </w:p>
        </w:tc>
        <w:tc>
          <w:tcPr>
            <w:tcW w:w="1794" w:type="dxa"/>
            <w:tcBorders>
              <w:top w:val="nil"/>
              <w:left w:val="nil"/>
              <w:bottom w:val="nil"/>
              <w:right w:val="nil"/>
            </w:tcBorders>
            <w:tcMar>
              <w:top w:w="81" w:type="dxa"/>
              <w:left w:w="173" w:type="dxa"/>
              <w:bottom w:w="81" w:type="dxa"/>
              <w:right w:w="173" w:type="dxa"/>
            </w:tcMar>
            <w:vAlign w:val="bottom"/>
            <w:hideMark/>
          </w:tcPr>
          <w:p w:rsidR="00996CB0" w:rsidRPr="00E11B5F" w:rsidRDefault="00996CB0" w:rsidP="00E11B5F">
            <w:pPr>
              <w:spacing w:after="0" w:line="240" w:lineRule="auto"/>
              <w:jc w:val="center"/>
              <w:textAlignment w:val="baseline"/>
              <w:rPr>
                <w:rFonts w:asciiTheme="majorHAnsi" w:hAnsiTheme="majorHAnsi"/>
                <w:color w:val="757575"/>
                <w:sz w:val="18"/>
                <w:szCs w:val="18"/>
              </w:rPr>
            </w:pPr>
            <w:r w:rsidRPr="00E11B5F">
              <w:rPr>
                <w:rFonts w:asciiTheme="majorHAnsi" w:hAnsiTheme="majorHAnsi"/>
                <w:color w:val="757575"/>
                <w:sz w:val="18"/>
                <w:szCs w:val="18"/>
              </w:rPr>
              <w:t>Type3</w:t>
            </w:r>
          </w:p>
        </w:tc>
      </w:tr>
      <w:tr w:rsidR="00996CB0" w:rsidRPr="00E11B5F" w:rsidTr="00996CB0">
        <w:tc>
          <w:tcPr>
            <w:tcW w:w="3137" w:type="dxa"/>
            <w:tcBorders>
              <w:top w:val="nil"/>
              <w:left w:val="nil"/>
              <w:bottom w:val="nil"/>
              <w:right w:val="nil"/>
            </w:tcBorders>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I am more concern about memory size</w:t>
            </w:r>
          </w:p>
        </w:tc>
        <w:tc>
          <w:tcPr>
            <w:tcW w:w="1794" w:type="dxa"/>
            <w:tcBorders>
              <w:top w:val="nil"/>
              <w:left w:val="nil"/>
              <w:bottom w:val="nil"/>
              <w:right w:val="nil"/>
            </w:tcBorders>
            <w:tcMar>
              <w:top w:w="81" w:type="dxa"/>
              <w:left w:w="173" w:type="dxa"/>
              <w:bottom w:w="81" w:type="dxa"/>
              <w:right w:w="173" w:type="dxa"/>
            </w:tcMar>
            <w:vAlign w:val="bottom"/>
            <w:hideMark/>
          </w:tcPr>
          <w:p w:rsidR="00996CB0" w:rsidRPr="00E11B5F" w:rsidRDefault="00996CB0" w:rsidP="00E11B5F">
            <w:pPr>
              <w:spacing w:after="0" w:line="240" w:lineRule="auto"/>
              <w:jc w:val="center"/>
              <w:textAlignment w:val="baseline"/>
              <w:rPr>
                <w:rFonts w:asciiTheme="majorHAnsi" w:hAnsiTheme="majorHAnsi"/>
                <w:color w:val="757575"/>
                <w:sz w:val="18"/>
                <w:szCs w:val="18"/>
              </w:rPr>
            </w:pPr>
            <w:r w:rsidRPr="00E11B5F">
              <w:rPr>
                <w:rFonts w:asciiTheme="majorHAnsi" w:hAnsiTheme="majorHAnsi"/>
                <w:color w:val="757575"/>
                <w:sz w:val="18"/>
                <w:szCs w:val="18"/>
              </w:rPr>
              <w:t>Type1</w:t>
            </w:r>
          </w:p>
        </w:tc>
      </w:tr>
      <w:tr w:rsidR="00996CB0" w:rsidRPr="00E11B5F" w:rsidTr="00996CB0">
        <w:tc>
          <w:tcPr>
            <w:tcW w:w="3137" w:type="dxa"/>
            <w:tcBorders>
              <w:top w:val="nil"/>
              <w:left w:val="nil"/>
              <w:bottom w:val="nil"/>
              <w:right w:val="nil"/>
            </w:tcBorders>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color w:val="757575"/>
                <w:sz w:val="18"/>
                <w:szCs w:val="18"/>
              </w:rPr>
            </w:pPr>
            <w:r w:rsidRPr="00E11B5F">
              <w:rPr>
                <w:rFonts w:asciiTheme="majorHAnsi" w:hAnsiTheme="majorHAnsi"/>
                <w:color w:val="757575"/>
                <w:sz w:val="18"/>
                <w:szCs w:val="18"/>
              </w:rPr>
              <w:t>I am not worrying about memory size</w:t>
            </w:r>
          </w:p>
        </w:tc>
        <w:tc>
          <w:tcPr>
            <w:tcW w:w="1794" w:type="dxa"/>
            <w:tcBorders>
              <w:top w:val="nil"/>
              <w:left w:val="nil"/>
              <w:bottom w:val="nil"/>
              <w:right w:val="nil"/>
            </w:tcBorders>
            <w:tcMar>
              <w:top w:w="81" w:type="dxa"/>
              <w:left w:w="173" w:type="dxa"/>
              <w:bottom w:w="81" w:type="dxa"/>
              <w:right w:w="173" w:type="dxa"/>
            </w:tcMar>
            <w:vAlign w:val="bottom"/>
            <w:hideMark/>
          </w:tcPr>
          <w:p w:rsidR="00996CB0" w:rsidRPr="00E11B5F" w:rsidRDefault="00996CB0" w:rsidP="00E11B5F">
            <w:pPr>
              <w:spacing w:after="0" w:line="240" w:lineRule="auto"/>
              <w:jc w:val="center"/>
              <w:textAlignment w:val="baseline"/>
              <w:rPr>
                <w:rFonts w:asciiTheme="majorHAnsi" w:hAnsiTheme="majorHAnsi"/>
                <w:color w:val="757575"/>
                <w:sz w:val="18"/>
                <w:szCs w:val="18"/>
              </w:rPr>
            </w:pPr>
            <w:r w:rsidRPr="00E11B5F">
              <w:rPr>
                <w:rFonts w:asciiTheme="majorHAnsi" w:hAnsiTheme="majorHAnsi"/>
                <w:color w:val="757575"/>
                <w:sz w:val="18"/>
                <w:szCs w:val="18"/>
              </w:rPr>
              <w:t>Type2/Type3</w:t>
            </w:r>
          </w:p>
        </w:tc>
      </w:tr>
    </w:tbl>
    <w:p w:rsidR="00996CB0" w:rsidRPr="00E11B5F" w:rsidRDefault="00996CB0" w:rsidP="00E11B5F">
      <w:pPr>
        <w:pStyle w:val="Heading1"/>
        <w:spacing w:before="0" w:beforeAutospacing="0" w:after="0" w:afterAutospacing="0"/>
        <w:rPr>
          <w:rFonts w:asciiTheme="majorHAnsi" w:hAnsiTheme="majorHAnsi"/>
          <w:color w:val="373B41"/>
          <w:sz w:val="18"/>
          <w:szCs w:val="18"/>
        </w:rPr>
      </w:pPr>
      <w:hyperlink r:id="rId104" w:history="1">
        <w:r w:rsidRPr="00E11B5F">
          <w:rPr>
            <w:rStyle w:val="Hyperlink"/>
            <w:rFonts w:asciiTheme="majorHAnsi" w:hAnsiTheme="majorHAnsi"/>
            <w:color w:val="373B41"/>
            <w:sz w:val="18"/>
            <w:szCs w:val="18"/>
          </w:rPr>
          <w:t>Surrogate Key in data warehouse</w:t>
        </w:r>
      </w:hyperlink>
    </w:p>
    <w:p w:rsidR="00996CB0" w:rsidRPr="00E11B5F" w:rsidRDefault="00996CB0" w:rsidP="00E11B5F">
      <w:pPr>
        <w:shd w:val="clear" w:color="auto" w:fill="FFFFFF"/>
        <w:spacing w:after="0" w:line="240" w:lineRule="auto"/>
        <w:jc w:val="center"/>
        <w:textAlignment w:val="baseline"/>
        <w:rPr>
          <w:rFonts w:asciiTheme="majorHAnsi" w:hAnsiTheme="majorHAnsi"/>
          <w:color w:val="757575"/>
          <w:sz w:val="18"/>
          <w:szCs w:val="18"/>
        </w:rPr>
      </w:pPr>
    </w:p>
    <w:p w:rsidR="00996CB0" w:rsidRPr="00E11B5F" w:rsidRDefault="00996CB0" w:rsidP="00E11B5F">
      <w:pPr>
        <w:shd w:val="clear" w:color="auto" w:fill="FFFFFF"/>
        <w:spacing w:after="0" w:line="240" w:lineRule="auto"/>
        <w:jc w:val="center"/>
        <w:textAlignment w:val="baseline"/>
        <w:rPr>
          <w:rFonts w:asciiTheme="majorHAnsi" w:hAnsiTheme="majorHAnsi"/>
          <w:color w:val="757575"/>
          <w:sz w:val="18"/>
          <w:szCs w:val="18"/>
        </w:rPr>
      </w:pPr>
      <w:r w:rsidRPr="00E11B5F">
        <w:rPr>
          <w:rFonts w:asciiTheme="majorHAnsi" w:hAnsiTheme="majorHAnsi"/>
          <w:color w:val="757575"/>
          <w:sz w:val="18"/>
          <w:szCs w:val="18"/>
        </w:rPr>
        <w:br/>
        <w:t>In most of the table, the  primary key will be loaded from source schema, but some source table might not have a primary key in such has by using sequence generator the primary key will be created, such keys are called Surrogate key.</w:t>
      </w:r>
    </w:p>
    <w:p w:rsidR="00996CB0" w:rsidRPr="00E11B5F" w:rsidRDefault="00996CB0" w:rsidP="00E11B5F">
      <w:pPr>
        <w:pStyle w:val="Heading4"/>
        <w:shd w:val="clear" w:color="auto" w:fill="FFFFFF"/>
        <w:spacing w:before="0" w:line="240" w:lineRule="auto"/>
        <w:textAlignment w:val="baseline"/>
        <w:rPr>
          <w:b w:val="0"/>
          <w:bCs w:val="0"/>
          <w:color w:val="252525"/>
          <w:sz w:val="18"/>
          <w:szCs w:val="18"/>
        </w:rPr>
      </w:pPr>
      <w:r w:rsidRPr="00E11B5F">
        <w:rPr>
          <w:color w:val="252525"/>
          <w:sz w:val="18"/>
          <w:szCs w:val="18"/>
          <w:bdr w:val="none" w:sz="0" w:space="0" w:color="auto" w:frame="1"/>
        </w:rPr>
        <w:t>Surrogate key vs primary key:</w:t>
      </w:r>
    </w:p>
    <w:p w:rsidR="00996CB0" w:rsidRPr="00E11B5F" w:rsidRDefault="00996CB0" w:rsidP="00E11B5F">
      <w:pPr>
        <w:shd w:val="clear" w:color="auto" w:fill="FFFFFF"/>
        <w:spacing w:after="0" w:line="240" w:lineRule="auto"/>
        <w:textAlignment w:val="baseline"/>
        <w:rPr>
          <w:rFonts w:asciiTheme="majorHAnsi" w:hAnsiTheme="majorHAnsi"/>
          <w:color w:val="757575"/>
          <w:sz w:val="18"/>
          <w:szCs w:val="18"/>
        </w:rPr>
      </w:pPr>
      <w:r w:rsidRPr="00E11B5F">
        <w:rPr>
          <w:rFonts w:asciiTheme="majorHAnsi" w:hAnsiTheme="majorHAnsi"/>
          <w:color w:val="757575"/>
          <w:sz w:val="18"/>
          <w:szCs w:val="18"/>
        </w:rPr>
        <w:t>In terms of usage, there is no difference between these two types of keys. Both differ in the way of loading primary key loaded from the source table, whereas surrogate key loaded by the sequence generator.</w:t>
      </w:r>
    </w:p>
    <w:p w:rsidR="00996CB0" w:rsidRPr="00E11B5F" w:rsidRDefault="00996CB0" w:rsidP="00E11B5F">
      <w:pPr>
        <w:shd w:val="clear" w:color="auto" w:fill="FFFFFF"/>
        <w:spacing w:after="0" w:line="240" w:lineRule="auto"/>
        <w:textAlignment w:val="baseline"/>
        <w:rPr>
          <w:rFonts w:asciiTheme="majorHAnsi" w:hAnsiTheme="majorHAnsi"/>
          <w:color w:val="757575"/>
          <w:sz w:val="18"/>
          <w:szCs w:val="18"/>
        </w:rPr>
      </w:pPr>
      <w:r w:rsidRPr="00E11B5F">
        <w:rPr>
          <w:rFonts w:asciiTheme="majorHAnsi" w:hAnsiTheme="majorHAnsi"/>
          <w:color w:val="757575"/>
          <w:sz w:val="18"/>
          <w:szCs w:val="18"/>
        </w:rPr>
        <w:br/>
      </w:r>
    </w:p>
    <w:p w:rsidR="00996CB0" w:rsidRPr="00E11B5F" w:rsidRDefault="00996CB0" w:rsidP="00E11B5F">
      <w:pPr>
        <w:pStyle w:val="Heading5"/>
        <w:shd w:val="clear" w:color="auto" w:fill="FFFFFF"/>
        <w:spacing w:before="0" w:line="240" w:lineRule="auto"/>
        <w:textAlignment w:val="baseline"/>
        <w:rPr>
          <w:color w:val="252525"/>
          <w:sz w:val="18"/>
          <w:szCs w:val="18"/>
        </w:rPr>
      </w:pPr>
      <w:r w:rsidRPr="00E11B5F">
        <w:rPr>
          <w:color w:val="252525"/>
          <w:sz w:val="18"/>
          <w:szCs w:val="18"/>
          <w:bdr w:val="none" w:sz="0" w:space="0" w:color="auto" w:frame="1"/>
        </w:rPr>
        <w:t>When does it require?</w:t>
      </w:r>
    </w:p>
    <w:p w:rsidR="00996CB0" w:rsidRPr="00E11B5F" w:rsidRDefault="00996CB0" w:rsidP="00E11B5F">
      <w:pPr>
        <w:pStyle w:val="Heading6"/>
        <w:keepNext w:val="0"/>
        <w:keepLines w:val="0"/>
        <w:numPr>
          <w:ilvl w:val="0"/>
          <w:numId w:val="4"/>
        </w:numPr>
        <w:shd w:val="clear" w:color="auto" w:fill="FFFFFF"/>
        <w:spacing w:before="0" w:line="240" w:lineRule="auto"/>
        <w:ind w:left="0"/>
        <w:textAlignment w:val="baseline"/>
        <w:rPr>
          <w:b/>
          <w:bCs/>
          <w:color w:val="252525"/>
          <w:sz w:val="18"/>
          <w:szCs w:val="18"/>
        </w:rPr>
      </w:pPr>
      <w:r w:rsidRPr="00E11B5F">
        <w:rPr>
          <w:color w:val="252525"/>
          <w:sz w:val="18"/>
          <w:szCs w:val="18"/>
          <w:bdr w:val="none" w:sz="0" w:space="0" w:color="auto" w:frame="1"/>
        </w:rPr>
        <w:t>Moving data from multiple locations</w:t>
      </w:r>
    </w:p>
    <w:p w:rsidR="00996CB0" w:rsidRPr="00E11B5F" w:rsidRDefault="00996CB0" w:rsidP="00E11B5F">
      <w:pPr>
        <w:shd w:val="clear" w:color="auto" w:fill="FFFFFF"/>
        <w:spacing w:after="0" w:line="240" w:lineRule="auto"/>
        <w:textAlignment w:val="baseline"/>
        <w:rPr>
          <w:rFonts w:asciiTheme="majorHAnsi" w:hAnsiTheme="majorHAnsi"/>
          <w:color w:val="757575"/>
          <w:sz w:val="18"/>
          <w:szCs w:val="18"/>
        </w:rPr>
      </w:pPr>
      <w:r w:rsidRPr="00E11B5F">
        <w:rPr>
          <w:rFonts w:asciiTheme="majorHAnsi" w:hAnsiTheme="majorHAnsi"/>
          <w:color w:val="757575"/>
          <w:sz w:val="18"/>
          <w:szCs w:val="18"/>
        </w:rPr>
        <w:t>A retail store is running in multiple locations and maintains the dedicated database with the same application for every location. In that case, all locations would have same primary key values. The data cannot be integrated without any intervention, in this case, surrogate key created for smooth data load.</w:t>
      </w:r>
    </w:p>
    <w:p w:rsidR="00996CB0" w:rsidRPr="00E11B5F" w:rsidRDefault="00996CB0" w:rsidP="00E11B5F">
      <w:pPr>
        <w:shd w:val="clear" w:color="auto" w:fill="FFFFFF"/>
        <w:spacing w:after="0" w:line="240" w:lineRule="auto"/>
        <w:textAlignment w:val="baseline"/>
        <w:rPr>
          <w:rFonts w:asciiTheme="majorHAnsi" w:hAnsiTheme="majorHAnsi"/>
          <w:color w:val="757575"/>
          <w:sz w:val="18"/>
          <w:szCs w:val="18"/>
        </w:rPr>
      </w:pPr>
    </w:p>
    <w:p w:rsidR="00996CB0" w:rsidRPr="00E11B5F" w:rsidRDefault="00996CB0" w:rsidP="00E11B5F">
      <w:pPr>
        <w:pStyle w:val="Heading6"/>
        <w:keepNext w:val="0"/>
        <w:keepLines w:val="0"/>
        <w:numPr>
          <w:ilvl w:val="0"/>
          <w:numId w:val="5"/>
        </w:numPr>
        <w:shd w:val="clear" w:color="auto" w:fill="FFFFFF"/>
        <w:spacing w:before="0" w:line="240" w:lineRule="auto"/>
        <w:ind w:left="0"/>
        <w:textAlignment w:val="baseline"/>
        <w:rPr>
          <w:color w:val="252525"/>
          <w:sz w:val="18"/>
          <w:szCs w:val="18"/>
        </w:rPr>
      </w:pPr>
      <w:r w:rsidRPr="00E11B5F">
        <w:rPr>
          <w:color w:val="252525"/>
          <w:sz w:val="18"/>
          <w:szCs w:val="18"/>
          <w:bdr w:val="none" w:sz="0" w:space="0" w:color="auto" w:frame="1"/>
        </w:rPr>
        <w:t>No primary key in source table</w:t>
      </w:r>
    </w:p>
    <w:p w:rsidR="00996CB0" w:rsidRPr="00E11B5F" w:rsidRDefault="00996CB0" w:rsidP="00E11B5F">
      <w:pPr>
        <w:shd w:val="clear" w:color="auto" w:fill="FFFFFF"/>
        <w:spacing w:after="0" w:line="240" w:lineRule="auto"/>
        <w:textAlignment w:val="baseline"/>
        <w:rPr>
          <w:rFonts w:asciiTheme="majorHAnsi" w:hAnsiTheme="majorHAnsi"/>
          <w:color w:val="757575"/>
          <w:sz w:val="18"/>
          <w:szCs w:val="18"/>
        </w:rPr>
      </w:pPr>
      <w:r w:rsidRPr="00E11B5F">
        <w:rPr>
          <w:rFonts w:asciiTheme="majorHAnsi" w:hAnsiTheme="majorHAnsi"/>
          <w:color w:val="757575"/>
          <w:sz w:val="18"/>
          <w:szCs w:val="18"/>
        </w:rPr>
        <w:t>Sometimes the source table does not have any primary key it may not be required for a single database or application, but when integrating from different sources the same table data might be loaded from the different one. In that case, surrogate key created to avoid the duplication.</w:t>
      </w:r>
    </w:p>
    <w:p w:rsidR="00996CB0" w:rsidRPr="00E11B5F" w:rsidRDefault="00996CB0" w:rsidP="00E11B5F">
      <w:pPr>
        <w:shd w:val="clear" w:color="auto" w:fill="FFFFFF"/>
        <w:spacing w:after="0" w:line="240" w:lineRule="auto"/>
        <w:textAlignment w:val="baseline"/>
        <w:rPr>
          <w:rFonts w:asciiTheme="majorHAnsi" w:hAnsiTheme="majorHAnsi"/>
          <w:color w:val="757575"/>
          <w:sz w:val="18"/>
          <w:szCs w:val="18"/>
        </w:rPr>
      </w:pPr>
    </w:p>
    <w:p w:rsidR="00996CB0" w:rsidRPr="00E11B5F" w:rsidRDefault="00996CB0" w:rsidP="00E11B5F">
      <w:pPr>
        <w:pStyle w:val="Heading6"/>
        <w:keepNext w:val="0"/>
        <w:keepLines w:val="0"/>
        <w:numPr>
          <w:ilvl w:val="0"/>
          <w:numId w:val="6"/>
        </w:numPr>
        <w:shd w:val="clear" w:color="auto" w:fill="FFFFFF"/>
        <w:spacing w:before="0" w:line="240" w:lineRule="auto"/>
        <w:ind w:left="0"/>
        <w:textAlignment w:val="baseline"/>
        <w:rPr>
          <w:color w:val="252525"/>
          <w:sz w:val="18"/>
          <w:szCs w:val="18"/>
        </w:rPr>
      </w:pPr>
      <w:r w:rsidRPr="00E11B5F">
        <w:rPr>
          <w:color w:val="252525"/>
          <w:sz w:val="18"/>
          <w:szCs w:val="18"/>
          <w:bdr w:val="none" w:sz="0" w:space="0" w:color="auto" w:frame="1"/>
        </w:rPr>
        <w:t>New table creation</w:t>
      </w:r>
    </w:p>
    <w:p w:rsidR="00996CB0" w:rsidRPr="00E11B5F" w:rsidRDefault="00996CB0" w:rsidP="00E11B5F">
      <w:pPr>
        <w:shd w:val="clear" w:color="auto" w:fill="FFFFFF"/>
        <w:spacing w:after="0" w:line="240" w:lineRule="auto"/>
        <w:textAlignment w:val="baseline"/>
        <w:rPr>
          <w:rFonts w:asciiTheme="majorHAnsi" w:hAnsiTheme="majorHAnsi"/>
          <w:color w:val="757575"/>
          <w:sz w:val="18"/>
          <w:szCs w:val="18"/>
        </w:rPr>
      </w:pPr>
      <w:r w:rsidRPr="00E11B5F">
        <w:rPr>
          <w:rFonts w:asciiTheme="majorHAnsi" w:hAnsiTheme="majorHAnsi"/>
          <w:color w:val="757575"/>
          <w:sz w:val="18"/>
          <w:szCs w:val="18"/>
        </w:rPr>
        <w:t>A table is derived as part of data warehouse development, for example, month table which is not available in the source where the date is captured in date column in a table itself. Month table would have month and year, a surrogate key is required to reference this in the fact table.</w:t>
      </w:r>
    </w:p>
    <w:p w:rsidR="00996CB0" w:rsidRPr="00E11B5F" w:rsidRDefault="00996CB0" w:rsidP="00E11B5F">
      <w:pPr>
        <w:shd w:val="clear" w:color="auto" w:fill="FFFFFF"/>
        <w:spacing w:after="0" w:line="240" w:lineRule="auto"/>
        <w:textAlignment w:val="baseline"/>
        <w:rPr>
          <w:rFonts w:asciiTheme="majorHAnsi" w:hAnsiTheme="majorHAnsi"/>
          <w:color w:val="757575"/>
          <w:sz w:val="18"/>
          <w:szCs w:val="18"/>
        </w:rPr>
      </w:pPr>
    </w:p>
    <w:p w:rsidR="00996CB0" w:rsidRPr="00E11B5F" w:rsidRDefault="00996CB0" w:rsidP="00E11B5F">
      <w:pPr>
        <w:pStyle w:val="Heading1"/>
        <w:spacing w:before="0" w:beforeAutospacing="0" w:after="0" w:afterAutospacing="0"/>
        <w:rPr>
          <w:rFonts w:asciiTheme="majorHAnsi" w:hAnsiTheme="majorHAnsi"/>
          <w:color w:val="373B41"/>
          <w:sz w:val="18"/>
          <w:szCs w:val="18"/>
        </w:rPr>
      </w:pPr>
      <w:hyperlink r:id="rId105" w:history="1">
        <w:r w:rsidRPr="00E11B5F">
          <w:rPr>
            <w:rStyle w:val="Hyperlink"/>
            <w:rFonts w:asciiTheme="majorHAnsi" w:hAnsiTheme="majorHAnsi"/>
            <w:color w:val="373B41"/>
            <w:sz w:val="18"/>
            <w:szCs w:val="18"/>
          </w:rPr>
          <w:t>Dimensional data modelling approach</w:t>
        </w:r>
      </w:hyperlink>
    </w:p>
    <w:p w:rsidR="00996CB0" w:rsidRPr="00E11B5F" w:rsidRDefault="00996CB0" w:rsidP="00E11B5F">
      <w:pPr>
        <w:shd w:val="clear" w:color="auto" w:fill="FFFFFF"/>
        <w:spacing w:after="0" w:line="240" w:lineRule="auto"/>
        <w:jc w:val="center"/>
        <w:textAlignment w:val="baseline"/>
        <w:rPr>
          <w:rFonts w:asciiTheme="majorHAnsi" w:hAnsiTheme="majorHAnsi"/>
          <w:color w:val="373B41"/>
          <w:sz w:val="18"/>
          <w:szCs w:val="18"/>
        </w:rPr>
      </w:pPr>
      <w:r w:rsidRPr="00E11B5F">
        <w:rPr>
          <w:rFonts w:asciiTheme="majorHAnsi" w:hAnsiTheme="majorHAnsi"/>
          <w:noProof/>
          <w:color w:val="E6A117"/>
          <w:sz w:val="18"/>
          <w:szCs w:val="18"/>
        </w:rPr>
        <w:lastRenderedPageBreak/>
        <w:drawing>
          <wp:inline distT="0" distB="0" distL="0" distR="0">
            <wp:extent cx="3050540" cy="2282190"/>
            <wp:effectExtent l="19050" t="0" r="0" b="0"/>
            <wp:docPr id="410" name="Picture 410" descr="https://2.bp.blogspot.com/-B6_Ii2OEiGQ/XCCaPTJKU4I/AAAAAAAAPEY/U4pclb8rSMEIFD3_wyAA-9oX-SrZo9nSACLcBGAs/s1600/Programs%2Bfor%2BSelenium%25284%2529.pn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2.bp.blogspot.com/-B6_Ii2OEiGQ/XCCaPTJKU4I/AAAAAAAAPEY/U4pclb8rSMEIFD3_wyAA-9oX-SrZo9nSACLcBGAs/s1600/Programs%2Bfor%2BSelenium%25284%2529.png">
                      <a:hlinkClick r:id="rId106"/>
                    </pic:cNvPr>
                    <pic:cNvPicPr>
                      <a:picLocks noChangeAspect="1" noChangeArrowheads="1"/>
                    </pic:cNvPicPr>
                  </pic:nvPicPr>
                  <pic:blipFill>
                    <a:blip r:embed="rId107"/>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996CB0" w:rsidRPr="00E11B5F" w:rsidRDefault="00996CB0"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t>Data modeling is the process of building a database to meet the business requirement. The dimensional approach is one of the data modeling approaches to establishing a data mart or data warehouse database.</w:t>
      </w:r>
    </w:p>
    <w:p w:rsidR="00996CB0" w:rsidRPr="00E11B5F" w:rsidRDefault="00996CB0"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t>There are two types of schema building and it will be selected based on advantages and disadvantages between these two.</w:t>
      </w:r>
    </w:p>
    <w:p w:rsidR="00996CB0" w:rsidRPr="00E11B5F" w:rsidRDefault="00996CB0" w:rsidP="00E11B5F">
      <w:pPr>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996CB0" w:rsidRPr="00E11B5F" w:rsidRDefault="00996CB0" w:rsidP="00E11B5F">
      <w:pPr>
        <w:numPr>
          <w:ilvl w:val="1"/>
          <w:numId w:val="7"/>
        </w:numPr>
        <w:shd w:val="clear" w:color="auto" w:fill="FFFFFF"/>
        <w:spacing w:after="0" w:line="240" w:lineRule="auto"/>
        <w:ind w:left="0"/>
        <w:textAlignment w:val="baseline"/>
        <w:rPr>
          <w:rFonts w:asciiTheme="majorHAnsi" w:hAnsiTheme="majorHAnsi"/>
          <w:color w:val="373B41"/>
          <w:sz w:val="18"/>
          <w:szCs w:val="18"/>
        </w:rPr>
      </w:pPr>
      <w:r w:rsidRPr="00E11B5F">
        <w:rPr>
          <w:rFonts w:asciiTheme="majorHAnsi" w:hAnsiTheme="majorHAnsi"/>
          <w:color w:val="373B41"/>
          <w:sz w:val="18"/>
          <w:szCs w:val="18"/>
        </w:rPr>
        <w:t>Star Schema</w:t>
      </w:r>
    </w:p>
    <w:p w:rsidR="00996CB0" w:rsidRPr="00E11B5F" w:rsidRDefault="00996CB0" w:rsidP="00E11B5F">
      <w:pPr>
        <w:numPr>
          <w:ilvl w:val="1"/>
          <w:numId w:val="7"/>
        </w:numPr>
        <w:shd w:val="clear" w:color="auto" w:fill="FFFFFF"/>
        <w:spacing w:after="0" w:line="240" w:lineRule="auto"/>
        <w:ind w:left="0"/>
        <w:textAlignment w:val="baseline"/>
        <w:rPr>
          <w:rFonts w:asciiTheme="majorHAnsi" w:hAnsiTheme="majorHAnsi"/>
          <w:color w:val="373B41"/>
          <w:sz w:val="18"/>
          <w:szCs w:val="18"/>
        </w:rPr>
      </w:pPr>
      <w:r w:rsidRPr="00E11B5F">
        <w:rPr>
          <w:rFonts w:asciiTheme="majorHAnsi" w:hAnsiTheme="majorHAnsi"/>
          <w:color w:val="373B41"/>
          <w:sz w:val="18"/>
          <w:szCs w:val="18"/>
        </w:rPr>
        <w:t>Snowflake schema</w:t>
      </w:r>
    </w:p>
    <w:p w:rsidR="00996CB0" w:rsidRPr="00E11B5F" w:rsidRDefault="00996CB0" w:rsidP="00E11B5F">
      <w:pPr>
        <w:pStyle w:val="Heading5"/>
        <w:keepNext w:val="0"/>
        <w:keepLines w:val="0"/>
        <w:numPr>
          <w:ilvl w:val="0"/>
          <w:numId w:val="8"/>
        </w:numPr>
        <w:shd w:val="clear" w:color="auto" w:fill="FFFFFF"/>
        <w:spacing w:before="0" w:line="240" w:lineRule="auto"/>
        <w:ind w:left="0"/>
        <w:textAlignment w:val="baseline"/>
        <w:rPr>
          <w:color w:val="373B41"/>
          <w:sz w:val="18"/>
          <w:szCs w:val="18"/>
        </w:rPr>
      </w:pPr>
      <w:r w:rsidRPr="00E11B5F">
        <w:rPr>
          <w:b/>
          <w:bCs/>
          <w:color w:val="373B41"/>
          <w:sz w:val="18"/>
          <w:szCs w:val="18"/>
        </w:rPr>
        <w:t>Star Schema:</w:t>
      </w:r>
    </w:p>
    <w:p w:rsidR="00996CB0" w:rsidRPr="00E11B5F" w:rsidRDefault="00996CB0"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t>This type schema contains the fact table in center position. As we know that fact table contains a reference to dimension tables.</w:t>
      </w:r>
    </w:p>
    <w:p w:rsidR="00996CB0" w:rsidRPr="00E11B5F" w:rsidRDefault="00996CB0"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t>Then the fact table will be surrounded by dimension tables with foreign key reference. The dimension table will not have a reference with any other dimension.</w:t>
      </w:r>
    </w:p>
    <w:p w:rsidR="00996CB0" w:rsidRPr="00E11B5F" w:rsidRDefault="00996CB0"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t>Because of this, whole structure looks like a star, this type of schema is called star schema.</w:t>
      </w:r>
    </w:p>
    <w:p w:rsidR="00996CB0" w:rsidRPr="00E11B5F" w:rsidRDefault="00996CB0" w:rsidP="00E11B5F">
      <w:pPr>
        <w:shd w:val="clear" w:color="auto" w:fill="FFFFFF"/>
        <w:spacing w:after="0" w:line="240" w:lineRule="auto"/>
        <w:textAlignment w:val="baseline"/>
        <w:rPr>
          <w:rFonts w:asciiTheme="majorHAnsi" w:hAnsiTheme="majorHAnsi"/>
          <w:color w:val="373B41"/>
          <w:sz w:val="18"/>
          <w:szCs w:val="18"/>
        </w:rPr>
      </w:pPr>
      <w:hyperlink r:id="rId108" w:history="1">
        <w:r w:rsidRPr="00E11B5F">
          <w:rPr>
            <w:rFonts w:asciiTheme="majorHAnsi" w:hAnsiTheme="majorHAnsi"/>
            <w:color w:val="000000"/>
            <w:sz w:val="18"/>
            <w:szCs w:val="18"/>
            <w:bdr w:val="none" w:sz="0" w:space="0" w:color="auto" w:frame="1"/>
          </w:rPr>
          <w:pict>
            <v:shape id="_x0000_i2778" type="#_x0000_t75" alt="Star schema example" style="width:368.05pt;height:300.1pt"/>
          </w:pict>
        </w:r>
      </w:hyperlink>
    </w:p>
    <w:p w:rsidR="00996CB0" w:rsidRPr="00E11B5F" w:rsidRDefault="00996CB0" w:rsidP="00E11B5F">
      <w:pPr>
        <w:pStyle w:val="Heading5"/>
        <w:keepNext w:val="0"/>
        <w:keepLines w:val="0"/>
        <w:numPr>
          <w:ilvl w:val="0"/>
          <w:numId w:val="8"/>
        </w:numPr>
        <w:shd w:val="clear" w:color="auto" w:fill="FFFFFF"/>
        <w:spacing w:before="0" w:line="240" w:lineRule="auto"/>
        <w:ind w:left="0"/>
        <w:textAlignment w:val="baseline"/>
        <w:rPr>
          <w:color w:val="373B41"/>
          <w:sz w:val="18"/>
          <w:szCs w:val="18"/>
        </w:rPr>
      </w:pPr>
      <w:r w:rsidRPr="00E11B5F">
        <w:rPr>
          <w:b/>
          <w:bCs/>
          <w:color w:val="373B41"/>
          <w:sz w:val="18"/>
          <w:szCs w:val="18"/>
        </w:rPr>
        <w:t>Snowflake Schema</w:t>
      </w:r>
    </w:p>
    <w:p w:rsidR="00996CB0" w:rsidRPr="00E11B5F" w:rsidRDefault="00996CB0"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t>This type also contains a fact table in center position. The fact table has a reference to dimension tables.</w:t>
      </w:r>
    </w:p>
    <w:p w:rsidR="00996CB0" w:rsidRPr="00E11B5F" w:rsidRDefault="00996CB0"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t>The dimension table will have a reference to another dimension.</w:t>
      </w:r>
    </w:p>
    <w:p w:rsidR="00996CB0" w:rsidRPr="00E11B5F" w:rsidRDefault="00996CB0"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t>The data will be stored in the more normalized form.</w:t>
      </w:r>
    </w:p>
    <w:p w:rsidR="00996CB0" w:rsidRPr="00E11B5F" w:rsidRDefault="00996CB0"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t>Because of this, whole structure looks like a snow spread on the earth, it’s called Snowflake schema.</w:t>
      </w:r>
    </w:p>
    <w:p w:rsidR="00996CB0" w:rsidRPr="00E11B5F" w:rsidRDefault="00996CB0"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lastRenderedPageBreak/>
        <w:t>In below example, the Project dimension having a reference with Role  dimension.</w:t>
      </w:r>
    </w:p>
    <w:p w:rsidR="00996CB0" w:rsidRPr="00E11B5F" w:rsidRDefault="00996CB0" w:rsidP="00E11B5F">
      <w:pPr>
        <w:shd w:val="clear" w:color="auto" w:fill="FFFFFF"/>
        <w:spacing w:after="0" w:line="240" w:lineRule="auto"/>
        <w:textAlignment w:val="baseline"/>
        <w:rPr>
          <w:rFonts w:asciiTheme="majorHAnsi" w:hAnsiTheme="majorHAnsi"/>
          <w:color w:val="373B41"/>
          <w:sz w:val="18"/>
          <w:szCs w:val="18"/>
        </w:rPr>
      </w:pPr>
      <w:hyperlink r:id="rId109" w:history="1">
        <w:r w:rsidRPr="00E11B5F">
          <w:rPr>
            <w:rFonts w:asciiTheme="majorHAnsi" w:hAnsiTheme="majorHAnsi"/>
            <w:color w:val="000000"/>
            <w:sz w:val="18"/>
            <w:szCs w:val="18"/>
            <w:bdr w:val="none" w:sz="0" w:space="0" w:color="auto" w:frame="1"/>
          </w:rPr>
          <w:pict>
            <v:shape id="_x0000_i2779" type="#_x0000_t75" alt="Snowflake schema example" style="width:395.7pt;height:297.8pt"/>
          </w:pict>
        </w:r>
      </w:hyperlink>
    </w:p>
    <w:p w:rsidR="00996CB0" w:rsidRPr="00E11B5F" w:rsidRDefault="00996CB0" w:rsidP="00E11B5F">
      <w:pPr>
        <w:pStyle w:val="Heading5"/>
        <w:shd w:val="clear" w:color="auto" w:fill="FFFFFF"/>
        <w:spacing w:before="0" w:line="240" w:lineRule="auto"/>
        <w:textAlignment w:val="baseline"/>
        <w:rPr>
          <w:color w:val="373B41"/>
          <w:sz w:val="18"/>
          <w:szCs w:val="18"/>
        </w:rPr>
      </w:pPr>
      <w:r w:rsidRPr="00E11B5F">
        <w:rPr>
          <w:b/>
          <w:bCs/>
          <w:color w:val="373B41"/>
          <w:sz w:val="18"/>
          <w:szCs w:val="18"/>
        </w:rPr>
        <w:t>Difference Between Star Schema and Snowflake schema:</w:t>
      </w:r>
    </w:p>
    <w:tbl>
      <w:tblPr>
        <w:tblW w:w="9032" w:type="dxa"/>
        <w:tblBorders>
          <w:top w:val="single" w:sz="4" w:space="0" w:color="EFEFEF"/>
          <w:left w:val="single" w:sz="4" w:space="0" w:color="EFEFEF"/>
          <w:bottom w:val="single" w:sz="4" w:space="0" w:color="EFEFEF"/>
          <w:right w:val="single" w:sz="4" w:space="0" w:color="EFEFEF"/>
        </w:tblBorders>
        <w:shd w:val="clear" w:color="auto" w:fill="FFFFFF"/>
        <w:tblCellMar>
          <w:left w:w="0" w:type="dxa"/>
          <w:right w:w="0" w:type="dxa"/>
        </w:tblCellMar>
        <w:tblLook w:val="04A0"/>
      </w:tblPr>
      <w:tblGrid>
        <w:gridCol w:w="2317"/>
        <w:gridCol w:w="3699"/>
        <w:gridCol w:w="3016"/>
      </w:tblGrid>
      <w:tr w:rsidR="00996CB0" w:rsidRPr="00E11B5F" w:rsidTr="00996CB0">
        <w:tc>
          <w:tcPr>
            <w:tcW w:w="208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b/>
                <w:bCs/>
                <w:sz w:val="18"/>
                <w:szCs w:val="18"/>
                <w:bdr w:val="none" w:sz="0" w:space="0" w:color="auto" w:frame="1"/>
              </w:rPr>
              <w:t>Feature</w:t>
            </w:r>
          </w:p>
        </w:tc>
        <w:tc>
          <w:tcPr>
            <w:tcW w:w="333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b/>
                <w:bCs/>
                <w:sz w:val="18"/>
                <w:szCs w:val="18"/>
                <w:bdr w:val="none" w:sz="0" w:space="0" w:color="auto" w:frame="1"/>
              </w:rPr>
              <w:t>Star Schema</w:t>
            </w:r>
          </w:p>
        </w:tc>
        <w:tc>
          <w:tcPr>
            <w:tcW w:w="271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b/>
                <w:bCs/>
                <w:sz w:val="18"/>
                <w:szCs w:val="18"/>
                <w:bdr w:val="none" w:sz="0" w:space="0" w:color="auto" w:frame="1"/>
              </w:rPr>
              <w:t>Snowflake schema</w:t>
            </w:r>
          </w:p>
        </w:tc>
      </w:tr>
      <w:tr w:rsidR="00996CB0" w:rsidRPr="00E11B5F" w:rsidTr="00996CB0">
        <w:tc>
          <w:tcPr>
            <w:tcW w:w="208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rPr>
              <w:t>Performance</w:t>
            </w:r>
          </w:p>
        </w:tc>
        <w:tc>
          <w:tcPr>
            <w:tcW w:w="333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rPr>
              <w:t>As there is no relationship between dimensions to other dimensions the performance will be high.</w:t>
            </w:r>
          </w:p>
        </w:tc>
        <w:tc>
          <w:tcPr>
            <w:tcW w:w="271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rPr>
              <w:t>Due to multiple links between dimensions the performance will be low.</w:t>
            </w:r>
          </w:p>
        </w:tc>
      </w:tr>
      <w:tr w:rsidR="00996CB0" w:rsidRPr="00E11B5F" w:rsidTr="00996CB0">
        <w:tc>
          <w:tcPr>
            <w:tcW w:w="208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rPr>
              <w:t>Query complexity</w:t>
            </w:r>
          </w:p>
        </w:tc>
        <w:tc>
          <w:tcPr>
            <w:tcW w:w="333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rPr>
              <w:t>The number of joins will be less which makes query complexity low</w:t>
            </w:r>
          </w:p>
        </w:tc>
        <w:tc>
          <w:tcPr>
            <w:tcW w:w="271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rPr>
              <w:t>The number of joins will be more which makes query complexity high</w:t>
            </w:r>
          </w:p>
        </w:tc>
      </w:tr>
      <w:tr w:rsidR="00996CB0" w:rsidRPr="00E11B5F" w:rsidTr="00996CB0">
        <w:tc>
          <w:tcPr>
            <w:tcW w:w="208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rPr>
              <w:t>Database size</w:t>
            </w:r>
          </w:p>
        </w:tc>
        <w:tc>
          <w:tcPr>
            <w:tcW w:w="333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rPr>
              <w:t>Consider the Project dimension mentioned in above example it has Role column where the Role name value will be stored against for each project in case of start schema, the size of the table will be high</w:t>
            </w:r>
          </w:p>
        </w:tc>
        <w:tc>
          <w:tcPr>
            <w:tcW w:w="271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rPr>
              <w:t>The role information is separately stored in a table and the reference will be linked in Project dimension, it reduces the table size</w:t>
            </w:r>
          </w:p>
        </w:tc>
      </w:tr>
      <w:tr w:rsidR="00996CB0" w:rsidRPr="00E11B5F" w:rsidTr="00996CB0">
        <w:tc>
          <w:tcPr>
            <w:tcW w:w="208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rPr>
              <w:t>Normalization</w:t>
            </w:r>
          </w:p>
        </w:tc>
        <w:tc>
          <w:tcPr>
            <w:tcW w:w="3330"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rPr>
              <w:t>Data will be stored in de-normalized format in dimension table</w:t>
            </w:r>
          </w:p>
        </w:tc>
        <w:tc>
          <w:tcPr>
            <w:tcW w:w="2715" w:type="dxa"/>
            <w:tcBorders>
              <w:top w:val="nil"/>
              <w:left w:val="nil"/>
              <w:bottom w:val="nil"/>
              <w:right w:val="nil"/>
            </w:tcBorders>
            <w:shd w:val="clear" w:color="auto" w:fill="FFFFFF"/>
            <w:tcMar>
              <w:top w:w="81" w:type="dxa"/>
              <w:left w:w="173" w:type="dxa"/>
              <w:bottom w:w="81" w:type="dxa"/>
              <w:right w:w="173" w:type="dxa"/>
            </w:tcMar>
            <w:vAlign w:val="bottom"/>
            <w:hideMark/>
          </w:tcPr>
          <w:p w:rsidR="00996CB0" w:rsidRPr="00E11B5F" w:rsidRDefault="00996CB0" w:rsidP="00E11B5F">
            <w:pPr>
              <w:spacing w:after="0" w:line="240" w:lineRule="auto"/>
              <w:rPr>
                <w:rFonts w:asciiTheme="majorHAnsi" w:hAnsiTheme="majorHAnsi"/>
                <w:sz w:val="18"/>
                <w:szCs w:val="18"/>
              </w:rPr>
            </w:pPr>
            <w:r w:rsidRPr="00E11B5F">
              <w:rPr>
                <w:rFonts w:asciiTheme="majorHAnsi" w:hAnsiTheme="majorHAnsi"/>
                <w:sz w:val="18"/>
                <w:szCs w:val="18"/>
              </w:rPr>
              <w:t>Data will be stored in more normalized format in dimension tables</w:t>
            </w:r>
          </w:p>
        </w:tc>
      </w:tr>
    </w:tbl>
    <w:p w:rsidR="00996CB0" w:rsidRPr="00E11B5F" w:rsidRDefault="00996CB0" w:rsidP="00E11B5F">
      <w:pPr>
        <w:pStyle w:val="Heading5"/>
        <w:shd w:val="clear" w:color="auto" w:fill="FFFFFF"/>
        <w:spacing w:before="0" w:line="240" w:lineRule="auto"/>
        <w:textAlignment w:val="baseline"/>
        <w:rPr>
          <w:color w:val="373B41"/>
          <w:sz w:val="18"/>
          <w:szCs w:val="18"/>
        </w:rPr>
      </w:pPr>
      <w:r w:rsidRPr="00E11B5F">
        <w:rPr>
          <w:b/>
          <w:bCs/>
          <w:color w:val="373B41"/>
          <w:sz w:val="18"/>
          <w:szCs w:val="18"/>
        </w:rPr>
        <w:t>How to Select Schema Type:</w:t>
      </w:r>
    </w:p>
    <w:p w:rsidR="00996CB0" w:rsidRPr="00E11B5F" w:rsidRDefault="00996CB0" w:rsidP="00E11B5F">
      <w:pPr>
        <w:numPr>
          <w:ilvl w:val="0"/>
          <w:numId w:val="9"/>
        </w:numPr>
        <w:shd w:val="clear" w:color="auto" w:fill="FFFFFF"/>
        <w:spacing w:after="0" w:line="240" w:lineRule="auto"/>
        <w:ind w:left="0"/>
        <w:textAlignment w:val="baseline"/>
        <w:rPr>
          <w:rFonts w:asciiTheme="majorHAnsi" w:hAnsiTheme="majorHAnsi"/>
          <w:color w:val="373B41"/>
          <w:sz w:val="18"/>
          <w:szCs w:val="18"/>
        </w:rPr>
      </w:pPr>
      <w:r w:rsidRPr="00E11B5F">
        <w:rPr>
          <w:rFonts w:asciiTheme="majorHAnsi" w:hAnsiTheme="majorHAnsi"/>
          <w:color w:val="373B41"/>
          <w:sz w:val="18"/>
          <w:szCs w:val="18"/>
        </w:rPr>
        <w:t>These are the deciding factors to select the schema type if you worry about the </w:t>
      </w:r>
      <w:r w:rsidRPr="00E11B5F">
        <w:rPr>
          <w:rFonts w:asciiTheme="majorHAnsi" w:hAnsiTheme="majorHAnsi"/>
          <w:b/>
          <w:bCs/>
          <w:color w:val="373B41"/>
          <w:sz w:val="18"/>
          <w:szCs w:val="18"/>
          <w:bdr w:val="none" w:sz="0" w:space="0" w:color="auto" w:frame="1"/>
        </w:rPr>
        <w:t>size</w:t>
      </w:r>
      <w:r w:rsidRPr="00E11B5F">
        <w:rPr>
          <w:rFonts w:asciiTheme="majorHAnsi" w:hAnsiTheme="majorHAnsi"/>
          <w:color w:val="373B41"/>
          <w:sz w:val="18"/>
          <w:szCs w:val="18"/>
        </w:rPr>
        <w:t> of the database, then go ahead with snowflake which gives normalized approach.</w:t>
      </w:r>
    </w:p>
    <w:p w:rsidR="00996CB0" w:rsidRPr="00E11B5F" w:rsidRDefault="00996CB0" w:rsidP="00E11B5F">
      <w:pPr>
        <w:numPr>
          <w:ilvl w:val="0"/>
          <w:numId w:val="9"/>
        </w:numPr>
        <w:shd w:val="clear" w:color="auto" w:fill="FFFFFF"/>
        <w:spacing w:after="0" w:line="240" w:lineRule="auto"/>
        <w:ind w:left="0"/>
        <w:textAlignment w:val="baseline"/>
        <w:rPr>
          <w:rFonts w:asciiTheme="majorHAnsi" w:hAnsiTheme="majorHAnsi"/>
          <w:color w:val="373B41"/>
          <w:sz w:val="18"/>
          <w:szCs w:val="18"/>
        </w:rPr>
      </w:pPr>
      <w:r w:rsidRPr="00E11B5F">
        <w:rPr>
          <w:rFonts w:asciiTheme="majorHAnsi" w:hAnsiTheme="majorHAnsi"/>
          <w:color w:val="373B41"/>
          <w:sz w:val="18"/>
          <w:szCs w:val="18"/>
        </w:rPr>
        <w:t>Same time if you look for more </w:t>
      </w:r>
      <w:r w:rsidRPr="00E11B5F">
        <w:rPr>
          <w:rFonts w:asciiTheme="majorHAnsi" w:hAnsiTheme="majorHAnsi"/>
          <w:b/>
          <w:bCs/>
          <w:color w:val="373B41"/>
          <w:sz w:val="18"/>
          <w:szCs w:val="18"/>
          <w:bdr w:val="none" w:sz="0" w:space="0" w:color="auto" w:frame="1"/>
        </w:rPr>
        <w:t>performance</w:t>
      </w:r>
      <w:r w:rsidRPr="00E11B5F">
        <w:rPr>
          <w:rFonts w:asciiTheme="majorHAnsi" w:hAnsiTheme="majorHAnsi"/>
          <w:color w:val="373B41"/>
          <w:sz w:val="18"/>
          <w:szCs w:val="18"/>
        </w:rPr>
        <w:t> then start with Star schema approach.</w:t>
      </w:r>
    </w:p>
    <w:p w:rsidR="00996CB0" w:rsidRPr="00E11B5F" w:rsidRDefault="00996CB0" w:rsidP="00E11B5F">
      <w:pPr>
        <w:pStyle w:val="Heading1"/>
        <w:spacing w:before="0" w:beforeAutospacing="0" w:after="0" w:afterAutospacing="0"/>
        <w:rPr>
          <w:rFonts w:asciiTheme="majorHAnsi" w:hAnsiTheme="majorHAnsi"/>
          <w:color w:val="373B41"/>
          <w:sz w:val="18"/>
          <w:szCs w:val="18"/>
        </w:rPr>
      </w:pPr>
      <w:hyperlink r:id="rId110" w:history="1">
        <w:r w:rsidRPr="00E11B5F">
          <w:rPr>
            <w:rStyle w:val="Hyperlink"/>
            <w:rFonts w:asciiTheme="majorHAnsi" w:hAnsiTheme="majorHAnsi"/>
            <w:color w:val="373B41"/>
            <w:sz w:val="18"/>
            <w:szCs w:val="18"/>
          </w:rPr>
          <w:t>Data modelling concepts in data warehousing</w:t>
        </w:r>
      </w:hyperlink>
    </w:p>
    <w:p w:rsidR="00996CB0" w:rsidRPr="00E11B5F" w:rsidRDefault="00996CB0" w:rsidP="00E11B5F">
      <w:pPr>
        <w:shd w:val="clear" w:color="auto" w:fill="FFFFFF"/>
        <w:spacing w:after="0" w:line="240" w:lineRule="auto"/>
        <w:jc w:val="center"/>
        <w:textAlignment w:val="baseline"/>
        <w:rPr>
          <w:rFonts w:asciiTheme="majorHAnsi" w:hAnsiTheme="majorHAnsi"/>
          <w:color w:val="757575"/>
          <w:sz w:val="18"/>
          <w:szCs w:val="18"/>
        </w:rPr>
      </w:pPr>
      <w:r w:rsidRPr="00E11B5F">
        <w:rPr>
          <w:rFonts w:asciiTheme="majorHAnsi" w:hAnsiTheme="majorHAnsi"/>
          <w:noProof/>
          <w:color w:val="E6A117"/>
          <w:sz w:val="18"/>
          <w:szCs w:val="18"/>
        </w:rPr>
        <w:lastRenderedPageBreak/>
        <w:drawing>
          <wp:inline distT="0" distB="0" distL="0" distR="0">
            <wp:extent cx="3050540" cy="2282190"/>
            <wp:effectExtent l="19050" t="0" r="0" b="0"/>
            <wp:docPr id="416" name="Picture 416" descr="https://2.bp.blogspot.com/-HkpcNJAY8Kw/XCCassnHemI/AAAAAAAAPEg/_4WD_BrD1SMSmDvV3WKnQP07EfYOtopBwCLcBGAs/s1600/Programs%2Bfor%2BSelenium%25285%2529.pn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2.bp.blogspot.com/-HkpcNJAY8Kw/XCCassnHemI/AAAAAAAAPEg/_4WD_BrD1SMSmDvV3WKnQP07EfYOtopBwCLcBGAs/s1600/Programs%2Bfor%2BSelenium%25285%2529.png">
                      <a:hlinkClick r:id="rId111"/>
                    </pic:cNvPr>
                    <pic:cNvPicPr>
                      <a:picLocks noChangeAspect="1" noChangeArrowheads="1"/>
                    </pic:cNvPicPr>
                  </pic:nvPicPr>
                  <pic:blipFill>
                    <a:blip r:embed="rId112"/>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There are four major types of data modelling concepts are available.</w:t>
      </w:r>
    </w:p>
    <w:p w:rsidR="00996CB0" w:rsidRPr="00E11B5F" w:rsidRDefault="00996CB0" w:rsidP="00E11B5F">
      <w:pPr>
        <w:pStyle w:val="Heading5"/>
        <w:shd w:val="clear" w:color="auto" w:fill="FFFFFF"/>
        <w:spacing w:before="0" w:line="240" w:lineRule="auto"/>
        <w:jc w:val="both"/>
        <w:textAlignment w:val="baseline"/>
        <w:rPr>
          <w:color w:val="252525"/>
          <w:sz w:val="18"/>
          <w:szCs w:val="18"/>
        </w:rPr>
      </w:pPr>
      <w:r w:rsidRPr="00E11B5F">
        <w:rPr>
          <w:color w:val="252525"/>
          <w:sz w:val="18"/>
          <w:szCs w:val="18"/>
          <w:bdr w:val="none" w:sz="0" w:space="0" w:color="auto" w:frame="1"/>
        </w:rPr>
        <w:t>Conceptual data model</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This data model type would be starting point of building a database when knowing only business object or entity level information which is required for business. It just has the list of objects and linking between objects.</w:t>
      </w:r>
    </w:p>
    <w:p w:rsidR="00996CB0" w:rsidRPr="00E11B5F" w:rsidRDefault="00996CB0" w:rsidP="00E11B5F">
      <w:pPr>
        <w:spacing w:after="0" w:line="240" w:lineRule="auto"/>
        <w:rPr>
          <w:rFonts w:asciiTheme="majorHAnsi" w:hAnsiTheme="majorHAnsi"/>
          <w:color w:val="373B41"/>
          <w:sz w:val="18"/>
          <w:szCs w:val="18"/>
        </w:rPr>
      </w:pPr>
    </w:p>
    <w:p w:rsidR="00996CB0" w:rsidRPr="00E11B5F" w:rsidRDefault="00996CB0" w:rsidP="00E11B5F">
      <w:pPr>
        <w:shd w:val="clear" w:color="auto" w:fill="FFFFFF"/>
        <w:spacing w:after="0" w:line="240" w:lineRule="auto"/>
        <w:jc w:val="center"/>
        <w:textAlignment w:val="baseline"/>
        <w:rPr>
          <w:rFonts w:asciiTheme="majorHAnsi" w:hAnsiTheme="majorHAnsi"/>
          <w:color w:val="757575"/>
          <w:sz w:val="18"/>
          <w:szCs w:val="18"/>
        </w:rPr>
      </w:pPr>
      <w:hyperlink r:id="rId113" w:history="1">
        <w:r w:rsidRPr="00E11B5F">
          <w:rPr>
            <w:rFonts w:asciiTheme="majorHAnsi" w:hAnsiTheme="majorHAnsi"/>
            <w:color w:val="DD3333"/>
            <w:sz w:val="18"/>
            <w:szCs w:val="18"/>
            <w:bdr w:val="none" w:sz="0" w:space="0" w:color="auto" w:frame="1"/>
          </w:rPr>
          <w:pict>
            <v:shape id="_x0000_i2780" type="#_x0000_t75" alt="Conceptual data modelling" style="width:230.4pt;height:87.55pt"/>
          </w:pict>
        </w:r>
      </w:hyperlink>
    </w:p>
    <w:p w:rsidR="00996CB0" w:rsidRPr="00E11B5F" w:rsidRDefault="00996CB0" w:rsidP="00E11B5F">
      <w:pPr>
        <w:shd w:val="clear" w:color="auto" w:fill="FFFFFF"/>
        <w:spacing w:after="0" w:line="240" w:lineRule="auto"/>
        <w:jc w:val="center"/>
        <w:textAlignment w:val="baseline"/>
        <w:rPr>
          <w:rFonts w:asciiTheme="majorHAnsi" w:hAnsiTheme="majorHAnsi"/>
          <w:color w:val="757575"/>
          <w:sz w:val="18"/>
          <w:szCs w:val="18"/>
        </w:rPr>
      </w:pPr>
      <w:r w:rsidRPr="00E11B5F">
        <w:rPr>
          <w:rFonts w:asciiTheme="majorHAnsi" w:hAnsiTheme="majorHAnsi"/>
          <w:color w:val="757575"/>
          <w:sz w:val="18"/>
          <w:szCs w:val="18"/>
        </w:rPr>
        <w:t>Conceptual Data Model</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For example, when a retail shop wants to build a data mart, at first level they don’t have information about fields and referential integrity information. The lists of objects required are location, category and sales.</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The relationship between these three entities as mentioned in the image.</w:t>
      </w:r>
    </w:p>
    <w:p w:rsidR="00996CB0" w:rsidRPr="00E11B5F" w:rsidRDefault="00996CB0" w:rsidP="00E11B5F">
      <w:pPr>
        <w:pStyle w:val="Heading5"/>
        <w:shd w:val="clear" w:color="auto" w:fill="FFFFFF"/>
        <w:spacing w:before="0" w:line="240" w:lineRule="auto"/>
        <w:jc w:val="both"/>
        <w:textAlignment w:val="baseline"/>
        <w:rPr>
          <w:color w:val="252525"/>
          <w:sz w:val="18"/>
          <w:szCs w:val="18"/>
        </w:rPr>
      </w:pPr>
      <w:r w:rsidRPr="00E11B5F">
        <w:rPr>
          <w:color w:val="252525"/>
          <w:sz w:val="18"/>
          <w:szCs w:val="18"/>
          <w:bdr w:val="none" w:sz="0" w:space="0" w:color="auto" w:frame="1"/>
        </w:rPr>
        <w:t>Logical data model</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This type of data model contains,</w:t>
      </w:r>
    </w:p>
    <w:p w:rsidR="00996CB0" w:rsidRPr="00E11B5F" w:rsidRDefault="00996CB0" w:rsidP="00E11B5F">
      <w:pPr>
        <w:numPr>
          <w:ilvl w:val="0"/>
          <w:numId w:val="10"/>
        </w:numPr>
        <w:shd w:val="clear" w:color="auto" w:fill="FFFFFF"/>
        <w:spacing w:after="0" w:line="240" w:lineRule="auto"/>
        <w:ind w:left="0"/>
        <w:jc w:val="both"/>
        <w:textAlignment w:val="baseline"/>
        <w:rPr>
          <w:rFonts w:asciiTheme="majorHAnsi" w:hAnsiTheme="majorHAnsi"/>
          <w:color w:val="757575"/>
          <w:sz w:val="18"/>
          <w:szCs w:val="18"/>
        </w:rPr>
      </w:pPr>
      <w:r w:rsidRPr="00E11B5F">
        <w:rPr>
          <w:rFonts w:asciiTheme="majorHAnsi" w:hAnsiTheme="majorHAnsi"/>
          <w:color w:val="757575"/>
          <w:sz w:val="18"/>
          <w:szCs w:val="18"/>
        </w:rPr>
        <w:t>List of attributes will be captured for all entities</w:t>
      </w:r>
    </w:p>
    <w:p w:rsidR="00996CB0" w:rsidRPr="00E11B5F" w:rsidRDefault="00996CB0" w:rsidP="00E11B5F">
      <w:pPr>
        <w:numPr>
          <w:ilvl w:val="0"/>
          <w:numId w:val="10"/>
        </w:numPr>
        <w:shd w:val="clear" w:color="auto" w:fill="FFFFFF"/>
        <w:spacing w:after="0" w:line="240" w:lineRule="auto"/>
        <w:ind w:left="0"/>
        <w:jc w:val="both"/>
        <w:textAlignment w:val="baseline"/>
        <w:rPr>
          <w:rFonts w:asciiTheme="majorHAnsi" w:hAnsiTheme="majorHAnsi"/>
          <w:color w:val="757575"/>
          <w:sz w:val="18"/>
          <w:szCs w:val="18"/>
        </w:rPr>
      </w:pPr>
      <w:r w:rsidRPr="00E11B5F">
        <w:rPr>
          <w:rFonts w:asciiTheme="majorHAnsi" w:hAnsiTheme="majorHAnsi"/>
          <w:color w:val="757575"/>
          <w:sz w:val="18"/>
          <w:szCs w:val="18"/>
        </w:rPr>
        <w:t>Primary key will be defined for all entities</w:t>
      </w:r>
    </w:p>
    <w:p w:rsidR="00996CB0" w:rsidRPr="00E11B5F" w:rsidRDefault="00996CB0" w:rsidP="00E11B5F">
      <w:pPr>
        <w:numPr>
          <w:ilvl w:val="0"/>
          <w:numId w:val="10"/>
        </w:numPr>
        <w:shd w:val="clear" w:color="auto" w:fill="FFFFFF"/>
        <w:spacing w:after="0" w:line="240" w:lineRule="auto"/>
        <w:ind w:left="0"/>
        <w:jc w:val="both"/>
        <w:textAlignment w:val="baseline"/>
        <w:rPr>
          <w:rFonts w:asciiTheme="majorHAnsi" w:hAnsiTheme="majorHAnsi"/>
          <w:color w:val="757575"/>
          <w:sz w:val="18"/>
          <w:szCs w:val="18"/>
        </w:rPr>
      </w:pPr>
      <w:r w:rsidRPr="00E11B5F">
        <w:rPr>
          <w:rFonts w:asciiTheme="majorHAnsi" w:hAnsiTheme="majorHAnsi"/>
          <w:color w:val="757575"/>
          <w:sz w:val="18"/>
          <w:szCs w:val="18"/>
        </w:rPr>
        <w:t>Reference key will be defined between entities</w:t>
      </w:r>
    </w:p>
    <w:p w:rsidR="00996CB0" w:rsidRPr="00E11B5F" w:rsidRDefault="00996CB0" w:rsidP="00E11B5F">
      <w:pPr>
        <w:shd w:val="clear" w:color="auto" w:fill="FFFFFF"/>
        <w:spacing w:after="0" w:line="240" w:lineRule="auto"/>
        <w:jc w:val="center"/>
        <w:textAlignment w:val="baseline"/>
        <w:rPr>
          <w:rFonts w:asciiTheme="majorHAnsi" w:hAnsiTheme="majorHAnsi"/>
          <w:color w:val="757575"/>
          <w:sz w:val="18"/>
          <w:szCs w:val="18"/>
        </w:rPr>
      </w:pPr>
      <w:hyperlink r:id="rId114" w:history="1">
        <w:r w:rsidRPr="00E11B5F">
          <w:rPr>
            <w:rFonts w:asciiTheme="majorHAnsi" w:hAnsiTheme="majorHAnsi"/>
            <w:color w:val="DD3333"/>
            <w:sz w:val="18"/>
            <w:szCs w:val="18"/>
            <w:bdr w:val="none" w:sz="0" w:space="0" w:color="auto" w:frame="1"/>
          </w:rPr>
          <w:pict>
            <v:shape id="_x0000_i2781" type="#_x0000_t75" alt="Logical data modelling" style="width:298.35pt;height:206.8pt"/>
          </w:pict>
        </w:r>
      </w:hyperlink>
    </w:p>
    <w:p w:rsidR="00996CB0" w:rsidRPr="00E11B5F" w:rsidRDefault="00996CB0" w:rsidP="00E11B5F">
      <w:pPr>
        <w:shd w:val="clear" w:color="auto" w:fill="FFFFFF"/>
        <w:spacing w:after="0" w:line="240" w:lineRule="auto"/>
        <w:jc w:val="center"/>
        <w:textAlignment w:val="baseline"/>
        <w:rPr>
          <w:rFonts w:asciiTheme="majorHAnsi" w:hAnsiTheme="majorHAnsi"/>
          <w:color w:val="757575"/>
          <w:sz w:val="18"/>
          <w:szCs w:val="18"/>
        </w:rPr>
      </w:pPr>
      <w:r w:rsidRPr="00E11B5F">
        <w:rPr>
          <w:rFonts w:asciiTheme="majorHAnsi" w:hAnsiTheme="majorHAnsi"/>
          <w:color w:val="757575"/>
          <w:sz w:val="18"/>
          <w:szCs w:val="18"/>
        </w:rPr>
        <w:t>Logical Data Model</w:t>
      </w:r>
    </w:p>
    <w:p w:rsidR="00996CB0" w:rsidRPr="00E11B5F" w:rsidRDefault="00996CB0" w:rsidP="00E11B5F">
      <w:pPr>
        <w:pStyle w:val="Heading5"/>
        <w:shd w:val="clear" w:color="auto" w:fill="FFFFFF"/>
        <w:spacing w:before="0" w:line="240" w:lineRule="auto"/>
        <w:jc w:val="both"/>
        <w:textAlignment w:val="baseline"/>
        <w:rPr>
          <w:color w:val="252525"/>
          <w:sz w:val="18"/>
          <w:szCs w:val="18"/>
        </w:rPr>
      </w:pPr>
      <w:r w:rsidRPr="00E11B5F">
        <w:rPr>
          <w:color w:val="252525"/>
          <w:sz w:val="18"/>
          <w:szCs w:val="18"/>
          <w:bdr w:val="none" w:sz="0" w:space="0" w:color="auto" w:frame="1"/>
        </w:rPr>
        <w:t>Physical data model</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A physical data model contains,</w:t>
      </w:r>
    </w:p>
    <w:p w:rsidR="00996CB0" w:rsidRPr="00E11B5F" w:rsidRDefault="00996CB0" w:rsidP="00E11B5F">
      <w:pPr>
        <w:numPr>
          <w:ilvl w:val="0"/>
          <w:numId w:val="11"/>
        </w:numPr>
        <w:shd w:val="clear" w:color="auto" w:fill="FFFFFF"/>
        <w:spacing w:after="0" w:line="240" w:lineRule="auto"/>
        <w:ind w:left="0"/>
        <w:jc w:val="both"/>
        <w:textAlignment w:val="baseline"/>
        <w:rPr>
          <w:rFonts w:asciiTheme="majorHAnsi" w:hAnsiTheme="majorHAnsi"/>
          <w:color w:val="757575"/>
          <w:sz w:val="18"/>
          <w:szCs w:val="18"/>
        </w:rPr>
      </w:pPr>
      <w:r w:rsidRPr="00E11B5F">
        <w:rPr>
          <w:rFonts w:asciiTheme="majorHAnsi" w:hAnsiTheme="majorHAnsi"/>
          <w:color w:val="757575"/>
          <w:sz w:val="18"/>
          <w:szCs w:val="18"/>
        </w:rPr>
        <w:t>Tables with primary key</w:t>
      </w:r>
    </w:p>
    <w:p w:rsidR="00996CB0" w:rsidRPr="00E11B5F" w:rsidRDefault="00996CB0" w:rsidP="00E11B5F">
      <w:pPr>
        <w:numPr>
          <w:ilvl w:val="0"/>
          <w:numId w:val="11"/>
        </w:numPr>
        <w:shd w:val="clear" w:color="auto" w:fill="FFFFFF"/>
        <w:spacing w:after="0" w:line="240" w:lineRule="auto"/>
        <w:ind w:left="0"/>
        <w:jc w:val="both"/>
        <w:textAlignment w:val="baseline"/>
        <w:rPr>
          <w:rFonts w:asciiTheme="majorHAnsi" w:hAnsiTheme="majorHAnsi"/>
          <w:color w:val="757575"/>
          <w:sz w:val="18"/>
          <w:szCs w:val="18"/>
        </w:rPr>
      </w:pPr>
      <w:r w:rsidRPr="00E11B5F">
        <w:rPr>
          <w:rFonts w:asciiTheme="majorHAnsi" w:hAnsiTheme="majorHAnsi"/>
          <w:color w:val="757575"/>
          <w:sz w:val="18"/>
          <w:szCs w:val="18"/>
        </w:rPr>
        <w:t>Tables will be linked with foreign key</w:t>
      </w:r>
    </w:p>
    <w:p w:rsidR="00996CB0" w:rsidRPr="00E11B5F" w:rsidRDefault="00996CB0" w:rsidP="00E11B5F">
      <w:pPr>
        <w:numPr>
          <w:ilvl w:val="0"/>
          <w:numId w:val="11"/>
        </w:numPr>
        <w:shd w:val="clear" w:color="auto" w:fill="FFFFFF"/>
        <w:spacing w:after="0" w:line="240" w:lineRule="auto"/>
        <w:ind w:left="0"/>
        <w:jc w:val="both"/>
        <w:textAlignment w:val="baseline"/>
        <w:rPr>
          <w:rFonts w:asciiTheme="majorHAnsi" w:hAnsiTheme="majorHAnsi"/>
          <w:color w:val="757575"/>
          <w:sz w:val="18"/>
          <w:szCs w:val="18"/>
        </w:rPr>
      </w:pPr>
      <w:r w:rsidRPr="00E11B5F">
        <w:rPr>
          <w:rFonts w:asciiTheme="majorHAnsi" w:hAnsiTheme="majorHAnsi"/>
          <w:color w:val="757575"/>
          <w:sz w:val="18"/>
          <w:szCs w:val="18"/>
        </w:rPr>
        <w:lastRenderedPageBreak/>
        <w:t>All columns will have data type and length</w:t>
      </w:r>
    </w:p>
    <w:p w:rsidR="00996CB0" w:rsidRPr="00E11B5F" w:rsidRDefault="00996CB0" w:rsidP="00E11B5F">
      <w:pPr>
        <w:shd w:val="clear" w:color="auto" w:fill="FFFFFF"/>
        <w:spacing w:after="0" w:line="240" w:lineRule="auto"/>
        <w:jc w:val="center"/>
        <w:textAlignment w:val="baseline"/>
        <w:rPr>
          <w:rFonts w:asciiTheme="majorHAnsi" w:hAnsiTheme="majorHAnsi"/>
          <w:color w:val="757575"/>
          <w:sz w:val="18"/>
          <w:szCs w:val="18"/>
        </w:rPr>
      </w:pPr>
      <w:hyperlink r:id="rId115" w:history="1">
        <w:r w:rsidRPr="00E11B5F">
          <w:rPr>
            <w:rFonts w:asciiTheme="majorHAnsi" w:hAnsiTheme="majorHAnsi"/>
            <w:color w:val="DD3333"/>
            <w:sz w:val="18"/>
            <w:szCs w:val="18"/>
            <w:bdr w:val="none" w:sz="0" w:space="0" w:color="auto" w:frame="1"/>
          </w:rPr>
          <w:pict>
            <v:shape id="_x0000_i2782" type="#_x0000_t75" alt="Physical Data Model" style="width:359.4pt;height:218.3pt"/>
          </w:pict>
        </w:r>
      </w:hyperlink>
    </w:p>
    <w:p w:rsidR="00996CB0" w:rsidRPr="00E11B5F" w:rsidRDefault="00996CB0" w:rsidP="00E11B5F">
      <w:pPr>
        <w:shd w:val="clear" w:color="auto" w:fill="FFFFFF"/>
        <w:spacing w:after="0" w:line="240" w:lineRule="auto"/>
        <w:jc w:val="center"/>
        <w:textAlignment w:val="baseline"/>
        <w:rPr>
          <w:rFonts w:asciiTheme="majorHAnsi" w:hAnsiTheme="majorHAnsi"/>
          <w:color w:val="757575"/>
          <w:sz w:val="18"/>
          <w:szCs w:val="18"/>
        </w:rPr>
      </w:pPr>
      <w:r w:rsidRPr="00E11B5F">
        <w:rPr>
          <w:rFonts w:asciiTheme="majorHAnsi" w:hAnsiTheme="majorHAnsi"/>
          <w:color w:val="757575"/>
          <w:sz w:val="18"/>
          <w:szCs w:val="18"/>
        </w:rPr>
        <w:t>Physical Data Model</w:t>
      </w:r>
    </w:p>
    <w:p w:rsidR="00996CB0" w:rsidRPr="00E11B5F" w:rsidRDefault="00996CB0" w:rsidP="00E11B5F">
      <w:pPr>
        <w:pStyle w:val="Heading5"/>
        <w:shd w:val="clear" w:color="auto" w:fill="FFFFFF"/>
        <w:spacing w:before="0" w:line="240" w:lineRule="auto"/>
        <w:jc w:val="both"/>
        <w:textAlignment w:val="baseline"/>
        <w:rPr>
          <w:color w:val="252525"/>
          <w:sz w:val="18"/>
          <w:szCs w:val="18"/>
        </w:rPr>
      </w:pPr>
      <w:r w:rsidRPr="00E11B5F">
        <w:rPr>
          <w:color w:val="252525"/>
          <w:sz w:val="18"/>
          <w:szCs w:val="18"/>
          <w:bdr w:val="none" w:sz="0" w:space="0" w:color="auto" w:frame="1"/>
        </w:rPr>
        <w:t>Dimensional data model</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There are two types of schema building approach based on the concept of dimension and fact table,</w:t>
      </w:r>
    </w:p>
    <w:p w:rsidR="00996CB0" w:rsidRPr="00E11B5F" w:rsidRDefault="00996CB0" w:rsidP="00E11B5F">
      <w:pPr>
        <w:numPr>
          <w:ilvl w:val="0"/>
          <w:numId w:val="12"/>
        </w:numPr>
        <w:shd w:val="clear" w:color="auto" w:fill="FFFFFF"/>
        <w:spacing w:after="0" w:line="240" w:lineRule="auto"/>
        <w:ind w:left="0"/>
        <w:jc w:val="both"/>
        <w:textAlignment w:val="baseline"/>
        <w:rPr>
          <w:rFonts w:asciiTheme="majorHAnsi" w:hAnsiTheme="majorHAnsi"/>
          <w:color w:val="757575"/>
          <w:sz w:val="18"/>
          <w:szCs w:val="18"/>
        </w:rPr>
      </w:pPr>
      <w:r w:rsidRPr="00E11B5F">
        <w:rPr>
          <w:rFonts w:asciiTheme="majorHAnsi" w:hAnsiTheme="majorHAnsi"/>
          <w:color w:val="757575"/>
          <w:sz w:val="18"/>
          <w:szCs w:val="18"/>
        </w:rPr>
        <w:t>Star schema</w:t>
      </w:r>
    </w:p>
    <w:p w:rsidR="00996CB0" w:rsidRPr="00E11B5F" w:rsidRDefault="00996CB0" w:rsidP="00E11B5F">
      <w:pPr>
        <w:numPr>
          <w:ilvl w:val="0"/>
          <w:numId w:val="12"/>
        </w:numPr>
        <w:shd w:val="clear" w:color="auto" w:fill="FFFFFF"/>
        <w:spacing w:after="0" w:line="240" w:lineRule="auto"/>
        <w:ind w:left="0"/>
        <w:jc w:val="both"/>
        <w:textAlignment w:val="baseline"/>
        <w:rPr>
          <w:rFonts w:asciiTheme="majorHAnsi" w:hAnsiTheme="majorHAnsi"/>
          <w:color w:val="757575"/>
          <w:sz w:val="18"/>
          <w:szCs w:val="18"/>
        </w:rPr>
      </w:pPr>
      <w:r w:rsidRPr="00E11B5F">
        <w:rPr>
          <w:rFonts w:asciiTheme="majorHAnsi" w:hAnsiTheme="majorHAnsi"/>
          <w:color w:val="757575"/>
          <w:sz w:val="18"/>
          <w:szCs w:val="18"/>
        </w:rPr>
        <w:t>Snow flake schema</w:t>
      </w:r>
    </w:p>
    <w:p w:rsidR="00996CB0" w:rsidRPr="00E11B5F" w:rsidRDefault="00996CB0" w:rsidP="00E11B5F">
      <w:pPr>
        <w:pStyle w:val="Heading1"/>
        <w:spacing w:before="0" w:beforeAutospacing="0" w:after="0" w:afterAutospacing="0"/>
        <w:rPr>
          <w:rFonts w:asciiTheme="majorHAnsi" w:hAnsiTheme="majorHAnsi"/>
          <w:color w:val="373B41"/>
          <w:sz w:val="18"/>
          <w:szCs w:val="18"/>
        </w:rPr>
      </w:pPr>
      <w:hyperlink r:id="rId116" w:history="1">
        <w:r w:rsidRPr="00E11B5F">
          <w:rPr>
            <w:rStyle w:val="Hyperlink"/>
            <w:rFonts w:asciiTheme="majorHAnsi" w:hAnsiTheme="majorHAnsi"/>
            <w:color w:val="373B41"/>
            <w:sz w:val="18"/>
            <w:szCs w:val="18"/>
          </w:rPr>
          <w:t>Data warehouse Architecture</w:t>
        </w:r>
      </w:hyperlink>
    </w:p>
    <w:p w:rsidR="00996CB0" w:rsidRPr="00E11B5F" w:rsidRDefault="00996CB0" w:rsidP="00E11B5F">
      <w:pPr>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424" name="Picture 424" descr="https://4.bp.blogspot.com/-JL0fm2bUZ_Y/XCI-SG8kYdI/AAAAAAAAPEs/spSejuZ5PNMaydBjyv_3oIDhk5tqJWfGQCLcBGAs/s1600/Programs%2Bfor%2BSelenium%25286%2529.pn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4.bp.blogspot.com/-JL0fm2bUZ_Y/XCI-SG8kYdI/AAAAAAAAPEs/spSejuZ5PNMaydBjyv_3oIDhk5tqJWfGQCLcBGAs/s1600/Programs%2Bfor%2BSelenium%25286%2529.png">
                      <a:hlinkClick r:id="rId117"/>
                    </pic:cNvPr>
                    <pic:cNvPicPr>
                      <a:picLocks noChangeAspect="1" noChangeArrowheads="1"/>
                    </pic:cNvPicPr>
                  </pic:nvPicPr>
                  <pic:blipFill>
                    <a:blip r:embed="rId118"/>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996CB0" w:rsidRPr="00E11B5F" w:rsidRDefault="00996CB0" w:rsidP="00E11B5F">
      <w:pPr>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p>
    <w:p w:rsidR="00996CB0" w:rsidRPr="00E11B5F" w:rsidRDefault="00996CB0"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Data warehouse architecture</w:t>
      </w:r>
    </w:p>
    <w:p w:rsidR="00996CB0" w:rsidRPr="00E11B5F" w:rsidRDefault="00996CB0"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t>A typical data warehouse architecture has different layers of Source, Staging, Data warehouse database and Business intelligence. Various activities happen in each layer.</w:t>
      </w:r>
    </w:p>
    <w:p w:rsidR="00996CB0" w:rsidRPr="00E11B5F" w:rsidRDefault="00996CB0" w:rsidP="00E11B5F">
      <w:pPr>
        <w:shd w:val="clear" w:color="auto" w:fill="FFFFFF"/>
        <w:spacing w:after="0" w:line="240" w:lineRule="auto"/>
        <w:textAlignment w:val="baseline"/>
        <w:rPr>
          <w:rFonts w:asciiTheme="majorHAnsi" w:hAnsiTheme="majorHAnsi"/>
          <w:color w:val="373B41"/>
          <w:sz w:val="18"/>
          <w:szCs w:val="18"/>
        </w:rPr>
      </w:pPr>
    </w:p>
    <w:p w:rsidR="00996CB0" w:rsidRPr="00E11B5F" w:rsidRDefault="00996CB0" w:rsidP="00E11B5F">
      <w:pPr>
        <w:shd w:val="clear" w:color="auto" w:fill="FFFFFF"/>
        <w:spacing w:after="0" w:line="240" w:lineRule="auto"/>
        <w:textAlignment w:val="baseline"/>
        <w:rPr>
          <w:rFonts w:asciiTheme="majorHAnsi" w:hAnsiTheme="majorHAnsi"/>
          <w:color w:val="373B41"/>
          <w:sz w:val="18"/>
          <w:szCs w:val="18"/>
        </w:rPr>
      </w:pPr>
      <w:hyperlink r:id="rId119" w:history="1">
        <w:r w:rsidRPr="00E11B5F">
          <w:rPr>
            <w:rStyle w:val="Hyperlink"/>
            <w:rFonts w:asciiTheme="majorHAnsi" w:hAnsiTheme="majorHAnsi"/>
            <w:color w:val="DD3333"/>
            <w:sz w:val="18"/>
            <w:szCs w:val="18"/>
            <w:bdr w:val="none" w:sz="0" w:space="0" w:color="auto" w:frame="1"/>
          </w:rPr>
          <w:t>What is the necessary of having a data warehouse?</w:t>
        </w:r>
      </w:hyperlink>
    </w:p>
    <w:p w:rsidR="00996CB0" w:rsidRPr="00E11B5F" w:rsidRDefault="00996CB0"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pict>
          <v:shape id="_x0000_i2783" type="#_x0000_t75" alt="DWH Architecture With Datamart" style="width:525.3pt;height:287.4pt"/>
        </w:pict>
      </w:r>
      <w:r w:rsidRPr="00E11B5F">
        <w:rPr>
          <w:rFonts w:asciiTheme="majorHAnsi" w:hAnsiTheme="majorHAnsi"/>
          <w:color w:val="373B41"/>
          <w:sz w:val="18"/>
          <w:szCs w:val="18"/>
        </w:rPr>
        <w:t>DWH Architecture With Datamart</w:t>
      </w:r>
    </w:p>
    <w:p w:rsidR="00996CB0" w:rsidRPr="00E11B5F" w:rsidRDefault="00996CB0" w:rsidP="00E11B5F">
      <w:pPr>
        <w:pStyle w:val="Heading4"/>
        <w:shd w:val="clear" w:color="auto" w:fill="FFFFFF"/>
        <w:spacing w:before="0" w:line="240" w:lineRule="auto"/>
        <w:jc w:val="both"/>
        <w:textAlignment w:val="baseline"/>
        <w:rPr>
          <w:b w:val="0"/>
          <w:bCs w:val="0"/>
          <w:color w:val="252525"/>
          <w:sz w:val="18"/>
          <w:szCs w:val="18"/>
        </w:rPr>
      </w:pPr>
      <w:r w:rsidRPr="00E11B5F">
        <w:rPr>
          <w:b w:val="0"/>
          <w:bCs w:val="0"/>
          <w:color w:val="252525"/>
          <w:sz w:val="18"/>
          <w:szCs w:val="18"/>
        </w:rPr>
        <w:t>What is a Data mart?</w:t>
      </w:r>
    </w:p>
    <w:p w:rsidR="00996CB0" w:rsidRPr="00E11B5F" w:rsidRDefault="00996CB0"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rPr>
        <w:t>Data Mart is for the specific subject area like Finance, HR or Project. Only the specific peoples whoever part of the subject area will get access to view the reports from the data mart. It will be built on top of data warehouse database.</w:t>
      </w:r>
    </w:p>
    <w:p w:rsidR="00996CB0" w:rsidRPr="00E11B5F" w:rsidRDefault="00996CB0" w:rsidP="00E11B5F">
      <w:pPr>
        <w:pStyle w:val="Heading5"/>
        <w:shd w:val="clear" w:color="auto" w:fill="FFFFFF"/>
        <w:spacing w:before="0" w:line="240" w:lineRule="auto"/>
        <w:jc w:val="both"/>
        <w:textAlignment w:val="baseline"/>
        <w:rPr>
          <w:color w:val="252525"/>
          <w:sz w:val="18"/>
          <w:szCs w:val="18"/>
        </w:rPr>
      </w:pPr>
      <w:r w:rsidRPr="00E11B5F">
        <w:rPr>
          <w:b/>
          <w:bCs/>
          <w:color w:val="252525"/>
          <w:sz w:val="18"/>
          <w:szCs w:val="18"/>
        </w:rPr>
        <w:t>Data warehouse and data mart:</w:t>
      </w:r>
    </w:p>
    <w:p w:rsidR="00996CB0" w:rsidRPr="00E11B5F" w:rsidRDefault="00996CB0"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pict>
          <v:shape id="_x0000_i2784" type="#_x0000_t75" alt="DWH Architecture With Datamart1" style="width:525.3pt;height:287.4pt"/>
        </w:pict>
      </w:r>
    </w:p>
    <w:p w:rsidR="00996CB0" w:rsidRPr="00E11B5F" w:rsidRDefault="00996CB0"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lastRenderedPageBreak/>
        <w:t>DWH Architecture With Datamart</w:t>
      </w:r>
      <w:r w:rsidRPr="00E11B5F">
        <w:rPr>
          <w:rFonts w:asciiTheme="majorHAnsi" w:hAnsiTheme="majorHAnsi"/>
          <w:color w:val="373B41"/>
          <w:sz w:val="18"/>
          <w:szCs w:val="18"/>
        </w:rPr>
        <w:pict>
          <v:shape id="_x0000_i2785" type="#_x0000_t75" alt="data warehouse three tier architecture with data mart" style="width:364.6pt;height:225.2pt"/>
        </w:pict>
      </w:r>
    </w:p>
    <w:p w:rsidR="00996CB0" w:rsidRPr="00E11B5F" w:rsidRDefault="00996CB0" w:rsidP="00E11B5F">
      <w:pPr>
        <w:pStyle w:val="Heading5"/>
        <w:shd w:val="clear" w:color="auto" w:fill="FFFFFF"/>
        <w:spacing w:before="0" w:line="240" w:lineRule="auto"/>
        <w:jc w:val="both"/>
        <w:textAlignment w:val="baseline"/>
        <w:rPr>
          <w:color w:val="252525"/>
          <w:sz w:val="18"/>
          <w:szCs w:val="18"/>
        </w:rPr>
      </w:pPr>
      <w:r w:rsidRPr="00E11B5F">
        <w:rPr>
          <w:b/>
          <w:bCs/>
          <w:color w:val="252525"/>
          <w:sz w:val="18"/>
          <w:szCs w:val="18"/>
        </w:rPr>
        <w:t>Need for Data mart:</w:t>
      </w:r>
    </w:p>
    <w:p w:rsidR="00996CB0" w:rsidRPr="00E11B5F" w:rsidRDefault="00996CB0" w:rsidP="00E11B5F">
      <w:pPr>
        <w:numPr>
          <w:ilvl w:val="0"/>
          <w:numId w:val="13"/>
        </w:numPr>
        <w:shd w:val="clear" w:color="auto" w:fill="FFFFFF"/>
        <w:spacing w:after="0" w:line="240" w:lineRule="auto"/>
        <w:ind w:left="0"/>
        <w:textAlignment w:val="baseline"/>
        <w:rPr>
          <w:rFonts w:asciiTheme="majorHAnsi" w:hAnsiTheme="majorHAnsi"/>
          <w:color w:val="373B41"/>
          <w:sz w:val="18"/>
          <w:szCs w:val="18"/>
        </w:rPr>
      </w:pPr>
      <w:r w:rsidRPr="00E11B5F">
        <w:rPr>
          <w:rFonts w:asciiTheme="majorHAnsi" w:hAnsiTheme="majorHAnsi"/>
          <w:color w:val="373B41"/>
          <w:sz w:val="18"/>
          <w:szCs w:val="18"/>
        </w:rPr>
        <w:t>The data warehouse database contains integrated data for all business lines, for example, a banking data warehouse contains data for all saving, credit and loan accounts databases.</w:t>
      </w:r>
    </w:p>
    <w:p w:rsidR="00996CB0" w:rsidRPr="00E11B5F" w:rsidRDefault="00996CB0" w:rsidP="00E11B5F">
      <w:pPr>
        <w:numPr>
          <w:ilvl w:val="0"/>
          <w:numId w:val="13"/>
        </w:numPr>
        <w:shd w:val="clear" w:color="auto" w:fill="FFFFFF"/>
        <w:spacing w:after="0" w:line="240" w:lineRule="auto"/>
        <w:ind w:left="0"/>
        <w:textAlignment w:val="baseline"/>
        <w:rPr>
          <w:rFonts w:asciiTheme="majorHAnsi" w:hAnsiTheme="majorHAnsi"/>
          <w:color w:val="373B41"/>
          <w:sz w:val="18"/>
          <w:szCs w:val="18"/>
        </w:rPr>
      </w:pPr>
      <w:r w:rsidRPr="00E11B5F">
        <w:rPr>
          <w:rFonts w:asciiTheme="majorHAnsi" w:hAnsiTheme="majorHAnsi"/>
          <w:color w:val="373B41"/>
          <w:sz w:val="18"/>
          <w:szCs w:val="18"/>
        </w:rPr>
        <w:t>The reporting access level will be given to a person who has authority or needs to see the comparison of data for all three types of accounts.</w:t>
      </w:r>
    </w:p>
    <w:p w:rsidR="00996CB0" w:rsidRPr="00E11B5F" w:rsidRDefault="00996CB0" w:rsidP="00E11B5F">
      <w:pPr>
        <w:numPr>
          <w:ilvl w:val="0"/>
          <w:numId w:val="13"/>
        </w:numPr>
        <w:shd w:val="clear" w:color="auto" w:fill="FFFFFF"/>
        <w:spacing w:after="0" w:line="240" w:lineRule="auto"/>
        <w:ind w:left="0"/>
        <w:textAlignment w:val="baseline"/>
        <w:rPr>
          <w:rFonts w:asciiTheme="majorHAnsi" w:hAnsiTheme="majorHAnsi"/>
          <w:color w:val="373B41"/>
          <w:sz w:val="18"/>
          <w:szCs w:val="18"/>
        </w:rPr>
      </w:pPr>
      <w:r w:rsidRPr="00E11B5F">
        <w:rPr>
          <w:rFonts w:asciiTheme="majorHAnsi" w:hAnsiTheme="majorHAnsi"/>
          <w:color w:val="373B41"/>
          <w:sz w:val="18"/>
          <w:szCs w:val="18"/>
        </w:rPr>
        <w:t>Meanwhile, a loan account branch manager does not require to see the saving and credit card details, he wants to see only the past performance of loan account alone.</w:t>
      </w:r>
    </w:p>
    <w:p w:rsidR="00996CB0" w:rsidRPr="00E11B5F" w:rsidRDefault="00996CB0" w:rsidP="00E11B5F">
      <w:pPr>
        <w:numPr>
          <w:ilvl w:val="0"/>
          <w:numId w:val="13"/>
        </w:numPr>
        <w:shd w:val="clear" w:color="auto" w:fill="FFFFFF"/>
        <w:spacing w:after="0" w:line="240" w:lineRule="auto"/>
        <w:ind w:left="0"/>
        <w:textAlignment w:val="baseline"/>
        <w:rPr>
          <w:rFonts w:asciiTheme="majorHAnsi" w:hAnsiTheme="majorHAnsi"/>
          <w:color w:val="373B41"/>
          <w:sz w:val="18"/>
          <w:szCs w:val="18"/>
        </w:rPr>
      </w:pPr>
      <w:r w:rsidRPr="00E11B5F">
        <w:rPr>
          <w:rFonts w:asciiTheme="majorHAnsi" w:hAnsiTheme="majorHAnsi"/>
          <w:color w:val="373B41"/>
          <w:sz w:val="18"/>
          <w:szCs w:val="18"/>
        </w:rPr>
        <w:t>In that case for his analysis, we need to apply data level security to protect saving and credit information’s data warehouse.</w:t>
      </w:r>
    </w:p>
    <w:p w:rsidR="00996CB0" w:rsidRPr="00E11B5F" w:rsidRDefault="00996CB0" w:rsidP="00E11B5F">
      <w:pPr>
        <w:numPr>
          <w:ilvl w:val="0"/>
          <w:numId w:val="13"/>
        </w:numPr>
        <w:shd w:val="clear" w:color="auto" w:fill="FFFFFF"/>
        <w:spacing w:after="0" w:line="240" w:lineRule="auto"/>
        <w:ind w:left="0"/>
        <w:textAlignment w:val="baseline"/>
        <w:rPr>
          <w:rFonts w:asciiTheme="majorHAnsi" w:hAnsiTheme="majorHAnsi"/>
          <w:color w:val="373B41"/>
          <w:sz w:val="18"/>
          <w:szCs w:val="18"/>
        </w:rPr>
      </w:pPr>
      <w:r w:rsidRPr="00E11B5F">
        <w:rPr>
          <w:rFonts w:asciiTheme="majorHAnsi" w:hAnsiTheme="majorHAnsi"/>
          <w:color w:val="373B41"/>
          <w:sz w:val="18"/>
          <w:szCs w:val="18"/>
        </w:rPr>
        <w:t>At the same time, the number of end users across three accounts will access the same data warehouse, it will end up in poor performance.</w:t>
      </w:r>
    </w:p>
    <w:p w:rsidR="00996CB0" w:rsidRPr="00E11B5F" w:rsidRDefault="00996CB0" w:rsidP="00E11B5F">
      <w:pPr>
        <w:numPr>
          <w:ilvl w:val="0"/>
          <w:numId w:val="13"/>
        </w:numPr>
        <w:shd w:val="clear" w:color="auto" w:fill="FFFFFF"/>
        <w:spacing w:after="0" w:line="240" w:lineRule="auto"/>
        <w:ind w:left="0"/>
        <w:textAlignment w:val="baseline"/>
        <w:rPr>
          <w:rFonts w:asciiTheme="majorHAnsi" w:hAnsiTheme="majorHAnsi"/>
          <w:color w:val="373B41"/>
          <w:sz w:val="18"/>
          <w:szCs w:val="18"/>
        </w:rPr>
      </w:pPr>
      <w:r w:rsidRPr="00E11B5F">
        <w:rPr>
          <w:rFonts w:asciiTheme="majorHAnsi" w:hAnsiTheme="majorHAnsi"/>
          <w:color w:val="373B41"/>
          <w:sz w:val="18"/>
          <w:szCs w:val="18"/>
        </w:rPr>
        <w:t>To avoid these issues, the separate database will be built on top of data warehouse, named as the data mart. The access will be given for respective business line resources not for everyone.</w:t>
      </w:r>
    </w:p>
    <w:p w:rsidR="00996CB0" w:rsidRPr="00E11B5F" w:rsidRDefault="00996CB0" w:rsidP="00E11B5F">
      <w:pPr>
        <w:pStyle w:val="Heading5"/>
        <w:shd w:val="clear" w:color="auto" w:fill="FFFFFF"/>
        <w:spacing w:before="0" w:line="240" w:lineRule="auto"/>
        <w:jc w:val="both"/>
        <w:textAlignment w:val="baseline"/>
        <w:rPr>
          <w:color w:val="252525"/>
          <w:sz w:val="18"/>
          <w:szCs w:val="18"/>
        </w:rPr>
      </w:pPr>
      <w:r w:rsidRPr="00E11B5F">
        <w:rPr>
          <w:b/>
          <w:bCs/>
          <w:color w:val="252525"/>
          <w:sz w:val="18"/>
          <w:szCs w:val="18"/>
        </w:rPr>
        <w:t>Source systems:</w:t>
      </w:r>
    </w:p>
    <w:p w:rsidR="00996CB0" w:rsidRPr="00E11B5F" w:rsidRDefault="00996CB0"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rPr>
        <w:t>The source schema and table will be identified and data extraction process would happen with appropriate extraction rules.</w:t>
      </w:r>
    </w:p>
    <w:p w:rsidR="00996CB0" w:rsidRPr="00E11B5F" w:rsidRDefault="00996CB0" w:rsidP="00E11B5F">
      <w:pPr>
        <w:pStyle w:val="Heading5"/>
        <w:shd w:val="clear" w:color="auto" w:fill="FFFFFF"/>
        <w:spacing w:before="0" w:line="240" w:lineRule="auto"/>
        <w:jc w:val="both"/>
        <w:textAlignment w:val="baseline"/>
        <w:rPr>
          <w:color w:val="252525"/>
          <w:sz w:val="18"/>
          <w:szCs w:val="18"/>
        </w:rPr>
      </w:pPr>
      <w:r w:rsidRPr="00E11B5F">
        <w:rPr>
          <w:b/>
          <w:bCs/>
          <w:color w:val="252525"/>
          <w:sz w:val="18"/>
          <w:szCs w:val="18"/>
        </w:rPr>
        <w:t>Why is Staging Database required?</w:t>
      </w:r>
    </w:p>
    <w:p w:rsidR="00996CB0" w:rsidRPr="00E11B5F" w:rsidRDefault="00996CB0" w:rsidP="00E11B5F">
      <w:pPr>
        <w:numPr>
          <w:ilvl w:val="0"/>
          <w:numId w:val="14"/>
        </w:numPr>
        <w:shd w:val="clear" w:color="auto" w:fill="FFFFFF"/>
        <w:spacing w:after="0" w:line="240" w:lineRule="auto"/>
        <w:ind w:left="0"/>
        <w:jc w:val="both"/>
        <w:textAlignment w:val="baseline"/>
        <w:rPr>
          <w:rFonts w:asciiTheme="majorHAnsi" w:hAnsiTheme="majorHAnsi"/>
          <w:color w:val="373B41"/>
          <w:sz w:val="18"/>
          <w:szCs w:val="18"/>
        </w:rPr>
      </w:pPr>
      <w:r w:rsidRPr="00E11B5F">
        <w:rPr>
          <w:rFonts w:asciiTheme="majorHAnsi" w:hAnsiTheme="majorHAnsi"/>
          <w:color w:val="373B41"/>
          <w:sz w:val="18"/>
          <w:szCs w:val="18"/>
        </w:rPr>
        <w:t>To reduce the complexity of Job (It will be more complex when we move directly from Source to Target)</w:t>
      </w:r>
    </w:p>
    <w:p w:rsidR="00996CB0" w:rsidRPr="00E11B5F" w:rsidRDefault="00996CB0" w:rsidP="00E11B5F">
      <w:pPr>
        <w:numPr>
          <w:ilvl w:val="0"/>
          <w:numId w:val="14"/>
        </w:numPr>
        <w:shd w:val="clear" w:color="auto" w:fill="FFFFFF"/>
        <w:spacing w:after="0" w:line="240" w:lineRule="auto"/>
        <w:ind w:left="0"/>
        <w:jc w:val="both"/>
        <w:textAlignment w:val="baseline"/>
        <w:rPr>
          <w:rFonts w:asciiTheme="majorHAnsi" w:hAnsiTheme="majorHAnsi"/>
          <w:color w:val="373B41"/>
          <w:sz w:val="18"/>
          <w:szCs w:val="18"/>
        </w:rPr>
      </w:pPr>
      <w:r w:rsidRPr="00E11B5F">
        <w:rPr>
          <w:rFonts w:asciiTheme="majorHAnsi" w:hAnsiTheme="majorHAnsi"/>
          <w:color w:val="373B41"/>
          <w:sz w:val="18"/>
          <w:szCs w:val="18"/>
        </w:rPr>
        <w:t>To avoid the source database update.</w:t>
      </w:r>
    </w:p>
    <w:p w:rsidR="00996CB0" w:rsidRPr="00E11B5F" w:rsidRDefault="00996CB0" w:rsidP="00E11B5F">
      <w:pPr>
        <w:numPr>
          <w:ilvl w:val="0"/>
          <w:numId w:val="14"/>
        </w:numPr>
        <w:shd w:val="clear" w:color="auto" w:fill="FFFFFF"/>
        <w:spacing w:after="0" w:line="240" w:lineRule="auto"/>
        <w:ind w:left="0"/>
        <w:jc w:val="both"/>
        <w:textAlignment w:val="baseline"/>
        <w:rPr>
          <w:rFonts w:asciiTheme="majorHAnsi" w:hAnsiTheme="majorHAnsi"/>
          <w:color w:val="373B41"/>
          <w:sz w:val="18"/>
          <w:szCs w:val="18"/>
        </w:rPr>
      </w:pPr>
      <w:r w:rsidRPr="00E11B5F">
        <w:rPr>
          <w:rFonts w:asciiTheme="majorHAnsi" w:hAnsiTheme="majorHAnsi"/>
          <w:color w:val="373B41"/>
          <w:sz w:val="18"/>
          <w:szCs w:val="18"/>
        </w:rPr>
        <w:t>To perform any calculations.</w:t>
      </w:r>
    </w:p>
    <w:p w:rsidR="00996CB0" w:rsidRPr="00E11B5F" w:rsidRDefault="00996CB0" w:rsidP="00E11B5F">
      <w:pPr>
        <w:numPr>
          <w:ilvl w:val="0"/>
          <w:numId w:val="14"/>
        </w:numPr>
        <w:shd w:val="clear" w:color="auto" w:fill="FFFFFF"/>
        <w:spacing w:after="0" w:line="240" w:lineRule="auto"/>
        <w:ind w:left="0"/>
        <w:jc w:val="both"/>
        <w:textAlignment w:val="baseline"/>
        <w:rPr>
          <w:rFonts w:asciiTheme="majorHAnsi" w:hAnsiTheme="majorHAnsi"/>
          <w:color w:val="373B41"/>
          <w:sz w:val="18"/>
          <w:szCs w:val="18"/>
        </w:rPr>
      </w:pPr>
      <w:r w:rsidRPr="00E11B5F">
        <w:rPr>
          <w:rFonts w:asciiTheme="majorHAnsi" w:hAnsiTheme="majorHAnsi"/>
          <w:color w:val="373B41"/>
          <w:sz w:val="18"/>
          <w:szCs w:val="18"/>
        </w:rPr>
        <w:t>To perform data cleansing process as per business need.</w:t>
      </w:r>
    </w:p>
    <w:p w:rsidR="00996CB0" w:rsidRPr="00E11B5F" w:rsidRDefault="00996CB0" w:rsidP="00E11B5F">
      <w:pPr>
        <w:numPr>
          <w:ilvl w:val="0"/>
          <w:numId w:val="14"/>
        </w:numPr>
        <w:shd w:val="clear" w:color="auto" w:fill="FFFFFF"/>
        <w:spacing w:after="0" w:line="240" w:lineRule="auto"/>
        <w:ind w:left="0"/>
        <w:jc w:val="both"/>
        <w:textAlignment w:val="baseline"/>
        <w:rPr>
          <w:rFonts w:asciiTheme="majorHAnsi" w:hAnsiTheme="majorHAnsi"/>
          <w:color w:val="373B41"/>
          <w:sz w:val="18"/>
          <w:szCs w:val="18"/>
        </w:rPr>
      </w:pPr>
      <w:r w:rsidRPr="00E11B5F">
        <w:rPr>
          <w:rFonts w:asciiTheme="majorHAnsi" w:hAnsiTheme="majorHAnsi"/>
          <w:color w:val="373B41"/>
          <w:sz w:val="18"/>
          <w:szCs w:val="18"/>
        </w:rPr>
        <w:t>When the data has been corrupted in Target after the load, we can delete the corrupted data in Target database after that we can just load the unloaded/deleted data alone into Target from staging database.</w:t>
      </w:r>
    </w:p>
    <w:p w:rsidR="00996CB0" w:rsidRPr="00E11B5F" w:rsidRDefault="00996CB0" w:rsidP="00E11B5F">
      <w:pPr>
        <w:pStyle w:val="Heading5"/>
        <w:shd w:val="clear" w:color="auto" w:fill="FFFFFF"/>
        <w:spacing w:before="0" w:line="240" w:lineRule="auto"/>
        <w:jc w:val="both"/>
        <w:textAlignment w:val="baseline"/>
        <w:rPr>
          <w:color w:val="252525"/>
          <w:sz w:val="18"/>
          <w:szCs w:val="18"/>
        </w:rPr>
      </w:pPr>
      <w:r w:rsidRPr="00E11B5F">
        <w:rPr>
          <w:b/>
          <w:bCs/>
          <w:color w:val="252525"/>
          <w:sz w:val="18"/>
          <w:szCs w:val="18"/>
        </w:rPr>
        <w:t>Data warehouse Database:</w:t>
      </w:r>
    </w:p>
    <w:p w:rsidR="00996CB0" w:rsidRPr="00E11B5F" w:rsidRDefault="00996CB0"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rPr>
        <w:t>The data from staging database will be loaded through ETL jobs along with different business rules.</w:t>
      </w:r>
    </w:p>
    <w:p w:rsidR="00996CB0" w:rsidRPr="00E11B5F" w:rsidRDefault="00996CB0" w:rsidP="00E11B5F">
      <w:pPr>
        <w:pStyle w:val="Heading1"/>
        <w:spacing w:before="0" w:beforeAutospacing="0" w:after="0" w:afterAutospacing="0"/>
        <w:rPr>
          <w:rFonts w:asciiTheme="majorHAnsi" w:hAnsiTheme="majorHAnsi"/>
          <w:color w:val="373B41"/>
          <w:sz w:val="18"/>
          <w:szCs w:val="18"/>
        </w:rPr>
      </w:pPr>
      <w:hyperlink r:id="rId120" w:history="1">
        <w:r w:rsidRPr="00E11B5F">
          <w:rPr>
            <w:rStyle w:val="Hyperlink"/>
            <w:rFonts w:asciiTheme="majorHAnsi" w:hAnsiTheme="majorHAnsi"/>
            <w:color w:val="373B41"/>
            <w:sz w:val="18"/>
            <w:szCs w:val="18"/>
          </w:rPr>
          <w:t>Why data warehouse?</w:t>
        </w:r>
      </w:hyperlink>
    </w:p>
    <w:p w:rsidR="00996CB0" w:rsidRPr="00E11B5F" w:rsidRDefault="00996CB0" w:rsidP="00E11B5F">
      <w:pPr>
        <w:shd w:val="clear" w:color="auto" w:fill="FFFFFF"/>
        <w:spacing w:after="0" w:line="240" w:lineRule="auto"/>
        <w:jc w:val="center"/>
        <w:textAlignment w:val="baseline"/>
        <w:rPr>
          <w:rFonts w:asciiTheme="majorHAnsi" w:hAnsiTheme="majorHAnsi"/>
          <w:color w:val="757575"/>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432" name="Picture 432" descr="https://4.bp.blogspot.com/-CnQTcBPaLIA/XCI-6JPm5HI/AAAAAAAAPE0/fBHkvo6AsBQ_vBl1dKTfotcjhAv7M7BpgCLcBGAs/s1600/Programs%2Bfor%2BSelenium%25287%2529.png">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4.bp.blogspot.com/-CnQTcBPaLIA/XCI-6JPm5HI/AAAAAAAAPE0/fBHkvo6AsBQ_vBl1dKTfotcjhAv7M7BpgCLcBGAs/s1600/Programs%2Bfor%2BSelenium%25287%2529.png">
                      <a:hlinkClick r:id="rId121"/>
                    </pic:cNvPr>
                    <pic:cNvPicPr>
                      <a:picLocks noChangeAspect="1" noChangeArrowheads="1"/>
                    </pic:cNvPicPr>
                  </pic:nvPicPr>
                  <pic:blipFill>
                    <a:blip r:embed="rId122"/>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lastRenderedPageBreak/>
        <w:t>Normally every organisation will have dedicated databases for every business line. And it keeps only current data in order to offer better performance in production environment.</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In this internet world, every organization is trying to retain their customers which are necessary to sustain and grow in the current market. It’s a very big challenge to find and promote the right product to the right customer at the right time and currently, most of the companies are still struggling to implement this.</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It can be possible only if we have the integrated and history of data in a single place for analysis since the analysis need to be done from different dimensions (customer, product, and geography) view to arriving the decisions.</w:t>
      </w:r>
    </w:p>
    <w:p w:rsidR="00996CB0" w:rsidRPr="00E11B5F" w:rsidRDefault="00996CB0" w:rsidP="00E11B5F">
      <w:pPr>
        <w:spacing w:after="0" w:line="240" w:lineRule="auto"/>
        <w:rPr>
          <w:rFonts w:asciiTheme="majorHAnsi" w:hAnsiTheme="majorHAnsi"/>
          <w:color w:val="373B41"/>
          <w:sz w:val="18"/>
          <w:szCs w:val="18"/>
        </w:rPr>
      </w:pP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An example of a quarterly analysis reports with integrated data from different location databases for a retail store.</w:t>
      </w:r>
    </w:p>
    <w:p w:rsidR="00996CB0" w:rsidRPr="00E11B5F" w:rsidRDefault="00996CB0" w:rsidP="00E11B5F">
      <w:pPr>
        <w:pStyle w:val="Heading4"/>
        <w:shd w:val="clear" w:color="auto" w:fill="FFFFFF"/>
        <w:spacing w:before="0" w:line="240" w:lineRule="auto"/>
        <w:jc w:val="both"/>
        <w:textAlignment w:val="baseline"/>
        <w:rPr>
          <w:b w:val="0"/>
          <w:bCs w:val="0"/>
          <w:color w:val="252525"/>
          <w:sz w:val="18"/>
          <w:szCs w:val="18"/>
        </w:rPr>
      </w:pPr>
      <w:r w:rsidRPr="00E11B5F">
        <w:rPr>
          <w:b w:val="0"/>
          <w:bCs w:val="0"/>
          <w:color w:val="252525"/>
          <w:sz w:val="18"/>
          <w:szCs w:val="18"/>
        </w:rPr>
        <w:t>A data warehouse,</w:t>
      </w:r>
    </w:p>
    <w:p w:rsidR="00996CB0" w:rsidRPr="00E11B5F" w:rsidRDefault="00996CB0" w:rsidP="00E11B5F">
      <w:pPr>
        <w:numPr>
          <w:ilvl w:val="0"/>
          <w:numId w:val="15"/>
        </w:numPr>
        <w:shd w:val="clear" w:color="auto" w:fill="FFFFFF"/>
        <w:spacing w:after="0" w:line="240" w:lineRule="auto"/>
        <w:ind w:left="0"/>
        <w:jc w:val="both"/>
        <w:textAlignment w:val="baseline"/>
        <w:rPr>
          <w:rFonts w:asciiTheme="majorHAnsi" w:hAnsiTheme="majorHAnsi"/>
          <w:color w:val="757575"/>
          <w:sz w:val="18"/>
          <w:szCs w:val="18"/>
        </w:rPr>
      </w:pPr>
      <w:r w:rsidRPr="00E11B5F">
        <w:rPr>
          <w:rFonts w:asciiTheme="majorHAnsi" w:hAnsiTheme="majorHAnsi"/>
          <w:color w:val="757575"/>
          <w:sz w:val="18"/>
          <w:szCs w:val="18"/>
        </w:rPr>
        <w:t>Maintains history of data</w:t>
      </w:r>
    </w:p>
    <w:p w:rsidR="00996CB0" w:rsidRPr="00E11B5F" w:rsidRDefault="00996CB0" w:rsidP="00E11B5F">
      <w:pPr>
        <w:numPr>
          <w:ilvl w:val="0"/>
          <w:numId w:val="15"/>
        </w:numPr>
        <w:shd w:val="clear" w:color="auto" w:fill="FFFFFF"/>
        <w:spacing w:after="0" w:line="240" w:lineRule="auto"/>
        <w:ind w:left="0"/>
        <w:jc w:val="both"/>
        <w:textAlignment w:val="baseline"/>
        <w:rPr>
          <w:rFonts w:asciiTheme="majorHAnsi" w:hAnsiTheme="majorHAnsi"/>
          <w:color w:val="757575"/>
          <w:sz w:val="18"/>
          <w:szCs w:val="18"/>
        </w:rPr>
      </w:pPr>
      <w:r w:rsidRPr="00E11B5F">
        <w:rPr>
          <w:rFonts w:asciiTheme="majorHAnsi" w:hAnsiTheme="majorHAnsi"/>
          <w:color w:val="757575"/>
          <w:sz w:val="18"/>
          <w:szCs w:val="18"/>
        </w:rPr>
        <w:t>Contains Integrated data (data from multiple business lines)</w:t>
      </w:r>
    </w:p>
    <w:p w:rsidR="00996CB0" w:rsidRPr="00E11B5F" w:rsidRDefault="00996CB0" w:rsidP="00E11B5F">
      <w:pPr>
        <w:numPr>
          <w:ilvl w:val="0"/>
          <w:numId w:val="15"/>
        </w:numPr>
        <w:shd w:val="clear" w:color="auto" w:fill="FFFFFF"/>
        <w:spacing w:after="0" w:line="240" w:lineRule="auto"/>
        <w:ind w:left="0"/>
        <w:jc w:val="both"/>
        <w:textAlignment w:val="baseline"/>
        <w:rPr>
          <w:rFonts w:asciiTheme="majorHAnsi" w:hAnsiTheme="majorHAnsi"/>
          <w:color w:val="757575"/>
          <w:sz w:val="18"/>
          <w:szCs w:val="18"/>
        </w:rPr>
      </w:pPr>
      <w:r w:rsidRPr="00E11B5F">
        <w:rPr>
          <w:rFonts w:asciiTheme="majorHAnsi" w:hAnsiTheme="majorHAnsi"/>
          <w:color w:val="757575"/>
          <w:sz w:val="18"/>
          <w:szCs w:val="18"/>
        </w:rPr>
        <w:t>Contains Heterogeneous data (data from different source formats)</w:t>
      </w:r>
    </w:p>
    <w:p w:rsidR="00996CB0" w:rsidRPr="00E11B5F" w:rsidRDefault="00996CB0" w:rsidP="00E11B5F">
      <w:pPr>
        <w:numPr>
          <w:ilvl w:val="0"/>
          <w:numId w:val="15"/>
        </w:numPr>
        <w:shd w:val="clear" w:color="auto" w:fill="FFFFFF"/>
        <w:spacing w:after="0" w:line="240" w:lineRule="auto"/>
        <w:ind w:left="0"/>
        <w:jc w:val="both"/>
        <w:textAlignment w:val="baseline"/>
        <w:rPr>
          <w:rFonts w:asciiTheme="majorHAnsi" w:hAnsiTheme="majorHAnsi"/>
          <w:color w:val="757575"/>
          <w:sz w:val="18"/>
          <w:szCs w:val="18"/>
        </w:rPr>
      </w:pPr>
      <w:r w:rsidRPr="00E11B5F">
        <w:rPr>
          <w:rFonts w:asciiTheme="majorHAnsi" w:hAnsiTheme="majorHAnsi"/>
          <w:color w:val="757575"/>
          <w:sz w:val="18"/>
          <w:szCs w:val="18"/>
        </w:rPr>
        <w:t>Contains Aggregated data</w:t>
      </w:r>
    </w:p>
    <w:p w:rsidR="00996CB0" w:rsidRPr="00E11B5F" w:rsidRDefault="00996CB0" w:rsidP="00E11B5F">
      <w:pPr>
        <w:numPr>
          <w:ilvl w:val="0"/>
          <w:numId w:val="15"/>
        </w:numPr>
        <w:shd w:val="clear" w:color="auto" w:fill="FFFFFF"/>
        <w:spacing w:after="0" w:line="240" w:lineRule="auto"/>
        <w:ind w:left="0"/>
        <w:jc w:val="both"/>
        <w:textAlignment w:val="baseline"/>
        <w:rPr>
          <w:rFonts w:asciiTheme="majorHAnsi" w:hAnsiTheme="majorHAnsi"/>
          <w:color w:val="757575"/>
          <w:sz w:val="18"/>
          <w:szCs w:val="18"/>
        </w:rPr>
      </w:pPr>
      <w:r w:rsidRPr="00E11B5F">
        <w:rPr>
          <w:rFonts w:asciiTheme="majorHAnsi" w:hAnsiTheme="majorHAnsi"/>
          <w:color w:val="757575"/>
          <w:sz w:val="18"/>
          <w:szCs w:val="18"/>
        </w:rPr>
        <w:t>Allows only select to restrict data manipulation</w:t>
      </w:r>
    </w:p>
    <w:p w:rsidR="00996CB0" w:rsidRPr="00E11B5F" w:rsidRDefault="00996CB0" w:rsidP="00E11B5F">
      <w:pPr>
        <w:numPr>
          <w:ilvl w:val="0"/>
          <w:numId w:val="15"/>
        </w:numPr>
        <w:shd w:val="clear" w:color="auto" w:fill="FFFFFF"/>
        <w:spacing w:after="0" w:line="240" w:lineRule="auto"/>
        <w:ind w:left="0"/>
        <w:jc w:val="both"/>
        <w:textAlignment w:val="baseline"/>
        <w:rPr>
          <w:rFonts w:asciiTheme="majorHAnsi" w:hAnsiTheme="majorHAnsi"/>
          <w:color w:val="757575"/>
          <w:sz w:val="18"/>
          <w:szCs w:val="18"/>
        </w:rPr>
      </w:pPr>
      <w:r w:rsidRPr="00E11B5F">
        <w:rPr>
          <w:rFonts w:asciiTheme="majorHAnsi" w:hAnsiTheme="majorHAnsi"/>
          <w:color w:val="757575"/>
          <w:sz w:val="18"/>
          <w:szCs w:val="18"/>
        </w:rPr>
        <w:t>Stores data in de-normalized format</w:t>
      </w:r>
    </w:p>
    <w:p w:rsidR="00996CB0" w:rsidRPr="00E11B5F" w:rsidRDefault="00996CB0" w:rsidP="00E11B5F">
      <w:pPr>
        <w:shd w:val="clear" w:color="auto" w:fill="FFFFFF"/>
        <w:spacing w:after="0" w:line="240" w:lineRule="auto"/>
        <w:textAlignment w:val="baseline"/>
        <w:rPr>
          <w:rFonts w:asciiTheme="majorHAnsi" w:hAnsiTheme="majorHAnsi"/>
          <w:color w:val="757575"/>
          <w:sz w:val="18"/>
          <w:szCs w:val="18"/>
        </w:rPr>
      </w:pPr>
    </w:p>
    <w:p w:rsidR="00996CB0" w:rsidRPr="00E11B5F" w:rsidRDefault="00996CB0" w:rsidP="00E11B5F">
      <w:pPr>
        <w:pStyle w:val="Heading4"/>
        <w:shd w:val="clear" w:color="auto" w:fill="FFFFFF"/>
        <w:spacing w:before="0" w:line="240" w:lineRule="auto"/>
        <w:jc w:val="both"/>
        <w:textAlignment w:val="baseline"/>
        <w:rPr>
          <w:b w:val="0"/>
          <w:bCs w:val="0"/>
          <w:color w:val="252525"/>
          <w:sz w:val="18"/>
          <w:szCs w:val="18"/>
        </w:rPr>
      </w:pPr>
      <w:r w:rsidRPr="00E11B5F">
        <w:rPr>
          <w:b w:val="0"/>
          <w:bCs w:val="0"/>
          <w:color w:val="252525"/>
          <w:sz w:val="18"/>
          <w:szCs w:val="18"/>
        </w:rPr>
        <w:t>Example:</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Let’s take an example of a bank which maintains dedicated databases to store the data for Saving account , credit account, and loan account.</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The bank is planning to launch a new product. The management team as come up with a strategy to promote this product to our existing customers. Also, it will be purely based on past performance on all three saving, credit and loan account sections.</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The management wants to do more analysis on credit card utilization and settlement history, loan availing and repayment history in a single report.</w:t>
      </w:r>
    </w:p>
    <w:p w:rsidR="00996CB0" w:rsidRPr="00E11B5F" w:rsidRDefault="00996CB0" w:rsidP="00E11B5F">
      <w:pPr>
        <w:shd w:val="clear" w:color="auto" w:fill="FFFFFF"/>
        <w:spacing w:after="0" w:line="240" w:lineRule="auto"/>
        <w:jc w:val="both"/>
        <w:textAlignment w:val="baseline"/>
        <w:rPr>
          <w:rFonts w:asciiTheme="majorHAnsi" w:hAnsiTheme="majorHAnsi"/>
          <w:color w:val="757575"/>
          <w:sz w:val="18"/>
          <w:szCs w:val="18"/>
        </w:rPr>
      </w:pPr>
      <w:r w:rsidRPr="00E11B5F">
        <w:rPr>
          <w:rFonts w:asciiTheme="majorHAnsi" w:hAnsiTheme="majorHAnsi"/>
          <w:color w:val="757575"/>
          <w:sz w:val="18"/>
          <w:szCs w:val="18"/>
        </w:rPr>
        <w:t>This will be possible if all three data in a single database (data warehouse) and the historical data for every customer. Hence this data warehouse database can feed the data to analysis or reporting tool which gives good analysis information to make decisions.</w:t>
      </w:r>
    </w:p>
    <w:p w:rsidR="00996CB0" w:rsidRPr="00E11B5F" w:rsidRDefault="00996CB0" w:rsidP="00E11B5F">
      <w:pPr>
        <w:pStyle w:val="Heading2"/>
        <w:shd w:val="clear" w:color="auto" w:fill="FFFFFF"/>
        <w:spacing w:before="0" w:beforeAutospacing="0" w:after="0" w:afterAutospacing="0"/>
        <w:jc w:val="both"/>
        <w:textAlignment w:val="baseline"/>
        <w:rPr>
          <w:rFonts w:asciiTheme="majorHAnsi" w:hAnsiTheme="majorHAnsi"/>
          <w:b w:val="0"/>
          <w:bCs w:val="0"/>
          <w:color w:val="252525"/>
          <w:sz w:val="18"/>
          <w:szCs w:val="18"/>
        </w:rPr>
      </w:pPr>
      <w:r w:rsidRPr="00E11B5F">
        <w:rPr>
          <w:rFonts w:asciiTheme="majorHAnsi" w:hAnsiTheme="majorHAnsi"/>
          <w:b w:val="0"/>
          <w:bCs w:val="0"/>
          <w:color w:val="252525"/>
          <w:sz w:val="18"/>
          <w:szCs w:val="18"/>
        </w:rPr>
        <w:t>Definition of a data warehouse</w:t>
      </w:r>
    </w:p>
    <w:p w:rsidR="00996CB0" w:rsidRPr="00E11B5F" w:rsidRDefault="00996CB0" w:rsidP="00E11B5F">
      <w:pPr>
        <w:pStyle w:val="Heading5"/>
        <w:shd w:val="clear" w:color="auto" w:fill="FFFFFF"/>
        <w:spacing w:before="0" w:line="240" w:lineRule="auto"/>
        <w:jc w:val="both"/>
        <w:textAlignment w:val="baseline"/>
        <w:rPr>
          <w:b/>
          <w:bCs/>
          <w:color w:val="252525"/>
          <w:sz w:val="18"/>
          <w:szCs w:val="18"/>
        </w:rPr>
      </w:pPr>
      <w:r w:rsidRPr="00E11B5F">
        <w:rPr>
          <w:b/>
          <w:bCs/>
          <w:color w:val="252525"/>
          <w:sz w:val="18"/>
          <w:szCs w:val="18"/>
        </w:rPr>
        <w:t>Subject-Oriented</w:t>
      </w:r>
    </w:p>
    <w:p w:rsidR="00996CB0" w:rsidRPr="00E11B5F" w:rsidRDefault="00996CB0" w:rsidP="00E11B5F">
      <w:pPr>
        <w:numPr>
          <w:ilvl w:val="0"/>
          <w:numId w:val="16"/>
        </w:numPr>
        <w:shd w:val="clear" w:color="auto" w:fill="FFFFFF"/>
        <w:spacing w:after="0" w:line="240" w:lineRule="auto"/>
        <w:ind w:left="0"/>
        <w:textAlignment w:val="baseline"/>
        <w:rPr>
          <w:rFonts w:asciiTheme="majorHAnsi" w:hAnsiTheme="majorHAnsi"/>
          <w:color w:val="757575"/>
          <w:sz w:val="18"/>
          <w:szCs w:val="18"/>
        </w:rPr>
      </w:pPr>
      <w:r w:rsidRPr="00E11B5F">
        <w:rPr>
          <w:rFonts w:asciiTheme="majorHAnsi" w:hAnsiTheme="majorHAnsi"/>
          <w:color w:val="757575"/>
          <w:sz w:val="18"/>
          <w:szCs w:val="18"/>
        </w:rPr>
        <w:t>DWH database contains data for the specific subjects where we could analyse the data from different subjects</w:t>
      </w:r>
    </w:p>
    <w:p w:rsidR="00996CB0" w:rsidRPr="00E11B5F" w:rsidRDefault="00996CB0" w:rsidP="00E11B5F">
      <w:pPr>
        <w:pStyle w:val="Heading5"/>
        <w:shd w:val="clear" w:color="auto" w:fill="FFFFFF"/>
        <w:spacing w:before="0" w:line="240" w:lineRule="auto"/>
        <w:textAlignment w:val="baseline"/>
        <w:rPr>
          <w:color w:val="252525"/>
          <w:sz w:val="18"/>
          <w:szCs w:val="18"/>
        </w:rPr>
      </w:pPr>
      <w:r w:rsidRPr="00E11B5F">
        <w:rPr>
          <w:b/>
          <w:bCs/>
          <w:color w:val="252525"/>
          <w:sz w:val="18"/>
          <w:szCs w:val="18"/>
        </w:rPr>
        <w:pict>
          <v:shape id="_x0000_i2786" type="#_x0000_t75" alt="dw definition subject" style="width:442.35pt;height:245.4pt"/>
        </w:pict>
      </w:r>
    </w:p>
    <w:p w:rsidR="00996CB0" w:rsidRPr="00E11B5F" w:rsidRDefault="00996CB0" w:rsidP="00E11B5F">
      <w:pPr>
        <w:pStyle w:val="Heading5"/>
        <w:shd w:val="clear" w:color="auto" w:fill="FFFFFF"/>
        <w:spacing w:before="0" w:line="240" w:lineRule="auto"/>
        <w:textAlignment w:val="baseline"/>
        <w:rPr>
          <w:b/>
          <w:bCs/>
          <w:color w:val="252525"/>
          <w:sz w:val="18"/>
          <w:szCs w:val="18"/>
        </w:rPr>
      </w:pPr>
      <w:r w:rsidRPr="00E11B5F">
        <w:rPr>
          <w:b/>
          <w:bCs/>
          <w:color w:val="252525"/>
          <w:sz w:val="18"/>
          <w:szCs w:val="18"/>
        </w:rPr>
        <w:t>Integrated</w:t>
      </w:r>
    </w:p>
    <w:p w:rsidR="00996CB0" w:rsidRPr="00E11B5F" w:rsidRDefault="00996CB0" w:rsidP="00E11B5F">
      <w:pPr>
        <w:numPr>
          <w:ilvl w:val="0"/>
          <w:numId w:val="17"/>
        </w:numPr>
        <w:shd w:val="clear" w:color="auto" w:fill="FFFFFF"/>
        <w:spacing w:after="0" w:line="240" w:lineRule="auto"/>
        <w:ind w:left="0"/>
        <w:textAlignment w:val="baseline"/>
        <w:rPr>
          <w:rFonts w:asciiTheme="majorHAnsi" w:hAnsiTheme="majorHAnsi"/>
          <w:color w:val="757575"/>
          <w:sz w:val="18"/>
          <w:szCs w:val="18"/>
        </w:rPr>
      </w:pPr>
      <w:r w:rsidRPr="00E11B5F">
        <w:rPr>
          <w:rFonts w:asciiTheme="majorHAnsi" w:hAnsiTheme="majorHAnsi"/>
          <w:color w:val="757575"/>
          <w:sz w:val="18"/>
          <w:szCs w:val="18"/>
        </w:rPr>
        <w:t>Integrated from different business line databases</w:t>
      </w:r>
    </w:p>
    <w:p w:rsidR="00996CB0" w:rsidRPr="00E11B5F" w:rsidRDefault="00996CB0" w:rsidP="00E11B5F">
      <w:pPr>
        <w:pStyle w:val="Heading5"/>
        <w:shd w:val="clear" w:color="auto" w:fill="FFFFFF"/>
        <w:spacing w:before="0" w:line="240" w:lineRule="auto"/>
        <w:textAlignment w:val="baseline"/>
        <w:rPr>
          <w:color w:val="252525"/>
          <w:sz w:val="18"/>
          <w:szCs w:val="18"/>
        </w:rPr>
      </w:pPr>
      <w:r w:rsidRPr="00E11B5F">
        <w:rPr>
          <w:b/>
          <w:bCs/>
          <w:color w:val="252525"/>
          <w:sz w:val="18"/>
          <w:szCs w:val="18"/>
        </w:rPr>
        <w:pict>
          <v:shape id="_x0000_i2787" type="#_x0000_t75" alt="dw definition integrated" style="width:445.8pt;height:273.6pt"/>
        </w:pict>
      </w:r>
    </w:p>
    <w:p w:rsidR="00996CB0" w:rsidRPr="00E11B5F" w:rsidRDefault="00996CB0" w:rsidP="00E11B5F">
      <w:pPr>
        <w:shd w:val="clear" w:color="auto" w:fill="FFFFFF"/>
        <w:spacing w:after="0" w:line="240" w:lineRule="auto"/>
        <w:textAlignment w:val="baseline"/>
        <w:rPr>
          <w:rFonts w:asciiTheme="majorHAnsi" w:hAnsiTheme="majorHAnsi"/>
          <w:color w:val="757575"/>
          <w:sz w:val="18"/>
          <w:szCs w:val="18"/>
        </w:rPr>
      </w:pPr>
      <w:r w:rsidRPr="00E11B5F">
        <w:rPr>
          <w:rFonts w:asciiTheme="majorHAnsi" w:hAnsiTheme="majorHAnsi"/>
          <w:b/>
          <w:bCs/>
          <w:color w:val="757575"/>
          <w:sz w:val="18"/>
          <w:szCs w:val="18"/>
          <w:bdr w:val="none" w:sz="0" w:space="0" w:color="auto" w:frame="1"/>
        </w:rPr>
        <w:t>Time-variant</w:t>
      </w:r>
    </w:p>
    <w:p w:rsidR="00996CB0" w:rsidRPr="00E11B5F" w:rsidRDefault="00996CB0" w:rsidP="00E11B5F">
      <w:pPr>
        <w:numPr>
          <w:ilvl w:val="0"/>
          <w:numId w:val="18"/>
        </w:numPr>
        <w:shd w:val="clear" w:color="auto" w:fill="FFFFFF"/>
        <w:spacing w:after="0" w:line="240" w:lineRule="auto"/>
        <w:ind w:left="0"/>
        <w:textAlignment w:val="baseline"/>
        <w:rPr>
          <w:rFonts w:asciiTheme="majorHAnsi" w:hAnsiTheme="majorHAnsi"/>
          <w:color w:val="757575"/>
          <w:sz w:val="18"/>
          <w:szCs w:val="18"/>
        </w:rPr>
      </w:pPr>
      <w:r w:rsidRPr="00E11B5F">
        <w:rPr>
          <w:rFonts w:asciiTheme="majorHAnsi" w:hAnsiTheme="majorHAnsi"/>
          <w:color w:val="757575"/>
          <w:sz w:val="18"/>
          <w:szCs w:val="18"/>
        </w:rPr>
        <w:t>A transactional database will contain only current data, but DWH database contains history of data</w:t>
      </w:r>
      <w:r w:rsidRPr="00E11B5F">
        <w:rPr>
          <w:rFonts w:asciiTheme="majorHAnsi" w:hAnsiTheme="majorHAnsi"/>
          <w:color w:val="757575"/>
          <w:sz w:val="18"/>
          <w:szCs w:val="18"/>
        </w:rPr>
        <w:pict>
          <v:shape id="_x0000_i2788" type="#_x0000_t75" alt="dw definition timevariant" style="width:445.8pt;height:245.95pt"/>
        </w:pict>
      </w:r>
    </w:p>
    <w:p w:rsidR="00996CB0" w:rsidRPr="00E11B5F" w:rsidRDefault="00996CB0" w:rsidP="00E11B5F">
      <w:pPr>
        <w:shd w:val="clear" w:color="auto" w:fill="FFFFFF"/>
        <w:spacing w:after="0" w:line="240" w:lineRule="auto"/>
        <w:textAlignment w:val="baseline"/>
        <w:rPr>
          <w:rFonts w:asciiTheme="majorHAnsi" w:hAnsiTheme="majorHAnsi"/>
          <w:color w:val="757575"/>
          <w:sz w:val="18"/>
          <w:szCs w:val="18"/>
        </w:rPr>
      </w:pPr>
      <w:r w:rsidRPr="00E11B5F">
        <w:rPr>
          <w:rFonts w:asciiTheme="majorHAnsi" w:hAnsiTheme="majorHAnsi"/>
          <w:b/>
          <w:bCs/>
          <w:color w:val="757575"/>
          <w:sz w:val="18"/>
          <w:szCs w:val="18"/>
          <w:bdr w:val="none" w:sz="0" w:space="0" w:color="auto" w:frame="1"/>
        </w:rPr>
        <w:t>Non-volatile</w:t>
      </w:r>
    </w:p>
    <w:p w:rsidR="00996CB0" w:rsidRPr="00E11B5F" w:rsidRDefault="00996CB0" w:rsidP="00E11B5F">
      <w:pPr>
        <w:pStyle w:val="Heading5"/>
        <w:keepNext w:val="0"/>
        <w:keepLines w:val="0"/>
        <w:numPr>
          <w:ilvl w:val="0"/>
          <w:numId w:val="19"/>
        </w:numPr>
        <w:shd w:val="clear" w:color="auto" w:fill="FFFFFF"/>
        <w:spacing w:before="0" w:line="240" w:lineRule="auto"/>
        <w:ind w:left="0"/>
        <w:textAlignment w:val="baseline"/>
        <w:rPr>
          <w:color w:val="252525"/>
          <w:sz w:val="18"/>
          <w:szCs w:val="18"/>
        </w:rPr>
      </w:pPr>
      <w:r w:rsidRPr="00E11B5F">
        <w:rPr>
          <w:b/>
          <w:bCs/>
          <w:color w:val="252525"/>
          <w:sz w:val="18"/>
          <w:szCs w:val="18"/>
        </w:rPr>
        <w:lastRenderedPageBreak/>
        <w:t> The CRUD operations allowed in transactional database, but in DWH database won’t allow making changes to maintain the historical data</w:t>
      </w:r>
      <w:r w:rsidRPr="00E11B5F">
        <w:rPr>
          <w:b/>
          <w:bCs/>
          <w:color w:val="252525"/>
          <w:sz w:val="18"/>
          <w:szCs w:val="18"/>
        </w:rPr>
        <w:pict>
          <v:shape id="_x0000_i2789" type="#_x0000_t75" alt="dw definition non volatile" style="width:442.95pt;height:244.2pt"/>
        </w:pict>
      </w:r>
    </w:p>
    <w:p w:rsidR="002E24DB" w:rsidRPr="00E11B5F" w:rsidRDefault="002E24DB" w:rsidP="00E11B5F">
      <w:pPr>
        <w:pStyle w:val="Heading1"/>
        <w:spacing w:before="0" w:beforeAutospacing="0" w:after="0" w:afterAutospacing="0"/>
        <w:rPr>
          <w:rFonts w:asciiTheme="majorHAnsi" w:hAnsiTheme="majorHAnsi"/>
          <w:color w:val="373B41"/>
          <w:sz w:val="18"/>
          <w:szCs w:val="18"/>
        </w:rPr>
      </w:pPr>
      <w:hyperlink r:id="rId123" w:history="1">
        <w:r w:rsidRPr="00E11B5F">
          <w:rPr>
            <w:rStyle w:val="Hyperlink"/>
            <w:rFonts w:asciiTheme="majorHAnsi" w:hAnsiTheme="majorHAnsi"/>
            <w:color w:val="373B41"/>
            <w:sz w:val="18"/>
            <w:szCs w:val="18"/>
          </w:rPr>
          <w:t>Difference between findElement() and findElements()</w:t>
        </w:r>
      </w:hyperlink>
    </w:p>
    <w:p w:rsidR="002E24DB" w:rsidRPr="00E11B5F" w:rsidRDefault="002E24DB" w:rsidP="00E11B5F">
      <w:pPr>
        <w:shd w:val="clear" w:color="auto" w:fill="FFFFFF"/>
        <w:spacing w:after="0" w:line="240" w:lineRule="auto"/>
        <w:jc w:val="center"/>
        <w:textAlignment w:val="baseline"/>
        <w:rPr>
          <w:rFonts w:asciiTheme="majorHAnsi" w:hAnsiTheme="majorHAnsi"/>
          <w:color w:val="666666"/>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442" name="Picture 442" descr="https://2.bp.blogspot.com/-MC-I8jSUZjw/XCJA-pxnC6I/AAAAAAAAPFQ/IKvZM7kBBoMtYpvQfdnETOA6NT2xuGSgQCLcBGAs/s1600/Programs%2Bfor%2BSelenium%252810%2529.pn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2.bp.blogspot.com/-MC-I8jSUZjw/XCJA-pxnC6I/AAAAAAAAPFQ/IKvZM7kBBoMtYpvQfdnETOA6NT2xuGSgQCLcBGAs/s1600/Programs%2Bfor%2BSelenium%252810%2529.png">
                      <a:hlinkClick r:id="rId124"/>
                    </pic:cNvPr>
                    <pic:cNvPicPr>
                      <a:picLocks noChangeAspect="1" noChangeArrowheads="1"/>
                    </pic:cNvPicPr>
                  </pic:nvPicPr>
                  <pic:blipFill>
                    <a:blip r:embed="rId125"/>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textAlignment w:val="baseline"/>
        <w:rPr>
          <w:rFonts w:asciiTheme="majorHAnsi" w:hAnsiTheme="majorHAnsi"/>
          <w:color w:val="666666"/>
          <w:sz w:val="18"/>
          <w:szCs w:val="18"/>
        </w:rPr>
      </w:pPr>
      <w:r w:rsidRPr="00E11B5F">
        <w:rPr>
          <w:rFonts w:asciiTheme="majorHAnsi" w:hAnsiTheme="majorHAnsi"/>
          <w:color w:val="666666"/>
          <w:sz w:val="18"/>
          <w:szCs w:val="18"/>
        </w:rPr>
        <w:t>In this post, we will learn the difference between findElement() and findElements(). These are the important methods  which are used for finding elements on the WebPage.</w:t>
      </w:r>
    </w:p>
    <w:p w:rsidR="002E24DB" w:rsidRPr="00E11B5F" w:rsidRDefault="002E24DB" w:rsidP="00E11B5F">
      <w:pPr>
        <w:pStyle w:val="Heading3"/>
        <w:shd w:val="clear" w:color="auto" w:fill="FFFFFF"/>
        <w:spacing w:before="0" w:line="240" w:lineRule="auto"/>
        <w:textAlignment w:val="baseline"/>
        <w:rPr>
          <w:b w:val="0"/>
          <w:bCs w:val="0"/>
          <w:color w:val="444444"/>
          <w:spacing w:val="-6"/>
          <w:sz w:val="18"/>
          <w:szCs w:val="18"/>
        </w:rPr>
      </w:pPr>
      <w:r w:rsidRPr="00E11B5F">
        <w:rPr>
          <w:b w:val="0"/>
          <w:bCs w:val="0"/>
          <w:color w:val="FF6600"/>
          <w:spacing w:val="-6"/>
          <w:sz w:val="18"/>
          <w:szCs w:val="18"/>
          <w:bdr w:val="none" w:sz="0" w:space="0" w:color="auto" w:frame="1"/>
        </w:rPr>
        <w:t>Usage of findElement():</w:t>
      </w:r>
    </w:p>
    <w:p w:rsidR="002E24DB" w:rsidRPr="00E11B5F" w:rsidRDefault="002E24DB" w:rsidP="00E11B5F">
      <w:pPr>
        <w:shd w:val="clear" w:color="auto" w:fill="FFFFFF"/>
        <w:spacing w:after="0" w:line="240" w:lineRule="auto"/>
        <w:textAlignment w:val="baseline"/>
        <w:rPr>
          <w:rFonts w:asciiTheme="majorHAnsi" w:hAnsiTheme="majorHAnsi"/>
          <w:color w:val="666666"/>
          <w:sz w:val="18"/>
          <w:szCs w:val="18"/>
        </w:rPr>
      </w:pPr>
      <w:r w:rsidRPr="00E11B5F">
        <w:rPr>
          <w:rFonts w:asciiTheme="majorHAnsi" w:hAnsiTheme="majorHAnsi"/>
          <w:color w:val="666666"/>
          <w:sz w:val="18"/>
          <w:szCs w:val="18"/>
        </w:rPr>
        <w:t>This is used to find the WebElement  like Button, checkbox,radio button etc. on the page.The different locator (id,name,xpath etc.) are used within it to find the elements.</w:t>
      </w:r>
    </w:p>
    <w:p w:rsidR="002E24DB" w:rsidRPr="00E11B5F" w:rsidRDefault="002E24DB" w:rsidP="00E11B5F">
      <w:pPr>
        <w:shd w:val="clear" w:color="auto" w:fill="FFFFFF"/>
        <w:spacing w:after="0" w:line="240" w:lineRule="auto"/>
        <w:textAlignment w:val="baseline"/>
        <w:rPr>
          <w:rFonts w:asciiTheme="majorHAnsi" w:hAnsiTheme="majorHAnsi"/>
          <w:color w:val="666666"/>
          <w:sz w:val="18"/>
          <w:szCs w:val="18"/>
        </w:rPr>
      </w:pPr>
      <w:r w:rsidRPr="00E11B5F">
        <w:rPr>
          <w:rFonts w:asciiTheme="majorHAnsi" w:hAnsiTheme="majorHAnsi"/>
          <w:b/>
          <w:bCs/>
          <w:color w:val="666666"/>
          <w:sz w:val="18"/>
          <w:szCs w:val="18"/>
          <w:bdr w:val="none" w:sz="0" w:space="0" w:color="auto" w:frame="1"/>
        </w:rPr>
        <w:t>Syntax:</w:t>
      </w:r>
    </w:p>
    <w:p w:rsidR="002E24DB" w:rsidRPr="00E11B5F" w:rsidRDefault="002E24DB" w:rsidP="00E11B5F">
      <w:pPr>
        <w:shd w:val="clear" w:color="auto" w:fill="FBEEDD"/>
        <w:spacing w:after="0" w:line="240" w:lineRule="auto"/>
        <w:textAlignment w:val="baseline"/>
        <w:rPr>
          <w:rFonts w:asciiTheme="majorHAnsi" w:hAnsiTheme="majorHAnsi"/>
          <w:color w:val="333333"/>
          <w:sz w:val="18"/>
          <w:szCs w:val="18"/>
        </w:rPr>
      </w:pPr>
      <w:r w:rsidRPr="00E11B5F">
        <w:rPr>
          <w:rFonts w:asciiTheme="majorHAnsi" w:hAnsiTheme="majorHAnsi"/>
          <w:color w:val="333333"/>
          <w:sz w:val="18"/>
          <w:szCs w:val="18"/>
        </w:rPr>
        <w:t>driver.findElement(By.xpath(“XPATH expression”));</w:t>
      </w:r>
      <w:r w:rsidRPr="00E11B5F">
        <w:rPr>
          <w:rFonts w:asciiTheme="majorHAnsi" w:hAnsiTheme="majorHAnsi"/>
          <w:color w:val="333333"/>
          <w:sz w:val="18"/>
          <w:szCs w:val="18"/>
        </w:rPr>
        <w:br/>
        <w:t>driver.findElement(By.id(“Id of element”));</w:t>
      </w:r>
      <w:r w:rsidRPr="00E11B5F">
        <w:rPr>
          <w:rFonts w:asciiTheme="majorHAnsi" w:hAnsiTheme="majorHAnsi"/>
          <w:color w:val="333333"/>
          <w:sz w:val="18"/>
          <w:szCs w:val="18"/>
        </w:rPr>
        <w:br/>
        <w:t>driver.findElement(By.name(“name of element”));</w:t>
      </w:r>
    </w:p>
    <w:p w:rsidR="002E24DB" w:rsidRPr="00E11B5F" w:rsidRDefault="002E24DB" w:rsidP="00E11B5F">
      <w:pPr>
        <w:shd w:val="clear" w:color="auto" w:fill="FFFFFF"/>
        <w:spacing w:after="0" w:line="240" w:lineRule="auto"/>
        <w:textAlignment w:val="baseline"/>
        <w:rPr>
          <w:rFonts w:asciiTheme="majorHAnsi" w:hAnsiTheme="majorHAnsi"/>
          <w:color w:val="666666"/>
          <w:sz w:val="18"/>
          <w:szCs w:val="18"/>
        </w:rPr>
      </w:pPr>
      <w:r w:rsidRPr="00E11B5F">
        <w:rPr>
          <w:rFonts w:asciiTheme="majorHAnsi" w:hAnsiTheme="majorHAnsi"/>
          <w:color w:val="666666"/>
          <w:sz w:val="18"/>
          <w:szCs w:val="18"/>
        </w:rPr>
        <w:br/>
      </w:r>
      <w:r w:rsidRPr="00E11B5F">
        <w:rPr>
          <w:rFonts w:asciiTheme="majorHAnsi" w:hAnsiTheme="majorHAnsi"/>
          <w:color w:val="666666"/>
          <w:sz w:val="18"/>
          <w:szCs w:val="18"/>
        </w:rPr>
        <w:br/>
        <w:t>As an example, we will try to locate the ‘Google search’button on the Google page. We will use its name attribute as it is unique(shown in the figure below).</w:t>
      </w:r>
    </w:p>
    <w:p w:rsidR="002E24DB" w:rsidRPr="00E11B5F" w:rsidRDefault="002E24DB" w:rsidP="00E11B5F">
      <w:pPr>
        <w:shd w:val="clear" w:color="auto" w:fill="FFFFFF"/>
        <w:spacing w:after="0" w:line="240" w:lineRule="auto"/>
        <w:textAlignment w:val="baseline"/>
        <w:rPr>
          <w:rFonts w:asciiTheme="majorHAnsi" w:hAnsiTheme="majorHAnsi"/>
          <w:color w:val="666666"/>
          <w:sz w:val="18"/>
          <w:szCs w:val="18"/>
        </w:rPr>
      </w:pPr>
      <w:r w:rsidRPr="00E11B5F">
        <w:rPr>
          <w:rFonts w:asciiTheme="majorHAnsi" w:hAnsiTheme="majorHAnsi"/>
          <w:noProof/>
          <w:color w:val="666666"/>
          <w:sz w:val="18"/>
          <w:szCs w:val="18"/>
        </w:rPr>
        <w:lastRenderedPageBreak/>
        <w:drawing>
          <wp:inline distT="0" distB="0" distL="0" distR="0">
            <wp:extent cx="7915275" cy="3679825"/>
            <wp:effectExtent l="19050" t="0" r="9525" b="0"/>
            <wp:docPr id="443" name="Picture 443" descr="isdisplayed in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isdisplayed in selenium"/>
                    <pic:cNvPicPr>
                      <a:picLocks noChangeAspect="1" noChangeArrowheads="1"/>
                    </pic:cNvPicPr>
                  </pic:nvPicPr>
                  <pic:blipFill>
                    <a:blip r:embed="rId126"/>
                    <a:srcRect/>
                    <a:stretch>
                      <a:fillRect/>
                    </a:stretch>
                  </pic:blipFill>
                  <pic:spPr bwMode="auto">
                    <a:xfrm>
                      <a:off x="0" y="0"/>
                      <a:ext cx="7915275" cy="3679825"/>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textAlignment w:val="baseline"/>
        <w:rPr>
          <w:rFonts w:asciiTheme="majorHAnsi" w:hAnsiTheme="majorHAnsi"/>
          <w:color w:val="666666"/>
          <w:sz w:val="18"/>
          <w:szCs w:val="18"/>
        </w:rPr>
      </w:pPr>
      <w:r w:rsidRPr="00E11B5F">
        <w:rPr>
          <w:rFonts w:asciiTheme="majorHAnsi" w:hAnsiTheme="majorHAnsi"/>
          <w:color w:val="666666"/>
          <w:sz w:val="18"/>
          <w:szCs w:val="18"/>
        </w:rPr>
        <w:t>We use </w:t>
      </w:r>
      <w:r w:rsidRPr="00E11B5F">
        <w:rPr>
          <w:rFonts w:asciiTheme="majorHAnsi" w:hAnsiTheme="majorHAnsi"/>
          <w:b/>
          <w:bCs/>
          <w:color w:val="666666"/>
          <w:sz w:val="18"/>
          <w:szCs w:val="18"/>
          <w:bdr w:val="none" w:sz="0" w:space="0" w:color="auto" w:frame="1"/>
        </w:rPr>
        <w:t>‘isDisplayed()’</w:t>
      </w:r>
      <w:r w:rsidRPr="00E11B5F">
        <w:rPr>
          <w:rFonts w:asciiTheme="majorHAnsi" w:hAnsiTheme="majorHAnsi"/>
          <w:color w:val="666666"/>
          <w:sz w:val="18"/>
          <w:szCs w:val="18"/>
        </w:rPr>
        <w:t> method, which returns true value if it finds the element else false. We are printing true or false result in the console by using </w:t>
      </w:r>
      <w:r w:rsidRPr="00E11B5F">
        <w:rPr>
          <w:rFonts w:asciiTheme="majorHAnsi" w:hAnsiTheme="majorHAnsi"/>
          <w:b/>
          <w:bCs/>
          <w:color w:val="666666"/>
          <w:sz w:val="18"/>
          <w:szCs w:val="18"/>
          <w:bdr w:val="none" w:sz="0" w:space="0" w:color="auto" w:frame="1"/>
        </w:rPr>
        <w:t>‘System.out.println’.</w:t>
      </w:r>
    </w:p>
    <w:p w:rsidR="002E24DB" w:rsidRPr="00E11B5F" w:rsidRDefault="002E24DB" w:rsidP="00E11B5F">
      <w:pPr>
        <w:shd w:val="clear" w:color="auto" w:fill="FDFDFD"/>
        <w:spacing w:after="0" w:line="240" w:lineRule="auto"/>
        <w:textAlignment w:val="baseline"/>
        <w:rPr>
          <w:rFonts w:asciiTheme="majorHAnsi" w:hAnsiTheme="majorHAnsi"/>
          <w:color w:val="666666"/>
          <w:sz w:val="18"/>
          <w:szCs w:val="18"/>
        </w:rPr>
      </w:pPr>
      <w:r w:rsidRPr="00E11B5F">
        <w:rPr>
          <w:rFonts w:asciiTheme="majorHAnsi" w:hAnsiTheme="majorHAnsi"/>
          <w:color w:val="666666"/>
          <w:sz w:val="18"/>
          <w:szCs w:val="18"/>
        </w:rPr>
        <w:object w:dxaOrig="1440" w:dyaOrig="1440">
          <v:shape id="_x0000_i2819" type="#_x0000_t75" style="width:136.5pt;height:63.95pt" o:ole="">
            <v:imagedata r:id="rId127" o:title=""/>
          </v:shape>
          <w:control r:id="rId128" w:name="DefaultOcxName" w:shapeid="_x0000_i2819"/>
        </w:object>
      </w:r>
    </w:p>
    <w:tbl>
      <w:tblPr>
        <w:tblW w:w="0" w:type="dxa"/>
        <w:tblCellMar>
          <w:left w:w="0" w:type="dxa"/>
          <w:right w:w="0" w:type="dxa"/>
        </w:tblCellMar>
        <w:tblLook w:val="04A0"/>
      </w:tblPr>
      <w:tblGrid>
        <w:gridCol w:w="200"/>
        <w:gridCol w:w="7977"/>
      </w:tblGrid>
      <w:tr w:rsidR="002E24DB" w:rsidRPr="00E11B5F" w:rsidTr="002E24DB">
        <w:tc>
          <w:tcPr>
            <w:tcW w:w="0" w:type="auto"/>
            <w:tcBorders>
              <w:top w:val="nil"/>
              <w:left w:val="nil"/>
              <w:bottom w:val="nil"/>
              <w:right w:val="nil"/>
            </w:tcBorders>
            <w:shd w:val="clear" w:color="auto" w:fill="DFEFFF"/>
            <w:hideMark/>
          </w:tcPr>
          <w:p w:rsidR="002E24DB" w:rsidRPr="00E11B5F" w:rsidRDefault="002E24DB" w:rsidP="00E11B5F">
            <w:pPr>
              <w:spacing w:after="0" w:line="240" w:lineRule="auto"/>
              <w:jc w:val="center"/>
              <w:textAlignment w:val="baseline"/>
              <w:rPr>
                <w:rFonts w:asciiTheme="majorHAnsi" w:hAnsiTheme="majorHAnsi"/>
                <w:color w:val="5499DE"/>
                <w:sz w:val="18"/>
                <w:szCs w:val="18"/>
              </w:rPr>
            </w:pPr>
            <w:r w:rsidRPr="00E11B5F">
              <w:rPr>
                <w:rFonts w:asciiTheme="majorHAnsi" w:hAnsiTheme="majorHAnsi"/>
                <w:color w:val="5499DE"/>
                <w:sz w:val="18"/>
                <w:szCs w:val="18"/>
              </w:rPr>
              <w:t>1</w:t>
            </w:r>
          </w:p>
          <w:p w:rsidR="002E24DB" w:rsidRPr="00E11B5F" w:rsidRDefault="002E24DB" w:rsidP="00E11B5F">
            <w:pPr>
              <w:shd w:val="clear" w:color="auto" w:fill="C8E1FA"/>
              <w:spacing w:after="0" w:line="240" w:lineRule="auto"/>
              <w:jc w:val="center"/>
              <w:textAlignment w:val="baseline"/>
              <w:rPr>
                <w:rFonts w:asciiTheme="majorHAnsi" w:hAnsiTheme="majorHAnsi"/>
                <w:color w:val="317CC5"/>
                <w:sz w:val="18"/>
                <w:szCs w:val="18"/>
              </w:rPr>
            </w:pPr>
            <w:r w:rsidRPr="00E11B5F">
              <w:rPr>
                <w:rFonts w:asciiTheme="majorHAnsi" w:hAnsiTheme="majorHAnsi"/>
                <w:color w:val="317CC5"/>
                <w:sz w:val="18"/>
                <w:szCs w:val="18"/>
              </w:rPr>
              <w:t>2</w:t>
            </w:r>
          </w:p>
          <w:p w:rsidR="002E24DB" w:rsidRPr="00E11B5F" w:rsidRDefault="002E24DB" w:rsidP="00E11B5F">
            <w:pPr>
              <w:spacing w:after="0" w:line="240" w:lineRule="auto"/>
              <w:jc w:val="center"/>
              <w:textAlignment w:val="baseline"/>
              <w:rPr>
                <w:rFonts w:asciiTheme="majorHAnsi" w:hAnsiTheme="majorHAnsi"/>
                <w:color w:val="5499DE"/>
                <w:sz w:val="18"/>
                <w:szCs w:val="18"/>
              </w:rPr>
            </w:pPr>
            <w:r w:rsidRPr="00E11B5F">
              <w:rPr>
                <w:rFonts w:asciiTheme="majorHAnsi" w:hAnsiTheme="majorHAnsi"/>
                <w:color w:val="5499DE"/>
                <w:sz w:val="18"/>
                <w:szCs w:val="18"/>
              </w:rPr>
              <w:t>3</w:t>
            </w:r>
          </w:p>
          <w:p w:rsidR="002E24DB" w:rsidRPr="00E11B5F" w:rsidRDefault="002E24DB" w:rsidP="00E11B5F">
            <w:pPr>
              <w:shd w:val="clear" w:color="auto" w:fill="C8E1FA"/>
              <w:spacing w:after="0" w:line="240" w:lineRule="auto"/>
              <w:jc w:val="center"/>
              <w:textAlignment w:val="baseline"/>
              <w:rPr>
                <w:rFonts w:asciiTheme="majorHAnsi" w:hAnsiTheme="majorHAnsi"/>
                <w:color w:val="317CC5"/>
                <w:sz w:val="18"/>
                <w:szCs w:val="18"/>
              </w:rPr>
            </w:pPr>
            <w:r w:rsidRPr="00E11B5F">
              <w:rPr>
                <w:rFonts w:asciiTheme="majorHAnsi" w:hAnsiTheme="majorHAnsi"/>
                <w:color w:val="317CC5"/>
                <w:sz w:val="18"/>
                <w:szCs w:val="18"/>
              </w:rPr>
              <w:t>4</w:t>
            </w:r>
          </w:p>
          <w:p w:rsidR="002E24DB" w:rsidRPr="00E11B5F" w:rsidRDefault="002E24DB" w:rsidP="00E11B5F">
            <w:pPr>
              <w:spacing w:after="0" w:line="240" w:lineRule="auto"/>
              <w:jc w:val="center"/>
              <w:textAlignment w:val="baseline"/>
              <w:rPr>
                <w:rFonts w:asciiTheme="majorHAnsi" w:hAnsiTheme="majorHAnsi"/>
                <w:color w:val="5499DE"/>
                <w:sz w:val="18"/>
                <w:szCs w:val="18"/>
              </w:rPr>
            </w:pPr>
            <w:r w:rsidRPr="00E11B5F">
              <w:rPr>
                <w:rFonts w:asciiTheme="majorHAnsi" w:hAnsiTheme="majorHAnsi"/>
                <w:color w:val="5499DE"/>
                <w:sz w:val="18"/>
                <w:szCs w:val="18"/>
              </w:rPr>
              <w:t>5</w:t>
            </w:r>
          </w:p>
          <w:p w:rsidR="002E24DB" w:rsidRPr="00E11B5F" w:rsidRDefault="002E24DB" w:rsidP="00E11B5F">
            <w:pPr>
              <w:shd w:val="clear" w:color="auto" w:fill="C8E1FA"/>
              <w:spacing w:after="0" w:line="240" w:lineRule="auto"/>
              <w:jc w:val="center"/>
              <w:textAlignment w:val="baseline"/>
              <w:rPr>
                <w:rFonts w:asciiTheme="majorHAnsi" w:hAnsiTheme="majorHAnsi"/>
                <w:color w:val="317CC5"/>
                <w:sz w:val="18"/>
                <w:szCs w:val="18"/>
              </w:rPr>
            </w:pPr>
            <w:r w:rsidRPr="00E11B5F">
              <w:rPr>
                <w:rFonts w:asciiTheme="majorHAnsi" w:hAnsiTheme="majorHAnsi"/>
                <w:color w:val="317CC5"/>
                <w:sz w:val="18"/>
                <w:szCs w:val="18"/>
              </w:rPr>
              <w:t>6</w:t>
            </w:r>
          </w:p>
          <w:p w:rsidR="002E24DB" w:rsidRPr="00E11B5F" w:rsidRDefault="002E24DB" w:rsidP="00E11B5F">
            <w:pPr>
              <w:spacing w:after="0" w:line="240" w:lineRule="auto"/>
              <w:jc w:val="center"/>
              <w:textAlignment w:val="baseline"/>
              <w:rPr>
                <w:rFonts w:asciiTheme="majorHAnsi" w:hAnsiTheme="majorHAnsi"/>
                <w:color w:val="5499DE"/>
                <w:sz w:val="18"/>
                <w:szCs w:val="18"/>
              </w:rPr>
            </w:pPr>
            <w:r w:rsidRPr="00E11B5F">
              <w:rPr>
                <w:rFonts w:asciiTheme="majorHAnsi" w:hAnsiTheme="majorHAnsi"/>
                <w:color w:val="5499DE"/>
                <w:sz w:val="18"/>
                <w:szCs w:val="18"/>
              </w:rPr>
              <w:t>7</w:t>
            </w:r>
          </w:p>
          <w:p w:rsidR="002E24DB" w:rsidRPr="00E11B5F" w:rsidRDefault="002E24DB" w:rsidP="00E11B5F">
            <w:pPr>
              <w:shd w:val="clear" w:color="auto" w:fill="C8E1FA"/>
              <w:spacing w:after="0" w:line="240" w:lineRule="auto"/>
              <w:jc w:val="center"/>
              <w:textAlignment w:val="baseline"/>
              <w:rPr>
                <w:rFonts w:asciiTheme="majorHAnsi" w:hAnsiTheme="majorHAnsi"/>
                <w:color w:val="317CC5"/>
                <w:sz w:val="18"/>
                <w:szCs w:val="18"/>
              </w:rPr>
            </w:pPr>
            <w:r w:rsidRPr="00E11B5F">
              <w:rPr>
                <w:rFonts w:asciiTheme="majorHAnsi" w:hAnsiTheme="majorHAnsi"/>
                <w:color w:val="317CC5"/>
                <w:sz w:val="18"/>
                <w:szCs w:val="18"/>
              </w:rPr>
              <w:t>8</w:t>
            </w:r>
          </w:p>
          <w:p w:rsidR="002E24DB" w:rsidRPr="00E11B5F" w:rsidRDefault="002E24DB" w:rsidP="00E11B5F">
            <w:pPr>
              <w:spacing w:after="0" w:line="240" w:lineRule="auto"/>
              <w:jc w:val="center"/>
              <w:textAlignment w:val="baseline"/>
              <w:rPr>
                <w:rFonts w:asciiTheme="majorHAnsi" w:hAnsiTheme="majorHAnsi"/>
                <w:color w:val="5499DE"/>
                <w:sz w:val="18"/>
                <w:szCs w:val="18"/>
              </w:rPr>
            </w:pPr>
            <w:r w:rsidRPr="00E11B5F">
              <w:rPr>
                <w:rFonts w:asciiTheme="majorHAnsi" w:hAnsiTheme="majorHAnsi"/>
                <w:color w:val="5499DE"/>
                <w:sz w:val="18"/>
                <w:szCs w:val="18"/>
              </w:rPr>
              <w:t>9</w:t>
            </w:r>
          </w:p>
          <w:p w:rsidR="002E24DB" w:rsidRPr="00E11B5F" w:rsidRDefault="002E24DB" w:rsidP="00E11B5F">
            <w:pPr>
              <w:shd w:val="clear" w:color="auto" w:fill="C8E1FA"/>
              <w:spacing w:after="0" w:line="240" w:lineRule="auto"/>
              <w:jc w:val="center"/>
              <w:textAlignment w:val="baseline"/>
              <w:rPr>
                <w:rFonts w:asciiTheme="majorHAnsi" w:hAnsiTheme="majorHAnsi"/>
                <w:color w:val="317CC5"/>
                <w:sz w:val="18"/>
                <w:szCs w:val="18"/>
              </w:rPr>
            </w:pPr>
            <w:r w:rsidRPr="00E11B5F">
              <w:rPr>
                <w:rFonts w:asciiTheme="majorHAnsi" w:hAnsiTheme="majorHAnsi"/>
                <w:color w:val="317CC5"/>
                <w:sz w:val="18"/>
                <w:szCs w:val="18"/>
              </w:rPr>
              <w:t>10</w:t>
            </w:r>
          </w:p>
          <w:p w:rsidR="002E24DB" w:rsidRPr="00E11B5F" w:rsidRDefault="002E24DB" w:rsidP="00E11B5F">
            <w:pPr>
              <w:spacing w:after="0" w:line="240" w:lineRule="auto"/>
              <w:jc w:val="center"/>
              <w:textAlignment w:val="baseline"/>
              <w:rPr>
                <w:rFonts w:asciiTheme="majorHAnsi" w:hAnsiTheme="majorHAnsi"/>
                <w:color w:val="5499DE"/>
                <w:sz w:val="18"/>
                <w:szCs w:val="18"/>
              </w:rPr>
            </w:pPr>
            <w:r w:rsidRPr="00E11B5F">
              <w:rPr>
                <w:rFonts w:asciiTheme="majorHAnsi" w:hAnsiTheme="majorHAnsi"/>
                <w:color w:val="5499DE"/>
                <w:sz w:val="18"/>
                <w:szCs w:val="18"/>
              </w:rPr>
              <w:t>11</w:t>
            </w:r>
          </w:p>
        </w:tc>
        <w:tc>
          <w:tcPr>
            <w:tcW w:w="7977" w:type="dxa"/>
            <w:tcBorders>
              <w:top w:val="nil"/>
              <w:left w:val="nil"/>
              <w:bottom w:val="nil"/>
              <w:right w:val="nil"/>
            </w:tcBorders>
            <w:hideMark/>
          </w:tcPr>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r w:rsidRPr="00E11B5F">
              <w:rPr>
                <w:rStyle w:val="crayon-m"/>
                <w:rFonts w:asciiTheme="majorHAnsi" w:hAnsiTheme="majorHAnsi"/>
                <w:color w:val="800080"/>
                <w:sz w:val="18"/>
                <w:szCs w:val="18"/>
                <w:bdr w:val="none" w:sz="0" w:space="0" w:color="auto" w:frame="1"/>
              </w:rPr>
              <w:t>public</w:t>
            </w:r>
            <w:r w:rsidRPr="00E11B5F">
              <w:rPr>
                <w:rStyle w:val="crayon-h"/>
                <w:rFonts w:asciiTheme="majorHAnsi" w:hAnsiTheme="majorHAnsi"/>
                <w:color w:val="006FE0"/>
                <w:sz w:val="18"/>
                <w:szCs w:val="18"/>
                <w:bdr w:val="none" w:sz="0" w:space="0" w:color="auto" w:frame="1"/>
              </w:rPr>
              <w:t xml:space="preserve"> </w:t>
            </w:r>
            <w:r w:rsidRPr="00E11B5F">
              <w:rPr>
                <w:rStyle w:val="crayon-t"/>
                <w:rFonts w:asciiTheme="majorHAnsi" w:hAnsiTheme="majorHAnsi"/>
                <w:color w:val="800080"/>
                <w:sz w:val="18"/>
                <w:szCs w:val="18"/>
                <w:bdr w:val="none" w:sz="0" w:space="0" w:color="auto" w:frame="1"/>
              </w:rPr>
              <w:t>class</w:t>
            </w:r>
            <w:r w:rsidRPr="00E11B5F">
              <w:rPr>
                <w:rStyle w:val="crayon-h"/>
                <w:rFonts w:asciiTheme="majorHAnsi" w:hAnsiTheme="majorHAnsi"/>
                <w:color w:val="006FE0"/>
                <w:sz w:val="18"/>
                <w:szCs w:val="18"/>
                <w:bdr w:val="none" w:sz="0" w:space="0" w:color="auto" w:frame="1"/>
              </w:rPr>
              <w:t xml:space="preserve"> </w:t>
            </w:r>
            <w:r w:rsidRPr="00E11B5F">
              <w:rPr>
                <w:rStyle w:val="crayon-e"/>
                <w:rFonts w:asciiTheme="majorHAnsi" w:hAnsiTheme="majorHAnsi"/>
                <w:color w:val="004ED0"/>
                <w:sz w:val="18"/>
                <w:szCs w:val="18"/>
                <w:bdr w:val="none" w:sz="0" w:space="0" w:color="auto" w:frame="1"/>
              </w:rPr>
              <w:t>ExampleFindElement</w:t>
            </w:r>
            <w:r w:rsidRPr="00E11B5F">
              <w:rPr>
                <w:rStyle w:val="crayon-h"/>
                <w:rFonts w:asciiTheme="majorHAnsi" w:hAnsiTheme="majorHAnsi"/>
                <w:color w:val="006FE0"/>
                <w:sz w:val="18"/>
                <w:szCs w:val="18"/>
                <w:bdr w:val="none" w:sz="0" w:space="0" w:color="auto" w:frame="1"/>
              </w:rPr>
              <w:t xml:space="preserve"> </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r w:rsidRPr="00E11B5F">
              <w:rPr>
                <w:rStyle w:val="crayon-m"/>
                <w:rFonts w:asciiTheme="majorHAnsi" w:hAnsiTheme="majorHAnsi"/>
                <w:color w:val="800080"/>
                <w:sz w:val="18"/>
                <w:szCs w:val="18"/>
                <w:bdr w:val="none" w:sz="0" w:space="0" w:color="auto" w:frame="1"/>
              </w:rPr>
              <w:t>private</w:t>
            </w:r>
            <w:r w:rsidRPr="00E11B5F">
              <w:rPr>
                <w:rStyle w:val="crayon-h"/>
                <w:rFonts w:asciiTheme="majorHAnsi" w:hAnsiTheme="majorHAnsi"/>
                <w:color w:val="006FE0"/>
                <w:sz w:val="18"/>
                <w:szCs w:val="18"/>
                <w:bdr w:val="none" w:sz="0" w:space="0" w:color="auto" w:frame="1"/>
              </w:rPr>
              <w:t xml:space="preserve"> </w:t>
            </w:r>
            <w:r w:rsidRPr="00E11B5F">
              <w:rPr>
                <w:rStyle w:val="crayon-m"/>
                <w:rFonts w:asciiTheme="majorHAnsi" w:hAnsiTheme="majorHAnsi"/>
                <w:color w:val="800080"/>
                <w:sz w:val="18"/>
                <w:szCs w:val="18"/>
                <w:bdr w:val="none" w:sz="0" w:space="0" w:color="auto" w:frame="1"/>
              </w:rPr>
              <w:t>static</w:t>
            </w:r>
            <w:r w:rsidRPr="00E11B5F">
              <w:rPr>
                <w:rStyle w:val="crayon-h"/>
                <w:rFonts w:asciiTheme="majorHAnsi" w:hAnsiTheme="majorHAnsi"/>
                <w:color w:val="006FE0"/>
                <w:sz w:val="18"/>
                <w:szCs w:val="18"/>
                <w:bdr w:val="none" w:sz="0" w:space="0" w:color="auto" w:frame="1"/>
              </w:rPr>
              <w:t xml:space="preserve"> </w:t>
            </w:r>
            <w:r w:rsidRPr="00E11B5F">
              <w:rPr>
                <w:rStyle w:val="crayon-e"/>
                <w:rFonts w:asciiTheme="majorHAnsi" w:hAnsiTheme="majorHAnsi"/>
                <w:color w:val="004ED0"/>
                <w:sz w:val="18"/>
                <w:szCs w:val="18"/>
                <w:bdr w:val="none" w:sz="0" w:space="0" w:color="auto" w:frame="1"/>
              </w:rPr>
              <w:t xml:space="preserve">WebDriver </w:t>
            </w:r>
            <w:r w:rsidRPr="00E11B5F">
              <w:rPr>
                <w:rStyle w:val="crayon-v"/>
                <w:rFonts w:asciiTheme="majorHAnsi" w:hAnsiTheme="majorHAnsi"/>
                <w:color w:val="002D7A"/>
                <w:sz w:val="18"/>
                <w:szCs w:val="18"/>
                <w:bdr w:val="none" w:sz="0" w:space="0" w:color="auto" w:frame="1"/>
              </w:rPr>
              <w:t>driver</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r w:rsidRPr="00E11B5F">
              <w:rPr>
                <w:rStyle w:val="crayon-m"/>
                <w:rFonts w:asciiTheme="majorHAnsi" w:hAnsiTheme="majorHAnsi"/>
                <w:color w:val="800080"/>
                <w:sz w:val="18"/>
                <w:szCs w:val="18"/>
                <w:bdr w:val="none" w:sz="0" w:space="0" w:color="auto" w:frame="1"/>
              </w:rPr>
              <w:t>public</w:t>
            </w:r>
            <w:r w:rsidRPr="00E11B5F">
              <w:rPr>
                <w:rStyle w:val="crayon-h"/>
                <w:rFonts w:asciiTheme="majorHAnsi" w:hAnsiTheme="majorHAnsi"/>
                <w:color w:val="006FE0"/>
                <w:sz w:val="18"/>
                <w:szCs w:val="18"/>
                <w:bdr w:val="none" w:sz="0" w:space="0" w:color="auto" w:frame="1"/>
              </w:rPr>
              <w:t xml:space="preserve"> </w:t>
            </w:r>
            <w:r w:rsidRPr="00E11B5F">
              <w:rPr>
                <w:rStyle w:val="crayon-m"/>
                <w:rFonts w:asciiTheme="majorHAnsi" w:hAnsiTheme="majorHAnsi"/>
                <w:color w:val="800080"/>
                <w:sz w:val="18"/>
                <w:szCs w:val="18"/>
                <w:bdr w:val="none" w:sz="0" w:space="0" w:color="auto" w:frame="1"/>
              </w:rPr>
              <w:t>static</w:t>
            </w:r>
            <w:r w:rsidRPr="00E11B5F">
              <w:rPr>
                <w:rStyle w:val="crayon-h"/>
                <w:rFonts w:asciiTheme="majorHAnsi" w:hAnsiTheme="majorHAnsi"/>
                <w:color w:val="006FE0"/>
                <w:sz w:val="18"/>
                <w:szCs w:val="18"/>
                <w:bdr w:val="none" w:sz="0" w:space="0" w:color="auto" w:frame="1"/>
              </w:rPr>
              <w:t xml:space="preserve"> </w:t>
            </w:r>
            <w:r w:rsidRPr="00E11B5F">
              <w:rPr>
                <w:rStyle w:val="crayon-t"/>
                <w:rFonts w:asciiTheme="majorHAnsi" w:hAnsiTheme="majorHAnsi"/>
                <w:color w:val="800080"/>
                <w:sz w:val="18"/>
                <w:szCs w:val="18"/>
                <w:bdr w:val="none" w:sz="0" w:space="0" w:color="auto" w:frame="1"/>
              </w:rPr>
              <w:t>void</w:t>
            </w:r>
            <w:r w:rsidRPr="00E11B5F">
              <w:rPr>
                <w:rStyle w:val="crayon-h"/>
                <w:rFonts w:asciiTheme="majorHAnsi" w:hAnsiTheme="majorHAnsi"/>
                <w:color w:val="006FE0"/>
                <w:sz w:val="18"/>
                <w:szCs w:val="18"/>
                <w:bdr w:val="none" w:sz="0" w:space="0" w:color="auto" w:frame="1"/>
              </w:rPr>
              <w:t xml:space="preserve"> </w:t>
            </w:r>
            <w:r w:rsidRPr="00E11B5F">
              <w:rPr>
                <w:rStyle w:val="crayon-e"/>
                <w:rFonts w:asciiTheme="majorHAnsi" w:hAnsiTheme="majorHAnsi"/>
                <w:color w:val="004ED0"/>
                <w:sz w:val="18"/>
                <w:szCs w:val="18"/>
                <w:bdr w:val="none" w:sz="0" w:space="0" w:color="auto" w:frame="1"/>
              </w:rPr>
              <w:t>main</w:t>
            </w:r>
            <w:r w:rsidRPr="00E11B5F">
              <w:rPr>
                <w:rStyle w:val="crayon-sy"/>
                <w:rFonts w:asciiTheme="majorHAnsi" w:hAnsiTheme="majorHAnsi"/>
                <w:color w:val="333333"/>
                <w:sz w:val="18"/>
                <w:szCs w:val="18"/>
                <w:bdr w:val="none" w:sz="0" w:space="0" w:color="auto" w:frame="1"/>
              </w:rPr>
              <w:t>(</w:t>
            </w:r>
            <w:r w:rsidRPr="00E11B5F">
              <w:rPr>
                <w:rStyle w:val="crayon-t"/>
                <w:rFonts w:asciiTheme="majorHAnsi" w:hAnsiTheme="majorHAnsi"/>
                <w:color w:val="800080"/>
                <w:sz w:val="18"/>
                <w:szCs w:val="18"/>
                <w:bdr w:val="none" w:sz="0" w:space="0" w:color="auto" w:frame="1"/>
              </w:rPr>
              <w:t>String</w:t>
            </w:r>
            <w:r w:rsidRPr="00E11B5F">
              <w:rPr>
                <w:rStyle w:val="crayon-sy"/>
                <w:rFonts w:asciiTheme="majorHAnsi" w:hAnsiTheme="majorHAnsi"/>
                <w:color w:val="333333"/>
                <w:sz w:val="18"/>
                <w:szCs w:val="18"/>
                <w:bdr w:val="none" w:sz="0" w:space="0" w:color="auto" w:frame="1"/>
              </w:rPr>
              <w:t>[]</w:t>
            </w:r>
            <w:r w:rsidRPr="00E11B5F">
              <w:rPr>
                <w:rStyle w:val="crayon-h"/>
                <w:rFonts w:asciiTheme="majorHAnsi" w:hAnsiTheme="majorHAnsi"/>
                <w:color w:val="006FE0"/>
                <w:sz w:val="18"/>
                <w:szCs w:val="18"/>
                <w:bdr w:val="none" w:sz="0" w:space="0" w:color="auto" w:frame="1"/>
              </w:rPr>
              <w:t xml:space="preserve"> </w:t>
            </w:r>
            <w:r w:rsidRPr="00E11B5F">
              <w:rPr>
                <w:rStyle w:val="crayon-v"/>
                <w:rFonts w:asciiTheme="majorHAnsi" w:hAnsiTheme="majorHAnsi"/>
                <w:color w:val="002D7A"/>
                <w:sz w:val="18"/>
                <w:szCs w:val="18"/>
                <w:bdr w:val="none" w:sz="0" w:space="0" w:color="auto" w:frame="1"/>
              </w:rPr>
              <w:t>args</w:t>
            </w:r>
            <w:r w:rsidRPr="00E11B5F">
              <w:rPr>
                <w:rStyle w:val="crayon-sy"/>
                <w:rFonts w:asciiTheme="majorHAnsi" w:hAnsiTheme="majorHAnsi"/>
                <w:color w:val="333333"/>
                <w:sz w:val="18"/>
                <w:szCs w:val="18"/>
                <w:bdr w:val="none" w:sz="0" w:space="0" w:color="auto" w:frame="1"/>
              </w:rPr>
              <w:t>)</w:t>
            </w:r>
            <w:r w:rsidRPr="00E11B5F">
              <w:rPr>
                <w:rStyle w:val="crayon-h"/>
                <w:rFonts w:asciiTheme="majorHAnsi" w:hAnsiTheme="majorHAnsi"/>
                <w:color w:val="006FE0"/>
                <w:sz w:val="18"/>
                <w:szCs w:val="18"/>
                <w:bdr w:val="none" w:sz="0" w:space="0" w:color="auto" w:frame="1"/>
              </w:rPr>
              <w:t xml:space="preserve"> </w:t>
            </w:r>
            <w:r w:rsidRPr="00E11B5F">
              <w:rPr>
                <w:rStyle w:val="crayon-m"/>
                <w:rFonts w:asciiTheme="majorHAnsi" w:hAnsiTheme="majorHAnsi"/>
                <w:color w:val="800080"/>
                <w:sz w:val="18"/>
                <w:szCs w:val="18"/>
                <w:bdr w:val="none" w:sz="0" w:space="0" w:color="auto" w:frame="1"/>
              </w:rPr>
              <w:t>throws</w:t>
            </w:r>
            <w:r w:rsidRPr="00E11B5F">
              <w:rPr>
                <w:rStyle w:val="crayon-h"/>
                <w:rFonts w:asciiTheme="majorHAnsi" w:hAnsiTheme="majorHAnsi"/>
                <w:color w:val="006FE0"/>
                <w:sz w:val="18"/>
                <w:szCs w:val="18"/>
                <w:bdr w:val="none" w:sz="0" w:space="0" w:color="auto" w:frame="1"/>
              </w:rPr>
              <w:t xml:space="preserve"> </w:t>
            </w:r>
            <w:r w:rsidRPr="00E11B5F">
              <w:rPr>
                <w:rStyle w:val="crayon-e"/>
                <w:rFonts w:asciiTheme="majorHAnsi" w:hAnsiTheme="majorHAnsi"/>
                <w:color w:val="004ED0"/>
                <w:sz w:val="18"/>
                <w:szCs w:val="18"/>
                <w:bdr w:val="none" w:sz="0" w:space="0" w:color="auto" w:frame="1"/>
              </w:rPr>
              <w:t>InterruptedException</w:t>
            </w:r>
            <w:r w:rsidRPr="00E11B5F">
              <w:rPr>
                <w:rStyle w:val="crayon-h"/>
                <w:rFonts w:asciiTheme="majorHAnsi" w:hAnsiTheme="majorHAnsi"/>
                <w:color w:val="006FE0"/>
                <w:sz w:val="18"/>
                <w:szCs w:val="18"/>
                <w:bdr w:val="none" w:sz="0" w:space="0" w:color="auto" w:frame="1"/>
              </w:rPr>
              <w:t xml:space="preserve"> </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r w:rsidRPr="00E11B5F">
              <w:rPr>
                <w:rStyle w:val="crayon-v"/>
                <w:rFonts w:asciiTheme="majorHAnsi" w:hAnsiTheme="majorHAnsi"/>
                <w:color w:val="002D7A"/>
                <w:sz w:val="18"/>
                <w:szCs w:val="18"/>
                <w:bdr w:val="none" w:sz="0" w:space="0" w:color="auto" w:frame="1"/>
              </w:rPr>
              <w:t>driver</w:t>
            </w:r>
            <w:r w:rsidRPr="00E11B5F">
              <w:rPr>
                <w:rStyle w:val="crayon-h"/>
                <w:rFonts w:asciiTheme="majorHAnsi" w:hAnsiTheme="majorHAnsi"/>
                <w:color w:val="006FE0"/>
                <w:sz w:val="18"/>
                <w:szCs w:val="18"/>
                <w:bdr w:val="none" w:sz="0" w:space="0" w:color="auto" w:frame="1"/>
              </w:rPr>
              <w:t xml:space="preserve"> </w:t>
            </w:r>
            <w:r w:rsidRPr="00E11B5F">
              <w:rPr>
                <w:rStyle w:val="crayon-o"/>
                <w:rFonts w:asciiTheme="majorHAnsi" w:hAnsiTheme="majorHAnsi"/>
                <w:color w:val="006FE0"/>
                <w:sz w:val="18"/>
                <w:szCs w:val="18"/>
                <w:bdr w:val="none" w:sz="0" w:space="0" w:color="auto" w:frame="1"/>
              </w:rPr>
              <w:t>=</w:t>
            </w:r>
            <w:r w:rsidRPr="00E11B5F">
              <w:rPr>
                <w:rStyle w:val="crayon-h"/>
                <w:rFonts w:asciiTheme="majorHAnsi" w:hAnsiTheme="majorHAnsi"/>
                <w:color w:val="006FE0"/>
                <w:sz w:val="18"/>
                <w:szCs w:val="18"/>
                <w:bdr w:val="none" w:sz="0" w:space="0" w:color="auto" w:frame="1"/>
              </w:rPr>
              <w:t xml:space="preserve"> </w:t>
            </w:r>
            <w:r w:rsidRPr="00E11B5F">
              <w:rPr>
                <w:rStyle w:val="crayon-r"/>
                <w:rFonts w:asciiTheme="majorHAnsi" w:hAnsiTheme="majorHAnsi"/>
                <w:color w:val="800080"/>
                <w:sz w:val="18"/>
                <w:szCs w:val="18"/>
                <w:bdr w:val="none" w:sz="0" w:space="0" w:color="auto" w:frame="1"/>
              </w:rPr>
              <w:t>new</w:t>
            </w:r>
            <w:r w:rsidRPr="00E11B5F">
              <w:rPr>
                <w:rStyle w:val="crayon-h"/>
                <w:rFonts w:asciiTheme="majorHAnsi" w:hAnsiTheme="majorHAnsi"/>
                <w:color w:val="006FE0"/>
                <w:sz w:val="18"/>
                <w:szCs w:val="18"/>
                <w:bdr w:val="none" w:sz="0" w:space="0" w:color="auto" w:frame="1"/>
              </w:rPr>
              <w:t xml:space="preserve"> </w:t>
            </w:r>
            <w:r w:rsidRPr="00E11B5F">
              <w:rPr>
                <w:rStyle w:val="crayon-e"/>
                <w:rFonts w:asciiTheme="majorHAnsi" w:hAnsiTheme="majorHAnsi"/>
                <w:color w:val="004ED0"/>
                <w:sz w:val="18"/>
                <w:szCs w:val="18"/>
                <w:bdr w:val="none" w:sz="0" w:space="0" w:color="auto" w:frame="1"/>
              </w:rPr>
              <w:t>FirefoxDriver</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r w:rsidRPr="00E11B5F">
              <w:rPr>
                <w:rStyle w:val="crayon-v"/>
                <w:rFonts w:asciiTheme="majorHAnsi" w:hAnsiTheme="majorHAnsi"/>
                <w:color w:val="002D7A"/>
                <w:sz w:val="18"/>
                <w:szCs w:val="18"/>
                <w:bdr w:val="none" w:sz="0" w:space="0" w:color="auto" w:frame="1"/>
              </w:rPr>
              <w:t>driver</w:t>
            </w:r>
            <w:r w:rsidRPr="00E11B5F">
              <w:rPr>
                <w:rStyle w:val="crayon-sy"/>
                <w:rFonts w:asciiTheme="majorHAnsi" w:hAnsiTheme="majorHAnsi"/>
                <w:color w:val="333333"/>
                <w:sz w:val="18"/>
                <w:szCs w:val="18"/>
                <w:bdr w:val="none" w:sz="0" w:space="0" w:color="auto" w:frame="1"/>
              </w:rPr>
              <w:t>.</w:t>
            </w:r>
            <w:r w:rsidRPr="00E11B5F">
              <w:rPr>
                <w:rStyle w:val="crayon-e"/>
                <w:rFonts w:asciiTheme="majorHAnsi" w:hAnsiTheme="majorHAnsi"/>
                <w:color w:val="004ED0"/>
                <w:sz w:val="18"/>
                <w:szCs w:val="18"/>
                <w:bdr w:val="none" w:sz="0" w:space="0" w:color="auto" w:frame="1"/>
              </w:rPr>
              <w:t>manage</w:t>
            </w:r>
            <w:r w:rsidRPr="00E11B5F">
              <w:rPr>
                <w:rStyle w:val="crayon-sy"/>
                <w:rFonts w:asciiTheme="majorHAnsi" w:hAnsiTheme="majorHAnsi"/>
                <w:color w:val="333333"/>
                <w:sz w:val="18"/>
                <w:szCs w:val="18"/>
                <w:bdr w:val="none" w:sz="0" w:space="0" w:color="auto" w:frame="1"/>
              </w:rPr>
              <w:t>().</w:t>
            </w:r>
            <w:r w:rsidRPr="00E11B5F">
              <w:rPr>
                <w:rStyle w:val="crayon-e"/>
                <w:rFonts w:asciiTheme="majorHAnsi" w:hAnsiTheme="majorHAnsi"/>
                <w:color w:val="004ED0"/>
                <w:sz w:val="18"/>
                <w:szCs w:val="18"/>
                <w:bdr w:val="none" w:sz="0" w:space="0" w:color="auto" w:frame="1"/>
              </w:rPr>
              <w:t>window</w:t>
            </w:r>
            <w:r w:rsidRPr="00E11B5F">
              <w:rPr>
                <w:rStyle w:val="crayon-sy"/>
                <w:rFonts w:asciiTheme="majorHAnsi" w:hAnsiTheme="majorHAnsi"/>
                <w:color w:val="333333"/>
                <w:sz w:val="18"/>
                <w:szCs w:val="18"/>
                <w:bdr w:val="none" w:sz="0" w:space="0" w:color="auto" w:frame="1"/>
              </w:rPr>
              <w:t>().</w:t>
            </w:r>
            <w:r w:rsidRPr="00E11B5F">
              <w:rPr>
                <w:rStyle w:val="crayon-e"/>
                <w:rFonts w:asciiTheme="majorHAnsi" w:hAnsiTheme="majorHAnsi"/>
                <w:color w:val="004ED0"/>
                <w:sz w:val="18"/>
                <w:szCs w:val="18"/>
                <w:bdr w:val="none" w:sz="0" w:space="0" w:color="auto" w:frame="1"/>
              </w:rPr>
              <w:t>maximize</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r w:rsidRPr="00E11B5F">
              <w:rPr>
                <w:rStyle w:val="crayon-v"/>
                <w:rFonts w:asciiTheme="majorHAnsi" w:hAnsiTheme="majorHAnsi"/>
                <w:color w:val="002D7A"/>
                <w:sz w:val="18"/>
                <w:szCs w:val="18"/>
                <w:bdr w:val="none" w:sz="0" w:space="0" w:color="auto" w:frame="1"/>
              </w:rPr>
              <w:t>driver</w:t>
            </w:r>
            <w:r w:rsidRPr="00E11B5F">
              <w:rPr>
                <w:rStyle w:val="crayon-sy"/>
                <w:rFonts w:asciiTheme="majorHAnsi" w:hAnsiTheme="majorHAnsi"/>
                <w:color w:val="333333"/>
                <w:sz w:val="18"/>
                <w:szCs w:val="18"/>
                <w:bdr w:val="none" w:sz="0" w:space="0" w:color="auto" w:frame="1"/>
              </w:rPr>
              <w:t>.</w:t>
            </w:r>
            <w:r w:rsidRPr="00E11B5F">
              <w:rPr>
                <w:rStyle w:val="crayon-e"/>
                <w:rFonts w:asciiTheme="majorHAnsi" w:hAnsiTheme="majorHAnsi"/>
                <w:color w:val="004ED0"/>
                <w:sz w:val="18"/>
                <w:szCs w:val="18"/>
                <w:bdr w:val="none" w:sz="0" w:space="0" w:color="auto" w:frame="1"/>
              </w:rPr>
              <w:t>get</w:t>
            </w:r>
            <w:r w:rsidRPr="00E11B5F">
              <w:rPr>
                <w:rStyle w:val="crayon-sy"/>
                <w:rFonts w:asciiTheme="majorHAnsi" w:hAnsiTheme="majorHAnsi"/>
                <w:color w:val="333333"/>
                <w:sz w:val="18"/>
                <w:szCs w:val="18"/>
                <w:bdr w:val="none" w:sz="0" w:space="0" w:color="auto" w:frame="1"/>
              </w:rPr>
              <w:t>(</w:t>
            </w:r>
            <w:r w:rsidRPr="00E11B5F">
              <w:rPr>
                <w:rStyle w:val="crayon-s"/>
                <w:rFonts w:asciiTheme="majorHAnsi" w:hAnsiTheme="majorHAnsi"/>
                <w:color w:val="008000"/>
                <w:sz w:val="18"/>
                <w:szCs w:val="18"/>
                <w:bdr w:val="none" w:sz="0" w:space="0" w:color="auto" w:frame="1"/>
              </w:rPr>
              <w:t>"http://google.com"</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r w:rsidRPr="00E11B5F">
              <w:rPr>
                <w:rStyle w:val="crayon-v"/>
                <w:rFonts w:asciiTheme="majorHAnsi" w:hAnsiTheme="majorHAnsi"/>
                <w:color w:val="002D7A"/>
                <w:sz w:val="18"/>
                <w:szCs w:val="18"/>
                <w:bdr w:val="none" w:sz="0" w:space="0" w:color="auto" w:frame="1"/>
              </w:rPr>
              <w:t>System</w:t>
            </w:r>
            <w:r w:rsidRPr="00E11B5F">
              <w:rPr>
                <w:rStyle w:val="crayon-sy"/>
                <w:rFonts w:asciiTheme="majorHAnsi" w:hAnsiTheme="majorHAnsi"/>
                <w:color w:val="333333"/>
                <w:sz w:val="18"/>
                <w:szCs w:val="18"/>
                <w:bdr w:val="none" w:sz="0" w:space="0" w:color="auto" w:frame="1"/>
              </w:rPr>
              <w:t>.</w:t>
            </w:r>
            <w:r w:rsidRPr="00E11B5F">
              <w:rPr>
                <w:rStyle w:val="crayon-v"/>
                <w:rFonts w:asciiTheme="majorHAnsi" w:hAnsiTheme="majorHAnsi"/>
                <w:color w:val="002D7A"/>
                <w:sz w:val="18"/>
                <w:szCs w:val="18"/>
                <w:bdr w:val="none" w:sz="0" w:space="0" w:color="auto" w:frame="1"/>
              </w:rPr>
              <w:t>out</w:t>
            </w:r>
            <w:r w:rsidRPr="00E11B5F">
              <w:rPr>
                <w:rStyle w:val="crayon-sy"/>
                <w:rFonts w:asciiTheme="majorHAnsi" w:hAnsiTheme="majorHAnsi"/>
                <w:color w:val="333333"/>
                <w:sz w:val="18"/>
                <w:szCs w:val="18"/>
                <w:bdr w:val="none" w:sz="0" w:space="0" w:color="auto" w:frame="1"/>
              </w:rPr>
              <w:t>.</w:t>
            </w:r>
            <w:r w:rsidRPr="00E11B5F">
              <w:rPr>
                <w:rStyle w:val="crayon-e"/>
                <w:rFonts w:asciiTheme="majorHAnsi" w:hAnsiTheme="majorHAnsi"/>
                <w:color w:val="004ED0"/>
                <w:sz w:val="18"/>
                <w:szCs w:val="18"/>
                <w:bdr w:val="none" w:sz="0" w:space="0" w:color="auto" w:frame="1"/>
              </w:rPr>
              <w:t>println</w:t>
            </w:r>
            <w:r w:rsidRPr="00E11B5F">
              <w:rPr>
                <w:rStyle w:val="crayon-sy"/>
                <w:rFonts w:asciiTheme="majorHAnsi" w:hAnsiTheme="majorHAnsi"/>
                <w:color w:val="333333"/>
                <w:sz w:val="18"/>
                <w:szCs w:val="18"/>
                <w:bdr w:val="none" w:sz="0" w:space="0" w:color="auto" w:frame="1"/>
              </w:rPr>
              <w:t>(</w:t>
            </w:r>
            <w:r w:rsidRPr="00E11B5F">
              <w:rPr>
                <w:rStyle w:val="crayon-v"/>
                <w:rFonts w:asciiTheme="majorHAnsi" w:hAnsiTheme="majorHAnsi"/>
                <w:color w:val="002D7A"/>
                <w:sz w:val="18"/>
                <w:szCs w:val="18"/>
                <w:bdr w:val="none" w:sz="0" w:space="0" w:color="auto" w:frame="1"/>
              </w:rPr>
              <w:t>driver</w:t>
            </w:r>
            <w:r w:rsidRPr="00E11B5F">
              <w:rPr>
                <w:rStyle w:val="crayon-sy"/>
                <w:rFonts w:asciiTheme="majorHAnsi" w:hAnsiTheme="majorHAnsi"/>
                <w:color w:val="333333"/>
                <w:sz w:val="18"/>
                <w:szCs w:val="18"/>
                <w:bdr w:val="none" w:sz="0" w:space="0" w:color="auto" w:frame="1"/>
              </w:rPr>
              <w:t>.</w:t>
            </w:r>
            <w:r w:rsidRPr="00E11B5F">
              <w:rPr>
                <w:rStyle w:val="crayon-e"/>
                <w:rFonts w:asciiTheme="majorHAnsi" w:hAnsiTheme="majorHAnsi"/>
                <w:color w:val="004ED0"/>
                <w:sz w:val="18"/>
                <w:szCs w:val="18"/>
                <w:bdr w:val="none" w:sz="0" w:space="0" w:color="auto" w:frame="1"/>
              </w:rPr>
              <w:t>findElement</w:t>
            </w:r>
            <w:r w:rsidRPr="00E11B5F">
              <w:rPr>
                <w:rStyle w:val="crayon-sy"/>
                <w:rFonts w:asciiTheme="majorHAnsi" w:hAnsiTheme="majorHAnsi"/>
                <w:color w:val="333333"/>
                <w:sz w:val="18"/>
                <w:szCs w:val="18"/>
                <w:bdr w:val="none" w:sz="0" w:space="0" w:color="auto" w:frame="1"/>
              </w:rPr>
              <w:t>(</w:t>
            </w:r>
            <w:r w:rsidRPr="00E11B5F">
              <w:rPr>
                <w:rStyle w:val="crayon-v"/>
                <w:rFonts w:asciiTheme="majorHAnsi" w:hAnsiTheme="majorHAnsi"/>
                <w:color w:val="002D7A"/>
                <w:sz w:val="18"/>
                <w:szCs w:val="18"/>
                <w:bdr w:val="none" w:sz="0" w:space="0" w:color="auto" w:frame="1"/>
              </w:rPr>
              <w:t>By</w:t>
            </w:r>
            <w:r w:rsidRPr="00E11B5F">
              <w:rPr>
                <w:rStyle w:val="crayon-sy"/>
                <w:rFonts w:asciiTheme="majorHAnsi" w:hAnsiTheme="majorHAnsi"/>
                <w:color w:val="333333"/>
                <w:sz w:val="18"/>
                <w:szCs w:val="18"/>
                <w:bdr w:val="none" w:sz="0" w:space="0" w:color="auto" w:frame="1"/>
              </w:rPr>
              <w:t>.</w:t>
            </w:r>
            <w:r w:rsidRPr="00E11B5F">
              <w:rPr>
                <w:rStyle w:val="crayon-e"/>
                <w:rFonts w:asciiTheme="majorHAnsi" w:hAnsiTheme="majorHAnsi"/>
                <w:color w:val="004ED0"/>
                <w:sz w:val="18"/>
                <w:szCs w:val="18"/>
                <w:bdr w:val="none" w:sz="0" w:space="0" w:color="auto" w:frame="1"/>
              </w:rPr>
              <w:t>name</w:t>
            </w:r>
            <w:r w:rsidRPr="00E11B5F">
              <w:rPr>
                <w:rStyle w:val="crayon-sy"/>
                <w:rFonts w:asciiTheme="majorHAnsi" w:hAnsiTheme="majorHAnsi"/>
                <w:color w:val="333333"/>
                <w:sz w:val="18"/>
                <w:szCs w:val="18"/>
                <w:bdr w:val="none" w:sz="0" w:space="0" w:color="auto" w:frame="1"/>
              </w:rPr>
              <w:t>(</w:t>
            </w:r>
            <w:r w:rsidRPr="00E11B5F">
              <w:rPr>
                <w:rStyle w:val="crayon-s"/>
                <w:rFonts w:asciiTheme="majorHAnsi" w:hAnsiTheme="majorHAnsi"/>
                <w:color w:val="008000"/>
                <w:sz w:val="18"/>
                <w:szCs w:val="18"/>
                <w:bdr w:val="none" w:sz="0" w:space="0" w:color="auto" w:frame="1"/>
              </w:rPr>
              <w:t>"btnK"</w:t>
            </w:r>
            <w:r w:rsidRPr="00E11B5F">
              <w:rPr>
                <w:rStyle w:val="crayon-sy"/>
                <w:rFonts w:asciiTheme="majorHAnsi" w:hAnsiTheme="majorHAnsi"/>
                <w:color w:val="333333"/>
                <w:sz w:val="18"/>
                <w:szCs w:val="18"/>
                <w:bdr w:val="none" w:sz="0" w:space="0" w:color="auto" w:frame="1"/>
              </w:rPr>
              <w:t>)).</w:t>
            </w:r>
            <w:r w:rsidRPr="00E11B5F">
              <w:rPr>
                <w:rStyle w:val="crayon-e"/>
                <w:rFonts w:asciiTheme="majorHAnsi" w:hAnsiTheme="majorHAnsi"/>
                <w:color w:val="004ED0"/>
                <w:sz w:val="18"/>
                <w:szCs w:val="18"/>
                <w:bdr w:val="none" w:sz="0" w:space="0" w:color="auto" w:frame="1"/>
              </w:rPr>
              <w:t>isDisplayed</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tc>
      </w:tr>
    </w:tbl>
    <w:p w:rsidR="002E24DB" w:rsidRPr="00E11B5F" w:rsidRDefault="002E24DB" w:rsidP="00E11B5F">
      <w:pPr>
        <w:shd w:val="clear" w:color="auto" w:fill="FBEEDD"/>
        <w:spacing w:after="0" w:line="240" w:lineRule="auto"/>
        <w:textAlignment w:val="baseline"/>
        <w:rPr>
          <w:rFonts w:asciiTheme="majorHAnsi" w:hAnsiTheme="majorHAnsi"/>
          <w:color w:val="333333"/>
          <w:sz w:val="18"/>
          <w:szCs w:val="18"/>
        </w:rPr>
      </w:pPr>
      <w:r w:rsidRPr="00E11B5F">
        <w:rPr>
          <w:rFonts w:asciiTheme="majorHAnsi" w:hAnsiTheme="majorHAnsi"/>
          <w:b/>
          <w:bCs/>
          <w:color w:val="333333"/>
          <w:sz w:val="18"/>
          <w:szCs w:val="18"/>
          <w:bdr w:val="none" w:sz="0" w:space="0" w:color="auto" w:frame="1"/>
        </w:rPr>
        <w:lastRenderedPageBreak/>
        <w:t>Output:</w:t>
      </w:r>
      <w:r w:rsidRPr="00E11B5F">
        <w:rPr>
          <w:rFonts w:asciiTheme="majorHAnsi" w:hAnsiTheme="majorHAnsi"/>
          <w:color w:val="333333"/>
          <w:sz w:val="18"/>
          <w:szCs w:val="18"/>
        </w:rPr>
        <w:t> true</w:t>
      </w:r>
    </w:p>
    <w:p w:rsidR="002E24DB" w:rsidRPr="00E11B5F" w:rsidRDefault="002E24DB" w:rsidP="00E11B5F">
      <w:pPr>
        <w:spacing w:after="0" w:line="240" w:lineRule="auto"/>
        <w:rPr>
          <w:rFonts w:asciiTheme="majorHAnsi" w:hAnsiTheme="majorHAnsi"/>
          <w:color w:val="373B41"/>
          <w:sz w:val="18"/>
          <w:szCs w:val="18"/>
        </w:rPr>
      </w:pPr>
      <w:r w:rsidRPr="00E11B5F">
        <w:rPr>
          <w:rFonts w:asciiTheme="majorHAnsi" w:hAnsiTheme="majorHAnsi"/>
          <w:color w:val="373B41"/>
          <w:sz w:val="18"/>
          <w:szCs w:val="18"/>
        </w:rPr>
        <w:pict>
          <v:rect id="_x0000_i2790" style="width:0;height:.6pt" o:hralign="center" o:hrstd="t" o:hrnoshade="t" o:hr="t" fillcolor="#666" stroked="f"/>
        </w:pict>
      </w:r>
    </w:p>
    <w:p w:rsidR="002E24DB" w:rsidRPr="00E11B5F" w:rsidRDefault="002E24DB" w:rsidP="00E11B5F">
      <w:pPr>
        <w:pStyle w:val="Heading3"/>
        <w:shd w:val="clear" w:color="auto" w:fill="FFFFFF"/>
        <w:spacing w:before="0" w:line="240" w:lineRule="auto"/>
        <w:textAlignment w:val="baseline"/>
        <w:rPr>
          <w:b w:val="0"/>
          <w:bCs w:val="0"/>
          <w:color w:val="444444"/>
          <w:spacing w:val="-6"/>
          <w:sz w:val="18"/>
          <w:szCs w:val="18"/>
        </w:rPr>
      </w:pPr>
      <w:r w:rsidRPr="00E11B5F">
        <w:rPr>
          <w:b w:val="0"/>
          <w:bCs w:val="0"/>
          <w:color w:val="FF6600"/>
          <w:spacing w:val="-6"/>
          <w:sz w:val="18"/>
          <w:szCs w:val="18"/>
          <w:bdr w:val="none" w:sz="0" w:space="0" w:color="auto" w:frame="1"/>
        </w:rPr>
        <w:t>Usage of findElements(): </w:t>
      </w:r>
    </w:p>
    <w:p w:rsidR="002E24DB" w:rsidRPr="00E11B5F" w:rsidRDefault="002E24DB" w:rsidP="00E11B5F">
      <w:pPr>
        <w:shd w:val="clear" w:color="auto" w:fill="FFFFFF"/>
        <w:spacing w:after="0" w:line="240" w:lineRule="auto"/>
        <w:textAlignment w:val="baseline"/>
        <w:rPr>
          <w:rFonts w:asciiTheme="majorHAnsi" w:hAnsiTheme="majorHAnsi"/>
          <w:color w:val="666666"/>
          <w:sz w:val="18"/>
          <w:szCs w:val="18"/>
        </w:rPr>
      </w:pPr>
      <w:r w:rsidRPr="00E11B5F">
        <w:rPr>
          <w:rFonts w:asciiTheme="majorHAnsi" w:hAnsiTheme="majorHAnsi"/>
          <w:color w:val="666666"/>
          <w:sz w:val="18"/>
          <w:szCs w:val="18"/>
        </w:rPr>
        <w:t>The method fincElements() returns a list of WebElements on the page. We can work over that list according to our need.</w:t>
      </w:r>
    </w:p>
    <w:p w:rsidR="002E24DB" w:rsidRPr="00E11B5F" w:rsidRDefault="002E24DB" w:rsidP="00E11B5F">
      <w:pPr>
        <w:shd w:val="clear" w:color="auto" w:fill="FFFFFF"/>
        <w:spacing w:after="0" w:line="240" w:lineRule="auto"/>
        <w:textAlignment w:val="baseline"/>
        <w:rPr>
          <w:rFonts w:asciiTheme="majorHAnsi" w:hAnsiTheme="majorHAnsi"/>
          <w:color w:val="666666"/>
          <w:sz w:val="18"/>
          <w:szCs w:val="18"/>
        </w:rPr>
      </w:pPr>
      <w:r w:rsidRPr="00E11B5F">
        <w:rPr>
          <w:rFonts w:asciiTheme="majorHAnsi" w:hAnsiTheme="majorHAnsi"/>
          <w:color w:val="666666"/>
          <w:sz w:val="18"/>
          <w:szCs w:val="18"/>
        </w:rPr>
        <w:t>Suppose, we need to count the no. of links on the Google Page. As we know link is represented by tag ‘a’ in html. So, we will use the method ‘tagName’ to count the total no. of links.</w:t>
      </w:r>
    </w:p>
    <w:p w:rsidR="002E24DB" w:rsidRPr="00E11B5F" w:rsidRDefault="002E24DB" w:rsidP="00E11B5F">
      <w:pPr>
        <w:shd w:val="clear" w:color="auto" w:fill="FDFDFD"/>
        <w:spacing w:after="0" w:line="240" w:lineRule="auto"/>
        <w:textAlignment w:val="baseline"/>
        <w:rPr>
          <w:rFonts w:asciiTheme="majorHAnsi" w:hAnsiTheme="majorHAnsi"/>
          <w:color w:val="666666"/>
          <w:sz w:val="18"/>
          <w:szCs w:val="18"/>
        </w:rPr>
      </w:pPr>
      <w:r w:rsidRPr="00E11B5F">
        <w:rPr>
          <w:rFonts w:asciiTheme="majorHAnsi" w:hAnsiTheme="majorHAnsi"/>
          <w:color w:val="666666"/>
          <w:sz w:val="18"/>
          <w:szCs w:val="18"/>
        </w:rPr>
        <w:object w:dxaOrig="1440" w:dyaOrig="1440">
          <v:shape id="_x0000_i2818" type="#_x0000_t75" style="width:136.5pt;height:63.95pt" o:ole="">
            <v:imagedata r:id="rId127" o:title=""/>
          </v:shape>
          <w:control r:id="rId129" w:name="DefaultOcxName1" w:shapeid="_x0000_i2818"/>
        </w:object>
      </w:r>
    </w:p>
    <w:tbl>
      <w:tblPr>
        <w:tblW w:w="0" w:type="dxa"/>
        <w:tblCellMar>
          <w:left w:w="0" w:type="dxa"/>
          <w:right w:w="0" w:type="dxa"/>
        </w:tblCellMar>
        <w:tblLook w:val="04A0"/>
      </w:tblPr>
      <w:tblGrid>
        <w:gridCol w:w="200"/>
        <w:gridCol w:w="7977"/>
      </w:tblGrid>
      <w:tr w:rsidR="002E24DB" w:rsidRPr="00E11B5F" w:rsidTr="002E24DB">
        <w:tc>
          <w:tcPr>
            <w:tcW w:w="0" w:type="auto"/>
            <w:tcBorders>
              <w:top w:val="nil"/>
              <w:left w:val="nil"/>
              <w:bottom w:val="nil"/>
              <w:right w:val="nil"/>
            </w:tcBorders>
            <w:shd w:val="clear" w:color="auto" w:fill="DFEFFF"/>
            <w:hideMark/>
          </w:tcPr>
          <w:p w:rsidR="002E24DB" w:rsidRPr="00E11B5F" w:rsidRDefault="002E24DB" w:rsidP="00E11B5F">
            <w:pPr>
              <w:spacing w:after="0" w:line="240" w:lineRule="auto"/>
              <w:jc w:val="center"/>
              <w:textAlignment w:val="baseline"/>
              <w:rPr>
                <w:rFonts w:asciiTheme="majorHAnsi" w:hAnsiTheme="majorHAnsi"/>
                <w:color w:val="5499DE"/>
                <w:sz w:val="18"/>
                <w:szCs w:val="18"/>
              </w:rPr>
            </w:pPr>
            <w:r w:rsidRPr="00E11B5F">
              <w:rPr>
                <w:rFonts w:asciiTheme="majorHAnsi" w:hAnsiTheme="majorHAnsi"/>
                <w:color w:val="5499DE"/>
                <w:sz w:val="18"/>
                <w:szCs w:val="18"/>
              </w:rPr>
              <w:t>1</w:t>
            </w:r>
          </w:p>
          <w:p w:rsidR="002E24DB" w:rsidRPr="00E11B5F" w:rsidRDefault="002E24DB" w:rsidP="00E11B5F">
            <w:pPr>
              <w:shd w:val="clear" w:color="auto" w:fill="C8E1FA"/>
              <w:spacing w:after="0" w:line="240" w:lineRule="auto"/>
              <w:jc w:val="center"/>
              <w:textAlignment w:val="baseline"/>
              <w:rPr>
                <w:rFonts w:asciiTheme="majorHAnsi" w:hAnsiTheme="majorHAnsi"/>
                <w:color w:val="317CC5"/>
                <w:sz w:val="18"/>
                <w:szCs w:val="18"/>
              </w:rPr>
            </w:pPr>
            <w:r w:rsidRPr="00E11B5F">
              <w:rPr>
                <w:rFonts w:asciiTheme="majorHAnsi" w:hAnsiTheme="majorHAnsi"/>
                <w:color w:val="317CC5"/>
                <w:sz w:val="18"/>
                <w:szCs w:val="18"/>
              </w:rPr>
              <w:t>2</w:t>
            </w:r>
          </w:p>
          <w:p w:rsidR="002E24DB" w:rsidRPr="00E11B5F" w:rsidRDefault="002E24DB" w:rsidP="00E11B5F">
            <w:pPr>
              <w:spacing w:after="0" w:line="240" w:lineRule="auto"/>
              <w:jc w:val="center"/>
              <w:textAlignment w:val="baseline"/>
              <w:rPr>
                <w:rFonts w:asciiTheme="majorHAnsi" w:hAnsiTheme="majorHAnsi"/>
                <w:color w:val="5499DE"/>
                <w:sz w:val="18"/>
                <w:szCs w:val="18"/>
              </w:rPr>
            </w:pPr>
            <w:r w:rsidRPr="00E11B5F">
              <w:rPr>
                <w:rFonts w:asciiTheme="majorHAnsi" w:hAnsiTheme="majorHAnsi"/>
                <w:color w:val="5499DE"/>
                <w:sz w:val="18"/>
                <w:szCs w:val="18"/>
              </w:rPr>
              <w:t>3</w:t>
            </w:r>
          </w:p>
          <w:p w:rsidR="002E24DB" w:rsidRPr="00E11B5F" w:rsidRDefault="002E24DB" w:rsidP="00E11B5F">
            <w:pPr>
              <w:shd w:val="clear" w:color="auto" w:fill="C8E1FA"/>
              <w:spacing w:after="0" w:line="240" w:lineRule="auto"/>
              <w:jc w:val="center"/>
              <w:textAlignment w:val="baseline"/>
              <w:rPr>
                <w:rFonts w:asciiTheme="majorHAnsi" w:hAnsiTheme="majorHAnsi"/>
                <w:color w:val="317CC5"/>
                <w:sz w:val="18"/>
                <w:szCs w:val="18"/>
              </w:rPr>
            </w:pPr>
            <w:r w:rsidRPr="00E11B5F">
              <w:rPr>
                <w:rFonts w:asciiTheme="majorHAnsi" w:hAnsiTheme="majorHAnsi"/>
                <w:color w:val="317CC5"/>
                <w:sz w:val="18"/>
                <w:szCs w:val="18"/>
              </w:rPr>
              <w:t>4</w:t>
            </w:r>
          </w:p>
          <w:p w:rsidR="002E24DB" w:rsidRPr="00E11B5F" w:rsidRDefault="002E24DB" w:rsidP="00E11B5F">
            <w:pPr>
              <w:spacing w:after="0" w:line="240" w:lineRule="auto"/>
              <w:jc w:val="center"/>
              <w:textAlignment w:val="baseline"/>
              <w:rPr>
                <w:rFonts w:asciiTheme="majorHAnsi" w:hAnsiTheme="majorHAnsi"/>
                <w:color w:val="5499DE"/>
                <w:sz w:val="18"/>
                <w:szCs w:val="18"/>
              </w:rPr>
            </w:pPr>
            <w:r w:rsidRPr="00E11B5F">
              <w:rPr>
                <w:rFonts w:asciiTheme="majorHAnsi" w:hAnsiTheme="majorHAnsi"/>
                <w:color w:val="5499DE"/>
                <w:sz w:val="18"/>
                <w:szCs w:val="18"/>
              </w:rPr>
              <w:t>5</w:t>
            </w:r>
          </w:p>
          <w:p w:rsidR="002E24DB" w:rsidRPr="00E11B5F" w:rsidRDefault="002E24DB" w:rsidP="00E11B5F">
            <w:pPr>
              <w:shd w:val="clear" w:color="auto" w:fill="C8E1FA"/>
              <w:spacing w:after="0" w:line="240" w:lineRule="auto"/>
              <w:jc w:val="center"/>
              <w:textAlignment w:val="baseline"/>
              <w:rPr>
                <w:rFonts w:asciiTheme="majorHAnsi" w:hAnsiTheme="majorHAnsi"/>
                <w:color w:val="317CC5"/>
                <w:sz w:val="18"/>
                <w:szCs w:val="18"/>
              </w:rPr>
            </w:pPr>
            <w:r w:rsidRPr="00E11B5F">
              <w:rPr>
                <w:rFonts w:asciiTheme="majorHAnsi" w:hAnsiTheme="majorHAnsi"/>
                <w:color w:val="317CC5"/>
                <w:sz w:val="18"/>
                <w:szCs w:val="18"/>
              </w:rPr>
              <w:t>6</w:t>
            </w:r>
          </w:p>
          <w:p w:rsidR="002E24DB" w:rsidRPr="00E11B5F" w:rsidRDefault="002E24DB" w:rsidP="00E11B5F">
            <w:pPr>
              <w:spacing w:after="0" w:line="240" w:lineRule="auto"/>
              <w:jc w:val="center"/>
              <w:textAlignment w:val="baseline"/>
              <w:rPr>
                <w:rFonts w:asciiTheme="majorHAnsi" w:hAnsiTheme="majorHAnsi"/>
                <w:color w:val="5499DE"/>
                <w:sz w:val="18"/>
                <w:szCs w:val="18"/>
              </w:rPr>
            </w:pPr>
            <w:r w:rsidRPr="00E11B5F">
              <w:rPr>
                <w:rFonts w:asciiTheme="majorHAnsi" w:hAnsiTheme="majorHAnsi"/>
                <w:color w:val="5499DE"/>
                <w:sz w:val="18"/>
                <w:szCs w:val="18"/>
              </w:rPr>
              <w:t>7</w:t>
            </w:r>
          </w:p>
          <w:p w:rsidR="002E24DB" w:rsidRPr="00E11B5F" w:rsidRDefault="002E24DB" w:rsidP="00E11B5F">
            <w:pPr>
              <w:shd w:val="clear" w:color="auto" w:fill="C8E1FA"/>
              <w:spacing w:after="0" w:line="240" w:lineRule="auto"/>
              <w:jc w:val="center"/>
              <w:textAlignment w:val="baseline"/>
              <w:rPr>
                <w:rFonts w:asciiTheme="majorHAnsi" w:hAnsiTheme="majorHAnsi"/>
                <w:color w:val="317CC5"/>
                <w:sz w:val="18"/>
                <w:szCs w:val="18"/>
              </w:rPr>
            </w:pPr>
            <w:r w:rsidRPr="00E11B5F">
              <w:rPr>
                <w:rFonts w:asciiTheme="majorHAnsi" w:hAnsiTheme="majorHAnsi"/>
                <w:color w:val="317CC5"/>
                <w:sz w:val="18"/>
                <w:szCs w:val="18"/>
              </w:rPr>
              <w:t>8</w:t>
            </w:r>
          </w:p>
          <w:p w:rsidR="002E24DB" w:rsidRPr="00E11B5F" w:rsidRDefault="002E24DB" w:rsidP="00E11B5F">
            <w:pPr>
              <w:spacing w:after="0" w:line="240" w:lineRule="auto"/>
              <w:jc w:val="center"/>
              <w:textAlignment w:val="baseline"/>
              <w:rPr>
                <w:rFonts w:asciiTheme="majorHAnsi" w:hAnsiTheme="majorHAnsi"/>
                <w:color w:val="5499DE"/>
                <w:sz w:val="18"/>
                <w:szCs w:val="18"/>
              </w:rPr>
            </w:pPr>
            <w:r w:rsidRPr="00E11B5F">
              <w:rPr>
                <w:rFonts w:asciiTheme="majorHAnsi" w:hAnsiTheme="majorHAnsi"/>
                <w:color w:val="5499DE"/>
                <w:sz w:val="18"/>
                <w:szCs w:val="18"/>
              </w:rPr>
              <w:t>9</w:t>
            </w:r>
          </w:p>
          <w:p w:rsidR="002E24DB" w:rsidRPr="00E11B5F" w:rsidRDefault="002E24DB" w:rsidP="00E11B5F">
            <w:pPr>
              <w:shd w:val="clear" w:color="auto" w:fill="C8E1FA"/>
              <w:spacing w:after="0" w:line="240" w:lineRule="auto"/>
              <w:jc w:val="center"/>
              <w:textAlignment w:val="baseline"/>
              <w:rPr>
                <w:rFonts w:asciiTheme="majorHAnsi" w:hAnsiTheme="majorHAnsi"/>
                <w:color w:val="317CC5"/>
                <w:sz w:val="18"/>
                <w:szCs w:val="18"/>
              </w:rPr>
            </w:pPr>
            <w:r w:rsidRPr="00E11B5F">
              <w:rPr>
                <w:rFonts w:asciiTheme="majorHAnsi" w:hAnsiTheme="majorHAnsi"/>
                <w:color w:val="317CC5"/>
                <w:sz w:val="18"/>
                <w:szCs w:val="18"/>
              </w:rPr>
              <w:t>10</w:t>
            </w:r>
          </w:p>
          <w:p w:rsidR="002E24DB" w:rsidRPr="00E11B5F" w:rsidRDefault="002E24DB" w:rsidP="00E11B5F">
            <w:pPr>
              <w:spacing w:after="0" w:line="240" w:lineRule="auto"/>
              <w:jc w:val="center"/>
              <w:textAlignment w:val="baseline"/>
              <w:rPr>
                <w:rFonts w:asciiTheme="majorHAnsi" w:hAnsiTheme="majorHAnsi"/>
                <w:color w:val="5499DE"/>
                <w:sz w:val="18"/>
                <w:szCs w:val="18"/>
              </w:rPr>
            </w:pPr>
            <w:r w:rsidRPr="00E11B5F">
              <w:rPr>
                <w:rFonts w:asciiTheme="majorHAnsi" w:hAnsiTheme="majorHAnsi"/>
                <w:color w:val="5499DE"/>
                <w:sz w:val="18"/>
                <w:szCs w:val="18"/>
              </w:rPr>
              <w:t>11</w:t>
            </w:r>
          </w:p>
          <w:p w:rsidR="002E24DB" w:rsidRPr="00E11B5F" w:rsidRDefault="002E24DB" w:rsidP="00E11B5F">
            <w:pPr>
              <w:shd w:val="clear" w:color="auto" w:fill="C8E1FA"/>
              <w:spacing w:after="0" w:line="240" w:lineRule="auto"/>
              <w:jc w:val="center"/>
              <w:textAlignment w:val="baseline"/>
              <w:rPr>
                <w:rFonts w:asciiTheme="majorHAnsi" w:hAnsiTheme="majorHAnsi"/>
                <w:color w:val="317CC5"/>
                <w:sz w:val="18"/>
                <w:szCs w:val="18"/>
              </w:rPr>
            </w:pPr>
            <w:r w:rsidRPr="00E11B5F">
              <w:rPr>
                <w:rFonts w:asciiTheme="majorHAnsi" w:hAnsiTheme="majorHAnsi"/>
                <w:color w:val="317CC5"/>
                <w:sz w:val="18"/>
                <w:szCs w:val="18"/>
              </w:rPr>
              <w:t>12</w:t>
            </w:r>
          </w:p>
          <w:p w:rsidR="002E24DB" w:rsidRPr="00E11B5F" w:rsidRDefault="002E24DB" w:rsidP="00E11B5F">
            <w:pPr>
              <w:spacing w:after="0" w:line="240" w:lineRule="auto"/>
              <w:jc w:val="center"/>
              <w:textAlignment w:val="baseline"/>
              <w:rPr>
                <w:rFonts w:asciiTheme="majorHAnsi" w:hAnsiTheme="majorHAnsi"/>
                <w:color w:val="5499DE"/>
                <w:sz w:val="18"/>
                <w:szCs w:val="18"/>
              </w:rPr>
            </w:pPr>
            <w:r w:rsidRPr="00E11B5F">
              <w:rPr>
                <w:rFonts w:asciiTheme="majorHAnsi" w:hAnsiTheme="majorHAnsi"/>
                <w:color w:val="5499DE"/>
                <w:sz w:val="18"/>
                <w:szCs w:val="18"/>
              </w:rPr>
              <w:t>13</w:t>
            </w:r>
          </w:p>
        </w:tc>
        <w:tc>
          <w:tcPr>
            <w:tcW w:w="7977" w:type="dxa"/>
            <w:tcBorders>
              <w:top w:val="nil"/>
              <w:left w:val="nil"/>
              <w:bottom w:val="nil"/>
              <w:right w:val="nil"/>
            </w:tcBorders>
            <w:shd w:val="clear" w:color="auto" w:fill="F1F1F1"/>
            <w:hideMark/>
          </w:tcPr>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r w:rsidRPr="00E11B5F">
              <w:rPr>
                <w:rStyle w:val="crayon-m"/>
                <w:rFonts w:asciiTheme="majorHAnsi" w:hAnsiTheme="majorHAnsi"/>
                <w:color w:val="800080"/>
                <w:sz w:val="18"/>
                <w:szCs w:val="18"/>
                <w:bdr w:val="none" w:sz="0" w:space="0" w:color="auto" w:frame="1"/>
              </w:rPr>
              <w:t>public</w:t>
            </w:r>
            <w:r w:rsidRPr="00E11B5F">
              <w:rPr>
                <w:rStyle w:val="crayon-h"/>
                <w:rFonts w:asciiTheme="majorHAnsi" w:hAnsiTheme="majorHAnsi"/>
                <w:color w:val="006FE0"/>
                <w:sz w:val="18"/>
                <w:szCs w:val="18"/>
                <w:bdr w:val="none" w:sz="0" w:space="0" w:color="auto" w:frame="1"/>
              </w:rPr>
              <w:t xml:space="preserve"> </w:t>
            </w:r>
            <w:r w:rsidRPr="00E11B5F">
              <w:rPr>
                <w:rStyle w:val="crayon-t"/>
                <w:rFonts w:asciiTheme="majorHAnsi" w:hAnsiTheme="majorHAnsi"/>
                <w:color w:val="800080"/>
                <w:sz w:val="18"/>
                <w:szCs w:val="18"/>
                <w:bdr w:val="none" w:sz="0" w:space="0" w:color="auto" w:frame="1"/>
              </w:rPr>
              <w:t>class</w:t>
            </w:r>
            <w:r w:rsidRPr="00E11B5F">
              <w:rPr>
                <w:rStyle w:val="crayon-h"/>
                <w:rFonts w:asciiTheme="majorHAnsi" w:hAnsiTheme="majorHAnsi"/>
                <w:color w:val="006FE0"/>
                <w:sz w:val="18"/>
                <w:szCs w:val="18"/>
                <w:bdr w:val="none" w:sz="0" w:space="0" w:color="auto" w:frame="1"/>
              </w:rPr>
              <w:t xml:space="preserve"> </w:t>
            </w:r>
            <w:r w:rsidRPr="00E11B5F">
              <w:rPr>
                <w:rStyle w:val="crayon-e"/>
                <w:rFonts w:asciiTheme="majorHAnsi" w:hAnsiTheme="majorHAnsi"/>
                <w:color w:val="004ED0"/>
                <w:sz w:val="18"/>
                <w:szCs w:val="18"/>
                <w:bdr w:val="none" w:sz="0" w:space="0" w:color="auto" w:frame="1"/>
              </w:rPr>
              <w:t>ExampleFindElements</w:t>
            </w:r>
            <w:r w:rsidRPr="00E11B5F">
              <w:rPr>
                <w:rStyle w:val="crayon-h"/>
                <w:rFonts w:asciiTheme="majorHAnsi" w:hAnsiTheme="majorHAnsi"/>
                <w:color w:val="006FE0"/>
                <w:sz w:val="18"/>
                <w:szCs w:val="18"/>
                <w:bdr w:val="none" w:sz="0" w:space="0" w:color="auto" w:frame="1"/>
              </w:rPr>
              <w:t xml:space="preserve"> </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r w:rsidRPr="00E11B5F">
              <w:rPr>
                <w:rStyle w:val="crayon-m"/>
                <w:rFonts w:asciiTheme="majorHAnsi" w:hAnsiTheme="majorHAnsi"/>
                <w:color w:val="800080"/>
                <w:sz w:val="18"/>
                <w:szCs w:val="18"/>
                <w:bdr w:val="none" w:sz="0" w:space="0" w:color="auto" w:frame="1"/>
              </w:rPr>
              <w:t>private</w:t>
            </w:r>
            <w:r w:rsidRPr="00E11B5F">
              <w:rPr>
                <w:rStyle w:val="crayon-h"/>
                <w:rFonts w:asciiTheme="majorHAnsi" w:hAnsiTheme="majorHAnsi"/>
                <w:color w:val="006FE0"/>
                <w:sz w:val="18"/>
                <w:szCs w:val="18"/>
                <w:bdr w:val="none" w:sz="0" w:space="0" w:color="auto" w:frame="1"/>
              </w:rPr>
              <w:t xml:space="preserve"> </w:t>
            </w:r>
            <w:r w:rsidRPr="00E11B5F">
              <w:rPr>
                <w:rStyle w:val="crayon-m"/>
                <w:rFonts w:asciiTheme="majorHAnsi" w:hAnsiTheme="majorHAnsi"/>
                <w:color w:val="800080"/>
                <w:sz w:val="18"/>
                <w:szCs w:val="18"/>
                <w:bdr w:val="none" w:sz="0" w:space="0" w:color="auto" w:frame="1"/>
              </w:rPr>
              <w:t>static</w:t>
            </w:r>
            <w:r w:rsidRPr="00E11B5F">
              <w:rPr>
                <w:rStyle w:val="crayon-h"/>
                <w:rFonts w:asciiTheme="majorHAnsi" w:hAnsiTheme="majorHAnsi"/>
                <w:color w:val="006FE0"/>
                <w:sz w:val="18"/>
                <w:szCs w:val="18"/>
                <w:bdr w:val="none" w:sz="0" w:space="0" w:color="auto" w:frame="1"/>
              </w:rPr>
              <w:t xml:space="preserve"> </w:t>
            </w:r>
            <w:r w:rsidRPr="00E11B5F">
              <w:rPr>
                <w:rStyle w:val="crayon-e"/>
                <w:rFonts w:asciiTheme="majorHAnsi" w:hAnsiTheme="majorHAnsi"/>
                <w:color w:val="004ED0"/>
                <w:sz w:val="18"/>
                <w:szCs w:val="18"/>
                <w:bdr w:val="none" w:sz="0" w:space="0" w:color="auto" w:frame="1"/>
              </w:rPr>
              <w:t xml:space="preserve">WebDriver </w:t>
            </w:r>
            <w:r w:rsidRPr="00E11B5F">
              <w:rPr>
                <w:rStyle w:val="crayon-v"/>
                <w:rFonts w:asciiTheme="majorHAnsi" w:hAnsiTheme="majorHAnsi"/>
                <w:color w:val="002D7A"/>
                <w:sz w:val="18"/>
                <w:szCs w:val="18"/>
                <w:bdr w:val="none" w:sz="0" w:space="0" w:color="auto" w:frame="1"/>
              </w:rPr>
              <w:t>driver</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r w:rsidRPr="00E11B5F">
              <w:rPr>
                <w:rStyle w:val="crayon-m"/>
                <w:rFonts w:asciiTheme="majorHAnsi" w:hAnsiTheme="majorHAnsi"/>
                <w:color w:val="800080"/>
                <w:sz w:val="18"/>
                <w:szCs w:val="18"/>
                <w:bdr w:val="none" w:sz="0" w:space="0" w:color="auto" w:frame="1"/>
              </w:rPr>
              <w:t>public</w:t>
            </w:r>
            <w:r w:rsidRPr="00E11B5F">
              <w:rPr>
                <w:rStyle w:val="crayon-h"/>
                <w:rFonts w:asciiTheme="majorHAnsi" w:hAnsiTheme="majorHAnsi"/>
                <w:color w:val="006FE0"/>
                <w:sz w:val="18"/>
                <w:szCs w:val="18"/>
                <w:bdr w:val="none" w:sz="0" w:space="0" w:color="auto" w:frame="1"/>
              </w:rPr>
              <w:t xml:space="preserve"> </w:t>
            </w:r>
            <w:r w:rsidRPr="00E11B5F">
              <w:rPr>
                <w:rStyle w:val="crayon-m"/>
                <w:rFonts w:asciiTheme="majorHAnsi" w:hAnsiTheme="majorHAnsi"/>
                <w:color w:val="800080"/>
                <w:sz w:val="18"/>
                <w:szCs w:val="18"/>
                <w:bdr w:val="none" w:sz="0" w:space="0" w:color="auto" w:frame="1"/>
              </w:rPr>
              <w:t>static</w:t>
            </w:r>
            <w:r w:rsidRPr="00E11B5F">
              <w:rPr>
                <w:rStyle w:val="crayon-h"/>
                <w:rFonts w:asciiTheme="majorHAnsi" w:hAnsiTheme="majorHAnsi"/>
                <w:color w:val="006FE0"/>
                <w:sz w:val="18"/>
                <w:szCs w:val="18"/>
                <w:bdr w:val="none" w:sz="0" w:space="0" w:color="auto" w:frame="1"/>
              </w:rPr>
              <w:t xml:space="preserve"> </w:t>
            </w:r>
            <w:r w:rsidRPr="00E11B5F">
              <w:rPr>
                <w:rStyle w:val="crayon-t"/>
                <w:rFonts w:asciiTheme="majorHAnsi" w:hAnsiTheme="majorHAnsi"/>
                <w:color w:val="800080"/>
                <w:sz w:val="18"/>
                <w:szCs w:val="18"/>
                <w:bdr w:val="none" w:sz="0" w:space="0" w:color="auto" w:frame="1"/>
              </w:rPr>
              <w:t>void</w:t>
            </w:r>
            <w:r w:rsidRPr="00E11B5F">
              <w:rPr>
                <w:rStyle w:val="crayon-h"/>
                <w:rFonts w:asciiTheme="majorHAnsi" w:hAnsiTheme="majorHAnsi"/>
                <w:color w:val="006FE0"/>
                <w:sz w:val="18"/>
                <w:szCs w:val="18"/>
                <w:bdr w:val="none" w:sz="0" w:space="0" w:color="auto" w:frame="1"/>
              </w:rPr>
              <w:t xml:space="preserve"> </w:t>
            </w:r>
            <w:r w:rsidRPr="00E11B5F">
              <w:rPr>
                <w:rStyle w:val="crayon-e"/>
                <w:rFonts w:asciiTheme="majorHAnsi" w:hAnsiTheme="majorHAnsi"/>
                <w:color w:val="004ED0"/>
                <w:sz w:val="18"/>
                <w:szCs w:val="18"/>
                <w:bdr w:val="none" w:sz="0" w:space="0" w:color="auto" w:frame="1"/>
              </w:rPr>
              <w:t>main</w:t>
            </w:r>
            <w:r w:rsidRPr="00E11B5F">
              <w:rPr>
                <w:rStyle w:val="crayon-sy"/>
                <w:rFonts w:asciiTheme="majorHAnsi" w:hAnsiTheme="majorHAnsi"/>
                <w:color w:val="333333"/>
                <w:sz w:val="18"/>
                <w:szCs w:val="18"/>
                <w:bdr w:val="none" w:sz="0" w:space="0" w:color="auto" w:frame="1"/>
              </w:rPr>
              <w:t>(</w:t>
            </w:r>
            <w:r w:rsidRPr="00E11B5F">
              <w:rPr>
                <w:rStyle w:val="crayon-t"/>
                <w:rFonts w:asciiTheme="majorHAnsi" w:hAnsiTheme="majorHAnsi"/>
                <w:color w:val="800080"/>
                <w:sz w:val="18"/>
                <w:szCs w:val="18"/>
                <w:bdr w:val="none" w:sz="0" w:space="0" w:color="auto" w:frame="1"/>
              </w:rPr>
              <w:t>String</w:t>
            </w:r>
            <w:r w:rsidRPr="00E11B5F">
              <w:rPr>
                <w:rStyle w:val="crayon-sy"/>
                <w:rFonts w:asciiTheme="majorHAnsi" w:hAnsiTheme="majorHAnsi"/>
                <w:color w:val="333333"/>
                <w:sz w:val="18"/>
                <w:szCs w:val="18"/>
                <w:bdr w:val="none" w:sz="0" w:space="0" w:color="auto" w:frame="1"/>
              </w:rPr>
              <w:t>[]</w:t>
            </w:r>
            <w:r w:rsidRPr="00E11B5F">
              <w:rPr>
                <w:rStyle w:val="crayon-h"/>
                <w:rFonts w:asciiTheme="majorHAnsi" w:hAnsiTheme="majorHAnsi"/>
                <w:color w:val="006FE0"/>
                <w:sz w:val="18"/>
                <w:szCs w:val="18"/>
                <w:bdr w:val="none" w:sz="0" w:space="0" w:color="auto" w:frame="1"/>
              </w:rPr>
              <w:t xml:space="preserve"> </w:t>
            </w:r>
            <w:r w:rsidRPr="00E11B5F">
              <w:rPr>
                <w:rStyle w:val="crayon-v"/>
                <w:rFonts w:asciiTheme="majorHAnsi" w:hAnsiTheme="majorHAnsi"/>
                <w:color w:val="002D7A"/>
                <w:sz w:val="18"/>
                <w:szCs w:val="18"/>
                <w:bdr w:val="none" w:sz="0" w:space="0" w:color="auto" w:frame="1"/>
              </w:rPr>
              <w:t>args</w:t>
            </w:r>
            <w:r w:rsidRPr="00E11B5F">
              <w:rPr>
                <w:rStyle w:val="crayon-sy"/>
                <w:rFonts w:asciiTheme="majorHAnsi" w:hAnsiTheme="majorHAnsi"/>
                <w:color w:val="333333"/>
                <w:sz w:val="18"/>
                <w:szCs w:val="18"/>
                <w:bdr w:val="none" w:sz="0" w:space="0" w:color="auto" w:frame="1"/>
              </w:rPr>
              <w:t>)</w:t>
            </w:r>
            <w:r w:rsidRPr="00E11B5F">
              <w:rPr>
                <w:rStyle w:val="crayon-h"/>
                <w:rFonts w:asciiTheme="majorHAnsi" w:hAnsiTheme="majorHAnsi"/>
                <w:color w:val="006FE0"/>
                <w:sz w:val="18"/>
                <w:szCs w:val="18"/>
                <w:bdr w:val="none" w:sz="0" w:space="0" w:color="auto" w:frame="1"/>
              </w:rPr>
              <w:t xml:space="preserve"> </w:t>
            </w:r>
            <w:r w:rsidRPr="00E11B5F">
              <w:rPr>
                <w:rStyle w:val="crayon-m"/>
                <w:rFonts w:asciiTheme="majorHAnsi" w:hAnsiTheme="majorHAnsi"/>
                <w:color w:val="800080"/>
                <w:sz w:val="18"/>
                <w:szCs w:val="18"/>
                <w:bdr w:val="none" w:sz="0" w:space="0" w:color="auto" w:frame="1"/>
              </w:rPr>
              <w:t>throws</w:t>
            </w:r>
            <w:r w:rsidRPr="00E11B5F">
              <w:rPr>
                <w:rStyle w:val="crayon-h"/>
                <w:rFonts w:asciiTheme="majorHAnsi" w:hAnsiTheme="majorHAnsi"/>
                <w:color w:val="006FE0"/>
                <w:sz w:val="18"/>
                <w:szCs w:val="18"/>
                <w:bdr w:val="none" w:sz="0" w:space="0" w:color="auto" w:frame="1"/>
              </w:rPr>
              <w:t xml:space="preserve"> </w:t>
            </w:r>
            <w:r w:rsidRPr="00E11B5F">
              <w:rPr>
                <w:rStyle w:val="crayon-e"/>
                <w:rFonts w:asciiTheme="majorHAnsi" w:hAnsiTheme="majorHAnsi"/>
                <w:color w:val="004ED0"/>
                <w:sz w:val="18"/>
                <w:szCs w:val="18"/>
                <w:bdr w:val="none" w:sz="0" w:space="0" w:color="auto" w:frame="1"/>
              </w:rPr>
              <w:t>InterruptedException</w:t>
            </w:r>
            <w:r w:rsidRPr="00E11B5F">
              <w:rPr>
                <w:rStyle w:val="crayon-h"/>
                <w:rFonts w:asciiTheme="majorHAnsi" w:hAnsiTheme="majorHAnsi"/>
                <w:color w:val="006FE0"/>
                <w:sz w:val="18"/>
                <w:szCs w:val="18"/>
                <w:bdr w:val="none" w:sz="0" w:space="0" w:color="auto" w:frame="1"/>
              </w:rPr>
              <w:t xml:space="preserve"> </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r w:rsidRPr="00E11B5F">
              <w:rPr>
                <w:rStyle w:val="crayon-v"/>
                <w:rFonts w:asciiTheme="majorHAnsi" w:hAnsiTheme="majorHAnsi"/>
                <w:color w:val="002D7A"/>
                <w:sz w:val="18"/>
                <w:szCs w:val="18"/>
                <w:bdr w:val="none" w:sz="0" w:space="0" w:color="auto" w:frame="1"/>
              </w:rPr>
              <w:t>driver</w:t>
            </w:r>
            <w:r w:rsidRPr="00E11B5F">
              <w:rPr>
                <w:rStyle w:val="crayon-h"/>
                <w:rFonts w:asciiTheme="majorHAnsi" w:hAnsiTheme="majorHAnsi"/>
                <w:color w:val="006FE0"/>
                <w:sz w:val="18"/>
                <w:szCs w:val="18"/>
                <w:bdr w:val="none" w:sz="0" w:space="0" w:color="auto" w:frame="1"/>
              </w:rPr>
              <w:t xml:space="preserve"> </w:t>
            </w:r>
            <w:r w:rsidRPr="00E11B5F">
              <w:rPr>
                <w:rStyle w:val="crayon-o"/>
                <w:rFonts w:asciiTheme="majorHAnsi" w:hAnsiTheme="majorHAnsi"/>
                <w:color w:val="006FE0"/>
                <w:sz w:val="18"/>
                <w:szCs w:val="18"/>
                <w:bdr w:val="none" w:sz="0" w:space="0" w:color="auto" w:frame="1"/>
              </w:rPr>
              <w:t>=</w:t>
            </w:r>
            <w:r w:rsidRPr="00E11B5F">
              <w:rPr>
                <w:rStyle w:val="crayon-h"/>
                <w:rFonts w:asciiTheme="majorHAnsi" w:hAnsiTheme="majorHAnsi"/>
                <w:color w:val="006FE0"/>
                <w:sz w:val="18"/>
                <w:szCs w:val="18"/>
                <w:bdr w:val="none" w:sz="0" w:space="0" w:color="auto" w:frame="1"/>
              </w:rPr>
              <w:t xml:space="preserve"> </w:t>
            </w:r>
            <w:r w:rsidRPr="00E11B5F">
              <w:rPr>
                <w:rStyle w:val="crayon-r"/>
                <w:rFonts w:asciiTheme="majorHAnsi" w:hAnsiTheme="majorHAnsi"/>
                <w:color w:val="800080"/>
                <w:sz w:val="18"/>
                <w:szCs w:val="18"/>
                <w:bdr w:val="none" w:sz="0" w:space="0" w:color="auto" w:frame="1"/>
              </w:rPr>
              <w:t>new</w:t>
            </w:r>
            <w:r w:rsidRPr="00E11B5F">
              <w:rPr>
                <w:rStyle w:val="crayon-h"/>
                <w:rFonts w:asciiTheme="majorHAnsi" w:hAnsiTheme="majorHAnsi"/>
                <w:color w:val="006FE0"/>
                <w:sz w:val="18"/>
                <w:szCs w:val="18"/>
                <w:bdr w:val="none" w:sz="0" w:space="0" w:color="auto" w:frame="1"/>
              </w:rPr>
              <w:t xml:space="preserve"> </w:t>
            </w:r>
            <w:r w:rsidRPr="00E11B5F">
              <w:rPr>
                <w:rStyle w:val="crayon-e"/>
                <w:rFonts w:asciiTheme="majorHAnsi" w:hAnsiTheme="majorHAnsi"/>
                <w:color w:val="004ED0"/>
                <w:sz w:val="18"/>
                <w:szCs w:val="18"/>
                <w:bdr w:val="none" w:sz="0" w:space="0" w:color="auto" w:frame="1"/>
              </w:rPr>
              <w:t>FirefoxDriver</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r w:rsidRPr="00E11B5F">
              <w:rPr>
                <w:rStyle w:val="crayon-v"/>
                <w:rFonts w:asciiTheme="majorHAnsi" w:hAnsiTheme="majorHAnsi"/>
                <w:color w:val="002D7A"/>
                <w:sz w:val="18"/>
                <w:szCs w:val="18"/>
                <w:bdr w:val="none" w:sz="0" w:space="0" w:color="auto" w:frame="1"/>
              </w:rPr>
              <w:t>driver</w:t>
            </w:r>
            <w:r w:rsidRPr="00E11B5F">
              <w:rPr>
                <w:rStyle w:val="crayon-sy"/>
                <w:rFonts w:asciiTheme="majorHAnsi" w:hAnsiTheme="majorHAnsi"/>
                <w:color w:val="333333"/>
                <w:sz w:val="18"/>
                <w:szCs w:val="18"/>
                <w:bdr w:val="none" w:sz="0" w:space="0" w:color="auto" w:frame="1"/>
              </w:rPr>
              <w:t>.</w:t>
            </w:r>
            <w:r w:rsidRPr="00E11B5F">
              <w:rPr>
                <w:rStyle w:val="crayon-e"/>
                <w:rFonts w:asciiTheme="majorHAnsi" w:hAnsiTheme="majorHAnsi"/>
                <w:color w:val="004ED0"/>
                <w:sz w:val="18"/>
                <w:szCs w:val="18"/>
                <w:bdr w:val="none" w:sz="0" w:space="0" w:color="auto" w:frame="1"/>
              </w:rPr>
              <w:t>manage</w:t>
            </w:r>
            <w:r w:rsidRPr="00E11B5F">
              <w:rPr>
                <w:rStyle w:val="crayon-sy"/>
                <w:rFonts w:asciiTheme="majorHAnsi" w:hAnsiTheme="majorHAnsi"/>
                <w:color w:val="333333"/>
                <w:sz w:val="18"/>
                <w:szCs w:val="18"/>
                <w:bdr w:val="none" w:sz="0" w:space="0" w:color="auto" w:frame="1"/>
              </w:rPr>
              <w:t>().</w:t>
            </w:r>
            <w:r w:rsidRPr="00E11B5F">
              <w:rPr>
                <w:rStyle w:val="crayon-e"/>
                <w:rFonts w:asciiTheme="majorHAnsi" w:hAnsiTheme="majorHAnsi"/>
                <w:color w:val="004ED0"/>
                <w:sz w:val="18"/>
                <w:szCs w:val="18"/>
                <w:bdr w:val="none" w:sz="0" w:space="0" w:color="auto" w:frame="1"/>
              </w:rPr>
              <w:t>window</w:t>
            </w:r>
            <w:r w:rsidRPr="00E11B5F">
              <w:rPr>
                <w:rStyle w:val="crayon-sy"/>
                <w:rFonts w:asciiTheme="majorHAnsi" w:hAnsiTheme="majorHAnsi"/>
                <w:color w:val="333333"/>
                <w:sz w:val="18"/>
                <w:szCs w:val="18"/>
                <w:bdr w:val="none" w:sz="0" w:space="0" w:color="auto" w:frame="1"/>
              </w:rPr>
              <w:t>().</w:t>
            </w:r>
            <w:r w:rsidRPr="00E11B5F">
              <w:rPr>
                <w:rStyle w:val="crayon-e"/>
                <w:rFonts w:asciiTheme="majorHAnsi" w:hAnsiTheme="majorHAnsi"/>
                <w:color w:val="004ED0"/>
                <w:sz w:val="18"/>
                <w:szCs w:val="18"/>
                <w:bdr w:val="none" w:sz="0" w:space="0" w:color="auto" w:frame="1"/>
              </w:rPr>
              <w:t>maximize</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r w:rsidRPr="00E11B5F">
              <w:rPr>
                <w:rStyle w:val="crayon-v"/>
                <w:rFonts w:asciiTheme="majorHAnsi" w:hAnsiTheme="majorHAnsi"/>
                <w:color w:val="002D7A"/>
                <w:sz w:val="18"/>
                <w:szCs w:val="18"/>
                <w:bdr w:val="none" w:sz="0" w:space="0" w:color="auto" w:frame="1"/>
              </w:rPr>
              <w:t>driver</w:t>
            </w:r>
            <w:r w:rsidRPr="00E11B5F">
              <w:rPr>
                <w:rStyle w:val="crayon-sy"/>
                <w:rFonts w:asciiTheme="majorHAnsi" w:hAnsiTheme="majorHAnsi"/>
                <w:color w:val="333333"/>
                <w:sz w:val="18"/>
                <w:szCs w:val="18"/>
                <w:bdr w:val="none" w:sz="0" w:space="0" w:color="auto" w:frame="1"/>
              </w:rPr>
              <w:t>.</w:t>
            </w:r>
            <w:r w:rsidRPr="00E11B5F">
              <w:rPr>
                <w:rStyle w:val="crayon-e"/>
                <w:rFonts w:asciiTheme="majorHAnsi" w:hAnsiTheme="majorHAnsi"/>
                <w:color w:val="004ED0"/>
                <w:sz w:val="18"/>
                <w:szCs w:val="18"/>
                <w:bdr w:val="none" w:sz="0" w:space="0" w:color="auto" w:frame="1"/>
              </w:rPr>
              <w:t>get</w:t>
            </w:r>
            <w:r w:rsidRPr="00E11B5F">
              <w:rPr>
                <w:rStyle w:val="crayon-sy"/>
                <w:rFonts w:asciiTheme="majorHAnsi" w:hAnsiTheme="majorHAnsi"/>
                <w:color w:val="333333"/>
                <w:sz w:val="18"/>
                <w:szCs w:val="18"/>
                <w:bdr w:val="none" w:sz="0" w:space="0" w:color="auto" w:frame="1"/>
              </w:rPr>
              <w:t>(</w:t>
            </w:r>
            <w:r w:rsidRPr="00E11B5F">
              <w:rPr>
                <w:rStyle w:val="crayon-s"/>
                <w:rFonts w:asciiTheme="majorHAnsi" w:hAnsiTheme="majorHAnsi"/>
                <w:color w:val="008000"/>
                <w:sz w:val="18"/>
                <w:szCs w:val="18"/>
                <w:bdr w:val="none" w:sz="0" w:space="0" w:color="auto" w:frame="1"/>
              </w:rPr>
              <w:t>"http://google.com"</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r w:rsidRPr="00E11B5F">
              <w:rPr>
                <w:rStyle w:val="crayon-v"/>
                <w:rFonts w:asciiTheme="majorHAnsi" w:hAnsiTheme="majorHAnsi"/>
                <w:color w:val="002D7A"/>
                <w:sz w:val="18"/>
                <w:szCs w:val="18"/>
                <w:bdr w:val="none" w:sz="0" w:space="0" w:color="auto" w:frame="1"/>
              </w:rPr>
              <w:t>List</w:t>
            </w:r>
            <w:r w:rsidRPr="00E11B5F">
              <w:rPr>
                <w:rStyle w:val="crayon-h"/>
                <w:rFonts w:asciiTheme="majorHAnsi" w:hAnsiTheme="majorHAnsi"/>
                <w:color w:val="006FE0"/>
                <w:sz w:val="18"/>
                <w:szCs w:val="18"/>
                <w:bdr w:val="none" w:sz="0" w:space="0" w:color="auto" w:frame="1"/>
              </w:rPr>
              <w:t xml:space="preserve"> </w:t>
            </w:r>
            <w:r w:rsidRPr="00E11B5F">
              <w:rPr>
                <w:rStyle w:val="crayon-v"/>
                <w:rFonts w:asciiTheme="majorHAnsi" w:hAnsiTheme="majorHAnsi"/>
                <w:color w:val="002D7A"/>
                <w:sz w:val="18"/>
                <w:szCs w:val="18"/>
                <w:bdr w:val="none" w:sz="0" w:space="0" w:color="auto" w:frame="1"/>
              </w:rPr>
              <w:t>totalLinks</w:t>
            </w:r>
            <w:r w:rsidRPr="00E11B5F">
              <w:rPr>
                <w:rStyle w:val="crayon-h"/>
                <w:rFonts w:asciiTheme="majorHAnsi" w:hAnsiTheme="majorHAnsi"/>
                <w:color w:val="006FE0"/>
                <w:sz w:val="18"/>
                <w:szCs w:val="18"/>
                <w:bdr w:val="none" w:sz="0" w:space="0" w:color="auto" w:frame="1"/>
              </w:rPr>
              <w:t xml:space="preserve"> </w:t>
            </w:r>
            <w:r w:rsidRPr="00E11B5F">
              <w:rPr>
                <w:rStyle w:val="crayon-o"/>
                <w:rFonts w:asciiTheme="majorHAnsi" w:hAnsiTheme="majorHAnsi"/>
                <w:color w:val="006FE0"/>
                <w:sz w:val="18"/>
                <w:szCs w:val="18"/>
                <w:bdr w:val="none" w:sz="0" w:space="0" w:color="auto" w:frame="1"/>
              </w:rPr>
              <w:t>=</w:t>
            </w:r>
            <w:r w:rsidRPr="00E11B5F">
              <w:rPr>
                <w:rStyle w:val="crayon-h"/>
                <w:rFonts w:asciiTheme="majorHAnsi" w:hAnsiTheme="majorHAnsi"/>
                <w:color w:val="006FE0"/>
                <w:sz w:val="18"/>
                <w:szCs w:val="18"/>
                <w:bdr w:val="none" w:sz="0" w:space="0" w:color="auto" w:frame="1"/>
              </w:rPr>
              <w:t xml:space="preserve"> </w:t>
            </w:r>
            <w:r w:rsidRPr="00E11B5F">
              <w:rPr>
                <w:rStyle w:val="crayon-v"/>
                <w:rFonts w:asciiTheme="majorHAnsi" w:hAnsiTheme="majorHAnsi"/>
                <w:color w:val="002D7A"/>
                <w:sz w:val="18"/>
                <w:szCs w:val="18"/>
                <w:bdr w:val="none" w:sz="0" w:space="0" w:color="auto" w:frame="1"/>
              </w:rPr>
              <w:t>driver</w:t>
            </w:r>
            <w:r w:rsidRPr="00E11B5F">
              <w:rPr>
                <w:rStyle w:val="crayon-sy"/>
                <w:rFonts w:asciiTheme="majorHAnsi" w:hAnsiTheme="majorHAnsi"/>
                <w:color w:val="333333"/>
                <w:sz w:val="18"/>
                <w:szCs w:val="18"/>
                <w:bdr w:val="none" w:sz="0" w:space="0" w:color="auto" w:frame="1"/>
              </w:rPr>
              <w:t>.</w:t>
            </w:r>
            <w:r w:rsidRPr="00E11B5F">
              <w:rPr>
                <w:rStyle w:val="crayon-e"/>
                <w:rFonts w:asciiTheme="majorHAnsi" w:hAnsiTheme="majorHAnsi"/>
                <w:color w:val="004ED0"/>
                <w:sz w:val="18"/>
                <w:szCs w:val="18"/>
                <w:bdr w:val="none" w:sz="0" w:space="0" w:color="auto" w:frame="1"/>
              </w:rPr>
              <w:t>findElements</w:t>
            </w:r>
            <w:r w:rsidRPr="00E11B5F">
              <w:rPr>
                <w:rStyle w:val="crayon-sy"/>
                <w:rFonts w:asciiTheme="majorHAnsi" w:hAnsiTheme="majorHAnsi"/>
                <w:color w:val="333333"/>
                <w:sz w:val="18"/>
                <w:szCs w:val="18"/>
                <w:bdr w:val="none" w:sz="0" w:space="0" w:color="auto" w:frame="1"/>
              </w:rPr>
              <w:t>(</w:t>
            </w:r>
            <w:r w:rsidRPr="00E11B5F">
              <w:rPr>
                <w:rStyle w:val="crayon-v"/>
                <w:rFonts w:asciiTheme="majorHAnsi" w:hAnsiTheme="majorHAnsi"/>
                <w:color w:val="002D7A"/>
                <w:sz w:val="18"/>
                <w:szCs w:val="18"/>
                <w:bdr w:val="none" w:sz="0" w:space="0" w:color="auto" w:frame="1"/>
              </w:rPr>
              <w:t>By</w:t>
            </w:r>
            <w:r w:rsidRPr="00E11B5F">
              <w:rPr>
                <w:rStyle w:val="crayon-sy"/>
                <w:rFonts w:asciiTheme="majorHAnsi" w:hAnsiTheme="majorHAnsi"/>
                <w:color w:val="333333"/>
                <w:sz w:val="18"/>
                <w:szCs w:val="18"/>
                <w:bdr w:val="none" w:sz="0" w:space="0" w:color="auto" w:frame="1"/>
              </w:rPr>
              <w:t>.</w:t>
            </w:r>
            <w:r w:rsidRPr="00E11B5F">
              <w:rPr>
                <w:rStyle w:val="crayon-e"/>
                <w:rFonts w:asciiTheme="majorHAnsi" w:hAnsiTheme="majorHAnsi"/>
                <w:color w:val="004ED0"/>
                <w:sz w:val="18"/>
                <w:szCs w:val="18"/>
                <w:bdr w:val="none" w:sz="0" w:space="0" w:color="auto" w:frame="1"/>
              </w:rPr>
              <w:t>tagName</w:t>
            </w:r>
            <w:r w:rsidRPr="00E11B5F">
              <w:rPr>
                <w:rStyle w:val="crayon-sy"/>
                <w:rFonts w:asciiTheme="majorHAnsi" w:hAnsiTheme="majorHAnsi"/>
                <w:color w:val="333333"/>
                <w:sz w:val="18"/>
                <w:szCs w:val="18"/>
                <w:bdr w:val="none" w:sz="0" w:space="0" w:color="auto" w:frame="1"/>
              </w:rPr>
              <w:t>(</w:t>
            </w:r>
            <w:r w:rsidRPr="00E11B5F">
              <w:rPr>
                <w:rStyle w:val="crayon-s"/>
                <w:rFonts w:asciiTheme="majorHAnsi" w:hAnsiTheme="majorHAnsi"/>
                <w:color w:val="008000"/>
                <w:sz w:val="18"/>
                <w:szCs w:val="18"/>
                <w:bdr w:val="none" w:sz="0" w:space="0" w:color="auto" w:frame="1"/>
              </w:rPr>
              <w:t>"a"</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r w:rsidRPr="00E11B5F">
              <w:rPr>
                <w:rStyle w:val="crayon-v"/>
                <w:rFonts w:asciiTheme="majorHAnsi" w:hAnsiTheme="majorHAnsi"/>
                <w:color w:val="002D7A"/>
                <w:sz w:val="18"/>
                <w:szCs w:val="18"/>
                <w:bdr w:val="none" w:sz="0" w:space="0" w:color="auto" w:frame="1"/>
              </w:rPr>
              <w:t>System</w:t>
            </w:r>
            <w:r w:rsidRPr="00E11B5F">
              <w:rPr>
                <w:rStyle w:val="crayon-sy"/>
                <w:rFonts w:asciiTheme="majorHAnsi" w:hAnsiTheme="majorHAnsi"/>
                <w:color w:val="333333"/>
                <w:sz w:val="18"/>
                <w:szCs w:val="18"/>
                <w:bdr w:val="none" w:sz="0" w:space="0" w:color="auto" w:frame="1"/>
              </w:rPr>
              <w:t>.</w:t>
            </w:r>
            <w:r w:rsidRPr="00E11B5F">
              <w:rPr>
                <w:rStyle w:val="crayon-v"/>
                <w:rFonts w:asciiTheme="majorHAnsi" w:hAnsiTheme="majorHAnsi"/>
                <w:color w:val="002D7A"/>
                <w:sz w:val="18"/>
                <w:szCs w:val="18"/>
                <w:bdr w:val="none" w:sz="0" w:space="0" w:color="auto" w:frame="1"/>
              </w:rPr>
              <w:t>out</w:t>
            </w:r>
            <w:r w:rsidRPr="00E11B5F">
              <w:rPr>
                <w:rStyle w:val="crayon-sy"/>
                <w:rFonts w:asciiTheme="majorHAnsi" w:hAnsiTheme="majorHAnsi"/>
                <w:color w:val="333333"/>
                <w:sz w:val="18"/>
                <w:szCs w:val="18"/>
                <w:bdr w:val="none" w:sz="0" w:space="0" w:color="auto" w:frame="1"/>
              </w:rPr>
              <w:t>.</w:t>
            </w:r>
            <w:r w:rsidRPr="00E11B5F">
              <w:rPr>
                <w:rStyle w:val="crayon-e"/>
                <w:rFonts w:asciiTheme="majorHAnsi" w:hAnsiTheme="majorHAnsi"/>
                <w:color w:val="004ED0"/>
                <w:sz w:val="18"/>
                <w:szCs w:val="18"/>
                <w:bdr w:val="none" w:sz="0" w:space="0" w:color="auto" w:frame="1"/>
              </w:rPr>
              <w:t>println</w:t>
            </w:r>
            <w:r w:rsidRPr="00E11B5F">
              <w:rPr>
                <w:rStyle w:val="crayon-sy"/>
                <w:rFonts w:asciiTheme="majorHAnsi" w:hAnsiTheme="majorHAnsi"/>
                <w:color w:val="333333"/>
                <w:sz w:val="18"/>
                <w:szCs w:val="18"/>
                <w:bdr w:val="none" w:sz="0" w:space="0" w:color="auto" w:frame="1"/>
              </w:rPr>
              <w:t>(</w:t>
            </w:r>
            <w:r w:rsidRPr="00E11B5F">
              <w:rPr>
                <w:rStyle w:val="crayon-s"/>
                <w:rFonts w:asciiTheme="majorHAnsi" w:hAnsiTheme="majorHAnsi"/>
                <w:color w:val="008000"/>
                <w:sz w:val="18"/>
                <w:szCs w:val="18"/>
                <w:bdr w:val="none" w:sz="0" w:space="0" w:color="auto" w:frame="1"/>
              </w:rPr>
              <w:t>"Total links : "</w:t>
            </w:r>
            <w:r w:rsidRPr="00E11B5F">
              <w:rPr>
                <w:rStyle w:val="crayon-o"/>
                <w:rFonts w:asciiTheme="majorHAnsi" w:hAnsiTheme="majorHAnsi"/>
                <w:color w:val="006FE0"/>
                <w:sz w:val="18"/>
                <w:szCs w:val="18"/>
                <w:bdr w:val="none" w:sz="0" w:space="0" w:color="auto" w:frame="1"/>
              </w:rPr>
              <w:t>+</w:t>
            </w:r>
            <w:r w:rsidRPr="00E11B5F">
              <w:rPr>
                <w:rStyle w:val="crayon-v"/>
                <w:rFonts w:asciiTheme="majorHAnsi" w:hAnsiTheme="majorHAnsi"/>
                <w:color w:val="002D7A"/>
                <w:sz w:val="18"/>
                <w:szCs w:val="18"/>
                <w:bdr w:val="none" w:sz="0" w:space="0" w:color="auto" w:frame="1"/>
              </w:rPr>
              <w:t>totalLinks</w:t>
            </w:r>
            <w:r w:rsidRPr="00E11B5F">
              <w:rPr>
                <w:rStyle w:val="crayon-sy"/>
                <w:rFonts w:asciiTheme="majorHAnsi" w:hAnsiTheme="majorHAnsi"/>
                <w:color w:val="333333"/>
                <w:sz w:val="18"/>
                <w:szCs w:val="18"/>
                <w:bdr w:val="none" w:sz="0" w:space="0" w:color="auto" w:frame="1"/>
              </w:rPr>
              <w:t>.</w:t>
            </w:r>
            <w:r w:rsidRPr="00E11B5F">
              <w:rPr>
                <w:rStyle w:val="crayon-e"/>
                <w:rFonts w:asciiTheme="majorHAnsi" w:hAnsiTheme="majorHAnsi"/>
                <w:color w:val="004ED0"/>
                <w:sz w:val="18"/>
                <w:szCs w:val="18"/>
                <w:bdr w:val="none" w:sz="0" w:space="0" w:color="auto" w:frame="1"/>
              </w:rPr>
              <w:t>size</w:t>
            </w:r>
            <w:r w:rsidRPr="00E11B5F">
              <w:rPr>
                <w:rStyle w:val="crayon-sy"/>
                <w:rFonts w:asciiTheme="majorHAnsi" w:hAnsiTheme="majorHAnsi"/>
                <w:color w:val="333333"/>
                <w:sz w:val="18"/>
                <w:szCs w:val="18"/>
                <w:bdr w:val="none" w:sz="0" w:space="0" w:color="auto" w:frame="1"/>
              </w:rPr>
              <w:t>());</w:t>
            </w:r>
            <w:r w:rsidRPr="00E11B5F">
              <w:rPr>
                <w:rStyle w:val="crayon-h"/>
                <w:rFonts w:asciiTheme="majorHAnsi" w:hAnsiTheme="majorHAnsi"/>
                <w:color w:val="006FE0"/>
                <w:sz w:val="18"/>
                <w:szCs w:val="18"/>
                <w:bdr w:val="none" w:sz="0" w:space="0" w:color="auto" w:frame="1"/>
              </w:rPr>
              <w:t xml:space="preserve"> </w:t>
            </w:r>
            <w:r w:rsidRPr="00E11B5F">
              <w:rPr>
                <w:rStyle w:val="crayon-c"/>
                <w:rFonts w:asciiTheme="majorHAnsi" w:hAnsiTheme="majorHAnsi"/>
                <w:color w:val="FF8000"/>
                <w:sz w:val="18"/>
                <w:szCs w:val="18"/>
                <w:bdr w:val="none" w:sz="0" w:space="0" w:color="auto" w:frame="1"/>
              </w:rPr>
              <w:t>// total links</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tc>
      </w:tr>
    </w:tbl>
    <w:p w:rsidR="002E24DB" w:rsidRPr="00E11B5F" w:rsidRDefault="002E24DB" w:rsidP="00E11B5F">
      <w:pPr>
        <w:shd w:val="clear" w:color="auto" w:fill="FBEEDD"/>
        <w:spacing w:after="0" w:line="240" w:lineRule="auto"/>
        <w:textAlignment w:val="baseline"/>
        <w:rPr>
          <w:rFonts w:asciiTheme="majorHAnsi" w:hAnsiTheme="majorHAnsi"/>
          <w:color w:val="333333"/>
          <w:sz w:val="18"/>
          <w:szCs w:val="18"/>
        </w:rPr>
      </w:pPr>
      <w:r w:rsidRPr="00E11B5F">
        <w:rPr>
          <w:rFonts w:asciiTheme="majorHAnsi" w:hAnsiTheme="majorHAnsi"/>
          <w:color w:val="333333"/>
          <w:sz w:val="18"/>
          <w:szCs w:val="18"/>
        </w:rPr>
        <w:t>Total links : 46</w:t>
      </w:r>
    </w:p>
    <w:p w:rsidR="002E24DB" w:rsidRPr="00E11B5F" w:rsidRDefault="002E24DB" w:rsidP="00E11B5F">
      <w:pPr>
        <w:shd w:val="clear" w:color="auto" w:fill="FFFFFF"/>
        <w:spacing w:after="0" w:line="240" w:lineRule="auto"/>
        <w:textAlignment w:val="baseline"/>
        <w:rPr>
          <w:rFonts w:asciiTheme="majorHAnsi" w:hAnsiTheme="majorHAnsi"/>
          <w:color w:val="666666"/>
          <w:sz w:val="18"/>
          <w:szCs w:val="18"/>
        </w:rPr>
      </w:pPr>
      <w:r w:rsidRPr="00E11B5F">
        <w:rPr>
          <w:rFonts w:asciiTheme="majorHAnsi" w:hAnsiTheme="majorHAnsi"/>
          <w:color w:val="666666"/>
          <w:sz w:val="18"/>
          <w:szCs w:val="18"/>
        </w:rPr>
        <w:lastRenderedPageBreak/>
        <w:t>You might be surprised after seeing the output 46, but when we look at google page , it does not seem to have 46 links. You don't need to worry about that , there are some hidden links which are not visible to us but selenium can detect them. That’s why it has returned count as 46.</w:t>
      </w:r>
    </w:p>
    <w:p w:rsidR="002E24DB" w:rsidRPr="00E11B5F" w:rsidRDefault="002E24DB" w:rsidP="00E11B5F">
      <w:pPr>
        <w:pStyle w:val="Heading1"/>
        <w:spacing w:before="0" w:beforeAutospacing="0" w:after="0" w:afterAutospacing="0"/>
        <w:rPr>
          <w:rFonts w:asciiTheme="majorHAnsi" w:hAnsiTheme="majorHAnsi"/>
          <w:color w:val="373B41"/>
          <w:sz w:val="18"/>
          <w:szCs w:val="18"/>
        </w:rPr>
      </w:pPr>
      <w:hyperlink r:id="rId130" w:history="1">
        <w:r w:rsidRPr="00E11B5F">
          <w:rPr>
            <w:rStyle w:val="Hyperlink"/>
            <w:rFonts w:asciiTheme="majorHAnsi" w:hAnsiTheme="majorHAnsi"/>
            <w:color w:val="373B41"/>
            <w:sz w:val="18"/>
            <w:szCs w:val="18"/>
          </w:rPr>
          <w:t>Difference between Webdriver get() and navigate()</w:t>
        </w:r>
      </w:hyperlink>
    </w:p>
    <w:p w:rsidR="002E24DB" w:rsidRPr="00E11B5F" w:rsidRDefault="002E24DB" w:rsidP="00E11B5F">
      <w:pPr>
        <w:shd w:val="clear" w:color="auto" w:fill="FFFFFF"/>
        <w:spacing w:after="0" w:line="240" w:lineRule="auto"/>
        <w:jc w:val="center"/>
        <w:textAlignment w:val="baseline"/>
        <w:rPr>
          <w:rFonts w:asciiTheme="majorHAnsi" w:hAnsiTheme="majorHAnsi"/>
          <w:color w:val="666666"/>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454" name="Picture 454" descr="https://2.bp.blogspot.com/-306XvPZMAMY/XCJB7CJmWkI/AAAAAAAAPFc/RviwtZG5y8UQ0sAm-yPMIXAGE19xlsPkACLcBGAs/s1600/Programs%2Bfor%2BSelenium%252811%2529.png">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2.bp.blogspot.com/-306XvPZMAMY/XCJB7CJmWkI/AAAAAAAAPFc/RviwtZG5y8UQ0sAm-yPMIXAGE19xlsPkACLcBGAs/s1600/Programs%2Bfor%2BSelenium%252811%2529.png">
                      <a:hlinkClick r:id="rId131"/>
                    </pic:cNvPr>
                    <pic:cNvPicPr>
                      <a:picLocks noChangeAspect="1" noChangeArrowheads="1"/>
                    </pic:cNvPicPr>
                  </pic:nvPicPr>
                  <pic:blipFill>
                    <a:blip r:embed="rId132"/>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textAlignment w:val="baseline"/>
        <w:rPr>
          <w:rFonts w:asciiTheme="majorHAnsi" w:hAnsiTheme="majorHAnsi"/>
          <w:color w:val="666666"/>
          <w:sz w:val="18"/>
          <w:szCs w:val="18"/>
        </w:rPr>
      </w:pPr>
      <w:r w:rsidRPr="00E11B5F">
        <w:rPr>
          <w:rFonts w:asciiTheme="majorHAnsi" w:hAnsiTheme="majorHAnsi"/>
          <w:color w:val="666666"/>
          <w:sz w:val="18"/>
          <w:szCs w:val="18"/>
        </w:rPr>
        <w:t>In this post,we will see the difference between Webdriver get() and navigate().</w:t>
      </w:r>
    </w:p>
    <w:p w:rsidR="002E24DB" w:rsidRPr="00E11B5F" w:rsidRDefault="002E24DB" w:rsidP="00E11B5F">
      <w:pPr>
        <w:shd w:val="clear" w:color="auto" w:fill="FFFFFF"/>
        <w:spacing w:after="0" w:line="240" w:lineRule="auto"/>
        <w:textAlignment w:val="baseline"/>
        <w:rPr>
          <w:rFonts w:asciiTheme="majorHAnsi" w:hAnsiTheme="majorHAnsi"/>
          <w:color w:val="666666"/>
          <w:sz w:val="18"/>
          <w:szCs w:val="18"/>
        </w:rPr>
      </w:pPr>
      <w:r w:rsidRPr="00E11B5F">
        <w:rPr>
          <w:rFonts w:asciiTheme="majorHAnsi" w:hAnsiTheme="majorHAnsi"/>
          <w:color w:val="666666"/>
          <w:sz w:val="18"/>
          <w:szCs w:val="18"/>
        </w:rPr>
        <w:t>We will use Firefox browser in our demos. The same methods will work for all other browsers.</w:t>
      </w:r>
    </w:p>
    <w:p w:rsidR="002E24DB" w:rsidRPr="00E11B5F" w:rsidRDefault="002E24DB" w:rsidP="00E11B5F">
      <w:pPr>
        <w:shd w:val="clear" w:color="auto" w:fill="FFFFFF"/>
        <w:spacing w:after="0" w:line="240" w:lineRule="auto"/>
        <w:textAlignment w:val="baseline"/>
        <w:rPr>
          <w:rFonts w:asciiTheme="majorHAnsi" w:hAnsiTheme="majorHAnsi"/>
          <w:color w:val="666666"/>
          <w:sz w:val="18"/>
          <w:szCs w:val="18"/>
        </w:rPr>
      </w:pPr>
      <w:r w:rsidRPr="00E11B5F">
        <w:rPr>
          <w:rFonts w:asciiTheme="majorHAnsi" w:hAnsiTheme="majorHAnsi"/>
          <w:color w:val="666666"/>
          <w:sz w:val="18"/>
          <w:szCs w:val="18"/>
        </w:rPr>
        <w:t>There are 2 ways, you can open the application in the browser.</w:t>
      </w:r>
    </w:p>
    <w:p w:rsidR="002E24DB" w:rsidRPr="00E11B5F" w:rsidRDefault="002E24DB" w:rsidP="00E11B5F">
      <w:pPr>
        <w:numPr>
          <w:ilvl w:val="0"/>
          <w:numId w:val="20"/>
        </w:numPr>
        <w:shd w:val="clear" w:color="auto" w:fill="FFFFFF"/>
        <w:spacing w:after="0" w:line="240" w:lineRule="auto"/>
        <w:ind w:left="0"/>
        <w:textAlignment w:val="baseline"/>
        <w:rPr>
          <w:rFonts w:asciiTheme="majorHAnsi" w:hAnsiTheme="majorHAnsi"/>
          <w:color w:val="666666"/>
          <w:sz w:val="18"/>
          <w:szCs w:val="18"/>
        </w:rPr>
      </w:pPr>
      <w:r w:rsidRPr="00E11B5F">
        <w:rPr>
          <w:rFonts w:asciiTheme="majorHAnsi" w:hAnsiTheme="majorHAnsi"/>
          <w:color w:val="666666"/>
          <w:sz w:val="18"/>
          <w:szCs w:val="18"/>
        </w:rPr>
        <w:t>get() method</w:t>
      </w:r>
    </w:p>
    <w:p w:rsidR="002E24DB" w:rsidRPr="00E11B5F" w:rsidRDefault="002E24DB" w:rsidP="00E11B5F">
      <w:pPr>
        <w:numPr>
          <w:ilvl w:val="0"/>
          <w:numId w:val="20"/>
        </w:numPr>
        <w:shd w:val="clear" w:color="auto" w:fill="FFFFFF"/>
        <w:spacing w:after="0" w:line="240" w:lineRule="auto"/>
        <w:ind w:left="0"/>
        <w:textAlignment w:val="baseline"/>
        <w:rPr>
          <w:rFonts w:asciiTheme="majorHAnsi" w:hAnsiTheme="majorHAnsi"/>
          <w:color w:val="666666"/>
          <w:sz w:val="18"/>
          <w:szCs w:val="18"/>
        </w:rPr>
      </w:pPr>
      <w:r w:rsidRPr="00E11B5F">
        <w:rPr>
          <w:rFonts w:asciiTheme="majorHAnsi" w:hAnsiTheme="majorHAnsi"/>
          <w:color w:val="666666"/>
          <w:sz w:val="18"/>
          <w:szCs w:val="18"/>
        </w:rPr>
        <w:t>navigate() method</w:t>
      </w:r>
    </w:p>
    <w:p w:rsidR="002E24DB" w:rsidRPr="00E11B5F" w:rsidRDefault="002E24DB" w:rsidP="00E11B5F">
      <w:pPr>
        <w:shd w:val="clear" w:color="auto" w:fill="FFFFFF"/>
        <w:spacing w:after="0" w:line="240" w:lineRule="auto"/>
        <w:textAlignment w:val="baseline"/>
        <w:rPr>
          <w:rFonts w:asciiTheme="majorHAnsi" w:hAnsiTheme="majorHAnsi"/>
          <w:color w:val="666666"/>
          <w:sz w:val="18"/>
          <w:szCs w:val="18"/>
        </w:rPr>
      </w:pPr>
      <w:r w:rsidRPr="00E11B5F">
        <w:rPr>
          <w:rFonts w:asciiTheme="majorHAnsi" w:hAnsiTheme="majorHAnsi"/>
          <w:noProof/>
          <w:color w:val="666666"/>
          <w:sz w:val="18"/>
          <w:szCs w:val="18"/>
        </w:rPr>
        <w:drawing>
          <wp:inline distT="0" distB="0" distL="0" distR="0">
            <wp:extent cx="6452235" cy="2860040"/>
            <wp:effectExtent l="19050" t="0" r="5715" b="0"/>
            <wp:docPr id="455" name="Picture 455" descr="get and navia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get and naviagate"/>
                    <pic:cNvPicPr>
                      <a:picLocks noChangeAspect="1" noChangeArrowheads="1"/>
                    </pic:cNvPicPr>
                  </pic:nvPicPr>
                  <pic:blipFill>
                    <a:blip r:embed="rId133"/>
                    <a:srcRect/>
                    <a:stretch>
                      <a:fillRect/>
                    </a:stretch>
                  </pic:blipFill>
                  <pic:spPr bwMode="auto">
                    <a:xfrm>
                      <a:off x="0" y="0"/>
                      <a:ext cx="6452235" cy="2860040"/>
                    </a:xfrm>
                    <a:prstGeom prst="rect">
                      <a:avLst/>
                    </a:prstGeom>
                    <a:noFill/>
                    <a:ln w="9525">
                      <a:noFill/>
                      <a:miter lim="800000"/>
                      <a:headEnd/>
                      <a:tailEnd/>
                    </a:ln>
                  </pic:spPr>
                </pic:pic>
              </a:graphicData>
            </a:graphic>
          </wp:inline>
        </w:drawing>
      </w:r>
    </w:p>
    <w:p w:rsidR="002E24DB" w:rsidRPr="00E11B5F" w:rsidRDefault="002E24DB" w:rsidP="00E11B5F">
      <w:pPr>
        <w:pStyle w:val="Heading3"/>
        <w:shd w:val="clear" w:color="auto" w:fill="FFFFFF"/>
        <w:spacing w:before="0" w:line="240" w:lineRule="auto"/>
        <w:textAlignment w:val="baseline"/>
        <w:rPr>
          <w:b w:val="0"/>
          <w:bCs w:val="0"/>
          <w:color w:val="444444"/>
          <w:spacing w:val="-6"/>
          <w:sz w:val="18"/>
          <w:szCs w:val="18"/>
        </w:rPr>
      </w:pPr>
      <w:r w:rsidRPr="00E11B5F">
        <w:rPr>
          <w:b w:val="0"/>
          <w:bCs w:val="0"/>
          <w:color w:val="FF6600"/>
          <w:spacing w:val="-6"/>
          <w:sz w:val="18"/>
          <w:szCs w:val="18"/>
          <w:bdr w:val="none" w:sz="0" w:space="0" w:color="auto" w:frame="1"/>
        </w:rPr>
        <w:t>1. get() method: </w:t>
      </w:r>
    </w:p>
    <w:p w:rsidR="002E24DB" w:rsidRPr="00E11B5F" w:rsidRDefault="002E24DB" w:rsidP="00E11B5F">
      <w:pPr>
        <w:shd w:val="clear" w:color="auto" w:fill="FFFFFF"/>
        <w:spacing w:after="0" w:line="240" w:lineRule="auto"/>
        <w:textAlignment w:val="baseline"/>
        <w:rPr>
          <w:rFonts w:asciiTheme="majorHAnsi" w:hAnsiTheme="majorHAnsi"/>
          <w:color w:val="666666"/>
          <w:sz w:val="18"/>
          <w:szCs w:val="18"/>
        </w:rPr>
      </w:pPr>
      <w:r w:rsidRPr="00E11B5F">
        <w:rPr>
          <w:rFonts w:asciiTheme="majorHAnsi" w:hAnsiTheme="majorHAnsi"/>
          <w:color w:val="666666"/>
          <w:sz w:val="18"/>
          <w:szCs w:val="18"/>
        </w:rPr>
        <w:t>After opening the browser, we need to use the below method to open any particular application. This methods requires the URL of the application.</w:t>
      </w:r>
    </w:p>
    <w:p w:rsidR="002E24DB" w:rsidRPr="00E11B5F" w:rsidRDefault="002E24DB" w:rsidP="00E11B5F">
      <w:pPr>
        <w:shd w:val="clear" w:color="auto" w:fill="FBEEDD"/>
        <w:spacing w:after="0" w:line="240" w:lineRule="auto"/>
        <w:textAlignment w:val="baseline"/>
        <w:rPr>
          <w:rFonts w:asciiTheme="majorHAnsi" w:hAnsiTheme="majorHAnsi"/>
          <w:color w:val="333333"/>
          <w:sz w:val="18"/>
          <w:szCs w:val="18"/>
        </w:rPr>
      </w:pPr>
      <w:r w:rsidRPr="00E11B5F">
        <w:rPr>
          <w:rFonts w:asciiTheme="majorHAnsi" w:hAnsiTheme="majorHAnsi"/>
          <w:b/>
          <w:bCs/>
          <w:color w:val="333333"/>
          <w:sz w:val="18"/>
          <w:szCs w:val="18"/>
          <w:bdr w:val="none" w:sz="0" w:space="0" w:color="auto" w:frame="1"/>
        </w:rPr>
        <w:t>driver.get(“URL of the application”);</w:t>
      </w:r>
    </w:p>
    <w:p w:rsidR="002E24DB" w:rsidRPr="00E11B5F" w:rsidRDefault="002E24DB" w:rsidP="00E11B5F">
      <w:pPr>
        <w:shd w:val="clear" w:color="auto" w:fill="FFFFFF"/>
        <w:spacing w:after="0" w:line="240" w:lineRule="auto"/>
        <w:textAlignment w:val="baseline"/>
        <w:rPr>
          <w:rFonts w:asciiTheme="majorHAnsi" w:hAnsiTheme="majorHAnsi"/>
          <w:color w:val="666666"/>
          <w:sz w:val="18"/>
          <w:szCs w:val="18"/>
        </w:rPr>
      </w:pPr>
      <w:r w:rsidRPr="00E11B5F">
        <w:rPr>
          <w:rFonts w:asciiTheme="majorHAnsi" w:hAnsiTheme="majorHAnsi"/>
          <w:noProof/>
          <w:color w:val="666666"/>
          <w:sz w:val="18"/>
          <w:szCs w:val="18"/>
        </w:rPr>
        <w:drawing>
          <wp:inline distT="0" distB="0" distL="0" distR="0">
            <wp:extent cx="680085" cy="680085"/>
            <wp:effectExtent l="19050" t="0" r="5715" b="0"/>
            <wp:docPr id="456" name="Picture 456" descr="Don't Forget Note Means Important Remember Forg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Don't Forget Note Means Important Remember Forgetting"/>
                    <pic:cNvPicPr>
                      <a:picLocks noChangeAspect="1" noChangeArrowheads="1"/>
                    </pic:cNvPicPr>
                  </pic:nvPicPr>
                  <pic:blipFill>
                    <a:blip r:embed="rId134" cstate="print"/>
                    <a:srcRect/>
                    <a:stretch>
                      <a:fillRect/>
                    </a:stretch>
                  </pic:blipFill>
                  <pic:spPr bwMode="auto">
                    <a:xfrm>
                      <a:off x="0" y="0"/>
                      <a:ext cx="680085" cy="680085"/>
                    </a:xfrm>
                    <a:prstGeom prst="rect">
                      <a:avLst/>
                    </a:prstGeom>
                    <a:noFill/>
                    <a:ln w="9525">
                      <a:noFill/>
                      <a:miter lim="800000"/>
                      <a:headEnd/>
                      <a:tailEnd/>
                    </a:ln>
                  </pic:spPr>
                </pic:pic>
              </a:graphicData>
            </a:graphic>
          </wp:inline>
        </w:drawing>
      </w:r>
    </w:p>
    <w:p w:rsidR="002E24DB" w:rsidRPr="00E11B5F" w:rsidRDefault="002E24DB" w:rsidP="00E11B5F">
      <w:pPr>
        <w:shd w:val="clear" w:color="auto" w:fill="FBEEDD"/>
        <w:spacing w:after="0" w:line="240" w:lineRule="auto"/>
        <w:textAlignment w:val="baseline"/>
        <w:rPr>
          <w:rFonts w:asciiTheme="majorHAnsi" w:hAnsiTheme="majorHAnsi"/>
          <w:color w:val="333333"/>
          <w:sz w:val="18"/>
          <w:szCs w:val="18"/>
        </w:rPr>
      </w:pPr>
      <w:r w:rsidRPr="00E11B5F">
        <w:rPr>
          <w:rFonts w:asciiTheme="majorHAnsi" w:hAnsiTheme="majorHAnsi"/>
          <w:color w:val="333333"/>
          <w:sz w:val="18"/>
          <w:szCs w:val="18"/>
        </w:rPr>
        <w:t>URL should start with Http: instead of WWW. If URL starts with ‘WWW’, then selenium does not open it.</w:t>
      </w:r>
      <w:r w:rsidRPr="00E11B5F">
        <w:rPr>
          <w:rFonts w:asciiTheme="majorHAnsi" w:hAnsiTheme="majorHAnsi"/>
          <w:color w:val="333333"/>
          <w:sz w:val="18"/>
          <w:szCs w:val="18"/>
        </w:rPr>
        <w:br/>
        <w:t>e.g. Valid is </w:t>
      </w:r>
      <w:r w:rsidRPr="00E11B5F">
        <w:rPr>
          <w:rFonts w:asciiTheme="majorHAnsi" w:hAnsiTheme="majorHAnsi"/>
          <w:b/>
          <w:bCs/>
          <w:color w:val="333333"/>
          <w:sz w:val="18"/>
          <w:szCs w:val="18"/>
          <w:bdr w:val="none" w:sz="0" w:space="0" w:color="auto" w:frame="1"/>
        </w:rPr>
        <w:t>http://www.gmail.com</w:t>
      </w:r>
      <w:r w:rsidRPr="00E11B5F">
        <w:rPr>
          <w:rFonts w:asciiTheme="majorHAnsi" w:hAnsiTheme="majorHAnsi"/>
          <w:color w:val="333333"/>
          <w:sz w:val="18"/>
          <w:szCs w:val="18"/>
        </w:rPr>
        <w:br/>
        <w:t>Invalid is </w:t>
      </w:r>
      <w:r w:rsidRPr="00E11B5F">
        <w:rPr>
          <w:rFonts w:asciiTheme="majorHAnsi" w:hAnsiTheme="majorHAnsi"/>
          <w:b/>
          <w:bCs/>
          <w:color w:val="333333"/>
          <w:sz w:val="18"/>
          <w:szCs w:val="18"/>
          <w:bdr w:val="none" w:sz="0" w:space="0" w:color="auto" w:frame="1"/>
        </w:rPr>
        <w:t>www.gmail.com</w:t>
      </w:r>
    </w:p>
    <w:p w:rsidR="002E24DB" w:rsidRPr="00E11B5F" w:rsidRDefault="002E24DB" w:rsidP="00E11B5F">
      <w:pPr>
        <w:shd w:val="clear" w:color="auto" w:fill="FFFFFF"/>
        <w:spacing w:after="0" w:line="240" w:lineRule="auto"/>
        <w:textAlignment w:val="baseline"/>
        <w:rPr>
          <w:rFonts w:asciiTheme="majorHAnsi" w:hAnsiTheme="majorHAnsi"/>
          <w:color w:val="666666"/>
          <w:sz w:val="18"/>
          <w:szCs w:val="18"/>
        </w:rPr>
      </w:pPr>
      <w:r w:rsidRPr="00E11B5F">
        <w:rPr>
          <w:rFonts w:asciiTheme="majorHAnsi" w:hAnsiTheme="majorHAnsi"/>
          <w:b/>
          <w:bCs/>
          <w:color w:val="666666"/>
          <w:sz w:val="18"/>
          <w:szCs w:val="18"/>
          <w:bdr w:val="none" w:sz="0" w:space="0" w:color="auto" w:frame="1"/>
        </w:rPr>
        <w:t>Code for using get method to open Gmail application:</w:t>
      </w:r>
    </w:p>
    <w:p w:rsidR="002E24DB" w:rsidRPr="00E11B5F" w:rsidRDefault="002E24DB" w:rsidP="00E11B5F">
      <w:pPr>
        <w:shd w:val="clear" w:color="auto" w:fill="FDFDFD"/>
        <w:spacing w:after="0" w:line="240" w:lineRule="auto"/>
        <w:textAlignment w:val="baseline"/>
        <w:rPr>
          <w:rFonts w:asciiTheme="majorHAnsi" w:hAnsiTheme="majorHAnsi"/>
          <w:color w:val="666666"/>
          <w:sz w:val="18"/>
          <w:szCs w:val="18"/>
        </w:rPr>
      </w:pPr>
      <w:r w:rsidRPr="00E11B5F">
        <w:rPr>
          <w:rFonts w:asciiTheme="majorHAnsi" w:hAnsiTheme="majorHAnsi"/>
          <w:color w:val="666666"/>
          <w:sz w:val="18"/>
          <w:szCs w:val="18"/>
        </w:rPr>
        <w:lastRenderedPageBreak/>
        <w:object w:dxaOrig="1440" w:dyaOrig="1440">
          <v:shape id="_x0000_i2817" type="#_x0000_t75" style="width:136.5pt;height:63.95pt" o:ole="">
            <v:imagedata r:id="rId127" o:title=""/>
          </v:shape>
          <w:control r:id="rId135" w:name="DefaultOcxName2" w:shapeid="_x0000_i2817"/>
        </w:object>
      </w:r>
    </w:p>
    <w:tbl>
      <w:tblPr>
        <w:tblW w:w="0" w:type="dxa"/>
        <w:tblCellMar>
          <w:left w:w="0" w:type="dxa"/>
          <w:right w:w="0" w:type="dxa"/>
        </w:tblCellMar>
        <w:tblLook w:val="04A0"/>
      </w:tblPr>
      <w:tblGrid>
        <w:gridCol w:w="200"/>
        <w:gridCol w:w="7977"/>
      </w:tblGrid>
      <w:tr w:rsidR="002E24DB" w:rsidRPr="00E11B5F" w:rsidTr="002E24DB">
        <w:tc>
          <w:tcPr>
            <w:tcW w:w="0" w:type="auto"/>
            <w:tcBorders>
              <w:top w:val="nil"/>
              <w:left w:val="nil"/>
              <w:bottom w:val="nil"/>
              <w:right w:val="nil"/>
            </w:tcBorders>
            <w:shd w:val="clear" w:color="auto" w:fill="DFEFFF"/>
            <w:hideMark/>
          </w:tcPr>
          <w:p w:rsidR="002E24DB" w:rsidRPr="00E11B5F" w:rsidRDefault="002E24DB" w:rsidP="00E11B5F">
            <w:pPr>
              <w:spacing w:after="0" w:line="240" w:lineRule="auto"/>
              <w:jc w:val="center"/>
              <w:textAlignment w:val="baseline"/>
              <w:rPr>
                <w:rFonts w:asciiTheme="majorHAnsi" w:hAnsiTheme="majorHAnsi"/>
                <w:color w:val="5499DE"/>
                <w:sz w:val="18"/>
                <w:szCs w:val="18"/>
              </w:rPr>
            </w:pPr>
            <w:r w:rsidRPr="00E11B5F">
              <w:rPr>
                <w:rFonts w:asciiTheme="majorHAnsi" w:hAnsiTheme="majorHAnsi"/>
                <w:color w:val="5499DE"/>
                <w:sz w:val="18"/>
                <w:szCs w:val="18"/>
              </w:rPr>
              <w:t>1</w:t>
            </w:r>
          </w:p>
          <w:p w:rsidR="002E24DB" w:rsidRPr="00E11B5F" w:rsidRDefault="002E24DB" w:rsidP="00E11B5F">
            <w:pPr>
              <w:shd w:val="clear" w:color="auto" w:fill="C8E1FA"/>
              <w:spacing w:after="0" w:line="240" w:lineRule="auto"/>
              <w:jc w:val="center"/>
              <w:textAlignment w:val="baseline"/>
              <w:rPr>
                <w:rFonts w:asciiTheme="majorHAnsi" w:hAnsiTheme="majorHAnsi"/>
                <w:color w:val="317CC5"/>
                <w:sz w:val="18"/>
                <w:szCs w:val="18"/>
              </w:rPr>
            </w:pPr>
            <w:r w:rsidRPr="00E11B5F">
              <w:rPr>
                <w:rFonts w:asciiTheme="majorHAnsi" w:hAnsiTheme="majorHAnsi"/>
                <w:color w:val="317CC5"/>
                <w:sz w:val="18"/>
                <w:szCs w:val="18"/>
              </w:rPr>
              <w:t>2</w:t>
            </w:r>
          </w:p>
          <w:p w:rsidR="002E24DB" w:rsidRPr="00E11B5F" w:rsidRDefault="002E24DB" w:rsidP="00E11B5F">
            <w:pPr>
              <w:spacing w:after="0" w:line="240" w:lineRule="auto"/>
              <w:jc w:val="center"/>
              <w:textAlignment w:val="baseline"/>
              <w:rPr>
                <w:rFonts w:asciiTheme="majorHAnsi" w:hAnsiTheme="majorHAnsi"/>
                <w:color w:val="5499DE"/>
                <w:sz w:val="18"/>
                <w:szCs w:val="18"/>
              </w:rPr>
            </w:pPr>
            <w:r w:rsidRPr="00E11B5F">
              <w:rPr>
                <w:rFonts w:asciiTheme="majorHAnsi" w:hAnsiTheme="majorHAnsi"/>
                <w:color w:val="5499DE"/>
                <w:sz w:val="18"/>
                <w:szCs w:val="18"/>
              </w:rPr>
              <w:t>3</w:t>
            </w:r>
          </w:p>
          <w:p w:rsidR="002E24DB" w:rsidRPr="00E11B5F" w:rsidRDefault="002E24DB" w:rsidP="00E11B5F">
            <w:pPr>
              <w:shd w:val="clear" w:color="auto" w:fill="C8E1FA"/>
              <w:spacing w:after="0" w:line="240" w:lineRule="auto"/>
              <w:jc w:val="center"/>
              <w:textAlignment w:val="baseline"/>
              <w:rPr>
                <w:rFonts w:asciiTheme="majorHAnsi" w:hAnsiTheme="majorHAnsi"/>
                <w:color w:val="317CC5"/>
                <w:sz w:val="18"/>
                <w:szCs w:val="18"/>
              </w:rPr>
            </w:pPr>
            <w:r w:rsidRPr="00E11B5F">
              <w:rPr>
                <w:rFonts w:asciiTheme="majorHAnsi" w:hAnsiTheme="majorHAnsi"/>
                <w:color w:val="317CC5"/>
                <w:sz w:val="18"/>
                <w:szCs w:val="18"/>
              </w:rPr>
              <w:t>4</w:t>
            </w:r>
          </w:p>
          <w:p w:rsidR="002E24DB" w:rsidRPr="00E11B5F" w:rsidRDefault="002E24DB" w:rsidP="00E11B5F">
            <w:pPr>
              <w:spacing w:after="0" w:line="240" w:lineRule="auto"/>
              <w:jc w:val="center"/>
              <w:textAlignment w:val="baseline"/>
              <w:rPr>
                <w:rFonts w:asciiTheme="majorHAnsi" w:hAnsiTheme="majorHAnsi"/>
                <w:color w:val="5499DE"/>
                <w:sz w:val="18"/>
                <w:szCs w:val="18"/>
              </w:rPr>
            </w:pPr>
            <w:r w:rsidRPr="00E11B5F">
              <w:rPr>
                <w:rFonts w:asciiTheme="majorHAnsi" w:hAnsiTheme="majorHAnsi"/>
                <w:color w:val="5499DE"/>
                <w:sz w:val="18"/>
                <w:szCs w:val="18"/>
              </w:rPr>
              <w:t>5</w:t>
            </w:r>
          </w:p>
          <w:p w:rsidR="002E24DB" w:rsidRPr="00E11B5F" w:rsidRDefault="002E24DB" w:rsidP="00E11B5F">
            <w:pPr>
              <w:shd w:val="clear" w:color="auto" w:fill="C8E1FA"/>
              <w:spacing w:after="0" w:line="240" w:lineRule="auto"/>
              <w:jc w:val="center"/>
              <w:textAlignment w:val="baseline"/>
              <w:rPr>
                <w:rFonts w:asciiTheme="majorHAnsi" w:hAnsiTheme="majorHAnsi"/>
                <w:color w:val="317CC5"/>
                <w:sz w:val="18"/>
                <w:szCs w:val="18"/>
              </w:rPr>
            </w:pPr>
            <w:r w:rsidRPr="00E11B5F">
              <w:rPr>
                <w:rFonts w:asciiTheme="majorHAnsi" w:hAnsiTheme="majorHAnsi"/>
                <w:color w:val="317CC5"/>
                <w:sz w:val="18"/>
                <w:szCs w:val="18"/>
              </w:rPr>
              <w:t>6</w:t>
            </w:r>
          </w:p>
          <w:p w:rsidR="002E24DB" w:rsidRPr="00E11B5F" w:rsidRDefault="002E24DB" w:rsidP="00E11B5F">
            <w:pPr>
              <w:spacing w:after="0" w:line="240" w:lineRule="auto"/>
              <w:jc w:val="center"/>
              <w:textAlignment w:val="baseline"/>
              <w:rPr>
                <w:rFonts w:asciiTheme="majorHAnsi" w:hAnsiTheme="majorHAnsi"/>
                <w:color w:val="5499DE"/>
                <w:sz w:val="18"/>
                <w:szCs w:val="18"/>
              </w:rPr>
            </w:pPr>
            <w:r w:rsidRPr="00E11B5F">
              <w:rPr>
                <w:rFonts w:asciiTheme="majorHAnsi" w:hAnsiTheme="majorHAnsi"/>
                <w:color w:val="5499DE"/>
                <w:sz w:val="18"/>
                <w:szCs w:val="18"/>
              </w:rPr>
              <w:t>7</w:t>
            </w:r>
          </w:p>
          <w:p w:rsidR="002E24DB" w:rsidRPr="00E11B5F" w:rsidRDefault="002E24DB" w:rsidP="00E11B5F">
            <w:pPr>
              <w:shd w:val="clear" w:color="auto" w:fill="C8E1FA"/>
              <w:spacing w:after="0" w:line="240" w:lineRule="auto"/>
              <w:jc w:val="center"/>
              <w:textAlignment w:val="baseline"/>
              <w:rPr>
                <w:rFonts w:asciiTheme="majorHAnsi" w:hAnsiTheme="majorHAnsi"/>
                <w:color w:val="317CC5"/>
                <w:sz w:val="18"/>
                <w:szCs w:val="18"/>
              </w:rPr>
            </w:pPr>
            <w:r w:rsidRPr="00E11B5F">
              <w:rPr>
                <w:rFonts w:asciiTheme="majorHAnsi" w:hAnsiTheme="majorHAnsi"/>
                <w:color w:val="317CC5"/>
                <w:sz w:val="18"/>
                <w:szCs w:val="18"/>
              </w:rPr>
              <w:t>8</w:t>
            </w:r>
          </w:p>
          <w:p w:rsidR="002E24DB" w:rsidRPr="00E11B5F" w:rsidRDefault="002E24DB" w:rsidP="00E11B5F">
            <w:pPr>
              <w:spacing w:after="0" w:line="240" w:lineRule="auto"/>
              <w:jc w:val="center"/>
              <w:textAlignment w:val="baseline"/>
              <w:rPr>
                <w:rFonts w:asciiTheme="majorHAnsi" w:hAnsiTheme="majorHAnsi"/>
                <w:color w:val="5499DE"/>
                <w:sz w:val="18"/>
                <w:szCs w:val="18"/>
              </w:rPr>
            </w:pPr>
            <w:r w:rsidRPr="00E11B5F">
              <w:rPr>
                <w:rFonts w:asciiTheme="majorHAnsi" w:hAnsiTheme="majorHAnsi"/>
                <w:color w:val="5499DE"/>
                <w:sz w:val="18"/>
                <w:szCs w:val="18"/>
              </w:rPr>
              <w:t>9</w:t>
            </w:r>
          </w:p>
          <w:p w:rsidR="002E24DB" w:rsidRPr="00E11B5F" w:rsidRDefault="002E24DB" w:rsidP="00E11B5F">
            <w:pPr>
              <w:shd w:val="clear" w:color="auto" w:fill="C8E1FA"/>
              <w:spacing w:after="0" w:line="240" w:lineRule="auto"/>
              <w:jc w:val="center"/>
              <w:textAlignment w:val="baseline"/>
              <w:rPr>
                <w:rFonts w:asciiTheme="majorHAnsi" w:hAnsiTheme="majorHAnsi"/>
                <w:color w:val="317CC5"/>
                <w:sz w:val="18"/>
                <w:szCs w:val="18"/>
              </w:rPr>
            </w:pPr>
            <w:r w:rsidRPr="00E11B5F">
              <w:rPr>
                <w:rFonts w:asciiTheme="majorHAnsi" w:hAnsiTheme="majorHAnsi"/>
                <w:color w:val="317CC5"/>
                <w:sz w:val="18"/>
                <w:szCs w:val="18"/>
              </w:rPr>
              <w:t>10</w:t>
            </w:r>
          </w:p>
          <w:p w:rsidR="002E24DB" w:rsidRPr="00E11B5F" w:rsidRDefault="002E24DB" w:rsidP="00E11B5F">
            <w:pPr>
              <w:spacing w:after="0" w:line="240" w:lineRule="auto"/>
              <w:jc w:val="center"/>
              <w:textAlignment w:val="baseline"/>
              <w:rPr>
                <w:rFonts w:asciiTheme="majorHAnsi" w:hAnsiTheme="majorHAnsi"/>
                <w:color w:val="5499DE"/>
                <w:sz w:val="18"/>
                <w:szCs w:val="18"/>
              </w:rPr>
            </w:pPr>
            <w:r w:rsidRPr="00E11B5F">
              <w:rPr>
                <w:rFonts w:asciiTheme="majorHAnsi" w:hAnsiTheme="majorHAnsi"/>
                <w:color w:val="5499DE"/>
                <w:sz w:val="18"/>
                <w:szCs w:val="18"/>
              </w:rPr>
              <w:t>11</w:t>
            </w:r>
          </w:p>
        </w:tc>
        <w:tc>
          <w:tcPr>
            <w:tcW w:w="7977" w:type="dxa"/>
            <w:tcBorders>
              <w:top w:val="nil"/>
              <w:left w:val="nil"/>
              <w:bottom w:val="nil"/>
              <w:right w:val="nil"/>
            </w:tcBorders>
            <w:hideMark/>
          </w:tcPr>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r w:rsidRPr="00E11B5F">
              <w:rPr>
                <w:rStyle w:val="crayon-r"/>
                <w:rFonts w:asciiTheme="majorHAnsi" w:hAnsiTheme="majorHAnsi"/>
                <w:color w:val="800080"/>
                <w:sz w:val="18"/>
                <w:szCs w:val="18"/>
                <w:bdr w:val="none" w:sz="0" w:space="0" w:color="auto" w:frame="1"/>
              </w:rPr>
              <w:t>import</w:t>
            </w:r>
            <w:r w:rsidRPr="00E11B5F">
              <w:rPr>
                <w:rStyle w:val="crayon-h"/>
                <w:rFonts w:asciiTheme="majorHAnsi" w:hAnsiTheme="majorHAnsi"/>
                <w:color w:val="006FE0"/>
                <w:sz w:val="18"/>
                <w:szCs w:val="18"/>
                <w:bdr w:val="none" w:sz="0" w:space="0" w:color="auto" w:frame="1"/>
              </w:rPr>
              <w:t xml:space="preserve"> </w:t>
            </w:r>
            <w:r w:rsidRPr="00E11B5F">
              <w:rPr>
                <w:rStyle w:val="crayon-v"/>
                <w:rFonts w:asciiTheme="majorHAnsi" w:hAnsiTheme="majorHAnsi"/>
                <w:color w:val="002D7A"/>
                <w:sz w:val="18"/>
                <w:szCs w:val="18"/>
                <w:bdr w:val="none" w:sz="0" w:space="0" w:color="auto" w:frame="1"/>
              </w:rPr>
              <w:t>org</w:t>
            </w:r>
            <w:r w:rsidRPr="00E11B5F">
              <w:rPr>
                <w:rStyle w:val="crayon-sy"/>
                <w:rFonts w:asciiTheme="majorHAnsi" w:hAnsiTheme="majorHAnsi"/>
                <w:color w:val="333333"/>
                <w:sz w:val="18"/>
                <w:szCs w:val="18"/>
                <w:bdr w:val="none" w:sz="0" w:space="0" w:color="auto" w:frame="1"/>
              </w:rPr>
              <w:t>.</w:t>
            </w:r>
            <w:r w:rsidRPr="00E11B5F">
              <w:rPr>
                <w:rStyle w:val="crayon-v"/>
                <w:rFonts w:asciiTheme="majorHAnsi" w:hAnsiTheme="majorHAnsi"/>
                <w:color w:val="002D7A"/>
                <w:sz w:val="18"/>
                <w:szCs w:val="18"/>
                <w:bdr w:val="none" w:sz="0" w:space="0" w:color="auto" w:frame="1"/>
              </w:rPr>
              <w:t>openqa</w:t>
            </w:r>
            <w:r w:rsidRPr="00E11B5F">
              <w:rPr>
                <w:rStyle w:val="crayon-sy"/>
                <w:rFonts w:asciiTheme="majorHAnsi" w:hAnsiTheme="majorHAnsi"/>
                <w:color w:val="333333"/>
                <w:sz w:val="18"/>
                <w:szCs w:val="18"/>
                <w:bdr w:val="none" w:sz="0" w:space="0" w:color="auto" w:frame="1"/>
              </w:rPr>
              <w:t>.</w:t>
            </w:r>
            <w:r w:rsidRPr="00E11B5F">
              <w:rPr>
                <w:rStyle w:val="crayon-v"/>
                <w:rFonts w:asciiTheme="majorHAnsi" w:hAnsiTheme="majorHAnsi"/>
                <w:color w:val="002D7A"/>
                <w:sz w:val="18"/>
                <w:szCs w:val="18"/>
                <w:bdr w:val="none" w:sz="0" w:space="0" w:color="auto" w:frame="1"/>
              </w:rPr>
              <w:t>selenium</w:t>
            </w:r>
            <w:r w:rsidRPr="00E11B5F">
              <w:rPr>
                <w:rStyle w:val="crayon-sy"/>
                <w:rFonts w:asciiTheme="majorHAnsi" w:hAnsiTheme="majorHAnsi"/>
                <w:color w:val="333333"/>
                <w:sz w:val="18"/>
                <w:szCs w:val="18"/>
                <w:bdr w:val="none" w:sz="0" w:space="0" w:color="auto" w:frame="1"/>
              </w:rPr>
              <w:t>.</w:t>
            </w:r>
            <w:r w:rsidRPr="00E11B5F">
              <w:rPr>
                <w:rStyle w:val="crayon-v"/>
                <w:rFonts w:asciiTheme="majorHAnsi" w:hAnsiTheme="majorHAnsi"/>
                <w:color w:val="002D7A"/>
                <w:sz w:val="18"/>
                <w:szCs w:val="18"/>
                <w:bdr w:val="none" w:sz="0" w:space="0" w:color="auto" w:frame="1"/>
              </w:rPr>
              <w:t>WebDriver</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r w:rsidRPr="00E11B5F">
              <w:rPr>
                <w:rStyle w:val="crayon-r"/>
                <w:rFonts w:asciiTheme="majorHAnsi" w:hAnsiTheme="majorHAnsi"/>
                <w:color w:val="800080"/>
                <w:sz w:val="18"/>
                <w:szCs w:val="18"/>
                <w:bdr w:val="none" w:sz="0" w:space="0" w:color="auto" w:frame="1"/>
              </w:rPr>
              <w:t>import</w:t>
            </w:r>
            <w:r w:rsidRPr="00E11B5F">
              <w:rPr>
                <w:rStyle w:val="crayon-h"/>
                <w:rFonts w:asciiTheme="majorHAnsi" w:hAnsiTheme="majorHAnsi"/>
                <w:color w:val="006FE0"/>
                <w:sz w:val="18"/>
                <w:szCs w:val="18"/>
                <w:bdr w:val="none" w:sz="0" w:space="0" w:color="auto" w:frame="1"/>
              </w:rPr>
              <w:t xml:space="preserve"> </w:t>
            </w:r>
            <w:r w:rsidRPr="00E11B5F">
              <w:rPr>
                <w:rStyle w:val="crayon-v"/>
                <w:rFonts w:asciiTheme="majorHAnsi" w:hAnsiTheme="majorHAnsi"/>
                <w:color w:val="002D7A"/>
                <w:sz w:val="18"/>
                <w:szCs w:val="18"/>
                <w:bdr w:val="none" w:sz="0" w:space="0" w:color="auto" w:frame="1"/>
              </w:rPr>
              <w:t>org</w:t>
            </w:r>
            <w:r w:rsidRPr="00E11B5F">
              <w:rPr>
                <w:rStyle w:val="crayon-sy"/>
                <w:rFonts w:asciiTheme="majorHAnsi" w:hAnsiTheme="majorHAnsi"/>
                <w:color w:val="333333"/>
                <w:sz w:val="18"/>
                <w:szCs w:val="18"/>
                <w:bdr w:val="none" w:sz="0" w:space="0" w:color="auto" w:frame="1"/>
              </w:rPr>
              <w:t>.</w:t>
            </w:r>
            <w:r w:rsidRPr="00E11B5F">
              <w:rPr>
                <w:rStyle w:val="crayon-v"/>
                <w:rFonts w:asciiTheme="majorHAnsi" w:hAnsiTheme="majorHAnsi"/>
                <w:color w:val="002D7A"/>
                <w:sz w:val="18"/>
                <w:szCs w:val="18"/>
                <w:bdr w:val="none" w:sz="0" w:space="0" w:color="auto" w:frame="1"/>
              </w:rPr>
              <w:t>openqa</w:t>
            </w:r>
            <w:r w:rsidRPr="00E11B5F">
              <w:rPr>
                <w:rStyle w:val="crayon-sy"/>
                <w:rFonts w:asciiTheme="majorHAnsi" w:hAnsiTheme="majorHAnsi"/>
                <w:color w:val="333333"/>
                <w:sz w:val="18"/>
                <w:szCs w:val="18"/>
                <w:bdr w:val="none" w:sz="0" w:space="0" w:color="auto" w:frame="1"/>
              </w:rPr>
              <w:t>.</w:t>
            </w:r>
            <w:r w:rsidRPr="00E11B5F">
              <w:rPr>
                <w:rStyle w:val="crayon-v"/>
                <w:rFonts w:asciiTheme="majorHAnsi" w:hAnsiTheme="majorHAnsi"/>
                <w:color w:val="002D7A"/>
                <w:sz w:val="18"/>
                <w:szCs w:val="18"/>
                <w:bdr w:val="none" w:sz="0" w:space="0" w:color="auto" w:frame="1"/>
              </w:rPr>
              <w:t>selenium</w:t>
            </w:r>
            <w:r w:rsidRPr="00E11B5F">
              <w:rPr>
                <w:rStyle w:val="crayon-sy"/>
                <w:rFonts w:asciiTheme="majorHAnsi" w:hAnsiTheme="majorHAnsi"/>
                <w:color w:val="333333"/>
                <w:sz w:val="18"/>
                <w:szCs w:val="18"/>
                <w:bdr w:val="none" w:sz="0" w:space="0" w:color="auto" w:frame="1"/>
              </w:rPr>
              <w:t>.</w:t>
            </w:r>
            <w:r w:rsidRPr="00E11B5F">
              <w:rPr>
                <w:rStyle w:val="crayon-v"/>
                <w:rFonts w:asciiTheme="majorHAnsi" w:hAnsiTheme="majorHAnsi"/>
                <w:color w:val="002D7A"/>
                <w:sz w:val="18"/>
                <w:szCs w:val="18"/>
                <w:bdr w:val="none" w:sz="0" w:space="0" w:color="auto" w:frame="1"/>
              </w:rPr>
              <w:t>firefox</w:t>
            </w:r>
            <w:r w:rsidRPr="00E11B5F">
              <w:rPr>
                <w:rStyle w:val="crayon-sy"/>
                <w:rFonts w:asciiTheme="majorHAnsi" w:hAnsiTheme="majorHAnsi"/>
                <w:color w:val="333333"/>
                <w:sz w:val="18"/>
                <w:szCs w:val="18"/>
                <w:bdr w:val="none" w:sz="0" w:space="0" w:color="auto" w:frame="1"/>
              </w:rPr>
              <w:t>.</w:t>
            </w:r>
            <w:r w:rsidRPr="00E11B5F">
              <w:rPr>
                <w:rStyle w:val="crayon-v"/>
                <w:rFonts w:asciiTheme="majorHAnsi" w:hAnsiTheme="majorHAnsi"/>
                <w:color w:val="002D7A"/>
                <w:sz w:val="18"/>
                <w:szCs w:val="18"/>
                <w:bdr w:val="none" w:sz="0" w:space="0" w:color="auto" w:frame="1"/>
              </w:rPr>
              <w:t>FirefoxDriver</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r w:rsidRPr="00E11B5F">
              <w:rPr>
                <w:rStyle w:val="crayon-m"/>
                <w:rFonts w:asciiTheme="majorHAnsi" w:hAnsiTheme="majorHAnsi"/>
                <w:color w:val="800080"/>
                <w:sz w:val="18"/>
                <w:szCs w:val="18"/>
                <w:bdr w:val="none" w:sz="0" w:space="0" w:color="auto" w:frame="1"/>
              </w:rPr>
              <w:t>public</w:t>
            </w:r>
            <w:r w:rsidRPr="00E11B5F">
              <w:rPr>
                <w:rStyle w:val="crayon-h"/>
                <w:rFonts w:asciiTheme="majorHAnsi" w:hAnsiTheme="majorHAnsi"/>
                <w:color w:val="006FE0"/>
                <w:sz w:val="18"/>
                <w:szCs w:val="18"/>
                <w:bdr w:val="none" w:sz="0" w:space="0" w:color="auto" w:frame="1"/>
              </w:rPr>
              <w:t xml:space="preserve"> </w:t>
            </w:r>
            <w:r w:rsidRPr="00E11B5F">
              <w:rPr>
                <w:rStyle w:val="crayon-t"/>
                <w:rFonts w:asciiTheme="majorHAnsi" w:hAnsiTheme="majorHAnsi"/>
                <w:color w:val="800080"/>
                <w:sz w:val="18"/>
                <w:szCs w:val="18"/>
                <w:bdr w:val="none" w:sz="0" w:space="0" w:color="auto" w:frame="1"/>
              </w:rPr>
              <w:t>class</w:t>
            </w:r>
            <w:r w:rsidRPr="00E11B5F">
              <w:rPr>
                <w:rStyle w:val="crayon-h"/>
                <w:rFonts w:asciiTheme="majorHAnsi" w:hAnsiTheme="majorHAnsi"/>
                <w:color w:val="006FE0"/>
                <w:sz w:val="18"/>
                <w:szCs w:val="18"/>
                <w:bdr w:val="none" w:sz="0" w:space="0" w:color="auto" w:frame="1"/>
              </w:rPr>
              <w:t xml:space="preserve"> </w:t>
            </w:r>
            <w:r w:rsidRPr="00E11B5F">
              <w:rPr>
                <w:rStyle w:val="crayon-e"/>
                <w:rFonts w:asciiTheme="majorHAnsi" w:hAnsiTheme="majorHAnsi"/>
                <w:color w:val="004ED0"/>
                <w:sz w:val="18"/>
                <w:szCs w:val="18"/>
                <w:bdr w:val="none" w:sz="0" w:space="0" w:color="auto" w:frame="1"/>
              </w:rPr>
              <w:t>OpenBrowsers</w:t>
            </w:r>
            <w:r w:rsidRPr="00E11B5F">
              <w:rPr>
                <w:rStyle w:val="crayon-h"/>
                <w:rFonts w:asciiTheme="majorHAnsi" w:hAnsiTheme="majorHAnsi"/>
                <w:color w:val="006FE0"/>
                <w:sz w:val="18"/>
                <w:szCs w:val="18"/>
                <w:bdr w:val="none" w:sz="0" w:space="0" w:color="auto" w:frame="1"/>
              </w:rPr>
              <w:t xml:space="preserve"> </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r w:rsidRPr="00E11B5F">
              <w:rPr>
                <w:rStyle w:val="crayon-m"/>
                <w:rFonts w:asciiTheme="majorHAnsi" w:hAnsiTheme="majorHAnsi"/>
                <w:color w:val="800080"/>
                <w:sz w:val="18"/>
                <w:szCs w:val="18"/>
                <w:bdr w:val="none" w:sz="0" w:space="0" w:color="auto" w:frame="1"/>
              </w:rPr>
              <w:t>private</w:t>
            </w:r>
            <w:r w:rsidRPr="00E11B5F">
              <w:rPr>
                <w:rStyle w:val="crayon-h"/>
                <w:rFonts w:asciiTheme="majorHAnsi" w:hAnsiTheme="majorHAnsi"/>
                <w:color w:val="006FE0"/>
                <w:sz w:val="18"/>
                <w:szCs w:val="18"/>
                <w:bdr w:val="none" w:sz="0" w:space="0" w:color="auto" w:frame="1"/>
              </w:rPr>
              <w:t xml:space="preserve"> </w:t>
            </w:r>
            <w:r w:rsidRPr="00E11B5F">
              <w:rPr>
                <w:rStyle w:val="crayon-m"/>
                <w:rFonts w:asciiTheme="majorHAnsi" w:hAnsiTheme="majorHAnsi"/>
                <w:color w:val="800080"/>
                <w:sz w:val="18"/>
                <w:szCs w:val="18"/>
                <w:bdr w:val="none" w:sz="0" w:space="0" w:color="auto" w:frame="1"/>
              </w:rPr>
              <w:t>static</w:t>
            </w:r>
            <w:r w:rsidRPr="00E11B5F">
              <w:rPr>
                <w:rStyle w:val="crayon-h"/>
                <w:rFonts w:asciiTheme="majorHAnsi" w:hAnsiTheme="majorHAnsi"/>
                <w:color w:val="006FE0"/>
                <w:sz w:val="18"/>
                <w:szCs w:val="18"/>
                <w:bdr w:val="none" w:sz="0" w:space="0" w:color="auto" w:frame="1"/>
              </w:rPr>
              <w:t xml:space="preserve"> </w:t>
            </w:r>
            <w:r w:rsidRPr="00E11B5F">
              <w:rPr>
                <w:rStyle w:val="crayon-e"/>
                <w:rFonts w:asciiTheme="majorHAnsi" w:hAnsiTheme="majorHAnsi"/>
                <w:color w:val="004ED0"/>
                <w:sz w:val="18"/>
                <w:szCs w:val="18"/>
                <w:bdr w:val="none" w:sz="0" w:space="0" w:color="auto" w:frame="1"/>
              </w:rPr>
              <w:t xml:space="preserve">WebDriver </w:t>
            </w:r>
            <w:r w:rsidRPr="00E11B5F">
              <w:rPr>
                <w:rStyle w:val="crayon-v"/>
                <w:rFonts w:asciiTheme="majorHAnsi" w:hAnsiTheme="majorHAnsi"/>
                <w:color w:val="002D7A"/>
                <w:sz w:val="18"/>
                <w:szCs w:val="18"/>
                <w:bdr w:val="none" w:sz="0" w:space="0" w:color="auto" w:frame="1"/>
              </w:rPr>
              <w:t>driver</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r w:rsidRPr="00E11B5F">
              <w:rPr>
                <w:rStyle w:val="crayon-m"/>
                <w:rFonts w:asciiTheme="majorHAnsi" w:hAnsiTheme="majorHAnsi"/>
                <w:color w:val="800080"/>
                <w:sz w:val="18"/>
                <w:szCs w:val="18"/>
                <w:bdr w:val="none" w:sz="0" w:space="0" w:color="auto" w:frame="1"/>
              </w:rPr>
              <w:t>public</w:t>
            </w:r>
            <w:r w:rsidRPr="00E11B5F">
              <w:rPr>
                <w:rStyle w:val="crayon-h"/>
                <w:rFonts w:asciiTheme="majorHAnsi" w:hAnsiTheme="majorHAnsi"/>
                <w:color w:val="006FE0"/>
                <w:sz w:val="18"/>
                <w:szCs w:val="18"/>
                <w:bdr w:val="none" w:sz="0" w:space="0" w:color="auto" w:frame="1"/>
              </w:rPr>
              <w:t xml:space="preserve"> </w:t>
            </w:r>
            <w:r w:rsidRPr="00E11B5F">
              <w:rPr>
                <w:rStyle w:val="crayon-m"/>
                <w:rFonts w:asciiTheme="majorHAnsi" w:hAnsiTheme="majorHAnsi"/>
                <w:color w:val="800080"/>
                <w:sz w:val="18"/>
                <w:szCs w:val="18"/>
                <w:bdr w:val="none" w:sz="0" w:space="0" w:color="auto" w:frame="1"/>
              </w:rPr>
              <w:t>static</w:t>
            </w:r>
            <w:r w:rsidRPr="00E11B5F">
              <w:rPr>
                <w:rStyle w:val="crayon-h"/>
                <w:rFonts w:asciiTheme="majorHAnsi" w:hAnsiTheme="majorHAnsi"/>
                <w:color w:val="006FE0"/>
                <w:sz w:val="18"/>
                <w:szCs w:val="18"/>
                <w:bdr w:val="none" w:sz="0" w:space="0" w:color="auto" w:frame="1"/>
              </w:rPr>
              <w:t xml:space="preserve"> </w:t>
            </w:r>
            <w:r w:rsidRPr="00E11B5F">
              <w:rPr>
                <w:rStyle w:val="crayon-t"/>
                <w:rFonts w:asciiTheme="majorHAnsi" w:hAnsiTheme="majorHAnsi"/>
                <w:color w:val="800080"/>
                <w:sz w:val="18"/>
                <w:szCs w:val="18"/>
                <w:bdr w:val="none" w:sz="0" w:space="0" w:color="auto" w:frame="1"/>
              </w:rPr>
              <w:t>void</w:t>
            </w:r>
            <w:r w:rsidRPr="00E11B5F">
              <w:rPr>
                <w:rStyle w:val="crayon-h"/>
                <w:rFonts w:asciiTheme="majorHAnsi" w:hAnsiTheme="majorHAnsi"/>
                <w:color w:val="006FE0"/>
                <w:sz w:val="18"/>
                <w:szCs w:val="18"/>
                <w:bdr w:val="none" w:sz="0" w:space="0" w:color="auto" w:frame="1"/>
              </w:rPr>
              <w:t xml:space="preserve"> </w:t>
            </w:r>
            <w:r w:rsidRPr="00E11B5F">
              <w:rPr>
                <w:rStyle w:val="crayon-e"/>
                <w:rFonts w:asciiTheme="majorHAnsi" w:hAnsiTheme="majorHAnsi"/>
                <w:color w:val="004ED0"/>
                <w:sz w:val="18"/>
                <w:szCs w:val="18"/>
                <w:bdr w:val="none" w:sz="0" w:space="0" w:color="auto" w:frame="1"/>
              </w:rPr>
              <w:t>main</w:t>
            </w:r>
            <w:r w:rsidRPr="00E11B5F">
              <w:rPr>
                <w:rStyle w:val="crayon-sy"/>
                <w:rFonts w:asciiTheme="majorHAnsi" w:hAnsiTheme="majorHAnsi"/>
                <w:color w:val="333333"/>
                <w:sz w:val="18"/>
                <w:szCs w:val="18"/>
                <w:bdr w:val="none" w:sz="0" w:space="0" w:color="auto" w:frame="1"/>
              </w:rPr>
              <w:t>(</w:t>
            </w:r>
            <w:r w:rsidRPr="00E11B5F">
              <w:rPr>
                <w:rStyle w:val="crayon-t"/>
                <w:rFonts w:asciiTheme="majorHAnsi" w:hAnsiTheme="majorHAnsi"/>
                <w:color w:val="800080"/>
                <w:sz w:val="18"/>
                <w:szCs w:val="18"/>
                <w:bdr w:val="none" w:sz="0" w:space="0" w:color="auto" w:frame="1"/>
              </w:rPr>
              <w:t>String</w:t>
            </w:r>
            <w:r w:rsidRPr="00E11B5F">
              <w:rPr>
                <w:rStyle w:val="crayon-sy"/>
                <w:rFonts w:asciiTheme="majorHAnsi" w:hAnsiTheme="majorHAnsi"/>
                <w:color w:val="333333"/>
                <w:sz w:val="18"/>
                <w:szCs w:val="18"/>
                <w:bdr w:val="none" w:sz="0" w:space="0" w:color="auto" w:frame="1"/>
              </w:rPr>
              <w:t>[]</w:t>
            </w:r>
            <w:r w:rsidRPr="00E11B5F">
              <w:rPr>
                <w:rStyle w:val="crayon-h"/>
                <w:rFonts w:asciiTheme="majorHAnsi" w:hAnsiTheme="majorHAnsi"/>
                <w:color w:val="006FE0"/>
                <w:sz w:val="18"/>
                <w:szCs w:val="18"/>
                <w:bdr w:val="none" w:sz="0" w:space="0" w:color="auto" w:frame="1"/>
              </w:rPr>
              <w:t xml:space="preserve"> </w:t>
            </w:r>
            <w:r w:rsidRPr="00E11B5F">
              <w:rPr>
                <w:rStyle w:val="crayon-v"/>
                <w:rFonts w:asciiTheme="majorHAnsi" w:hAnsiTheme="majorHAnsi"/>
                <w:color w:val="002D7A"/>
                <w:sz w:val="18"/>
                <w:szCs w:val="18"/>
                <w:bdr w:val="none" w:sz="0" w:space="0" w:color="auto" w:frame="1"/>
              </w:rPr>
              <w:t>args</w:t>
            </w:r>
            <w:r w:rsidRPr="00E11B5F">
              <w:rPr>
                <w:rStyle w:val="crayon-sy"/>
                <w:rFonts w:asciiTheme="majorHAnsi" w:hAnsiTheme="majorHAnsi"/>
                <w:color w:val="333333"/>
                <w:sz w:val="18"/>
                <w:szCs w:val="18"/>
                <w:bdr w:val="none" w:sz="0" w:space="0" w:color="auto" w:frame="1"/>
              </w:rPr>
              <w:t>)</w:t>
            </w:r>
            <w:r w:rsidRPr="00E11B5F">
              <w:rPr>
                <w:rStyle w:val="crayon-h"/>
                <w:rFonts w:asciiTheme="majorHAnsi" w:hAnsiTheme="majorHAnsi"/>
                <w:color w:val="006FE0"/>
                <w:sz w:val="18"/>
                <w:szCs w:val="18"/>
                <w:bdr w:val="none" w:sz="0" w:space="0" w:color="auto" w:frame="1"/>
              </w:rPr>
              <w:t xml:space="preserve"> </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r w:rsidRPr="00E11B5F">
              <w:rPr>
                <w:rStyle w:val="crayon-v"/>
                <w:rFonts w:asciiTheme="majorHAnsi" w:hAnsiTheme="majorHAnsi"/>
                <w:color w:val="002D7A"/>
                <w:sz w:val="18"/>
                <w:szCs w:val="18"/>
                <w:bdr w:val="none" w:sz="0" w:space="0" w:color="auto" w:frame="1"/>
              </w:rPr>
              <w:t>driver</w:t>
            </w:r>
            <w:r w:rsidRPr="00E11B5F">
              <w:rPr>
                <w:rStyle w:val="crayon-h"/>
                <w:rFonts w:asciiTheme="majorHAnsi" w:hAnsiTheme="majorHAnsi"/>
                <w:color w:val="006FE0"/>
                <w:sz w:val="18"/>
                <w:szCs w:val="18"/>
                <w:bdr w:val="none" w:sz="0" w:space="0" w:color="auto" w:frame="1"/>
              </w:rPr>
              <w:t xml:space="preserve"> </w:t>
            </w:r>
            <w:r w:rsidRPr="00E11B5F">
              <w:rPr>
                <w:rStyle w:val="crayon-o"/>
                <w:rFonts w:asciiTheme="majorHAnsi" w:hAnsiTheme="majorHAnsi"/>
                <w:color w:val="006FE0"/>
                <w:sz w:val="18"/>
                <w:szCs w:val="18"/>
                <w:bdr w:val="none" w:sz="0" w:space="0" w:color="auto" w:frame="1"/>
              </w:rPr>
              <w:t>=</w:t>
            </w:r>
            <w:r w:rsidRPr="00E11B5F">
              <w:rPr>
                <w:rStyle w:val="crayon-h"/>
                <w:rFonts w:asciiTheme="majorHAnsi" w:hAnsiTheme="majorHAnsi"/>
                <w:color w:val="006FE0"/>
                <w:sz w:val="18"/>
                <w:szCs w:val="18"/>
                <w:bdr w:val="none" w:sz="0" w:space="0" w:color="auto" w:frame="1"/>
              </w:rPr>
              <w:t xml:space="preserve"> </w:t>
            </w:r>
            <w:r w:rsidRPr="00E11B5F">
              <w:rPr>
                <w:rStyle w:val="crayon-r"/>
                <w:rFonts w:asciiTheme="majorHAnsi" w:hAnsiTheme="majorHAnsi"/>
                <w:color w:val="800080"/>
                <w:sz w:val="18"/>
                <w:szCs w:val="18"/>
                <w:bdr w:val="none" w:sz="0" w:space="0" w:color="auto" w:frame="1"/>
              </w:rPr>
              <w:t>new</w:t>
            </w:r>
            <w:r w:rsidRPr="00E11B5F">
              <w:rPr>
                <w:rStyle w:val="crayon-h"/>
                <w:rFonts w:asciiTheme="majorHAnsi" w:hAnsiTheme="majorHAnsi"/>
                <w:color w:val="006FE0"/>
                <w:sz w:val="18"/>
                <w:szCs w:val="18"/>
                <w:bdr w:val="none" w:sz="0" w:space="0" w:color="auto" w:frame="1"/>
              </w:rPr>
              <w:t xml:space="preserve"> </w:t>
            </w:r>
            <w:r w:rsidRPr="00E11B5F">
              <w:rPr>
                <w:rStyle w:val="crayon-e"/>
                <w:rFonts w:asciiTheme="majorHAnsi" w:hAnsiTheme="majorHAnsi"/>
                <w:color w:val="004ED0"/>
                <w:sz w:val="18"/>
                <w:szCs w:val="18"/>
                <w:bdr w:val="none" w:sz="0" w:space="0" w:color="auto" w:frame="1"/>
              </w:rPr>
              <w:t>FirefoxDriver</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r w:rsidRPr="00E11B5F">
              <w:rPr>
                <w:rStyle w:val="crayon-v"/>
                <w:rFonts w:asciiTheme="majorHAnsi" w:hAnsiTheme="majorHAnsi"/>
                <w:color w:val="002D7A"/>
                <w:sz w:val="18"/>
                <w:szCs w:val="18"/>
                <w:bdr w:val="none" w:sz="0" w:space="0" w:color="auto" w:frame="1"/>
              </w:rPr>
              <w:t>driver</w:t>
            </w:r>
            <w:r w:rsidRPr="00E11B5F">
              <w:rPr>
                <w:rStyle w:val="crayon-sy"/>
                <w:rFonts w:asciiTheme="majorHAnsi" w:hAnsiTheme="majorHAnsi"/>
                <w:color w:val="333333"/>
                <w:sz w:val="18"/>
                <w:szCs w:val="18"/>
                <w:bdr w:val="none" w:sz="0" w:space="0" w:color="auto" w:frame="1"/>
              </w:rPr>
              <w:t>.</w:t>
            </w:r>
            <w:r w:rsidRPr="00E11B5F">
              <w:rPr>
                <w:rStyle w:val="crayon-e"/>
                <w:rFonts w:asciiTheme="majorHAnsi" w:hAnsiTheme="majorHAnsi"/>
                <w:color w:val="004ED0"/>
                <w:sz w:val="18"/>
                <w:szCs w:val="18"/>
                <w:bdr w:val="none" w:sz="0" w:space="0" w:color="auto" w:frame="1"/>
              </w:rPr>
              <w:t>get</w:t>
            </w:r>
            <w:r w:rsidRPr="00E11B5F">
              <w:rPr>
                <w:rStyle w:val="crayon-sy"/>
                <w:rFonts w:asciiTheme="majorHAnsi" w:hAnsiTheme="majorHAnsi"/>
                <w:color w:val="333333"/>
                <w:sz w:val="18"/>
                <w:szCs w:val="18"/>
                <w:bdr w:val="none" w:sz="0" w:space="0" w:color="auto" w:frame="1"/>
              </w:rPr>
              <w:t>(</w:t>
            </w:r>
            <w:r w:rsidRPr="00E11B5F">
              <w:rPr>
                <w:rStyle w:val="crayon-s"/>
                <w:rFonts w:asciiTheme="majorHAnsi" w:hAnsiTheme="majorHAnsi"/>
                <w:color w:val="008000"/>
                <w:sz w:val="18"/>
                <w:szCs w:val="18"/>
                <w:bdr w:val="none" w:sz="0" w:space="0" w:color="auto" w:frame="1"/>
              </w:rPr>
              <w:t>"http://www.gmail.com"</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tc>
      </w:tr>
    </w:tbl>
    <w:p w:rsidR="002E24DB" w:rsidRPr="00E11B5F" w:rsidRDefault="002E24DB" w:rsidP="00E11B5F">
      <w:pPr>
        <w:spacing w:after="0" w:line="240" w:lineRule="auto"/>
        <w:rPr>
          <w:rFonts w:asciiTheme="majorHAnsi" w:hAnsiTheme="majorHAnsi"/>
          <w:color w:val="373B41"/>
          <w:sz w:val="18"/>
          <w:szCs w:val="18"/>
        </w:rPr>
      </w:pPr>
      <w:r w:rsidRPr="00E11B5F">
        <w:rPr>
          <w:rFonts w:asciiTheme="majorHAnsi" w:hAnsiTheme="majorHAnsi"/>
          <w:color w:val="373B41"/>
          <w:sz w:val="18"/>
          <w:szCs w:val="18"/>
        </w:rPr>
        <w:pict>
          <v:rect id="_x0000_i2793" style="width:0;height:.6pt" o:hralign="center" o:hrstd="t" o:hrnoshade="t" o:hr="t" fillcolor="#666" stroked="f"/>
        </w:pict>
      </w:r>
    </w:p>
    <w:p w:rsidR="002E24DB" w:rsidRPr="00E11B5F" w:rsidRDefault="002E24DB" w:rsidP="00E11B5F">
      <w:pPr>
        <w:shd w:val="clear" w:color="auto" w:fill="FFFFFF"/>
        <w:spacing w:after="0" w:line="240" w:lineRule="auto"/>
        <w:textAlignment w:val="baseline"/>
        <w:rPr>
          <w:rFonts w:asciiTheme="majorHAnsi" w:hAnsiTheme="majorHAnsi"/>
          <w:color w:val="666666"/>
          <w:sz w:val="18"/>
          <w:szCs w:val="18"/>
        </w:rPr>
      </w:pPr>
      <w:r w:rsidRPr="00E11B5F">
        <w:rPr>
          <w:rFonts w:asciiTheme="majorHAnsi" w:hAnsiTheme="majorHAnsi"/>
          <w:b/>
          <w:bCs/>
          <w:color w:val="FF6600"/>
          <w:sz w:val="18"/>
          <w:szCs w:val="18"/>
          <w:bdr w:val="none" w:sz="0" w:space="0" w:color="auto" w:frame="1"/>
        </w:rPr>
        <w:t>2. navigate() method:</w:t>
      </w:r>
    </w:p>
    <w:p w:rsidR="002E24DB" w:rsidRPr="00E11B5F" w:rsidRDefault="002E24DB" w:rsidP="00E11B5F">
      <w:pPr>
        <w:shd w:val="clear" w:color="auto" w:fill="FFFFFF"/>
        <w:spacing w:after="0" w:line="240" w:lineRule="auto"/>
        <w:textAlignment w:val="baseline"/>
        <w:rPr>
          <w:rFonts w:asciiTheme="majorHAnsi" w:hAnsiTheme="majorHAnsi"/>
          <w:color w:val="666666"/>
          <w:sz w:val="18"/>
          <w:szCs w:val="18"/>
        </w:rPr>
      </w:pPr>
      <w:r w:rsidRPr="00E11B5F">
        <w:rPr>
          <w:rFonts w:asciiTheme="majorHAnsi" w:hAnsiTheme="majorHAnsi"/>
          <w:color w:val="666666"/>
          <w:sz w:val="18"/>
          <w:szCs w:val="18"/>
        </w:rPr>
        <w:t>This is another method which can be used to open the application.</w:t>
      </w:r>
    </w:p>
    <w:p w:rsidR="002E24DB" w:rsidRPr="00E11B5F" w:rsidRDefault="002E24DB" w:rsidP="00E11B5F">
      <w:pPr>
        <w:shd w:val="clear" w:color="auto" w:fill="FBEEDD"/>
        <w:spacing w:after="0" w:line="240" w:lineRule="auto"/>
        <w:textAlignment w:val="baseline"/>
        <w:rPr>
          <w:rFonts w:asciiTheme="majorHAnsi" w:hAnsiTheme="majorHAnsi"/>
          <w:color w:val="333333"/>
          <w:sz w:val="18"/>
          <w:szCs w:val="18"/>
        </w:rPr>
      </w:pPr>
      <w:r w:rsidRPr="00E11B5F">
        <w:rPr>
          <w:rFonts w:asciiTheme="majorHAnsi" w:hAnsiTheme="majorHAnsi"/>
          <w:b/>
          <w:bCs/>
          <w:color w:val="333333"/>
          <w:sz w:val="18"/>
          <w:szCs w:val="18"/>
          <w:bdr w:val="none" w:sz="0" w:space="0" w:color="auto" w:frame="1"/>
        </w:rPr>
        <w:t>driver.navigate().to(“URL of application”);</w:t>
      </w:r>
    </w:p>
    <w:p w:rsidR="002E24DB" w:rsidRPr="00E11B5F" w:rsidRDefault="002E24DB" w:rsidP="00E11B5F">
      <w:pPr>
        <w:shd w:val="clear" w:color="auto" w:fill="FFFFFF"/>
        <w:spacing w:after="0" w:line="240" w:lineRule="auto"/>
        <w:textAlignment w:val="baseline"/>
        <w:rPr>
          <w:rFonts w:asciiTheme="majorHAnsi" w:hAnsiTheme="majorHAnsi"/>
          <w:color w:val="666666"/>
          <w:sz w:val="18"/>
          <w:szCs w:val="18"/>
        </w:rPr>
      </w:pPr>
      <w:r w:rsidRPr="00E11B5F">
        <w:rPr>
          <w:rFonts w:asciiTheme="majorHAnsi" w:hAnsiTheme="majorHAnsi"/>
          <w:b/>
          <w:bCs/>
          <w:color w:val="666666"/>
          <w:sz w:val="18"/>
          <w:szCs w:val="18"/>
          <w:bdr w:val="none" w:sz="0" w:space="0" w:color="auto" w:frame="1"/>
        </w:rPr>
        <w:t>Code for using navigate function to open application:</w:t>
      </w:r>
    </w:p>
    <w:p w:rsidR="002E24DB" w:rsidRPr="00E11B5F" w:rsidRDefault="002E24DB" w:rsidP="00E11B5F">
      <w:pPr>
        <w:shd w:val="clear" w:color="auto" w:fill="FDFDFD"/>
        <w:spacing w:after="0" w:line="240" w:lineRule="auto"/>
        <w:textAlignment w:val="baseline"/>
        <w:rPr>
          <w:rFonts w:asciiTheme="majorHAnsi" w:hAnsiTheme="majorHAnsi"/>
          <w:color w:val="666666"/>
          <w:sz w:val="18"/>
          <w:szCs w:val="18"/>
        </w:rPr>
      </w:pPr>
      <w:r w:rsidRPr="00E11B5F">
        <w:rPr>
          <w:rFonts w:asciiTheme="majorHAnsi" w:hAnsiTheme="majorHAnsi"/>
          <w:color w:val="666666"/>
          <w:sz w:val="18"/>
          <w:szCs w:val="18"/>
        </w:rPr>
        <w:object w:dxaOrig="1440" w:dyaOrig="1440">
          <v:shape id="_x0000_i2816" type="#_x0000_t75" style="width:136.5pt;height:63.95pt" o:ole="">
            <v:imagedata r:id="rId127" o:title=""/>
          </v:shape>
          <w:control r:id="rId136" w:name="DefaultOcxName11" w:shapeid="_x0000_i2816"/>
        </w:object>
      </w:r>
    </w:p>
    <w:tbl>
      <w:tblPr>
        <w:tblW w:w="0" w:type="dxa"/>
        <w:tblCellMar>
          <w:left w:w="0" w:type="dxa"/>
          <w:right w:w="0" w:type="dxa"/>
        </w:tblCellMar>
        <w:tblLook w:val="04A0"/>
      </w:tblPr>
      <w:tblGrid>
        <w:gridCol w:w="200"/>
        <w:gridCol w:w="7977"/>
      </w:tblGrid>
      <w:tr w:rsidR="002E24DB" w:rsidRPr="00E11B5F" w:rsidTr="002E24DB">
        <w:tc>
          <w:tcPr>
            <w:tcW w:w="0" w:type="auto"/>
            <w:tcBorders>
              <w:top w:val="nil"/>
              <w:left w:val="nil"/>
              <w:bottom w:val="nil"/>
              <w:right w:val="nil"/>
            </w:tcBorders>
            <w:shd w:val="clear" w:color="auto" w:fill="DFEFFF"/>
            <w:hideMark/>
          </w:tcPr>
          <w:p w:rsidR="002E24DB" w:rsidRPr="00E11B5F" w:rsidRDefault="002E24DB" w:rsidP="00E11B5F">
            <w:pPr>
              <w:spacing w:after="0" w:line="240" w:lineRule="auto"/>
              <w:jc w:val="center"/>
              <w:textAlignment w:val="baseline"/>
              <w:rPr>
                <w:rFonts w:asciiTheme="majorHAnsi" w:hAnsiTheme="majorHAnsi"/>
                <w:color w:val="5499DE"/>
                <w:sz w:val="18"/>
                <w:szCs w:val="18"/>
              </w:rPr>
            </w:pPr>
            <w:r w:rsidRPr="00E11B5F">
              <w:rPr>
                <w:rFonts w:asciiTheme="majorHAnsi" w:hAnsiTheme="majorHAnsi"/>
                <w:color w:val="5499DE"/>
                <w:sz w:val="18"/>
                <w:szCs w:val="18"/>
              </w:rPr>
              <w:t>1</w:t>
            </w:r>
          </w:p>
          <w:p w:rsidR="002E24DB" w:rsidRPr="00E11B5F" w:rsidRDefault="002E24DB" w:rsidP="00E11B5F">
            <w:pPr>
              <w:shd w:val="clear" w:color="auto" w:fill="C8E1FA"/>
              <w:spacing w:after="0" w:line="240" w:lineRule="auto"/>
              <w:jc w:val="center"/>
              <w:textAlignment w:val="baseline"/>
              <w:rPr>
                <w:rFonts w:asciiTheme="majorHAnsi" w:hAnsiTheme="majorHAnsi"/>
                <w:color w:val="317CC5"/>
                <w:sz w:val="18"/>
                <w:szCs w:val="18"/>
              </w:rPr>
            </w:pPr>
            <w:r w:rsidRPr="00E11B5F">
              <w:rPr>
                <w:rFonts w:asciiTheme="majorHAnsi" w:hAnsiTheme="majorHAnsi"/>
                <w:color w:val="317CC5"/>
                <w:sz w:val="18"/>
                <w:szCs w:val="18"/>
              </w:rPr>
              <w:t>2</w:t>
            </w:r>
          </w:p>
          <w:p w:rsidR="002E24DB" w:rsidRPr="00E11B5F" w:rsidRDefault="002E24DB" w:rsidP="00E11B5F">
            <w:pPr>
              <w:spacing w:after="0" w:line="240" w:lineRule="auto"/>
              <w:jc w:val="center"/>
              <w:textAlignment w:val="baseline"/>
              <w:rPr>
                <w:rFonts w:asciiTheme="majorHAnsi" w:hAnsiTheme="majorHAnsi"/>
                <w:color w:val="5499DE"/>
                <w:sz w:val="18"/>
                <w:szCs w:val="18"/>
              </w:rPr>
            </w:pPr>
            <w:r w:rsidRPr="00E11B5F">
              <w:rPr>
                <w:rFonts w:asciiTheme="majorHAnsi" w:hAnsiTheme="majorHAnsi"/>
                <w:color w:val="5499DE"/>
                <w:sz w:val="18"/>
                <w:szCs w:val="18"/>
              </w:rPr>
              <w:t>3</w:t>
            </w:r>
          </w:p>
          <w:p w:rsidR="002E24DB" w:rsidRPr="00E11B5F" w:rsidRDefault="002E24DB" w:rsidP="00E11B5F">
            <w:pPr>
              <w:shd w:val="clear" w:color="auto" w:fill="C8E1FA"/>
              <w:spacing w:after="0" w:line="240" w:lineRule="auto"/>
              <w:jc w:val="center"/>
              <w:textAlignment w:val="baseline"/>
              <w:rPr>
                <w:rFonts w:asciiTheme="majorHAnsi" w:hAnsiTheme="majorHAnsi"/>
                <w:color w:val="317CC5"/>
                <w:sz w:val="18"/>
                <w:szCs w:val="18"/>
              </w:rPr>
            </w:pPr>
            <w:r w:rsidRPr="00E11B5F">
              <w:rPr>
                <w:rFonts w:asciiTheme="majorHAnsi" w:hAnsiTheme="majorHAnsi"/>
                <w:color w:val="317CC5"/>
                <w:sz w:val="18"/>
                <w:szCs w:val="18"/>
              </w:rPr>
              <w:t>4</w:t>
            </w:r>
          </w:p>
          <w:p w:rsidR="002E24DB" w:rsidRPr="00E11B5F" w:rsidRDefault="002E24DB" w:rsidP="00E11B5F">
            <w:pPr>
              <w:spacing w:after="0" w:line="240" w:lineRule="auto"/>
              <w:jc w:val="center"/>
              <w:textAlignment w:val="baseline"/>
              <w:rPr>
                <w:rFonts w:asciiTheme="majorHAnsi" w:hAnsiTheme="majorHAnsi"/>
                <w:color w:val="5499DE"/>
                <w:sz w:val="18"/>
                <w:szCs w:val="18"/>
              </w:rPr>
            </w:pPr>
            <w:r w:rsidRPr="00E11B5F">
              <w:rPr>
                <w:rFonts w:asciiTheme="majorHAnsi" w:hAnsiTheme="majorHAnsi"/>
                <w:color w:val="5499DE"/>
                <w:sz w:val="18"/>
                <w:szCs w:val="18"/>
              </w:rPr>
              <w:t>5</w:t>
            </w:r>
          </w:p>
          <w:p w:rsidR="002E24DB" w:rsidRPr="00E11B5F" w:rsidRDefault="002E24DB" w:rsidP="00E11B5F">
            <w:pPr>
              <w:shd w:val="clear" w:color="auto" w:fill="C8E1FA"/>
              <w:spacing w:after="0" w:line="240" w:lineRule="auto"/>
              <w:jc w:val="center"/>
              <w:textAlignment w:val="baseline"/>
              <w:rPr>
                <w:rFonts w:asciiTheme="majorHAnsi" w:hAnsiTheme="majorHAnsi"/>
                <w:color w:val="317CC5"/>
                <w:sz w:val="18"/>
                <w:szCs w:val="18"/>
              </w:rPr>
            </w:pPr>
            <w:r w:rsidRPr="00E11B5F">
              <w:rPr>
                <w:rFonts w:asciiTheme="majorHAnsi" w:hAnsiTheme="majorHAnsi"/>
                <w:color w:val="317CC5"/>
                <w:sz w:val="18"/>
                <w:szCs w:val="18"/>
              </w:rPr>
              <w:t>6</w:t>
            </w:r>
          </w:p>
          <w:p w:rsidR="002E24DB" w:rsidRPr="00E11B5F" w:rsidRDefault="002E24DB" w:rsidP="00E11B5F">
            <w:pPr>
              <w:spacing w:after="0" w:line="240" w:lineRule="auto"/>
              <w:jc w:val="center"/>
              <w:textAlignment w:val="baseline"/>
              <w:rPr>
                <w:rFonts w:asciiTheme="majorHAnsi" w:hAnsiTheme="majorHAnsi"/>
                <w:color w:val="5499DE"/>
                <w:sz w:val="18"/>
                <w:szCs w:val="18"/>
              </w:rPr>
            </w:pPr>
            <w:r w:rsidRPr="00E11B5F">
              <w:rPr>
                <w:rFonts w:asciiTheme="majorHAnsi" w:hAnsiTheme="majorHAnsi"/>
                <w:color w:val="5499DE"/>
                <w:sz w:val="18"/>
                <w:szCs w:val="18"/>
              </w:rPr>
              <w:t>7</w:t>
            </w:r>
          </w:p>
          <w:p w:rsidR="002E24DB" w:rsidRPr="00E11B5F" w:rsidRDefault="002E24DB" w:rsidP="00E11B5F">
            <w:pPr>
              <w:shd w:val="clear" w:color="auto" w:fill="C8E1FA"/>
              <w:spacing w:after="0" w:line="240" w:lineRule="auto"/>
              <w:jc w:val="center"/>
              <w:textAlignment w:val="baseline"/>
              <w:rPr>
                <w:rFonts w:asciiTheme="majorHAnsi" w:hAnsiTheme="majorHAnsi"/>
                <w:color w:val="317CC5"/>
                <w:sz w:val="18"/>
                <w:szCs w:val="18"/>
              </w:rPr>
            </w:pPr>
            <w:r w:rsidRPr="00E11B5F">
              <w:rPr>
                <w:rFonts w:asciiTheme="majorHAnsi" w:hAnsiTheme="majorHAnsi"/>
                <w:color w:val="317CC5"/>
                <w:sz w:val="18"/>
                <w:szCs w:val="18"/>
              </w:rPr>
              <w:t>8</w:t>
            </w:r>
          </w:p>
          <w:p w:rsidR="002E24DB" w:rsidRPr="00E11B5F" w:rsidRDefault="002E24DB" w:rsidP="00E11B5F">
            <w:pPr>
              <w:spacing w:after="0" w:line="240" w:lineRule="auto"/>
              <w:jc w:val="center"/>
              <w:textAlignment w:val="baseline"/>
              <w:rPr>
                <w:rFonts w:asciiTheme="majorHAnsi" w:hAnsiTheme="majorHAnsi"/>
                <w:color w:val="5499DE"/>
                <w:sz w:val="18"/>
                <w:szCs w:val="18"/>
              </w:rPr>
            </w:pPr>
            <w:r w:rsidRPr="00E11B5F">
              <w:rPr>
                <w:rFonts w:asciiTheme="majorHAnsi" w:hAnsiTheme="majorHAnsi"/>
                <w:color w:val="5499DE"/>
                <w:sz w:val="18"/>
                <w:szCs w:val="18"/>
              </w:rPr>
              <w:t>9</w:t>
            </w:r>
          </w:p>
          <w:p w:rsidR="002E24DB" w:rsidRPr="00E11B5F" w:rsidRDefault="002E24DB" w:rsidP="00E11B5F">
            <w:pPr>
              <w:shd w:val="clear" w:color="auto" w:fill="C8E1FA"/>
              <w:spacing w:after="0" w:line="240" w:lineRule="auto"/>
              <w:jc w:val="center"/>
              <w:textAlignment w:val="baseline"/>
              <w:rPr>
                <w:rFonts w:asciiTheme="majorHAnsi" w:hAnsiTheme="majorHAnsi"/>
                <w:color w:val="317CC5"/>
                <w:sz w:val="18"/>
                <w:szCs w:val="18"/>
              </w:rPr>
            </w:pPr>
            <w:r w:rsidRPr="00E11B5F">
              <w:rPr>
                <w:rFonts w:asciiTheme="majorHAnsi" w:hAnsiTheme="majorHAnsi"/>
                <w:color w:val="317CC5"/>
                <w:sz w:val="18"/>
                <w:szCs w:val="18"/>
              </w:rPr>
              <w:t>10</w:t>
            </w:r>
          </w:p>
          <w:p w:rsidR="002E24DB" w:rsidRPr="00E11B5F" w:rsidRDefault="002E24DB" w:rsidP="00E11B5F">
            <w:pPr>
              <w:spacing w:after="0" w:line="240" w:lineRule="auto"/>
              <w:jc w:val="center"/>
              <w:textAlignment w:val="baseline"/>
              <w:rPr>
                <w:rFonts w:asciiTheme="majorHAnsi" w:hAnsiTheme="majorHAnsi"/>
                <w:color w:val="5499DE"/>
                <w:sz w:val="18"/>
                <w:szCs w:val="18"/>
              </w:rPr>
            </w:pPr>
            <w:r w:rsidRPr="00E11B5F">
              <w:rPr>
                <w:rFonts w:asciiTheme="majorHAnsi" w:hAnsiTheme="majorHAnsi"/>
                <w:color w:val="5499DE"/>
                <w:sz w:val="18"/>
                <w:szCs w:val="18"/>
              </w:rPr>
              <w:t>11</w:t>
            </w:r>
          </w:p>
          <w:p w:rsidR="002E24DB" w:rsidRPr="00E11B5F" w:rsidRDefault="002E24DB" w:rsidP="00E11B5F">
            <w:pPr>
              <w:shd w:val="clear" w:color="auto" w:fill="C8E1FA"/>
              <w:spacing w:after="0" w:line="240" w:lineRule="auto"/>
              <w:jc w:val="center"/>
              <w:textAlignment w:val="baseline"/>
              <w:rPr>
                <w:rFonts w:asciiTheme="majorHAnsi" w:hAnsiTheme="majorHAnsi"/>
                <w:color w:val="317CC5"/>
                <w:sz w:val="18"/>
                <w:szCs w:val="18"/>
              </w:rPr>
            </w:pPr>
            <w:r w:rsidRPr="00E11B5F">
              <w:rPr>
                <w:rFonts w:asciiTheme="majorHAnsi" w:hAnsiTheme="majorHAnsi"/>
                <w:color w:val="317CC5"/>
                <w:sz w:val="18"/>
                <w:szCs w:val="18"/>
              </w:rPr>
              <w:lastRenderedPageBreak/>
              <w:t>12</w:t>
            </w:r>
          </w:p>
        </w:tc>
        <w:tc>
          <w:tcPr>
            <w:tcW w:w="7977" w:type="dxa"/>
            <w:tcBorders>
              <w:top w:val="nil"/>
              <w:left w:val="nil"/>
              <w:bottom w:val="nil"/>
              <w:right w:val="nil"/>
            </w:tcBorders>
            <w:shd w:val="clear" w:color="auto" w:fill="F1F1F1"/>
            <w:hideMark/>
          </w:tcPr>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r w:rsidRPr="00E11B5F">
              <w:rPr>
                <w:rStyle w:val="crayon-r"/>
                <w:rFonts w:asciiTheme="majorHAnsi" w:hAnsiTheme="majorHAnsi"/>
                <w:color w:val="800080"/>
                <w:sz w:val="18"/>
                <w:szCs w:val="18"/>
                <w:bdr w:val="none" w:sz="0" w:space="0" w:color="auto" w:frame="1"/>
              </w:rPr>
              <w:t>import</w:t>
            </w:r>
            <w:r w:rsidRPr="00E11B5F">
              <w:rPr>
                <w:rStyle w:val="crayon-h"/>
                <w:rFonts w:asciiTheme="majorHAnsi" w:hAnsiTheme="majorHAnsi"/>
                <w:color w:val="006FE0"/>
                <w:sz w:val="18"/>
                <w:szCs w:val="18"/>
                <w:bdr w:val="none" w:sz="0" w:space="0" w:color="auto" w:frame="1"/>
              </w:rPr>
              <w:t xml:space="preserve"> </w:t>
            </w:r>
            <w:r w:rsidRPr="00E11B5F">
              <w:rPr>
                <w:rStyle w:val="crayon-v"/>
                <w:rFonts w:asciiTheme="majorHAnsi" w:hAnsiTheme="majorHAnsi"/>
                <w:color w:val="002D7A"/>
                <w:sz w:val="18"/>
                <w:szCs w:val="18"/>
                <w:bdr w:val="none" w:sz="0" w:space="0" w:color="auto" w:frame="1"/>
              </w:rPr>
              <w:t>org</w:t>
            </w:r>
            <w:r w:rsidRPr="00E11B5F">
              <w:rPr>
                <w:rStyle w:val="crayon-sy"/>
                <w:rFonts w:asciiTheme="majorHAnsi" w:hAnsiTheme="majorHAnsi"/>
                <w:color w:val="333333"/>
                <w:sz w:val="18"/>
                <w:szCs w:val="18"/>
                <w:bdr w:val="none" w:sz="0" w:space="0" w:color="auto" w:frame="1"/>
              </w:rPr>
              <w:t>.</w:t>
            </w:r>
            <w:r w:rsidRPr="00E11B5F">
              <w:rPr>
                <w:rStyle w:val="crayon-v"/>
                <w:rFonts w:asciiTheme="majorHAnsi" w:hAnsiTheme="majorHAnsi"/>
                <w:color w:val="002D7A"/>
                <w:sz w:val="18"/>
                <w:szCs w:val="18"/>
                <w:bdr w:val="none" w:sz="0" w:space="0" w:color="auto" w:frame="1"/>
              </w:rPr>
              <w:t>openqa</w:t>
            </w:r>
            <w:r w:rsidRPr="00E11B5F">
              <w:rPr>
                <w:rStyle w:val="crayon-sy"/>
                <w:rFonts w:asciiTheme="majorHAnsi" w:hAnsiTheme="majorHAnsi"/>
                <w:color w:val="333333"/>
                <w:sz w:val="18"/>
                <w:szCs w:val="18"/>
                <w:bdr w:val="none" w:sz="0" w:space="0" w:color="auto" w:frame="1"/>
              </w:rPr>
              <w:t>.</w:t>
            </w:r>
            <w:r w:rsidRPr="00E11B5F">
              <w:rPr>
                <w:rStyle w:val="crayon-v"/>
                <w:rFonts w:asciiTheme="majorHAnsi" w:hAnsiTheme="majorHAnsi"/>
                <w:color w:val="002D7A"/>
                <w:sz w:val="18"/>
                <w:szCs w:val="18"/>
                <w:bdr w:val="none" w:sz="0" w:space="0" w:color="auto" w:frame="1"/>
              </w:rPr>
              <w:t>selenium</w:t>
            </w:r>
            <w:r w:rsidRPr="00E11B5F">
              <w:rPr>
                <w:rStyle w:val="crayon-sy"/>
                <w:rFonts w:asciiTheme="majorHAnsi" w:hAnsiTheme="majorHAnsi"/>
                <w:color w:val="333333"/>
                <w:sz w:val="18"/>
                <w:szCs w:val="18"/>
                <w:bdr w:val="none" w:sz="0" w:space="0" w:color="auto" w:frame="1"/>
              </w:rPr>
              <w:t>.</w:t>
            </w:r>
            <w:r w:rsidRPr="00E11B5F">
              <w:rPr>
                <w:rStyle w:val="crayon-v"/>
                <w:rFonts w:asciiTheme="majorHAnsi" w:hAnsiTheme="majorHAnsi"/>
                <w:color w:val="002D7A"/>
                <w:sz w:val="18"/>
                <w:szCs w:val="18"/>
                <w:bdr w:val="none" w:sz="0" w:space="0" w:color="auto" w:frame="1"/>
              </w:rPr>
              <w:t>WebDriver</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r w:rsidRPr="00E11B5F">
              <w:rPr>
                <w:rStyle w:val="crayon-r"/>
                <w:rFonts w:asciiTheme="majorHAnsi" w:hAnsiTheme="majorHAnsi"/>
                <w:color w:val="800080"/>
                <w:sz w:val="18"/>
                <w:szCs w:val="18"/>
                <w:bdr w:val="none" w:sz="0" w:space="0" w:color="auto" w:frame="1"/>
              </w:rPr>
              <w:t>import</w:t>
            </w:r>
            <w:r w:rsidRPr="00E11B5F">
              <w:rPr>
                <w:rStyle w:val="crayon-h"/>
                <w:rFonts w:asciiTheme="majorHAnsi" w:hAnsiTheme="majorHAnsi"/>
                <w:color w:val="006FE0"/>
                <w:sz w:val="18"/>
                <w:szCs w:val="18"/>
                <w:bdr w:val="none" w:sz="0" w:space="0" w:color="auto" w:frame="1"/>
              </w:rPr>
              <w:t xml:space="preserve"> </w:t>
            </w:r>
            <w:r w:rsidRPr="00E11B5F">
              <w:rPr>
                <w:rStyle w:val="crayon-v"/>
                <w:rFonts w:asciiTheme="majorHAnsi" w:hAnsiTheme="majorHAnsi"/>
                <w:color w:val="002D7A"/>
                <w:sz w:val="18"/>
                <w:szCs w:val="18"/>
                <w:bdr w:val="none" w:sz="0" w:space="0" w:color="auto" w:frame="1"/>
              </w:rPr>
              <w:t>org</w:t>
            </w:r>
            <w:r w:rsidRPr="00E11B5F">
              <w:rPr>
                <w:rStyle w:val="crayon-sy"/>
                <w:rFonts w:asciiTheme="majorHAnsi" w:hAnsiTheme="majorHAnsi"/>
                <w:color w:val="333333"/>
                <w:sz w:val="18"/>
                <w:szCs w:val="18"/>
                <w:bdr w:val="none" w:sz="0" w:space="0" w:color="auto" w:frame="1"/>
              </w:rPr>
              <w:t>.</w:t>
            </w:r>
            <w:r w:rsidRPr="00E11B5F">
              <w:rPr>
                <w:rStyle w:val="crayon-v"/>
                <w:rFonts w:asciiTheme="majorHAnsi" w:hAnsiTheme="majorHAnsi"/>
                <w:color w:val="002D7A"/>
                <w:sz w:val="18"/>
                <w:szCs w:val="18"/>
                <w:bdr w:val="none" w:sz="0" w:space="0" w:color="auto" w:frame="1"/>
              </w:rPr>
              <w:t>openqa</w:t>
            </w:r>
            <w:r w:rsidRPr="00E11B5F">
              <w:rPr>
                <w:rStyle w:val="crayon-sy"/>
                <w:rFonts w:asciiTheme="majorHAnsi" w:hAnsiTheme="majorHAnsi"/>
                <w:color w:val="333333"/>
                <w:sz w:val="18"/>
                <w:szCs w:val="18"/>
                <w:bdr w:val="none" w:sz="0" w:space="0" w:color="auto" w:frame="1"/>
              </w:rPr>
              <w:t>.</w:t>
            </w:r>
            <w:r w:rsidRPr="00E11B5F">
              <w:rPr>
                <w:rStyle w:val="crayon-v"/>
                <w:rFonts w:asciiTheme="majorHAnsi" w:hAnsiTheme="majorHAnsi"/>
                <w:color w:val="002D7A"/>
                <w:sz w:val="18"/>
                <w:szCs w:val="18"/>
                <w:bdr w:val="none" w:sz="0" w:space="0" w:color="auto" w:frame="1"/>
              </w:rPr>
              <w:t>selenium</w:t>
            </w:r>
            <w:r w:rsidRPr="00E11B5F">
              <w:rPr>
                <w:rStyle w:val="crayon-sy"/>
                <w:rFonts w:asciiTheme="majorHAnsi" w:hAnsiTheme="majorHAnsi"/>
                <w:color w:val="333333"/>
                <w:sz w:val="18"/>
                <w:szCs w:val="18"/>
                <w:bdr w:val="none" w:sz="0" w:space="0" w:color="auto" w:frame="1"/>
              </w:rPr>
              <w:t>.</w:t>
            </w:r>
            <w:r w:rsidRPr="00E11B5F">
              <w:rPr>
                <w:rStyle w:val="crayon-v"/>
                <w:rFonts w:asciiTheme="majorHAnsi" w:hAnsiTheme="majorHAnsi"/>
                <w:color w:val="002D7A"/>
                <w:sz w:val="18"/>
                <w:szCs w:val="18"/>
                <w:bdr w:val="none" w:sz="0" w:space="0" w:color="auto" w:frame="1"/>
              </w:rPr>
              <w:t>firefox</w:t>
            </w:r>
            <w:r w:rsidRPr="00E11B5F">
              <w:rPr>
                <w:rStyle w:val="crayon-sy"/>
                <w:rFonts w:asciiTheme="majorHAnsi" w:hAnsiTheme="majorHAnsi"/>
                <w:color w:val="333333"/>
                <w:sz w:val="18"/>
                <w:szCs w:val="18"/>
                <w:bdr w:val="none" w:sz="0" w:space="0" w:color="auto" w:frame="1"/>
              </w:rPr>
              <w:t>.</w:t>
            </w:r>
            <w:r w:rsidRPr="00E11B5F">
              <w:rPr>
                <w:rStyle w:val="crayon-v"/>
                <w:rFonts w:asciiTheme="majorHAnsi" w:hAnsiTheme="majorHAnsi"/>
                <w:color w:val="002D7A"/>
                <w:sz w:val="18"/>
                <w:szCs w:val="18"/>
                <w:bdr w:val="none" w:sz="0" w:space="0" w:color="auto" w:frame="1"/>
              </w:rPr>
              <w:t>FirefoxDriver</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r w:rsidRPr="00E11B5F">
              <w:rPr>
                <w:rStyle w:val="crayon-m"/>
                <w:rFonts w:asciiTheme="majorHAnsi" w:hAnsiTheme="majorHAnsi"/>
                <w:color w:val="800080"/>
                <w:sz w:val="18"/>
                <w:szCs w:val="18"/>
                <w:bdr w:val="none" w:sz="0" w:space="0" w:color="auto" w:frame="1"/>
              </w:rPr>
              <w:t>public</w:t>
            </w:r>
            <w:r w:rsidRPr="00E11B5F">
              <w:rPr>
                <w:rStyle w:val="crayon-h"/>
                <w:rFonts w:asciiTheme="majorHAnsi" w:hAnsiTheme="majorHAnsi"/>
                <w:color w:val="006FE0"/>
                <w:sz w:val="18"/>
                <w:szCs w:val="18"/>
                <w:bdr w:val="none" w:sz="0" w:space="0" w:color="auto" w:frame="1"/>
              </w:rPr>
              <w:t xml:space="preserve"> </w:t>
            </w:r>
            <w:r w:rsidRPr="00E11B5F">
              <w:rPr>
                <w:rStyle w:val="crayon-t"/>
                <w:rFonts w:asciiTheme="majorHAnsi" w:hAnsiTheme="majorHAnsi"/>
                <w:color w:val="800080"/>
                <w:sz w:val="18"/>
                <w:szCs w:val="18"/>
                <w:bdr w:val="none" w:sz="0" w:space="0" w:color="auto" w:frame="1"/>
              </w:rPr>
              <w:t>class</w:t>
            </w:r>
            <w:r w:rsidRPr="00E11B5F">
              <w:rPr>
                <w:rStyle w:val="crayon-h"/>
                <w:rFonts w:asciiTheme="majorHAnsi" w:hAnsiTheme="majorHAnsi"/>
                <w:color w:val="006FE0"/>
                <w:sz w:val="18"/>
                <w:szCs w:val="18"/>
                <w:bdr w:val="none" w:sz="0" w:space="0" w:color="auto" w:frame="1"/>
              </w:rPr>
              <w:t xml:space="preserve"> </w:t>
            </w:r>
            <w:r w:rsidRPr="00E11B5F">
              <w:rPr>
                <w:rStyle w:val="crayon-e"/>
                <w:rFonts w:asciiTheme="majorHAnsi" w:hAnsiTheme="majorHAnsi"/>
                <w:color w:val="004ED0"/>
                <w:sz w:val="18"/>
                <w:szCs w:val="18"/>
                <w:bdr w:val="none" w:sz="0" w:space="0" w:color="auto" w:frame="1"/>
              </w:rPr>
              <w:t>OpenBrowsers</w:t>
            </w:r>
            <w:r w:rsidRPr="00E11B5F">
              <w:rPr>
                <w:rStyle w:val="crayon-h"/>
                <w:rFonts w:asciiTheme="majorHAnsi" w:hAnsiTheme="majorHAnsi"/>
                <w:color w:val="006FE0"/>
                <w:sz w:val="18"/>
                <w:szCs w:val="18"/>
                <w:bdr w:val="none" w:sz="0" w:space="0" w:color="auto" w:frame="1"/>
              </w:rPr>
              <w:t xml:space="preserve"> </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r w:rsidRPr="00E11B5F">
              <w:rPr>
                <w:rStyle w:val="crayon-m"/>
                <w:rFonts w:asciiTheme="majorHAnsi" w:hAnsiTheme="majorHAnsi"/>
                <w:color w:val="800080"/>
                <w:sz w:val="18"/>
                <w:szCs w:val="18"/>
                <w:bdr w:val="none" w:sz="0" w:space="0" w:color="auto" w:frame="1"/>
              </w:rPr>
              <w:t>private</w:t>
            </w:r>
            <w:r w:rsidRPr="00E11B5F">
              <w:rPr>
                <w:rStyle w:val="crayon-h"/>
                <w:rFonts w:asciiTheme="majorHAnsi" w:hAnsiTheme="majorHAnsi"/>
                <w:color w:val="006FE0"/>
                <w:sz w:val="18"/>
                <w:szCs w:val="18"/>
                <w:bdr w:val="none" w:sz="0" w:space="0" w:color="auto" w:frame="1"/>
              </w:rPr>
              <w:t xml:space="preserve"> </w:t>
            </w:r>
            <w:r w:rsidRPr="00E11B5F">
              <w:rPr>
                <w:rStyle w:val="crayon-m"/>
                <w:rFonts w:asciiTheme="majorHAnsi" w:hAnsiTheme="majorHAnsi"/>
                <w:color w:val="800080"/>
                <w:sz w:val="18"/>
                <w:szCs w:val="18"/>
                <w:bdr w:val="none" w:sz="0" w:space="0" w:color="auto" w:frame="1"/>
              </w:rPr>
              <w:t>static</w:t>
            </w:r>
            <w:r w:rsidRPr="00E11B5F">
              <w:rPr>
                <w:rStyle w:val="crayon-h"/>
                <w:rFonts w:asciiTheme="majorHAnsi" w:hAnsiTheme="majorHAnsi"/>
                <w:color w:val="006FE0"/>
                <w:sz w:val="18"/>
                <w:szCs w:val="18"/>
                <w:bdr w:val="none" w:sz="0" w:space="0" w:color="auto" w:frame="1"/>
              </w:rPr>
              <w:t xml:space="preserve"> </w:t>
            </w:r>
            <w:r w:rsidRPr="00E11B5F">
              <w:rPr>
                <w:rStyle w:val="crayon-e"/>
                <w:rFonts w:asciiTheme="majorHAnsi" w:hAnsiTheme="majorHAnsi"/>
                <w:color w:val="004ED0"/>
                <w:sz w:val="18"/>
                <w:szCs w:val="18"/>
                <w:bdr w:val="none" w:sz="0" w:space="0" w:color="auto" w:frame="1"/>
              </w:rPr>
              <w:t xml:space="preserve">WebDriver </w:t>
            </w:r>
            <w:r w:rsidRPr="00E11B5F">
              <w:rPr>
                <w:rStyle w:val="crayon-v"/>
                <w:rFonts w:asciiTheme="majorHAnsi" w:hAnsiTheme="majorHAnsi"/>
                <w:color w:val="002D7A"/>
                <w:sz w:val="18"/>
                <w:szCs w:val="18"/>
                <w:bdr w:val="none" w:sz="0" w:space="0" w:color="auto" w:frame="1"/>
              </w:rPr>
              <w:t>driver</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r w:rsidRPr="00E11B5F">
              <w:rPr>
                <w:rStyle w:val="crayon-m"/>
                <w:rFonts w:asciiTheme="majorHAnsi" w:hAnsiTheme="majorHAnsi"/>
                <w:color w:val="800080"/>
                <w:sz w:val="18"/>
                <w:szCs w:val="18"/>
                <w:bdr w:val="none" w:sz="0" w:space="0" w:color="auto" w:frame="1"/>
              </w:rPr>
              <w:t>public</w:t>
            </w:r>
            <w:r w:rsidRPr="00E11B5F">
              <w:rPr>
                <w:rStyle w:val="crayon-h"/>
                <w:rFonts w:asciiTheme="majorHAnsi" w:hAnsiTheme="majorHAnsi"/>
                <w:color w:val="006FE0"/>
                <w:sz w:val="18"/>
                <w:szCs w:val="18"/>
                <w:bdr w:val="none" w:sz="0" w:space="0" w:color="auto" w:frame="1"/>
              </w:rPr>
              <w:t xml:space="preserve"> </w:t>
            </w:r>
            <w:r w:rsidRPr="00E11B5F">
              <w:rPr>
                <w:rStyle w:val="crayon-m"/>
                <w:rFonts w:asciiTheme="majorHAnsi" w:hAnsiTheme="majorHAnsi"/>
                <w:color w:val="800080"/>
                <w:sz w:val="18"/>
                <w:szCs w:val="18"/>
                <w:bdr w:val="none" w:sz="0" w:space="0" w:color="auto" w:frame="1"/>
              </w:rPr>
              <w:t>static</w:t>
            </w:r>
            <w:r w:rsidRPr="00E11B5F">
              <w:rPr>
                <w:rStyle w:val="crayon-h"/>
                <w:rFonts w:asciiTheme="majorHAnsi" w:hAnsiTheme="majorHAnsi"/>
                <w:color w:val="006FE0"/>
                <w:sz w:val="18"/>
                <w:szCs w:val="18"/>
                <w:bdr w:val="none" w:sz="0" w:space="0" w:color="auto" w:frame="1"/>
              </w:rPr>
              <w:t xml:space="preserve"> </w:t>
            </w:r>
            <w:r w:rsidRPr="00E11B5F">
              <w:rPr>
                <w:rStyle w:val="crayon-t"/>
                <w:rFonts w:asciiTheme="majorHAnsi" w:hAnsiTheme="majorHAnsi"/>
                <w:color w:val="800080"/>
                <w:sz w:val="18"/>
                <w:szCs w:val="18"/>
                <w:bdr w:val="none" w:sz="0" w:space="0" w:color="auto" w:frame="1"/>
              </w:rPr>
              <w:t>void</w:t>
            </w:r>
            <w:r w:rsidRPr="00E11B5F">
              <w:rPr>
                <w:rStyle w:val="crayon-h"/>
                <w:rFonts w:asciiTheme="majorHAnsi" w:hAnsiTheme="majorHAnsi"/>
                <w:color w:val="006FE0"/>
                <w:sz w:val="18"/>
                <w:szCs w:val="18"/>
                <w:bdr w:val="none" w:sz="0" w:space="0" w:color="auto" w:frame="1"/>
              </w:rPr>
              <w:t xml:space="preserve"> </w:t>
            </w:r>
            <w:r w:rsidRPr="00E11B5F">
              <w:rPr>
                <w:rStyle w:val="crayon-e"/>
                <w:rFonts w:asciiTheme="majorHAnsi" w:hAnsiTheme="majorHAnsi"/>
                <w:color w:val="004ED0"/>
                <w:sz w:val="18"/>
                <w:szCs w:val="18"/>
                <w:bdr w:val="none" w:sz="0" w:space="0" w:color="auto" w:frame="1"/>
              </w:rPr>
              <w:t>main</w:t>
            </w:r>
            <w:r w:rsidRPr="00E11B5F">
              <w:rPr>
                <w:rStyle w:val="crayon-sy"/>
                <w:rFonts w:asciiTheme="majorHAnsi" w:hAnsiTheme="majorHAnsi"/>
                <w:color w:val="333333"/>
                <w:sz w:val="18"/>
                <w:szCs w:val="18"/>
                <w:bdr w:val="none" w:sz="0" w:space="0" w:color="auto" w:frame="1"/>
              </w:rPr>
              <w:t>(</w:t>
            </w:r>
            <w:r w:rsidRPr="00E11B5F">
              <w:rPr>
                <w:rStyle w:val="crayon-t"/>
                <w:rFonts w:asciiTheme="majorHAnsi" w:hAnsiTheme="majorHAnsi"/>
                <w:color w:val="800080"/>
                <w:sz w:val="18"/>
                <w:szCs w:val="18"/>
                <w:bdr w:val="none" w:sz="0" w:space="0" w:color="auto" w:frame="1"/>
              </w:rPr>
              <w:t>String</w:t>
            </w:r>
            <w:r w:rsidRPr="00E11B5F">
              <w:rPr>
                <w:rStyle w:val="crayon-sy"/>
                <w:rFonts w:asciiTheme="majorHAnsi" w:hAnsiTheme="majorHAnsi"/>
                <w:color w:val="333333"/>
                <w:sz w:val="18"/>
                <w:szCs w:val="18"/>
                <w:bdr w:val="none" w:sz="0" w:space="0" w:color="auto" w:frame="1"/>
              </w:rPr>
              <w:t>[]</w:t>
            </w:r>
            <w:r w:rsidRPr="00E11B5F">
              <w:rPr>
                <w:rStyle w:val="crayon-h"/>
                <w:rFonts w:asciiTheme="majorHAnsi" w:hAnsiTheme="majorHAnsi"/>
                <w:color w:val="006FE0"/>
                <w:sz w:val="18"/>
                <w:szCs w:val="18"/>
                <w:bdr w:val="none" w:sz="0" w:space="0" w:color="auto" w:frame="1"/>
              </w:rPr>
              <w:t xml:space="preserve"> </w:t>
            </w:r>
            <w:r w:rsidRPr="00E11B5F">
              <w:rPr>
                <w:rStyle w:val="crayon-v"/>
                <w:rFonts w:asciiTheme="majorHAnsi" w:hAnsiTheme="majorHAnsi"/>
                <w:color w:val="002D7A"/>
                <w:sz w:val="18"/>
                <w:szCs w:val="18"/>
                <w:bdr w:val="none" w:sz="0" w:space="0" w:color="auto" w:frame="1"/>
              </w:rPr>
              <w:t>args</w:t>
            </w:r>
            <w:r w:rsidRPr="00E11B5F">
              <w:rPr>
                <w:rStyle w:val="crayon-sy"/>
                <w:rFonts w:asciiTheme="majorHAnsi" w:hAnsiTheme="majorHAnsi"/>
                <w:color w:val="333333"/>
                <w:sz w:val="18"/>
                <w:szCs w:val="18"/>
                <w:bdr w:val="none" w:sz="0" w:space="0" w:color="auto" w:frame="1"/>
              </w:rPr>
              <w:t>)</w:t>
            </w:r>
            <w:r w:rsidRPr="00E11B5F">
              <w:rPr>
                <w:rStyle w:val="crayon-h"/>
                <w:rFonts w:asciiTheme="majorHAnsi" w:hAnsiTheme="majorHAnsi"/>
                <w:color w:val="006FE0"/>
                <w:sz w:val="18"/>
                <w:szCs w:val="18"/>
                <w:bdr w:val="none" w:sz="0" w:space="0" w:color="auto" w:frame="1"/>
              </w:rPr>
              <w:t xml:space="preserve"> </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r w:rsidRPr="00E11B5F">
              <w:rPr>
                <w:rStyle w:val="crayon-v"/>
                <w:rFonts w:asciiTheme="majorHAnsi" w:hAnsiTheme="majorHAnsi"/>
                <w:color w:val="002D7A"/>
                <w:sz w:val="18"/>
                <w:szCs w:val="18"/>
                <w:bdr w:val="none" w:sz="0" w:space="0" w:color="auto" w:frame="1"/>
              </w:rPr>
              <w:t>driver</w:t>
            </w:r>
            <w:r w:rsidRPr="00E11B5F">
              <w:rPr>
                <w:rStyle w:val="crayon-h"/>
                <w:rFonts w:asciiTheme="majorHAnsi" w:hAnsiTheme="majorHAnsi"/>
                <w:color w:val="006FE0"/>
                <w:sz w:val="18"/>
                <w:szCs w:val="18"/>
                <w:bdr w:val="none" w:sz="0" w:space="0" w:color="auto" w:frame="1"/>
              </w:rPr>
              <w:t xml:space="preserve"> </w:t>
            </w:r>
            <w:r w:rsidRPr="00E11B5F">
              <w:rPr>
                <w:rStyle w:val="crayon-o"/>
                <w:rFonts w:asciiTheme="majorHAnsi" w:hAnsiTheme="majorHAnsi"/>
                <w:color w:val="006FE0"/>
                <w:sz w:val="18"/>
                <w:szCs w:val="18"/>
                <w:bdr w:val="none" w:sz="0" w:space="0" w:color="auto" w:frame="1"/>
              </w:rPr>
              <w:t>=</w:t>
            </w:r>
            <w:r w:rsidRPr="00E11B5F">
              <w:rPr>
                <w:rStyle w:val="crayon-h"/>
                <w:rFonts w:asciiTheme="majorHAnsi" w:hAnsiTheme="majorHAnsi"/>
                <w:color w:val="006FE0"/>
                <w:sz w:val="18"/>
                <w:szCs w:val="18"/>
                <w:bdr w:val="none" w:sz="0" w:space="0" w:color="auto" w:frame="1"/>
              </w:rPr>
              <w:t xml:space="preserve"> </w:t>
            </w:r>
            <w:r w:rsidRPr="00E11B5F">
              <w:rPr>
                <w:rStyle w:val="crayon-r"/>
                <w:rFonts w:asciiTheme="majorHAnsi" w:hAnsiTheme="majorHAnsi"/>
                <w:color w:val="800080"/>
                <w:sz w:val="18"/>
                <w:szCs w:val="18"/>
                <w:bdr w:val="none" w:sz="0" w:space="0" w:color="auto" w:frame="1"/>
              </w:rPr>
              <w:t>new</w:t>
            </w:r>
            <w:r w:rsidRPr="00E11B5F">
              <w:rPr>
                <w:rStyle w:val="crayon-h"/>
                <w:rFonts w:asciiTheme="majorHAnsi" w:hAnsiTheme="majorHAnsi"/>
                <w:color w:val="006FE0"/>
                <w:sz w:val="18"/>
                <w:szCs w:val="18"/>
                <w:bdr w:val="none" w:sz="0" w:space="0" w:color="auto" w:frame="1"/>
              </w:rPr>
              <w:t xml:space="preserve"> </w:t>
            </w:r>
            <w:r w:rsidRPr="00E11B5F">
              <w:rPr>
                <w:rStyle w:val="crayon-e"/>
                <w:rFonts w:asciiTheme="majorHAnsi" w:hAnsiTheme="majorHAnsi"/>
                <w:color w:val="004ED0"/>
                <w:sz w:val="18"/>
                <w:szCs w:val="18"/>
                <w:bdr w:val="none" w:sz="0" w:space="0" w:color="auto" w:frame="1"/>
              </w:rPr>
              <w:t>FirefoxDriver</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r w:rsidRPr="00E11B5F">
              <w:rPr>
                <w:rStyle w:val="crayon-v"/>
                <w:rFonts w:asciiTheme="majorHAnsi" w:hAnsiTheme="majorHAnsi"/>
                <w:color w:val="002D7A"/>
                <w:sz w:val="18"/>
                <w:szCs w:val="18"/>
                <w:bdr w:val="none" w:sz="0" w:space="0" w:color="auto" w:frame="1"/>
              </w:rPr>
              <w:t>driver</w:t>
            </w:r>
            <w:r w:rsidRPr="00E11B5F">
              <w:rPr>
                <w:rStyle w:val="crayon-sy"/>
                <w:rFonts w:asciiTheme="majorHAnsi" w:hAnsiTheme="majorHAnsi"/>
                <w:color w:val="333333"/>
                <w:sz w:val="18"/>
                <w:szCs w:val="18"/>
                <w:bdr w:val="none" w:sz="0" w:space="0" w:color="auto" w:frame="1"/>
              </w:rPr>
              <w:t>.</w:t>
            </w:r>
            <w:r w:rsidRPr="00E11B5F">
              <w:rPr>
                <w:rStyle w:val="crayon-e"/>
                <w:rFonts w:asciiTheme="majorHAnsi" w:hAnsiTheme="majorHAnsi"/>
                <w:color w:val="004ED0"/>
                <w:sz w:val="18"/>
                <w:szCs w:val="18"/>
                <w:bdr w:val="none" w:sz="0" w:space="0" w:color="auto" w:frame="1"/>
              </w:rPr>
              <w:t>navigate</w:t>
            </w:r>
            <w:r w:rsidRPr="00E11B5F">
              <w:rPr>
                <w:rStyle w:val="crayon-sy"/>
                <w:rFonts w:asciiTheme="majorHAnsi" w:hAnsiTheme="majorHAnsi"/>
                <w:color w:val="333333"/>
                <w:sz w:val="18"/>
                <w:szCs w:val="18"/>
                <w:bdr w:val="none" w:sz="0" w:space="0" w:color="auto" w:frame="1"/>
              </w:rPr>
              <w:t>().</w:t>
            </w:r>
            <w:r w:rsidRPr="00E11B5F">
              <w:rPr>
                <w:rStyle w:val="crayon-st"/>
                <w:rFonts w:asciiTheme="majorHAnsi" w:hAnsiTheme="majorHAnsi"/>
                <w:color w:val="800080"/>
                <w:sz w:val="18"/>
                <w:szCs w:val="18"/>
                <w:bdr w:val="none" w:sz="0" w:space="0" w:color="auto" w:frame="1"/>
              </w:rPr>
              <w:t>to</w:t>
            </w:r>
            <w:r w:rsidRPr="00E11B5F">
              <w:rPr>
                <w:rStyle w:val="crayon-sy"/>
                <w:rFonts w:asciiTheme="majorHAnsi" w:hAnsiTheme="majorHAnsi"/>
                <w:color w:val="333333"/>
                <w:sz w:val="18"/>
                <w:szCs w:val="18"/>
                <w:bdr w:val="none" w:sz="0" w:space="0" w:color="auto" w:frame="1"/>
              </w:rPr>
              <w:t>(</w:t>
            </w:r>
            <w:r w:rsidRPr="00E11B5F">
              <w:rPr>
                <w:rStyle w:val="crayon-s"/>
                <w:rFonts w:asciiTheme="majorHAnsi" w:hAnsiTheme="majorHAnsi"/>
                <w:color w:val="008000"/>
                <w:sz w:val="18"/>
                <w:szCs w:val="18"/>
                <w:bdr w:val="none" w:sz="0" w:space="0" w:color="auto" w:frame="1"/>
              </w:rPr>
              <w:t>"http://www.gmail.com"</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pacing w:after="0" w:line="240" w:lineRule="auto"/>
              <w:textAlignment w:val="baseline"/>
              <w:rPr>
                <w:rFonts w:asciiTheme="majorHAnsi" w:hAnsiTheme="majorHAnsi"/>
                <w:sz w:val="18"/>
                <w:szCs w:val="18"/>
              </w:rPr>
            </w:pPr>
            <w:r w:rsidRPr="00E11B5F">
              <w:rPr>
                <w:rStyle w:val="crayon-h"/>
                <w:rFonts w:asciiTheme="majorHAnsi" w:hAnsiTheme="majorHAnsi"/>
                <w:color w:val="006FE0"/>
                <w:sz w:val="18"/>
                <w:szCs w:val="18"/>
                <w:bdr w:val="none" w:sz="0" w:space="0" w:color="auto" w:frame="1"/>
              </w:rPr>
              <w:t xml:space="preserve"> </w:t>
            </w: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p>
          <w:p w:rsidR="002E24DB" w:rsidRPr="00E11B5F" w:rsidRDefault="002E24DB" w:rsidP="00E11B5F">
            <w:pPr>
              <w:shd w:val="clear" w:color="auto" w:fill="F7F7F7"/>
              <w:spacing w:after="0" w:line="240" w:lineRule="auto"/>
              <w:textAlignment w:val="baseline"/>
              <w:rPr>
                <w:rFonts w:asciiTheme="majorHAnsi" w:hAnsiTheme="majorHAnsi"/>
                <w:sz w:val="18"/>
                <w:szCs w:val="18"/>
              </w:rPr>
            </w:pPr>
            <w:r w:rsidRPr="00E11B5F">
              <w:rPr>
                <w:rStyle w:val="crayon-sy"/>
                <w:rFonts w:asciiTheme="majorHAnsi" w:hAnsiTheme="majorHAnsi"/>
                <w:color w:val="333333"/>
                <w:sz w:val="18"/>
                <w:szCs w:val="18"/>
                <w:bdr w:val="none" w:sz="0" w:space="0" w:color="auto" w:frame="1"/>
              </w:rPr>
              <w:t>}</w:t>
            </w:r>
          </w:p>
          <w:p w:rsidR="002E24DB" w:rsidRPr="00E11B5F" w:rsidRDefault="002E24DB" w:rsidP="00E11B5F">
            <w:pPr>
              <w:spacing w:after="0" w:line="240" w:lineRule="auto"/>
              <w:textAlignment w:val="baseline"/>
              <w:rPr>
                <w:rFonts w:asciiTheme="majorHAnsi" w:hAnsiTheme="majorHAnsi"/>
                <w:sz w:val="18"/>
                <w:szCs w:val="18"/>
              </w:rPr>
            </w:pPr>
          </w:p>
        </w:tc>
      </w:tr>
    </w:tbl>
    <w:p w:rsidR="002E24DB" w:rsidRPr="00E11B5F" w:rsidRDefault="002E24DB" w:rsidP="00E11B5F">
      <w:pPr>
        <w:spacing w:after="0" w:line="240" w:lineRule="auto"/>
        <w:rPr>
          <w:rFonts w:asciiTheme="majorHAnsi" w:hAnsiTheme="majorHAnsi"/>
          <w:color w:val="373B41"/>
          <w:sz w:val="18"/>
          <w:szCs w:val="18"/>
        </w:rPr>
      </w:pPr>
      <w:r w:rsidRPr="00E11B5F">
        <w:rPr>
          <w:rFonts w:asciiTheme="majorHAnsi" w:hAnsiTheme="majorHAnsi"/>
          <w:color w:val="373B41"/>
          <w:sz w:val="18"/>
          <w:szCs w:val="18"/>
        </w:rPr>
        <w:lastRenderedPageBreak/>
        <w:pict>
          <v:rect id="_x0000_i2794" style="width:0;height:.6pt" o:hralign="center" o:hrstd="t" o:hrnoshade="t" o:hr="t" fillcolor="#666" stroked="f"/>
        </w:pict>
      </w:r>
    </w:p>
    <w:p w:rsidR="002E24DB" w:rsidRPr="00E11B5F" w:rsidRDefault="002E24DB" w:rsidP="00E11B5F">
      <w:pPr>
        <w:shd w:val="clear" w:color="auto" w:fill="FFFFFF"/>
        <w:spacing w:after="0" w:line="240" w:lineRule="auto"/>
        <w:textAlignment w:val="baseline"/>
        <w:rPr>
          <w:rFonts w:asciiTheme="majorHAnsi" w:hAnsiTheme="majorHAnsi"/>
          <w:color w:val="666666"/>
          <w:sz w:val="18"/>
          <w:szCs w:val="18"/>
        </w:rPr>
      </w:pPr>
      <w:r w:rsidRPr="00E11B5F">
        <w:rPr>
          <w:rFonts w:asciiTheme="majorHAnsi" w:hAnsiTheme="majorHAnsi"/>
          <w:b/>
          <w:bCs/>
          <w:color w:val="FF6600"/>
          <w:sz w:val="18"/>
          <w:szCs w:val="18"/>
          <w:bdr w:val="none" w:sz="0" w:space="0" w:color="auto" w:frame="1"/>
        </w:rPr>
        <w:t>What is the difference between get() method and navigate() method?</w:t>
      </w:r>
    </w:p>
    <w:p w:rsidR="002E24DB" w:rsidRPr="00E11B5F" w:rsidRDefault="002E24DB" w:rsidP="00E11B5F">
      <w:pPr>
        <w:shd w:val="clear" w:color="auto" w:fill="FFFFFF"/>
        <w:spacing w:after="0" w:line="240" w:lineRule="auto"/>
        <w:textAlignment w:val="baseline"/>
        <w:rPr>
          <w:rFonts w:asciiTheme="majorHAnsi" w:hAnsiTheme="majorHAnsi"/>
          <w:color w:val="666666"/>
          <w:sz w:val="18"/>
          <w:szCs w:val="18"/>
        </w:rPr>
      </w:pPr>
      <w:r w:rsidRPr="00E11B5F">
        <w:rPr>
          <w:rFonts w:asciiTheme="majorHAnsi" w:hAnsiTheme="majorHAnsi"/>
          <w:color w:val="666666"/>
          <w:sz w:val="18"/>
          <w:szCs w:val="18"/>
        </w:rPr>
        <w:t>The difference is that if you use navigate, it allows you to go forth and back into history of the browser,refresh the browser etc. It is not possible if using get() method.</w:t>
      </w:r>
    </w:p>
    <w:p w:rsidR="002E24DB" w:rsidRPr="00E11B5F" w:rsidRDefault="002E24DB" w:rsidP="00E11B5F">
      <w:pPr>
        <w:shd w:val="clear" w:color="auto" w:fill="FBEEDD"/>
        <w:spacing w:after="0" w:line="240" w:lineRule="auto"/>
        <w:textAlignment w:val="baseline"/>
        <w:rPr>
          <w:rFonts w:asciiTheme="majorHAnsi" w:hAnsiTheme="majorHAnsi"/>
          <w:color w:val="333333"/>
          <w:sz w:val="18"/>
          <w:szCs w:val="18"/>
        </w:rPr>
      </w:pPr>
      <w:r w:rsidRPr="00E11B5F">
        <w:rPr>
          <w:rFonts w:asciiTheme="majorHAnsi" w:hAnsiTheme="majorHAnsi"/>
          <w:b/>
          <w:bCs/>
          <w:color w:val="333333"/>
          <w:sz w:val="18"/>
          <w:szCs w:val="18"/>
          <w:bdr w:val="none" w:sz="0" w:space="0" w:color="auto" w:frame="1"/>
        </w:rPr>
        <w:t>driver.navigate().back();</w:t>
      </w:r>
      <w:r w:rsidRPr="00E11B5F">
        <w:rPr>
          <w:rFonts w:asciiTheme="majorHAnsi" w:hAnsiTheme="majorHAnsi"/>
          <w:color w:val="333333"/>
          <w:sz w:val="18"/>
          <w:szCs w:val="18"/>
        </w:rPr>
        <w:t> // Perform backward function of browser</w:t>
      </w:r>
    </w:p>
    <w:p w:rsidR="002E24DB" w:rsidRPr="00E11B5F" w:rsidRDefault="002E24DB" w:rsidP="00E11B5F">
      <w:pPr>
        <w:shd w:val="clear" w:color="auto" w:fill="FBEEDD"/>
        <w:spacing w:after="0" w:line="240" w:lineRule="auto"/>
        <w:textAlignment w:val="baseline"/>
        <w:rPr>
          <w:rFonts w:asciiTheme="majorHAnsi" w:hAnsiTheme="majorHAnsi"/>
          <w:color w:val="333333"/>
          <w:sz w:val="18"/>
          <w:szCs w:val="18"/>
        </w:rPr>
      </w:pPr>
      <w:r w:rsidRPr="00E11B5F">
        <w:rPr>
          <w:rFonts w:asciiTheme="majorHAnsi" w:hAnsiTheme="majorHAnsi"/>
          <w:b/>
          <w:bCs/>
          <w:color w:val="333333"/>
          <w:sz w:val="18"/>
          <w:szCs w:val="18"/>
          <w:bdr w:val="none" w:sz="0" w:space="0" w:color="auto" w:frame="1"/>
        </w:rPr>
        <w:t>driver.navigate().forward();</w:t>
      </w:r>
      <w:r w:rsidRPr="00E11B5F">
        <w:rPr>
          <w:rFonts w:asciiTheme="majorHAnsi" w:hAnsiTheme="majorHAnsi"/>
          <w:color w:val="333333"/>
          <w:sz w:val="18"/>
          <w:szCs w:val="18"/>
        </w:rPr>
        <w:t>  // Perform forward function of browser</w:t>
      </w:r>
    </w:p>
    <w:p w:rsidR="002E24DB" w:rsidRPr="00E11B5F" w:rsidRDefault="002E24DB" w:rsidP="00E11B5F">
      <w:pPr>
        <w:shd w:val="clear" w:color="auto" w:fill="FBEEDD"/>
        <w:spacing w:after="0" w:line="240" w:lineRule="auto"/>
        <w:textAlignment w:val="baseline"/>
        <w:rPr>
          <w:rFonts w:asciiTheme="majorHAnsi" w:hAnsiTheme="majorHAnsi"/>
          <w:color w:val="333333"/>
          <w:sz w:val="18"/>
          <w:szCs w:val="18"/>
        </w:rPr>
      </w:pPr>
      <w:r w:rsidRPr="00E11B5F">
        <w:rPr>
          <w:rFonts w:asciiTheme="majorHAnsi" w:hAnsiTheme="majorHAnsi"/>
          <w:b/>
          <w:bCs/>
          <w:color w:val="333333"/>
          <w:sz w:val="18"/>
          <w:szCs w:val="18"/>
          <w:bdr w:val="none" w:sz="0" w:space="0" w:color="auto" w:frame="1"/>
        </w:rPr>
        <w:t>driver.navigate().refresh();</w:t>
      </w:r>
      <w:r w:rsidRPr="00E11B5F">
        <w:rPr>
          <w:rFonts w:asciiTheme="majorHAnsi" w:hAnsiTheme="majorHAnsi"/>
          <w:color w:val="333333"/>
          <w:sz w:val="18"/>
          <w:szCs w:val="18"/>
        </w:rPr>
        <w:t> //refresh the browser</w:t>
      </w:r>
    </w:p>
    <w:p w:rsidR="002E24DB" w:rsidRPr="00E11B5F" w:rsidRDefault="002E24DB" w:rsidP="00E11B5F">
      <w:pPr>
        <w:pStyle w:val="Heading1"/>
        <w:spacing w:before="0" w:beforeAutospacing="0" w:after="0" w:afterAutospacing="0"/>
        <w:rPr>
          <w:rFonts w:asciiTheme="majorHAnsi" w:hAnsiTheme="majorHAnsi"/>
          <w:sz w:val="18"/>
          <w:szCs w:val="18"/>
        </w:rPr>
      </w:pPr>
      <w:hyperlink r:id="rId137" w:history="1">
        <w:r w:rsidRPr="00E11B5F">
          <w:rPr>
            <w:rStyle w:val="Hyperlink"/>
            <w:rFonts w:asciiTheme="majorHAnsi" w:hAnsiTheme="majorHAnsi"/>
            <w:color w:val="373B41"/>
            <w:sz w:val="18"/>
            <w:szCs w:val="18"/>
          </w:rPr>
          <w:t>What Are The Roles And Responsibilities Of A QA Leader?</w:t>
        </w:r>
      </w:hyperlink>
    </w:p>
    <w:p w:rsidR="002E24DB" w:rsidRPr="00E11B5F" w:rsidRDefault="002E24DB" w:rsidP="00E11B5F">
      <w:pPr>
        <w:shd w:val="clear" w:color="auto" w:fill="FFFFFF"/>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470" name="Picture 470" descr="https://3.bp.blogspot.com/-2qldpLcfHzs/XCJCX8degSI/AAAAAAAAPFk/r6v8tILzW1sta0xxr2K-QgPSkLKq0VQtwCLcBGAs/s1600/Programs%2Bfor%2BSelenium%252812%2529.pn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3.bp.blogspot.com/-2qldpLcfHzs/XCJCX8degSI/AAAAAAAAPFk/r6v8tILzW1sta0xxr2K-QgPSkLKq0VQtwCLcBGAs/s1600/Programs%2Bfor%2BSelenium%252812%2529.png">
                      <a:hlinkClick r:id="rId138"/>
                    </pic:cNvPr>
                    <pic:cNvPicPr>
                      <a:picLocks noChangeAspect="1" noChangeArrowheads="1"/>
                    </pic:cNvPicPr>
                  </pic:nvPicPr>
                  <pic:blipFill>
                    <a:blip r:embed="rId139"/>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The </w:t>
      </w:r>
      <w:r w:rsidRPr="00E11B5F">
        <w:rPr>
          <w:rFonts w:asciiTheme="majorHAnsi" w:hAnsiTheme="majorHAnsi"/>
          <w:b/>
          <w:bCs/>
          <w:color w:val="FF0000"/>
          <w:sz w:val="18"/>
          <w:szCs w:val="18"/>
        </w:rPr>
        <w:t>QA leader</w:t>
      </w:r>
      <w:r w:rsidRPr="00E11B5F">
        <w:rPr>
          <w:rFonts w:asciiTheme="majorHAnsi" w:hAnsiTheme="majorHAnsi"/>
          <w:color w:val="373B41"/>
          <w:sz w:val="18"/>
          <w:szCs w:val="18"/>
        </w:rPr>
        <w:t> is one who is like a co-captain of the ship who shares an equal responsibility for getting software out to the customers with high quality, on schedule and matching the expectations.</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As a QA lead, there are multiple roles and responsibilities which need to be taken care of. The </w:t>
      </w:r>
      <w:r w:rsidRPr="00E11B5F">
        <w:rPr>
          <w:rFonts w:asciiTheme="majorHAnsi" w:hAnsiTheme="majorHAnsi"/>
          <w:b/>
          <w:bCs/>
          <w:color w:val="FF0000"/>
          <w:sz w:val="18"/>
          <w:szCs w:val="18"/>
        </w:rPr>
        <w:t>functional role of QA lead</w:t>
      </w:r>
      <w:r w:rsidRPr="00E11B5F">
        <w:rPr>
          <w:rFonts w:asciiTheme="majorHAnsi" w:hAnsiTheme="majorHAnsi"/>
          <w:color w:val="373B41"/>
          <w:sz w:val="18"/>
          <w:szCs w:val="18"/>
        </w:rPr>
        <w:t> is to lead the quality assurance department of any industry. In today’s world quality is the backbone of any commercial successful product which directly implies that the quality assurance team in any industry play a very significant role.</w:t>
      </w:r>
    </w:p>
    <w:p w:rsidR="002E24DB" w:rsidRPr="00E11B5F" w:rsidRDefault="002E24DB" w:rsidP="00E11B5F">
      <w:pPr>
        <w:spacing w:after="0" w:line="240" w:lineRule="auto"/>
        <w:rPr>
          <w:rFonts w:asciiTheme="majorHAnsi" w:hAnsiTheme="majorHAnsi"/>
          <w:sz w:val="18"/>
          <w:szCs w:val="18"/>
        </w:rPr>
      </w:pP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A QA leader has to have several feathers in his cap and play different roles in today’s challenging times.</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He has to ensure that his team of  QA engineers are on the right track all the way in the project, resolving conflicts across team, review the schedules and plans, mitigation of the risks, checking quality in phases, update management , build a challenging and motivation environment.</w:t>
      </w:r>
    </w:p>
    <w:p w:rsidR="002E24DB" w:rsidRPr="00E11B5F" w:rsidRDefault="002E24DB" w:rsidP="00E11B5F">
      <w:pPr>
        <w:pStyle w:val="Heading1"/>
        <w:shd w:val="clear" w:color="auto" w:fill="FFFFFF"/>
        <w:spacing w:before="0" w:beforeAutospacing="0" w:after="0" w:afterAutospacing="0"/>
        <w:rPr>
          <w:rFonts w:asciiTheme="majorHAnsi" w:hAnsiTheme="majorHAnsi"/>
          <w:b w:val="0"/>
          <w:bCs w:val="0"/>
          <w:color w:val="373B41"/>
          <w:sz w:val="18"/>
          <w:szCs w:val="18"/>
        </w:rPr>
      </w:pPr>
      <w:r w:rsidRPr="00E11B5F">
        <w:rPr>
          <w:rFonts w:asciiTheme="majorHAnsi" w:hAnsiTheme="majorHAnsi"/>
          <w:color w:val="0000FF"/>
          <w:sz w:val="18"/>
          <w:szCs w:val="18"/>
        </w:rPr>
        <w:t>Roles And Responsibility Of QA Leader:</w:t>
      </w:r>
    </w:p>
    <w:p w:rsidR="002E24DB" w:rsidRPr="00E11B5F" w:rsidRDefault="002E24DB" w:rsidP="00E11B5F">
      <w:pPr>
        <w:pStyle w:val="Heading2"/>
        <w:shd w:val="clear" w:color="auto" w:fill="FFFFFF"/>
        <w:spacing w:before="0" w:beforeAutospacing="0" w:after="0" w:afterAutospacing="0"/>
        <w:rPr>
          <w:rFonts w:asciiTheme="majorHAnsi" w:hAnsiTheme="majorHAnsi"/>
          <w:b w:val="0"/>
          <w:bCs w:val="0"/>
          <w:color w:val="373B41"/>
          <w:sz w:val="18"/>
          <w:szCs w:val="18"/>
        </w:rPr>
      </w:pPr>
      <w:r w:rsidRPr="00E11B5F">
        <w:rPr>
          <w:rFonts w:asciiTheme="majorHAnsi" w:hAnsiTheme="majorHAnsi"/>
          <w:b w:val="0"/>
          <w:bCs w:val="0"/>
          <w:color w:val="FF0000"/>
          <w:sz w:val="18"/>
          <w:szCs w:val="18"/>
        </w:rPr>
        <w:lastRenderedPageBreak/>
        <w:t>Defining Quality Metrics</w:t>
      </w:r>
    </w:p>
    <w:p w:rsidR="002E24DB" w:rsidRPr="00E11B5F" w:rsidRDefault="002E24DB" w:rsidP="00E11B5F">
      <w:pPr>
        <w:numPr>
          <w:ilvl w:val="0"/>
          <w:numId w:val="21"/>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Defining quality standards and metrics for the current project/product.</w:t>
      </w:r>
    </w:p>
    <w:p w:rsidR="002E24DB" w:rsidRPr="00E11B5F" w:rsidRDefault="002E24DB" w:rsidP="00E11B5F">
      <w:pPr>
        <w:numPr>
          <w:ilvl w:val="0"/>
          <w:numId w:val="21"/>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Working with all stake holders to ensure that the quality metrics is reviewed, closed and agreed upon.</w:t>
      </w:r>
    </w:p>
    <w:p w:rsidR="002E24DB" w:rsidRPr="00E11B5F" w:rsidRDefault="002E24DB" w:rsidP="00E11B5F">
      <w:pPr>
        <w:numPr>
          <w:ilvl w:val="0"/>
          <w:numId w:val="21"/>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Make the QA team aware of the Quality matrix and resolve all the queries.</w:t>
      </w:r>
    </w:p>
    <w:p w:rsidR="002E24DB" w:rsidRPr="00E11B5F" w:rsidRDefault="002E24DB" w:rsidP="00E11B5F">
      <w:pPr>
        <w:numPr>
          <w:ilvl w:val="0"/>
          <w:numId w:val="21"/>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Create a list of milestones and checkpoints and set measureable criteria’s to check the quality on timely basis.</w:t>
      </w:r>
    </w:p>
    <w:p w:rsidR="002E24DB" w:rsidRPr="00E11B5F" w:rsidRDefault="002E24DB" w:rsidP="00E11B5F">
      <w:pPr>
        <w:pStyle w:val="Heading2"/>
        <w:shd w:val="clear" w:color="auto" w:fill="FFFFFF"/>
        <w:spacing w:before="0" w:beforeAutospacing="0" w:after="0" w:afterAutospacing="0"/>
        <w:rPr>
          <w:rFonts w:asciiTheme="majorHAnsi" w:hAnsiTheme="majorHAnsi"/>
          <w:b w:val="0"/>
          <w:bCs w:val="0"/>
          <w:color w:val="373B41"/>
          <w:sz w:val="18"/>
          <w:szCs w:val="18"/>
        </w:rPr>
      </w:pPr>
      <w:r w:rsidRPr="00E11B5F">
        <w:rPr>
          <w:rFonts w:asciiTheme="majorHAnsi" w:hAnsiTheme="majorHAnsi"/>
          <w:b w:val="0"/>
          <w:bCs w:val="0"/>
          <w:color w:val="FF0000"/>
          <w:sz w:val="18"/>
          <w:szCs w:val="18"/>
        </w:rPr>
        <w:t>Defining Testing Strategies</w:t>
      </w:r>
    </w:p>
    <w:p w:rsidR="002E24DB" w:rsidRPr="00E11B5F" w:rsidRDefault="002E24DB" w:rsidP="00E11B5F">
      <w:pPr>
        <w:numPr>
          <w:ilvl w:val="0"/>
          <w:numId w:val="22"/>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Defining processes for test plan and several phases of testing cycle.</w:t>
      </w:r>
    </w:p>
    <w:p w:rsidR="002E24DB" w:rsidRPr="00E11B5F" w:rsidRDefault="002E24DB" w:rsidP="00E11B5F">
      <w:pPr>
        <w:numPr>
          <w:ilvl w:val="0"/>
          <w:numId w:val="22"/>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Planning and scheduling several milestones and tasks like alpha and beta testing.</w:t>
      </w:r>
    </w:p>
    <w:p w:rsidR="002E24DB" w:rsidRPr="00E11B5F" w:rsidRDefault="002E24DB" w:rsidP="00E11B5F">
      <w:pPr>
        <w:numPr>
          <w:ilvl w:val="0"/>
          <w:numId w:val="22"/>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Ensuring all development tasks meet quality criteria through test planning, test execution, quality assurance and issue tracking.</w:t>
      </w:r>
    </w:p>
    <w:p w:rsidR="002E24DB" w:rsidRPr="00E11B5F" w:rsidRDefault="002E24DB" w:rsidP="00E11B5F">
      <w:pPr>
        <w:numPr>
          <w:ilvl w:val="0"/>
          <w:numId w:val="22"/>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Work closely on the deadlines of the project</w:t>
      </w:r>
    </w:p>
    <w:p w:rsidR="002E24DB" w:rsidRPr="00E11B5F" w:rsidRDefault="002E24DB" w:rsidP="00E11B5F">
      <w:pPr>
        <w:numPr>
          <w:ilvl w:val="0"/>
          <w:numId w:val="22"/>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Ensure the team is focusing on automation along with manual testing.</w:t>
      </w:r>
    </w:p>
    <w:p w:rsidR="002E24DB" w:rsidRPr="00E11B5F" w:rsidRDefault="002E24DB" w:rsidP="00E11B5F">
      <w:pPr>
        <w:numPr>
          <w:ilvl w:val="0"/>
          <w:numId w:val="22"/>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Keep raising the bar and standards of all the quality processes with every project.</w:t>
      </w:r>
    </w:p>
    <w:p w:rsidR="002E24DB" w:rsidRPr="00E11B5F" w:rsidRDefault="002E24DB" w:rsidP="00E11B5F">
      <w:pPr>
        <w:numPr>
          <w:ilvl w:val="0"/>
          <w:numId w:val="22"/>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Set processes for test plan reviews and ensure that that test plans get reviewed by all stakeholders.</w:t>
      </w:r>
    </w:p>
    <w:p w:rsidR="002E24DB" w:rsidRPr="00E11B5F" w:rsidRDefault="002E24DB" w:rsidP="00E11B5F">
      <w:pPr>
        <w:numPr>
          <w:ilvl w:val="0"/>
          <w:numId w:val="22"/>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Push team continuously to innovate.</w:t>
      </w:r>
    </w:p>
    <w:p w:rsidR="002E24DB" w:rsidRPr="00E11B5F" w:rsidRDefault="002E24DB" w:rsidP="00E11B5F">
      <w:pPr>
        <w:numPr>
          <w:ilvl w:val="0"/>
          <w:numId w:val="22"/>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Review test strategies and see that all the various kinds of testing like unit, functional, performance, stress, acceptance etc. are getting covered.</w:t>
      </w:r>
    </w:p>
    <w:p w:rsidR="002E24DB" w:rsidRPr="00E11B5F" w:rsidRDefault="002E24DB" w:rsidP="00E11B5F">
      <w:pPr>
        <w:pStyle w:val="Heading2"/>
        <w:shd w:val="clear" w:color="auto" w:fill="FFFFFF"/>
        <w:spacing w:before="0" w:beforeAutospacing="0" w:after="0" w:afterAutospacing="0"/>
        <w:rPr>
          <w:rFonts w:asciiTheme="majorHAnsi" w:hAnsiTheme="majorHAnsi"/>
          <w:b w:val="0"/>
          <w:bCs w:val="0"/>
          <w:color w:val="373B41"/>
          <w:sz w:val="18"/>
          <w:szCs w:val="18"/>
        </w:rPr>
      </w:pPr>
      <w:r w:rsidRPr="00E11B5F">
        <w:rPr>
          <w:rFonts w:asciiTheme="majorHAnsi" w:hAnsiTheme="majorHAnsi"/>
          <w:b w:val="0"/>
          <w:bCs w:val="0"/>
          <w:color w:val="FF0000"/>
          <w:sz w:val="18"/>
          <w:szCs w:val="18"/>
        </w:rPr>
        <w:t>Leadership</w:t>
      </w:r>
    </w:p>
    <w:p w:rsidR="002E24DB" w:rsidRPr="00E11B5F" w:rsidRDefault="002E24DB" w:rsidP="00E11B5F">
      <w:pPr>
        <w:numPr>
          <w:ilvl w:val="0"/>
          <w:numId w:val="23"/>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Set Quality standards for the teams in various new testing technologies in the industry. This may include finding new strategies for automation testing and day to day work processes like agile and scrum.</w:t>
      </w:r>
    </w:p>
    <w:p w:rsidR="002E24DB" w:rsidRPr="00E11B5F" w:rsidRDefault="002E24DB" w:rsidP="00E11B5F">
      <w:pPr>
        <w:numPr>
          <w:ilvl w:val="0"/>
          <w:numId w:val="23"/>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Building up a team and choosing right number and skill set of resources.</w:t>
      </w:r>
    </w:p>
    <w:p w:rsidR="002E24DB" w:rsidRPr="00E11B5F" w:rsidRDefault="002E24DB" w:rsidP="00E11B5F">
      <w:pPr>
        <w:numPr>
          <w:ilvl w:val="0"/>
          <w:numId w:val="23"/>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Assign various tasks to the engineers as per strength of individual.</w:t>
      </w:r>
    </w:p>
    <w:p w:rsidR="002E24DB" w:rsidRPr="00E11B5F" w:rsidRDefault="002E24DB" w:rsidP="00E11B5F">
      <w:pPr>
        <w:numPr>
          <w:ilvl w:val="0"/>
          <w:numId w:val="23"/>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Setting up goals and objectives for QA managers</w:t>
      </w:r>
    </w:p>
    <w:p w:rsidR="002E24DB" w:rsidRPr="00E11B5F" w:rsidRDefault="002E24DB" w:rsidP="00E11B5F">
      <w:pPr>
        <w:numPr>
          <w:ilvl w:val="0"/>
          <w:numId w:val="23"/>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Motivating team and taking informative quick decisions.</w:t>
      </w:r>
    </w:p>
    <w:p w:rsidR="002E24DB" w:rsidRPr="00E11B5F" w:rsidRDefault="002E24DB" w:rsidP="00E11B5F">
      <w:pPr>
        <w:numPr>
          <w:ilvl w:val="0"/>
          <w:numId w:val="23"/>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Finding and arranging behavioral , functional, non-functional training needs  for the team</w:t>
      </w:r>
    </w:p>
    <w:p w:rsidR="002E24DB" w:rsidRPr="00E11B5F" w:rsidRDefault="002E24DB" w:rsidP="00E11B5F">
      <w:pPr>
        <w:numPr>
          <w:ilvl w:val="0"/>
          <w:numId w:val="23"/>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Coordinate activities which enforce quality improvements</w:t>
      </w:r>
    </w:p>
    <w:p w:rsidR="002E24DB" w:rsidRPr="00E11B5F" w:rsidRDefault="002E24DB" w:rsidP="00E11B5F">
      <w:pPr>
        <w:numPr>
          <w:ilvl w:val="0"/>
          <w:numId w:val="23"/>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Resolving conflicts among team members.</w:t>
      </w:r>
    </w:p>
    <w:p w:rsidR="002E24DB" w:rsidRPr="00E11B5F" w:rsidRDefault="002E24DB" w:rsidP="00E11B5F">
      <w:pPr>
        <w:numPr>
          <w:ilvl w:val="0"/>
          <w:numId w:val="23"/>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Maintaining cordial relationships between cross functional teams like development, configuration management, program management, product managers etc.</w:t>
      </w:r>
    </w:p>
    <w:p w:rsidR="002E24DB" w:rsidRPr="00E11B5F" w:rsidRDefault="002E24DB" w:rsidP="00E11B5F">
      <w:pPr>
        <w:numPr>
          <w:ilvl w:val="0"/>
          <w:numId w:val="23"/>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Negotiating with upper management with influential skills to buy in the ideas.</w:t>
      </w:r>
    </w:p>
    <w:p w:rsidR="002E24DB" w:rsidRPr="00E11B5F" w:rsidRDefault="002E24DB" w:rsidP="00E11B5F">
      <w:pPr>
        <w:numPr>
          <w:ilvl w:val="0"/>
          <w:numId w:val="23"/>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Ensure that the highly motivated environment is creating in the team.</w:t>
      </w:r>
    </w:p>
    <w:p w:rsidR="002E24DB" w:rsidRPr="00E11B5F" w:rsidRDefault="002E24DB" w:rsidP="00E11B5F">
      <w:pPr>
        <w:numPr>
          <w:ilvl w:val="0"/>
          <w:numId w:val="23"/>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Ensure that Rewards are given for each achievement in the team.</w:t>
      </w:r>
    </w:p>
    <w:p w:rsidR="002E24DB" w:rsidRPr="00E11B5F" w:rsidRDefault="002E24DB" w:rsidP="00E11B5F">
      <w:pPr>
        <w:pStyle w:val="Heading2"/>
        <w:shd w:val="clear" w:color="auto" w:fill="FFFFFF"/>
        <w:spacing w:before="0" w:beforeAutospacing="0" w:after="0" w:afterAutospacing="0"/>
        <w:rPr>
          <w:rFonts w:asciiTheme="majorHAnsi" w:hAnsiTheme="majorHAnsi"/>
          <w:b w:val="0"/>
          <w:bCs w:val="0"/>
          <w:color w:val="373B41"/>
          <w:sz w:val="18"/>
          <w:szCs w:val="18"/>
        </w:rPr>
      </w:pPr>
      <w:r w:rsidRPr="00E11B5F">
        <w:rPr>
          <w:rFonts w:asciiTheme="majorHAnsi" w:hAnsiTheme="majorHAnsi"/>
          <w:b w:val="0"/>
          <w:bCs w:val="0"/>
          <w:color w:val="FF0000"/>
          <w:sz w:val="18"/>
          <w:szCs w:val="18"/>
        </w:rPr>
        <w:t>Reporting</w:t>
      </w:r>
    </w:p>
    <w:p w:rsidR="002E24DB" w:rsidRPr="00E11B5F" w:rsidRDefault="002E24DB" w:rsidP="00E11B5F">
      <w:pPr>
        <w:numPr>
          <w:ilvl w:val="0"/>
          <w:numId w:val="24"/>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Reviewing status reports from team managers and taking appropriate actions accordingly.</w:t>
      </w:r>
    </w:p>
    <w:p w:rsidR="002E24DB" w:rsidRPr="00E11B5F" w:rsidRDefault="002E24DB" w:rsidP="00E11B5F">
      <w:pPr>
        <w:numPr>
          <w:ilvl w:val="0"/>
          <w:numId w:val="24"/>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Should be focal point of contact for the QA team for all the escalations related to testing and Quality assurance.</w:t>
      </w:r>
    </w:p>
    <w:p w:rsidR="002E24DB" w:rsidRPr="00E11B5F" w:rsidRDefault="002E24DB" w:rsidP="00E11B5F">
      <w:pPr>
        <w:numPr>
          <w:ilvl w:val="0"/>
          <w:numId w:val="24"/>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Sending crisp and clear status to the higher management.</w:t>
      </w:r>
    </w:p>
    <w:p w:rsidR="002E24DB" w:rsidRPr="00E11B5F" w:rsidRDefault="002E24DB" w:rsidP="00E11B5F">
      <w:pPr>
        <w:numPr>
          <w:ilvl w:val="0"/>
          <w:numId w:val="24"/>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Creating and defining risks contingencies and plans.</w:t>
      </w:r>
    </w:p>
    <w:p w:rsidR="002E24DB" w:rsidRPr="00E11B5F" w:rsidRDefault="002E24DB" w:rsidP="00E11B5F">
      <w:pPr>
        <w:numPr>
          <w:ilvl w:val="0"/>
          <w:numId w:val="24"/>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Seeking feedback from management when and wherever necessary.</w:t>
      </w:r>
    </w:p>
    <w:p w:rsidR="002E24DB" w:rsidRPr="00E11B5F" w:rsidRDefault="002E24DB" w:rsidP="00E11B5F">
      <w:pPr>
        <w:pStyle w:val="Heading2"/>
        <w:shd w:val="clear" w:color="auto" w:fill="FFFFFF"/>
        <w:spacing w:before="0" w:beforeAutospacing="0" w:after="0" w:afterAutospacing="0"/>
        <w:rPr>
          <w:rFonts w:asciiTheme="majorHAnsi" w:hAnsiTheme="majorHAnsi"/>
          <w:b w:val="0"/>
          <w:bCs w:val="0"/>
          <w:color w:val="373B41"/>
          <w:sz w:val="18"/>
          <w:szCs w:val="18"/>
        </w:rPr>
      </w:pPr>
      <w:r w:rsidRPr="00E11B5F">
        <w:rPr>
          <w:rFonts w:asciiTheme="majorHAnsi" w:hAnsiTheme="majorHAnsi"/>
          <w:b w:val="0"/>
          <w:bCs w:val="0"/>
          <w:color w:val="FF0000"/>
          <w:sz w:val="18"/>
          <w:szCs w:val="18"/>
        </w:rPr>
        <w:t>Managing Risks</w:t>
      </w:r>
    </w:p>
    <w:p w:rsidR="002E24DB" w:rsidRPr="00E11B5F" w:rsidRDefault="002E24DB" w:rsidP="00E11B5F">
      <w:pPr>
        <w:numPr>
          <w:ilvl w:val="0"/>
          <w:numId w:val="25"/>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Understanding and defining areas to calculate the overall risk to the project.</w:t>
      </w:r>
    </w:p>
    <w:p w:rsidR="002E24DB" w:rsidRPr="00E11B5F" w:rsidRDefault="002E24DB" w:rsidP="00E11B5F">
      <w:pPr>
        <w:numPr>
          <w:ilvl w:val="0"/>
          <w:numId w:val="25"/>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Creating strategies to mitigate those risks and take necessary measures to control the risks.</w:t>
      </w:r>
    </w:p>
    <w:p w:rsidR="002E24DB" w:rsidRPr="00E11B5F" w:rsidRDefault="002E24DB" w:rsidP="00E11B5F">
      <w:pPr>
        <w:numPr>
          <w:ilvl w:val="0"/>
          <w:numId w:val="25"/>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Awareness to all the stake holders for the various risks</w:t>
      </w:r>
    </w:p>
    <w:p w:rsidR="002E24DB" w:rsidRPr="00E11B5F" w:rsidRDefault="002E24DB" w:rsidP="00E11B5F">
      <w:pPr>
        <w:numPr>
          <w:ilvl w:val="0"/>
          <w:numId w:val="25"/>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Create backup plans for all the testing strategies.</w:t>
      </w:r>
    </w:p>
    <w:p w:rsidR="002E24DB" w:rsidRPr="00E11B5F" w:rsidRDefault="002E24DB" w:rsidP="00E11B5F">
      <w:pPr>
        <w:numPr>
          <w:ilvl w:val="0"/>
          <w:numId w:val="25"/>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Have team meetings at appropriate time to understand &amp; review the current risks and motivate team to resolve the same.</w:t>
      </w:r>
    </w:p>
    <w:p w:rsidR="002E24DB" w:rsidRPr="00E11B5F" w:rsidRDefault="002E24DB" w:rsidP="00E11B5F">
      <w:pPr>
        <w:pStyle w:val="Heading2"/>
        <w:shd w:val="clear" w:color="auto" w:fill="FFFFFF"/>
        <w:spacing w:before="0" w:beforeAutospacing="0" w:after="0" w:afterAutospacing="0"/>
        <w:rPr>
          <w:rFonts w:asciiTheme="majorHAnsi" w:hAnsiTheme="majorHAnsi"/>
          <w:b w:val="0"/>
          <w:bCs w:val="0"/>
          <w:color w:val="373B41"/>
          <w:sz w:val="18"/>
          <w:szCs w:val="18"/>
        </w:rPr>
      </w:pPr>
      <w:r w:rsidRPr="00E11B5F">
        <w:rPr>
          <w:rFonts w:asciiTheme="majorHAnsi" w:hAnsiTheme="majorHAnsi"/>
          <w:b w:val="0"/>
          <w:bCs w:val="0"/>
          <w:color w:val="FF0000"/>
          <w:sz w:val="18"/>
          <w:szCs w:val="18"/>
        </w:rPr>
        <w:t>Process improvements</w:t>
      </w:r>
    </w:p>
    <w:p w:rsidR="002E24DB" w:rsidRPr="00E11B5F" w:rsidRDefault="002E24DB" w:rsidP="00E11B5F">
      <w:pPr>
        <w:numPr>
          <w:ilvl w:val="0"/>
          <w:numId w:val="26"/>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Ensure that the several testing and validation processes are improved continuously.</w:t>
      </w:r>
    </w:p>
    <w:p w:rsidR="002E24DB" w:rsidRPr="00E11B5F" w:rsidRDefault="002E24DB" w:rsidP="00E11B5F">
      <w:pPr>
        <w:numPr>
          <w:ilvl w:val="0"/>
          <w:numId w:val="26"/>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Motivate team to improve the efficiency so that the time saved can be used in different work areas.</w:t>
      </w:r>
    </w:p>
    <w:p w:rsidR="002E24DB" w:rsidRPr="00E11B5F" w:rsidRDefault="002E24DB" w:rsidP="00E11B5F">
      <w:pPr>
        <w:numPr>
          <w:ilvl w:val="0"/>
          <w:numId w:val="26"/>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Challenge the team continuously to move towards automation for all daily works</w:t>
      </w:r>
    </w:p>
    <w:p w:rsidR="002E24DB" w:rsidRPr="00E11B5F" w:rsidRDefault="002E24DB" w:rsidP="00E11B5F">
      <w:pPr>
        <w:numPr>
          <w:ilvl w:val="0"/>
          <w:numId w:val="26"/>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Publish the improvements to all the stakeholders and depict the improvements using data points.</w:t>
      </w:r>
    </w:p>
    <w:p w:rsidR="002E24DB" w:rsidRPr="00E11B5F" w:rsidRDefault="002E24DB" w:rsidP="00E11B5F">
      <w:pPr>
        <w:numPr>
          <w:ilvl w:val="0"/>
          <w:numId w:val="26"/>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Create quarterly milestones for yearly improvement projects and set deadlines for the team to complete them.</w:t>
      </w:r>
    </w:p>
    <w:p w:rsidR="002E24DB" w:rsidRPr="00E11B5F" w:rsidRDefault="002E24DB" w:rsidP="00E11B5F">
      <w:pPr>
        <w:numPr>
          <w:ilvl w:val="0"/>
          <w:numId w:val="26"/>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Work with the development team to ensure that the quality engineers get apt support like automation hooks or debug builds where ever and whenever possible.</w:t>
      </w:r>
    </w:p>
    <w:p w:rsidR="002E24DB" w:rsidRPr="00E11B5F" w:rsidRDefault="002E24DB" w:rsidP="00E11B5F">
      <w:pPr>
        <w:numPr>
          <w:ilvl w:val="0"/>
          <w:numId w:val="26"/>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373B41"/>
          <w:sz w:val="18"/>
          <w:szCs w:val="18"/>
        </w:rPr>
        <w:t>Ensure several quality improvement tools like code coverage, memory leaks are part of the development cycle, in case of conflicts resolve via upper management.</w:t>
      </w:r>
    </w:p>
    <w:p w:rsidR="002E24DB" w:rsidRPr="00E11B5F" w:rsidRDefault="002E24DB" w:rsidP="00E11B5F">
      <w:pPr>
        <w:pStyle w:val="Heading1"/>
        <w:spacing w:before="0" w:beforeAutospacing="0" w:after="0" w:afterAutospacing="0"/>
        <w:rPr>
          <w:rFonts w:asciiTheme="majorHAnsi" w:hAnsiTheme="majorHAnsi"/>
          <w:color w:val="373B41"/>
          <w:sz w:val="18"/>
          <w:szCs w:val="18"/>
        </w:rPr>
      </w:pPr>
      <w:hyperlink r:id="rId140" w:history="1">
        <w:r w:rsidRPr="00E11B5F">
          <w:rPr>
            <w:rStyle w:val="Hyperlink"/>
            <w:rFonts w:asciiTheme="majorHAnsi" w:hAnsiTheme="majorHAnsi"/>
            <w:color w:val="373B41"/>
            <w:sz w:val="18"/>
            <w:szCs w:val="18"/>
          </w:rPr>
          <w:t>Agile Methodology Interview Questions and Answers</w:t>
        </w:r>
      </w:hyperlink>
    </w:p>
    <w:p w:rsidR="002E24DB" w:rsidRPr="00E11B5F" w:rsidRDefault="002E24DB" w:rsidP="00E11B5F">
      <w:pPr>
        <w:shd w:val="clear" w:color="auto" w:fill="FFFFFF"/>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lastRenderedPageBreak/>
        <w:drawing>
          <wp:inline distT="0" distB="0" distL="0" distR="0">
            <wp:extent cx="3050540" cy="2282190"/>
            <wp:effectExtent l="19050" t="0" r="0" b="0"/>
            <wp:docPr id="472" name="Picture 472" descr="https://4.bp.blogspot.com/-MprKUOCSzhI/XCMXkA5j-DI/AAAAAAAAPG4/K2OU6wXWMK0o7i8zroor3rh2sRBoSi9mQCLcBGAs/s1600/Programs%2Bfor%2BSelenium%252820%2529.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4.bp.blogspot.com/-MprKUOCSzhI/XCMXkA5j-DI/AAAAAAAAPG4/K2OU6wXWMK0o7i8zroor3rh2sRBoSi9mQCLcBGAs/s1600/Programs%2Bfor%2BSelenium%252820%2529.png">
                      <a:hlinkClick r:id="rId141"/>
                    </pic:cNvPr>
                    <pic:cNvPicPr>
                      <a:picLocks noChangeAspect="1" noChangeArrowheads="1"/>
                    </pic:cNvPicPr>
                  </pic:nvPicPr>
                  <pic:blipFill>
                    <a:blip r:embed="rId142"/>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Q#1. What is Agile Testing?</w:t>
      </w:r>
      <w:r w:rsidRPr="00E11B5F">
        <w:rPr>
          <w:rFonts w:asciiTheme="majorHAnsi" w:hAnsiTheme="majorHAnsi"/>
          <w:b/>
          <w:bCs/>
          <w:color w:val="222222"/>
          <w:sz w:val="18"/>
          <w:szCs w:val="18"/>
        </w:rPr>
        <w:br/>
        <w:t>Ans.</w:t>
      </w:r>
      <w:r w:rsidRPr="00E11B5F">
        <w:rPr>
          <w:rFonts w:asciiTheme="majorHAnsi" w:hAnsiTheme="majorHAnsi"/>
          <w:color w:val="222222"/>
          <w:sz w:val="18"/>
          <w:szCs w:val="18"/>
        </w:rPr>
        <w:t> Agile Testing is a practice that a QA follows in a dynamic environment where testing requirements keep changing according to the customer needs. It is done parallel to the development activity where testing team receives frequent small codes from the development team for testing.</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br/>
        <w:t>Q#2. What is the difference between burn-up and burn-down chart?</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222222"/>
          <w:sz w:val="18"/>
          <w:szCs w:val="18"/>
        </w:rPr>
        <w:t>Ans.</w:t>
      </w:r>
      <w:r w:rsidRPr="00E11B5F">
        <w:rPr>
          <w:rFonts w:asciiTheme="majorHAnsi" w:hAnsiTheme="majorHAnsi"/>
          <w:color w:val="222222"/>
          <w:sz w:val="18"/>
          <w:szCs w:val="18"/>
        </w:rPr>
        <w:t> Burn-up and burn-down charts are used to keep track the progress of the project.</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222222"/>
          <w:sz w:val="18"/>
          <w:szCs w:val="18"/>
        </w:rPr>
        <w:t>Burn-up</w:t>
      </w:r>
      <w:r w:rsidRPr="00E11B5F">
        <w:rPr>
          <w:rFonts w:asciiTheme="majorHAnsi" w:hAnsiTheme="majorHAnsi"/>
          <w:color w:val="222222"/>
          <w:sz w:val="18"/>
          <w:szCs w:val="18"/>
        </w:rPr>
        <w:t> charts represent </w:t>
      </w:r>
      <w:r w:rsidRPr="00E11B5F">
        <w:rPr>
          <w:rFonts w:asciiTheme="majorHAnsi" w:hAnsiTheme="majorHAnsi"/>
          <w:b/>
          <w:bCs/>
          <w:color w:val="222222"/>
          <w:sz w:val="18"/>
          <w:szCs w:val="18"/>
        </w:rPr>
        <w:t>how much work has been completed</w:t>
      </w:r>
      <w:r w:rsidRPr="00E11B5F">
        <w:rPr>
          <w:rFonts w:asciiTheme="majorHAnsi" w:hAnsiTheme="majorHAnsi"/>
          <w:color w:val="222222"/>
          <w:sz w:val="18"/>
          <w:szCs w:val="18"/>
        </w:rPr>
        <w:t> in any project whereas </w:t>
      </w:r>
      <w:r w:rsidRPr="00E11B5F">
        <w:rPr>
          <w:rFonts w:asciiTheme="majorHAnsi" w:hAnsiTheme="majorHAnsi"/>
          <w:b/>
          <w:bCs/>
          <w:color w:val="222222"/>
          <w:sz w:val="18"/>
          <w:szCs w:val="18"/>
        </w:rPr>
        <w:t>Burn-down</w:t>
      </w:r>
      <w:r w:rsidRPr="00E11B5F">
        <w:rPr>
          <w:rFonts w:asciiTheme="majorHAnsi" w:hAnsiTheme="majorHAnsi"/>
          <w:color w:val="222222"/>
          <w:sz w:val="18"/>
          <w:szCs w:val="18"/>
        </w:rPr>
        <w:t> chart represents the </w:t>
      </w:r>
      <w:r w:rsidRPr="00E11B5F">
        <w:rPr>
          <w:rFonts w:asciiTheme="majorHAnsi" w:hAnsiTheme="majorHAnsi"/>
          <w:b/>
          <w:bCs/>
          <w:color w:val="222222"/>
          <w:sz w:val="18"/>
          <w:szCs w:val="18"/>
        </w:rPr>
        <w:t>remaining work in a project</w:t>
      </w:r>
      <w:r w:rsidRPr="00E11B5F">
        <w:rPr>
          <w:rFonts w:asciiTheme="majorHAnsi" w:hAnsiTheme="majorHAnsi"/>
          <w:color w:val="222222"/>
          <w:sz w:val="18"/>
          <w:szCs w:val="18"/>
        </w:rPr>
        <w:t>.</w:t>
      </w:r>
    </w:p>
    <w:p w:rsidR="002E24DB" w:rsidRPr="00E11B5F" w:rsidRDefault="002E24DB" w:rsidP="00E11B5F">
      <w:pPr>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drawing>
          <wp:inline distT="0" distB="0" distL="0" distR="0">
            <wp:extent cx="1901825" cy="1192530"/>
            <wp:effectExtent l="19050" t="0" r="3175" b="0"/>
            <wp:docPr id="473" name="Picture 473" descr="https://3.bp.blogspot.com/-Ng1GawFEKfE/WEK5ZjmeMpI/AAAAAAAAK6U/94qwD7t7tN8je8q_rFyF1RM7_5TS1xlVACLcB/s1600/Agile%2BScrum.pn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3.bp.blogspot.com/-Ng1GawFEKfE/WEK5ZjmeMpI/AAAAAAAAK6U/94qwD7t7tN8je8q_rFyF1RM7_5TS1xlVACLcB/s1600/Agile%2BScrum.png">
                      <a:hlinkClick r:id="rId143"/>
                    </pic:cNvPr>
                    <pic:cNvPicPr>
                      <a:picLocks noChangeAspect="1" noChangeArrowheads="1"/>
                    </pic:cNvPicPr>
                  </pic:nvPicPr>
                  <pic:blipFill>
                    <a:blip r:embed="rId144"/>
                    <a:srcRect/>
                    <a:stretch>
                      <a:fillRect/>
                    </a:stretch>
                  </pic:blipFill>
                  <pic:spPr bwMode="auto">
                    <a:xfrm>
                      <a:off x="0" y="0"/>
                      <a:ext cx="1901825" cy="1192530"/>
                    </a:xfrm>
                    <a:prstGeom prst="rect">
                      <a:avLst/>
                    </a:prstGeom>
                    <a:noFill/>
                    <a:ln w="9525">
                      <a:noFill/>
                      <a:miter lim="800000"/>
                      <a:headEnd/>
                      <a:tailEnd/>
                    </a:ln>
                  </pic:spPr>
                </pic:pic>
              </a:graphicData>
            </a:graphic>
          </wp:inline>
        </w:drawing>
      </w:r>
    </w:p>
    <w:p w:rsidR="002E24DB" w:rsidRPr="00E11B5F" w:rsidRDefault="002E24DB" w:rsidP="00E11B5F">
      <w:pPr>
        <w:spacing w:after="0" w:line="240" w:lineRule="auto"/>
        <w:rPr>
          <w:rFonts w:asciiTheme="majorHAnsi" w:hAnsiTheme="majorHAnsi"/>
          <w:color w:val="373B41"/>
          <w:sz w:val="18"/>
          <w:szCs w:val="18"/>
        </w:rPr>
      </w:pP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Q#3. Define the roles in </w:t>
      </w:r>
      <w:r w:rsidRPr="00E11B5F">
        <w:rPr>
          <w:rFonts w:asciiTheme="majorHAnsi" w:hAnsiTheme="majorHAnsi"/>
          <w:b/>
          <w:bCs/>
          <w:color w:val="0000FF"/>
          <w:sz w:val="18"/>
          <w:szCs w:val="18"/>
          <w:bdr w:val="none" w:sz="0" w:space="0" w:color="auto" w:frame="1"/>
        </w:rPr>
        <w:t>Scrum</w:t>
      </w:r>
      <w:r w:rsidRPr="00E11B5F">
        <w:rPr>
          <w:rFonts w:asciiTheme="majorHAnsi" w:hAnsiTheme="majorHAnsi"/>
          <w:b/>
          <w:bCs/>
          <w:color w:val="0000FF"/>
          <w:sz w:val="18"/>
          <w:szCs w:val="18"/>
        </w:rPr>
        <w:t>?</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222222"/>
          <w:sz w:val="18"/>
          <w:szCs w:val="18"/>
        </w:rPr>
        <w:t>Ans.</w:t>
      </w:r>
      <w:r w:rsidRPr="00E11B5F">
        <w:rPr>
          <w:rFonts w:asciiTheme="majorHAnsi" w:hAnsiTheme="majorHAnsi"/>
          <w:color w:val="222222"/>
          <w:sz w:val="18"/>
          <w:szCs w:val="18"/>
        </w:rPr>
        <w:t> There are mainly three roles that a Scrum team have:</w:t>
      </w:r>
    </w:p>
    <w:p w:rsidR="002E24DB" w:rsidRPr="00E11B5F" w:rsidRDefault="002E24DB" w:rsidP="00E11B5F">
      <w:pPr>
        <w:numPr>
          <w:ilvl w:val="0"/>
          <w:numId w:val="27"/>
        </w:numPr>
        <w:shd w:val="clear" w:color="auto" w:fill="FFFFFF"/>
        <w:spacing w:after="0" w:line="240" w:lineRule="auto"/>
        <w:ind w:left="0"/>
        <w:rPr>
          <w:rFonts w:asciiTheme="majorHAnsi" w:hAnsiTheme="majorHAnsi"/>
          <w:color w:val="222222"/>
          <w:sz w:val="18"/>
          <w:szCs w:val="18"/>
        </w:rPr>
      </w:pPr>
      <w:r w:rsidRPr="00E11B5F">
        <w:rPr>
          <w:rFonts w:asciiTheme="majorHAnsi" w:hAnsiTheme="majorHAnsi"/>
          <w:b/>
          <w:bCs/>
          <w:color w:val="222222"/>
          <w:sz w:val="18"/>
          <w:szCs w:val="18"/>
        </w:rPr>
        <w:t>Project Owner</w:t>
      </w:r>
      <w:r w:rsidRPr="00E11B5F">
        <w:rPr>
          <w:rFonts w:asciiTheme="majorHAnsi" w:hAnsiTheme="majorHAnsi"/>
          <w:color w:val="222222"/>
          <w:sz w:val="18"/>
          <w:szCs w:val="18"/>
        </w:rPr>
        <w:t> – who has the responsibility of managing product backlog. Works with end users and customers and provide proper requirement to the team to build the proper product.</w:t>
      </w:r>
    </w:p>
    <w:p w:rsidR="002E24DB" w:rsidRPr="00E11B5F" w:rsidRDefault="002E24DB" w:rsidP="00E11B5F">
      <w:pPr>
        <w:numPr>
          <w:ilvl w:val="0"/>
          <w:numId w:val="27"/>
        </w:numPr>
        <w:shd w:val="clear" w:color="auto" w:fill="FFFFFF"/>
        <w:spacing w:after="0" w:line="240" w:lineRule="auto"/>
        <w:ind w:left="0"/>
        <w:rPr>
          <w:rFonts w:asciiTheme="majorHAnsi" w:hAnsiTheme="majorHAnsi"/>
          <w:color w:val="222222"/>
          <w:sz w:val="18"/>
          <w:szCs w:val="18"/>
        </w:rPr>
      </w:pPr>
      <w:r w:rsidRPr="00E11B5F">
        <w:rPr>
          <w:rFonts w:asciiTheme="majorHAnsi" w:hAnsiTheme="majorHAnsi"/>
          <w:b/>
          <w:bCs/>
          <w:color w:val="222222"/>
          <w:sz w:val="18"/>
          <w:szCs w:val="18"/>
        </w:rPr>
        <w:t>Scrum Master</w:t>
      </w:r>
      <w:r w:rsidRPr="00E11B5F">
        <w:rPr>
          <w:rFonts w:asciiTheme="majorHAnsi" w:hAnsiTheme="majorHAnsi"/>
          <w:color w:val="222222"/>
          <w:sz w:val="18"/>
          <w:szCs w:val="18"/>
        </w:rPr>
        <w:t> – who works with scrum team to make sure each sprint gets complete on time. Scrum master ensure proper work flow to the team.</w:t>
      </w:r>
    </w:p>
    <w:p w:rsidR="002E24DB" w:rsidRPr="00E11B5F" w:rsidRDefault="002E24DB" w:rsidP="00E11B5F">
      <w:pPr>
        <w:numPr>
          <w:ilvl w:val="0"/>
          <w:numId w:val="27"/>
        </w:numPr>
        <w:shd w:val="clear" w:color="auto" w:fill="FFFFFF"/>
        <w:spacing w:after="0" w:line="240" w:lineRule="auto"/>
        <w:ind w:left="0"/>
        <w:rPr>
          <w:rFonts w:asciiTheme="majorHAnsi" w:hAnsiTheme="majorHAnsi"/>
          <w:color w:val="222222"/>
          <w:sz w:val="18"/>
          <w:szCs w:val="18"/>
        </w:rPr>
      </w:pPr>
      <w:r w:rsidRPr="00E11B5F">
        <w:rPr>
          <w:rFonts w:asciiTheme="majorHAnsi" w:hAnsiTheme="majorHAnsi"/>
          <w:b/>
          <w:bCs/>
          <w:color w:val="222222"/>
          <w:sz w:val="18"/>
          <w:szCs w:val="18"/>
        </w:rPr>
        <w:t>Scrum Team</w:t>
      </w:r>
      <w:r w:rsidRPr="00E11B5F">
        <w:rPr>
          <w:rFonts w:asciiTheme="majorHAnsi" w:hAnsiTheme="majorHAnsi"/>
          <w:color w:val="222222"/>
          <w:sz w:val="18"/>
          <w:szCs w:val="18"/>
        </w:rPr>
        <w:t> – Each member in the team should be self-organized, dedicated and responsible for high quality of the work.</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t>Q#4. What is Product backlog &amp; Sprint Backlog?</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222222"/>
          <w:sz w:val="18"/>
          <w:szCs w:val="18"/>
        </w:rPr>
        <w:t>Ans.</w:t>
      </w:r>
      <w:r w:rsidRPr="00E11B5F">
        <w:rPr>
          <w:rFonts w:asciiTheme="majorHAnsi" w:hAnsiTheme="majorHAnsi"/>
          <w:color w:val="222222"/>
          <w:sz w:val="18"/>
          <w:szCs w:val="18"/>
        </w:rPr>
        <w:t> </w:t>
      </w:r>
      <w:r w:rsidRPr="00E11B5F">
        <w:rPr>
          <w:rFonts w:asciiTheme="majorHAnsi" w:hAnsiTheme="majorHAnsi"/>
          <w:b/>
          <w:bCs/>
          <w:color w:val="222222"/>
          <w:sz w:val="18"/>
          <w:szCs w:val="18"/>
        </w:rPr>
        <w:t>Product backlog</w:t>
      </w:r>
      <w:r w:rsidRPr="00E11B5F">
        <w:rPr>
          <w:rFonts w:asciiTheme="majorHAnsi" w:hAnsiTheme="majorHAnsi"/>
          <w:color w:val="222222"/>
          <w:sz w:val="18"/>
          <w:szCs w:val="18"/>
        </w:rPr>
        <w:t> is maintained by the project owner which contains every feature and requirement of the product.</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222222"/>
          <w:sz w:val="18"/>
          <w:szCs w:val="18"/>
        </w:rPr>
        <w:t>Sprint backlog</w:t>
      </w:r>
      <w:r w:rsidRPr="00E11B5F">
        <w:rPr>
          <w:rFonts w:asciiTheme="majorHAnsi" w:hAnsiTheme="majorHAnsi"/>
          <w:color w:val="222222"/>
          <w:sz w:val="18"/>
          <w:szCs w:val="18"/>
        </w:rPr>
        <w:t> can be treated as subset of product backlog which contains features and requirements related to that particular sprint only.</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br/>
        <w:t>Q#5. Explain Velocity in Agile?</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222222"/>
          <w:sz w:val="18"/>
          <w:szCs w:val="18"/>
        </w:rPr>
        <w:t>Ans.</w:t>
      </w:r>
      <w:r w:rsidRPr="00E11B5F">
        <w:rPr>
          <w:rFonts w:asciiTheme="majorHAnsi" w:hAnsiTheme="majorHAnsi"/>
          <w:color w:val="222222"/>
          <w:sz w:val="18"/>
          <w:szCs w:val="18"/>
        </w:rPr>
        <w:t> Velocity is a metric that is calculated by addition of all efforts estimates associated with user stories completed in a iteration. It predicts how much work Agile can complete in a sprint and how much time will require to complete a project.</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br/>
        <w:t>Q#6. Explain the difference between </w:t>
      </w:r>
      <w:r w:rsidRPr="00E11B5F">
        <w:rPr>
          <w:rFonts w:asciiTheme="majorHAnsi" w:hAnsiTheme="majorHAnsi"/>
          <w:b/>
          <w:bCs/>
          <w:color w:val="0000FF"/>
          <w:sz w:val="18"/>
          <w:szCs w:val="18"/>
          <w:bdr w:val="none" w:sz="0" w:space="0" w:color="auto" w:frame="1"/>
        </w:rPr>
        <w:t>traditional Waterfall model</w:t>
      </w:r>
      <w:r w:rsidRPr="00E11B5F">
        <w:rPr>
          <w:rFonts w:asciiTheme="majorHAnsi" w:hAnsiTheme="majorHAnsi"/>
          <w:b/>
          <w:bCs/>
          <w:color w:val="0000FF"/>
          <w:sz w:val="18"/>
          <w:szCs w:val="18"/>
        </w:rPr>
        <w:t> and Agile testing?</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222222"/>
          <w:sz w:val="18"/>
          <w:szCs w:val="18"/>
        </w:rPr>
        <w:t>Ans. </w:t>
      </w:r>
      <w:r w:rsidRPr="00E11B5F">
        <w:rPr>
          <w:rFonts w:asciiTheme="majorHAnsi" w:hAnsiTheme="majorHAnsi"/>
          <w:color w:val="222222"/>
          <w:sz w:val="18"/>
          <w:szCs w:val="18"/>
        </w:rPr>
        <w:t>Agile testing is done parallel to the development activity whereas in traditional waterfall model testing is done at the end of the development.</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222222"/>
          <w:sz w:val="18"/>
          <w:szCs w:val="18"/>
        </w:rPr>
        <w:t>As done in parallel, agile testing is done on small features whereas in waterfall model testing is done on whole application.</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br/>
        <w:t>Q#7. Explain Pair Programming and its benefits?</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222222"/>
          <w:sz w:val="18"/>
          <w:szCs w:val="18"/>
        </w:rPr>
        <w:lastRenderedPageBreak/>
        <w:t>Ans.</w:t>
      </w:r>
      <w:r w:rsidRPr="00E11B5F">
        <w:rPr>
          <w:rFonts w:asciiTheme="majorHAnsi" w:hAnsiTheme="majorHAnsi"/>
          <w:color w:val="222222"/>
          <w:sz w:val="18"/>
          <w:szCs w:val="18"/>
        </w:rPr>
        <w:t> Pair programming is a technique in which two programmer works as team in which one programmer writes code and other one reviews that code. They both can switch their roles.</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222222"/>
          <w:sz w:val="18"/>
          <w:szCs w:val="18"/>
        </w:rPr>
        <w:t>Benefits:</w:t>
      </w:r>
    </w:p>
    <w:p w:rsidR="002E24DB" w:rsidRPr="00E11B5F" w:rsidRDefault="002E24DB" w:rsidP="00E11B5F">
      <w:pPr>
        <w:numPr>
          <w:ilvl w:val="0"/>
          <w:numId w:val="28"/>
        </w:numPr>
        <w:shd w:val="clear" w:color="auto" w:fill="FFFFFF"/>
        <w:spacing w:after="0" w:line="240" w:lineRule="auto"/>
        <w:ind w:left="0"/>
        <w:rPr>
          <w:rFonts w:asciiTheme="majorHAnsi" w:hAnsiTheme="majorHAnsi"/>
          <w:color w:val="222222"/>
          <w:sz w:val="18"/>
          <w:szCs w:val="18"/>
        </w:rPr>
      </w:pPr>
      <w:r w:rsidRPr="00E11B5F">
        <w:rPr>
          <w:rFonts w:asciiTheme="majorHAnsi" w:hAnsiTheme="majorHAnsi"/>
          <w:color w:val="222222"/>
          <w:sz w:val="18"/>
          <w:szCs w:val="18"/>
        </w:rPr>
        <w:t>Improved code quality: As second partner reviews the code simultaneously, it reduces the chances of mistake.</w:t>
      </w:r>
    </w:p>
    <w:p w:rsidR="002E24DB" w:rsidRPr="00E11B5F" w:rsidRDefault="002E24DB" w:rsidP="00E11B5F">
      <w:pPr>
        <w:numPr>
          <w:ilvl w:val="0"/>
          <w:numId w:val="28"/>
        </w:numPr>
        <w:shd w:val="clear" w:color="auto" w:fill="FFFFFF"/>
        <w:spacing w:after="0" w:line="240" w:lineRule="auto"/>
        <w:ind w:left="0"/>
        <w:rPr>
          <w:rFonts w:asciiTheme="majorHAnsi" w:hAnsiTheme="majorHAnsi"/>
          <w:color w:val="222222"/>
          <w:sz w:val="18"/>
          <w:szCs w:val="18"/>
        </w:rPr>
      </w:pPr>
      <w:r w:rsidRPr="00E11B5F">
        <w:rPr>
          <w:rFonts w:asciiTheme="majorHAnsi" w:hAnsiTheme="majorHAnsi"/>
          <w:color w:val="222222"/>
          <w:sz w:val="18"/>
          <w:szCs w:val="18"/>
        </w:rPr>
        <w:t>Knowledge transfer is easy: One experience partner can teach other partner about the techniques and codes.</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br/>
        <w:t>Q#8. What is re-factoring?</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222222"/>
          <w:sz w:val="18"/>
          <w:szCs w:val="18"/>
        </w:rPr>
        <w:t>Ans.</w:t>
      </w:r>
      <w:r w:rsidRPr="00E11B5F">
        <w:rPr>
          <w:rFonts w:asciiTheme="majorHAnsi" w:hAnsiTheme="majorHAnsi"/>
          <w:color w:val="222222"/>
          <w:sz w:val="18"/>
          <w:szCs w:val="18"/>
        </w:rPr>
        <w:t> Modification of the code without changing its functionality to improve the performance is called re-factoring.</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br/>
        <w:t>Q#9. Explain the Iterative and Incremental Development in Agile?</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222222"/>
          <w:sz w:val="18"/>
          <w:szCs w:val="18"/>
        </w:rPr>
        <w:t>Ans. Iterative Development: </w:t>
      </w:r>
      <w:r w:rsidRPr="00E11B5F">
        <w:rPr>
          <w:rFonts w:asciiTheme="majorHAnsi" w:hAnsiTheme="majorHAnsi"/>
          <w:color w:val="222222"/>
          <w:sz w:val="18"/>
          <w:szCs w:val="18"/>
        </w:rPr>
        <w:t>Software is developed and delivered to customer and based on the feedback again developed in cycles or release and sprints. Say in Release 1 software is developed in 5 sprints and delivered to customer. Now customer wants some changes, then development team plan for 2</w:t>
      </w:r>
      <w:r w:rsidRPr="00E11B5F">
        <w:rPr>
          <w:rFonts w:asciiTheme="majorHAnsi" w:hAnsiTheme="majorHAnsi"/>
          <w:color w:val="222222"/>
          <w:sz w:val="18"/>
          <w:szCs w:val="18"/>
          <w:vertAlign w:val="superscript"/>
        </w:rPr>
        <w:t>nd</w:t>
      </w:r>
      <w:r w:rsidRPr="00E11B5F">
        <w:rPr>
          <w:rFonts w:asciiTheme="majorHAnsi" w:hAnsiTheme="majorHAnsi"/>
          <w:color w:val="222222"/>
          <w:sz w:val="18"/>
          <w:szCs w:val="18"/>
        </w:rPr>
        <w:t> release which can be completed in some sprints and so on.</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222222"/>
          <w:sz w:val="18"/>
          <w:szCs w:val="18"/>
        </w:rPr>
        <w:t>Incremental Development: </w:t>
      </w:r>
      <w:r w:rsidRPr="00E11B5F">
        <w:rPr>
          <w:rFonts w:asciiTheme="majorHAnsi" w:hAnsiTheme="majorHAnsi"/>
          <w:color w:val="222222"/>
          <w:sz w:val="18"/>
          <w:szCs w:val="18"/>
        </w:rPr>
        <w:t>Software is development in parts or increments. In each increment a portion of the complete requirement is delivered.</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00FF"/>
          <w:sz w:val="18"/>
          <w:szCs w:val="18"/>
        </w:rPr>
        <w:br/>
        <w:t>Q#10. How do you deal when requirements change frequently?</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222222"/>
          <w:sz w:val="18"/>
          <w:szCs w:val="18"/>
        </w:rPr>
        <w:t>Ans.</w:t>
      </w:r>
      <w:r w:rsidRPr="00E11B5F">
        <w:rPr>
          <w:rFonts w:asciiTheme="majorHAnsi" w:hAnsiTheme="majorHAnsi"/>
          <w:color w:val="222222"/>
          <w:sz w:val="18"/>
          <w:szCs w:val="18"/>
        </w:rPr>
        <w:t> This question is to test the analytical capability of the candidate. Answer can be-</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222222"/>
          <w:sz w:val="18"/>
          <w:szCs w:val="18"/>
        </w:rPr>
        <w:t>Work with PO to understand the exact requirement to update test cases. Also understand the risk in changing the requirement. Apart from this one should be able to write generic test plan and test cases. Don’t go for the automation until requirements are finalized.</w:t>
      </w:r>
    </w:p>
    <w:p w:rsidR="002E24DB" w:rsidRPr="00E11B5F" w:rsidRDefault="002E24DB" w:rsidP="00E11B5F">
      <w:pPr>
        <w:pStyle w:val="Heading1"/>
        <w:spacing w:before="0" w:beforeAutospacing="0" w:after="0" w:afterAutospacing="0"/>
        <w:rPr>
          <w:rFonts w:asciiTheme="majorHAnsi" w:hAnsiTheme="majorHAnsi"/>
          <w:color w:val="373B41"/>
          <w:sz w:val="18"/>
          <w:szCs w:val="18"/>
        </w:rPr>
      </w:pPr>
      <w:hyperlink r:id="rId145" w:history="1">
        <w:r w:rsidRPr="00E11B5F">
          <w:rPr>
            <w:rStyle w:val="Hyperlink"/>
            <w:rFonts w:asciiTheme="majorHAnsi" w:hAnsiTheme="majorHAnsi"/>
            <w:color w:val="373B41"/>
            <w:sz w:val="18"/>
            <w:szCs w:val="18"/>
          </w:rPr>
          <w:t>ETL Interview Questions</w:t>
        </w:r>
      </w:hyperlink>
    </w:p>
    <w:p w:rsidR="002E24DB" w:rsidRPr="00E11B5F" w:rsidRDefault="002E24DB" w:rsidP="00E11B5F">
      <w:pPr>
        <w:shd w:val="clear" w:color="auto" w:fill="FFFFFF"/>
        <w:spacing w:after="0" w:line="240" w:lineRule="auto"/>
        <w:jc w:val="center"/>
        <w:rPr>
          <w:rFonts w:asciiTheme="majorHAnsi" w:hAnsiTheme="majorHAnsi"/>
          <w:color w:val="1A1A1A"/>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476" name="Picture 476" descr="https://2.bp.blogspot.com/-8AKX1hTDy0Q/XCMYPR6aUAI/AAAAAAAAPHA/lJZ90V9McworG41E5aPrOxMRe3rqg5cYACLcBGAs/s1600/Programs%2Bfor%2BSelenium%252821%2529.png">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2.bp.blogspot.com/-8AKX1hTDy0Q/XCMYPR6aUAI/AAAAAAAAPHA/lJZ90V9McworG41E5aPrOxMRe3rqg5cYACLcBGAs/s1600/Programs%2Bfor%2BSelenium%252821%2529.png">
                      <a:hlinkClick r:id="rId146"/>
                    </pic:cNvPr>
                    <pic:cNvPicPr>
                      <a:picLocks noChangeAspect="1" noChangeArrowheads="1"/>
                    </pic:cNvPicPr>
                  </pic:nvPicPr>
                  <pic:blipFill>
                    <a:blip r:embed="rId147"/>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What is ETL?</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i/>
          <w:iCs/>
          <w:color w:val="2B2B2B"/>
          <w:sz w:val="18"/>
          <w:szCs w:val="18"/>
        </w:rPr>
        <w:t>Extract</w:t>
      </w:r>
      <w:r w:rsidRPr="00E11B5F">
        <w:rPr>
          <w:rStyle w:val="apple-converted-space"/>
          <w:rFonts w:asciiTheme="majorHAnsi" w:hAnsiTheme="majorHAnsi"/>
          <w:color w:val="2B2B2B"/>
          <w:sz w:val="18"/>
          <w:szCs w:val="18"/>
        </w:rPr>
        <w:t> </w:t>
      </w:r>
      <w:r w:rsidRPr="00E11B5F">
        <w:rPr>
          <w:rFonts w:asciiTheme="majorHAnsi" w:hAnsiTheme="majorHAnsi"/>
          <w:color w:val="2B2B2B"/>
          <w:sz w:val="18"/>
          <w:szCs w:val="18"/>
        </w:rPr>
        <w:t>– Extracting the data from source system</w:t>
      </w:r>
      <w:r w:rsidRPr="00E11B5F">
        <w:rPr>
          <w:rFonts w:asciiTheme="majorHAnsi" w:hAnsiTheme="majorHAnsi"/>
          <w:color w:val="1A1A1A"/>
          <w:sz w:val="18"/>
          <w:szCs w:val="18"/>
        </w:rPr>
        <w:br/>
      </w:r>
      <w:r w:rsidRPr="00E11B5F">
        <w:rPr>
          <w:rFonts w:asciiTheme="majorHAnsi" w:hAnsiTheme="majorHAnsi"/>
          <w:b/>
          <w:bCs/>
          <w:i/>
          <w:iCs/>
          <w:color w:val="2B2B2B"/>
          <w:sz w:val="18"/>
          <w:szCs w:val="18"/>
        </w:rPr>
        <w:t>Transform</w:t>
      </w:r>
      <w:r w:rsidRPr="00E11B5F">
        <w:rPr>
          <w:rStyle w:val="apple-converted-space"/>
          <w:rFonts w:asciiTheme="majorHAnsi" w:hAnsiTheme="majorHAnsi"/>
          <w:color w:val="2B2B2B"/>
          <w:sz w:val="18"/>
          <w:szCs w:val="18"/>
        </w:rPr>
        <w:t> </w:t>
      </w:r>
      <w:r w:rsidRPr="00E11B5F">
        <w:rPr>
          <w:rFonts w:asciiTheme="majorHAnsi" w:hAnsiTheme="majorHAnsi"/>
          <w:color w:val="2B2B2B"/>
          <w:sz w:val="18"/>
          <w:szCs w:val="18"/>
        </w:rPr>
        <w:t>– Transforming or modifying the data into format what business required</w:t>
      </w:r>
      <w:r w:rsidRPr="00E11B5F">
        <w:rPr>
          <w:rFonts w:asciiTheme="majorHAnsi" w:hAnsiTheme="majorHAnsi"/>
          <w:color w:val="1A1A1A"/>
          <w:sz w:val="18"/>
          <w:szCs w:val="18"/>
        </w:rPr>
        <w:br/>
      </w:r>
      <w:r w:rsidRPr="00E11B5F">
        <w:rPr>
          <w:rFonts w:asciiTheme="majorHAnsi" w:hAnsiTheme="majorHAnsi"/>
          <w:b/>
          <w:bCs/>
          <w:i/>
          <w:iCs/>
          <w:color w:val="2B2B2B"/>
          <w:sz w:val="18"/>
          <w:szCs w:val="18"/>
        </w:rPr>
        <w:t>Load</w:t>
      </w:r>
      <w:r w:rsidRPr="00E11B5F">
        <w:rPr>
          <w:rStyle w:val="apple-converted-space"/>
          <w:rFonts w:asciiTheme="majorHAnsi" w:hAnsiTheme="majorHAnsi"/>
          <w:color w:val="2B2B2B"/>
          <w:sz w:val="18"/>
          <w:szCs w:val="18"/>
        </w:rPr>
        <w:t> </w:t>
      </w:r>
      <w:r w:rsidRPr="00E11B5F">
        <w:rPr>
          <w:rFonts w:asciiTheme="majorHAnsi" w:hAnsiTheme="majorHAnsi"/>
          <w:color w:val="2B2B2B"/>
          <w:sz w:val="18"/>
          <w:szCs w:val="18"/>
        </w:rPr>
        <w:t>– Loading into target database</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Explain about your current project?</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Here explain about your current project with clear </w:t>
      </w:r>
      <w:r w:rsidRPr="00E11B5F">
        <w:rPr>
          <w:rFonts w:asciiTheme="majorHAnsi" w:hAnsiTheme="majorHAnsi"/>
          <w:b/>
          <w:bCs/>
          <w:i/>
          <w:iCs/>
          <w:color w:val="1A1A1A"/>
          <w:sz w:val="18"/>
          <w:szCs w:val="18"/>
        </w:rPr>
        <w:t>ETL process</w:t>
      </w:r>
      <w:r w:rsidRPr="00E11B5F">
        <w:rPr>
          <w:rFonts w:asciiTheme="majorHAnsi" w:hAnsiTheme="majorHAnsi"/>
          <w:color w:val="1A1A1A"/>
          <w:sz w:val="18"/>
          <w:szCs w:val="18"/>
        </w:rPr>
        <w:t>, practice before getting into an interview room.</w:t>
      </w:r>
      <w:r w:rsidRPr="00E11B5F">
        <w:rPr>
          <w:rFonts w:asciiTheme="majorHAnsi" w:hAnsiTheme="majorHAnsi"/>
          <w:color w:val="1A1A1A"/>
          <w:sz w:val="18"/>
          <w:szCs w:val="18"/>
        </w:rPr>
        <w:br/>
        <w:t>Start with what is the </w:t>
      </w:r>
      <w:r w:rsidRPr="00E11B5F">
        <w:rPr>
          <w:rFonts w:asciiTheme="majorHAnsi" w:hAnsiTheme="majorHAnsi"/>
          <w:b/>
          <w:bCs/>
          <w:i/>
          <w:iCs/>
          <w:color w:val="1A1A1A"/>
          <w:sz w:val="18"/>
          <w:szCs w:val="18"/>
        </w:rPr>
        <w:t>objective</w:t>
      </w:r>
      <w:r w:rsidRPr="00E11B5F">
        <w:rPr>
          <w:rFonts w:asciiTheme="majorHAnsi" w:hAnsiTheme="majorHAnsi"/>
          <w:i/>
          <w:iCs/>
          <w:color w:val="1A1A1A"/>
          <w:sz w:val="18"/>
          <w:szCs w:val="18"/>
        </w:rPr>
        <w:t> </w:t>
      </w:r>
      <w:r w:rsidRPr="00E11B5F">
        <w:rPr>
          <w:rFonts w:asciiTheme="majorHAnsi" w:hAnsiTheme="majorHAnsi"/>
          <w:color w:val="1A1A1A"/>
          <w:sz w:val="18"/>
          <w:szCs w:val="18"/>
        </w:rPr>
        <w:t>of the project whether building a data mart or warehouse or ODS.</w:t>
      </w:r>
      <w:r w:rsidRPr="00E11B5F">
        <w:rPr>
          <w:rFonts w:asciiTheme="majorHAnsi" w:hAnsiTheme="majorHAnsi"/>
          <w:color w:val="1A1A1A"/>
          <w:sz w:val="18"/>
          <w:szCs w:val="18"/>
        </w:rPr>
        <w:br/>
        <w:t>Then, explain how many </w:t>
      </w:r>
      <w:r w:rsidRPr="00E11B5F">
        <w:rPr>
          <w:rFonts w:asciiTheme="majorHAnsi" w:hAnsiTheme="majorHAnsi"/>
          <w:b/>
          <w:bCs/>
          <w:i/>
          <w:iCs/>
          <w:color w:val="1A1A1A"/>
          <w:sz w:val="18"/>
          <w:szCs w:val="18"/>
        </w:rPr>
        <w:t>source systems</w:t>
      </w:r>
      <w:r w:rsidRPr="00E11B5F">
        <w:rPr>
          <w:rFonts w:asciiTheme="majorHAnsi" w:hAnsiTheme="majorHAnsi"/>
          <w:i/>
          <w:iCs/>
          <w:color w:val="1A1A1A"/>
          <w:sz w:val="18"/>
          <w:szCs w:val="18"/>
        </w:rPr>
        <w:t> </w:t>
      </w:r>
      <w:r w:rsidRPr="00E11B5F">
        <w:rPr>
          <w:rFonts w:asciiTheme="majorHAnsi" w:hAnsiTheme="majorHAnsi"/>
          <w:color w:val="1A1A1A"/>
          <w:sz w:val="18"/>
          <w:szCs w:val="18"/>
        </w:rPr>
        <w:t>are there and do you have </w:t>
      </w:r>
      <w:r w:rsidRPr="00E11B5F">
        <w:rPr>
          <w:rFonts w:asciiTheme="majorHAnsi" w:hAnsiTheme="majorHAnsi"/>
          <w:b/>
          <w:bCs/>
          <w:i/>
          <w:iCs/>
          <w:color w:val="1A1A1A"/>
          <w:sz w:val="18"/>
          <w:szCs w:val="18"/>
        </w:rPr>
        <w:t>staging</w:t>
      </w:r>
      <w:r w:rsidRPr="00E11B5F">
        <w:rPr>
          <w:rFonts w:asciiTheme="majorHAnsi" w:hAnsiTheme="majorHAnsi"/>
          <w:i/>
          <w:iCs/>
          <w:color w:val="1A1A1A"/>
          <w:sz w:val="18"/>
          <w:szCs w:val="18"/>
        </w:rPr>
        <w:t> </w:t>
      </w:r>
      <w:r w:rsidRPr="00E11B5F">
        <w:rPr>
          <w:rFonts w:asciiTheme="majorHAnsi" w:hAnsiTheme="majorHAnsi"/>
          <w:color w:val="1A1A1A"/>
          <w:sz w:val="18"/>
          <w:szCs w:val="18"/>
        </w:rPr>
        <w:t>environment or not.</w:t>
      </w:r>
      <w:r w:rsidRPr="00E11B5F">
        <w:rPr>
          <w:rFonts w:asciiTheme="majorHAnsi" w:hAnsiTheme="majorHAnsi"/>
          <w:color w:val="1A1A1A"/>
          <w:sz w:val="18"/>
          <w:szCs w:val="18"/>
        </w:rPr>
        <w:br/>
        <w:t>Then, tell about the </w:t>
      </w:r>
      <w:r w:rsidRPr="00E11B5F">
        <w:rPr>
          <w:rFonts w:asciiTheme="majorHAnsi" w:hAnsiTheme="majorHAnsi"/>
          <w:b/>
          <w:bCs/>
          <w:i/>
          <w:iCs/>
          <w:color w:val="1A1A1A"/>
          <w:sz w:val="18"/>
          <w:szCs w:val="18"/>
        </w:rPr>
        <w:t>ETL tool</w:t>
      </w:r>
      <w:r w:rsidRPr="00E11B5F">
        <w:rPr>
          <w:rFonts w:asciiTheme="majorHAnsi" w:hAnsiTheme="majorHAnsi"/>
          <w:color w:val="1A1A1A"/>
          <w:sz w:val="18"/>
          <w:szCs w:val="18"/>
        </w:rPr>
        <w:t> you are using. Stop it here.</w:t>
      </w:r>
      <w:r w:rsidRPr="00E11B5F">
        <w:rPr>
          <w:rFonts w:asciiTheme="majorHAnsi" w:hAnsiTheme="majorHAnsi"/>
          <w:color w:val="1A1A1A"/>
          <w:sz w:val="18"/>
          <w:szCs w:val="18"/>
        </w:rPr>
        <w:br/>
      </w:r>
    </w:p>
    <w:p w:rsidR="002E24DB" w:rsidRPr="00E11B5F" w:rsidRDefault="002E24DB" w:rsidP="00E11B5F">
      <w:pPr>
        <w:shd w:val="clear" w:color="auto" w:fill="FFFFFF"/>
        <w:spacing w:after="0" w:line="240" w:lineRule="auto"/>
        <w:jc w:val="center"/>
        <w:rPr>
          <w:rFonts w:asciiTheme="majorHAnsi" w:hAnsiTheme="majorHAnsi"/>
          <w:color w:val="1A1A1A"/>
          <w:sz w:val="18"/>
          <w:szCs w:val="18"/>
        </w:rPr>
      </w:pPr>
      <w:r w:rsidRPr="00E11B5F">
        <w:rPr>
          <w:rFonts w:asciiTheme="majorHAnsi" w:hAnsiTheme="majorHAnsi"/>
          <w:noProof/>
          <w:color w:val="E6A117"/>
          <w:sz w:val="18"/>
          <w:szCs w:val="18"/>
        </w:rPr>
        <w:lastRenderedPageBreak/>
        <w:drawing>
          <wp:inline distT="0" distB="0" distL="0" distR="0">
            <wp:extent cx="3050540" cy="2296795"/>
            <wp:effectExtent l="19050" t="0" r="0" b="0"/>
            <wp:docPr id="477" name="Picture 477" descr="https://4.bp.blogspot.com/-aXiO53afSOQ/WEK6IBbYEmI/AAAAAAAAK6Y/VBVdfgCedcspA8DzRw4ZyL8H0lGZwkR_wCLcB/s320/FAQS-White-letters-with-Red-Border.jpg">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4.bp.blogspot.com/-aXiO53afSOQ/WEK6IBbYEmI/AAAAAAAAK6Y/VBVdfgCedcspA8DzRw4ZyL8H0lGZwkR_wCLcB/s320/FAQS-White-letters-with-Red-Border.jpg">
                      <a:hlinkClick r:id="rId148"/>
                    </pic:cNvPr>
                    <pic:cNvPicPr>
                      <a:picLocks noChangeAspect="1" noChangeArrowheads="1"/>
                    </pic:cNvPicPr>
                  </pic:nvPicPr>
                  <pic:blipFill>
                    <a:blip r:embed="rId149"/>
                    <a:srcRect/>
                    <a:stretch>
                      <a:fillRect/>
                    </a:stretch>
                  </pic:blipFill>
                  <pic:spPr bwMode="auto">
                    <a:xfrm>
                      <a:off x="0" y="0"/>
                      <a:ext cx="3050540" cy="2296795"/>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What are the transformation types?</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1A1A1A"/>
          <w:sz w:val="18"/>
          <w:szCs w:val="18"/>
        </w:rPr>
        <w:t>Active Transformation</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The output record count of the transformation </w:t>
      </w:r>
      <w:r w:rsidRPr="00E11B5F">
        <w:rPr>
          <w:rFonts w:asciiTheme="majorHAnsi" w:hAnsiTheme="majorHAnsi"/>
          <w:b/>
          <w:bCs/>
          <w:i/>
          <w:iCs/>
          <w:color w:val="1A1A1A"/>
          <w:sz w:val="18"/>
          <w:szCs w:val="18"/>
        </w:rPr>
        <w:t>may or may not equal</w:t>
      </w:r>
      <w:r w:rsidRPr="00E11B5F">
        <w:rPr>
          <w:rFonts w:asciiTheme="majorHAnsi" w:hAnsiTheme="majorHAnsi"/>
          <w:color w:val="1A1A1A"/>
          <w:sz w:val="18"/>
          <w:szCs w:val="18"/>
        </w:rPr>
        <w:t> to input record count.</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For example, when we apply filter transformation for age column with the condition of age between 25 and 40. In this case, the data will come out which satisfies this condition, hence the outcome count cannot be predicted.</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1A1A1A"/>
          <w:sz w:val="18"/>
          <w:szCs w:val="18"/>
        </w:rPr>
        <w:t>Passive Transformation</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The output record count of the transformation is </w:t>
      </w:r>
      <w:r w:rsidRPr="00E11B5F">
        <w:rPr>
          <w:rFonts w:asciiTheme="majorHAnsi" w:hAnsiTheme="majorHAnsi"/>
          <w:b/>
          <w:bCs/>
          <w:i/>
          <w:iCs/>
          <w:color w:val="1A1A1A"/>
          <w:sz w:val="18"/>
          <w:szCs w:val="18"/>
        </w:rPr>
        <w:t>equal to input</w:t>
      </w:r>
      <w:r w:rsidRPr="00E11B5F">
        <w:rPr>
          <w:rFonts w:asciiTheme="majorHAnsi" w:hAnsiTheme="majorHAnsi"/>
          <w:color w:val="1A1A1A"/>
          <w:sz w:val="18"/>
          <w:szCs w:val="18"/>
        </w:rPr>
        <w:t> record count.</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For example, when we apply expression transformation to concatenate first name and last name columns, in this case, the data will come out even though the columns do not have values.</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1A1A1A"/>
          <w:sz w:val="18"/>
          <w:szCs w:val="18"/>
        </w:rPr>
        <w:t>Connected Transformation</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A transformation which is being linked with other transformation or target component is called connected.</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1A1A1A"/>
          <w:sz w:val="18"/>
          <w:szCs w:val="18"/>
        </w:rPr>
        <w:t>Unconnected Transformation</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A transformation which is not being linked with any other transformation or target component is called unconnected.</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What are the types of load?</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1A1A1A"/>
          <w:sz w:val="18"/>
          <w:szCs w:val="18"/>
        </w:rPr>
        <w:t>Full Load</w:t>
      </w:r>
      <w:r w:rsidRPr="00E11B5F">
        <w:rPr>
          <w:rFonts w:asciiTheme="majorHAnsi" w:hAnsiTheme="majorHAnsi"/>
          <w:color w:val="1A1A1A"/>
          <w:sz w:val="18"/>
          <w:szCs w:val="18"/>
        </w:rPr>
        <w:t> (Initial Load or Bulk Load or Fresh Load) –</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The data loading process when we do it at very first time. It can be referred as Bulk load or Fresh load.</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The job extracts entire volume of data from source table or file and loading into truncated target table after applying transformations logics</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1A1A1A"/>
          <w:sz w:val="18"/>
          <w:szCs w:val="18"/>
        </w:rPr>
        <w:t>Incremental Load</w:t>
      </w:r>
      <w:r w:rsidRPr="00E11B5F">
        <w:rPr>
          <w:rFonts w:asciiTheme="majorHAnsi" w:hAnsiTheme="majorHAnsi"/>
          <w:color w:val="1A1A1A"/>
          <w:sz w:val="18"/>
          <w:szCs w:val="18"/>
        </w:rPr>
        <w:t> (Refresh Load or Daily Load or Change Data Capture) –</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The modified data alone will be updated in target followed by full load. The changes will be captured by comparing created or modified date against last run date of the job.</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The modified data alone extracted from the source, the job will look for changes  in the source table against job run table, if change exists then data will be extracted and that data alone will be updated in the target without impacting the existing data.</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Name some ETL tools</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Informatica Power center</w:t>
      </w:r>
      <w:r w:rsidRPr="00E11B5F">
        <w:rPr>
          <w:rFonts w:asciiTheme="majorHAnsi" w:hAnsiTheme="majorHAnsi"/>
          <w:color w:val="1A1A1A"/>
          <w:sz w:val="18"/>
          <w:szCs w:val="18"/>
        </w:rPr>
        <w:br/>
        <w:t>Talend Open Studio</w:t>
      </w:r>
      <w:r w:rsidRPr="00E11B5F">
        <w:rPr>
          <w:rFonts w:asciiTheme="majorHAnsi" w:hAnsiTheme="majorHAnsi"/>
          <w:color w:val="1A1A1A"/>
          <w:sz w:val="18"/>
          <w:szCs w:val="18"/>
        </w:rPr>
        <w:br/>
        <w:t>IBM Datastage</w:t>
      </w:r>
      <w:r w:rsidRPr="00E11B5F">
        <w:rPr>
          <w:rFonts w:asciiTheme="majorHAnsi" w:hAnsiTheme="majorHAnsi"/>
          <w:color w:val="1A1A1A"/>
          <w:sz w:val="18"/>
          <w:szCs w:val="18"/>
        </w:rPr>
        <w:br/>
        <w:t>SQL Server Integration Services (SSIS)</w:t>
      </w:r>
      <w:r w:rsidRPr="00E11B5F">
        <w:rPr>
          <w:rFonts w:asciiTheme="majorHAnsi" w:hAnsiTheme="majorHAnsi"/>
          <w:color w:val="1A1A1A"/>
          <w:sz w:val="18"/>
          <w:szCs w:val="18"/>
        </w:rPr>
        <w:br/>
        <w:t>Ab-initio</w:t>
      </w:r>
      <w:r w:rsidRPr="00E11B5F">
        <w:rPr>
          <w:rFonts w:asciiTheme="majorHAnsi" w:hAnsiTheme="majorHAnsi"/>
          <w:color w:val="1A1A1A"/>
          <w:sz w:val="18"/>
          <w:szCs w:val="18"/>
        </w:rPr>
        <w:br/>
        <w:t>Oracle Data Integrator</w:t>
      </w:r>
      <w:r w:rsidRPr="00E11B5F">
        <w:rPr>
          <w:rFonts w:asciiTheme="majorHAnsi" w:hAnsiTheme="majorHAnsi"/>
          <w:color w:val="1A1A1A"/>
          <w:sz w:val="18"/>
          <w:szCs w:val="18"/>
        </w:rPr>
        <w:br/>
        <w:t>SAS – Data Integration Studio</w:t>
      </w:r>
      <w:r w:rsidRPr="00E11B5F">
        <w:rPr>
          <w:rFonts w:asciiTheme="majorHAnsi" w:hAnsiTheme="majorHAnsi"/>
          <w:color w:val="1A1A1A"/>
          <w:sz w:val="18"/>
          <w:szCs w:val="18"/>
        </w:rPr>
        <w:br/>
        <w:t>SAP – Business Object Integrator</w:t>
      </w:r>
      <w:r w:rsidRPr="00E11B5F">
        <w:rPr>
          <w:rFonts w:asciiTheme="majorHAnsi" w:hAnsiTheme="majorHAnsi"/>
          <w:color w:val="1A1A1A"/>
          <w:sz w:val="18"/>
          <w:szCs w:val="18"/>
        </w:rPr>
        <w:br/>
        <w:t>Clover ETL</w:t>
      </w:r>
      <w:r w:rsidRPr="00E11B5F">
        <w:rPr>
          <w:rFonts w:asciiTheme="majorHAnsi" w:hAnsiTheme="majorHAnsi"/>
          <w:color w:val="1A1A1A"/>
          <w:sz w:val="18"/>
          <w:szCs w:val="18"/>
        </w:rPr>
        <w:br/>
        <w:t>Pentaho Data Integration</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br/>
      </w:r>
    </w:p>
    <w:p w:rsidR="002E24DB" w:rsidRPr="00E11B5F" w:rsidRDefault="002E24DB" w:rsidP="00E11B5F">
      <w:pPr>
        <w:shd w:val="clear" w:color="auto" w:fill="FFFFFF"/>
        <w:spacing w:after="0" w:line="240" w:lineRule="auto"/>
        <w:rPr>
          <w:rFonts w:asciiTheme="majorHAnsi" w:hAnsiTheme="majorHAnsi"/>
          <w:color w:val="1A1A1A"/>
          <w:sz w:val="18"/>
          <w:szCs w:val="18"/>
        </w:rPr>
      </w:pPr>
      <w:r w:rsidRPr="00E11B5F">
        <w:rPr>
          <w:rFonts w:asciiTheme="majorHAnsi" w:hAnsiTheme="majorHAnsi"/>
          <w:b/>
          <w:bCs/>
          <w:color w:val="3366FF"/>
          <w:sz w:val="18"/>
          <w:szCs w:val="18"/>
        </w:rPr>
        <w:t>Explain the scenarios for testing source to a staging table.</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 Verify the table structure of staging table (columns, data type, length, constraints, index)</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-Verify the successful workflow (ETL job) run</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lastRenderedPageBreak/>
        <w:t>-Verify the data count between source and staging table</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-Verify the data comparison between source table and staging table</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-Verify the duplicate data checking, duplicate data should not be loaded into staging table</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-Verify the excess trailing space trimmed for all Varchar data type columns</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-Verify the job consistency by performing subsequent run</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-Verify the job failure runs behavior</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-Verify the job re-run success scenario after failure correction</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-Verify the job run with bad data (NULL values, exceeding precisions, lookup or reference data not exists)</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-Verify the job performance timing</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How do you ensure that all source table data’s are loaded into target table?</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2B2B2B"/>
          <w:sz w:val="18"/>
          <w:szCs w:val="18"/>
        </w:rPr>
        <w:t>-Using SET operator </w:t>
      </w:r>
      <w:r w:rsidRPr="00E11B5F">
        <w:rPr>
          <w:rFonts w:asciiTheme="majorHAnsi" w:hAnsiTheme="majorHAnsi"/>
          <w:b/>
          <w:bCs/>
          <w:color w:val="2B2B2B"/>
          <w:sz w:val="18"/>
          <w:szCs w:val="18"/>
        </w:rPr>
        <w:t>MINUS</w:t>
      </w:r>
      <w:r w:rsidRPr="00E11B5F">
        <w:rPr>
          <w:rFonts w:asciiTheme="majorHAnsi" w:hAnsiTheme="majorHAnsi"/>
          <w:color w:val="2B2B2B"/>
          <w:sz w:val="18"/>
          <w:szCs w:val="18"/>
        </w:rPr>
        <w:t> – if both source and target tables are in the same database server.</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2B2B2B"/>
          <w:sz w:val="18"/>
          <w:szCs w:val="18"/>
        </w:rPr>
        <w:t>-Using macro – both source table and target table data will be copied into an excel and compared with macro</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2B2B2B"/>
          <w:sz w:val="18"/>
          <w:szCs w:val="18"/>
        </w:rPr>
        <w:t>-Using Automation tools – tool will fetch data and compares internally with own algorithm</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2B2B2B"/>
          <w:sz w:val="18"/>
          <w:szCs w:val="18"/>
        </w:rPr>
        <w:t>-Using utility tools – develop an automation utility tool using Java or any scripting language along with database drivers</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Give an example for Low severity and High priority defect.</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-There is a requirement where email notification needs to be triggered in case of job failure</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-There is a deviation found during testing that the email notification has been received but the number of records count in the content is not matching</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w:t>
      </w:r>
      <w:r w:rsidRPr="00E11B5F">
        <w:rPr>
          <w:rFonts w:asciiTheme="majorHAnsi" w:hAnsiTheme="majorHAnsi"/>
          <w:b/>
          <w:bCs/>
          <w:color w:val="1A1A1A"/>
          <w:sz w:val="18"/>
          <w:szCs w:val="18"/>
        </w:rPr>
        <w:t>Low severity – </w:t>
      </w:r>
      <w:r w:rsidRPr="00E11B5F">
        <w:rPr>
          <w:rFonts w:asciiTheme="majorHAnsi" w:hAnsiTheme="majorHAnsi"/>
          <w:color w:val="1A1A1A"/>
          <w:sz w:val="18"/>
          <w:szCs w:val="18"/>
        </w:rPr>
        <w:t>since it does not affect any functionality</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w:t>
      </w:r>
      <w:r w:rsidRPr="00E11B5F">
        <w:rPr>
          <w:rFonts w:asciiTheme="majorHAnsi" w:hAnsiTheme="majorHAnsi"/>
          <w:b/>
          <w:bCs/>
          <w:color w:val="1A1A1A"/>
          <w:sz w:val="18"/>
          <w:szCs w:val="18"/>
        </w:rPr>
        <w:t>High priority</w:t>
      </w:r>
      <w:r w:rsidRPr="00E11B5F">
        <w:rPr>
          <w:rFonts w:asciiTheme="majorHAnsi" w:hAnsiTheme="majorHAnsi"/>
          <w:color w:val="1A1A1A"/>
          <w:sz w:val="18"/>
          <w:szCs w:val="18"/>
        </w:rPr>
        <w:t> – since the wrong data count shows the wrong picture to the management team</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What are the components of Informatica?</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One of the major tool in worldwide. Majorly this tool is using for </w:t>
      </w:r>
      <w:r w:rsidRPr="00E11B5F">
        <w:rPr>
          <w:rFonts w:asciiTheme="majorHAnsi" w:hAnsiTheme="majorHAnsi"/>
          <w:b/>
          <w:bCs/>
          <w:color w:val="1A1A1A"/>
          <w:sz w:val="18"/>
          <w:szCs w:val="18"/>
        </w:rPr>
        <w:t>ETL, data masking, and data quality</w:t>
      </w:r>
      <w:r w:rsidRPr="00E11B5F">
        <w:rPr>
          <w:rFonts w:asciiTheme="majorHAnsi" w:hAnsiTheme="majorHAnsi"/>
          <w:color w:val="1A1A1A"/>
          <w:sz w:val="18"/>
          <w:szCs w:val="18"/>
        </w:rPr>
        <w:t>.</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It has four major components,</w:t>
      </w:r>
    </w:p>
    <w:p w:rsidR="002E24DB" w:rsidRPr="00E11B5F" w:rsidRDefault="002E24DB" w:rsidP="00E11B5F">
      <w:pPr>
        <w:numPr>
          <w:ilvl w:val="0"/>
          <w:numId w:val="29"/>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b/>
          <w:bCs/>
          <w:color w:val="1A1A1A"/>
          <w:sz w:val="18"/>
          <w:szCs w:val="18"/>
        </w:rPr>
        <w:t>Repository manager</w:t>
      </w:r>
      <w:r w:rsidRPr="00E11B5F">
        <w:rPr>
          <w:rFonts w:asciiTheme="majorHAnsi" w:hAnsiTheme="majorHAnsi"/>
          <w:color w:val="1A1A1A"/>
          <w:sz w:val="18"/>
          <w:szCs w:val="18"/>
        </w:rPr>
        <w:t> – to add repository and managing folders</w:t>
      </w:r>
    </w:p>
    <w:p w:rsidR="002E24DB" w:rsidRPr="00E11B5F" w:rsidRDefault="002E24DB" w:rsidP="00E11B5F">
      <w:pPr>
        <w:numPr>
          <w:ilvl w:val="0"/>
          <w:numId w:val="29"/>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b/>
          <w:bCs/>
          <w:color w:val="1A1A1A"/>
          <w:sz w:val="18"/>
          <w:szCs w:val="18"/>
        </w:rPr>
        <w:t>Designer</w:t>
      </w:r>
      <w:r w:rsidRPr="00E11B5F">
        <w:rPr>
          <w:rFonts w:asciiTheme="majorHAnsi" w:hAnsiTheme="majorHAnsi"/>
          <w:color w:val="1A1A1A"/>
          <w:sz w:val="18"/>
          <w:szCs w:val="18"/>
        </w:rPr>
        <w:t> – creating mappings</w:t>
      </w:r>
    </w:p>
    <w:p w:rsidR="002E24DB" w:rsidRPr="00E11B5F" w:rsidRDefault="002E24DB" w:rsidP="00E11B5F">
      <w:pPr>
        <w:numPr>
          <w:ilvl w:val="0"/>
          <w:numId w:val="29"/>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b/>
          <w:bCs/>
          <w:color w:val="1A1A1A"/>
          <w:sz w:val="18"/>
          <w:szCs w:val="18"/>
        </w:rPr>
        <w:t>Workflow manager</w:t>
      </w:r>
      <w:r w:rsidRPr="00E11B5F">
        <w:rPr>
          <w:rFonts w:asciiTheme="majorHAnsi" w:hAnsiTheme="majorHAnsi"/>
          <w:color w:val="1A1A1A"/>
          <w:sz w:val="18"/>
          <w:szCs w:val="18"/>
        </w:rPr>
        <w:t> – creating workflow with task and mappings</w:t>
      </w:r>
    </w:p>
    <w:p w:rsidR="002E24DB" w:rsidRPr="00E11B5F" w:rsidRDefault="002E24DB" w:rsidP="00E11B5F">
      <w:pPr>
        <w:numPr>
          <w:ilvl w:val="0"/>
          <w:numId w:val="29"/>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b/>
          <w:bCs/>
          <w:color w:val="1A1A1A"/>
          <w:sz w:val="18"/>
          <w:szCs w:val="18"/>
        </w:rPr>
        <w:t>Workflow monitor</w:t>
      </w:r>
      <w:r w:rsidRPr="00E11B5F">
        <w:rPr>
          <w:rFonts w:asciiTheme="majorHAnsi" w:hAnsiTheme="majorHAnsi"/>
          <w:color w:val="1A1A1A"/>
          <w:sz w:val="18"/>
          <w:szCs w:val="18"/>
        </w:rPr>
        <w:t> – workflow run status tracker</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What are tasks available in Informatica?</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The below are major tasks available in Informatica power center tool.</w:t>
      </w:r>
      <w:r w:rsidRPr="00E11B5F">
        <w:rPr>
          <w:rFonts w:asciiTheme="majorHAnsi" w:hAnsiTheme="majorHAnsi"/>
          <w:color w:val="1A1A1A"/>
          <w:sz w:val="18"/>
          <w:szCs w:val="18"/>
        </w:rPr>
        <w:br/>
        <w:t>1.Session</w:t>
      </w:r>
      <w:r w:rsidRPr="00E11B5F">
        <w:rPr>
          <w:rFonts w:asciiTheme="majorHAnsi" w:hAnsiTheme="majorHAnsi"/>
          <w:color w:val="1A1A1A"/>
          <w:sz w:val="18"/>
          <w:szCs w:val="18"/>
        </w:rPr>
        <w:br/>
        <w:t>2.Email</w:t>
      </w:r>
      <w:r w:rsidRPr="00E11B5F">
        <w:rPr>
          <w:rFonts w:asciiTheme="majorHAnsi" w:hAnsiTheme="majorHAnsi"/>
          <w:color w:val="1A1A1A"/>
          <w:sz w:val="18"/>
          <w:szCs w:val="18"/>
        </w:rPr>
        <w:br/>
        <w:t>3.Command</w:t>
      </w:r>
      <w:r w:rsidRPr="00E11B5F">
        <w:rPr>
          <w:rFonts w:asciiTheme="majorHAnsi" w:hAnsiTheme="majorHAnsi"/>
          <w:color w:val="1A1A1A"/>
          <w:sz w:val="18"/>
          <w:szCs w:val="18"/>
        </w:rPr>
        <w:br/>
        <w:t>4.Control</w:t>
      </w:r>
      <w:r w:rsidRPr="00E11B5F">
        <w:rPr>
          <w:rFonts w:asciiTheme="majorHAnsi" w:hAnsiTheme="majorHAnsi"/>
          <w:color w:val="1A1A1A"/>
          <w:sz w:val="18"/>
          <w:szCs w:val="18"/>
        </w:rPr>
        <w:br/>
        <w:t>5.Decision</w:t>
      </w:r>
      <w:r w:rsidRPr="00E11B5F">
        <w:rPr>
          <w:rFonts w:asciiTheme="majorHAnsi" w:hAnsiTheme="majorHAnsi"/>
          <w:color w:val="1A1A1A"/>
          <w:sz w:val="18"/>
          <w:szCs w:val="18"/>
        </w:rPr>
        <w:br/>
        <w:t>6.Timer</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Database testing vs ETL testing</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i/>
          <w:iCs/>
          <w:color w:val="1A1A1A"/>
          <w:sz w:val="18"/>
          <w:szCs w:val="18"/>
        </w:rPr>
        <w:t>ETL Testing</w:t>
      </w:r>
      <w:r w:rsidRPr="00E11B5F">
        <w:rPr>
          <w:rFonts w:asciiTheme="majorHAnsi" w:hAnsiTheme="majorHAnsi"/>
          <w:color w:val="1A1A1A"/>
          <w:sz w:val="18"/>
          <w:szCs w:val="18"/>
        </w:rPr>
        <w:t> – Making sure that the data from source to target is being loaded properly or not along with the business transformation rules.</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i/>
          <w:iCs/>
          <w:color w:val="1A1A1A"/>
          <w:sz w:val="18"/>
          <w:szCs w:val="18"/>
        </w:rPr>
        <w:t>Database Testing</w:t>
      </w:r>
      <w:r w:rsidRPr="00E11B5F">
        <w:rPr>
          <w:rFonts w:asciiTheme="majorHAnsi" w:hAnsiTheme="majorHAnsi"/>
          <w:color w:val="1A1A1A"/>
          <w:sz w:val="18"/>
          <w:szCs w:val="18"/>
        </w:rPr>
        <w:t> – Testing whether the data is being stored properly in the database when we do some operations from the front end or back end along with testing of procedures, functions, and triggers. Testing whether the data is being retrieved properly in UI.</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What is partitioning?</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Portioning is a concept of </w:t>
      </w:r>
      <w:r w:rsidRPr="00E11B5F">
        <w:rPr>
          <w:rFonts w:asciiTheme="majorHAnsi" w:hAnsiTheme="majorHAnsi"/>
          <w:b/>
          <w:bCs/>
          <w:i/>
          <w:iCs/>
          <w:color w:val="1A1A1A"/>
          <w:sz w:val="18"/>
          <w:szCs w:val="18"/>
        </w:rPr>
        <w:t>running with parallel threads</w:t>
      </w:r>
      <w:r w:rsidRPr="00E11B5F">
        <w:rPr>
          <w:rFonts w:asciiTheme="majorHAnsi" w:hAnsiTheme="majorHAnsi"/>
          <w:color w:val="1A1A1A"/>
          <w:sz w:val="18"/>
          <w:szCs w:val="18"/>
        </w:rPr>
        <w:t> by distributing records. It will be used when the volume of data is huge which directly impact the data load and other transformation progress.</w:t>
      </w:r>
      <w:r w:rsidRPr="00E11B5F">
        <w:rPr>
          <w:rFonts w:asciiTheme="majorHAnsi" w:hAnsiTheme="majorHAnsi"/>
          <w:color w:val="1A1A1A"/>
          <w:sz w:val="18"/>
          <w:szCs w:val="18"/>
        </w:rPr>
        <w:br/>
        <w:t>Database and ETL tools are offering this partition concept to improvise the job execution time for high volume data tables.</w:t>
      </w:r>
      <w:r w:rsidRPr="00E11B5F">
        <w:rPr>
          <w:rFonts w:asciiTheme="majorHAnsi" w:hAnsiTheme="majorHAnsi"/>
          <w:color w:val="1A1A1A"/>
          <w:sz w:val="18"/>
          <w:szCs w:val="18"/>
        </w:rPr>
        <w:br/>
        <w:t>Below are the types of partitioning available in Informatica power center tool,</w:t>
      </w:r>
      <w:r w:rsidRPr="00E11B5F">
        <w:rPr>
          <w:rFonts w:asciiTheme="majorHAnsi" w:hAnsiTheme="majorHAnsi"/>
          <w:color w:val="1A1A1A"/>
          <w:sz w:val="18"/>
          <w:szCs w:val="18"/>
        </w:rPr>
        <w:br/>
        <w:t>1.Pass Through</w:t>
      </w:r>
      <w:r w:rsidRPr="00E11B5F">
        <w:rPr>
          <w:rFonts w:asciiTheme="majorHAnsi" w:hAnsiTheme="majorHAnsi"/>
          <w:color w:val="1A1A1A"/>
          <w:sz w:val="18"/>
          <w:szCs w:val="18"/>
        </w:rPr>
        <w:br/>
        <w:t>2.Database partitioning</w:t>
      </w:r>
      <w:r w:rsidRPr="00E11B5F">
        <w:rPr>
          <w:rFonts w:asciiTheme="majorHAnsi" w:hAnsiTheme="majorHAnsi"/>
          <w:color w:val="1A1A1A"/>
          <w:sz w:val="18"/>
          <w:szCs w:val="18"/>
        </w:rPr>
        <w:br/>
        <w:t>3.Key range</w:t>
      </w:r>
      <w:r w:rsidRPr="00E11B5F">
        <w:rPr>
          <w:rFonts w:asciiTheme="majorHAnsi" w:hAnsiTheme="majorHAnsi"/>
          <w:color w:val="1A1A1A"/>
          <w:sz w:val="18"/>
          <w:szCs w:val="18"/>
        </w:rPr>
        <w:br/>
        <w:t>4.Round robin</w:t>
      </w:r>
      <w:r w:rsidRPr="00E11B5F">
        <w:rPr>
          <w:rFonts w:asciiTheme="majorHAnsi" w:hAnsiTheme="majorHAnsi"/>
          <w:color w:val="1A1A1A"/>
          <w:sz w:val="18"/>
          <w:szCs w:val="18"/>
        </w:rPr>
        <w:br/>
        <w:t>5.Hash Auto key</w:t>
      </w:r>
      <w:r w:rsidRPr="00E11B5F">
        <w:rPr>
          <w:rFonts w:asciiTheme="majorHAnsi" w:hAnsiTheme="majorHAnsi"/>
          <w:color w:val="1A1A1A"/>
          <w:sz w:val="18"/>
          <w:szCs w:val="18"/>
        </w:rPr>
        <w:br/>
        <w:t>6.Has user key</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lastRenderedPageBreak/>
        <w:t>What are the responsibilities of an ETL tester?</w:t>
      </w:r>
    </w:p>
    <w:p w:rsidR="002E24DB" w:rsidRPr="00E11B5F" w:rsidRDefault="002E24DB" w:rsidP="00E11B5F">
      <w:pPr>
        <w:numPr>
          <w:ilvl w:val="0"/>
          <w:numId w:val="30"/>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Understanding Requirement</w:t>
      </w:r>
    </w:p>
    <w:p w:rsidR="002E24DB" w:rsidRPr="00E11B5F" w:rsidRDefault="002E24DB" w:rsidP="00E11B5F">
      <w:pPr>
        <w:numPr>
          <w:ilvl w:val="0"/>
          <w:numId w:val="30"/>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Estimating</w:t>
      </w:r>
    </w:p>
    <w:p w:rsidR="002E24DB" w:rsidRPr="00E11B5F" w:rsidRDefault="002E24DB" w:rsidP="00E11B5F">
      <w:pPr>
        <w:numPr>
          <w:ilvl w:val="0"/>
          <w:numId w:val="30"/>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Planning</w:t>
      </w:r>
    </w:p>
    <w:p w:rsidR="002E24DB" w:rsidRPr="00E11B5F" w:rsidRDefault="002E24DB" w:rsidP="00E11B5F">
      <w:pPr>
        <w:numPr>
          <w:ilvl w:val="0"/>
          <w:numId w:val="30"/>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Test case preparation</w:t>
      </w:r>
    </w:p>
    <w:p w:rsidR="002E24DB" w:rsidRPr="00E11B5F" w:rsidRDefault="002E24DB" w:rsidP="00E11B5F">
      <w:pPr>
        <w:numPr>
          <w:ilvl w:val="0"/>
          <w:numId w:val="30"/>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Test execution</w:t>
      </w:r>
    </w:p>
    <w:p w:rsidR="002E24DB" w:rsidRPr="00E11B5F" w:rsidRDefault="002E24DB" w:rsidP="00E11B5F">
      <w:pPr>
        <w:numPr>
          <w:ilvl w:val="0"/>
          <w:numId w:val="30"/>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Giving Sign off</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What does a mapping document contain?</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A mapping document contains,</w:t>
      </w:r>
    </w:p>
    <w:p w:rsidR="002E24DB" w:rsidRPr="00E11B5F" w:rsidRDefault="002E24DB" w:rsidP="00E11B5F">
      <w:pPr>
        <w:numPr>
          <w:ilvl w:val="0"/>
          <w:numId w:val="31"/>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b/>
          <w:bCs/>
          <w:color w:val="1A1A1A"/>
          <w:sz w:val="18"/>
          <w:szCs w:val="18"/>
        </w:rPr>
        <w:t>Columns</w:t>
      </w:r>
      <w:r w:rsidRPr="00E11B5F">
        <w:rPr>
          <w:rFonts w:asciiTheme="majorHAnsi" w:hAnsiTheme="majorHAnsi"/>
          <w:color w:val="1A1A1A"/>
          <w:sz w:val="18"/>
          <w:szCs w:val="18"/>
        </w:rPr>
        <w:t> mapping between source and target</w:t>
      </w:r>
    </w:p>
    <w:p w:rsidR="002E24DB" w:rsidRPr="00E11B5F" w:rsidRDefault="002E24DB" w:rsidP="00E11B5F">
      <w:pPr>
        <w:numPr>
          <w:ilvl w:val="0"/>
          <w:numId w:val="31"/>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b/>
          <w:bCs/>
          <w:color w:val="1A1A1A"/>
          <w:sz w:val="18"/>
          <w:szCs w:val="18"/>
        </w:rPr>
        <w:t>Data type</w:t>
      </w:r>
      <w:r w:rsidRPr="00E11B5F">
        <w:rPr>
          <w:rFonts w:asciiTheme="majorHAnsi" w:hAnsiTheme="majorHAnsi"/>
          <w:color w:val="1A1A1A"/>
          <w:sz w:val="18"/>
          <w:szCs w:val="18"/>
        </w:rPr>
        <w:t> and </w:t>
      </w:r>
      <w:r w:rsidRPr="00E11B5F">
        <w:rPr>
          <w:rFonts w:asciiTheme="majorHAnsi" w:hAnsiTheme="majorHAnsi"/>
          <w:b/>
          <w:bCs/>
          <w:color w:val="1A1A1A"/>
          <w:sz w:val="18"/>
          <w:szCs w:val="18"/>
        </w:rPr>
        <w:t>length</w:t>
      </w:r>
      <w:r w:rsidRPr="00E11B5F">
        <w:rPr>
          <w:rFonts w:asciiTheme="majorHAnsi" w:hAnsiTheme="majorHAnsi"/>
          <w:color w:val="1A1A1A"/>
          <w:sz w:val="18"/>
          <w:szCs w:val="18"/>
        </w:rPr>
        <w:t> for all columns of source and target</w:t>
      </w:r>
    </w:p>
    <w:p w:rsidR="002E24DB" w:rsidRPr="00E11B5F" w:rsidRDefault="002E24DB" w:rsidP="00E11B5F">
      <w:pPr>
        <w:numPr>
          <w:ilvl w:val="0"/>
          <w:numId w:val="31"/>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b/>
          <w:bCs/>
          <w:color w:val="1A1A1A"/>
          <w:sz w:val="18"/>
          <w:szCs w:val="18"/>
        </w:rPr>
        <w:t>Transformation logic</w:t>
      </w:r>
      <w:r w:rsidRPr="00E11B5F">
        <w:rPr>
          <w:rFonts w:asciiTheme="majorHAnsi" w:hAnsiTheme="majorHAnsi"/>
          <w:color w:val="1A1A1A"/>
          <w:sz w:val="18"/>
          <w:szCs w:val="18"/>
        </w:rPr>
        <w:t> for each column</w:t>
      </w:r>
    </w:p>
    <w:p w:rsidR="002E24DB" w:rsidRPr="00E11B5F" w:rsidRDefault="002E24DB" w:rsidP="00E11B5F">
      <w:pPr>
        <w:numPr>
          <w:ilvl w:val="0"/>
          <w:numId w:val="31"/>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b/>
          <w:bCs/>
          <w:color w:val="1A1A1A"/>
          <w:sz w:val="18"/>
          <w:szCs w:val="18"/>
        </w:rPr>
        <w:t>ETL job</w:t>
      </w:r>
      <w:r w:rsidRPr="00E11B5F">
        <w:rPr>
          <w:rFonts w:asciiTheme="majorHAnsi" w:hAnsiTheme="majorHAnsi"/>
          <w:color w:val="1A1A1A"/>
          <w:sz w:val="18"/>
          <w:szCs w:val="18"/>
        </w:rPr>
        <w:t> or </w:t>
      </w:r>
      <w:r w:rsidRPr="00E11B5F">
        <w:rPr>
          <w:rFonts w:asciiTheme="majorHAnsi" w:hAnsiTheme="majorHAnsi"/>
          <w:b/>
          <w:bCs/>
          <w:color w:val="1A1A1A"/>
          <w:sz w:val="18"/>
          <w:szCs w:val="18"/>
        </w:rPr>
        <w:t>workflow</w:t>
      </w:r>
      <w:r w:rsidRPr="00E11B5F">
        <w:rPr>
          <w:rFonts w:asciiTheme="majorHAnsi" w:hAnsiTheme="majorHAnsi"/>
          <w:color w:val="1A1A1A"/>
          <w:sz w:val="18"/>
          <w:szCs w:val="18"/>
        </w:rPr>
        <w:t> information</w:t>
      </w:r>
    </w:p>
    <w:p w:rsidR="002E24DB" w:rsidRPr="00E11B5F" w:rsidRDefault="002E24DB" w:rsidP="00E11B5F">
      <w:pPr>
        <w:numPr>
          <w:ilvl w:val="0"/>
          <w:numId w:val="31"/>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b/>
          <w:bCs/>
          <w:color w:val="1A1A1A"/>
          <w:sz w:val="18"/>
          <w:szCs w:val="18"/>
        </w:rPr>
        <w:t>Input parameter</w:t>
      </w:r>
      <w:r w:rsidRPr="00E11B5F">
        <w:rPr>
          <w:rFonts w:asciiTheme="majorHAnsi" w:hAnsiTheme="majorHAnsi"/>
          <w:color w:val="1A1A1A"/>
          <w:sz w:val="18"/>
          <w:szCs w:val="18"/>
        </w:rPr>
        <w:t> file information</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What kind of defects can expect?</w:t>
      </w:r>
    </w:p>
    <w:p w:rsidR="002E24DB" w:rsidRPr="00E11B5F" w:rsidRDefault="002E24DB" w:rsidP="00E11B5F">
      <w:pPr>
        <w:numPr>
          <w:ilvl w:val="0"/>
          <w:numId w:val="32"/>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Table structure issue</w:t>
      </w:r>
    </w:p>
    <w:p w:rsidR="002E24DB" w:rsidRPr="00E11B5F" w:rsidRDefault="002E24DB" w:rsidP="00E11B5F">
      <w:pPr>
        <w:numPr>
          <w:ilvl w:val="0"/>
          <w:numId w:val="32"/>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Index unable to drop issue</w:t>
      </w:r>
    </w:p>
    <w:p w:rsidR="002E24DB" w:rsidRPr="00E11B5F" w:rsidRDefault="002E24DB" w:rsidP="00E11B5F">
      <w:pPr>
        <w:numPr>
          <w:ilvl w:val="0"/>
          <w:numId w:val="32"/>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Index is not created after job run</w:t>
      </w:r>
    </w:p>
    <w:p w:rsidR="002E24DB" w:rsidRPr="00E11B5F" w:rsidRDefault="002E24DB" w:rsidP="00E11B5F">
      <w:pPr>
        <w:numPr>
          <w:ilvl w:val="0"/>
          <w:numId w:val="32"/>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Data issue in source table</w:t>
      </w:r>
    </w:p>
    <w:p w:rsidR="002E24DB" w:rsidRPr="00E11B5F" w:rsidRDefault="002E24DB" w:rsidP="00E11B5F">
      <w:pPr>
        <w:numPr>
          <w:ilvl w:val="0"/>
          <w:numId w:val="32"/>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Data count mismatch between source and target</w:t>
      </w:r>
    </w:p>
    <w:p w:rsidR="002E24DB" w:rsidRPr="00E11B5F" w:rsidRDefault="002E24DB" w:rsidP="00E11B5F">
      <w:pPr>
        <w:numPr>
          <w:ilvl w:val="0"/>
          <w:numId w:val="32"/>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Data not matching between source and target</w:t>
      </w:r>
    </w:p>
    <w:p w:rsidR="002E24DB" w:rsidRPr="00E11B5F" w:rsidRDefault="002E24DB" w:rsidP="00E11B5F">
      <w:pPr>
        <w:numPr>
          <w:ilvl w:val="0"/>
          <w:numId w:val="32"/>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Duplicate data loaded issue</w:t>
      </w:r>
    </w:p>
    <w:p w:rsidR="002E24DB" w:rsidRPr="00E11B5F" w:rsidRDefault="002E24DB" w:rsidP="00E11B5F">
      <w:pPr>
        <w:numPr>
          <w:ilvl w:val="0"/>
          <w:numId w:val="32"/>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Trim and NULL issue</w:t>
      </w:r>
    </w:p>
    <w:p w:rsidR="002E24DB" w:rsidRPr="00E11B5F" w:rsidRDefault="002E24DB" w:rsidP="00E11B5F">
      <w:pPr>
        <w:numPr>
          <w:ilvl w:val="0"/>
          <w:numId w:val="32"/>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Data precision issue</w:t>
      </w:r>
    </w:p>
    <w:p w:rsidR="002E24DB" w:rsidRPr="00E11B5F" w:rsidRDefault="002E24DB" w:rsidP="00E11B5F">
      <w:pPr>
        <w:numPr>
          <w:ilvl w:val="0"/>
          <w:numId w:val="32"/>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Date format issue</w:t>
      </w:r>
    </w:p>
    <w:p w:rsidR="002E24DB" w:rsidRPr="00E11B5F" w:rsidRDefault="002E24DB" w:rsidP="00E11B5F">
      <w:pPr>
        <w:numPr>
          <w:ilvl w:val="0"/>
          <w:numId w:val="32"/>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Business transformation rules issue</w:t>
      </w:r>
    </w:p>
    <w:p w:rsidR="002E24DB" w:rsidRPr="00E11B5F" w:rsidRDefault="002E24DB" w:rsidP="00E11B5F">
      <w:pPr>
        <w:numPr>
          <w:ilvl w:val="0"/>
          <w:numId w:val="32"/>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Subsequent job run not working properly</w:t>
      </w:r>
    </w:p>
    <w:p w:rsidR="002E24DB" w:rsidRPr="00E11B5F" w:rsidRDefault="002E24DB" w:rsidP="00E11B5F">
      <w:pPr>
        <w:numPr>
          <w:ilvl w:val="0"/>
          <w:numId w:val="32"/>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Running job with bad data does not kick off the bad data’s properly</w:t>
      </w:r>
    </w:p>
    <w:p w:rsidR="002E24DB" w:rsidRPr="00E11B5F" w:rsidRDefault="002E24DB" w:rsidP="00E11B5F">
      <w:pPr>
        <w:numPr>
          <w:ilvl w:val="0"/>
          <w:numId w:val="32"/>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Rollback is not happening in case of job failure</w:t>
      </w:r>
    </w:p>
    <w:p w:rsidR="002E24DB" w:rsidRPr="00E11B5F" w:rsidRDefault="002E24DB" w:rsidP="00E11B5F">
      <w:pPr>
        <w:numPr>
          <w:ilvl w:val="0"/>
          <w:numId w:val="32"/>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Performance issue</w:t>
      </w:r>
    </w:p>
    <w:p w:rsidR="002E24DB" w:rsidRPr="00E11B5F" w:rsidRDefault="002E24DB" w:rsidP="00E11B5F">
      <w:pPr>
        <w:numPr>
          <w:ilvl w:val="0"/>
          <w:numId w:val="32"/>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Log file and content issue</w:t>
      </w:r>
    </w:p>
    <w:p w:rsidR="002E24DB" w:rsidRPr="00E11B5F" w:rsidRDefault="002E24DB" w:rsidP="00E11B5F">
      <w:pPr>
        <w:numPr>
          <w:ilvl w:val="0"/>
          <w:numId w:val="32"/>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Mail notification and content issue</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1000 records are in the source table, but only 900 records are loaded into the target table. How do you find the missing 100 records?</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2B2B2B"/>
          <w:sz w:val="18"/>
          <w:szCs w:val="18"/>
        </w:rPr>
        <w:t>-Using SET operator </w:t>
      </w:r>
      <w:r w:rsidRPr="00E11B5F">
        <w:rPr>
          <w:rFonts w:asciiTheme="majorHAnsi" w:hAnsiTheme="majorHAnsi"/>
          <w:b/>
          <w:bCs/>
          <w:color w:val="2B2B2B"/>
          <w:sz w:val="18"/>
          <w:szCs w:val="18"/>
        </w:rPr>
        <w:t>MINUS</w:t>
      </w:r>
      <w:r w:rsidRPr="00E11B5F">
        <w:rPr>
          <w:rFonts w:asciiTheme="majorHAnsi" w:hAnsiTheme="majorHAnsi"/>
          <w:color w:val="2B2B2B"/>
          <w:sz w:val="18"/>
          <w:szCs w:val="18"/>
        </w:rPr>
        <w:t> – if both source and target tables are in the same database server.</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2B2B2B"/>
          <w:sz w:val="18"/>
          <w:szCs w:val="18"/>
        </w:rPr>
        <w:t>-Using </w:t>
      </w:r>
      <w:r w:rsidRPr="00E11B5F">
        <w:rPr>
          <w:rFonts w:asciiTheme="majorHAnsi" w:hAnsiTheme="majorHAnsi"/>
          <w:b/>
          <w:bCs/>
          <w:color w:val="2B2B2B"/>
          <w:sz w:val="18"/>
          <w:szCs w:val="18"/>
        </w:rPr>
        <w:t>Excel</w:t>
      </w:r>
      <w:r w:rsidRPr="00E11B5F">
        <w:rPr>
          <w:rFonts w:asciiTheme="majorHAnsi" w:hAnsiTheme="majorHAnsi"/>
          <w:color w:val="2B2B2B"/>
          <w:sz w:val="18"/>
          <w:szCs w:val="18"/>
        </w:rPr>
        <w:t> macro – both source table and target table data will be copied into an excel and compared with macro</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2B2B2B"/>
          <w:sz w:val="18"/>
          <w:szCs w:val="18"/>
        </w:rPr>
        <w:t>-Using </w:t>
      </w:r>
      <w:r w:rsidRPr="00E11B5F">
        <w:rPr>
          <w:rFonts w:asciiTheme="majorHAnsi" w:hAnsiTheme="majorHAnsi"/>
          <w:b/>
          <w:bCs/>
          <w:color w:val="2B2B2B"/>
          <w:sz w:val="18"/>
          <w:szCs w:val="18"/>
        </w:rPr>
        <w:t>Automation tool</w:t>
      </w:r>
      <w:r w:rsidRPr="00E11B5F">
        <w:rPr>
          <w:rFonts w:asciiTheme="majorHAnsi" w:hAnsiTheme="majorHAnsi"/>
          <w:color w:val="2B2B2B"/>
          <w:sz w:val="18"/>
          <w:szCs w:val="18"/>
        </w:rPr>
        <w:t> – tool will fetch data and compares internally with own algorithm</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2B2B2B"/>
          <w:sz w:val="18"/>
          <w:szCs w:val="18"/>
        </w:rPr>
        <w:t>-Using </w:t>
      </w:r>
      <w:r w:rsidRPr="00E11B5F">
        <w:rPr>
          <w:rFonts w:asciiTheme="majorHAnsi" w:hAnsiTheme="majorHAnsi"/>
          <w:b/>
          <w:bCs/>
          <w:color w:val="2B2B2B"/>
          <w:sz w:val="18"/>
          <w:szCs w:val="18"/>
        </w:rPr>
        <w:t>Utility tool</w:t>
      </w:r>
      <w:r w:rsidRPr="00E11B5F">
        <w:rPr>
          <w:rFonts w:asciiTheme="majorHAnsi" w:hAnsiTheme="majorHAnsi"/>
          <w:color w:val="2B2B2B"/>
          <w:sz w:val="18"/>
          <w:szCs w:val="18"/>
        </w:rPr>
        <w:t> – develop an automation utility tool using Java or any scripting language along with database drivers</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Can you give few test cases to test the incremental load table?</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w:t>
      </w:r>
      <w:r w:rsidRPr="00E11B5F">
        <w:rPr>
          <w:rFonts w:asciiTheme="majorHAnsi" w:hAnsiTheme="majorHAnsi"/>
          <w:b/>
          <w:bCs/>
          <w:i/>
          <w:iCs/>
          <w:color w:val="1A1A1A"/>
          <w:sz w:val="18"/>
          <w:szCs w:val="18"/>
        </w:rPr>
        <w:t>Insert</w:t>
      </w:r>
      <w:r w:rsidRPr="00E11B5F">
        <w:rPr>
          <w:rFonts w:asciiTheme="majorHAnsi" w:hAnsiTheme="majorHAnsi"/>
          <w:i/>
          <w:iCs/>
          <w:color w:val="1A1A1A"/>
          <w:sz w:val="18"/>
          <w:szCs w:val="18"/>
        </w:rPr>
        <w:t> </w:t>
      </w:r>
      <w:r w:rsidRPr="00E11B5F">
        <w:rPr>
          <w:rFonts w:asciiTheme="majorHAnsi" w:hAnsiTheme="majorHAnsi"/>
          <w:color w:val="1A1A1A"/>
          <w:sz w:val="18"/>
          <w:szCs w:val="18"/>
        </w:rPr>
        <w:t>few records and validate the data after job run</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i/>
          <w:iCs/>
          <w:color w:val="1A1A1A"/>
          <w:sz w:val="18"/>
          <w:szCs w:val="18"/>
        </w:rPr>
        <w:t>–</w:t>
      </w:r>
      <w:r w:rsidRPr="00E11B5F">
        <w:rPr>
          <w:rFonts w:asciiTheme="majorHAnsi" w:hAnsiTheme="majorHAnsi"/>
          <w:b/>
          <w:bCs/>
          <w:i/>
          <w:iCs/>
          <w:color w:val="1A1A1A"/>
          <w:sz w:val="18"/>
          <w:szCs w:val="18"/>
        </w:rPr>
        <w:t>Update</w:t>
      </w:r>
      <w:r w:rsidRPr="00E11B5F">
        <w:rPr>
          <w:rFonts w:asciiTheme="majorHAnsi" w:hAnsiTheme="majorHAnsi"/>
          <w:i/>
          <w:iCs/>
          <w:color w:val="1A1A1A"/>
          <w:sz w:val="18"/>
          <w:szCs w:val="18"/>
        </w:rPr>
        <w:t> </w:t>
      </w:r>
      <w:r w:rsidRPr="00E11B5F">
        <w:rPr>
          <w:rFonts w:asciiTheme="majorHAnsi" w:hAnsiTheme="majorHAnsi"/>
          <w:b/>
          <w:bCs/>
          <w:color w:val="1A1A1A"/>
          <w:sz w:val="18"/>
          <w:szCs w:val="18"/>
        </w:rPr>
        <w:t>non-primary</w:t>
      </w:r>
      <w:r w:rsidRPr="00E11B5F">
        <w:rPr>
          <w:rFonts w:asciiTheme="majorHAnsi" w:hAnsiTheme="majorHAnsi"/>
          <w:color w:val="1A1A1A"/>
          <w:sz w:val="18"/>
          <w:szCs w:val="18"/>
        </w:rPr>
        <w:t> column values and validate the data after job run</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w:t>
      </w:r>
      <w:r w:rsidRPr="00E11B5F">
        <w:rPr>
          <w:rFonts w:asciiTheme="majorHAnsi" w:hAnsiTheme="majorHAnsi"/>
          <w:b/>
          <w:bCs/>
          <w:color w:val="1A1A1A"/>
          <w:sz w:val="18"/>
          <w:szCs w:val="18"/>
        </w:rPr>
        <w:t>Update primary column</w:t>
      </w:r>
      <w:r w:rsidRPr="00E11B5F">
        <w:rPr>
          <w:rFonts w:asciiTheme="majorHAnsi" w:hAnsiTheme="majorHAnsi"/>
          <w:color w:val="1A1A1A"/>
          <w:sz w:val="18"/>
          <w:szCs w:val="18"/>
        </w:rPr>
        <w:t> values and  validate the data after job run</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i/>
          <w:iCs/>
          <w:color w:val="1A1A1A"/>
          <w:sz w:val="18"/>
          <w:szCs w:val="18"/>
        </w:rPr>
        <w:t>–</w:t>
      </w:r>
      <w:r w:rsidRPr="00E11B5F">
        <w:rPr>
          <w:rFonts w:asciiTheme="majorHAnsi" w:hAnsiTheme="majorHAnsi"/>
          <w:b/>
          <w:bCs/>
          <w:i/>
          <w:iCs/>
          <w:color w:val="1A1A1A"/>
          <w:sz w:val="18"/>
          <w:szCs w:val="18"/>
        </w:rPr>
        <w:t>Delete</w:t>
      </w:r>
      <w:r w:rsidRPr="00E11B5F">
        <w:rPr>
          <w:rFonts w:asciiTheme="majorHAnsi" w:hAnsiTheme="majorHAnsi"/>
          <w:i/>
          <w:iCs/>
          <w:color w:val="1A1A1A"/>
          <w:sz w:val="18"/>
          <w:szCs w:val="18"/>
        </w:rPr>
        <w:t> </w:t>
      </w:r>
      <w:r w:rsidRPr="00E11B5F">
        <w:rPr>
          <w:rFonts w:asciiTheme="majorHAnsi" w:hAnsiTheme="majorHAnsi"/>
          <w:color w:val="1A1A1A"/>
          <w:sz w:val="18"/>
          <w:szCs w:val="18"/>
        </w:rPr>
        <w:t>few records and validate the data after job run</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w:t>
      </w:r>
      <w:r w:rsidRPr="00E11B5F">
        <w:rPr>
          <w:rFonts w:asciiTheme="majorHAnsi" w:hAnsiTheme="majorHAnsi"/>
          <w:b/>
          <w:bCs/>
          <w:color w:val="1A1A1A"/>
          <w:sz w:val="18"/>
          <w:szCs w:val="18"/>
        </w:rPr>
        <w:t>Insert/update</w:t>
      </w:r>
      <w:r w:rsidRPr="00E11B5F">
        <w:rPr>
          <w:rFonts w:asciiTheme="majorHAnsi" w:hAnsiTheme="majorHAnsi"/>
          <w:color w:val="1A1A1A"/>
          <w:sz w:val="18"/>
          <w:szCs w:val="18"/>
        </w:rPr>
        <w:t> few records to create duplicate entries and validate the data after job run</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w:t>
      </w:r>
      <w:r w:rsidRPr="00E11B5F">
        <w:rPr>
          <w:rFonts w:asciiTheme="majorHAnsi" w:hAnsiTheme="majorHAnsi"/>
          <w:b/>
          <w:bCs/>
          <w:color w:val="1A1A1A"/>
          <w:sz w:val="18"/>
          <w:szCs w:val="18"/>
        </w:rPr>
        <w:t>Update with bad data</w:t>
      </w:r>
      <w:r w:rsidRPr="00E11B5F">
        <w:rPr>
          <w:rFonts w:asciiTheme="majorHAnsi" w:hAnsiTheme="majorHAnsi"/>
          <w:color w:val="1A1A1A"/>
          <w:sz w:val="18"/>
          <w:szCs w:val="18"/>
        </w:rPr>
        <w:t> – NULL values, blank spaces, lookup data missing</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How do you compare a flat file and database table?</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-Manual </w:t>
      </w:r>
      <w:r w:rsidRPr="00E11B5F">
        <w:rPr>
          <w:rFonts w:asciiTheme="majorHAnsi" w:hAnsiTheme="majorHAnsi"/>
          <w:b/>
          <w:bCs/>
          <w:color w:val="1A1A1A"/>
          <w:sz w:val="18"/>
          <w:szCs w:val="18"/>
        </w:rPr>
        <w:t>Sampling</w:t>
      </w:r>
      <w:r w:rsidRPr="00E11B5F">
        <w:rPr>
          <w:rFonts w:asciiTheme="majorHAnsi" w:hAnsiTheme="majorHAnsi"/>
          <w:color w:val="1A1A1A"/>
          <w:sz w:val="18"/>
          <w:szCs w:val="18"/>
        </w:rPr>
        <w:t> method – manually compared in sampling basis</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2B2B2B"/>
          <w:sz w:val="18"/>
          <w:szCs w:val="18"/>
        </w:rPr>
        <w:t>-Using </w:t>
      </w:r>
      <w:r w:rsidRPr="00E11B5F">
        <w:rPr>
          <w:rFonts w:asciiTheme="majorHAnsi" w:hAnsiTheme="majorHAnsi"/>
          <w:b/>
          <w:bCs/>
          <w:color w:val="2B2B2B"/>
          <w:sz w:val="18"/>
          <w:szCs w:val="18"/>
        </w:rPr>
        <w:t>Excel</w:t>
      </w:r>
      <w:r w:rsidRPr="00E11B5F">
        <w:rPr>
          <w:rFonts w:asciiTheme="majorHAnsi" w:hAnsiTheme="majorHAnsi"/>
          <w:color w:val="2B2B2B"/>
          <w:sz w:val="18"/>
          <w:szCs w:val="18"/>
        </w:rPr>
        <w:t> macro – flat file data and target table data will be copied into an excel and compared with macro</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2B2B2B"/>
          <w:sz w:val="18"/>
          <w:szCs w:val="18"/>
        </w:rPr>
        <w:t>-Using </w:t>
      </w:r>
      <w:r w:rsidRPr="00E11B5F">
        <w:rPr>
          <w:rFonts w:asciiTheme="majorHAnsi" w:hAnsiTheme="majorHAnsi"/>
          <w:b/>
          <w:bCs/>
          <w:color w:val="2B2B2B"/>
          <w:sz w:val="18"/>
          <w:szCs w:val="18"/>
        </w:rPr>
        <w:t>Automation tool</w:t>
      </w:r>
      <w:r w:rsidRPr="00E11B5F">
        <w:rPr>
          <w:rFonts w:asciiTheme="majorHAnsi" w:hAnsiTheme="majorHAnsi"/>
          <w:color w:val="2B2B2B"/>
          <w:sz w:val="18"/>
          <w:szCs w:val="18"/>
        </w:rPr>
        <w:t> – tool will fetch data and compares internally with own algorithm</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2B2B2B"/>
          <w:sz w:val="18"/>
          <w:szCs w:val="18"/>
        </w:rPr>
        <w:t>-Using </w:t>
      </w:r>
      <w:r w:rsidRPr="00E11B5F">
        <w:rPr>
          <w:rFonts w:asciiTheme="majorHAnsi" w:hAnsiTheme="majorHAnsi"/>
          <w:b/>
          <w:bCs/>
          <w:color w:val="2B2B2B"/>
          <w:sz w:val="18"/>
          <w:szCs w:val="18"/>
        </w:rPr>
        <w:t>Utility tool</w:t>
      </w:r>
      <w:r w:rsidRPr="00E11B5F">
        <w:rPr>
          <w:rFonts w:asciiTheme="majorHAnsi" w:hAnsiTheme="majorHAnsi"/>
          <w:color w:val="2B2B2B"/>
          <w:sz w:val="18"/>
          <w:szCs w:val="18"/>
        </w:rPr>
        <w:t> – develop an automation utility tool using Java or any scripting language along with database drivers</w:t>
      </w:r>
    </w:p>
    <w:p w:rsidR="002E24DB" w:rsidRPr="00E11B5F" w:rsidRDefault="002E24DB" w:rsidP="00E11B5F">
      <w:pPr>
        <w:pStyle w:val="Heading1"/>
        <w:spacing w:before="0" w:beforeAutospacing="0" w:after="0" w:afterAutospacing="0"/>
        <w:rPr>
          <w:rFonts w:asciiTheme="majorHAnsi" w:hAnsiTheme="majorHAnsi"/>
          <w:sz w:val="18"/>
          <w:szCs w:val="18"/>
        </w:rPr>
      </w:pPr>
      <w:hyperlink r:id="rId150" w:history="1">
        <w:r w:rsidRPr="00E11B5F">
          <w:rPr>
            <w:rStyle w:val="Hyperlink"/>
            <w:rFonts w:asciiTheme="majorHAnsi" w:hAnsiTheme="majorHAnsi"/>
            <w:color w:val="373B41"/>
            <w:sz w:val="18"/>
            <w:szCs w:val="18"/>
          </w:rPr>
          <w:t>ETL Testing – data warehouse testing questions and Answers</w:t>
        </w:r>
      </w:hyperlink>
    </w:p>
    <w:p w:rsidR="002E24DB" w:rsidRPr="00E11B5F" w:rsidRDefault="002E24DB" w:rsidP="00E11B5F">
      <w:pPr>
        <w:shd w:val="clear" w:color="auto" w:fill="FFFFFF"/>
        <w:spacing w:after="0" w:line="240" w:lineRule="auto"/>
        <w:jc w:val="center"/>
        <w:rPr>
          <w:rFonts w:asciiTheme="majorHAnsi" w:hAnsiTheme="majorHAnsi"/>
          <w:color w:val="1A1A1A"/>
          <w:sz w:val="18"/>
          <w:szCs w:val="18"/>
        </w:rPr>
      </w:pPr>
      <w:r w:rsidRPr="00E11B5F">
        <w:rPr>
          <w:rFonts w:asciiTheme="majorHAnsi" w:hAnsiTheme="majorHAnsi"/>
          <w:noProof/>
          <w:color w:val="E6A117"/>
          <w:sz w:val="18"/>
          <w:szCs w:val="18"/>
        </w:rPr>
        <w:lastRenderedPageBreak/>
        <w:drawing>
          <wp:inline distT="0" distB="0" distL="0" distR="0">
            <wp:extent cx="3050540" cy="2282190"/>
            <wp:effectExtent l="19050" t="0" r="0" b="0"/>
            <wp:docPr id="480" name="Picture 480" descr="https://1.bp.blogspot.com/-C0ttQDJlE3Q/XCMY-adhCnI/AAAAAAAAPHI/P_jv9kUavMoe1rFY1FG1YiUp83Eh7PdTQCLcBGAs/s1600/Programs%2Bfor%2BSelenium.png">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1.bp.blogspot.com/-C0ttQDJlE3Q/XCMY-adhCnI/AAAAAAAAPHI/P_jv9kUavMoe1rFY1FG1YiUp83Eh7PdTQCLcBGAs/s1600/Programs%2Bfor%2BSelenium.png">
                      <a:hlinkClick r:id="rId151"/>
                    </pic:cNvPr>
                    <pic:cNvPicPr>
                      <a:picLocks noChangeAspect="1" noChangeArrowheads="1"/>
                    </pic:cNvPicPr>
                  </pic:nvPicPr>
                  <pic:blipFill>
                    <a:blip r:embed="rId152"/>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rPr>
          <w:rFonts w:asciiTheme="majorHAnsi" w:hAnsiTheme="majorHAnsi"/>
          <w:color w:val="1A1A1A"/>
          <w:sz w:val="18"/>
          <w:szCs w:val="18"/>
        </w:rPr>
      </w:pPr>
      <w:r w:rsidRPr="00E11B5F">
        <w:rPr>
          <w:rFonts w:asciiTheme="majorHAnsi" w:hAnsiTheme="majorHAnsi"/>
          <w:b/>
          <w:bCs/>
          <w:color w:val="3366FF"/>
          <w:sz w:val="18"/>
          <w:szCs w:val="18"/>
        </w:rPr>
        <w:t>What is a data warehouse?</w:t>
      </w:r>
    </w:p>
    <w:p w:rsidR="002E24DB" w:rsidRPr="00E11B5F" w:rsidRDefault="002E24DB" w:rsidP="00E11B5F">
      <w:pPr>
        <w:shd w:val="clear" w:color="auto" w:fill="FFFFFF"/>
        <w:spacing w:after="0" w:line="240" w:lineRule="auto"/>
        <w:rPr>
          <w:rFonts w:asciiTheme="majorHAnsi" w:hAnsiTheme="majorHAnsi"/>
          <w:color w:val="1A1A1A"/>
          <w:sz w:val="18"/>
          <w:szCs w:val="18"/>
        </w:rPr>
      </w:pPr>
      <w:r w:rsidRPr="00E11B5F">
        <w:rPr>
          <w:rFonts w:asciiTheme="majorHAnsi" w:hAnsiTheme="majorHAnsi"/>
          <w:color w:val="000000"/>
          <w:sz w:val="18"/>
          <w:szCs w:val="18"/>
        </w:rPr>
        <w:t>A data warehouse is a database which,</w:t>
      </w:r>
      <w:r w:rsidRPr="00E11B5F">
        <w:rPr>
          <w:rFonts w:asciiTheme="majorHAnsi" w:hAnsiTheme="majorHAnsi"/>
          <w:color w:val="000000"/>
          <w:sz w:val="18"/>
          <w:szCs w:val="18"/>
        </w:rPr>
        <w:br/>
        <w:t>1.Maintains </w:t>
      </w:r>
      <w:r w:rsidRPr="00E11B5F">
        <w:rPr>
          <w:rFonts w:asciiTheme="majorHAnsi" w:hAnsiTheme="majorHAnsi"/>
          <w:b/>
          <w:bCs/>
          <w:i/>
          <w:iCs/>
          <w:color w:val="000000"/>
          <w:sz w:val="18"/>
          <w:szCs w:val="18"/>
        </w:rPr>
        <w:t>history</w:t>
      </w:r>
      <w:r w:rsidRPr="00E11B5F">
        <w:rPr>
          <w:rFonts w:asciiTheme="majorHAnsi" w:hAnsiTheme="majorHAnsi"/>
          <w:i/>
          <w:iCs/>
          <w:color w:val="000000"/>
          <w:sz w:val="18"/>
          <w:szCs w:val="18"/>
        </w:rPr>
        <w:t> </w:t>
      </w:r>
      <w:r w:rsidRPr="00E11B5F">
        <w:rPr>
          <w:rFonts w:asciiTheme="majorHAnsi" w:hAnsiTheme="majorHAnsi"/>
          <w:color w:val="000000"/>
          <w:sz w:val="18"/>
          <w:szCs w:val="18"/>
        </w:rPr>
        <w:t>of data</w:t>
      </w:r>
      <w:r w:rsidRPr="00E11B5F">
        <w:rPr>
          <w:rFonts w:asciiTheme="majorHAnsi" w:hAnsiTheme="majorHAnsi"/>
          <w:color w:val="000000"/>
          <w:sz w:val="18"/>
          <w:szCs w:val="18"/>
        </w:rPr>
        <w:br/>
        <w:t>2.Contains </w:t>
      </w:r>
      <w:r w:rsidRPr="00E11B5F">
        <w:rPr>
          <w:rFonts w:asciiTheme="majorHAnsi" w:hAnsiTheme="majorHAnsi"/>
          <w:b/>
          <w:bCs/>
          <w:i/>
          <w:iCs/>
          <w:color w:val="000000"/>
          <w:sz w:val="18"/>
          <w:szCs w:val="18"/>
        </w:rPr>
        <w:t>Integrated</w:t>
      </w:r>
      <w:r w:rsidRPr="00E11B5F">
        <w:rPr>
          <w:rFonts w:asciiTheme="majorHAnsi" w:hAnsiTheme="majorHAnsi"/>
          <w:i/>
          <w:iCs/>
          <w:color w:val="000000"/>
          <w:sz w:val="18"/>
          <w:szCs w:val="18"/>
        </w:rPr>
        <w:t> </w:t>
      </w:r>
      <w:r w:rsidRPr="00E11B5F">
        <w:rPr>
          <w:rFonts w:asciiTheme="majorHAnsi" w:hAnsiTheme="majorHAnsi"/>
          <w:color w:val="000000"/>
          <w:sz w:val="18"/>
          <w:szCs w:val="18"/>
        </w:rPr>
        <w:t>data (data from multiple business lines)</w:t>
      </w:r>
      <w:r w:rsidRPr="00E11B5F">
        <w:rPr>
          <w:rFonts w:asciiTheme="majorHAnsi" w:hAnsiTheme="majorHAnsi"/>
          <w:color w:val="000000"/>
          <w:sz w:val="18"/>
          <w:szCs w:val="18"/>
        </w:rPr>
        <w:br/>
        <w:t>3.Contains </w:t>
      </w:r>
      <w:r w:rsidRPr="00E11B5F">
        <w:rPr>
          <w:rFonts w:asciiTheme="majorHAnsi" w:hAnsiTheme="majorHAnsi"/>
          <w:b/>
          <w:bCs/>
          <w:i/>
          <w:iCs/>
          <w:color w:val="000000"/>
          <w:sz w:val="18"/>
          <w:szCs w:val="18"/>
        </w:rPr>
        <w:t>Heterogeneous</w:t>
      </w:r>
      <w:r w:rsidRPr="00E11B5F">
        <w:rPr>
          <w:rFonts w:asciiTheme="majorHAnsi" w:hAnsiTheme="majorHAnsi"/>
          <w:i/>
          <w:iCs/>
          <w:color w:val="000000"/>
          <w:sz w:val="18"/>
          <w:szCs w:val="18"/>
        </w:rPr>
        <w:t> </w:t>
      </w:r>
      <w:r w:rsidRPr="00E11B5F">
        <w:rPr>
          <w:rFonts w:asciiTheme="majorHAnsi" w:hAnsiTheme="majorHAnsi"/>
          <w:color w:val="000000"/>
          <w:sz w:val="18"/>
          <w:szCs w:val="18"/>
        </w:rPr>
        <w:t>data (data from different source formats)</w:t>
      </w:r>
      <w:r w:rsidRPr="00E11B5F">
        <w:rPr>
          <w:rFonts w:asciiTheme="majorHAnsi" w:hAnsiTheme="majorHAnsi"/>
          <w:color w:val="000000"/>
          <w:sz w:val="18"/>
          <w:szCs w:val="18"/>
        </w:rPr>
        <w:br/>
        <w:t>4.Contains </w:t>
      </w:r>
      <w:r w:rsidRPr="00E11B5F">
        <w:rPr>
          <w:rFonts w:asciiTheme="majorHAnsi" w:hAnsiTheme="majorHAnsi"/>
          <w:b/>
          <w:bCs/>
          <w:i/>
          <w:iCs/>
          <w:color w:val="000000"/>
          <w:sz w:val="18"/>
          <w:szCs w:val="18"/>
        </w:rPr>
        <w:t>Aggregated</w:t>
      </w:r>
      <w:r w:rsidRPr="00E11B5F">
        <w:rPr>
          <w:rFonts w:asciiTheme="majorHAnsi" w:hAnsiTheme="majorHAnsi"/>
          <w:i/>
          <w:iCs/>
          <w:color w:val="000000"/>
          <w:sz w:val="18"/>
          <w:szCs w:val="18"/>
        </w:rPr>
        <w:t> </w:t>
      </w:r>
      <w:r w:rsidRPr="00E11B5F">
        <w:rPr>
          <w:rFonts w:asciiTheme="majorHAnsi" w:hAnsiTheme="majorHAnsi"/>
          <w:color w:val="000000"/>
          <w:sz w:val="18"/>
          <w:szCs w:val="18"/>
        </w:rPr>
        <w:t>data</w:t>
      </w:r>
      <w:r w:rsidRPr="00E11B5F">
        <w:rPr>
          <w:rFonts w:asciiTheme="majorHAnsi" w:hAnsiTheme="majorHAnsi"/>
          <w:color w:val="000000"/>
          <w:sz w:val="18"/>
          <w:szCs w:val="18"/>
        </w:rPr>
        <w:br/>
        <w:t>5.Allows only select to restrict </w:t>
      </w:r>
      <w:r w:rsidRPr="00E11B5F">
        <w:rPr>
          <w:rFonts w:asciiTheme="majorHAnsi" w:hAnsiTheme="majorHAnsi"/>
          <w:b/>
          <w:bCs/>
          <w:i/>
          <w:iCs/>
          <w:color w:val="000000"/>
          <w:sz w:val="18"/>
          <w:szCs w:val="18"/>
        </w:rPr>
        <w:t>data manipulation</w:t>
      </w:r>
      <w:r w:rsidRPr="00E11B5F">
        <w:rPr>
          <w:rFonts w:asciiTheme="majorHAnsi" w:hAnsiTheme="majorHAnsi"/>
          <w:color w:val="000000"/>
          <w:sz w:val="18"/>
          <w:szCs w:val="18"/>
        </w:rPr>
        <w:br/>
        <w:t>6.Data will be stored in </w:t>
      </w:r>
      <w:r w:rsidRPr="00E11B5F">
        <w:rPr>
          <w:rFonts w:asciiTheme="majorHAnsi" w:hAnsiTheme="majorHAnsi"/>
          <w:b/>
          <w:bCs/>
          <w:i/>
          <w:iCs/>
          <w:color w:val="000000"/>
          <w:sz w:val="18"/>
          <w:szCs w:val="18"/>
        </w:rPr>
        <w:t>de-normalized </w:t>
      </w:r>
      <w:r w:rsidRPr="00E11B5F">
        <w:rPr>
          <w:rFonts w:asciiTheme="majorHAnsi" w:hAnsiTheme="majorHAnsi"/>
          <w:color w:val="000000"/>
          <w:sz w:val="18"/>
          <w:szCs w:val="18"/>
        </w:rPr>
        <w:t>format</w:t>
      </w:r>
    </w:p>
    <w:p w:rsidR="002E24DB" w:rsidRPr="00E11B5F" w:rsidRDefault="002E24DB" w:rsidP="00E11B5F">
      <w:pPr>
        <w:spacing w:after="0" w:line="240" w:lineRule="auto"/>
        <w:rPr>
          <w:rFonts w:asciiTheme="majorHAnsi" w:hAnsiTheme="majorHAnsi"/>
          <w:sz w:val="18"/>
          <w:szCs w:val="18"/>
        </w:rPr>
      </w:pP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000000"/>
          <w:sz w:val="18"/>
          <w:szCs w:val="18"/>
        </w:rPr>
        <w:t>Definition of a data warehouse:</w:t>
      </w:r>
      <w:r w:rsidRPr="00E11B5F">
        <w:rPr>
          <w:rFonts w:asciiTheme="majorHAnsi" w:hAnsiTheme="majorHAnsi"/>
          <w:color w:val="1A1A1A"/>
          <w:sz w:val="18"/>
          <w:szCs w:val="18"/>
        </w:rPr>
        <w:br/>
      </w:r>
      <w:r w:rsidRPr="00E11B5F">
        <w:rPr>
          <w:rFonts w:asciiTheme="majorHAnsi" w:hAnsiTheme="majorHAnsi"/>
          <w:color w:val="000000"/>
          <w:sz w:val="18"/>
          <w:szCs w:val="18"/>
        </w:rPr>
        <w:t>1. Subject-oriented</w:t>
      </w:r>
      <w:r w:rsidRPr="00E11B5F">
        <w:rPr>
          <w:rFonts w:asciiTheme="majorHAnsi" w:hAnsiTheme="majorHAnsi"/>
          <w:color w:val="1A1A1A"/>
          <w:sz w:val="18"/>
          <w:szCs w:val="18"/>
        </w:rPr>
        <w:br/>
      </w:r>
      <w:r w:rsidRPr="00E11B5F">
        <w:rPr>
          <w:rFonts w:asciiTheme="majorHAnsi" w:hAnsiTheme="majorHAnsi"/>
          <w:color w:val="000000"/>
          <w:sz w:val="18"/>
          <w:szCs w:val="18"/>
        </w:rPr>
        <w:t>2. Integrated</w:t>
      </w:r>
      <w:r w:rsidRPr="00E11B5F">
        <w:rPr>
          <w:rFonts w:asciiTheme="majorHAnsi" w:hAnsiTheme="majorHAnsi"/>
          <w:color w:val="1A1A1A"/>
          <w:sz w:val="18"/>
          <w:szCs w:val="18"/>
        </w:rPr>
        <w:br/>
      </w:r>
      <w:r w:rsidRPr="00E11B5F">
        <w:rPr>
          <w:rFonts w:asciiTheme="majorHAnsi" w:hAnsiTheme="majorHAnsi"/>
          <w:color w:val="000000"/>
          <w:sz w:val="18"/>
          <w:szCs w:val="18"/>
        </w:rPr>
        <w:t>3. Non-volatile</w:t>
      </w:r>
      <w:r w:rsidRPr="00E11B5F">
        <w:rPr>
          <w:rFonts w:asciiTheme="majorHAnsi" w:hAnsiTheme="majorHAnsi"/>
          <w:color w:val="1A1A1A"/>
          <w:sz w:val="18"/>
          <w:szCs w:val="18"/>
        </w:rPr>
        <w:br/>
      </w:r>
      <w:r w:rsidRPr="00E11B5F">
        <w:rPr>
          <w:rFonts w:asciiTheme="majorHAnsi" w:hAnsiTheme="majorHAnsi"/>
          <w:color w:val="000000"/>
          <w:sz w:val="18"/>
          <w:szCs w:val="18"/>
        </w:rPr>
        <w:t>4. Time-Variant</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000000"/>
          <w:sz w:val="18"/>
          <w:szCs w:val="18"/>
        </w:rPr>
        <w:t>Main Usage of a data warehouse:</w:t>
      </w:r>
      <w:r w:rsidRPr="00E11B5F">
        <w:rPr>
          <w:rFonts w:asciiTheme="majorHAnsi" w:hAnsiTheme="majorHAnsi"/>
          <w:color w:val="1A1A1A"/>
          <w:sz w:val="18"/>
          <w:szCs w:val="18"/>
        </w:rPr>
        <w:br/>
      </w:r>
      <w:r w:rsidRPr="00E11B5F">
        <w:rPr>
          <w:rFonts w:asciiTheme="majorHAnsi" w:hAnsiTheme="majorHAnsi"/>
          <w:color w:val="000000"/>
          <w:sz w:val="18"/>
          <w:szCs w:val="18"/>
        </w:rPr>
        <w:t>1. Data Analysis</w:t>
      </w:r>
      <w:r w:rsidRPr="00E11B5F">
        <w:rPr>
          <w:rFonts w:asciiTheme="majorHAnsi" w:hAnsiTheme="majorHAnsi"/>
          <w:color w:val="1A1A1A"/>
          <w:sz w:val="18"/>
          <w:szCs w:val="18"/>
        </w:rPr>
        <w:br/>
      </w:r>
      <w:r w:rsidRPr="00E11B5F">
        <w:rPr>
          <w:rFonts w:asciiTheme="majorHAnsi" w:hAnsiTheme="majorHAnsi"/>
          <w:color w:val="000000"/>
          <w:sz w:val="18"/>
          <w:szCs w:val="18"/>
        </w:rPr>
        <w:t>2. Decision Makings</w:t>
      </w:r>
      <w:r w:rsidRPr="00E11B5F">
        <w:rPr>
          <w:rFonts w:asciiTheme="majorHAnsi" w:hAnsiTheme="majorHAnsi"/>
          <w:color w:val="1A1A1A"/>
          <w:sz w:val="18"/>
          <w:szCs w:val="18"/>
        </w:rPr>
        <w:br/>
      </w:r>
      <w:r w:rsidRPr="00E11B5F">
        <w:rPr>
          <w:rFonts w:asciiTheme="majorHAnsi" w:hAnsiTheme="majorHAnsi"/>
          <w:color w:val="000000"/>
          <w:sz w:val="18"/>
          <w:szCs w:val="18"/>
        </w:rPr>
        <w:t>3. Planning or Forecasting</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What is a dimension?</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000000"/>
          <w:sz w:val="18"/>
          <w:szCs w:val="18"/>
        </w:rPr>
        <w:t>A</w:t>
      </w:r>
      <w:r w:rsidRPr="00E11B5F">
        <w:rPr>
          <w:rFonts w:asciiTheme="majorHAnsi" w:hAnsiTheme="majorHAnsi"/>
          <w:b/>
          <w:bCs/>
          <w:color w:val="000000"/>
          <w:sz w:val="18"/>
          <w:szCs w:val="18"/>
        </w:rPr>
        <w:t> Dimension</w:t>
      </w:r>
      <w:r w:rsidRPr="00E11B5F">
        <w:rPr>
          <w:rFonts w:asciiTheme="majorHAnsi" w:hAnsiTheme="majorHAnsi"/>
          <w:color w:val="000000"/>
          <w:sz w:val="18"/>
          <w:szCs w:val="18"/>
        </w:rPr>
        <w:t> table is a table where it contains only </w:t>
      </w:r>
      <w:r w:rsidRPr="00E11B5F">
        <w:rPr>
          <w:rFonts w:asciiTheme="majorHAnsi" w:hAnsiTheme="majorHAnsi"/>
          <w:b/>
          <w:bCs/>
          <w:color w:val="000000"/>
          <w:sz w:val="18"/>
          <w:szCs w:val="18"/>
        </w:rPr>
        <w:t>non-quantifying data</w:t>
      </w:r>
      <w:r w:rsidRPr="00E11B5F">
        <w:rPr>
          <w:rFonts w:asciiTheme="majorHAnsi" w:hAnsiTheme="majorHAnsi"/>
          <w:color w:val="000000"/>
          <w:sz w:val="18"/>
          <w:szCs w:val="18"/>
        </w:rPr>
        <w:t> and category of information which are key for analysis. A dimension table contains </w:t>
      </w:r>
      <w:r w:rsidRPr="00E11B5F">
        <w:rPr>
          <w:rFonts w:asciiTheme="majorHAnsi" w:hAnsiTheme="majorHAnsi"/>
          <w:b/>
          <w:bCs/>
          <w:color w:val="000000"/>
          <w:sz w:val="18"/>
          <w:szCs w:val="18"/>
        </w:rPr>
        <w:t>primary key and non-quantifying columns.</w:t>
      </w:r>
      <w:r w:rsidRPr="00E11B5F">
        <w:rPr>
          <w:rFonts w:asciiTheme="majorHAnsi" w:hAnsiTheme="majorHAnsi"/>
          <w:color w:val="000000"/>
          <w:sz w:val="18"/>
          <w:szCs w:val="18"/>
        </w:rPr>
        <w:t> If the primary key does not exist in source table then </w:t>
      </w:r>
      <w:r w:rsidRPr="00E11B5F">
        <w:rPr>
          <w:rFonts w:asciiTheme="majorHAnsi" w:hAnsiTheme="majorHAnsi"/>
          <w:b/>
          <w:bCs/>
          <w:i/>
          <w:iCs/>
          <w:color w:val="000000"/>
          <w:sz w:val="18"/>
          <w:szCs w:val="18"/>
        </w:rPr>
        <w:t>surrogate key</w:t>
      </w:r>
      <w:r w:rsidRPr="00E11B5F">
        <w:rPr>
          <w:rFonts w:asciiTheme="majorHAnsi" w:hAnsiTheme="majorHAnsi"/>
          <w:color w:val="000000"/>
          <w:sz w:val="18"/>
          <w:szCs w:val="18"/>
        </w:rPr>
        <w:t> would exist.</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What are the types of dimension?</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000000"/>
          <w:sz w:val="18"/>
          <w:szCs w:val="18"/>
        </w:rPr>
        <w:t>Based on </w:t>
      </w:r>
      <w:r w:rsidRPr="00E11B5F">
        <w:rPr>
          <w:rFonts w:asciiTheme="majorHAnsi" w:hAnsiTheme="majorHAnsi"/>
          <w:b/>
          <w:bCs/>
          <w:i/>
          <w:iCs/>
          <w:color w:val="000000"/>
          <w:sz w:val="18"/>
          <w:szCs w:val="18"/>
        </w:rPr>
        <w:t>what type of data it stores</w:t>
      </w:r>
      <w:r w:rsidRPr="00E11B5F">
        <w:rPr>
          <w:rFonts w:asciiTheme="majorHAnsi" w:hAnsiTheme="majorHAnsi"/>
          <w:color w:val="000000"/>
          <w:sz w:val="18"/>
          <w:szCs w:val="18"/>
        </w:rPr>
        <w:t> there is two major types dimension table,</w:t>
      </w:r>
      <w:r w:rsidRPr="00E11B5F">
        <w:rPr>
          <w:rFonts w:asciiTheme="majorHAnsi" w:hAnsiTheme="majorHAnsi"/>
          <w:color w:val="1A1A1A"/>
          <w:sz w:val="18"/>
          <w:szCs w:val="18"/>
        </w:rPr>
        <w:br/>
      </w:r>
      <w:r w:rsidRPr="00E11B5F">
        <w:rPr>
          <w:rFonts w:asciiTheme="majorHAnsi" w:hAnsiTheme="majorHAnsi"/>
          <w:color w:val="000000"/>
          <w:sz w:val="18"/>
          <w:szCs w:val="18"/>
        </w:rPr>
        <w:t>1.Confirmed dimension</w:t>
      </w:r>
      <w:r w:rsidRPr="00E11B5F">
        <w:rPr>
          <w:rFonts w:asciiTheme="majorHAnsi" w:hAnsiTheme="majorHAnsi"/>
          <w:color w:val="1A1A1A"/>
          <w:sz w:val="18"/>
          <w:szCs w:val="18"/>
        </w:rPr>
        <w:br/>
      </w:r>
      <w:r w:rsidRPr="00E11B5F">
        <w:rPr>
          <w:rFonts w:asciiTheme="majorHAnsi" w:hAnsiTheme="majorHAnsi"/>
          <w:color w:val="000000"/>
          <w:sz w:val="18"/>
          <w:szCs w:val="18"/>
        </w:rPr>
        <w:t>2.Junk dimension</w:t>
      </w:r>
      <w:r w:rsidRPr="00E11B5F">
        <w:rPr>
          <w:rFonts w:asciiTheme="majorHAnsi" w:hAnsiTheme="majorHAnsi"/>
          <w:color w:val="1A1A1A"/>
          <w:sz w:val="18"/>
          <w:szCs w:val="18"/>
        </w:rPr>
        <w:br/>
      </w:r>
      <w:r w:rsidRPr="00E11B5F">
        <w:rPr>
          <w:rFonts w:asciiTheme="majorHAnsi" w:hAnsiTheme="majorHAnsi"/>
          <w:color w:val="000000"/>
          <w:sz w:val="18"/>
          <w:szCs w:val="18"/>
        </w:rPr>
        <w:t>Based on </w:t>
      </w:r>
      <w:r w:rsidRPr="00E11B5F">
        <w:rPr>
          <w:rFonts w:asciiTheme="majorHAnsi" w:hAnsiTheme="majorHAnsi"/>
          <w:b/>
          <w:bCs/>
          <w:i/>
          <w:iCs/>
          <w:color w:val="000000"/>
          <w:sz w:val="18"/>
          <w:szCs w:val="18"/>
        </w:rPr>
        <w:t>where it’s being derived</w:t>
      </w:r>
      <w:r w:rsidRPr="00E11B5F">
        <w:rPr>
          <w:rFonts w:asciiTheme="majorHAnsi" w:hAnsiTheme="majorHAnsi"/>
          <w:color w:val="000000"/>
          <w:sz w:val="18"/>
          <w:szCs w:val="18"/>
        </w:rPr>
        <w:t> there is one dimension category,</w:t>
      </w:r>
      <w:r w:rsidRPr="00E11B5F">
        <w:rPr>
          <w:rFonts w:asciiTheme="majorHAnsi" w:hAnsiTheme="majorHAnsi"/>
          <w:color w:val="1A1A1A"/>
          <w:sz w:val="18"/>
          <w:szCs w:val="18"/>
        </w:rPr>
        <w:br/>
      </w:r>
      <w:r w:rsidRPr="00E11B5F">
        <w:rPr>
          <w:rFonts w:asciiTheme="majorHAnsi" w:hAnsiTheme="majorHAnsi"/>
          <w:color w:val="000000"/>
          <w:sz w:val="18"/>
          <w:szCs w:val="18"/>
        </w:rPr>
        <w:t>3.Degenerated dimension</w:t>
      </w:r>
      <w:r w:rsidRPr="00E11B5F">
        <w:rPr>
          <w:rFonts w:asciiTheme="majorHAnsi" w:hAnsiTheme="majorHAnsi"/>
          <w:color w:val="1A1A1A"/>
          <w:sz w:val="18"/>
          <w:szCs w:val="18"/>
        </w:rPr>
        <w:br/>
      </w:r>
      <w:r w:rsidRPr="00E11B5F">
        <w:rPr>
          <w:rFonts w:asciiTheme="majorHAnsi" w:hAnsiTheme="majorHAnsi"/>
          <w:color w:val="000000"/>
          <w:sz w:val="18"/>
          <w:szCs w:val="18"/>
        </w:rPr>
        <w:t>Based on </w:t>
      </w:r>
      <w:r w:rsidRPr="00E11B5F">
        <w:rPr>
          <w:rFonts w:asciiTheme="majorHAnsi" w:hAnsiTheme="majorHAnsi"/>
          <w:b/>
          <w:bCs/>
          <w:i/>
          <w:iCs/>
          <w:color w:val="000000"/>
          <w:sz w:val="18"/>
          <w:szCs w:val="18"/>
        </w:rPr>
        <w:t>how frequently the data</w:t>
      </w:r>
      <w:r w:rsidRPr="00E11B5F">
        <w:rPr>
          <w:rFonts w:asciiTheme="majorHAnsi" w:hAnsiTheme="majorHAnsi"/>
          <w:color w:val="000000"/>
          <w:sz w:val="18"/>
          <w:szCs w:val="18"/>
        </w:rPr>
        <w:t> in the dimension can be divided into 2 types,</w:t>
      </w:r>
      <w:r w:rsidRPr="00E11B5F">
        <w:rPr>
          <w:rFonts w:asciiTheme="majorHAnsi" w:hAnsiTheme="majorHAnsi"/>
          <w:color w:val="1A1A1A"/>
          <w:sz w:val="18"/>
          <w:szCs w:val="18"/>
        </w:rPr>
        <w:br/>
      </w:r>
      <w:r w:rsidRPr="00E11B5F">
        <w:rPr>
          <w:rFonts w:asciiTheme="majorHAnsi" w:hAnsiTheme="majorHAnsi"/>
          <w:color w:val="000000"/>
          <w:sz w:val="18"/>
          <w:szCs w:val="18"/>
        </w:rPr>
        <w:t>4.Rapidly Changing Dimension (RCD)</w:t>
      </w:r>
      <w:r w:rsidRPr="00E11B5F">
        <w:rPr>
          <w:rFonts w:asciiTheme="majorHAnsi" w:hAnsiTheme="majorHAnsi"/>
          <w:color w:val="1A1A1A"/>
          <w:sz w:val="18"/>
          <w:szCs w:val="18"/>
        </w:rPr>
        <w:br/>
      </w:r>
      <w:r w:rsidRPr="00E11B5F">
        <w:rPr>
          <w:rFonts w:asciiTheme="majorHAnsi" w:hAnsiTheme="majorHAnsi"/>
          <w:color w:val="000000"/>
          <w:sz w:val="18"/>
          <w:szCs w:val="18"/>
        </w:rPr>
        <w:t>5.Slowly Changing Dimension (SCD) </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What is a fact and what are the types of fact?</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000000"/>
          <w:sz w:val="18"/>
          <w:szCs w:val="18"/>
        </w:rPr>
        <w:t>A fact is a column or attribute which can be </w:t>
      </w:r>
      <w:r w:rsidRPr="00E11B5F">
        <w:rPr>
          <w:rFonts w:asciiTheme="majorHAnsi" w:hAnsiTheme="majorHAnsi"/>
          <w:b/>
          <w:bCs/>
          <w:i/>
          <w:iCs/>
          <w:color w:val="000000"/>
          <w:sz w:val="18"/>
          <w:szCs w:val="18"/>
        </w:rPr>
        <w:t>quantifiable or measurable</w:t>
      </w:r>
      <w:r w:rsidRPr="00E11B5F">
        <w:rPr>
          <w:rFonts w:asciiTheme="majorHAnsi" w:hAnsiTheme="majorHAnsi"/>
          <w:color w:val="000000"/>
          <w:sz w:val="18"/>
          <w:szCs w:val="18"/>
        </w:rPr>
        <w:t> and will be used as key analysis factor. We can call it as a </w:t>
      </w:r>
      <w:r w:rsidRPr="00E11B5F">
        <w:rPr>
          <w:rFonts w:asciiTheme="majorHAnsi" w:hAnsiTheme="majorHAnsi"/>
          <w:b/>
          <w:bCs/>
          <w:i/>
          <w:iCs/>
          <w:color w:val="000000"/>
          <w:sz w:val="18"/>
          <w:szCs w:val="18"/>
        </w:rPr>
        <w:t>measure</w:t>
      </w:r>
      <w:r w:rsidRPr="00E11B5F">
        <w:rPr>
          <w:rFonts w:asciiTheme="majorHAnsi" w:hAnsiTheme="majorHAnsi"/>
          <w:color w:val="000000"/>
          <w:sz w:val="18"/>
          <w:szCs w:val="18"/>
        </w:rPr>
        <w:t>.</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000000"/>
          <w:sz w:val="18"/>
          <w:szCs w:val="18"/>
        </w:rPr>
        <w:t>Types of Fact:</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000000"/>
          <w:sz w:val="18"/>
          <w:szCs w:val="18"/>
        </w:rPr>
        <w:t>1. Additive</w:t>
      </w:r>
      <w:r w:rsidRPr="00E11B5F">
        <w:rPr>
          <w:rFonts w:asciiTheme="majorHAnsi" w:hAnsiTheme="majorHAnsi"/>
          <w:color w:val="1A1A1A"/>
          <w:sz w:val="18"/>
          <w:szCs w:val="18"/>
        </w:rPr>
        <w:br/>
      </w:r>
      <w:r w:rsidRPr="00E11B5F">
        <w:rPr>
          <w:rFonts w:asciiTheme="majorHAnsi" w:hAnsiTheme="majorHAnsi"/>
          <w:color w:val="000000"/>
          <w:sz w:val="18"/>
          <w:szCs w:val="18"/>
        </w:rPr>
        <w:t>2. Semi-additive</w:t>
      </w:r>
      <w:r w:rsidRPr="00E11B5F">
        <w:rPr>
          <w:rFonts w:asciiTheme="majorHAnsi" w:hAnsiTheme="majorHAnsi"/>
          <w:color w:val="000000"/>
          <w:sz w:val="18"/>
          <w:szCs w:val="18"/>
        </w:rPr>
        <w:br/>
        <w:t>3. Non-additive</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What does a fact table contain?</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000000"/>
          <w:sz w:val="18"/>
          <w:szCs w:val="18"/>
        </w:rPr>
        <w:t>A table which contains </w:t>
      </w:r>
      <w:r w:rsidRPr="00E11B5F">
        <w:rPr>
          <w:rFonts w:asciiTheme="majorHAnsi" w:hAnsiTheme="majorHAnsi"/>
          <w:b/>
          <w:bCs/>
          <w:i/>
          <w:iCs/>
          <w:color w:val="000000"/>
          <w:sz w:val="18"/>
          <w:szCs w:val="18"/>
        </w:rPr>
        <w:t>facts</w:t>
      </w:r>
      <w:r w:rsidRPr="00E11B5F">
        <w:rPr>
          <w:rFonts w:asciiTheme="majorHAnsi" w:hAnsiTheme="majorHAnsi"/>
          <w:color w:val="000000"/>
          <w:sz w:val="18"/>
          <w:szCs w:val="18"/>
        </w:rPr>
        <w:t> is called fact table. Typically a fact table has </w:t>
      </w:r>
      <w:r w:rsidRPr="00E11B5F">
        <w:rPr>
          <w:rFonts w:asciiTheme="majorHAnsi" w:hAnsiTheme="majorHAnsi"/>
          <w:b/>
          <w:bCs/>
          <w:i/>
          <w:iCs/>
          <w:color w:val="000000"/>
          <w:sz w:val="18"/>
          <w:szCs w:val="18"/>
        </w:rPr>
        <w:t>facts and foreign keys</w:t>
      </w:r>
      <w:r w:rsidRPr="00E11B5F">
        <w:rPr>
          <w:rFonts w:asciiTheme="majorHAnsi" w:hAnsiTheme="majorHAnsi"/>
          <w:color w:val="000000"/>
          <w:sz w:val="18"/>
          <w:szCs w:val="18"/>
        </w:rPr>
        <w:t> of dimension tables.</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000000"/>
          <w:sz w:val="18"/>
          <w:szCs w:val="18"/>
        </w:rPr>
        <w:lastRenderedPageBreak/>
        <w:t>Fact table structure:</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000000"/>
          <w:sz w:val="18"/>
          <w:szCs w:val="18"/>
        </w:rPr>
        <w:t>Foriegn_key1</w:t>
      </w:r>
      <w:r w:rsidRPr="00E11B5F">
        <w:rPr>
          <w:rFonts w:asciiTheme="majorHAnsi" w:hAnsiTheme="majorHAnsi"/>
          <w:color w:val="000000"/>
          <w:sz w:val="18"/>
          <w:szCs w:val="18"/>
        </w:rPr>
        <w:br/>
        <w:t>Forign_keyN</w:t>
      </w:r>
      <w:r w:rsidRPr="00E11B5F">
        <w:rPr>
          <w:rFonts w:asciiTheme="majorHAnsi" w:hAnsiTheme="majorHAnsi"/>
          <w:color w:val="000000"/>
          <w:sz w:val="18"/>
          <w:szCs w:val="18"/>
        </w:rPr>
        <w:br/>
        <w:t>Fact1</w:t>
      </w:r>
      <w:r w:rsidRPr="00E11B5F">
        <w:rPr>
          <w:rFonts w:asciiTheme="majorHAnsi" w:hAnsiTheme="majorHAnsi"/>
          <w:color w:val="000000"/>
          <w:sz w:val="18"/>
          <w:szCs w:val="18"/>
        </w:rPr>
        <w:br/>
        <w:t>FactN</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What are the types of a fact table?</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000000"/>
          <w:sz w:val="18"/>
          <w:szCs w:val="18"/>
        </w:rPr>
        <w:t>Transactional</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000000"/>
          <w:sz w:val="18"/>
          <w:szCs w:val="18"/>
        </w:rPr>
        <w:t>The fact table will contain data’s in </w:t>
      </w:r>
      <w:r w:rsidRPr="00E11B5F">
        <w:rPr>
          <w:rFonts w:asciiTheme="majorHAnsi" w:hAnsiTheme="majorHAnsi"/>
          <w:b/>
          <w:bCs/>
          <w:i/>
          <w:iCs/>
          <w:color w:val="000000"/>
          <w:sz w:val="18"/>
          <w:szCs w:val="18"/>
        </w:rPr>
        <w:t>very detail level</w:t>
      </w:r>
      <w:r w:rsidRPr="00E11B5F">
        <w:rPr>
          <w:rFonts w:asciiTheme="majorHAnsi" w:hAnsiTheme="majorHAnsi"/>
          <w:color w:val="000000"/>
          <w:sz w:val="18"/>
          <w:szCs w:val="18"/>
        </w:rPr>
        <w:t> without any rollup/aggregation the way how transactional database stores.</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000000"/>
          <w:sz w:val="18"/>
          <w:szCs w:val="18"/>
        </w:rPr>
        <w:t>Accumulating</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000000"/>
          <w:sz w:val="18"/>
          <w:szCs w:val="18"/>
        </w:rPr>
        <w:t>Accumulating refers storing </w:t>
      </w:r>
      <w:r w:rsidRPr="00E11B5F">
        <w:rPr>
          <w:rFonts w:asciiTheme="majorHAnsi" w:hAnsiTheme="majorHAnsi"/>
          <w:b/>
          <w:bCs/>
          <w:i/>
          <w:iCs/>
          <w:color w:val="000000"/>
          <w:sz w:val="18"/>
          <w:szCs w:val="18"/>
        </w:rPr>
        <w:t>multiple entries</w:t>
      </w:r>
      <w:r w:rsidRPr="00E11B5F">
        <w:rPr>
          <w:rFonts w:asciiTheme="majorHAnsi" w:hAnsiTheme="majorHAnsi"/>
          <w:color w:val="000000"/>
          <w:sz w:val="18"/>
          <w:szCs w:val="18"/>
        </w:rPr>
        <w:t> for a single record to track the changes throughout the workflow.</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000000"/>
          <w:sz w:val="18"/>
          <w:szCs w:val="18"/>
        </w:rPr>
        <w:t>Periodic snapshot</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000000"/>
          <w:sz w:val="18"/>
          <w:szCs w:val="18"/>
        </w:rPr>
        <w:t>The data will be extracted and loaded for a </w:t>
      </w:r>
      <w:r w:rsidRPr="00E11B5F">
        <w:rPr>
          <w:rFonts w:asciiTheme="majorHAnsi" w:hAnsiTheme="majorHAnsi"/>
          <w:b/>
          <w:bCs/>
          <w:i/>
          <w:iCs/>
          <w:color w:val="000000"/>
          <w:sz w:val="18"/>
          <w:szCs w:val="18"/>
        </w:rPr>
        <w:t>particular period</w:t>
      </w:r>
      <w:r w:rsidRPr="00E11B5F">
        <w:rPr>
          <w:rFonts w:asciiTheme="majorHAnsi" w:hAnsiTheme="majorHAnsi"/>
          <w:color w:val="000000"/>
          <w:sz w:val="18"/>
          <w:szCs w:val="18"/>
        </w:rPr>
        <w:t> of a time. It describes what would be the state of the record in that specific period.</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000000"/>
          <w:sz w:val="18"/>
          <w:szCs w:val="18"/>
        </w:rPr>
        <w:t>Factless fact table</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000000"/>
          <w:sz w:val="18"/>
          <w:szCs w:val="18"/>
        </w:rPr>
        <w:t>When a fact table </w:t>
      </w:r>
      <w:r w:rsidRPr="00E11B5F">
        <w:rPr>
          <w:rFonts w:asciiTheme="majorHAnsi" w:hAnsiTheme="majorHAnsi"/>
          <w:b/>
          <w:bCs/>
          <w:i/>
          <w:iCs/>
          <w:color w:val="000000"/>
          <w:sz w:val="18"/>
          <w:szCs w:val="18"/>
        </w:rPr>
        <w:t>does not have any fact</w:t>
      </w:r>
      <w:r w:rsidRPr="00E11B5F">
        <w:rPr>
          <w:rFonts w:asciiTheme="majorHAnsi" w:hAnsiTheme="majorHAnsi"/>
          <w:color w:val="000000"/>
          <w:sz w:val="18"/>
          <w:szCs w:val="18"/>
        </w:rPr>
        <w:t> is called Factless fact table. It has only foreign keys of dimension tables.</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Why staging table is required?</w:t>
      </w:r>
    </w:p>
    <w:p w:rsidR="002E24DB" w:rsidRPr="00E11B5F" w:rsidRDefault="002E24DB" w:rsidP="00E11B5F">
      <w:pPr>
        <w:numPr>
          <w:ilvl w:val="0"/>
          <w:numId w:val="33"/>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To reduce the </w:t>
      </w:r>
      <w:r w:rsidRPr="00E11B5F">
        <w:rPr>
          <w:rFonts w:asciiTheme="majorHAnsi" w:hAnsiTheme="majorHAnsi"/>
          <w:b/>
          <w:bCs/>
          <w:color w:val="1A1A1A"/>
          <w:sz w:val="18"/>
          <w:szCs w:val="18"/>
        </w:rPr>
        <w:t>complexity of Job</w:t>
      </w:r>
      <w:r w:rsidRPr="00E11B5F">
        <w:rPr>
          <w:rFonts w:asciiTheme="majorHAnsi" w:hAnsiTheme="majorHAnsi"/>
          <w:color w:val="1A1A1A"/>
          <w:sz w:val="18"/>
          <w:szCs w:val="18"/>
        </w:rPr>
        <w:t> (It will be more complex when we move directly from Source to Target)</w:t>
      </w:r>
    </w:p>
    <w:p w:rsidR="002E24DB" w:rsidRPr="00E11B5F" w:rsidRDefault="002E24DB" w:rsidP="00E11B5F">
      <w:pPr>
        <w:numPr>
          <w:ilvl w:val="0"/>
          <w:numId w:val="33"/>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To avoid the </w:t>
      </w:r>
      <w:r w:rsidRPr="00E11B5F">
        <w:rPr>
          <w:rFonts w:asciiTheme="majorHAnsi" w:hAnsiTheme="majorHAnsi"/>
          <w:b/>
          <w:bCs/>
          <w:color w:val="1A1A1A"/>
          <w:sz w:val="18"/>
          <w:szCs w:val="18"/>
        </w:rPr>
        <w:t>source database update.</w:t>
      </w:r>
    </w:p>
    <w:p w:rsidR="002E24DB" w:rsidRPr="00E11B5F" w:rsidRDefault="002E24DB" w:rsidP="00E11B5F">
      <w:pPr>
        <w:numPr>
          <w:ilvl w:val="0"/>
          <w:numId w:val="33"/>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To perform any </w:t>
      </w:r>
      <w:r w:rsidRPr="00E11B5F">
        <w:rPr>
          <w:rFonts w:asciiTheme="majorHAnsi" w:hAnsiTheme="majorHAnsi"/>
          <w:b/>
          <w:bCs/>
          <w:color w:val="1A1A1A"/>
          <w:sz w:val="18"/>
          <w:szCs w:val="18"/>
        </w:rPr>
        <w:t>calculations</w:t>
      </w:r>
      <w:r w:rsidRPr="00E11B5F">
        <w:rPr>
          <w:rFonts w:asciiTheme="majorHAnsi" w:hAnsiTheme="majorHAnsi"/>
          <w:color w:val="1A1A1A"/>
          <w:sz w:val="18"/>
          <w:szCs w:val="18"/>
        </w:rPr>
        <w:t>.</w:t>
      </w:r>
    </w:p>
    <w:p w:rsidR="002E24DB" w:rsidRPr="00E11B5F" w:rsidRDefault="002E24DB" w:rsidP="00E11B5F">
      <w:pPr>
        <w:numPr>
          <w:ilvl w:val="0"/>
          <w:numId w:val="33"/>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To perform data cleansing process as per business need.</w:t>
      </w:r>
    </w:p>
    <w:p w:rsidR="002E24DB" w:rsidRPr="00E11B5F" w:rsidRDefault="002E24DB" w:rsidP="00E11B5F">
      <w:pPr>
        <w:numPr>
          <w:ilvl w:val="0"/>
          <w:numId w:val="33"/>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When the data has been </w:t>
      </w:r>
      <w:r w:rsidRPr="00E11B5F">
        <w:rPr>
          <w:rFonts w:asciiTheme="majorHAnsi" w:hAnsiTheme="majorHAnsi"/>
          <w:b/>
          <w:bCs/>
          <w:color w:val="1A1A1A"/>
          <w:sz w:val="18"/>
          <w:szCs w:val="18"/>
        </w:rPr>
        <w:t>corrupted</w:t>
      </w:r>
      <w:r w:rsidRPr="00E11B5F">
        <w:rPr>
          <w:rFonts w:asciiTheme="majorHAnsi" w:hAnsiTheme="majorHAnsi"/>
          <w:color w:val="1A1A1A"/>
          <w:sz w:val="18"/>
          <w:szCs w:val="18"/>
        </w:rPr>
        <w:t> in Target after the load, we can delete the corrupted data in Target database after that we can just load the unloaded/deleted data alone into Target from staging database.</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What is a surrogate key?</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In most of the table, the  primary key will be loaded from source schema, but some source table might not have a primary key in such has by using </w:t>
      </w:r>
      <w:r w:rsidRPr="00E11B5F">
        <w:rPr>
          <w:rFonts w:asciiTheme="majorHAnsi" w:hAnsiTheme="majorHAnsi"/>
          <w:b/>
          <w:bCs/>
          <w:color w:val="1A1A1A"/>
          <w:sz w:val="18"/>
          <w:szCs w:val="18"/>
        </w:rPr>
        <w:t>sequence generator</w:t>
      </w:r>
      <w:r w:rsidRPr="00E11B5F">
        <w:rPr>
          <w:rFonts w:asciiTheme="majorHAnsi" w:hAnsiTheme="majorHAnsi"/>
          <w:color w:val="1A1A1A"/>
          <w:sz w:val="18"/>
          <w:szCs w:val="18"/>
        </w:rPr>
        <w:t> the primary key will be created, such keys are called Surrogate key.</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In terms of usage, there is no difference between these two types of keys. Both differ in the way of loading primary key loaded from the source table, whereas surrogate key loaded by the sequence generator.</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OLTP </w:t>
      </w:r>
      <w:r w:rsidRPr="00E11B5F">
        <w:rPr>
          <w:rFonts w:asciiTheme="majorHAnsi" w:hAnsiTheme="majorHAnsi"/>
          <w:color w:val="1A1A1A"/>
          <w:sz w:val="18"/>
          <w:szCs w:val="18"/>
        </w:rPr>
        <w:t>vs</w:t>
      </w:r>
      <w:r w:rsidRPr="00E11B5F">
        <w:rPr>
          <w:rFonts w:asciiTheme="majorHAnsi" w:hAnsiTheme="majorHAnsi"/>
          <w:b/>
          <w:bCs/>
          <w:color w:val="3366FF"/>
          <w:sz w:val="18"/>
          <w:szCs w:val="18"/>
        </w:rPr>
        <w:t> DW database</w:t>
      </w:r>
    </w:p>
    <w:tbl>
      <w:tblPr>
        <w:tblW w:w="3951" w:type="dxa"/>
        <w:tblBorders>
          <w:top w:val="single" w:sz="4" w:space="0" w:color="D1D1D1"/>
          <w:left w:val="single" w:sz="4" w:space="0" w:color="D1D1D1"/>
          <w:bottom w:val="single" w:sz="2" w:space="0" w:color="D1D1D1"/>
          <w:right w:val="single" w:sz="2" w:space="0" w:color="D1D1D1"/>
        </w:tblBorders>
        <w:shd w:val="clear" w:color="auto" w:fill="FFFFFF"/>
        <w:tblCellMar>
          <w:top w:w="15" w:type="dxa"/>
          <w:left w:w="15" w:type="dxa"/>
          <w:bottom w:w="15" w:type="dxa"/>
          <w:right w:w="15" w:type="dxa"/>
        </w:tblCellMar>
        <w:tblLook w:val="04A0"/>
      </w:tblPr>
      <w:tblGrid>
        <w:gridCol w:w="2097"/>
        <w:gridCol w:w="1854"/>
      </w:tblGrid>
      <w:tr w:rsidR="002E24DB" w:rsidRPr="00E11B5F" w:rsidTr="002E24DB">
        <w:tc>
          <w:tcPr>
            <w:tcW w:w="2730"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jc w:val="center"/>
              <w:rPr>
                <w:rFonts w:asciiTheme="majorHAnsi" w:hAnsiTheme="majorHAnsi"/>
                <w:color w:val="1A1A1A"/>
                <w:sz w:val="18"/>
                <w:szCs w:val="18"/>
              </w:rPr>
            </w:pPr>
            <w:r w:rsidRPr="00E11B5F">
              <w:rPr>
                <w:rFonts w:asciiTheme="majorHAnsi" w:hAnsiTheme="majorHAnsi"/>
                <w:b/>
                <w:bCs/>
                <w:color w:val="1A1A1A"/>
                <w:sz w:val="18"/>
                <w:szCs w:val="18"/>
              </w:rPr>
              <w:t>OLTP</w:t>
            </w:r>
          </w:p>
        </w:tc>
        <w:tc>
          <w:tcPr>
            <w:tcW w:w="2415"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jc w:val="center"/>
              <w:rPr>
                <w:rFonts w:asciiTheme="majorHAnsi" w:hAnsiTheme="majorHAnsi"/>
                <w:color w:val="1A1A1A"/>
                <w:sz w:val="18"/>
                <w:szCs w:val="18"/>
              </w:rPr>
            </w:pPr>
            <w:r w:rsidRPr="00E11B5F">
              <w:rPr>
                <w:rFonts w:asciiTheme="majorHAnsi" w:hAnsiTheme="majorHAnsi"/>
                <w:b/>
                <w:bCs/>
                <w:color w:val="1A1A1A"/>
                <w:sz w:val="18"/>
                <w:szCs w:val="18"/>
              </w:rPr>
              <w:t>DW</w:t>
            </w:r>
          </w:p>
        </w:tc>
      </w:tr>
      <w:tr w:rsidR="002E24DB" w:rsidRPr="00E11B5F" w:rsidTr="002E24DB">
        <w:tc>
          <w:tcPr>
            <w:tcW w:w="2730"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rPr>
                <w:rFonts w:asciiTheme="majorHAnsi" w:hAnsiTheme="majorHAnsi"/>
                <w:color w:val="1A1A1A"/>
                <w:sz w:val="18"/>
                <w:szCs w:val="18"/>
              </w:rPr>
            </w:pPr>
            <w:r w:rsidRPr="00E11B5F">
              <w:rPr>
                <w:rFonts w:asciiTheme="majorHAnsi" w:hAnsiTheme="majorHAnsi"/>
                <w:color w:val="1A1A1A"/>
                <w:sz w:val="18"/>
                <w:szCs w:val="18"/>
              </w:rPr>
              <w:t>Dedicated database available for specific subject area or business application</w:t>
            </w:r>
          </w:p>
        </w:tc>
        <w:tc>
          <w:tcPr>
            <w:tcW w:w="2415"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rPr>
                <w:rFonts w:asciiTheme="majorHAnsi" w:hAnsiTheme="majorHAnsi"/>
                <w:color w:val="1A1A1A"/>
                <w:sz w:val="18"/>
                <w:szCs w:val="18"/>
              </w:rPr>
            </w:pPr>
            <w:r w:rsidRPr="00E11B5F">
              <w:rPr>
                <w:rFonts w:asciiTheme="majorHAnsi" w:hAnsiTheme="majorHAnsi"/>
                <w:color w:val="1A1A1A"/>
                <w:sz w:val="18"/>
                <w:szCs w:val="18"/>
              </w:rPr>
              <w:t>Integrated from different business applications</w:t>
            </w:r>
          </w:p>
        </w:tc>
      </w:tr>
      <w:tr w:rsidR="002E24DB" w:rsidRPr="00E11B5F" w:rsidTr="002E24DB">
        <w:tc>
          <w:tcPr>
            <w:tcW w:w="2730"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rPr>
                <w:rFonts w:asciiTheme="majorHAnsi" w:hAnsiTheme="majorHAnsi"/>
                <w:color w:val="1A1A1A"/>
                <w:sz w:val="18"/>
                <w:szCs w:val="18"/>
              </w:rPr>
            </w:pPr>
            <w:r w:rsidRPr="00E11B5F">
              <w:rPr>
                <w:rFonts w:asciiTheme="majorHAnsi" w:hAnsiTheme="majorHAnsi"/>
                <w:color w:val="1A1A1A"/>
                <w:sz w:val="18"/>
                <w:szCs w:val="18"/>
              </w:rPr>
              <w:t>It does not keep  history</w:t>
            </w:r>
          </w:p>
        </w:tc>
        <w:tc>
          <w:tcPr>
            <w:tcW w:w="2415"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rPr>
                <w:rFonts w:asciiTheme="majorHAnsi" w:hAnsiTheme="majorHAnsi"/>
                <w:color w:val="1A1A1A"/>
                <w:sz w:val="18"/>
                <w:szCs w:val="18"/>
              </w:rPr>
            </w:pPr>
            <w:r w:rsidRPr="00E11B5F">
              <w:rPr>
                <w:rFonts w:asciiTheme="majorHAnsi" w:hAnsiTheme="majorHAnsi"/>
                <w:color w:val="1A1A1A"/>
                <w:sz w:val="18"/>
                <w:szCs w:val="18"/>
              </w:rPr>
              <w:t>It keeps history of data for analyzing past performance</w:t>
            </w:r>
          </w:p>
        </w:tc>
      </w:tr>
      <w:tr w:rsidR="002E24DB" w:rsidRPr="00E11B5F" w:rsidTr="002E24DB">
        <w:tc>
          <w:tcPr>
            <w:tcW w:w="2730"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rPr>
                <w:rFonts w:asciiTheme="majorHAnsi" w:hAnsiTheme="majorHAnsi"/>
                <w:color w:val="1A1A1A"/>
                <w:sz w:val="18"/>
                <w:szCs w:val="18"/>
              </w:rPr>
            </w:pPr>
            <w:r w:rsidRPr="00E11B5F">
              <w:rPr>
                <w:rFonts w:asciiTheme="majorHAnsi" w:hAnsiTheme="majorHAnsi"/>
                <w:color w:val="1A1A1A"/>
                <w:sz w:val="18"/>
                <w:szCs w:val="18"/>
              </w:rPr>
              <w:t>It allows user to perform the below DML operations (Select, Insert, Update,Delete)</w:t>
            </w:r>
          </w:p>
        </w:tc>
        <w:tc>
          <w:tcPr>
            <w:tcW w:w="2415"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rPr>
                <w:rFonts w:asciiTheme="majorHAnsi" w:hAnsiTheme="majorHAnsi"/>
                <w:color w:val="1A1A1A"/>
                <w:sz w:val="18"/>
                <w:szCs w:val="18"/>
              </w:rPr>
            </w:pPr>
            <w:r w:rsidRPr="00E11B5F">
              <w:rPr>
                <w:rFonts w:asciiTheme="majorHAnsi" w:hAnsiTheme="majorHAnsi"/>
                <w:color w:val="1A1A1A"/>
                <w:sz w:val="18"/>
                <w:szCs w:val="18"/>
              </w:rPr>
              <w:t>It allows only Select for end users</w:t>
            </w:r>
          </w:p>
        </w:tc>
      </w:tr>
      <w:tr w:rsidR="002E24DB" w:rsidRPr="00E11B5F" w:rsidTr="002E24DB">
        <w:tc>
          <w:tcPr>
            <w:tcW w:w="2730"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rPr>
                <w:rFonts w:asciiTheme="majorHAnsi" w:hAnsiTheme="majorHAnsi"/>
                <w:color w:val="1A1A1A"/>
                <w:sz w:val="18"/>
                <w:szCs w:val="18"/>
              </w:rPr>
            </w:pPr>
            <w:r w:rsidRPr="00E11B5F">
              <w:rPr>
                <w:rFonts w:asciiTheme="majorHAnsi" w:hAnsiTheme="majorHAnsi"/>
                <w:color w:val="1A1A1A"/>
                <w:sz w:val="18"/>
                <w:szCs w:val="18"/>
              </w:rPr>
              <w:t>The main purpose is for using day to day transactions</w:t>
            </w:r>
          </w:p>
        </w:tc>
        <w:tc>
          <w:tcPr>
            <w:tcW w:w="2415"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rPr>
                <w:rFonts w:asciiTheme="majorHAnsi" w:hAnsiTheme="majorHAnsi"/>
                <w:color w:val="1A1A1A"/>
                <w:sz w:val="18"/>
                <w:szCs w:val="18"/>
              </w:rPr>
            </w:pPr>
            <w:r w:rsidRPr="00E11B5F">
              <w:rPr>
                <w:rFonts w:asciiTheme="majorHAnsi" w:hAnsiTheme="majorHAnsi"/>
                <w:color w:val="1A1A1A"/>
                <w:sz w:val="18"/>
                <w:szCs w:val="18"/>
              </w:rPr>
              <w:t>Purpose is for analysis and reporting</w:t>
            </w:r>
          </w:p>
        </w:tc>
      </w:tr>
      <w:tr w:rsidR="002E24DB" w:rsidRPr="00E11B5F" w:rsidTr="002E24DB">
        <w:tc>
          <w:tcPr>
            <w:tcW w:w="2730"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rPr>
                <w:rFonts w:asciiTheme="majorHAnsi" w:hAnsiTheme="majorHAnsi"/>
                <w:color w:val="1A1A1A"/>
                <w:sz w:val="18"/>
                <w:szCs w:val="18"/>
              </w:rPr>
            </w:pPr>
            <w:r w:rsidRPr="00E11B5F">
              <w:rPr>
                <w:rFonts w:asciiTheme="majorHAnsi" w:hAnsiTheme="majorHAnsi"/>
                <w:color w:val="1A1A1A"/>
                <w:sz w:val="18"/>
                <w:szCs w:val="18"/>
              </w:rPr>
              <w:t>Data volume will be less</w:t>
            </w:r>
          </w:p>
        </w:tc>
        <w:tc>
          <w:tcPr>
            <w:tcW w:w="2415"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rPr>
                <w:rFonts w:asciiTheme="majorHAnsi" w:hAnsiTheme="majorHAnsi"/>
                <w:color w:val="1A1A1A"/>
                <w:sz w:val="18"/>
                <w:szCs w:val="18"/>
              </w:rPr>
            </w:pPr>
            <w:r w:rsidRPr="00E11B5F">
              <w:rPr>
                <w:rFonts w:asciiTheme="majorHAnsi" w:hAnsiTheme="majorHAnsi"/>
                <w:color w:val="1A1A1A"/>
                <w:sz w:val="18"/>
                <w:szCs w:val="18"/>
              </w:rPr>
              <w:t>Data volume is huge</w:t>
            </w:r>
          </w:p>
        </w:tc>
      </w:tr>
      <w:tr w:rsidR="002E24DB" w:rsidRPr="00E11B5F" w:rsidTr="002E24DB">
        <w:tc>
          <w:tcPr>
            <w:tcW w:w="2730"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rPr>
                <w:rFonts w:asciiTheme="majorHAnsi" w:hAnsiTheme="majorHAnsi"/>
                <w:color w:val="1A1A1A"/>
                <w:sz w:val="18"/>
                <w:szCs w:val="18"/>
              </w:rPr>
            </w:pPr>
            <w:r w:rsidRPr="00E11B5F">
              <w:rPr>
                <w:rFonts w:asciiTheme="majorHAnsi" w:hAnsiTheme="majorHAnsi"/>
                <w:color w:val="1A1A1A"/>
                <w:sz w:val="18"/>
                <w:szCs w:val="18"/>
              </w:rPr>
              <w:t xml:space="preserve">Data stored in </w:t>
            </w:r>
            <w:r w:rsidRPr="00E11B5F">
              <w:rPr>
                <w:rFonts w:asciiTheme="majorHAnsi" w:hAnsiTheme="majorHAnsi"/>
                <w:color w:val="1A1A1A"/>
                <w:sz w:val="18"/>
                <w:szCs w:val="18"/>
              </w:rPr>
              <w:lastRenderedPageBreak/>
              <w:t>normalized format</w:t>
            </w:r>
          </w:p>
        </w:tc>
        <w:tc>
          <w:tcPr>
            <w:tcW w:w="2415"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rPr>
                <w:rFonts w:asciiTheme="majorHAnsi" w:hAnsiTheme="majorHAnsi"/>
                <w:color w:val="1A1A1A"/>
                <w:sz w:val="18"/>
                <w:szCs w:val="18"/>
              </w:rPr>
            </w:pPr>
            <w:r w:rsidRPr="00E11B5F">
              <w:rPr>
                <w:rFonts w:asciiTheme="majorHAnsi" w:hAnsiTheme="majorHAnsi"/>
                <w:color w:val="1A1A1A"/>
                <w:sz w:val="18"/>
                <w:szCs w:val="18"/>
              </w:rPr>
              <w:lastRenderedPageBreak/>
              <w:t>Data stored in de-</w:t>
            </w:r>
            <w:r w:rsidRPr="00E11B5F">
              <w:rPr>
                <w:rFonts w:asciiTheme="majorHAnsi" w:hAnsiTheme="majorHAnsi"/>
                <w:color w:val="1A1A1A"/>
                <w:sz w:val="18"/>
                <w:szCs w:val="18"/>
              </w:rPr>
              <w:lastRenderedPageBreak/>
              <w:t>normalized format</w:t>
            </w:r>
          </w:p>
        </w:tc>
      </w:tr>
    </w:tbl>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lastRenderedPageBreak/>
        <w:br/>
        <w:t>Explain about star schemaOperational Data Store (ODS) </w:t>
      </w:r>
      <w:r w:rsidRPr="00E11B5F">
        <w:rPr>
          <w:rFonts w:asciiTheme="majorHAnsi" w:hAnsiTheme="majorHAnsi"/>
          <w:color w:val="1A1A1A"/>
          <w:sz w:val="18"/>
          <w:szCs w:val="18"/>
        </w:rPr>
        <w:t>vs</w:t>
      </w:r>
      <w:r w:rsidRPr="00E11B5F">
        <w:rPr>
          <w:rFonts w:asciiTheme="majorHAnsi" w:hAnsiTheme="majorHAnsi"/>
          <w:b/>
          <w:bCs/>
          <w:color w:val="3366FF"/>
          <w:sz w:val="18"/>
          <w:szCs w:val="18"/>
        </w:rPr>
        <w:t> Staging database</w:t>
      </w:r>
    </w:p>
    <w:tbl>
      <w:tblPr>
        <w:tblW w:w="4378" w:type="dxa"/>
        <w:tblBorders>
          <w:top w:val="single" w:sz="4" w:space="0" w:color="D1D1D1"/>
          <w:left w:val="single" w:sz="4" w:space="0" w:color="D1D1D1"/>
          <w:bottom w:val="single" w:sz="2" w:space="0" w:color="D1D1D1"/>
          <w:right w:val="single" w:sz="2" w:space="0" w:color="D1D1D1"/>
        </w:tblBorders>
        <w:shd w:val="clear" w:color="auto" w:fill="FFFFFF"/>
        <w:tblCellMar>
          <w:top w:w="15" w:type="dxa"/>
          <w:left w:w="15" w:type="dxa"/>
          <w:bottom w:w="15" w:type="dxa"/>
          <w:right w:w="15" w:type="dxa"/>
        </w:tblCellMar>
        <w:tblLook w:val="04A0"/>
      </w:tblPr>
      <w:tblGrid>
        <w:gridCol w:w="2246"/>
        <w:gridCol w:w="2132"/>
      </w:tblGrid>
      <w:tr w:rsidR="002E24DB" w:rsidRPr="00E11B5F" w:rsidTr="002E24DB">
        <w:tc>
          <w:tcPr>
            <w:tcW w:w="1470"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jc w:val="center"/>
              <w:rPr>
                <w:rFonts w:asciiTheme="majorHAnsi" w:hAnsiTheme="majorHAnsi"/>
                <w:color w:val="1A1A1A"/>
                <w:sz w:val="18"/>
                <w:szCs w:val="18"/>
              </w:rPr>
            </w:pPr>
            <w:r w:rsidRPr="00E11B5F">
              <w:rPr>
                <w:rFonts w:asciiTheme="majorHAnsi" w:hAnsiTheme="majorHAnsi"/>
                <w:b/>
                <w:bCs/>
                <w:color w:val="1A1A1A"/>
                <w:sz w:val="18"/>
                <w:szCs w:val="18"/>
              </w:rPr>
              <w:t>ODS</w:t>
            </w:r>
          </w:p>
        </w:tc>
        <w:tc>
          <w:tcPr>
            <w:tcW w:w="1395"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jc w:val="center"/>
              <w:rPr>
                <w:rFonts w:asciiTheme="majorHAnsi" w:hAnsiTheme="majorHAnsi"/>
                <w:color w:val="1A1A1A"/>
                <w:sz w:val="18"/>
                <w:szCs w:val="18"/>
              </w:rPr>
            </w:pPr>
            <w:r w:rsidRPr="00E11B5F">
              <w:rPr>
                <w:rFonts w:asciiTheme="majorHAnsi" w:hAnsiTheme="majorHAnsi"/>
                <w:b/>
                <w:bCs/>
                <w:color w:val="1A1A1A"/>
                <w:sz w:val="18"/>
                <w:szCs w:val="18"/>
              </w:rPr>
              <w:t>Staging</w:t>
            </w:r>
          </w:p>
        </w:tc>
      </w:tr>
      <w:tr w:rsidR="002E24DB" w:rsidRPr="00E11B5F" w:rsidTr="002E24DB">
        <w:tc>
          <w:tcPr>
            <w:tcW w:w="1470"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rPr>
                <w:rFonts w:asciiTheme="majorHAnsi" w:hAnsiTheme="majorHAnsi"/>
                <w:color w:val="1A1A1A"/>
                <w:sz w:val="18"/>
                <w:szCs w:val="18"/>
              </w:rPr>
            </w:pPr>
            <w:r w:rsidRPr="00E11B5F">
              <w:rPr>
                <w:rFonts w:asciiTheme="majorHAnsi" w:hAnsiTheme="majorHAnsi"/>
                <w:color w:val="1A1A1A"/>
                <w:sz w:val="18"/>
                <w:szCs w:val="18"/>
              </w:rPr>
              <w:t>It will have limited period of data (30 to 90 days)</w:t>
            </w:r>
          </w:p>
        </w:tc>
        <w:tc>
          <w:tcPr>
            <w:tcW w:w="1395"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rPr>
                <w:rFonts w:asciiTheme="majorHAnsi" w:hAnsiTheme="majorHAnsi"/>
                <w:color w:val="1A1A1A"/>
                <w:sz w:val="18"/>
                <w:szCs w:val="18"/>
              </w:rPr>
            </w:pPr>
            <w:r w:rsidRPr="00E11B5F">
              <w:rPr>
                <w:rFonts w:asciiTheme="majorHAnsi" w:hAnsiTheme="majorHAnsi"/>
                <w:color w:val="1A1A1A"/>
                <w:sz w:val="18"/>
                <w:szCs w:val="18"/>
              </w:rPr>
              <w:t>Based on type of load it stores incremental data or full volume of data</w:t>
            </w:r>
          </w:p>
        </w:tc>
      </w:tr>
      <w:tr w:rsidR="002E24DB" w:rsidRPr="00E11B5F" w:rsidTr="002E24DB">
        <w:tc>
          <w:tcPr>
            <w:tcW w:w="1470"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rPr>
                <w:rFonts w:asciiTheme="majorHAnsi" w:hAnsiTheme="majorHAnsi"/>
                <w:color w:val="1A1A1A"/>
                <w:sz w:val="18"/>
                <w:szCs w:val="18"/>
              </w:rPr>
            </w:pPr>
            <w:r w:rsidRPr="00E11B5F">
              <w:rPr>
                <w:rFonts w:asciiTheme="majorHAnsi" w:hAnsiTheme="majorHAnsi"/>
                <w:color w:val="1A1A1A"/>
                <w:sz w:val="18"/>
                <w:szCs w:val="18"/>
              </w:rPr>
              <w:t>Operational processing</w:t>
            </w:r>
          </w:p>
        </w:tc>
        <w:tc>
          <w:tcPr>
            <w:tcW w:w="1395"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rPr>
                <w:rFonts w:asciiTheme="majorHAnsi" w:hAnsiTheme="majorHAnsi"/>
                <w:color w:val="1A1A1A"/>
                <w:sz w:val="18"/>
                <w:szCs w:val="18"/>
              </w:rPr>
            </w:pPr>
            <w:r w:rsidRPr="00E11B5F">
              <w:rPr>
                <w:rFonts w:asciiTheme="majorHAnsi" w:hAnsiTheme="majorHAnsi"/>
                <w:color w:val="1A1A1A"/>
                <w:sz w:val="18"/>
                <w:szCs w:val="18"/>
              </w:rPr>
              <w:t>Temporary data storage and for doing data cleansing and other calculations</w:t>
            </w:r>
          </w:p>
        </w:tc>
      </w:tr>
      <w:tr w:rsidR="002E24DB" w:rsidRPr="00E11B5F" w:rsidTr="002E24DB">
        <w:tc>
          <w:tcPr>
            <w:tcW w:w="1470"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rPr>
                <w:rFonts w:asciiTheme="majorHAnsi" w:hAnsiTheme="majorHAnsi"/>
                <w:color w:val="1A1A1A"/>
                <w:sz w:val="18"/>
                <w:szCs w:val="18"/>
              </w:rPr>
            </w:pPr>
            <w:r w:rsidRPr="00E11B5F">
              <w:rPr>
                <w:rFonts w:asciiTheme="majorHAnsi" w:hAnsiTheme="majorHAnsi"/>
                <w:color w:val="1A1A1A"/>
                <w:sz w:val="18"/>
                <w:szCs w:val="18"/>
              </w:rPr>
              <w:t>Integrated from different business lines</w:t>
            </w:r>
          </w:p>
        </w:tc>
        <w:tc>
          <w:tcPr>
            <w:tcW w:w="1395"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rPr>
                <w:rFonts w:asciiTheme="majorHAnsi" w:hAnsiTheme="majorHAnsi"/>
                <w:color w:val="1A1A1A"/>
                <w:sz w:val="18"/>
                <w:szCs w:val="18"/>
              </w:rPr>
            </w:pPr>
            <w:r w:rsidRPr="00E11B5F">
              <w:rPr>
                <w:rFonts w:asciiTheme="majorHAnsi" w:hAnsiTheme="majorHAnsi"/>
                <w:color w:val="1A1A1A"/>
                <w:sz w:val="18"/>
                <w:szCs w:val="18"/>
              </w:rPr>
              <w:t>Based on business need, normally the each business line would have dedicated staging</w:t>
            </w:r>
          </w:p>
        </w:tc>
      </w:tr>
    </w:tbl>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This type schema contains the </w:t>
      </w:r>
      <w:r w:rsidRPr="00E11B5F">
        <w:rPr>
          <w:rFonts w:asciiTheme="majorHAnsi" w:hAnsiTheme="majorHAnsi"/>
          <w:b/>
          <w:bCs/>
          <w:i/>
          <w:iCs/>
          <w:color w:val="1A1A1A"/>
          <w:sz w:val="18"/>
          <w:szCs w:val="18"/>
        </w:rPr>
        <w:t>fact table in center position.</w:t>
      </w:r>
      <w:r w:rsidRPr="00E11B5F">
        <w:rPr>
          <w:rFonts w:asciiTheme="majorHAnsi" w:hAnsiTheme="majorHAnsi"/>
          <w:color w:val="1A1A1A"/>
          <w:sz w:val="18"/>
          <w:szCs w:val="18"/>
        </w:rPr>
        <w:t> As we know that fact table contains a </w:t>
      </w:r>
      <w:r w:rsidRPr="00E11B5F">
        <w:rPr>
          <w:rFonts w:asciiTheme="majorHAnsi" w:hAnsiTheme="majorHAnsi"/>
          <w:b/>
          <w:bCs/>
          <w:i/>
          <w:iCs/>
          <w:color w:val="1A1A1A"/>
          <w:sz w:val="18"/>
          <w:szCs w:val="18"/>
        </w:rPr>
        <w:t>reference</w:t>
      </w:r>
      <w:r w:rsidRPr="00E11B5F">
        <w:rPr>
          <w:rFonts w:asciiTheme="majorHAnsi" w:hAnsiTheme="majorHAnsi"/>
          <w:i/>
          <w:iCs/>
          <w:color w:val="1A1A1A"/>
          <w:sz w:val="18"/>
          <w:szCs w:val="18"/>
        </w:rPr>
        <w:t> </w:t>
      </w:r>
      <w:r w:rsidRPr="00E11B5F">
        <w:rPr>
          <w:rFonts w:asciiTheme="majorHAnsi" w:hAnsiTheme="majorHAnsi"/>
          <w:color w:val="1A1A1A"/>
          <w:sz w:val="18"/>
          <w:szCs w:val="18"/>
        </w:rPr>
        <w:t>to dimension tables. Then the fact table will be surrounded by dimension tables with foreign key reference. The dimension table </w:t>
      </w:r>
      <w:r w:rsidRPr="00E11B5F">
        <w:rPr>
          <w:rFonts w:asciiTheme="majorHAnsi" w:hAnsiTheme="majorHAnsi"/>
          <w:b/>
          <w:bCs/>
          <w:i/>
          <w:iCs/>
          <w:color w:val="1A1A1A"/>
          <w:sz w:val="18"/>
          <w:szCs w:val="18"/>
        </w:rPr>
        <w:t>will not have a reference</w:t>
      </w:r>
      <w:r w:rsidRPr="00E11B5F">
        <w:rPr>
          <w:rFonts w:asciiTheme="majorHAnsi" w:hAnsiTheme="majorHAnsi"/>
          <w:color w:val="1A1A1A"/>
          <w:sz w:val="18"/>
          <w:szCs w:val="18"/>
        </w:rPr>
        <w:t> with any other dimension.</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Explain about snowflake schema</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This type also contains a fact table in center position. The fact table has a reference to dimension tables. The dimension table </w:t>
      </w:r>
      <w:r w:rsidRPr="00E11B5F">
        <w:rPr>
          <w:rFonts w:asciiTheme="majorHAnsi" w:hAnsiTheme="majorHAnsi"/>
          <w:b/>
          <w:bCs/>
          <w:i/>
          <w:iCs/>
          <w:color w:val="1A1A1A"/>
          <w:sz w:val="18"/>
          <w:szCs w:val="18"/>
        </w:rPr>
        <w:t>will have a reference </w:t>
      </w:r>
      <w:r w:rsidRPr="00E11B5F">
        <w:rPr>
          <w:rFonts w:asciiTheme="majorHAnsi" w:hAnsiTheme="majorHAnsi"/>
          <w:color w:val="1A1A1A"/>
          <w:sz w:val="18"/>
          <w:szCs w:val="18"/>
        </w:rPr>
        <w:t>to another dimension. The data will be stored in the more normalized form.</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What is the difference between star and snowflake?</w:t>
      </w:r>
    </w:p>
    <w:tbl>
      <w:tblPr>
        <w:tblW w:w="7016" w:type="dxa"/>
        <w:tblBorders>
          <w:top w:val="single" w:sz="4" w:space="0" w:color="D1D1D1"/>
          <w:left w:val="single" w:sz="4" w:space="0" w:color="D1D1D1"/>
          <w:bottom w:val="single" w:sz="2" w:space="0" w:color="D1D1D1"/>
          <w:right w:val="single" w:sz="2" w:space="0" w:color="D1D1D1"/>
        </w:tblBorders>
        <w:shd w:val="clear" w:color="auto" w:fill="FFFFFF"/>
        <w:tblCellMar>
          <w:top w:w="15" w:type="dxa"/>
          <w:left w:w="15" w:type="dxa"/>
          <w:bottom w:w="15" w:type="dxa"/>
          <w:right w:w="15" w:type="dxa"/>
        </w:tblCellMar>
        <w:tblLook w:val="04A0"/>
      </w:tblPr>
      <w:tblGrid>
        <w:gridCol w:w="3523"/>
        <w:gridCol w:w="3493"/>
      </w:tblGrid>
      <w:tr w:rsidR="002E24DB" w:rsidRPr="00E11B5F" w:rsidTr="002E24DB">
        <w:tc>
          <w:tcPr>
            <w:tcW w:w="3585"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jc w:val="center"/>
              <w:rPr>
                <w:rFonts w:asciiTheme="majorHAnsi" w:hAnsiTheme="majorHAnsi"/>
                <w:color w:val="1A1A1A"/>
                <w:sz w:val="18"/>
                <w:szCs w:val="18"/>
              </w:rPr>
            </w:pPr>
            <w:r w:rsidRPr="00E11B5F">
              <w:rPr>
                <w:rFonts w:asciiTheme="majorHAnsi" w:hAnsiTheme="majorHAnsi"/>
                <w:b/>
                <w:bCs/>
                <w:color w:val="1A1A1A"/>
                <w:sz w:val="18"/>
                <w:szCs w:val="18"/>
              </w:rPr>
              <w:t>Star</w:t>
            </w:r>
          </w:p>
        </w:tc>
        <w:tc>
          <w:tcPr>
            <w:tcW w:w="3555"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jc w:val="center"/>
              <w:rPr>
                <w:rFonts w:asciiTheme="majorHAnsi" w:hAnsiTheme="majorHAnsi"/>
                <w:color w:val="1A1A1A"/>
                <w:sz w:val="18"/>
                <w:szCs w:val="18"/>
              </w:rPr>
            </w:pPr>
            <w:r w:rsidRPr="00E11B5F">
              <w:rPr>
                <w:rFonts w:asciiTheme="majorHAnsi" w:hAnsiTheme="majorHAnsi"/>
                <w:b/>
                <w:bCs/>
                <w:color w:val="1A1A1A"/>
                <w:sz w:val="18"/>
                <w:szCs w:val="18"/>
              </w:rPr>
              <w:t>Snowflake</w:t>
            </w:r>
          </w:p>
        </w:tc>
      </w:tr>
      <w:tr w:rsidR="002E24DB" w:rsidRPr="00E11B5F" w:rsidTr="002E24DB">
        <w:tc>
          <w:tcPr>
            <w:tcW w:w="3585"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rPr>
                <w:rFonts w:asciiTheme="majorHAnsi" w:hAnsiTheme="majorHAnsi"/>
                <w:color w:val="1A1A1A"/>
                <w:sz w:val="18"/>
                <w:szCs w:val="18"/>
              </w:rPr>
            </w:pPr>
            <w:r w:rsidRPr="00E11B5F">
              <w:rPr>
                <w:rFonts w:asciiTheme="majorHAnsi" w:hAnsiTheme="majorHAnsi"/>
                <w:color w:val="1A1A1A"/>
                <w:sz w:val="18"/>
                <w:szCs w:val="18"/>
              </w:rPr>
              <w:t>As there is no relationship between dimensions to other dimensions the performance will be high.</w:t>
            </w:r>
          </w:p>
        </w:tc>
        <w:tc>
          <w:tcPr>
            <w:tcW w:w="3555"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rPr>
                <w:rFonts w:asciiTheme="majorHAnsi" w:hAnsiTheme="majorHAnsi"/>
                <w:color w:val="1A1A1A"/>
                <w:sz w:val="18"/>
                <w:szCs w:val="18"/>
              </w:rPr>
            </w:pPr>
            <w:r w:rsidRPr="00E11B5F">
              <w:rPr>
                <w:rFonts w:asciiTheme="majorHAnsi" w:hAnsiTheme="majorHAnsi"/>
                <w:color w:val="1A1A1A"/>
                <w:sz w:val="18"/>
                <w:szCs w:val="18"/>
              </w:rPr>
              <w:t>Due to multiple links between dimensions the performance will be low.</w:t>
            </w:r>
          </w:p>
        </w:tc>
      </w:tr>
      <w:tr w:rsidR="002E24DB" w:rsidRPr="00E11B5F" w:rsidTr="002E24DB">
        <w:tc>
          <w:tcPr>
            <w:tcW w:w="3585"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rPr>
                <w:rFonts w:asciiTheme="majorHAnsi" w:hAnsiTheme="majorHAnsi"/>
                <w:color w:val="1A1A1A"/>
                <w:sz w:val="18"/>
                <w:szCs w:val="18"/>
              </w:rPr>
            </w:pPr>
            <w:r w:rsidRPr="00E11B5F">
              <w:rPr>
                <w:rFonts w:asciiTheme="majorHAnsi" w:hAnsiTheme="majorHAnsi"/>
                <w:color w:val="1A1A1A"/>
                <w:sz w:val="18"/>
                <w:szCs w:val="18"/>
              </w:rPr>
              <w:t>The number of joins will be less which makes query complexity low</w:t>
            </w:r>
          </w:p>
        </w:tc>
        <w:tc>
          <w:tcPr>
            <w:tcW w:w="3555"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rPr>
                <w:rFonts w:asciiTheme="majorHAnsi" w:hAnsiTheme="majorHAnsi"/>
                <w:color w:val="1A1A1A"/>
                <w:sz w:val="18"/>
                <w:szCs w:val="18"/>
              </w:rPr>
            </w:pPr>
            <w:r w:rsidRPr="00E11B5F">
              <w:rPr>
                <w:rFonts w:asciiTheme="majorHAnsi" w:hAnsiTheme="majorHAnsi"/>
                <w:color w:val="1A1A1A"/>
                <w:sz w:val="18"/>
                <w:szCs w:val="18"/>
              </w:rPr>
              <w:t>The number of joins will be more which makes query complexity high</w:t>
            </w:r>
          </w:p>
        </w:tc>
      </w:tr>
      <w:tr w:rsidR="002E24DB" w:rsidRPr="00E11B5F" w:rsidTr="002E24DB">
        <w:tc>
          <w:tcPr>
            <w:tcW w:w="3585"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rPr>
                <w:rFonts w:asciiTheme="majorHAnsi" w:hAnsiTheme="majorHAnsi"/>
                <w:color w:val="1A1A1A"/>
                <w:sz w:val="18"/>
                <w:szCs w:val="18"/>
              </w:rPr>
            </w:pPr>
            <w:r w:rsidRPr="00E11B5F">
              <w:rPr>
                <w:rFonts w:asciiTheme="majorHAnsi" w:hAnsiTheme="majorHAnsi"/>
                <w:color w:val="1A1A1A"/>
                <w:sz w:val="18"/>
                <w:szCs w:val="18"/>
              </w:rPr>
              <w:t>Consider the Project dimension mentioned in above example it has Role column where the Role name value will be stored against for each project in case of start schema, the size of the table will be high</w:t>
            </w:r>
          </w:p>
        </w:tc>
        <w:tc>
          <w:tcPr>
            <w:tcW w:w="3555"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rPr>
                <w:rFonts w:asciiTheme="majorHAnsi" w:hAnsiTheme="majorHAnsi"/>
                <w:color w:val="1A1A1A"/>
                <w:sz w:val="18"/>
                <w:szCs w:val="18"/>
              </w:rPr>
            </w:pPr>
            <w:r w:rsidRPr="00E11B5F">
              <w:rPr>
                <w:rFonts w:asciiTheme="majorHAnsi" w:hAnsiTheme="majorHAnsi"/>
                <w:color w:val="1A1A1A"/>
                <w:sz w:val="18"/>
                <w:szCs w:val="18"/>
              </w:rPr>
              <w:t>The role information is separately stored in a table and the reference will be linked in Project dimension, it reduces the table size</w:t>
            </w:r>
          </w:p>
        </w:tc>
      </w:tr>
      <w:tr w:rsidR="002E24DB" w:rsidRPr="00E11B5F" w:rsidTr="002E24DB">
        <w:tc>
          <w:tcPr>
            <w:tcW w:w="3585"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rPr>
                <w:rFonts w:asciiTheme="majorHAnsi" w:hAnsiTheme="majorHAnsi"/>
                <w:color w:val="1A1A1A"/>
                <w:sz w:val="18"/>
                <w:szCs w:val="18"/>
              </w:rPr>
            </w:pPr>
            <w:r w:rsidRPr="00E11B5F">
              <w:rPr>
                <w:rFonts w:asciiTheme="majorHAnsi" w:hAnsiTheme="majorHAnsi"/>
                <w:color w:val="1A1A1A"/>
                <w:sz w:val="18"/>
                <w:szCs w:val="18"/>
              </w:rPr>
              <w:t>Data will be stored in de-normalized format in dimension table</w:t>
            </w:r>
          </w:p>
        </w:tc>
        <w:tc>
          <w:tcPr>
            <w:tcW w:w="3555" w:type="dxa"/>
            <w:tcBorders>
              <w:top w:val="single" w:sz="2" w:space="0" w:color="D1D1D1"/>
              <w:left w:val="single" w:sz="2" w:space="0" w:color="D1D1D1"/>
              <w:bottom w:val="single" w:sz="4" w:space="0" w:color="D1D1D1"/>
              <w:right w:val="single" w:sz="4" w:space="0" w:color="D1D1D1"/>
            </w:tcBorders>
            <w:shd w:val="clear" w:color="auto" w:fill="FFFFFF"/>
            <w:tcMar>
              <w:top w:w="105" w:type="dxa"/>
              <w:left w:w="105" w:type="dxa"/>
              <w:bottom w:w="105" w:type="dxa"/>
              <w:right w:w="105" w:type="dxa"/>
            </w:tcMar>
            <w:vAlign w:val="center"/>
            <w:hideMark/>
          </w:tcPr>
          <w:p w:rsidR="002E24DB" w:rsidRPr="00E11B5F" w:rsidRDefault="002E24DB" w:rsidP="00E11B5F">
            <w:pPr>
              <w:spacing w:after="0" w:line="240" w:lineRule="auto"/>
              <w:rPr>
                <w:rFonts w:asciiTheme="majorHAnsi" w:hAnsiTheme="majorHAnsi"/>
                <w:color w:val="1A1A1A"/>
                <w:sz w:val="18"/>
                <w:szCs w:val="18"/>
              </w:rPr>
            </w:pPr>
            <w:r w:rsidRPr="00E11B5F">
              <w:rPr>
                <w:rFonts w:asciiTheme="majorHAnsi" w:hAnsiTheme="majorHAnsi"/>
                <w:color w:val="1A1A1A"/>
                <w:sz w:val="18"/>
                <w:szCs w:val="18"/>
              </w:rPr>
              <w:t>Data will be stored in more normalized format in dimension tables</w:t>
            </w:r>
          </w:p>
        </w:tc>
      </w:tr>
    </w:tbl>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What is data cleansing?</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Data cleansing is a process of </w:t>
      </w:r>
      <w:r w:rsidRPr="00E11B5F">
        <w:rPr>
          <w:rFonts w:asciiTheme="majorHAnsi" w:hAnsiTheme="majorHAnsi"/>
          <w:b/>
          <w:bCs/>
          <w:i/>
          <w:iCs/>
          <w:color w:val="1A1A1A"/>
          <w:sz w:val="18"/>
          <w:szCs w:val="18"/>
        </w:rPr>
        <w:t>removing irrelevant and redundant data, and correcting the incorrect and incomplete data</w:t>
      </w:r>
      <w:r w:rsidRPr="00E11B5F">
        <w:rPr>
          <w:rFonts w:asciiTheme="majorHAnsi" w:hAnsiTheme="majorHAnsi"/>
          <w:color w:val="1A1A1A"/>
          <w:sz w:val="18"/>
          <w:szCs w:val="18"/>
        </w:rPr>
        <w:t>. It is also called as data cleaning or </w:t>
      </w:r>
      <w:r w:rsidRPr="00E11B5F">
        <w:rPr>
          <w:rFonts w:asciiTheme="majorHAnsi" w:hAnsiTheme="majorHAnsi"/>
          <w:b/>
          <w:bCs/>
          <w:i/>
          <w:iCs/>
          <w:color w:val="1A1A1A"/>
          <w:sz w:val="18"/>
          <w:szCs w:val="18"/>
        </w:rPr>
        <w:t>data scrubbing</w:t>
      </w:r>
      <w:r w:rsidRPr="00E11B5F">
        <w:rPr>
          <w:rFonts w:asciiTheme="majorHAnsi" w:hAnsiTheme="majorHAnsi"/>
          <w:color w:val="1A1A1A"/>
          <w:sz w:val="18"/>
          <w:szCs w:val="18"/>
        </w:rPr>
        <w:t>. All organizations are growing drastically with huge competitions, they take business decisions based on their past performance data and future projection</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What is data masking?</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lastRenderedPageBreak/>
        <w:t>What does data masking mean? Organizations never want to disclose </w:t>
      </w:r>
      <w:r w:rsidRPr="00E11B5F">
        <w:rPr>
          <w:rFonts w:asciiTheme="majorHAnsi" w:hAnsiTheme="majorHAnsi"/>
          <w:b/>
          <w:bCs/>
          <w:i/>
          <w:iCs/>
          <w:color w:val="1A1A1A"/>
          <w:sz w:val="18"/>
          <w:szCs w:val="18"/>
        </w:rPr>
        <w:t>highly confidential information</w:t>
      </w:r>
      <w:r w:rsidRPr="00E11B5F">
        <w:rPr>
          <w:rFonts w:asciiTheme="majorHAnsi" w:hAnsiTheme="majorHAnsi"/>
          <w:i/>
          <w:iCs/>
          <w:color w:val="1A1A1A"/>
          <w:sz w:val="18"/>
          <w:szCs w:val="18"/>
        </w:rPr>
        <w:t> </w:t>
      </w:r>
      <w:r w:rsidRPr="00E11B5F">
        <w:rPr>
          <w:rFonts w:asciiTheme="majorHAnsi" w:hAnsiTheme="majorHAnsi"/>
          <w:color w:val="1A1A1A"/>
          <w:sz w:val="18"/>
          <w:szCs w:val="18"/>
        </w:rPr>
        <w:t>into all users. All sensitive data will be restricted to access in all environments other than production. The process of </w:t>
      </w:r>
      <w:r w:rsidRPr="00E11B5F">
        <w:rPr>
          <w:rFonts w:asciiTheme="majorHAnsi" w:hAnsiTheme="majorHAnsi"/>
          <w:b/>
          <w:bCs/>
          <w:i/>
          <w:iCs/>
          <w:color w:val="1A1A1A"/>
          <w:sz w:val="18"/>
          <w:szCs w:val="18"/>
        </w:rPr>
        <w:t>masking/hiding/encrypting sensitive data</w:t>
      </w:r>
      <w:r w:rsidRPr="00E11B5F">
        <w:rPr>
          <w:rFonts w:asciiTheme="majorHAnsi" w:hAnsiTheme="majorHAnsi"/>
          <w:color w:val="1A1A1A"/>
          <w:sz w:val="18"/>
          <w:szCs w:val="18"/>
        </w:rPr>
        <w:t> is called data masking.</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Why Data mart?</w:t>
      </w:r>
    </w:p>
    <w:p w:rsidR="002E24DB" w:rsidRPr="00E11B5F" w:rsidRDefault="002E24DB" w:rsidP="00E11B5F">
      <w:pPr>
        <w:numPr>
          <w:ilvl w:val="0"/>
          <w:numId w:val="34"/>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The </w:t>
      </w:r>
      <w:r w:rsidRPr="00E11B5F">
        <w:rPr>
          <w:rFonts w:asciiTheme="majorHAnsi" w:hAnsiTheme="majorHAnsi"/>
          <w:b/>
          <w:bCs/>
          <w:color w:val="1A1A1A"/>
          <w:sz w:val="18"/>
          <w:szCs w:val="18"/>
        </w:rPr>
        <w:t>data warehouse</w:t>
      </w:r>
      <w:r w:rsidRPr="00E11B5F">
        <w:rPr>
          <w:rFonts w:asciiTheme="majorHAnsi" w:hAnsiTheme="majorHAnsi"/>
          <w:color w:val="1A1A1A"/>
          <w:sz w:val="18"/>
          <w:szCs w:val="18"/>
        </w:rPr>
        <w:t> database contains </w:t>
      </w:r>
      <w:r w:rsidRPr="00E11B5F">
        <w:rPr>
          <w:rFonts w:asciiTheme="majorHAnsi" w:hAnsiTheme="majorHAnsi"/>
          <w:b/>
          <w:bCs/>
          <w:color w:val="1A1A1A"/>
          <w:sz w:val="18"/>
          <w:szCs w:val="18"/>
        </w:rPr>
        <w:t>integrated data</w:t>
      </w:r>
      <w:r w:rsidRPr="00E11B5F">
        <w:rPr>
          <w:rFonts w:asciiTheme="majorHAnsi" w:hAnsiTheme="majorHAnsi"/>
          <w:color w:val="1A1A1A"/>
          <w:sz w:val="18"/>
          <w:szCs w:val="18"/>
        </w:rPr>
        <w:t> for all business lines, for example, a banking data warehouse contains data for all saving, credit and loan accounts databases.</w:t>
      </w:r>
    </w:p>
    <w:p w:rsidR="002E24DB" w:rsidRPr="00E11B5F" w:rsidRDefault="002E24DB" w:rsidP="00E11B5F">
      <w:pPr>
        <w:numPr>
          <w:ilvl w:val="0"/>
          <w:numId w:val="34"/>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The reporting access level will be given to a person who has authority or needs to see the comparison of data for all three types of accounts.</w:t>
      </w:r>
    </w:p>
    <w:p w:rsidR="002E24DB" w:rsidRPr="00E11B5F" w:rsidRDefault="002E24DB" w:rsidP="00E11B5F">
      <w:pPr>
        <w:numPr>
          <w:ilvl w:val="0"/>
          <w:numId w:val="34"/>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Meanwhile, a loan account branch manager does not require to see the saving and credit card details, he wants to see only the past performance of loan account alone.</w:t>
      </w:r>
    </w:p>
    <w:p w:rsidR="002E24DB" w:rsidRPr="00E11B5F" w:rsidRDefault="002E24DB" w:rsidP="00E11B5F">
      <w:pPr>
        <w:numPr>
          <w:ilvl w:val="0"/>
          <w:numId w:val="34"/>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In that case for his analysis, we need to apply data level security to protect saving and credit information’s data warehouse.</w:t>
      </w:r>
    </w:p>
    <w:p w:rsidR="002E24DB" w:rsidRPr="00E11B5F" w:rsidRDefault="002E24DB" w:rsidP="00E11B5F">
      <w:pPr>
        <w:numPr>
          <w:ilvl w:val="0"/>
          <w:numId w:val="34"/>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At the same time, the number of end users across three accounts will access the same data warehouse, it will end up in poor performance.</w:t>
      </w:r>
    </w:p>
    <w:p w:rsidR="002E24DB" w:rsidRPr="00E11B5F" w:rsidRDefault="002E24DB" w:rsidP="00E11B5F">
      <w:pPr>
        <w:numPr>
          <w:ilvl w:val="0"/>
          <w:numId w:val="34"/>
        </w:numPr>
        <w:shd w:val="clear" w:color="auto" w:fill="FFFFFF"/>
        <w:spacing w:after="0" w:line="240" w:lineRule="auto"/>
        <w:ind w:left="0"/>
        <w:jc w:val="both"/>
        <w:rPr>
          <w:rFonts w:asciiTheme="majorHAnsi" w:hAnsiTheme="majorHAnsi"/>
          <w:color w:val="1A1A1A"/>
          <w:sz w:val="18"/>
          <w:szCs w:val="18"/>
        </w:rPr>
      </w:pPr>
      <w:r w:rsidRPr="00E11B5F">
        <w:rPr>
          <w:rFonts w:asciiTheme="majorHAnsi" w:hAnsiTheme="majorHAnsi"/>
          <w:color w:val="1A1A1A"/>
          <w:sz w:val="18"/>
          <w:szCs w:val="18"/>
        </w:rPr>
        <w:t>To avoid these issues, the separate database will be built on top of data warehouse, named as the data mart. The access will be given for respective business line resources not for everyone.</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What is data purging and archiving?</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Data purging means </w:t>
      </w:r>
      <w:r w:rsidRPr="00E11B5F">
        <w:rPr>
          <w:rFonts w:asciiTheme="majorHAnsi" w:hAnsiTheme="majorHAnsi"/>
          <w:b/>
          <w:bCs/>
          <w:i/>
          <w:iCs/>
          <w:color w:val="1A1A1A"/>
          <w:sz w:val="18"/>
          <w:szCs w:val="18"/>
        </w:rPr>
        <w:t>deleting data</w:t>
      </w:r>
      <w:r w:rsidRPr="00E11B5F">
        <w:rPr>
          <w:rFonts w:asciiTheme="majorHAnsi" w:hAnsiTheme="majorHAnsi"/>
          <w:i/>
          <w:iCs/>
          <w:color w:val="1A1A1A"/>
          <w:sz w:val="18"/>
          <w:szCs w:val="18"/>
        </w:rPr>
        <w:t> </w:t>
      </w:r>
      <w:r w:rsidRPr="00E11B5F">
        <w:rPr>
          <w:rFonts w:asciiTheme="majorHAnsi" w:hAnsiTheme="majorHAnsi"/>
          <w:color w:val="1A1A1A"/>
          <w:sz w:val="18"/>
          <w:szCs w:val="18"/>
        </w:rPr>
        <w:t>from a database which crosses the defined retention time.</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Archiving means </w:t>
      </w:r>
      <w:r w:rsidRPr="00E11B5F">
        <w:rPr>
          <w:rFonts w:asciiTheme="majorHAnsi" w:hAnsiTheme="majorHAnsi"/>
          <w:b/>
          <w:bCs/>
          <w:i/>
          <w:iCs/>
          <w:color w:val="1A1A1A"/>
          <w:sz w:val="18"/>
          <w:szCs w:val="18"/>
        </w:rPr>
        <w:t>moving</w:t>
      </w:r>
      <w:r w:rsidRPr="00E11B5F">
        <w:rPr>
          <w:rFonts w:asciiTheme="majorHAnsi" w:hAnsiTheme="majorHAnsi"/>
          <w:i/>
          <w:iCs/>
          <w:color w:val="1A1A1A"/>
          <w:sz w:val="18"/>
          <w:szCs w:val="18"/>
        </w:rPr>
        <w:t> </w:t>
      </w:r>
      <w:r w:rsidRPr="00E11B5F">
        <w:rPr>
          <w:rFonts w:asciiTheme="majorHAnsi" w:hAnsiTheme="majorHAnsi"/>
          <w:color w:val="1A1A1A"/>
          <w:sz w:val="18"/>
          <w:szCs w:val="18"/>
        </w:rPr>
        <w:t>the data which crosses the defined retention time to another database (archival database).</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What are the types of SCD?</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1A1A1A"/>
          <w:sz w:val="18"/>
          <w:szCs w:val="18"/>
        </w:rPr>
        <w:t>SCD Type 1</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-Modifications will be done on the </w:t>
      </w:r>
      <w:r w:rsidRPr="00E11B5F">
        <w:rPr>
          <w:rFonts w:asciiTheme="majorHAnsi" w:hAnsiTheme="majorHAnsi"/>
          <w:b/>
          <w:bCs/>
          <w:color w:val="1A1A1A"/>
          <w:sz w:val="18"/>
          <w:szCs w:val="18"/>
        </w:rPr>
        <w:t>same record</w:t>
      </w:r>
      <w:r w:rsidRPr="00E11B5F">
        <w:rPr>
          <w:rFonts w:asciiTheme="majorHAnsi" w:hAnsiTheme="majorHAnsi"/>
          <w:color w:val="1A1A1A"/>
          <w:sz w:val="18"/>
          <w:szCs w:val="18"/>
        </w:rPr>
        <w:br/>
        <w:t>-Here </w:t>
      </w:r>
      <w:r w:rsidRPr="00E11B5F">
        <w:rPr>
          <w:rFonts w:asciiTheme="majorHAnsi" w:hAnsiTheme="majorHAnsi"/>
          <w:b/>
          <w:bCs/>
          <w:i/>
          <w:iCs/>
          <w:color w:val="1A1A1A"/>
          <w:sz w:val="18"/>
          <w:szCs w:val="18"/>
        </w:rPr>
        <w:t>no history</w:t>
      </w:r>
      <w:r w:rsidRPr="00E11B5F">
        <w:rPr>
          <w:rFonts w:asciiTheme="majorHAnsi" w:hAnsiTheme="majorHAnsi"/>
          <w:i/>
          <w:iCs/>
          <w:color w:val="1A1A1A"/>
          <w:sz w:val="18"/>
          <w:szCs w:val="18"/>
        </w:rPr>
        <w:t> </w:t>
      </w:r>
      <w:r w:rsidRPr="00E11B5F">
        <w:rPr>
          <w:rFonts w:asciiTheme="majorHAnsi" w:hAnsiTheme="majorHAnsi"/>
          <w:color w:val="1A1A1A"/>
          <w:sz w:val="18"/>
          <w:szCs w:val="18"/>
        </w:rPr>
        <w:t>of changes will be maintained</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1A1A1A"/>
          <w:sz w:val="18"/>
          <w:szCs w:val="18"/>
        </w:rPr>
        <w:t>SCD Type 2</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-An existing record will be marked as </w:t>
      </w:r>
      <w:r w:rsidRPr="00E11B5F">
        <w:rPr>
          <w:rFonts w:asciiTheme="majorHAnsi" w:hAnsiTheme="majorHAnsi"/>
          <w:b/>
          <w:bCs/>
          <w:color w:val="1A1A1A"/>
          <w:sz w:val="18"/>
          <w:szCs w:val="18"/>
        </w:rPr>
        <w:t>expired</w:t>
      </w:r>
      <w:r w:rsidRPr="00E11B5F">
        <w:rPr>
          <w:rFonts w:asciiTheme="majorHAnsi" w:hAnsiTheme="majorHAnsi"/>
          <w:color w:val="1A1A1A"/>
          <w:sz w:val="18"/>
          <w:szCs w:val="18"/>
        </w:rPr>
        <w:t> with is_active flag or Expired_date column</w:t>
      </w:r>
      <w:r w:rsidRPr="00E11B5F">
        <w:rPr>
          <w:rFonts w:asciiTheme="majorHAnsi" w:hAnsiTheme="majorHAnsi"/>
          <w:color w:val="1A1A1A"/>
          <w:sz w:val="18"/>
          <w:szCs w:val="18"/>
        </w:rPr>
        <w:br/>
        <w:t>-This type allows tracking the </w:t>
      </w:r>
      <w:r w:rsidRPr="00E11B5F">
        <w:rPr>
          <w:rFonts w:asciiTheme="majorHAnsi" w:hAnsiTheme="majorHAnsi"/>
          <w:b/>
          <w:bCs/>
          <w:i/>
          <w:iCs/>
          <w:color w:val="1A1A1A"/>
          <w:sz w:val="18"/>
          <w:szCs w:val="18"/>
        </w:rPr>
        <w:t>history of changes</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1A1A1A"/>
          <w:sz w:val="18"/>
          <w:szCs w:val="18"/>
        </w:rPr>
        <w:t>SCD Type 3</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-A new value will be tracked as a </w:t>
      </w:r>
      <w:r w:rsidRPr="00E11B5F">
        <w:rPr>
          <w:rFonts w:asciiTheme="majorHAnsi" w:hAnsiTheme="majorHAnsi"/>
          <w:b/>
          <w:bCs/>
          <w:i/>
          <w:iCs/>
          <w:color w:val="1A1A1A"/>
          <w:sz w:val="18"/>
          <w:szCs w:val="18"/>
        </w:rPr>
        <w:t>column</w:t>
      </w:r>
      <w:r w:rsidRPr="00E11B5F">
        <w:rPr>
          <w:rFonts w:asciiTheme="majorHAnsi" w:hAnsiTheme="majorHAnsi"/>
          <w:color w:val="1A1A1A"/>
          <w:sz w:val="18"/>
          <w:szCs w:val="18"/>
        </w:rPr>
        <w:br/>
        <w:t>-Here </w:t>
      </w:r>
      <w:r w:rsidRPr="00E11B5F">
        <w:rPr>
          <w:rFonts w:asciiTheme="majorHAnsi" w:hAnsiTheme="majorHAnsi"/>
          <w:b/>
          <w:bCs/>
          <w:i/>
          <w:iCs/>
          <w:color w:val="1A1A1A"/>
          <w:sz w:val="18"/>
          <w:szCs w:val="18"/>
        </w:rPr>
        <w:t>history</w:t>
      </w:r>
      <w:r w:rsidRPr="00E11B5F">
        <w:rPr>
          <w:rFonts w:asciiTheme="majorHAnsi" w:hAnsiTheme="majorHAnsi"/>
          <w:i/>
          <w:iCs/>
          <w:color w:val="1A1A1A"/>
          <w:sz w:val="18"/>
          <w:szCs w:val="18"/>
        </w:rPr>
        <w:t> </w:t>
      </w:r>
      <w:r w:rsidRPr="00E11B5F">
        <w:rPr>
          <w:rFonts w:asciiTheme="majorHAnsi" w:hAnsiTheme="majorHAnsi"/>
          <w:color w:val="1A1A1A"/>
          <w:sz w:val="18"/>
          <w:szCs w:val="18"/>
        </w:rPr>
        <w:t>of changes will be maintained</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b/>
          <w:bCs/>
          <w:color w:val="3366FF"/>
          <w:sz w:val="18"/>
          <w:szCs w:val="18"/>
        </w:rPr>
        <w:t>What type of schema and SCD type used in your project?</w:t>
      </w:r>
    </w:p>
    <w:p w:rsidR="002E24DB" w:rsidRPr="00E11B5F" w:rsidRDefault="002E24DB" w:rsidP="00E11B5F">
      <w:pPr>
        <w:shd w:val="clear" w:color="auto" w:fill="FFFFFF"/>
        <w:spacing w:after="0" w:line="240" w:lineRule="auto"/>
        <w:jc w:val="both"/>
        <w:rPr>
          <w:rFonts w:asciiTheme="majorHAnsi" w:hAnsiTheme="majorHAnsi"/>
          <w:color w:val="1A1A1A"/>
          <w:sz w:val="18"/>
          <w:szCs w:val="18"/>
        </w:rPr>
      </w:pPr>
      <w:r w:rsidRPr="00E11B5F">
        <w:rPr>
          <w:rFonts w:asciiTheme="majorHAnsi" w:hAnsiTheme="majorHAnsi"/>
          <w:color w:val="1A1A1A"/>
          <w:sz w:val="18"/>
          <w:szCs w:val="18"/>
        </w:rPr>
        <w:t>In my current project, we are using type2 to keep the history of changes.</w:t>
      </w:r>
    </w:p>
    <w:p w:rsidR="002E24DB" w:rsidRPr="00E11B5F" w:rsidRDefault="002E24DB" w:rsidP="00E11B5F">
      <w:pPr>
        <w:pStyle w:val="Heading1"/>
        <w:spacing w:before="0" w:beforeAutospacing="0" w:after="0" w:afterAutospacing="0"/>
        <w:rPr>
          <w:rFonts w:asciiTheme="majorHAnsi" w:hAnsiTheme="majorHAnsi"/>
          <w:color w:val="373B41"/>
          <w:sz w:val="18"/>
          <w:szCs w:val="18"/>
        </w:rPr>
      </w:pPr>
      <w:hyperlink r:id="rId153" w:history="1">
        <w:r w:rsidRPr="00E11B5F">
          <w:rPr>
            <w:rStyle w:val="Hyperlink"/>
            <w:rFonts w:asciiTheme="majorHAnsi" w:hAnsiTheme="majorHAnsi"/>
            <w:color w:val="373B41"/>
            <w:sz w:val="18"/>
            <w:szCs w:val="18"/>
          </w:rPr>
          <w:t>ETL TESTING FAQ'S</w:t>
        </w:r>
      </w:hyperlink>
    </w:p>
    <w:p w:rsidR="002E24DB" w:rsidRPr="00E11B5F" w:rsidRDefault="002E24DB" w:rsidP="00E11B5F">
      <w:pPr>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482" name="Picture 482" descr="https://2.bp.blogspot.com/-1shIctqpNkQ/XCMZX3Ir1II/AAAAAAAAPHQ/mHzOmgWh8ZA-Uj-VUnnWSVxv3fE1-a8wgCLcBGAs/s1600/Programs%2Bfor%2BSelenium%25281%2529.png">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2.bp.blogspot.com/-1shIctqpNkQ/XCMZX3Ir1II/AAAAAAAAPHQ/mHzOmgWh8ZA-Uj-VUnnWSVxv3fE1-a8wgCLcBGAs/s1600/Programs%2Bfor%2BSelenium%25281%2529.png">
                      <a:hlinkClick r:id="rId154"/>
                    </pic:cNvPr>
                    <pic:cNvPicPr>
                      <a:picLocks noChangeAspect="1" noChangeArrowheads="1"/>
                    </pic:cNvPicPr>
                  </pic:nvPicPr>
                  <pic:blipFill>
                    <a:blip r:embed="rId155"/>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1. What do you understand by an ETL?</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ETL stands for Extract, Transform, and Load. It is an important concept in Data Warehousing systems. </w:t>
      </w:r>
      <w:r w:rsidRPr="00E11B5F">
        <w:rPr>
          <w:rFonts w:asciiTheme="majorHAnsi" w:hAnsiTheme="majorHAnsi"/>
          <w:b/>
          <w:bCs/>
          <w:color w:val="373B41"/>
          <w:sz w:val="18"/>
          <w:szCs w:val="18"/>
        </w:rPr>
        <w:t>Extraction</w:t>
      </w:r>
      <w:r w:rsidRPr="00E11B5F">
        <w:rPr>
          <w:rFonts w:asciiTheme="majorHAnsi" w:hAnsiTheme="majorHAnsi"/>
          <w:color w:val="373B41"/>
          <w:sz w:val="18"/>
          <w:szCs w:val="18"/>
        </w:rPr>
        <w:t> stands for extracting data from different data sources such as transactional systems or applications. </w:t>
      </w:r>
      <w:r w:rsidRPr="00E11B5F">
        <w:rPr>
          <w:rFonts w:asciiTheme="majorHAnsi" w:hAnsiTheme="majorHAnsi"/>
          <w:b/>
          <w:bCs/>
          <w:color w:val="373B41"/>
          <w:sz w:val="18"/>
          <w:szCs w:val="18"/>
        </w:rPr>
        <w:t>Transformation</w:t>
      </w:r>
      <w:r w:rsidRPr="00E11B5F">
        <w:rPr>
          <w:rFonts w:asciiTheme="majorHAnsi" w:hAnsiTheme="majorHAnsi"/>
          <w:color w:val="373B41"/>
          <w:sz w:val="18"/>
          <w:szCs w:val="18"/>
        </w:rPr>
        <w:t> stands for applying the conversion rules on data so that it becomes suitable for analytical reporting. The </w:t>
      </w:r>
      <w:r w:rsidRPr="00E11B5F">
        <w:rPr>
          <w:rFonts w:asciiTheme="majorHAnsi" w:hAnsiTheme="majorHAnsi"/>
          <w:b/>
          <w:bCs/>
          <w:color w:val="373B41"/>
          <w:sz w:val="18"/>
          <w:szCs w:val="18"/>
        </w:rPr>
        <w:t>loading</w:t>
      </w:r>
      <w:r w:rsidRPr="00E11B5F">
        <w:rPr>
          <w:rFonts w:asciiTheme="majorHAnsi" w:hAnsiTheme="majorHAnsi"/>
          <w:color w:val="373B41"/>
          <w:sz w:val="18"/>
          <w:szCs w:val="18"/>
        </w:rPr>
        <w:t> process involves moving the data into the target system, normally a data warehouse.</w:t>
      </w:r>
    </w:p>
    <w:p w:rsidR="002E24DB" w:rsidRPr="00E11B5F" w:rsidRDefault="002E24DB" w:rsidP="00E11B5F">
      <w:pPr>
        <w:spacing w:after="0" w:line="240" w:lineRule="auto"/>
        <w:rPr>
          <w:rFonts w:asciiTheme="majorHAnsi" w:hAnsiTheme="majorHAnsi"/>
          <w:color w:val="373B41"/>
          <w:sz w:val="18"/>
          <w:szCs w:val="18"/>
        </w:rPr>
      </w:pP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2. Explain the 3-layer architecture of an ETL cycle.</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The three layers involved in an ETL cycle are −</w:t>
      </w:r>
    </w:p>
    <w:p w:rsidR="002E24DB" w:rsidRPr="00E11B5F" w:rsidRDefault="002E24DB" w:rsidP="00E11B5F">
      <w:pPr>
        <w:numPr>
          <w:ilvl w:val="0"/>
          <w:numId w:val="35"/>
        </w:numPr>
        <w:spacing w:after="0" w:line="240" w:lineRule="auto"/>
        <w:ind w:left="0"/>
        <w:jc w:val="both"/>
        <w:rPr>
          <w:rFonts w:asciiTheme="majorHAnsi" w:hAnsiTheme="majorHAnsi"/>
          <w:color w:val="000000"/>
          <w:sz w:val="18"/>
          <w:szCs w:val="18"/>
        </w:rPr>
      </w:pPr>
      <w:r w:rsidRPr="00E11B5F">
        <w:rPr>
          <w:rFonts w:asciiTheme="majorHAnsi" w:hAnsiTheme="majorHAnsi"/>
          <w:b/>
          <w:bCs/>
          <w:color w:val="000000"/>
          <w:sz w:val="18"/>
          <w:szCs w:val="18"/>
        </w:rPr>
        <w:t>Staging Layer</w:t>
      </w:r>
      <w:r w:rsidRPr="00E11B5F">
        <w:rPr>
          <w:rFonts w:asciiTheme="majorHAnsi" w:hAnsiTheme="majorHAnsi"/>
          <w:color w:val="000000"/>
          <w:sz w:val="18"/>
          <w:szCs w:val="18"/>
        </w:rPr>
        <w:t> − The staging layer is used to store the data extracted from different source data systems.</w:t>
      </w:r>
    </w:p>
    <w:p w:rsidR="002E24DB" w:rsidRPr="00E11B5F" w:rsidRDefault="002E24DB" w:rsidP="00E11B5F">
      <w:pPr>
        <w:numPr>
          <w:ilvl w:val="0"/>
          <w:numId w:val="35"/>
        </w:numPr>
        <w:spacing w:after="0" w:line="240" w:lineRule="auto"/>
        <w:ind w:left="0"/>
        <w:jc w:val="both"/>
        <w:rPr>
          <w:rFonts w:asciiTheme="majorHAnsi" w:hAnsiTheme="majorHAnsi"/>
          <w:color w:val="000000"/>
          <w:sz w:val="18"/>
          <w:szCs w:val="18"/>
        </w:rPr>
      </w:pPr>
      <w:r w:rsidRPr="00E11B5F">
        <w:rPr>
          <w:rFonts w:asciiTheme="majorHAnsi" w:hAnsiTheme="majorHAnsi"/>
          <w:b/>
          <w:bCs/>
          <w:color w:val="000000"/>
          <w:sz w:val="18"/>
          <w:szCs w:val="18"/>
        </w:rPr>
        <w:lastRenderedPageBreak/>
        <w:t>Data Integration Layer</w:t>
      </w:r>
      <w:r w:rsidRPr="00E11B5F">
        <w:rPr>
          <w:rFonts w:asciiTheme="majorHAnsi" w:hAnsiTheme="majorHAnsi"/>
          <w:color w:val="000000"/>
          <w:sz w:val="18"/>
          <w:szCs w:val="18"/>
        </w:rPr>
        <w:t> − The integration layer transforms the data from the staging layer and moves the data to a database, where the data is arranged into hierarchical groups, often called </w:t>
      </w:r>
      <w:r w:rsidRPr="00E11B5F">
        <w:rPr>
          <w:rFonts w:asciiTheme="majorHAnsi" w:hAnsiTheme="majorHAnsi"/>
          <w:b/>
          <w:bCs/>
          <w:color w:val="000000"/>
          <w:sz w:val="18"/>
          <w:szCs w:val="18"/>
        </w:rPr>
        <w:t>dimensions</w:t>
      </w:r>
      <w:r w:rsidRPr="00E11B5F">
        <w:rPr>
          <w:rFonts w:asciiTheme="majorHAnsi" w:hAnsiTheme="majorHAnsi"/>
          <w:color w:val="000000"/>
          <w:sz w:val="18"/>
          <w:szCs w:val="18"/>
        </w:rPr>
        <w:t>, and into facts and aggregate facts. The combination of facts and dimensions tables in a DW system is called a </w:t>
      </w:r>
      <w:r w:rsidRPr="00E11B5F">
        <w:rPr>
          <w:rFonts w:asciiTheme="majorHAnsi" w:hAnsiTheme="majorHAnsi"/>
          <w:b/>
          <w:bCs/>
          <w:color w:val="000000"/>
          <w:sz w:val="18"/>
          <w:szCs w:val="18"/>
        </w:rPr>
        <w:t>schema</w:t>
      </w:r>
      <w:r w:rsidRPr="00E11B5F">
        <w:rPr>
          <w:rFonts w:asciiTheme="majorHAnsi" w:hAnsiTheme="majorHAnsi"/>
          <w:color w:val="000000"/>
          <w:sz w:val="18"/>
          <w:szCs w:val="18"/>
        </w:rPr>
        <w:t>.</w:t>
      </w:r>
    </w:p>
    <w:p w:rsidR="002E24DB" w:rsidRPr="00E11B5F" w:rsidRDefault="002E24DB" w:rsidP="00E11B5F">
      <w:pPr>
        <w:numPr>
          <w:ilvl w:val="0"/>
          <w:numId w:val="35"/>
        </w:numPr>
        <w:spacing w:after="0" w:line="240" w:lineRule="auto"/>
        <w:ind w:left="0"/>
        <w:jc w:val="both"/>
        <w:rPr>
          <w:rFonts w:asciiTheme="majorHAnsi" w:hAnsiTheme="majorHAnsi"/>
          <w:color w:val="000000"/>
          <w:sz w:val="18"/>
          <w:szCs w:val="18"/>
        </w:rPr>
      </w:pPr>
      <w:r w:rsidRPr="00E11B5F">
        <w:rPr>
          <w:rFonts w:asciiTheme="majorHAnsi" w:hAnsiTheme="majorHAnsi"/>
          <w:b/>
          <w:bCs/>
          <w:color w:val="000000"/>
          <w:sz w:val="18"/>
          <w:szCs w:val="18"/>
        </w:rPr>
        <w:t>Access Layer</w:t>
      </w:r>
      <w:r w:rsidRPr="00E11B5F">
        <w:rPr>
          <w:rFonts w:asciiTheme="majorHAnsi" w:hAnsiTheme="majorHAnsi"/>
          <w:color w:val="000000"/>
          <w:sz w:val="18"/>
          <w:szCs w:val="18"/>
        </w:rPr>
        <w:t> − The access layer is used by end-users to retrieve the data for analytical reporting.</w:t>
      </w:r>
    </w:p>
    <w:p w:rsidR="002E24DB" w:rsidRPr="00E11B5F" w:rsidRDefault="002E24DB" w:rsidP="00E11B5F">
      <w:pPr>
        <w:numPr>
          <w:ilvl w:val="0"/>
          <w:numId w:val="35"/>
        </w:numPr>
        <w:spacing w:after="0" w:line="240" w:lineRule="auto"/>
        <w:ind w:left="0"/>
        <w:jc w:val="center"/>
        <w:rPr>
          <w:rFonts w:asciiTheme="majorHAnsi" w:hAnsiTheme="majorHAnsi"/>
          <w:color w:val="000000"/>
          <w:sz w:val="18"/>
          <w:szCs w:val="18"/>
        </w:rPr>
      </w:pPr>
      <w:r w:rsidRPr="00E11B5F">
        <w:rPr>
          <w:rFonts w:asciiTheme="majorHAnsi" w:hAnsiTheme="majorHAnsi"/>
          <w:noProof/>
          <w:color w:val="E6A117"/>
          <w:sz w:val="18"/>
          <w:szCs w:val="18"/>
        </w:rPr>
        <w:drawing>
          <wp:inline distT="0" distB="0" distL="0" distR="0">
            <wp:extent cx="1901825" cy="877570"/>
            <wp:effectExtent l="19050" t="0" r="3175" b="0"/>
            <wp:docPr id="483" name="Picture 483" descr="https://2.bp.blogspot.com/-qVPWsHAh3Mg/WCr-N6soHpI/AAAAAAAAK5E/hrM7V3Jf2Y0fd31L1v-M6YErjZmsOwBIACLcB/s200/17-ETL-Tools-cannot-vanish%25E2%2580%25A6-They-are-Irreplaceable2.jpg">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2.bp.blogspot.com/-qVPWsHAh3Mg/WCr-N6soHpI/AAAAAAAAK5E/hrM7V3Jf2Y0fd31L1v-M6YErjZmsOwBIACLcB/s200/17-ETL-Tools-cannot-vanish%25E2%2580%25A6-They-are-Irreplaceable2.jpg">
                      <a:hlinkClick r:id="rId156"/>
                    </pic:cNvPr>
                    <pic:cNvPicPr>
                      <a:picLocks noChangeAspect="1" noChangeArrowheads="1"/>
                    </pic:cNvPicPr>
                  </pic:nvPicPr>
                  <pic:blipFill>
                    <a:blip r:embed="rId157"/>
                    <a:srcRect/>
                    <a:stretch>
                      <a:fillRect/>
                    </a:stretch>
                  </pic:blipFill>
                  <pic:spPr bwMode="auto">
                    <a:xfrm>
                      <a:off x="0" y="0"/>
                      <a:ext cx="1901825" cy="877570"/>
                    </a:xfrm>
                    <a:prstGeom prst="rect">
                      <a:avLst/>
                    </a:prstGeom>
                    <a:noFill/>
                    <a:ln w="9525">
                      <a:noFill/>
                      <a:miter lim="800000"/>
                      <a:headEnd/>
                      <a:tailEnd/>
                    </a:ln>
                  </pic:spPr>
                </pic:pic>
              </a:graphicData>
            </a:graphic>
          </wp:inline>
        </w:drawing>
      </w:r>
    </w:p>
    <w:p w:rsidR="002E24DB" w:rsidRPr="00E11B5F" w:rsidRDefault="002E24DB" w:rsidP="00E11B5F">
      <w:pPr>
        <w:spacing w:after="0" w:line="240" w:lineRule="auto"/>
        <w:jc w:val="both"/>
        <w:rPr>
          <w:rFonts w:asciiTheme="majorHAnsi" w:hAnsiTheme="majorHAnsi"/>
          <w:color w:val="000000"/>
          <w:sz w:val="18"/>
          <w:szCs w:val="18"/>
        </w:rPr>
      </w:pP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3. What is the difference between and ETL and BI tools?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An ETL tool is used to extract data from different data sources, transform the data, and load it into a DW system. In contrast, a BI tool is used to generate interactive and adhoc reports for end-users, dashboard for senior management, data visualizations for monthly, quarterly, and annual board meetings.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Most common ETL tools include − SAP BO Data Services (BODS), Informatica, Microsoft – SSIS, Oracle Data Integrator ODI, Talend Open Studio, Clover ETL Open source, etc.</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Most common BI tools include − SAP Business Objects, SAP Lumira, IBM Cognos, JasperSoft, Microsoft BI Platform, Tableau, Oracle Business Intelligence Enterprise Edition, etc.</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4. What are the popular ETL tools available in the market?</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The popular ETL tools available in the market are −</w:t>
      </w:r>
    </w:p>
    <w:p w:rsidR="002E24DB" w:rsidRPr="00E11B5F" w:rsidRDefault="002E24DB" w:rsidP="00E11B5F">
      <w:pPr>
        <w:numPr>
          <w:ilvl w:val="0"/>
          <w:numId w:val="36"/>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Informatica − Power Center</w:t>
      </w:r>
    </w:p>
    <w:p w:rsidR="002E24DB" w:rsidRPr="00E11B5F" w:rsidRDefault="002E24DB" w:rsidP="00E11B5F">
      <w:pPr>
        <w:numPr>
          <w:ilvl w:val="0"/>
          <w:numId w:val="36"/>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IBM − Websphere DataStage (Formerly known as Ascential DataStage)</w:t>
      </w:r>
    </w:p>
    <w:p w:rsidR="002E24DB" w:rsidRPr="00E11B5F" w:rsidRDefault="002E24DB" w:rsidP="00E11B5F">
      <w:pPr>
        <w:numPr>
          <w:ilvl w:val="0"/>
          <w:numId w:val="36"/>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SAP − Business Objects Data Services BODS</w:t>
      </w:r>
    </w:p>
    <w:p w:rsidR="002E24DB" w:rsidRPr="00E11B5F" w:rsidRDefault="002E24DB" w:rsidP="00E11B5F">
      <w:pPr>
        <w:numPr>
          <w:ilvl w:val="0"/>
          <w:numId w:val="36"/>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IBM − Cognos Data Manager (Formerly known as Cognos Decision Stream)</w:t>
      </w:r>
    </w:p>
    <w:p w:rsidR="002E24DB" w:rsidRPr="00E11B5F" w:rsidRDefault="002E24DB" w:rsidP="00E11B5F">
      <w:pPr>
        <w:numPr>
          <w:ilvl w:val="0"/>
          <w:numId w:val="36"/>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Microsoft − SQL Server Integration Services SSIS</w:t>
      </w:r>
    </w:p>
    <w:p w:rsidR="002E24DB" w:rsidRPr="00E11B5F" w:rsidRDefault="002E24DB" w:rsidP="00E11B5F">
      <w:pPr>
        <w:numPr>
          <w:ilvl w:val="0"/>
          <w:numId w:val="36"/>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Oracle − Data Integrator ODI (Formerly known as Sunopsis Data Conductor)</w:t>
      </w:r>
    </w:p>
    <w:p w:rsidR="002E24DB" w:rsidRPr="00E11B5F" w:rsidRDefault="002E24DB" w:rsidP="00E11B5F">
      <w:pPr>
        <w:numPr>
          <w:ilvl w:val="0"/>
          <w:numId w:val="36"/>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SAS − Data Integration Studio</w:t>
      </w:r>
    </w:p>
    <w:p w:rsidR="002E24DB" w:rsidRPr="00E11B5F" w:rsidRDefault="002E24DB" w:rsidP="00E11B5F">
      <w:pPr>
        <w:numPr>
          <w:ilvl w:val="0"/>
          <w:numId w:val="36"/>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Oracle − Warehouse Builder</w:t>
      </w:r>
    </w:p>
    <w:p w:rsidR="002E24DB" w:rsidRPr="00E11B5F" w:rsidRDefault="002E24DB" w:rsidP="00E11B5F">
      <w:pPr>
        <w:numPr>
          <w:ilvl w:val="0"/>
          <w:numId w:val="36"/>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ABInitio</w:t>
      </w:r>
    </w:p>
    <w:p w:rsidR="002E24DB" w:rsidRPr="00E11B5F" w:rsidRDefault="002E24DB" w:rsidP="00E11B5F">
      <w:pPr>
        <w:numPr>
          <w:ilvl w:val="0"/>
          <w:numId w:val="36"/>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Open source Clover ETL</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5. Why do we need a staging area in an ETL process?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Staging area is an intermediate area that sits between data sources and data warehouse/data marts systems. Staging areas can be designed to provide many benefits, but the primary motivations for their use are to increase efficiency of ETL processes, ensure data integrity, and support data quality operations.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6. What is the difference between data warehousing and data mining?</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Data warehousing is a broader concept as compared to data mining. Data mining involves extracting hidden information from data and interpret it for future predictions. In contrast data warehousing includes operations such as analytical reporting to generate detailed reports and ad-hoc reports, information processing to generate interactive dashboards and charts.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7. What are the structural differences between an OLTP and OLAP system?</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OLTP stands for Online Transactional Processing system which is commonly a relational database and is used to manage day-to-day transactions.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OLAP stands for Online Analytical Processing system which is commonly a multidimensional system and is also called data warehouse.</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8. What is a Dimension table and how is it different from a Fact table?</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Suppose a company sells its products to customers. Every sale is a fact that takes place within the company and the fact table is used to record these facts. Each fact table stores the primary keys to join the fact table to dimension tables and measures/facts.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Example</w:t>
      </w:r>
      <w:r w:rsidRPr="00E11B5F">
        <w:rPr>
          <w:rFonts w:asciiTheme="majorHAnsi" w:hAnsiTheme="majorHAnsi"/>
          <w:color w:val="373B41"/>
          <w:sz w:val="18"/>
          <w:szCs w:val="18"/>
        </w:rPr>
        <w:t> − Fact_Units</w:t>
      </w:r>
    </w:p>
    <w:tbl>
      <w:tblPr>
        <w:tblW w:w="6953"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1401"/>
        <w:gridCol w:w="1443"/>
        <w:gridCol w:w="1485"/>
        <w:gridCol w:w="2624"/>
      </w:tblGrid>
      <w:tr w:rsidR="002E24DB" w:rsidRPr="00E11B5F" w:rsidTr="002E24DB">
        <w:tc>
          <w:tcPr>
            <w:tcW w:w="0" w:type="auto"/>
            <w:tcBorders>
              <w:top w:val="single" w:sz="4" w:space="0" w:color="DDDDDD"/>
              <w:left w:val="single" w:sz="4" w:space="0" w:color="DDDDDD"/>
              <w:bottom w:val="single" w:sz="4" w:space="0" w:color="DDDDDD"/>
              <w:right w:val="single" w:sz="4" w:space="0" w:color="DDDDDD"/>
            </w:tcBorders>
            <w:shd w:val="clear" w:color="auto" w:fill="EEEEEE"/>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b/>
                <w:bCs/>
                <w:color w:val="313131"/>
                <w:sz w:val="18"/>
                <w:szCs w:val="18"/>
              </w:rPr>
            </w:pPr>
            <w:r w:rsidRPr="00E11B5F">
              <w:rPr>
                <w:rFonts w:asciiTheme="majorHAnsi" w:hAnsiTheme="majorHAnsi"/>
                <w:b/>
                <w:bCs/>
                <w:color w:val="313131"/>
                <w:sz w:val="18"/>
                <w:szCs w:val="18"/>
              </w:rPr>
              <w:t>Cust_ID</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b/>
                <w:bCs/>
                <w:color w:val="313131"/>
                <w:sz w:val="18"/>
                <w:szCs w:val="18"/>
              </w:rPr>
            </w:pPr>
            <w:r w:rsidRPr="00E11B5F">
              <w:rPr>
                <w:rFonts w:asciiTheme="majorHAnsi" w:hAnsiTheme="majorHAnsi"/>
                <w:b/>
                <w:bCs/>
                <w:color w:val="313131"/>
                <w:sz w:val="18"/>
                <w:szCs w:val="18"/>
              </w:rPr>
              <w:t>Prod_Id</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b/>
                <w:bCs/>
                <w:color w:val="313131"/>
                <w:sz w:val="18"/>
                <w:szCs w:val="18"/>
              </w:rPr>
            </w:pPr>
            <w:r w:rsidRPr="00E11B5F">
              <w:rPr>
                <w:rFonts w:asciiTheme="majorHAnsi" w:hAnsiTheme="majorHAnsi"/>
                <w:b/>
                <w:bCs/>
                <w:color w:val="313131"/>
                <w:sz w:val="18"/>
                <w:szCs w:val="18"/>
              </w:rPr>
              <w:t>Time_Id</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b/>
                <w:bCs/>
                <w:color w:val="313131"/>
                <w:sz w:val="18"/>
                <w:szCs w:val="18"/>
              </w:rPr>
            </w:pPr>
            <w:r w:rsidRPr="00E11B5F">
              <w:rPr>
                <w:rFonts w:asciiTheme="majorHAnsi" w:hAnsiTheme="majorHAnsi"/>
                <w:b/>
                <w:bCs/>
                <w:color w:val="313131"/>
                <w:sz w:val="18"/>
                <w:szCs w:val="18"/>
              </w:rPr>
              <w:t>No. of units sold</w:t>
            </w:r>
          </w:p>
        </w:tc>
      </w:tr>
      <w:tr w:rsidR="002E24DB" w:rsidRPr="00E11B5F" w:rsidTr="002E24DB">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101</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24</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1</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25</w:t>
            </w:r>
          </w:p>
        </w:tc>
      </w:tr>
      <w:tr w:rsidR="002E24DB" w:rsidRPr="00E11B5F" w:rsidTr="002E24DB">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102</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25</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2</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15</w:t>
            </w:r>
          </w:p>
        </w:tc>
      </w:tr>
      <w:tr w:rsidR="002E24DB" w:rsidRPr="00E11B5F" w:rsidTr="002E24DB">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lastRenderedPageBreak/>
              <w:t>103</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26</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3</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30</w:t>
            </w:r>
          </w:p>
        </w:tc>
      </w:tr>
    </w:tbl>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dimension table stores attributes or dimensions that describe the objects in a fact table. It is a set of companion tables to a fact table.</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Example</w:t>
      </w:r>
      <w:r w:rsidRPr="00E11B5F">
        <w:rPr>
          <w:rFonts w:asciiTheme="majorHAnsi" w:hAnsiTheme="majorHAnsi"/>
          <w:color w:val="373B41"/>
          <w:sz w:val="18"/>
          <w:szCs w:val="18"/>
        </w:rPr>
        <w:t> − Dim_Customer</w:t>
      </w:r>
    </w:p>
    <w:tbl>
      <w:tblPr>
        <w:tblW w:w="6953"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2031"/>
        <w:gridCol w:w="2847"/>
        <w:gridCol w:w="2075"/>
      </w:tblGrid>
      <w:tr w:rsidR="002E24DB" w:rsidRPr="00E11B5F" w:rsidTr="002E24DB">
        <w:tc>
          <w:tcPr>
            <w:tcW w:w="0" w:type="auto"/>
            <w:tcBorders>
              <w:top w:val="single" w:sz="4" w:space="0" w:color="DDDDDD"/>
              <w:left w:val="single" w:sz="4" w:space="0" w:color="DDDDDD"/>
              <w:bottom w:val="single" w:sz="4" w:space="0" w:color="DDDDDD"/>
              <w:right w:val="single" w:sz="4" w:space="0" w:color="DDDDDD"/>
            </w:tcBorders>
            <w:shd w:val="clear" w:color="auto" w:fill="EEEEEE"/>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b/>
                <w:bCs/>
                <w:color w:val="313131"/>
                <w:sz w:val="18"/>
                <w:szCs w:val="18"/>
              </w:rPr>
            </w:pPr>
            <w:r w:rsidRPr="00E11B5F">
              <w:rPr>
                <w:rFonts w:asciiTheme="majorHAnsi" w:hAnsiTheme="majorHAnsi"/>
                <w:b/>
                <w:bCs/>
                <w:color w:val="313131"/>
                <w:sz w:val="18"/>
                <w:szCs w:val="18"/>
              </w:rPr>
              <w:t>Cust_id</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b/>
                <w:bCs/>
                <w:color w:val="313131"/>
                <w:sz w:val="18"/>
                <w:szCs w:val="18"/>
              </w:rPr>
            </w:pPr>
            <w:r w:rsidRPr="00E11B5F">
              <w:rPr>
                <w:rFonts w:asciiTheme="majorHAnsi" w:hAnsiTheme="majorHAnsi"/>
                <w:b/>
                <w:bCs/>
                <w:color w:val="313131"/>
                <w:sz w:val="18"/>
                <w:szCs w:val="18"/>
              </w:rPr>
              <w:t>Cust_Name</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b/>
                <w:bCs/>
                <w:color w:val="313131"/>
                <w:sz w:val="18"/>
                <w:szCs w:val="18"/>
              </w:rPr>
            </w:pPr>
            <w:r w:rsidRPr="00E11B5F">
              <w:rPr>
                <w:rFonts w:asciiTheme="majorHAnsi" w:hAnsiTheme="majorHAnsi"/>
                <w:b/>
                <w:bCs/>
                <w:color w:val="313131"/>
                <w:sz w:val="18"/>
                <w:szCs w:val="18"/>
              </w:rPr>
              <w:t>Gender</w:t>
            </w:r>
          </w:p>
        </w:tc>
      </w:tr>
      <w:tr w:rsidR="002E24DB" w:rsidRPr="00E11B5F" w:rsidTr="002E24DB">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101</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Jason</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M</w:t>
            </w:r>
          </w:p>
        </w:tc>
      </w:tr>
      <w:tr w:rsidR="002E24DB" w:rsidRPr="00E11B5F" w:rsidTr="002E24DB">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102</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Anna</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F</w:t>
            </w:r>
          </w:p>
        </w:tc>
      </w:tr>
    </w:tbl>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9. What is a Data Mart?</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data mart is a simple form of data warehouse and it is focused on a single functional area. It usually gets data only from a few sources.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Example</w:t>
      </w:r>
      <w:r w:rsidRPr="00E11B5F">
        <w:rPr>
          <w:rFonts w:asciiTheme="majorHAnsi" w:hAnsiTheme="majorHAnsi"/>
          <w:color w:val="373B41"/>
          <w:sz w:val="18"/>
          <w:szCs w:val="18"/>
        </w:rPr>
        <w:t> − In an organization, data marts may exists for Finance, Marketing, Human Resource, and other individual departments which store data related to their specific functions.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10. What is an Aggregate function? Name a few common aggregate functions.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Aggregate functions are used to group multiple rows of a single column to form a more significant measurement. They are also used for performance optimization when we save aggregated tables in data warehouse.</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Common Aggregate functions are −</w:t>
      </w:r>
    </w:p>
    <w:tbl>
      <w:tblPr>
        <w:tblW w:w="5875" w:type="dxa"/>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153"/>
        <w:gridCol w:w="4722"/>
      </w:tblGrid>
      <w:tr w:rsidR="002E24DB" w:rsidRPr="00E11B5F" w:rsidTr="002E24DB">
        <w:trPr>
          <w:jc w:val="center"/>
        </w:trPr>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vAlign w:val="cente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MIN</w:t>
            </w:r>
          </w:p>
        </w:tc>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vAlign w:val="cente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returns the smallest value in a given column</w:t>
            </w:r>
          </w:p>
        </w:tc>
      </w:tr>
      <w:tr w:rsidR="002E24DB" w:rsidRPr="00E11B5F" w:rsidTr="002E24DB">
        <w:trPr>
          <w:jc w:val="center"/>
        </w:trPr>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vAlign w:val="cente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MAX</w:t>
            </w:r>
          </w:p>
        </w:tc>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vAlign w:val="cente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returns the largest value in a given column</w:t>
            </w:r>
          </w:p>
        </w:tc>
      </w:tr>
      <w:tr w:rsidR="002E24DB" w:rsidRPr="00E11B5F" w:rsidTr="002E24DB">
        <w:trPr>
          <w:jc w:val="center"/>
        </w:trPr>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vAlign w:val="cente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SUM</w:t>
            </w:r>
          </w:p>
        </w:tc>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vAlign w:val="cente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returns the sum of the numeric values in a given column</w:t>
            </w:r>
          </w:p>
        </w:tc>
      </w:tr>
      <w:tr w:rsidR="002E24DB" w:rsidRPr="00E11B5F" w:rsidTr="002E24DB">
        <w:trPr>
          <w:jc w:val="center"/>
        </w:trPr>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vAlign w:val="cente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AVG</w:t>
            </w:r>
          </w:p>
        </w:tc>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vAlign w:val="cente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returns the average value of a given column</w:t>
            </w:r>
          </w:p>
        </w:tc>
      </w:tr>
      <w:tr w:rsidR="002E24DB" w:rsidRPr="00E11B5F" w:rsidTr="002E24DB">
        <w:trPr>
          <w:jc w:val="center"/>
        </w:trPr>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vAlign w:val="cente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COUNT</w:t>
            </w:r>
          </w:p>
        </w:tc>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vAlign w:val="cente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returns the total number of values in a given column</w:t>
            </w:r>
          </w:p>
        </w:tc>
      </w:tr>
      <w:tr w:rsidR="002E24DB" w:rsidRPr="00E11B5F" w:rsidTr="002E24DB">
        <w:trPr>
          <w:jc w:val="center"/>
        </w:trPr>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vAlign w:val="cente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COUNT(*)</w:t>
            </w:r>
          </w:p>
        </w:tc>
        <w:tc>
          <w:tcPr>
            <w:tcW w:w="0" w:type="auto"/>
            <w:tcBorders>
              <w:top w:val="single" w:sz="4" w:space="0" w:color="000000"/>
              <w:left w:val="single" w:sz="4" w:space="0" w:color="000000"/>
              <w:bottom w:val="single" w:sz="4" w:space="0" w:color="000000"/>
              <w:right w:val="single" w:sz="4" w:space="0" w:color="000000"/>
            </w:tcBorders>
            <w:tcMar>
              <w:top w:w="120" w:type="dxa"/>
              <w:left w:w="180" w:type="dxa"/>
              <w:bottom w:w="120" w:type="dxa"/>
              <w:right w:w="180" w:type="dxa"/>
            </w:tcMar>
            <w:vAlign w:val="cente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returns the number of rows in a table</w:t>
            </w:r>
          </w:p>
        </w:tc>
      </w:tr>
    </w:tbl>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Example</w:t>
      </w:r>
    </w:p>
    <w:p w:rsidR="002E24DB" w:rsidRPr="00E11B5F" w:rsidRDefault="002E24DB" w:rsidP="00E11B5F">
      <w:pPr>
        <w:pStyle w:val="HTMLPreformatted"/>
        <w:pBdr>
          <w:top w:val="single" w:sz="4" w:space="3" w:color="D6D6D6"/>
          <w:left w:val="single" w:sz="4" w:space="3" w:color="D6D6D6"/>
          <w:bottom w:val="single" w:sz="4" w:space="3" w:color="D6D6D6"/>
          <w:right w:val="single" w:sz="4" w:space="3" w:color="D6D6D6"/>
        </w:pBdr>
        <w:shd w:val="clear" w:color="auto" w:fill="F1F1F1"/>
        <w:rPr>
          <w:rFonts w:asciiTheme="majorHAnsi" w:hAnsiTheme="majorHAnsi"/>
          <w:color w:val="313131"/>
          <w:sz w:val="18"/>
          <w:szCs w:val="18"/>
        </w:rPr>
      </w:pPr>
      <w:r w:rsidRPr="00E11B5F">
        <w:rPr>
          <w:rFonts w:asciiTheme="majorHAnsi" w:hAnsiTheme="majorHAnsi"/>
          <w:color w:val="313131"/>
          <w:sz w:val="18"/>
          <w:szCs w:val="18"/>
        </w:rPr>
        <w:t xml:space="preserve">SELECT AVG(salary) </w:t>
      </w:r>
    </w:p>
    <w:p w:rsidR="002E24DB" w:rsidRPr="00E11B5F" w:rsidRDefault="002E24DB" w:rsidP="00E11B5F">
      <w:pPr>
        <w:pStyle w:val="HTMLPreformatted"/>
        <w:pBdr>
          <w:top w:val="single" w:sz="4" w:space="3" w:color="D6D6D6"/>
          <w:left w:val="single" w:sz="4" w:space="3" w:color="D6D6D6"/>
          <w:bottom w:val="single" w:sz="4" w:space="3" w:color="D6D6D6"/>
          <w:right w:val="single" w:sz="4" w:space="3" w:color="D6D6D6"/>
        </w:pBdr>
        <w:shd w:val="clear" w:color="auto" w:fill="F1F1F1"/>
        <w:rPr>
          <w:rFonts w:asciiTheme="majorHAnsi" w:hAnsiTheme="majorHAnsi"/>
          <w:color w:val="313131"/>
          <w:sz w:val="18"/>
          <w:szCs w:val="18"/>
        </w:rPr>
      </w:pPr>
      <w:r w:rsidRPr="00E11B5F">
        <w:rPr>
          <w:rFonts w:asciiTheme="majorHAnsi" w:hAnsiTheme="majorHAnsi"/>
          <w:color w:val="313131"/>
          <w:sz w:val="18"/>
          <w:szCs w:val="18"/>
        </w:rPr>
        <w:t xml:space="preserve">FROM employee </w:t>
      </w:r>
    </w:p>
    <w:p w:rsidR="002E24DB" w:rsidRPr="00E11B5F" w:rsidRDefault="002E24DB" w:rsidP="00E11B5F">
      <w:pPr>
        <w:pStyle w:val="HTMLPreformatted"/>
        <w:pBdr>
          <w:top w:val="single" w:sz="4" w:space="3" w:color="D6D6D6"/>
          <w:left w:val="single" w:sz="4" w:space="3" w:color="D6D6D6"/>
          <w:bottom w:val="single" w:sz="4" w:space="3" w:color="D6D6D6"/>
          <w:right w:val="single" w:sz="4" w:space="3" w:color="D6D6D6"/>
        </w:pBdr>
        <w:shd w:val="clear" w:color="auto" w:fill="F1F1F1"/>
        <w:rPr>
          <w:rFonts w:asciiTheme="majorHAnsi" w:hAnsiTheme="majorHAnsi"/>
          <w:color w:val="313131"/>
          <w:sz w:val="18"/>
          <w:szCs w:val="18"/>
        </w:rPr>
      </w:pPr>
      <w:r w:rsidRPr="00E11B5F">
        <w:rPr>
          <w:rFonts w:asciiTheme="majorHAnsi" w:hAnsiTheme="majorHAnsi"/>
          <w:color w:val="313131"/>
          <w:sz w:val="18"/>
          <w:szCs w:val="18"/>
        </w:rPr>
        <w:t xml:space="preserve">WHERE title = 'developer'; </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11. Explain the difference between DDL, DML, and DCL statements.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Data Definition Language (DDL) statements are used to define the database structure or schema.</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Examples</w:t>
      </w:r>
      <w:r w:rsidRPr="00E11B5F">
        <w:rPr>
          <w:rFonts w:asciiTheme="majorHAnsi" w:hAnsiTheme="majorHAnsi"/>
          <w:color w:val="373B41"/>
          <w:sz w:val="18"/>
          <w:szCs w:val="18"/>
        </w:rPr>
        <w:t> −</w:t>
      </w:r>
    </w:p>
    <w:p w:rsidR="002E24DB" w:rsidRPr="00E11B5F" w:rsidRDefault="002E24DB" w:rsidP="00E11B5F">
      <w:pPr>
        <w:numPr>
          <w:ilvl w:val="0"/>
          <w:numId w:val="37"/>
        </w:numPr>
        <w:spacing w:after="0" w:line="240" w:lineRule="auto"/>
        <w:ind w:left="0"/>
        <w:jc w:val="both"/>
        <w:rPr>
          <w:rFonts w:asciiTheme="majorHAnsi" w:hAnsiTheme="majorHAnsi"/>
          <w:color w:val="000000"/>
          <w:sz w:val="18"/>
          <w:szCs w:val="18"/>
        </w:rPr>
      </w:pPr>
      <w:r w:rsidRPr="00E11B5F">
        <w:rPr>
          <w:rFonts w:asciiTheme="majorHAnsi" w:hAnsiTheme="majorHAnsi"/>
          <w:b/>
          <w:bCs/>
          <w:color w:val="000000"/>
          <w:sz w:val="18"/>
          <w:szCs w:val="18"/>
        </w:rPr>
        <w:t>CREATE</w:t>
      </w:r>
      <w:r w:rsidRPr="00E11B5F">
        <w:rPr>
          <w:rFonts w:asciiTheme="majorHAnsi" w:hAnsiTheme="majorHAnsi"/>
          <w:color w:val="000000"/>
          <w:sz w:val="18"/>
          <w:szCs w:val="18"/>
        </w:rPr>
        <w:t> − to create objects in a database</w:t>
      </w:r>
    </w:p>
    <w:p w:rsidR="002E24DB" w:rsidRPr="00E11B5F" w:rsidRDefault="002E24DB" w:rsidP="00E11B5F">
      <w:pPr>
        <w:numPr>
          <w:ilvl w:val="0"/>
          <w:numId w:val="37"/>
        </w:numPr>
        <w:spacing w:after="0" w:line="240" w:lineRule="auto"/>
        <w:ind w:left="0"/>
        <w:jc w:val="both"/>
        <w:rPr>
          <w:rFonts w:asciiTheme="majorHAnsi" w:hAnsiTheme="majorHAnsi"/>
          <w:color w:val="000000"/>
          <w:sz w:val="18"/>
          <w:szCs w:val="18"/>
        </w:rPr>
      </w:pPr>
      <w:r w:rsidRPr="00E11B5F">
        <w:rPr>
          <w:rFonts w:asciiTheme="majorHAnsi" w:hAnsiTheme="majorHAnsi"/>
          <w:b/>
          <w:bCs/>
          <w:color w:val="000000"/>
          <w:sz w:val="18"/>
          <w:szCs w:val="18"/>
        </w:rPr>
        <w:t>ALTER</w:t>
      </w:r>
      <w:r w:rsidRPr="00E11B5F">
        <w:rPr>
          <w:rFonts w:asciiTheme="majorHAnsi" w:hAnsiTheme="majorHAnsi"/>
          <w:color w:val="000000"/>
          <w:sz w:val="18"/>
          <w:szCs w:val="18"/>
        </w:rPr>
        <w:t> − alters the structure of a database</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Data Manipulation Language (DML) statements are used for manipulate data within database.</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Examples</w:t>
      </w:r>
      <w:r w:rsidRPr="00E11B5F">
        <w:rPr>
          <w:rFonts w:asciiTheme="majorHAnsi" w:hAnsiTheme="majorHAnsi"/>
          <w:color w:val="373B41"/>
          <w:sz w:val="18"/>
          <w:szCs w:val="18"/>
        </w:rPr>
        <w:t> −</w:t>
      </w:r>
    </w:p>
    <w:p w:rsidR="002E24DB" w:rsidRPr="00E11B5F" w:rsidRDefault="002E24DB" w:rsidP="00E11B5F">
      <w:pPr>
        <w:numPr>
          <w:ilvl w:val="0"/>
          <w:numId w:val="38"/>
        </w:numPr>
        <w:spacing w:after="0" w:line="240" w:lineRule="auto"/>
        <w:ind w:left="0"/>
        <w:jc w:val="both"/>
        <w:rPr>
          <w:rFonts w:asciiTheme="majorHAnsi" w:hAnsiTheme="majorHAnsi"/>
          <w:color w:val="000000"/>
          <w:sz w:val="18"/>
          <w:szCs w:val="18"/>
        </w:rPr>
      </w:pPr>
      <w:r w:rsidRPr="00E11B5F">
        <w:rPr>
          <w:rFonts w:asciiTheme="majorHAnsi" w:hAnsiTheme="majorHAnsi"/>
          <w:b/>
          <w:bCs/>
          <w:color w:val="000000"/>
          <w:sz w:val="18"/>
          <w:szCs w:val="18"/>
        </w:rPr>
        <w:t>SELECT</w:t>
      </w:r>
      <w:r w:rsidRPr="00E11B5F">
        <w:rPr>
          <w:rFonts w:asciiTheme="majorHAnsi" w:hAnsiTheme="majorHAnsi"/>
          <w:color w:val="000000"/>
          <w:sz w:val="18"/>
          <w:szCs w:val="18"/>
        </w:rPr>
        <w:t> − retrieves data from the a database</w:t>
      </w:r>
    </w:p>
    <w:p w:rsidR="002E24DB" w:rsidRPr="00E11B5F" w:rsidRDefault="002E24DB" w:rsidP="00E11B5F">
      <w:pPr>
        <w:numPr>
          <w:ilvl w:val="0"/>
          <w:numId w:val="38"/>
        </w:numPr>
        <w:spacing w:after="0" w:line="240" w:lineRule="auto"/>
        <w:ind w:left="0"/>
        <w:jc w:val="both"/>
        <w:rPr>
          <w:rFonts w:asciiTheme="majorHAnsi" w:hAnsiTheme="majorHAnsi"/>
          <w:color w:val="000000"/>
          <w:sz w:val="18"/>
          <w:szCs w:val="18"/>
        </w:rPr>
      </w:pPr>
      <w:r w:rsidRPr="00E11B5F">
        <w:rPr>
          <w:rFonts w:asciiTheme="majorHAnsi" w:hAnsiTheme="majorHAnsi"/>
          <w:b/>
          <w:bCs/>
          <w:color w:val="000000"/>
          <w:sz w:val="18"/>
          <w:szCs w:val="18"/>
        </w:rPr>
        <w:t>INSERT</w:t>
      </w:r>
      <w:r w:rsidRPr="00E11B5F">
        <w:rPr>
          <w:rFonts w:asciiTheme="majorHAnsi" w:hAnsiTheme="majorHAnsi"/>
          <w:color w:val="000000"/>
          <w:sz w:val="18"/>
          <w:szCs w:val="18"/>
        </w:rPr>
        <w:t> − inserts data into a table</w:t>
      </w:r>
    </w:p>
    <w:p w:rsidR="002E24DB" w:rsidRPr="00E11B5F" w:rsidRDefault="002E24DB" w:rsidP="00E11B5F">
      <w:pPr>
        <w:numPr>
          <w:ilvl w:val="0"/>
          <w:numId w:val="38"/>
        </w:numPr>
        <w:spacing w:after="0" w:line="240" w:lineRule="auto"/>
        <w:ind w:left="0"/>
        <w:jc w:val="both"/>
        <w:rPr>
          <w:rFonts w:asciiTheme="majorHAnsi" w:hAnsiTheme="majorHAnsi"/>
          <w:color w:val="000000"/>
          <w:sz w:val="18"/>
          <w:szCs w:val="18"/>
        </w:rPr>
      </w:pPr>
      <w:r w:rsidRPr="00E11B5F">
        <w:rPr>
          <w:rFonts w:asciiTheme="majorHAnsi" w:hAnsiTheme="majorHAnsi"/>
          <w:b/>
          <w:bCs/>
          <w:color w:val="000000"/>
          <w:sz w:val="18"/>
          <w:szCs w:val="18"/>
        </w:rPr>
        <w:t>UPDATE</w:t>
      </w:r>
      <w:r w:rsidRPr="00E11B5F">
        <w:rPr>
          <w:rFonts w:asciiTheme="majorHAnsi" w:hAnsiTheme="majorHAnsi"/>
          <w:color w:val="000000"/>
          <w:sz w:val="18"/>
          <w:szCs w:val="18"/>
        </w:rPr>
        <w:t> − updates existing data within a table</w:t>
      </w:r>
    </w:p>
    <w:p w:rsidR="002E24DB" w:rsidRPr="00E11B5F" w:rsidRDefault="002E24DB" w:rsidP="00E11B5F">
      <w:pPr>
        <w:numPr>
          <w:ilvl w:val="0"/>
          <w:numId w:val="38"/>
        </w:numPr>
        <w:spacing w:after="0" w:line="240" w:lineRule="auto"/>
        <w:ind w:left="0"/>
        <w:jc w:val="both"/>
        <w:rPr>
          <w:rFonts w:asciiTheme="majorHAnsi" w:hAnsiTheme="majorHAnsi"/>
          <w:color w:val="000000"/>
          <w:sz w:val="18"/>
          <w:szCs w:val="18"/>
        </w:rPr>
      </w:pPr>
      <w:r w:rsidRPr="00E11B5F">
        <w:rPr>
          <w:rFonts w:asciiTheme="majorHAnsi" w:hAnsiTheme="majorHAnsi"/>
          <w:b/>
          <w:bCs/>
          <w:color w:val="000000"/>
          <w:sz w:val="18"/>
          <w:szCs w:val="18"/>
        </w:rPr>
        <w:t>DELETE</w:t>
      </w:r>
      <w:r w:rsidRPr="00E11B5F">
        <w:rPr>
          <w:rFonts w:asciiTheme="majorHAnsi" w:hAnsiTheme="majorHAnsi"/>
          <w:color w:val="000000"/>
          <w:sz w:val="18"/>
          <w:szCs w:val="18"/>
        </w:rPr>
        <w:t> − deletes all records from a table, the space for the records remain</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Data Control Language (DCL) statements are used to control access on database objects.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Examples</w:t>
      </w:r>
      <w:r w:rsidRPr="00E11B5F">
        <w:rPr>
          <w:rFonts w:asciiTheme="majorHAnsi" w:hAnsiTheme="majorHAnsi"/>
          <w:color w:val="373B41"/>
          <w:sz w:val="18"/>
          <w:szCs w:val="18"/>
        </w:rPr>
        <w:t> −</w:t>
      </w:r>
    </w:p>
    <w:p w:rsidR="002E24DB" w:rsidRPr="00E11B5F" w:rsidRDefault="002E24DB" w:rsidP="00E11B5F">
      <w:pPr>
        <w:numPr>
          <w:ilvl w:val="0"/>
          <w:numId w:val="39"/>
        </w:numPr>
        <w:spacing w:after="0" w:line="240" w:lineRule="auto"/>
        <w:ind w:left="0"/>
        <w:jc w:val="both"/>
        <w:rPr>
          <w:rFonts w:asciiTheme="majorHAnsi" w:hAnsiTheme="majorHAnsi"/>
          <w:color w:val="000000"/>
          <w:sz w:val="18"/>
          <w:szCs w:val="18"/>
        </w:rPr>
      </w:pPr>
      <w:r w:rsidRPr="00E11B5F">
        <w:rPr>
          <w:rFonts w:asciiTheme="majorHAnsi" w:hAnsiTheme="majorHAnsi"/>
          <w:b/>
          <w:bCs/>
          <w:color w:val="000000"/>
          <w:sz w:val="18"/>
          <w:szCs w:val="18"/>
        </w:rPr>
        <w:t>GRANT</w:t>
      </w:r>
      <w:r w:rsidRPr="00E11B5F">
        <w:rPr>
          <w:rFonts w:asciiTheme="majorHAnsi" w:hAnsiTheme="majorHAnsi"/>
          <w:color w:val="000000"/>
          <w:sz w:val="18"/>
          <w:szCs w:val="18"/>
        </w:rPr>
        <w:t> − gives user's access privileges to database</w:t>
      </w:r>
    </w:p>
    <w:p w:rsidR="002E24DB" w:rsidRPr="00E11B5F" w:rsidRDefault="002E24DB" w:rsidP="00E11B5F">
      <w:pPr>
        <w:numPr>
          <w:ilvl w:val="0"/>
          <w:numId w:val="39"/>
        </w:numPr>
        <w:spacing w:after="0" w:line="240" w:lineRule="auto"/>
        <w:ind w:left="0"/>
        <w:jc w:val="both"/>
        <w:rPr>
          <w:rFonts w:asciiTheme="majorHAnsi" w:hAnsiTheme="majorHAnsi"/>
          <w:color w:val="000000"/>
          <w:sz w:val="18"/>
          <w:szCs w:val="18"/>
        </w:rPr>
      </w:pPr>
      <w:r w:rsidRPr="00E11B5F">
        <w:rPr>
          <w:rFonts w:asciiTheme="majorHAnsi" w:hAnsiTheme="majorHAnsi"/>
          <w:b/>
          <w:bCs/>
          <w:color w:val="000000"/>
          <w:sz w:val="18"/>
          <w:szCs w:val="18"/>
        </w:rPr>
        <w:t>REVOKE</w:t>
      </w:r>
      <w:r w:rsidRPr="00E11B5F">
        <w:rPr>
          <w:rFonts w:asciiTheme="majorHAnsi" w:hAnsiTheme="majorHAnsi"/>
          <w:color w:val="000000"/>
          <w:sz w:val="18"/>
          <w:szCs w:val="18"/>
        </w:rPr>
        <w:t> − withdraws access privileges given with the GRANT command</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12. What is an Operator in SQL? Explain common operator types.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lastRenderedPageBreak/>
        <w:t>Operators are used to specify conditions in an SQL statement and to serve as conjunctions for multiple conditions in a statement. The common operator types are −</w:t>
      </w:r>
    </w:p>
    <w:p w:rsidR="002E24DB" w:rsidRPr="00E11B5F" w:rsidRDefault="002E24DB" w:rsidP="00E11B5F">
      <w:pPr>
        <w:numPr>
          <w:ilvl w:val="0"/>
          <w:numId w:val="40"/>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Arithmetic Operators</w:t>
      </w:r>
    </w:p>
    <w:p w:rsidR="002E24DB" w:rsidRPr="00E11B5F" w:rsidRDefault="002E24DB" w:rsidP="00E11B5F">
      <w:pPr>
        <w:numPr>
          <w:ilvl w:val="0"/>
          <w:numId w:val="40"/>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Comparison/Relational Operators</w:t>
      </w:r>
    </w:p>
    <w:p w:rsidR="002E24DB" w:rsidRPr="00E11B5F" w:rsidRDefault="002E24DB" w:rsidP="00E11B5F">
      <w:pPr>
        <w:numPr>
          <w:ilvl w:val="0"/>
          <w:numId w:val="40"/>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Logical Operators</w:t>
      </w:r>
    </w:p>
    <w:p w:rsidR="002E24DB" w:rsidRPr="00E11B5F" w:rsidRDefault="002E24DB" w:rsidP="00E11B5F">
      <w:pPr>
        <w:numPr>
          <w:ilvl w:val="0"/>
          <w:numId w:val="40"/>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Set Operators</w:t>
      </w:r>
    </w:p>
    <w:p w:rsidR="002E24DB" w:rsidRPr="00E11B5F" w:rsidRDefault="002E24DB" w:rsidP="00E11B5F">
      <w:pPr>
        <w:numPr>
          <w:ilvl w:val="0"/>
          <w:numId w:val="40"/>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Operators used to negate conditions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13. What are the common set operators in SQL?</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The common set operators in SQL are −</w:t>
      </w:r>
    </w:p>
    <w:p w:rsidR="002E24DB" w:rsidRPr="00E11B5F" w:rsidRDefault="002E24DB" w:rsidP="00E11B5F">
      <w:pPr>
        <w:numPr>
          <w:ilvl w:val="0"/>
          <w:numId w:val="41"/>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UNION</w:t>
      </w:r>
    </w:p>
    <w:p w:rsidR="002E24DB" w:rsidRPr="00E11B5F" w:rsidRDefault="002E24DB" w:rsidP="00E11B5F">
      <w:pPr>
        <w:numPr>
          <w:ilvl w:val="0"/>
          <w:numId w:val="41"/>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UNION ALL</w:t>
      </w:r>
    </w:p>
    <w:p w:rsidR="002E24DB" w:rsidRPr="00E11B5F" w:rsidRDefault="002E24DB" w:rsidP="00E11B5F">
      <w:pPr>
        <w:numPr>
          <w:ilvl w:val="0"/>
          <w:numId w:val="41"/>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INTERSECT</w:t>
      </w:r>
    </w:p>
    <w:p w:rsidR="002E24DB" w:rsidRPr="00E11B5F" w:rsidRDefault="002E24DB" w:rsidP="00E11B5F">
      <w:pPr>
        <w:numPr>
          <w:ilvl w:val="0"/>
          <w:numId w:val="41"/>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MINUS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14. What is the difference between Minus and Intersect? What is their use in ETL testing?</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Intersect operation is used to combine two SELECT statements, but it only returns the records which are common from both SELECT statements. In case of Intersect, the number of columns and datatype must be same. MySQL does not support INTERSECT operator. An Intersect query looks as follows −</w:t>
      </w:r>
    </w:p>
    <w:p w:rsidR="002E24DB" w:rsidRPr="00E11B5F" w:rsidRDefault="002E24DB" w:rsidP="00E11B5F">
      <w:pPr>
        <w:pStyle w:val="HTMLPreformatted"/>
        <w:pBdr>
          <w:top w:val="single" w:sz="4" w:space="3" w:color="D6D6D6"/>
          <w:left w:val="single" w:sz="4" w:space="3" w:color="D6D6D6"/>
          <w:bottom w:val="single" w:sz="4" w:space="3" w:color="D6D6D6"/>
          <w:right w:val="single" w:sz="4" w:space="3" w:color="D6D6D6"/>
        </w:pBdr>
        <w:shd w:val="clear" w:color="auto" w:fill="F1F1F1"/>
        <w:rPr>
          <w:rFonts w:asciiTheme="majorHAnsi" w:hAnsiTheme="majorHAnsi"/>
          <w:color w:val="313131"/>
          <w:sz w:val="18"/>
          <w:szCs w:val="18"/>
        </w:rPr>
      </w:pPr>
      <w:r w:rsidRPr="00E11B5F">
        <w:rPr>
          <w:rFonts w:asciiTheme="majorHAnsi" w:hAnsiTheme="majorHAnsi"/>
          <w:color w:val="313131"/>
          <w:sz w:val="18"/>
          <w:szCs w:val="18"/>
        </w:rPr>
        <w:t xml:space="preserve">select * from First </w:t>
      </w:r>
    </w:p>
    <w:p w:rsidR="002E24DB" w:rsidRPr="00E11B5F" w:rsidRDefault="002E24DB" w:rsidP="00E11B5F">
      <w:pPr>
        <w:pStyle w:val="HTMLPreformatted"/>
        <w:pBdr>
          <w:top w:val="single" w:sz="4" w:space="3" w:color="D6D6D6"/>
          <w:left w:val="single" w:sz="4" w:space="3" w:color="D6D6D6"/>
          <w:bottom w:val="single" w:sz="4" w:space="3" w:color="D6D6D6"/>
          <w:right w:val="single" w:sz="4" w:space="3" w:color="D6D6D6"/>
        </w:pBdr>
        <w:shd w:val="clear" w:color="auto" w:fill="F1F1F1"/>
        <w:rPr>
          <w:rFonts w:asciiTheme="majorHAnsi" w:hAnsiTheme="majorHAnsi"/>
          <w:color w:val="313131"/>
          <w:sz w:val="18"/>
          <w:szCs w:val="18"/>
        </w:rPr>
      </w:pPr>
      <w:r w:rsidRPr="00E11B5F">
        <w:rPr>
          <w:rFonts w:asciiTheme="majorHAnsi" w:hAnsiTheme="majorHAnsi"/>
          <w:color w:val="313131"/>
          <w:sz w:val="18"/>
          <w:szCs w:val="18"/>
        </w:rPr>
        <w:t xml:space="preserve">INTERSECT </w:t>
      </w:r>
    </w:p>
    <w:p w:rsidR="002E24DB" w:rsidRPr="00E11B5F" w:rsidRDefault="002E24DB" w:rsidP="00E11B5F">
      <w:pPr>
        <w:pStyle w:val="HTMLPreformatted"/>
        <w:pBdr>
          <w:top w:val="single" w:sz="4" w:space="3" w:color="D6D6D6"/>
          <w:left w:val="single" w:sz="4" w:space="3" w:color="D6D6D6"/>
          <w:bottom w:val="single" w:sz="4" w:space="3" w:color="D6D6D6"/>
          <w:right w:val="single" w:sz="4" w:space="3" w:color="D6D6D6"/>
        </w:pBdr>
        <w:shd w:val="clear" w:color="auto" w:fill="F1F1F1"/>
        <w:rPr>
          <w:rFonts w:asciiTheme="majorHAnsi" w:hAnsiTheme="majorHAnsi"/>
          <w:color w:val="313131"/>
          <w:sz w:val="18"/>
          <w:szCs w:val="18"/>
        </w:rPr>
      </w:pPr>
      <w:r w:rsidRPr="00E11B5F">
        <w:rPr>
          <w:rFonts w:asciiTheme="majorHAnsi" w:hAnsiTheme="majorHAnsi"/>
          <w:color w:val="313131"/>
          <w:sz w:val="18"/>
          <w:szCs w:val="18"/>
        </w:rPr>
        <w:t xml:space="preserve">select * from second </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Minus operation combines result of two Select statements and return only those result which belongs to first set of result. A Minus query looks as follows −</w:t>
      </w:r>
    </w:p>
    <w:p w:rsidR="002E24DB" w:rsidRPr="00E11B5F" w:rsidRDefault="002E24DB" w:rsidP="00E11B5F">
      <w:pPr>
        <w:pStyle w:val="HTMLPreformatted"/>
        <w:pBdr>
          <w:top w:val="single" w:sz="4" w:space="3" w:color="D6D6D6"/>
          <w:left w:val="single" w:sz="4" w:space="3" w:color="D6D6D6"/>
          <w:bottom w:val="single" w:sz="4" w:space="3" w:color="D6D6D6"/>
          <w:right w:val="single" w:sz="4" w:space="3" w:color="D6D6D6"/>
        </w:pBdr>
        <w:shd w:val="clear" w:color="auto" w:fill="F1F1F1"/>
        <w:rPr>
          <w:rFonts w:asciiTheme="majorHAnsi" w:hAnsiTheme="majorHAnsi"/>
          <w:color w:val="313131"/>
          <w:sz w:val="18"/>
          <w:szCs w:val="18"/>
        </w:rPr>
      </w:pPr>
      <w:r w:rsidRPr="00E11B5F">
        <w:rPr>
          <w:rFonts w:asciiTheme="majorHAnsi" w:hAnsiTheme="majorHAnsi"/>
          <w:color w:val="313131"/>
          <w:sz w:val="18"/>
          <w:szCs w:val="18"/>
        </w:rPr>
        <w:t xml:space="preserve">select * from First </w:t>
      </w:r>
    </w:p>
    <w:p w:rsidR="002E24DB" w:rsidRPr="00E11B5F" w:rsidRDefault="002E24DB" w:rsidP="00E11B5F">
      <w:pPr>
        <w:pStyle w:val="HTMLPreformatted"/>
        <w:pBdr>
          <w:top w:val="single" w:sz="4" w:space="3" w:color="D6D6D6"/>
          <w:left w:val="single" w:sz="4" w:space="3" w:color="D6D6D6"/>
          <w:bottom w:val="single" w:sz="4" w:space="3" w:color="D6D6D6"/>
          <w:right w:val="single" w:sz="4" w:space="3" w:color="D6D6D6"/>
        </w:pBdr>
        <w:shd w:val="clear" w:color="auto" w:fill="F1F1F1"/>
        <w:rPr>
          <w:rFonts w:asciiTheme="majorHAnsi" w:hAnsiTheme="majorHAnsi"/>
          <w:color w:val="313131"/>
          <w:sz w:val="18"/>
          <w:szCs w:val="18"/>
        </w:rPr>
      </w:pPr>
      <w:r w:rsidRPr="00E11B5F">
        <w:rPr>
          <w:rFonts w:asciiTheme="majorHAnsi" w:hAnsiTheme="majorHAnsi"/>
          <w:color w:val="313131"/>
          <w:sz w:val="18"/>
          <w:szCs w:val="18"/>
        </w:rPr>
        <w:t xml:space="preserve">MINUS </w:t>
      </w:r>
    </w:p>
    <w:p w:rsidR="002E24DB" w:rsidRPr="00E11B5F" w:rsidRDefault="002E24DB" w:rsidP="00E11B5F">
      <w:pPr>
        <w:pStyle w:val="HTMLPreformatted"/>
        <w:pBdr>
          <w:top w:val="single" w:sz="4" w:space="3" w:color="D6D6D6"/>
          <w:left w:val="single" w:sz="4" w:space="3" w:color="D6D6D6"/>
          <w:bottom w:val="single" w:sz="4" w:space="3" w:color="D6D6D6"/>
          <w:right w:val="single" w:sz="4" w:space="3" w:color="D6D6D6"/>
        </w:pBdr>
        <w:shd w:val="clear" w:color="auto" w:fill="F1F1F1"/>
        <w:rPr>
          <w:rFonts w:asciiTheme="majorHAnsi" w:hAnsiTheme="majorHAnsi"/>
          <w:color w:val="313131"/>
          <w:sz w:val="18"/>
          <w:szCs w:val="18"/>
        </w:rPr>
      </w:pPr>
      <w:r w:rsidRPr="00E11B5F">
        <w:rPr>
          <w:rFonts w:asciiTheme="majorHAnsi" w:hAnsiTheme="majorHAnsi"/>
          <w:color w:val="313131"/>
          <w:sz w:val="18"/>
          <w:szCs w:val="18"/>
        </w:rPr>
        <w:t xml:space="preserve">select * from second </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If you perform source minus target and target minus source, and if the minus query returns a value, then it should be considered as a case of mismatching rows.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If the minus query returns a value and the count intersect is less than the source count or the target table, then the source and target tables contain duplicate rows.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15. Explain ‘Group-by’ and ‘Having’ clause with an example.</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Group-by</w:t>
      </w:r>
      <w:r w:rsidRPr="00E11B5F">
        <w:rPr>
          <w:rFonts w:asciiTheme="majorHAnsi" w:hAnsiTheme="majorHAnsi"/>
          <w:color w:val="373B41"/>
          <w:sz w:val="18"/>
          <w:szCs w:val="18"/>
        </w:rPr>
        <w:t> clause is used with </w:t>
      </w:r>
      <w:r w:rsidRPr="00E11B5F">
        <w:rPr>
          <w:rFonts w:asciiTheme="majorHAnsi" w:hAnsiTheme="majorHAnsi"/>
          <w:b/>
          <w:bCs/>
          <w:color w:val="373B41"/>
          <w:sz w:val="18"/>
          <w:szCs w:val="18"/>
        </w:rPr>
        <w:t>select</w:t>
      </w:r>
      <w:r w:rsidRPr="00E11B5F">
        <w:rPr>
          <w:rFonts w:asciiTheme="majorHAnsi" w:hAnsiTheme="majorHAnsi"/>
          <w:color w:val="373B41"/>
          <w:sz w:val="18"/>
          <w:szCs w:val="18"/>
        </w:rPr>
        <w:t> statement to collect similar type of data. </w:t>
      </w:r>
      <w:r w:rsidRPr="00E11B5F">
        <w:rPr>
          <w:rFonts w:asciiTheme="majorHAnsi" w:hAnsiTheme="majorHAnsi"/>
          <w:b/>
          <w:bCs/>
          <w:color w:val="373B41"/>
          <w:sz w:val="18"/>
          <w:szCs w:val="18"/>
        </w:rPr>
        <w:t>HAVING</w:t>
      </w:r>
      <w:r w:rsidRPr="00E11B5F">
        <w:rPr>
          <w:rFonts w:asciiTheme="majorHAnsi" w:hAnsiTheme="majorHAnsi"/>
          <w:color w:val="373B41"/>
          <w:sz w:val="18"/>
          <w:szCs w:val="18"/>
        </w:rPr>
        <w:t> is very similar to </w:t>
      </w:r>
      <w:r w:rsidRPr="00E11B5F">
        <w:rPr>
          <w:rFonts w:asciiTheme="majorHAnsi" w:hAnsiTheme="majorHAnsi"/>
          <w:b/>
          <w:bCs/>
          <w:color w:val="373B41"/>
          <w:sz w:val="18"/>
          <w:szCs w:val="18"/>
        </w:rPr>
        <w:t>WHERE</w:t>
      </w:r>
      <w:r w:rsidRPr="00E11B5F">
        <w:rPr>
          <w:rFonts w:asciiTheme="majorHAnsi" w:hAnsiTheme="majorHAnsi"/>
          <w:color w:val="373B41"/>
          <w:sz w:val="18"/>
          <w:szCs w:val="18"/>
        </w:rPr>
        <w:t> except the statements within it are of an aggregate nature.</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Syntax</w:t>
      </w:r>
      <w:r w:rsidRPr="00E11B5F">
        <w:rPr>
          <w:rFonts w:asciiTheme="majorHAnsi" w:hAnsiTheme="majorHAnsi"/>
          <w:color w:val="373B41"/>
          <w:sz w:val="18"/>
          <w:szCs w:val="18"/>
        </w:rPr>
        <w:t> −</w:t>
      </w:r>
    </w:p>
    <w:p w:rsidR="002E24DB" w:rsidRPr="00E11B5F" w:rsidRDefault="002E24DB" w:rsidP="00E11B5F">
      <w:pPr>
        <w:pStyle w:val="HTMLPreformatted"/>
        <w:pBdr>
          <w:top w:val="single" w:sz="4" w:space="3" w:color="D6D6D6"/>
          <w:left w:val="single" w:sz="4" w:space="3" w:color="D6D6D6"/>
          <w:bottom w:val="single" w:sz="4" w:space="3" w:color="D6D6D6"/>
          <w:right w:val="single" w:sz="4" w:space="3" w:color="D6D6D6"/>
        </w:pBdr>
        <w:shd w:val="clear" w:color="auto" w:fill="F1F1F1"/>
        <w:rPr>
          <w:rFonts w:asciiTheme="majorHAnsi" w:hAnsiTheme="majorHAnsi"/>
          <w:color w:val="313131"/>
          <w:sz w:val="18"/>
          <w:szCs w:val="18"/>
        </w:rPr>
      </w:pPr>
      <w:r w:rsidRPr="00E11B5F">
        <w:rPr>
          <w:rFonts w:asciiTheme="majorHAnsi" w:hAnsiTheme="majorHAnsi"/>
          <w:color w:val="313131"/>
          <w:sz w:val="18"/>
          <w:szCs w:val="18"/>
        </w:rPr>
        <w:t xml:space="preserve">SELECT dept_no, count ( 1 ) FROM employee GROUP BY dept_no;  </w:t>
      </w:r>
    </w:p>
    <w:p w:rsidR="002E24DB" w:rsidRPr="00E11B5F" w:rsidRDefault="002E24DB" w:rsidP="00E11B5F">
      <w:pPr>
        <w:pStyle w:val="HTMLPreformatted"/>
        <w:pBdr>
          <w:top w:val="single" w:sz="4" w:space="3" w:color="D6D6D6"/>
          <w:left w:val="single" w:sz="4" w:space="3" w:color="D6D6D6"/>
          <w:bottom w:val="single" w:sz="4" w:space="3" w:color="D6D6D6"/>
          <w:right w:val="single" w:sz="4" w:space="3" w:color="D6D6D6"/>
        </w:pBdr>
        <w:shd w:val="clear" w:color="auto" w:fill="F1F1F1"/>
        <w:rPr>
          <w:rFonts w:asciiTheme="majorHAnsi" w:hAnsiTheme="majorHAnsi"/>
          <w:color w:val="313131"/>
          <w:sz w:val="18"/>
          <w:szCs w:val="18"/>
        </w:rPr>
      </w:pPr>
      <w:r w:rsidRPr="00E11B5F">
        <w:rPr>
          <w:rFonts w:asciiTheme="majorHAnsi" w:hAnsiTheme="majorHAnsi"/>
          <w:color w:val="313131"/>
          <w:sz w:val="18"/>
          <w:szCs w:val="18"/>
        </w:rPr>
        <w:t>SELECT dept_no, count ( 1 ) FROM employee GROUP BY dept_no HAVING COUNT( 1 ) &gt; 1;</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Example</w:t>
      </w:r>
      <w:r w:rsidRPr="00E11B5F">
        <w:rPr>
          <w:rFonts w:asciiTheme="majorHAnsi" w:hAnsiTheme="majorHAnsi"/>
          <w:color w:val="373B41"/>
          <w:sz w:val="18"/>
          <w:szCs w:val="18"/>
        </w:rPr>
        <w:t> − Employee table</w:t>
      </w:r>
    </w:p>
    <w:tbl>
      <w:tblPr>
        <w:tblW w:w="6953"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3805"/>
        <w:gridCol w:w="3148"/>
      </w:tblGrid>
      <w:tr w:rsidR="002E24DB" w:rsidRPr="00E11B5F" w:rsidTr="002E24DB">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b/>
                <w:bCs/>
                <w:color w:val="313131"/>
                <w:sz w:val="18"/>
                <w:szCs w:val="18"/>
              </w:rPr>
              <w:t>Country</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b/>
                <w:bCs/>
                <w:color w:val="313131"/>
                <w:sz w:val="18"/>
                <w:szCs w:val="18"/>
              </w:rPr>
              <w:t>Salary</w:t>
            </w:r>
          </w:p>
        </w:tc>
      </w:tr>
      <w:tr w:rsidR="002E24DB" w:rsidRPr="00E11B5F" w:rsidTr="002E24DB">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India</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3000</w:t>
            </w:r>
          </w:p>
        </w:tc>
      </w:tr>
      <w:tr w:rsidR="002E24DB" w:rsidRPr="00E11B5F" w:rsidTr="002E24DB">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US</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2500</w:t>
            </w:r>
          </w:p>
        </w:tc>
      </w:tr>
      <w:tr w:rsidR="002E24DB" w:rsidRPr="00E11B5F" w:rsidTr="002E24DB">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India</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500</w:t>
            </w:r>
          </w:p>
        </w:tc>
      </w:tr>
      <w:tr w:rsidR="002E24DB" w:rsidRPr="00E11B5F" w:rsidTr="002E24DB">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US</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1500</w:t>
            </w:r>
          </w:p>
        </w:tc>
      </w:tr>
    </w:tbl>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Group by Country</w:t>
      </w:r>
    </w:p>
    <w:tbl>
      <w:tblPr>
        <w:tblW w:w="6953"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3805"/>
        <w:gridCol w:w="3148"/>
      </w:tblGrid>
      <w:tr w:rsidR="002E24DB" w:rsidRPr="00E11B5F" w:rsidTr="002E24DB">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b/>
                <w:bCs/>
                <w:color w:val="313131"/>
                <w:sz w:val="18"/>
                <w:szCs w:val="18"/>
              </w:rPr>
              <w:t>Country</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b/>
                <w:bCs/>
                <w:color w:val="313131"/>
                <w:sz w:val="18"/>
                <w:szCs w:val="18"/>
              </w:rPr>
              <w:t>Salary</w:t>
            </w:r>
          </w:p>
        </w:tc>
      </w:tr>
      <w:tr w:rsidR="002E24DB" w:rsidRPr="00E11B5F" w:rsidTr="002E24DB">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India</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3000</w:t>
            </w:r>
          </w:p>
        </w:tc>
      </w:tr>
      <w:tr w:rsidR="002E24DB" w:rsidRPr="00E11B5F" w:rsidTr="002E24DB">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India</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500</w:t>
            </w:r>
          </w:p>
        </w:tc>
      </w:tr>
      <w:tr w:rsidR="002E24DB" w:rsidRPr="00E11B5F" w:rsidTr="002E24DB">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lastRenderedPageBreak/>
              <w:t>US</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2500</w:t>
            </w:r>
          </w:p>
        </w:tc>
      </w:tr>
      <w:tr w:rsidR="002E24DB" w:rsidRPr="00E11B5F" w:rsidTr="002E24DB">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US</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jc w:val="center"/>
              <w:rPr>
                <w:rFonts w:asciiTheme="majorHAnsi" w:hAnsiTheme="majorHAnsi"/>
                <w:color w:val="313131"/>
                <w:sz w:val="18"/>
                <w:szCs w:val="18"/>
              </w:rPr>
            </w:pPr>
            <w:r w:rsidRPr="00E11B5F">
              <w:rPr>
                <w:rFonts w:asciiTheme="majorHAnsi" w:hAnsiTheme="majorHAnsi"/>
                <w:color w:val="313131"/>
                <w:sz w:val="18"/>
                <w:szCs w:val="18"/>
              </w:rPr>
              <w:t>1500</w:t>
            </w:r>
          </w:p>
        </w:tc>
      </w:tr>
    </w:tbl>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16. What do you understand by ETL Testing?</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ETL Testing is done before data is moved into a production Data Warehouse system. It is sometimes also called as Table Balancing or production reconciliation.</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The main objective of ETL testing is to identify and mitigate data defects and general errors that occur prior to processing of data for analytical reporting.</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17. How ETL Testing is different from database testing?</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The following table captures the key features of Database and ETL testing and their comparison −</w:t>
      </w:r>
    </w:p>
    <w:tbl>
      <w:tblPr>
        <w:tblW w:w="6953" w:type="dxa"/>
        <w:tblBorders>
          <w:top w:val="single" w:sz="4" w:space="0" w:color="DDDDDD"/>
          <w:left w:val="single" w:sz="4" w:space="0" w:color="DDDDDD"/>
          <w:bottom w:val="single" w:sz="4" w:space="0" w:color="DDDDDD"/>
          <w:right w:val="single" w:sz="4" w:space="0" w:color="DDDDDD"/>
        </w:tblBorders>
        <w:tblCellMar>
          <w:top w:w="15" w:type="dxa"/>
          <w:left w:w="15" w:type="dxa"/>
          <w:bottom w:w="15" w:type="dxa"/>
          <w:right w:w="15" w:type="dxa"/>
        </w:tblCellMar>
        <w:tblLook w:val="04A0"/>
      </w:tblPr>
      <w:tblGrid>
        <w:gridCol w:w="1376"/>
        <w:gridCol w:w="2655"/>
        <w:gridCol w:w="2922"/>
      </w:tblGrid>
      <w:tr w:rsidR="002E24DB" w:rsidRPr="00E11B5F" w:rsidTr="002E24DB">
        <w:tc>
          <w:tcPr>
            <w:tcW w:w="0" w:type="auto"/>
            <w:tcBorders>
              <w:top w:val="single" w:sz="4" w:space="0" w:color="DDDDDD"/>
              <w:left w:val="single" w:sz="4" w:space="0" w:color="DDDDDD"/>
              <w:bottom w:val="single" w:sz="4" w:space="0" w:color="DDDDDD"/>
              <w:right w:val="single" w:sz="4" w:space="0" w:color="DDDDDD"/>
            </w:tcBorders>
            <w:shd w:val="clear" w:color="auto" w:fill="EEEEEE"/>
            <w:tcMar>
              <w:top w:w="92" w:type="dxa"/>
              <w:left w:w="92" w:type="dxa"/>
              <w:bottom w:w="92" w:type="dxa"/>
              <w:right w:w="92" w:type="dxa"/>
            </w:tcMar>
            <w:hideMark/>
          </w:tcPr>
          <w:p w:rsidR="002E24DB" w:rsidRPr="00E11B5F" w:rsidRDefault="002E24DB" w:rsidP="00E11B5F">
            <w:pPr>
              <w:spacing w:after="0" w:line="240" w:lineRule="auto"/>
              <w:rPr>
                <w:rFonts w:asciiTheme="majorHAnsi" w:hAnsiTheme="majorHAnsi"/>
                <w:b/>
                <w:bCs/>
                <w:color w:val="313131"/>
                <w:sz w:val="18"/>
                <w:szCs w:val="18"/>
              </w:rPr>
            </w:pPr>
            <w:r w:rsidRPr="00E11B5F">
              <w:rPr>
                <w:rFonts w:asciiTheme="majorHAnsi" w:hAnsiTheme="majorHAnsi"/>
                <w:b/>
                <w:bCs/>
                <w:color w:val="313131"/>
                <w:sz w:val="18"/>
                <w:szCs w:val="18"/>
              </w:rPr>
              <w:t>Function</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92" w:type="dxa"/>
              <w:left w:w="92" w:type="dxa"/>
              <w:bottom w:w="92" w:type="dxa"/>
              <w:right w:w="92" w:type="dxa"/>
            </w:tcMar>
            <w:hideMark/>
          </w:tcPr>
          <w:p w:rsidR="002E24DB" w:rsidRPr="00E11B5F" w:rsidRDefault="002E24DB" w:rsidP="00E11B5F">
            <w:pPr>
              <w:spacing w:after="0" w:line="240" w:lineRule="auto"/>
              <w:rPr>
                <w:rFonts w:asciiTheme="majorHAnsi" w:hAnsiTheme="majorHAnsi"/>
                <w:b/>
                <w:bCs/>
                <w:color w:val="313131"/>
                <w:sz w:val="18"/>
                <w:szCs w:val="18"/>
              </w:rPr>
            </w:pPr>
            <w:r w:rsidRPr="00E11B5F">
              <w:rPr>
                <w:rFonts w:asciiTheme="majorHAnsi" w:hAnsiTheme="majorHAnsi"/>
                <w:b/>
                <w:bCs/>
                <w:color w:val="313131"/>
                <w:sz w:val="18"/>
                <w:szCs w:val="18"/>
              </w:rPr>
              <w:t>Database Testing</w:t>
            </w:r>
          </w:p>
        </w:tc>
        <w:tc>
          <w:tcPr>
            <w:tcW w:w="0" w:type="auto"/>
            <w:tcBorders>
              <w:top w:val="single" w:sz="4" w:space="0" w:color="DDDDDD"/>
              <w:left w:val="single" w:sz="4" w:space="0" w:color="DDDDDD"/>
              <w:bottom w:val="single" w:sz="4" w:space="0" w:color="DDDDDD"/>
              <w:right w:val="single" w:sz="4" w:space="0" w:color="DDDDDD"/>
            </w:tcBorders>
            <w:shd w:val="clear" w:color="auto" w:fill="EEEEEE"/>
            <w:tcMar>
              <w:top w:w="92" w:type="dxa"/>
              <w:left w:w="92" w:type="dxa"/>
              <w:bottom w:w="92" w:type="dxa"/>
              <w:right w:w="92" w:type="dxa"/>
            </w:tcMar>
            <w:hideMark/>
          </w:tcPr>
          <w:p w:rsidR="002E24DB" w:rsidRPr="00E11B5F" w:rsidRDefault="002E24DB" w:rsidP="00E11B5F">
            <w:pPr>
              <w:spacing w:after="0" w:line="240" w:lineRule="auto"/>
              <w:rPr>
                <w:rFonts w:asciiTheme="majorHAnsi" w:hAnsiTheme="majorHAnsi"/>
                <w:b/>
                <w:bCs/>
                <w:color w:val="313131"/>
                <w:sz w:val="18"/>
                <w:szCs w:val="18"/>
              </w:rPr>
            </w:pPr>
            <w:r w:rsidRPr="00E11B5F">
              <w:rPr>
                <w:rFonts w:asciiTheme="majorHAnsi" w:hAnsiTheme="majorHAnsi"/>
                <w:b/>
                <w:bCs/>
                <w:color w:val="313131"/>
                <w:sz w:val="18"/>
                <w:szCs w:val="18"/>
              </w:rPr>
              <w:t>ETL Testing</w:t>
            </w:r>
          </w:p>
        </w:tc>
      </w:tr>
      <w:tr w:rsidR="002E24DB" w:rsidRPr="00E11B5F" w:rsidTr="002E24DB">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rPr>
                <w:rFonts w:asciiTheme="majorHAnsi" w:hAnsiTheme="majorHAnsi"/>
                <w:color w:val="313131"/>
                <w:sz w:val="18"/>
                <w:szCs w:val="18"/>
              </w:rPr>
            </w:pPr>
            <w:r w:rsidRPr="00E11B5F">
              <w:rPr>
                <w:rFonts w:asciiTheme="majorHAnsi" w:hAnsiTheme="majorHAnsi"/>
                <w:color w:val="313131"/>
                <w:sz w:val="18"/>
                <w:szCs w:val="18"/>
              </w:rPr>
              <w:t>Primary Goal</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rPr>
                <w:rFonts w:asciiTheme="majorHAnsi" w:hAnsiTheme="majorHAnsi"/>
                <w:color w:val="313131"/>
                <w:sz w:val="18"/>
                <w:szCs w:val="18"/>
              </w:rPr>
            </w:pPr>
            <w:r w:rsidRPr="00E11B5F">
              <w:rPr>
                <w:rFonts w:asciiTheme="majorHAnsi" w:hAnsiTheme="majorHAnsi"/>
                <w:color w:val="313131"/>
                <w:sz w:val="18"/>
                <w:szCs w:val="18"/>
              </w:rPr>
              <w:t>Data validation and Integration</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rPr>
                <w:rFonts w:asciiTheme="majorHAnsi" w:hAnsiTheme="majorHAnsi"/>
                <w:color w:val="313131"/>
                <w:sz w:val="18"/>
                <w:szCs w:val="18"/>
              </w:rPr>
            </w:pPr>
            <w:r w:rsidRPr="00E11B5F">
              <w:rPr>
                <w:rFonts w:asciiTheme="majorHAnsi" w:hAnsiTheme="majorHAnsi"/>
                <w:color w:val="313131"/>
                <w:sz w:val="18"/>
                <w:szCs w:val="18"/>
              </w:rPr>
              <w:t>Data Extraction, Transform and Loading for BI Reporting</w:t>
            </w:r>
          </w:p>
        </w:tc>
      </w:tr>
      <w:tr w:rsidR="002E24DB" w:rsidRPr="00E11B5F" w:rsidTr="002E24DB">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rPr>
                <w:rFonts w:asciiTheme="majorHAnsi" w:hAnsiTheme="majorHAnsi"/>
                <w:color w:val="313131"/>
                <w:sz w:val="18"/>
                <w:szCs w:val="18"/>
              </w:rPr>
            </w:pPr>
            <w:r w:rsidRPr="00E11B5F">
              <w:rPr>
                <w:rFonts w:asciiTheme="majorHAnsi" w:hAnsiTheme="majorHAnsi"/>
                <w:color w:val="313131"/>
                <w:sz w:val="18"/>
                <w:szCs w:val="18"/>
              </w:rPr>
              <w:t>Applicable System</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rPr>
                <w:rFonts w:asciiTheme="majorHAnsi" w:hAnsiTheme="majorHAnsi"/>
                <w:color w:val="313131"/>
                <w:sz w:val="18"/>
                <w:szCs w:val="18"/>
              </w:rPr>
            </w:pPr>
            <w:r w:rsidRPr="00E11B5F">
              <w:rPr>
                <w:rFonts w:asciiTheme="majorHAnsi" w:hAnsiTheme="majorHAnsi"/>
                <w:color w:val="313131"/>
                <w:sz w:val="18"/>
                <w:szCs w:val="18"/>
              </w:rPr>
              <w:t>Transactional system where business flow occurs</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rPr>
                <w:rFonts w:asciiTheme="majorHAnsi" w:hAnsiTheme="majorHAnsi"/>
                <w:color w:val="313131"/>
                <w:sz w:val="18"/>
                <w:szCs w:val="18"/>
              </w:rPr>
            </w:pPr>
            <w:r w:rsidRPr="00E11B5F">
              <w:rPr>
                <w:rFonts w:asciiTheme="majorHAnsi" w:hAnsiTheme="majorHAnsi"/>
                <w:color w:val="313131"/>
                <w:sz w:val="18"/>
                <w:szCs w:val="18"/>
              </w:rPr>
              <w:t>System containing historical data and not in business flow environment</w:t>
            </w:r>
          </w:p>
        </w:tc>
      </w:tr>
      <w:tr w:rsidR="002E24DB" w:rsidRPr="00E11B5F" w:rsidTr="002E24DB">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rPr>
                <w:rFonts w:asciiTheme="majorHAnsi" w:hAnsiTheme="majorHAnsi"/>
                <w:color w:val="313131"/>
                <w:sz w:val="18"/>
                <w:szCs w:val="18"/>
              </w:rPr>
            </w:pPr>
            <w:r w:rsidRPr="00E11B5F">
              <w:rPr>
                <w:rFonts w:asciiTheme="majorHAnsi" w:hAnsiTheme="majorHAnsi"/>
                <w:color w:val="313131"/>
                <w:sz w:val="18"/>
                <w:szCs w:val="18"/>
              </w:rPr>
              <w:t>Common Tools in market</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rPr>
                <w:rFonts w:asciiTheme="majorHAnsi" w:hAnsiTheme="majorHAnsi"/>
                <w:color w:val="313131"/>
                <w:sz w:val="18"/>
                <w:szCs w:val="18"/>
              </w:rPr>
            </w:pPr>
            <w:r w:rsidRPr="00E11B5F">
              <w:rPr>
                <w:rFonts w:asciiTheme="majorHAnsi" w:hAnsiTheme="majorHAnsi"/>
                <w:color w:val="313131"/>
                <w:sz w:val="18"/>
                <w:szCs w:val="18"/>
              </w:rPr>
              <w:t>QTP, Selenium, etc.</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rPr>
                <w:rFonts w:asciiTheme="majorHAnsi" w:hAnsiTheme="majorHAnsi"/>
                <w:color w:val="313131"/>
                <w:sz w:val="18"/>
                <w:szCs w:val="18"/>
              </w:rPr>
            </w:pPr>
            <w:r w:rsidRPr="00E11B5F">
              <w:rPr>
                <w:rFonts w:asciiTheme="majorHAnsi" w:hAnsiTheme="majorHAnsi"/>
                <w:color w:val="313131"/>
                <w:sz w:val="18"/>
                <w:szCs w:val="18"/>
              </w:rPr>
              <w:t>QuerySurge, Informatica, etc.</w:t>
            </w:r>
          </w:p>
        </w:tc>
      </w:tr>
      <w:tr w:rsidR="002E24DB" w:rsidRPr="00E11B5F" w:rsidTr="002E24DB">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rPr>
                <w:rFonts w:asciiTheme="majorHAnsi" w:hAnsiTheme="majorHAnsi"/>
                <w:color w:val="313131"/>
                <w:sz w:val="18"/>
                <w:szCs w:val="18"/>
              </w:rPr>
            </w:pPr>
            <w:r w:rsidRPr="00E11B5F">
              <w:rPr>
                <w:rFonts w:asciiTheme="majorHAnsi" w:hAnsiTheme="majorHAnsi"/>
                <w:color w:val="313131"/>
                <w:sz w:val="18"/>
                <w:szCs w:val="18"/>
              </w:rPr>
              <w:t>Business Need</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rPr>
                <w:rFonts w:asciiTheme="majorHAnsi" w:hAnsiTheme="majorHAnsi"/>
                <w:color w:val="313131"/>
                <w:sz w:val="18"/>
                <w:szCs w:val="18"/>
              </w:rPr>
            </w:pPr>
            <w:r w:rsidRPr="00E11B5F">
              <w:rPr>
                <w:rFonts w:asciiTheme="majorHAnsi" w:hAnsiTheme="majorHAnsi"/>
                <w:color w:val="313131"/>
                <w:sz w:val="18"/>
                <w:szCs w:val="18"/>
              </w:rPr>
              <w:t>It is used to integrate data from multiple applications, Severe impact.</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rPr>
                <w:rFonts w:asciiTheme="majorHAnsi" w:hAnsiTheme="majorHAnsi"/>
                <w:color w:val="313131"/>
                <w:sz w:val="18"/>
                <w:szCs w:val="18"/>
              </w:rPr>
            </w:pPr>
            <w:r w:rsidRPr="00E11B5F">
              <w:rPr>
                <w:rFonts w:asciiTheme="majorHAnsi" w:hAnsiTheme="majorHAnsi"/>
                <w:color w:val="313131"/>
                <w:sz w:val="18"/>
                <w:szCs w:val="18"/>
              </w:rPr>
              <w:t>It is used for Analytical Reporting, information and forecasting.</w:t>
            </w:r>
          </w:p>
        </w:tc>
      </w:tr>
      <w:tr w:rsidR="002E24DB" w:rsidRPr="00E11B5F" w:rsidTr="002E24DB">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rPr>
                <w:rFonts w:asciiTheme="majorHAnsi" w:hAnsiTheme="majorHAnsi"/>
                <w:color w:val="313131"/>
                <w:sz w:val="18"/>
                <w:szCs w:val="18"/>
              </w:rPr>
            </w:pPr>
            <w:r w:rsidRPr="00E11B5F">
              <w:rPr>
                <w:rFonts w:asciiTheme="majorHAnsi" w:hAnsiTheme="majorHAnsi"/>
                <w:color w:val="313131"/>
                <w:sz w:val="18"/>
                <w:szCs w:val="18"/>
              </w:rPr>
              <w:t>Modeling</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rPr>
                <w:rFonts w:asciiTheme="majorHAnsi" w:hAnsiTheme="majorHAnsi"/>
                <w:color w:val="313131"/>
                <w:sz w:val="18"/>
                <w:szCs w:val="18"/>
              </w:rPr>
            </w:pPr>
            <w:r w:rsidRPr="00E11B5F">
              <w:rPr>
                <w:rFonts w:asciiTheme="majorHAnsi" w:hAnsiTheme="majorHAnsi"/>
                <w:color w:val="313131"/>
                <w:sz w:val="18"/>
                <w:szCs w:val="18"/>
              </w:rPr>
              <w:t>ER method</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rPr>
                <w:rFonts w:asciiTheme="majorHAnsi" w:hAnsiTheme="majorHAnsi"/>
                <w:color w:val="313131"/>
                <w:sz w:val="18"/>
                <w:szCs w:val="18"/>
              </w:rPr>
            </w:pPr>
            <w:r w:rsidRPr="00E11B5F">
              <w:rPr>
                <w:rFonts w:asciiTheme="majorHAnsi" w:hAnsiTheme="majorHAnsi"/>
                <w:color w:val="313131"/>
                <w:sz w:val="18"/>
                <w:szCs w:val="18"/>
              </w:rPr>
              <w:t>Multidimensional</w:t>
            </w:r>
          </w:p>
        </w:tc>
      </w:tr>
      <w:tr w:rsidR="002E24DB" w:rsidRPr="00E11B5F" w:rsidTr="002E24DB">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rPr>
                <w:rFonts w:asciiTheme="majorHAnsi" w:hAnsiTheme="majorHAnsi"/>
                <w:color w:val="313131"/>
                <w:sz w:val="18"/>
                <w:szCs w:val="18"/>
              </w:rPr>
            </w:pPr>
            <w:r w:rsidRPr="00E11B5F">
              <w:rPr>
                <w:rFonts w:asciiTheme="majorHAnsi" w:hAnsiTheme="majorHAnsi"/>
                <w:color w:val="313131"/>
                <w:sz w:val="18"/>
                <w:szCs w:val="18"/>
              </w:rPr>
              <w:t>Database Type</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rPr>
                <w:rFonts w:asciiTheme="majorHAnsi" w:hAnsiTheme="majorHAnsi"/>
                <w:color w:val="313131"/>
                <w:sz w:val="18"/>
                <w:szCs w:val="18"/>
              </w:rPr>
            </w:pPr>
            <w:r w:rsidRPr="00E11B5F">
              <w:rPr>
                <w:rFonts w:asciiTheme="majorHAnsi" w:hAnsiTheme="majorHAnsi"/>
                <w:color w:val="313131"/>
                <w:sz w:val="18"/>
                <w:szCs w:val="18"/>
              </w:rPr>
              <w:t>It is normally used in OLTP systems</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rPr>
                <w:rFonts w:asciiTheme="majorHAnsi" w:hAnsiTheme="majorHAnsi"/>
                <w:color w:val="313131"/>
                <w:sz w:val="18"/>
                <w:szCs w:val="18"/>
              </w:rPr>
            </w:pPr>
            <w:r w:rsidRPr="00E11B5F">
              <w:rPr>
                <w:rFonts w:asciiTheme="majorHAnsi" w:hAnsiTheme="majorHAnsi"/>
                <w:color w:val="313131"/>
                <w:sz w:val="18"/>
                <w:szCs w:val="18"/>
              </w:rPr>
              <w:t>It is applied to OLAP systems</w:t>
            </w:r>
          </w:p>
        </w:tc>
      </w:tr>
      <w:tr w:rsidR="002E24DB" w:rsidRPr="00E11B5F" w:rsidTr="002E24DB">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rPr>
                <w:rFonts w:asciiTheme="majorHAnsi" w:hAnsiTheme="majorHAnsi"/>
                <w:color w:val="313131"/>
                <w:sz w:val="18"/>
                <w:szCs w:val="18"/>
              </w:rPr>
            </w:pPr>
            <w:r w:rsidRPr="00E11B5F">
              <w:rPr>
                <w:rFonts w:asciiTheme="majorHAnsi" w:hAnsiTheme="majorHAnsi"/>
                <w:color w:val="313131"/>
                <w:sz w:val="18"/>
                <w:szCs w:val="18"/>
              </w:rPr>
              <w:t>Data Type</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rPr>
                <w:rFonts w:asciiTheme="majorHAnsi" w:hAnsiTheme="majorHAnsi"/>
                <w:color w:val="313131"/>
                <w:sz w:val="18"/>
                <w:szCs w:val="18"/>
              </w:rPr>
            </w:pPr>
            <w:r w:rsidRPr="00E11B5F">
              <w:rPr>
                <w:rFonts w:asciiTheme="majorHAnsi" w:hAnsiTheme="majorHAnsi"/>
                <w:color w:val="313131"/>
                <w:sz w:val="18"/>
                <w:szCs w:val="18"/>
              </w:rPr>
              <w:t>Normalized data with more joins</w:t>
            </w:r>
          </w:p>
        </w:tc>
        <w:tc>
          <w:tcPr>
            <w:tcW w:w="0" w:type="auto"/>
            <w:tcBorders>
              <w:top w:val="single" w:sz="4" w:space="0" w:color="DDDDDD"/>
              <w:left w:val="single" w:sz="4" w:space="0" w:color="DDDDDD"/>
              <w:bottom w:val="single" w:sz="4" w:space="0" w:color="DDDDDD"/>
              <w:right w:val="single" w:sz="4" w:space="0" w:color="DDDDDD"/>
            </w:tcBorders>
            <w:tcMar>
              <w:top w:w="92" w:type="dxa"/>
              <w:left w:w="92" w:type="dxa"/>
              <w:bottom w:w="92" w:type="dxa"/>
              <w:right w:w="92" w:type="dxa"/>
            </w:tcMar>
            <w:hideMark/>
          </w:tcPr>
          <w:p w:rsidR="002E24DB" w:rsidRPr="00E11B5F" w:rsidRDefault="002E24DB" w:rsidP="00E11B5F">
            <w:pPr>
              <w:spacing w:after="0" w:line="240" w:lineRule="auto"/>
              <w:rPr>
                <w:rFonts w:asciiTheme="majorHAnsi" w:hAnsiTheme="majorHAnsi"/>
                <w:color w:val="313131"/>
                <w:sz w:val="18"/>
                <w:szCs w:val="18"/>
              </w:rPr>
            </w:pPr>
            <w:r w:rsidRPr="00E11B5F">
              <w:rPr>
                <w:rFonts w:asciiTheme="majorHAnsi" w:hAnsiTheme="majorHAnsi"/>
                <w:color w:val="313131"/>
                <w:sz w:val="18"/>
                <w:szCs w:val="18"/>
              </w:rPr>
              <w:t>De-normalized data with less joins, more indexes and Aggregations.</w:t>
            </w:r>
          </w:p>
        </w:tc>
      </w:tr>
    </w:tbl>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18. What are the different ETL Testing categories as per their function?</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ETL testing can be divided into the following categories based on their function −</w:t>
      </w:r>
    </w:p>
    <w:p w:rsidR="002E24DB" w:rsidRPr="00E11B5F" w:rsidRDefault="002E24DB" w:rsidP="00E11B5F">
      <w:pPr>
        <w:numPr>
          <w:ilvl w:val="0"/>
          <w:numId w:val="42"/>
        </w:numPr>
        <w:spacing w:after="0" w:line="240" w:lineRule="auto"/>
        <w:ind w:left="0"/>
        <w:jc w:val="both"/>
        <w:rPr>
          <w:rFonts w:asciiTheme="majorHAnsi" w:hAnsiTheme="majorHAnsi"/>
          <w:color w:val="000000"/>
          <w:sz w:val="18"/>
          <w:szCs w:val="18"/>
        </w:rPr>
      </w:pPr>
      <w:r w:rsidRPr="00E11B5F">
        <w:rPr>
          <w:rFonts w:asciiTheme="majorHAnsi" w:hAnsiTheme="majorHAnsi"/>
          <w:b/>
          <w:bCs/>
          <w:color w:val="000000"/>
          <w:sz w:val="18"/>
          <w:szCs w:val="18"/>
        </w:rPr>
        <w:t>Source to Target Count Testing</w:t>
      </w:r>
      <w:r w:rsidRPr="00E11B5F">
        <w:rPr>
          <w:rFonts w:asciiTheme="majorHAnsi" w:hAnsiTheme="majorHAnsi"/>
          <w:color w:val="000000"/>
          <w:sz w:val="18"/>
          <w:szCs w:val="18"/>
        </w:rPr>
        <w:t> − It involves matching of count of records in source and target system.</w:t>
      </w:r>
    </w:p>
    <w:p w:rsidR="002E24DB" w:rsidRPr="00E11B5F" w:rsidRDefault="002E24DB" w:rsidP="00E11B5F">
      <w:pPr>
        <w:numPr>
          <w:ilvl w:val="0"/>
          <w:numId w:val="42"/>
        </w:numPr>
        <w:spacing w:after="0" w:line="240" w:lineRule="auto"/>
        <w:ind w:left="0"/>
        <w:jc w:val="both"/>
        <w:rPr>
          <w:rFonts w:asciiTheme="majorHAnsi" w:hAnsiTheme="majorHAnsi"/>
          <w:color w:val="000000"/>
          <w:sz w:val="18"/>
          <w:szCs w:val="18"/>
        </w:rPr>
      </w:pPr>
      <w:r w:rsidRPr="00E11B5F">
        <w:rPr>
          <w:rFonts w:asciiTheme="majorHAnsi" w:hAnsiTheme="majorHAnsi"/>
          <w:b/>
          <w:bCs/>
          <w:color w:val="000000"/>
          <w:sz w:val="18"/>
          <w:szCs w:val="18"/>
        </w:rPr>
        <w:t>Source to Target Data Testing</w:t>
      </w:r>
      <w:r w:rsidRPr="00E11B5F">
        <w:rPr>
          <w:rFonts w:asciiTheme="majorHAnsi" w:hAnsiTheme="majorHAnsi"/>
          <w:color w:val="000000"/>
          <w:sz w:val="18"/>
          <w:szCs w:val="18"/>
        </w:rPr>
        <w:t> − It involves data validation between source and target system. It also involves data integration and threshold value check and Duplicate data check in target system.</w:t>
      </w:r>
    </w:p>
    <w:p w:rsidR="002E24DB" w:rsidRPr="00E11B5F" w:rsidRDefault="002E24DB" w:rsidP="00E11B5F">
      <w:pPr>
        <w:numPr>
          <w:ilvl w:val="0"/>
          <w:numId w:val="42"/>
        </w:numPr>
        <w:spacing w:after="0" w:line="240" w:lineRule="auto"/>
        <w:ind w:left="0"/>
        <w:jc w:val="both"/>
        <w:rPr>
          <w:rFonts w:asciiTheme="majorHAnsi" w:hAnsiTheme="majorHAnsi"/>
          <w:color w:val="000000"/>
          <w:sz w:val="18"/>
          <w:szCs w:val="18"/>
        </w:rPr>
      </w:pPr>
      <w:r w:rsidRPr="00E11B5F">
        <w:rPr>
          <w:rFonts w:asciiTheme="majorHAnsi" w:hAnsiTheme="majorHAnsi"/>
          <w:b/>
          <w:bCs/>
          <w:color w:val="000000"/>
          <w:sz w:val="18"/>
          <w:szCs w:val="18"/>
        </w:rPr>
        <w:t>Data Mapping or Transformation Testing</w:t>
      </w:r>
      <w:r w:rsidRPr="00E11B5F">
        <w:rPr>
          <w:rFonts w:asciiTheme="majorHAnsi" w:hAnsiTheme="majorHAnsi"/>
          <w:color w:val="000000"/>
          <w:sz w:val="18"/>
          <w:szCs w:val="18"/>
        </w:rPr>
        <w:t> − It confirms the mapping of objects in source and target system. It also involves checking functionality of data in target system.</w:t>
      </w:r>
    </w:p>
    <w:p w:rsidR="002E24DB" w:rsidRPr="00E11B5F" w:rsidRDefault="002E24DB" w:rsidP="00E11B5F">
      <w:pPr>
        <w:numPr>
          <w:ilvl w:val="0"/>
          <w:numId w:val="42"/>
        </w:numPr>
        <w:spacing w:after="0" w:line="240" w:lineRule="auto"/>
        <w:ind w:left="0"/>
        <w:jc w:val="both"/>
        <w:rPr>
          <w:rFonts w:asciiTheme="majorHAnsi" w:hAnsiTheme="majorHAnsi"/>
          <w:color w:val="000000"/>
          <w:sz w:val="18"/>
          <w:szCs w:val="18"/>
        </w:rPr>
      </w:pPr>
      <w:r w:rsidRPr="00E11B5F">
        <w:rPr>
          <w:rFonts w:asciiTheme="majorHAnsi" w:hAnsiTheme="majorHAnsi"/>
          <w:b/>
          <w:bCs/>
          <w:color w:val="000000"/>
          <w:sz w:val="18"/>
          <w:szCs w:val="18"/>
        </w:rPr>
        <w:t>End-User Testing</w:t>
      </w:r>
      <w:r w:rsidRPr="00E11B5F">
        <w:rPr>
          <w:rFonts w:asciiTheme="majorHAnsi" w:hAnsiTheme="majorHAnsi"/>
          <w:color w:val="000000"/>
          <w:sz w:val="18"/>
          <w:szCs w:val="18"/>
        </w:rPr>
        <w:t> − It involves generating reports for end users to verify if data in reports are as per expectation. It involves finding deviation in reports and cross check the data in target system for report validation.</w:t>
      </w:r>
    </w:p>
    <w:p w:rsidR="002E24DB" w:rsidRPr="00E11B5F" w:rsidRDefault="002E24DB" w:rsidP="00E11B5F">
      <w:pPr>
        <w:numPr>
          <w:ilvl w:val="0"/>
          <w:numId w:val="42"/>
        </w:numPr>
        <w:spacing w:after="0" w:line="240" w:lineRule="auto"/>
        <w:ind w:left="0"/>
        <w:jc w:val="both"/>
        <w:rPr>
          <w:rFonts w:asciiTheme="majorHAnsi" w:hAnsiTheme="majorHAnsi"/>
          <w:color w:val="000000"/>
          <w:sz w:val="18"/>
          <w:szCs w:val="18"/>
        </w:rPr>
      </w:pPr>
      <w:r w:rsidRPr="00E11B5F">
        <w:rPr>
          <w:rFonts w:asciiTheme="majorHAnsi" w:hAnsiTheme="majorHAnsi"/>
          <w:b/>
          <w:bCs/>
          <w:color w:val="000000"/>
          <w:sz w:val="18"/>
          <w:szCs w:val="18"/>
        </w:rPr>
        <w:t>Retesting</w:t>
      </w:r>
      <w:r w:rsidRPr="00E11B5F">
        <w:rPr>
          <w:rFonts w:asciiTheme="majorHAnsi" w:hAnsiTheme="majorHAnsi"/>
          <w:color w:val="000000"/>
          <w:sz w:val="18"/>
          <w:szCs w:val="18"/>
        </w:rPr>
        <w:t> − It involves fixing the bugs and defects in data in target system and running the reports again for data validation.</w:t>
      </w:r>
    </w:p>
    <w:p w:rsidR="002E24DB" w:rsidRPr="00E11B5F" w:rsidRDefault="002E24DB" w:rsidP="00E11B5F">
      <w:pPr>
        <w:numPr>
          <w:ilvl w:val="0"/>
          <w:numId w:val="42"/>
        </w:numPr>
        <w:spacing w:after="0" w:line="240" w:lineRule="auto"/>
        <w:ind w:left="0"/>
        <w:jc w:val="both"/>
        <w:rPr>
          <w:rFonts w:asciiTheme="majorHAnsi" w:hAnsiTheme="majorHAnsi"/>
          <w:color w:val="000000"/>
          <w:sz w:val="18"/>
          <w:szCs w:val="18"/>
        </w:rPr>
      </w:pPr>
      <w:r w:rsidRPr="00E11B5F">
        <w:rPr>
          <w:rFonts w:asciiTheme="majorHAnsi" w:hAnsiTheme="majorHAnsi"/>
          <w:b/>
          <w:bCs/>
          <w:color w:val="000000"/>
          <w:sz w:val="18"/>
          <w:szCs w:val="18"/>
        </w:rPr>
        <w:t>System Integration Testing</w:t>
      </w:r>
      <w:r w:rsidRPr="00E11B5F">
        <w:rPr>
          <w:rFonts w:asciiTheme="majorHAnsi" w:hAnsiTheme="majorHAnsi"/>
          <w:color w:val="000000"/>
          <w:sz w:val="18"/>
          <w:szCs w:val="18"/>
        </w:rPr>
        <w:t> − It involves testing all the individual systems, and later combine the result to find if there is any deviation.</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19. Explain the key challenges that you face while performing ETL Testing.</w:t>
      </w:r>
    </w:p>
    <w:p w:rsidR="002E24DB" w:rsidRPr="00E11B5F" w:rsidRDefault="002E24DB" w:rsidP="00E11B5F">
      <w:pPr>
        <w:numPr>
          <w:ilvl w:val="0"/>
          <w:numId w:val="43"/>
        </w:numPr>
        <w:spacing w:after="0" w:line="240" w:lineRule="auto"/>
        <w:ind w:left="0"/>
        <w:jc w:val="both"/>
        <w:rPr>
          <w:rFonts w:asciiTheme="majorHAnsi" w:hAnsiTheme="majorHAnsi"/>
          <w:color w:val="000000"/>
          <w:sz w:val="18"/>
          <w:szCs w:val="18"/>
        </w:rPr>
      </w:pPr>
      <w:r w:rsidRPr="00E11B5F">
        <w:rPr>
          <w:rFonts w:asciiTheme="majorHAnsi" w:hAnsiTheme="majorHAnsi"/>
          <w:color w:val="000000"/>
          <w:sz w:val="18"/>
          <w:szCs w:val="18"/>
        </w:rPr>
        <w:t>Data loss during the ETL process.</w:t>
      </w:r>
    </w:p>
    <w:p w:rsidR="002E24DB" w:rsidRPr="00E11B5F" w:rsidRDefault="002E24DB" w:rsidP="00E11B5F">
      <w:pPr>
        <w:numPr>
          <w:ilvl w:val="0"/>
          <w:numId w:val="43"/>
        </w:numPr>
        <w:spacing w:after="0" w:line="240" w:lineRule="auto"/>
        <w:ind w:left="0"/>
        <w:jc w:val="both"/>
        <w:rPr>
          <w:rFonts w:asciiTheme="majorHAnsi" w:hAnsiTheme="majorHAnsi"/>
          <w:color w:val="000000"/>
          <w:sz w:val="18"/>
          <w:szCs w:val="18"/>
        </w:rPr>
      </w:pPr>
      <w:r w:rsidRPr="00E11B5F">
        <w:rPr>
          <w:rFonts w:asciiTheme="majorHAnsi" w:hAnsiTheme="majorHAnsi"/>
          <w:color w:val="000000"/>
          <w:sz w:val="18"/>
          <w:szCs w:val="18"/>
        </w:rPr>
        <w:t>Incorrect, incomplete or duplicate data.</w:t>
      </w:r>
    </w:p>
    <w:p w:rsidR="002E24DB" w:rsidRPr="00E11B5F" w:rsidRDefault="002E24DB" w:rsidP="00E11B5F">
      <w:pPr>
        <w:numPr>
          <w:ilvl w:val="0"/>
          <w:numId w:val="43"/>
        </w:numPr>
        <w:spacing w:after="0" w:line="240" w:lineRule="auto"/>
        <w:ind w:left="0"/>
        <w:jc w:val="both"/>
        <w:rPr>
          <w:rFonts w:asciiTheme="majorHAnsi" w:hAnsiTheme="majorHAnsi"/>
          <w:color w:val="000000"/>
          <w:sz w:val="18"/>
          <w:szCs w:val="18"/>
        </w:rPr>
      </w:pPr>
      <w:r w:rsidRPr="00E11B5F">
        <w:rPr>
          <w:rFonts w:asciiTheme="majorHAnsi" w:hAnsiTheme="majorHAnsi"/>
          <w:color w:val="000000"/>
          <w:sz w:val="18"/>
          <w:szCs w:val="18"/>
        </w:rPr>
        <w:t>DW system contains historical data so data volume is too large and really complex to perform ETL testing in target system.</w:t>
      </w:r>
    </w:p>
    <w:p w:rsidR="002E24DB" w:rsidRPr="00E11B5F" w:rsidRDefault="002E24DB" w:rsidP="00E11B5F">
      <w:pPr>
        <w:numPr>
          <w:ilvl w:val="0"/>
          <w:numId w:val="43"/>
        </w:numPr>
        <w:spacing w:after="0" w:line="240" w:lineRule="auto"/>
        <w:ind w:left="0"/>
        <w:jc w:val="both"/>
        <w:rPr>
          <w:rFonts w:asciiTheme="majorHAnsi" w:hAnsiTheme="majorHAnsi"/>
          <w:color w:val="000000"/>
          <w:sz w:val="18"/>
          <w:szCs w:val="18"/>
        </w:rPr>
      </w:pPr>
      <w:r w:rsidRPr="00E11B5F">
        <w:rPr>
          <w:rFonts w:asciiTheme="majorHAnsi" w:hAnsiTheme="majorHAnsi"/>
          <w:color w:val="000000"/>
          <w:sz w:val="18"/>
          <w:szCs w:val="18"/>
        </w:rPr>
        <w:t>ETL testers are normally not provided with access to see job schedules in ETL tool. They hardly have access on BI Reporting tools to see final layout of reports and data inside the reports.</w:t>
      </w:r>
    </w:p>
    <w:p w:rsidR="002E24DB" w:rsidRPr="00E11B5F" w:rsidRDefault="002E24DB" w:rsidP="00E11B5F">
      <w:pPr>
        <w:numPr>
          <w:ilvl w:val="0"/>
          <w:numId w:val="43"/>
        </w:numPr>
        <w:spacing w:after="0" w:line="240" w:lineRule="auto"/>
        <w:ind w:left="0"/>
        <w:jc w:val="both"/>
        <w:rPr>
          <w:rFonts w:asciiTheme="majorHAnsi" w:hAnsiTheme="majorHAnsi"/>
          <w:color w:val="000000"/>
          <w:sz w:val="18"/>
          <w:szCs w:val="18"/>
        </w:rPr>
      </w:pPr>
      <w:r w:rsidRPr="00E11B5F">
        <w:rPr>
          <w:rFonts w:asciiTheme="majorHAnsi" w:hAnsiTheme="majorHAnsi"/>
          <w:color w:val="000000"/>
          <w:sz w:val="18"/>
          <w:szCs w:val="18"/>
        </w:rPr>
        <w:lastRenderedPageBreak/>
        <w:t>Tough to generate and build test cases as data volume is too high and complex.</w:t>
      </w:r>
    </w:p>
    <w:p w:rsidR="002E24DB" w:rsidRPr="00E11B5F" w:rsidRDefault="002E24DB" w:rsidP="00E11B5F">
      <w:pPr>
        <w:numPr>
          <w:ilvl w:val="0"/>
          <w:numId w:val="43"/>
        </w:numPr>
        <w:spacing w:after="0" w:line="240" w:lineRule="auto"/>
        <w:ind w:left="0"/>
        <w:jc w:val="both"/>
        <w:rPr>
          <w:rFonts w:asciiTheme="majorHAnsi" w:hAnsiTheme="majorHAnsi"/>
          <w:color w:val="000000"/>
          <w:sz w:val="18"/>
          <w:szCs w:val="18"/>
        </w:rPr>
      </w:pPr>
      <w:r w:rsidRPr="00E11B5F">
        <w:rPr>
          <w:rFonts w:asciiTheme="majorHAnsi" w:hAnsiTheme="majorHAnsi"/>
          <w:color w:val="000000"/>
          <w:sz w:val="18"/>
          <w:szCs w:val="18"/>
        </w:rPr>
        <w:t>ETL testers normally doesn’t have an idea of end user report requirements and business flow of the information.</w:t>
      </w:r>
    </w:p>
    <w:p w:rsidR="002E24DB" w:rsidRPr="00E11B5F" w:rsidRDefault="002E24DB" w:rsidP="00E11B5F">
      <w:pPr>
        <w:numPr>
          <w:ilvl w:val="0"/>
          <w:numId w:val="43"/>
        </w:numPr>
        <w:spacing w:after="0" w:line="240" w:lineRule="auto"/>
        <w:ind w:left="0"/>
        <w:jc w:val="both"/>
        <w:rPr>
          <w:rFonts w:asciiTheme="majorHAnsi" w:hAnsiTheme="majorHAnsi"/>
          <w:color w:val="000000"/>
          <w:sz w:val="18"/>
          <w:szCs w:val="18"/>
        </w:rPr>
      </w:pPr>
      <w:r w:rsidRPr="00E11B5F">
        <w:rPr>
          <w:rFonts w:asciiTheme="majorHAnsi" w:hAnsiTheme="majorHAnsi"/>
          <w:color w:val="000000"/>
          <w:sz w:val="18"/>
          <w:szCs w:val="18"/>
        </w:rPr>
        <w:t>ETL testing involves various complex SQL concepts for data validation in target system.</w:t>
      </w:r>
    </w:p>
    <w:p w:rsidR="002E24DB" w:rsidRPr="00E11B5F" w:rsidRDefault="002E24DB" w:rsidP="00E11B5F">
      <w:pPr>
        <w:numPr>
          <w:ilvl w:val="0"/>
          <w:numId w:val="43"/>
        </w:numPr>
        <w:spacing w:after="0" w:line="240" w:lineRule="auto"/>
        <w:ind w:left="0"/>
        <w:jc w:val="both"/>
        <w:rPr>
          <w:rFonts w:asciiTheme="majorHAnsi" w:hAnsiTheme="majorHAnsi"/>
          <w:color w:val="000000"/>
          <w:sz w:val="18"/>
          <w:szCs w:val="18"/>
        </w:rPr>
      </w:pPr>
      <w:r w:rsidRPr="00E11B5F">
        <w:rPr>
          <w:rFonts w:asciiTheme="majorHAnsi" w:hAnsiTheme="majorHAnsi"/>
          <w:color w:val="000000"/>
          <w:sz w:val="18"/>
          <w:szCs w:val="18"/>
        </w:rPr>
        <w:t>Sometimes testers are not provided with source to target mapping information.</w:t>
      </w:r>
    </w:p>
    <w:p w:rsidR="002E24DB" w:rsidRPr="00E11B5F" w:rsidRDefault="002E24DB" w:rsidP="00E11B5F">
      <w:pPr>
        <w:numPr>
          <w:ilvl w:val="0"/>
          <w:numId w:val="43"/>
        </w:numPr>
        <w:spacing w:after="0" w:line="240" w:lineRule="auto"/>
        <w:ind w:left="0"/>
        <w:jc w:val="both"/>
        <w:rPr>
          <w:rFonts w:asciiTheme="majorHAnsi" w:hAnsiTheme="majorHAnsi"/>
          <w:color w:val="000000"/>
          <w:sz w:val="18"/>
          <w:szCs w:val="18"/>
        </w:rPr>
      </w:pPr>
      <w:r w:rsidRPr="00E11B5F">
        <w:rPr>
          <w:rFonts w:asciiTheme="majorHAnsi" w:hAnsiTheme="majorHAnsi"/>
          <w:color w:val="000000"/>
          <w:sz w:val="18"/>
          <w:szCs w:val="18"/>
        </w:rPr>
        <w:t>Unstable testing environment results delay in development and testing the process.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20. What are your responsibilities as an ETL Tester?</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The key responsibilities of an ETL tester include −</w:t>
      </w:r>
    </w:p>
    <w:p w:rsidR="002E24DB" w:rsidRPr="00E11B5F" w:rsidRDefault="002E24DB" w:rsidP="00E11B5F">
      <w:pPr>
        <w:numPr>
          <w:ilvl w:val="0"/>
          <w:numId w:val="44"/>
        </w:numPr>
        <w:spacing w:after="0" w:line="240" w:lineRule="auto"/>
        <w:ind w:left="0"/>
        <w:jc w:val="both"/>
        <w:rPr>
          <w:rFonts w:asciiTheme="majorHAnsi" w:hAnsiTheme="majorHAnsi"/>
          <w:color w:val="000000"/>
          <w:sz w:val="18"/>
          <w:szCs w:val="18"/>
        </w:rPr>
      </w:pPr>
      <w:r w:rsidRPr="00E11B5F">
        <w:rPr>
          <w:rFonts w:asciiTheme="majorHAnsi" w:hAnsiTheme="majorHAnsi"/>
          <w:color w:val="000000"/>
          <w:sz w:val="18"/>
          <w:szCs w:val="18"/>
        </w:rPr>
        <w:t>Verifying the tables in the source system − Count check, Data type check, keys are not missing, duplicate data.</w:t>
      </w:r>
    </w:p>
    <w:p w:rsidR="002E24DB" w:rsidRPr="00E11B5F" w:rsidRDefault="002E24DB" w:rsidP="00E11B5F">
      <w:pPr>
        <w:numPr>
          <w:ilvl w:val="0"/>
          <w:numId w:val="44"/>
        </w:numPr>
        <w:spacing w:after="0" w:line="240" w:lineRule="auto"/>
        <w:ind w:left="0"/>
        <w:jc w:val="both"/>
        <w:rPr>
          <w:rFonts w:asciiTheme="majorHAnsi" w:hAnsiTheme="majorHAnsi"/>
          <w:color w:val="000000"/>
          <w:sz w:val="18"/>
          <w:szCs w:val="18"/>
        </w:rPr>
      </w:pPr>
      <w:r w:rsidRPr="00E11B5F">
        <w:rPr>
          <w:rFonts w:asciiTheme="majorHAnsi" w:hAnsiTheme="majorHAnsi"/>
          <w:color w:val="000000"/>
          <w:sz w:val="18"/>
          <w:szCs w:val="18"/>
        </w:rPr>
        <w:t>Applying the transformation logic before loading the data: Data threshold validation, surrogate ky check, etc.</w:t>
      </w:r>
    </w:p>
    <w:p w:rsidR="002E24DB" w:rsidRPr="00E11B5F" w:rsidRDefault="002E24DB" w:rsidP="00E11B5F">
      <w:pPr>
        <w:numPr>
          <w:ilvl w:val="0"/>
          <w:numId w:val="44"/>
        </w:numPr>
        <w:spacing w:after="0" w:line="240" w:lineRule="auto"/>
        <w:ind w:left="0"/>
        <w:jc w:val="both"/>
        <w:rPr>
          <w:rFonts w:asciiTheme="majorHAnsi" w:hAnsiTheme="majorHAnsi"/>
          <w:color w:val="000000"/>
          <w:sz w:val="18"/>
          <w:szCs w:val="18"/>
        </w:rPr>
      </w:pPr>
      <w:r w:rsidRPr="00E11B5F">
        <w:rPr>
          <w:rFonts w:asciiTheme="majorHAnsi" w:hAnsiTheme="majorHAnsi"/>
          <w:color w:val="000000"/>
          <w:sz w:val="18"/>
          <w:szCs w:val="18"/>
        </w:rPr>
        <w:t>Data Loading from the Staging area to the target system: Aggregate values and calculated measures, key fields are not missing, Count Check in target table, BI report validation, etc.</w:t>
      </w:r>
    </w:p>
    <w:p w:rsidR="002E24DB" w:rsidRPr="00E11B5F" w:rsidRDefault="002E24DB" w:rsidP="00E11B5F">
      <w:pPr>
        <w:numPr>
          <w:ilvl w:val="0"/>
          <w:numId w:val="44"/>
        </w:numPr>
        <w:spacing w:after="0" w:line="240" w:lineRule="auto"/>
        <w:ind w:left="0"/>
        <w:jc w:val="both"/>
        <w:rPr>
          <w:rFonts w:asciiTheme="majorHAnsi" w:hAnsiTheme="majorHAnsi"/>
          <w:color w:val="000000"/>
          <w:sz w:val="18"/>
          <w:szCs w:val="18"/>
        </w:rPr>
      </w:pPr>
      <w:r w:rsidRPr="00E11B5F">
        <w:rPr>
          <w:rFonts w:asciiTheme="majorHAnsi" w:hAnsiTheme="majorHAnsi"/>
          <w:color w:val="000000"/>
          <w:sz w:val="18"/>
          <w:szCs w:val="18"/>
        </w:rPr>
        <w:t>Testing of ETL tool and its components, Test cases − Create, design and execute test plans, test cases, Test ETL tool and its function, Test DW system, etc.</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21. What do you understand by the term ‘transformation’?</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transformation is a set of rules which generates, modifies, or passes data. Transformation can be of two types − Active and Passive.</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22. What do you understand by Active and Passive Transformations?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In an active transformation, the number of rows that is created as output can be changed once a transformation has occurred. This does not happen during a passive transformation. The information passes through the same number given to it as input.</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23. What is Partitioning? Explain different types of partitioning.</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Partitioning is when you divide the area of data store in parts. It is normally done to improve the performance of transactions.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If your DW system is huge in size, it will take time to locate the data. Partitioning of storage space allows you to find and analyze the data easier and faster.</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Parting can be of two types − round-robin partitioning and Hash partitioning.</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24. What is the difference between round-robin partitioning and Hash partitioning?</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In round-robin partitioning, data is evenly distributed among all the partitions so the number of rows in each partition is relatively same. Hash partitioning is when the server uses a hash function in order to create partition keys to group the data.</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25. Explain the terms − mapplet, session, mapping, workflow − in an ETL process?</w:t>
      </w:r>
    </w:p>
    <w:p w:rsidR="002E24DB" w:rsidRPr="00E11B5F" w:rsidRDefault="002E24DB" w:rsidP="00E11B5F">
      <w:pPr>
        <w:numPr>
          <w:ilvl w:val="0"/>
          <w:numId w:val="45"/>
        </w:numPr>
        <w:spacing w:after="0" w:line="240" w:lineRule="auto"/>
        <w:ind w:left="0"/>
        <w:jc w:val="both"/>
        <w:rPr>
          <w:rFonts w:asciiTheme="majorHAnsi" w:hAnsiTheme="majorHAnsi"/>
          <w:color w:val="000000"/>
          <w:sz w:val="18"/>
          <w:szCs w:val="18"/>
        </w:rPr>
      </w:pPr>
      <w:r w:rsidRPr="00E11B5F">
        <w:rPr>
          <w:rFonts w:asciiTheme="majorHAnsi" w:hAnsiTheme="majorHAnsi"/>
          <w:color w:val="000000"/>
          <w:sz w:val="18"/>
          <w:szCs w:val="18"/>
        </w:rPr>
        <w:t>A Mapplet defines the Transformation rules.</w:t>
      </w:r>
    </w:p>
    <w:p w:rsidR="002E24DB" w:rsidRPr="00E11B5F" w:rsidRDefault="002E24DB" w:rsidP="00E11B5F">
      <w:pPr>
        <w:numPr>
          <w:ilvl w:val="0"/>
          <w:numId w:val="45"/>
        </w:numPr>
        <w:spacing w:after="0" w:line="240" w:lineRule="auto"/>
        <w:ind w:left="0"/>
        <w:jc w:val="both"/>
        <w:rPr>
          <w:rFonts w:asciiTheme="majorHAnsi" w:hAnsiTheme="majorHAnsi"/>
          <w:color w:val="000000"/>
          <w:sz w:val="18"/>
          <w:szCs w:val="18"/>
        </w:rPr>
      </w:pPr>
      <w:r w:rsidRPr="00E11B5F">
        <w:rPr>
          <w:rFonts w:asciiTheme="majorHAnsi" w:hAnsiTheme="majorHAnsi"/>
          <w:color w:val="000000"/>
          <w:sz w:val="18"/>
          <w:szCs w:val="18"/>
        </w:rPr>
        <w:t>Sessions are defined to instruct the data when it is moved from source to target system.</w:t>
      </w:r>
    </w:p>
    <w:p w:rsidR="002E24DB" w:rsidRPr="00E11B5F" w:rsidRDefault="002E24DB" w:rsidP="00E11B5F">
      <w:pPr>
        <w:numPr>
          <w:ilvl w:val="0"/>
          <w:numId w:val="45"/>
        </w:numPr>
        <w:spacing w:after="0" w:line="240" w:lineRule="auto"/>
        <w:ind w:left="0"/>
        <w:jc w:val="both"/>
        <w:rPr>
          <w:rFonts w:asciiTheme="majorHAnsi" w:hAnsiTheme="majorHAnsi"/>
          <w:color w:val="000000"/>
          <w:sz w:val="18"/>
          <w:szCs w:val="18"/>
        </w:rPr>
      </w:pPr>
      <w:r w:rsidRPr="00E11B5F">
        <w:rPr>
          <w:rFonts w:asciiTheme="majorHAnsi" w:hAnsiTheme="majorHAnsi"/>
          <w:color w:val="000000"/>
          <w:sz w:val="18"/>
          <w:szCs w:val="18"/>
        </w:rPr>
        <w:t>A Workflow is a set of instructions that instructs the server on task execution.</w:t>
      </w:r>
    </w:p>
    <w:p w:rsidR="002E24DB" w:rsidRPr="00E11B5F" w:rsidRDefault="002E24DB" w:rsidP="00E11B5F">
      <w:pPr>
        <w:numPr>
          <w:ilvl w:val="0"/>
          <w:numId w:val="45"/>
        </w:numPr>
        <w:spacing w:after="0" w:line="240" w:lineRule="auto"/>
        <w:ind w:left="0"/>
        <w:jc w:val="both"/>
        <w:rPr>
          <w:rFonts w:asciiTheme="majorHAnsi" w:hAnsiTheme="majorHAnsi"/>
          <w:color w:val="000000"/>
          <w:sz w:val="18"/>
          <w:szCs w:val="18"/>
        </w:rPr>
      </w:pPr>
      <w:r w:rsidRPr="00E11B5F">
        <w:rPr>
          <w:rFonts w:asciiTheme="majorHAnsi" w:hAnsiTheme="majorHAnsi"/>
          <w:color w:val="000000"/>
          <w:sz w:val="18"/>
          <w:szCs w:val="18"/>
        </w:rPr>
        <w:t>Mapping is the movement of data from the source to the destination.</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26. What is lookup transformation and when is it used?</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Lookup transformation allows you to access data from relational tables which are not defined in mapping documents. It allows you to update slowly changing dimension tables to determine whether the records already exist in the target or not.</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27. What is a surrogate key in a database?</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Surrogate key is something having sequence-generated numbers with no meaning, and just to identify the row uniquely. It is not visible to users or application. It is also called as Candidate key.</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28. What is the difference between surrogate key and primary key?</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Surrogate key has sequence-generated numbers with no meaning. It is meant to identify the rows uniquely.</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Primary key is used to identify the rows uniquely. It is visible to users and can be changed as per requirement.</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29. If there are thousands of records in the source system, how do you ensure that all the records are loaded to the target in a timely manner?</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In such cases, you can apply the checksum method. You can start by checking the number of records in the source and the target systems. Select the sums and compare the information.</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30. What do you understand by Threshold value validation Testing? Explain with an example.</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In this testing, a tester validates the range of data. All the threshold values in the target system are to be checked to ensure they are as per the expected result.</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Example</w:t>
      </w:r>
      <w:r w:rsidRPr="00E11B5F">
        <w:rPr>
          <w:rFonts w:asciiTheme="majorHAnsi" w:hAnsiTheme="majorHAnsi"/>
          <w:color w:val="373B41"/>
          <w:sz w:val="18"/>
          <w:szCs w:val="18"/>
        </w:rPr>
        <w:t> − Age attribute shouldn’t have a value greater than 100. In Date column DD/MM/YY, month field shouldn’t have a value greater than 12.</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31. Write an SQL statement to perform Duplicate Data check Testing.</w:t>
      </w:r>
    </w:p>
    <w:p w:rsidR="002E24DB" w:rsidRPr="00E11B5F" w:rsidRDefault="002E24DB" w:rsidP="00E11B5F">
      <w:pPr>
        <w:pStyle w:val="HTMLPreformatted"/>
        <w:pBdr>
          <w:top w:val="single" w:sz="4" w:space="3" w:color="D6D6D6"/>
          <w:left w:val="single" w:sz="4" w:space="3" w:color="D6D6D6"/>
          <w:bottom w:val="single" w:sz="4" w:space="3" w:color="D6D6D6"/>
          <w:right w:val="single" w:sz="4" w:space="3" w:color="D6D6D6"/>
        </w:pBdr>
        <w:shd w:val="clear" w:color="auto" w:fill="F1F1F1"/>
        <w:rPr>
          <w:rFonts w:asciiTheme="majorHAnsi" w:hAnsiTheme="majorHAnsi"/>
          <w:color w:val="313131"/>
          <w:sz w:val="18"/>
          <w:szCs w:val="18"/>
        </w:rPr>
      </w:pPr>
      <w:r w:rsidRPr="00E11B5F">
        <w:rPr>
          <w:rFonts w:asciiTheme="majorHAnsi" w:hAnsiTheme="majorHAnsi"/>
          <w:color w:val="313131"/>
          <w:sz w:val="18"/>
          <w:szCs w:val="18"/>
        </w:rPr>
        <w:t>Select Cust_Id, Cust_NAME, Quantity, COUNT (*)</w:t>
      </w:r>
    </w:p>
    <w:p w:rsidR="002E24DB" w:rsidRPr="00E11B5F" w:rsidRDefault="002E24DB" w:rsidP="00E11B5F">
      <w:pPr>
        <w:pStyle w:val="HTMLPreformatted"/>
        <w:pBdr>
          <w:top w:val="single" w:sz="4" w:space="3" w:color="D6D6D6"/>
          <w:left w:val="single" w:sz="4" w:space="3" w:color="D6D6D6"/>
          <w:bottom w:val="single" w:sz="4" w:space="3" w:color="D6D6D6"/>
          <w:right w:val="single" w:sz="4" w:space="3" w:color="D6D6D6"/>
        </w:pBdr>
        <w:shd w:val="clear" w:color="auto" w:fill="F1F1F1"/>
        <w:rPr>
          <w:rFonts w:asciiTheme="majorHAnsi" w:hAnsiTheme="majorHAnsi"/>
          <w:color w:val="313131"/>
          <w:sz w:val="18"/>
          <w:szCs w:val="18"/>
        </w:rPr>
      </w:pPr>
      <w:r w:rsidRPr="00E11B5F">
        <w:rPr>
          <w:rFonts w:asciiTheme="majorHAnsi" w:hAnsiTheme="majorHAnsi"/>
          <w:color w:val="313131"/>
          <w:sz w:val="18"/>
          <w:szCs w:val="18"/>
        </w:rPr>
        <w:lastRenderedPageBreak/>
        <w:t xml:space="preserve">   FROM Customer GROUP BY Cust_Id, Cust_NAME, Quantity HAVING COUNT (*) &gt;1;</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32. How does duplicate data appear in a target system?</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When no primary key is defined, then duplicate values may appear.</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Data duplication may also arise due to incorrect mapping, and manual errors while transferring data from source to target system.</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33. What is Regression testing?</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Regression testing is when we make changes to data transformation and aggregation rules to add a new functionality and help the tester to find new errors. The bugs that appear in data which comes in Regression testing are called Regression.</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34. Name the three approaches that can be followed for system integration.</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The three approaches are − top-down, bottom-up, and hybrid.</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34. What are the common ETL Testing scenarios?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The most common ETL testing scenarios are −</w:t>
      </w:r>
    </w:p>
    <w:p w:rsidR="002E24DB" w:rsidRPr="00E11B5F" w:rsidRDefault="002E24DB" w:rsidP="00E11B5F">
      <w:pPr>
        <w:numPr>
          <w:ilvl w:val="0"/>
          <w:numId w:val="46"/>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Structure validation</w:t>
      </w:r>
    </w:p>
    <w:p w:rsidR="002E24DB" w:rsidRPr="00E11B5F" w:rsidRDefault="002E24DB" w:rsidP="00E11B5F">
      <w:pPr>
        <w:numPr>
          <w:ilvl w:val="0"/>
          <w:numId w:val="46"/>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Validating Mapping document</w:t>
      </w:r>
    </w:p>
    <w:p w:rsidR="002E24DB" w:rsidRPr="00E11B5F" w:rsidRDefault="002E24DB" w:rsidP="00E11B5F">
      <w:pPr>
        <w:numPr>
          <w:ilvl w:val="0"/>
          <w:numId w:val="46"/>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Validate Constraints</w:t>
      </w:r>
    </w:p>
    <w:p w:rsidR="002E24DB" w:rsidRPr="00E11B5F" w:rsidRDefault="002E24DB" w:rsidP="00E11B5F">
      <w:pPr>
        <w:numPr>
          <w:ilvl w:val="0"/>
          <w:numId w:val="46"/>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Data Consistency check</w:t>
      </w:r>
    </w:p>
    <w:p w:rsidR="002E24DB" w:rsidRPr="00E11B5F" w:rsidRDefault="002E24DB" w:rsidP="00E11B5F">
      <w:pPr>
        <w:numPr>
          <w:ilvl w:val="0"/>
          <w:numId w:val="46"/>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Data Completeness Validation</w:t>
      </w:r>
    </w:p>
    <w:p w:rsidR="002E24DB" w:rsidRPr="00E11B5F" w:rsidRDefault="002E24DB" w:rsidP="00E11B5F">
      <w:pPr>
        <w:numPr>
          <w:ilvl w:val="0"/>
          <w:numId w:val="46"/>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Data Correctness Validation</w:t>
      </w:r>
    </w:p>
    <w:p w:rsidR="002E24DB" w:rsidRPr="00E11B5F" w:rsidRDefault="002E24DB" w:rsidP="00E11B5F">
      <w:pPr>
        <w:numPr>
          <w:ilvl w:val="0"/>
          <w:numId w:val="46"/>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Data Transform validation</w:t>
      </w:r>
    </w:p>
    <w:p w:rsidR="002E24DB" w:rsidRPr="00E11B5F" w:rsidRDefault="002E24DB" w:rsidP="00E11B5F">
      <w:pPr>
        <w:numPr>
          <w:ilvl w:val="0"/>
          <w:numId w:val="46"/>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Data Quality Validation</w:t>
      </w:r>
    </w:p>
    <w:p w:rsidR="002E24DB" w:rsidRPr="00E11B5F" w:rsidRDefault="002E24DB" w:rsidP="00E11B5F">
      <w:pPr>
        <w:numPr>
          <w:ilvl w:val="0"/>
          <w:numId w:val="46"/>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Null Validation</w:t>
      </w:r>
    </w:p>
    <w:p w:rsidR="002E24DB" w:rsidRPr="00E11B5F" w:rsidRDefault="002E24DB" w:rsidP="00E11B5F">
      <w:pPr>
        <w:numPr>
          <w:ilvl w:val="0"/>
          <w:numId w:val="46"/>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Duplicate Validation</w:t>
      </w:r>
    </w:p>
    <w:p w:rsidR="002E24DB" w:rsidRPr="00E11B5F" w:rsidRDefault="002E24DB" w:rsidP="00E11B5F">
      <w:pPr>
        <w:numPr>
          <w:ilvl w:val="0"/>
          <w:numId w:val="46"/>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Date Validation check</w:t>
      </w:r>
    </w:p>
    <w:p w:rsidR="002E24DB" w:rsidRPr="00E11B5F" w:rsidRDefault="002E24DB" w:rsidP="00E11B5F">
      <w:pPr>
        <w:numPr>
          <w:ilvl w:val="0"/>
          <w:numId w:val="46"/>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Full Data Validation using minus query</w:t>
      </w:r>
    </w:p>
    <w:p w:rsidR="002E24DB" w:rsidRPr="00E11B5F" w:rsidRDefault="002E24DB" w:rsidP="00E11B5F">
      <w:pPr>
        <w:numPr>
          <w:ilvl w:val="0"/>
          <w:numId w:val="46"/>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Other Test Scenarios</w:t>
      </w:r>
    </w:p>
    <w:p w:rsidR="002E24DB" w:rsidRPr="00E11B5F" w:rsidRDefault="002E24DB" w:rsidP="00E11B5F">
      <w:pPr>
        <w:numPr>
          <w:ilvl w:val="0"/>
          <w:numId w:val="46"/>
        </w:numPr>
        <w:spacing w:after="0" w:line="240" w:lineRule="auto"/>
        <w:ind w:left="0"/>
        <w:rPr>
          <w:rFonts w:asciiTheme="majorHAnsi" w:hAnsiTheme="majorHAnsi"/>
          <w:color w:val="000000"/>
          <w:sz w:val="18"/>
          <w:szCs w:val="18"/>
        </w:rPr>
      </w:pPr>
      <w:r w:rsidRPr="00E11B5F">
        <w:rPr>
          <w:rFonts w:asciiTheme="majorHAnsi" w:hAnsiTheme="majorHAnsi"/>
          <w:color w:val="000000"/>
          <w:sz w:val="18"/>
          <w:szCs w:val="18"/>
        </w:rPr>
        <w:t>Data Cleaning</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35. What is data purging?</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Data purging is a process of deleting data from a data warehouse. It removes junk data like rows with null values or extra spaces.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36. What do you understand by a cosmetic bug in ETL testing?</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Cosmetic bug is related to the GUI of an application. It can be related to font style, font size, colors, alignment, spelling mistakes, navigation, etc.</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37. What do you call the testing bug that comes while performing threshold validation testing?</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It is called Boundary Value Analysis related bug.</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38. I have 50 records in my source system but I want to load only 5 records to the target for each run. How can I achieve this?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You can do it by creating a mapping variable and a filtered transformation. You might need to generate a sequence in order to have the specifically sorted record you require.</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39. Name a few checks that can be performed to achieve ETL Testing Data accuracy.</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Value comparison</w:t>
      </w:r>
      <w:r w:rsidRPr="00E11B5F">
        <w:rPr>
          <w:rFonts w:asciiTheme="majorHAnsi" w:hAnsiTheme="majorHAnsi"/>
          <w:color w:val="373B41"/>
          <w:sz w:val="18"/>
          <w:szCs w:val="18"/>
        </w:rPr>
        <w:t> − It involves comparing the data in the source and the target systems with minimum or no transformation. It can be done using various ETL Testing tools such as Source Qualifier Transformation in Informatica.</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Critical data columns can be checked by comparing distinct values in source and target systems.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40. Which SQL statements can be used to perform Data completeness validation?</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You can use Minus and Intersect statements to perform data completeness validation. When you perform source minus target and target minus source and the minus query returns a value, then it is a sign of mismatching rows.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If the minus query returns a value and the count intersect is less than the source count or the target table, then duplicate rows exist.</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41. What is the difference between shortcut and reusable transformation?</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Shortcut Transformation</w:t>
      </w:r>
      <w:r w:rsidRPr="00E11B5F">
        <w:rPr>
          <w:rFonts w:asciiTheme="majorHAnsi" w:hAnsiTheme="majorHAnsi"/>
          <w:color w:val="373B41"/>
          <w:sz w:val="18"/>
          <w:szCs w:val="18"/>
        </w:rPr>
        <w:t> is a reference to an object that is available in a shared folder. These references are commonly used for various sources and targets which are to be shared between different projects or environments.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lastRenderedPageBreak/>
        <w:t>In the Repository Manager, a shortcut is created by assigning ‘Shared’ status. Later, objects can be dragged from this folder to another folder. This process allows a single point of control for the object and multiple projects do not have all import sources and targets into their local folders.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Reusable Transformation</w:t>
      </w:r>
      <w:r w:rsidRPr="00E11B5F">
        <w:rPr>
          <w:rFonts w:asciiTheme="majorHAnsi" w:hAnsiTheme="majorHAnsi"/>
          <w:color w:val="373B41"/>
          <w:sz w:val="18"/>
          <w:szCs w:val="18"/>
        </w:rPr>
        <w:t> is local to a folder. </w:t>
      </w:r>
      <w:r w:rsidRPr="00E11B5F">
        <w:rPr>
          <w:rFonts w:asciiTheme="majorHAnsi" w:hAnsiTheme="majorHAnsi"/>
          <w:b/>
          <w:bCs/>
          <w:color w:val="373B41"/>
          <w:sz w:val="18"/>
          <w:szCs w:val="18"/>
        </w:rPr>
        <w:t>Example</w:t>
      </w:r>
      <w:r w:rsidRPr="00E11B5F">
        <w:rPr>
          <w:rFonts w:asciiTheme="majorHAnsi" w:hAnsiTheme="majorHAnsi"/>
          <w:color w:val="373B41"/>
          <w:sz w:val="18"/>
          <w:szCs w:val="18"/>
        </w:rPr>
        <w:t> − Reusable sequence generator for allocating warehouse Customer ids. It is useful to load customer details from multiple source systems and allocating unique ids to each new source-key.</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42. What is Self-Join?</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When you join a single table to itself, it is called Self-Join.</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43. What do you understand by Normalization?</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Database normalization is the process of organizing the attributes and tables of a relational database to minimize data redundancy.</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Normalization involves decomposing a table into less redundant (and smaller) tables but without losing information.</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44. What do you understand by fact-less fact table?</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fact-less fact table is a fact table that does not have any measures. It is essentially an intersection of dimensions. There are two types of fact-less tables: One is for capturing an event, and the other is for describing conditions.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45. What is a slowly changing dimension and what are its types?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Slowly Changing Dimensions refer to the changing value of an attribute over time. SCDs are of three types − Type 1, Type 2, and Type 3.</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46. User A is already logged into the application and User B is trying to login, but the system is not allowing. Which type of bug is it?</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a</w:t>
      </w:r>
      <w:r w:rsidRPr="00E11B5F">
        <w:rPr>
          <w:rFonts w:asciiTheme="majorHAnsi" w:hAnsiTheme="majorHAnsi"/>
          <w:color w:val="373B41"/>
          <w:sz w:val="18"/>
          <w:szCs w:val="18"/>
        </w:rPr>
        <w:t> − Race Condition bug</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b</w:t>
      </w:r>
      <w:r w:rsidRPr="00E11B5F">
        <w:rPr>
          <w:rFonts w:asciiTheme="majorHAnsi" w:hAnsiTheme="majorHAnsi"/>
          <w:color w:val="373B41"/>
          <w:sz w:val="18"/>
          <w:szCs w:val="18"/>
        </w:rPr>
        <w:t> − Calculation bug</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c</w:t>
      </w:r>
      <w:r w:rsidRPr="00E11B5F">
        <w:rPr>
          <w:rFonts w:asciiTheme="majorHAnsi" w:hAnsiTheme="majorHAnsi"/>
          <w:color w:val="373B41"/>
          <w:sz w:val="18"/>
          <w:szCs w:val="18"/>
        </w:rPr>
        <w:t> − Hardware bug</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d</w:t>
      </w:r>
      <w:r w:rsidRPr="00E11B5F">
        <w:rPr>
          <w:rFonts w:asciiTheme="majorHAnsi" w:hAnsiTheme="majorHAnsi"/>
          <w:color w:val="373B41"/>
          <w:sz w:val="18"/>
          <w:szCs w:val="18"/>
        </w:rPr>
        <w:t> − Load Condition bug</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Answer</w:t>
      </w:r>
      <w:r w:rsidRPr="00E11B5F">
        <w:rPr>
          <w:rFonts w:asciiTheme="majorHAnsi" w:hAnsiTheme="majorHAnsi"/>
          <w:color w:val="373B41"/>
          <w:sz w:val="18"/>
          <w:szCs w:val="18"/>
        </w:rPr>
        <w:t> − d</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47. Which testing type is used to check the data type and length of attributes in ETL transformation?</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a</w:t>
      </w:r>
      <w:r w:rsidRPr="00E11B5F">
        <w:rPr>
          <w:rFonts w:asciiTheme="majorHAnsi" w:hAnsiTheme="majorHAnsi"/>
          <w:color w:val="373B41"/>
          <w:sz w:val="18"/>
          <w:szCs w:val="18"/>
        </w:rPr>
        <w:t> − Production Validation Testing</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b</w:t>
      </w:r>
      <w:r w:rsidRPr="00E11B5F">
        <w:rPr>
          <w:rFonts w:asciiTheme="majorHAnsi" w:hAnsiTheme="majorHAnsi"/>
          <w:color w:val="373B41"/>
          <w:sz w:val="18"/>
          <w:szCs w:val="18"/>
        </w:rPr>
        <w:t> − Data Accuracy Testing</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c</w:t>
      </w:r>
      <w:r w:rsidRPr="00E11B5F">
        <w:rPr>
          <w:rFonts w:asciiTheme="majorHAnsi" w:hAnsiTheme="majorHAnsi"/>
          <w:color w:val="373B41"/>
          <w:sz w:val="18"/>
          <w:szCs w:val="18"/>
        </w:rPr>
        <w:t> − Metadata Testing</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d</w:t>
      </w:r>
      <w:r w:rsidRPr="00E11B5F">
        <w:rPr>
          <w:rFonts w:asciiTheme="majorHAnsi" w:hAnsiTheme="majorHAnsi"/>
          <w:color w:val="373B41"/>
          <w:sz w:val="18"/>
          <w:szCs w:val="18"/>
        </w:rPr>
        <w:t> − Data Transformation testing</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Answer</w:t>
      </w:r>
      <w:r w:rsidRPr="00E11B5F">
        <w:rPr>
          <w:rFonts w:asciiTheme="majorHAnsi" w:hAnsiTheme="majorHAnsi"/>
          <w:color w:val="373B41"/>
          <w:sz w:val="18"/>
          <w:szCs w:val="18"/>
        </w:rPr>
        <w:t> − c</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48. Which of the following statements is/are not true on the Referential join?</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a</w:t>
      </w:r>
      <w:r w:rsidRPr="00E11B5F">
        <w:rPr>
          <w:rFonts w:asciiTheme="majorHAnsi" w:hAnsiTheme="majorHAnsi"/>
          <w:color w:val="373B41"/>
          <w:sz w:val="18"/>
          <w:szCs w:val="18"/>
        </w:rPr>
        <w:t> − It is only used when referential integrity between both tables is guaranteed.</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b</w:t>
      </w:r>
      <w:r w:rsidRPr="00E11B5F">
        <w:rPr>
          <w:rFonts w:asciiTheme="majorHAnsi" w:hAnsiTheme="majorHAnsi"/>
          <w:color w:val="373B41"/>
          <w:sz w:val="18"/>
          <w:szCs w:val="18"/>
        </w:rPr>
        <w:t> − It is only used if a filter is set on the right side table</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c</w:t>
      </w:r>
      <w:r w:rsidRPr="00E11B5F">
        <w:rPr>
          <w:rFonts w:asciiTheme="majorHAnsi" w:hAnsiTheme="majorHAnsi"/>
          <w:color w:val="373B41"/>
          <w:sz w:val="18"/>
          <w:szCs w:val="18"/>
        </w:rPr>
        <w:t> − It is considered as optimized Inner join.</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d</w:t>
      </w:r>
      <w:r w:rsidRPr="00E11B5F">
        <w:rPr>
          <w:rFonts w:asciiTheme="majorHAnsi" w:hAnsiTheme="majorHAnsi"/>
          <w:color w:val="373B41"/>
          <w:sz w:val="18"/>
          <w:szCs w:val="18"/>
        </w:rPr>
        <w:t> − It is only executed when fields from both the tables are requested</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Answer</w:t>
      </w:r>
      <w:r w:rsidRPr="00E11B5F">
        <w:rPr>
          <w:rFonts w:asciiTheme="majorHAnsi" w:hAnsiTheme="majorHAnsi"/>
          <w:color w:val="373B41"/>
          <w:sz w:val="18"/>
          <w:szCs w:val="18"/>
        </w:rPr>
        <w:t> − b</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49. Which file contains information about configuration of dataset in ETL system?</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a</w:t>
      </w:r>
      <w:r w:rsidRPr="00E11B5F">
        <w:rPr>
          <w:rFonts w:asciiTheme="majorHAnsi" w:hAnsiTheme="majorHAnsi"/>
          <w:color w:val="373B41"/>
          <w:sz w:val="18"/>
          <w:szCs w:val="18"/>
        </w:rPr>
        <w:t> − Data File</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b</w:t>
      </w:r>
      <w:r w:rsidRPr="00E11B5F">
        <w:rPr>
          <w:rFonts w:asciiTheme="majorHAnsi" w:hAnsiTheme="majorHAnsi"/>
          <w:color w:val="373B41"/>
          <w:sz w:val="18"/>
          <w:szCs w:val="18"/>
        </w:rPr>
        <w:t> − Configuration File</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c</w:t>
      </w:r>
      <w:r w:rsidRPr="00E11B5F">
        <w:rPr>
          <w:rFonts w:asciiTheme="majorHAnsi" w:hAnsiTheme="majorHAnsi"/>
          <w:color w:val="373B41"/>
          <w:sz w:val="18"/>
          <w:szCs w:val="18"/>
        </w:rPr>
        <w:t> − Descriptor File</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d</w:t>
      </w:r>
      <w:r w:rsidRPr="00E11B5F">
        <w:rPr>
          <w:rFonts w:asciiTheme="majorHAnsi" w:hAnsiTheme="majorHAnsi"/>
          <w:color w:val="373B41"/>
          <w:sz w:val="18"/>
          <w:szCs w:val="18"/>
        </w:rPr>
        <w:t> − Control File</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Answer</w:t>
      </w:r>
      <w:r w:rsidRPr="00E11B5F">
        <w:rPr>
          <w:rFonts w:asciiTheme="majorHAnsi" w:hAnsiTheme="majorHAnsi"/>
          <w:color w:val="373B41"/>
          <w:sz w:val="18"/>
          <w:szCs w:val="18"/>
        </w:rPr>
        <w:t> − c</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50. Which bug type in ETL testing doesn’t allow you to enter valid values?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a</w:t>
      </w:r>
      <w:r w:rsidRPr="00E11B5F">
        <w:rPr>
          <w:rFonts w:asciiTheme="majorHAnsi" w:hAnsiTheme="majorHAnsi"/>
          <w:color w:val="373B41"/>
          <w:sz w:val="18"/>
          <w:szCs w:val="18"/>
        </w:rPr>
        <w:t> − Load Condition bugs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b</w:t>
      </w:r>
      <w:r w:rsidRPr="00E11B5F">
        <w:rPr>
          <w:rFonts w:asciiTheme="majorHAnsi" w:hAnsiTheme="majorHAnsi"/>
          <w:color w:val="373B41"/>
          <w:sz w:val="18"/>
          <w:szCs w:val="18"/>
        </w:rPr>
        <w:t> − Calculation bugs</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c</w:t>
      </w:r>
      <w:r w:rsidRPr="00E11B5F">
        <w:rPr>
          <w:rFonts w:asciiTheme="majorHAnsi" w:hAnsiTheme="majorHAnsi"/>
          <w:color w:val="373B41"/>
          <w:sz w:val="18"/>
          <w:szCs w:val="18"/>
        </w:rPr>
        <w:t> − Race condition bug</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d</w:t>
      </w:r>
      <w:r w:rsidRPr="00E11B5F">
        <w:rPr>
          <w:rFonts w:asciiTheme="majorHAnsi" w:hAnsiTheme="majorHAnsi"/>
          <w:color w:val="373B41"/>
          <w:sz w:val="18"/>
          <w:szCs w:val="18"/>
        </w:rPr>
        <w:t> − Input/ Output bug</w:t>
      </w:r>
    </w:p>
    <w:p w:rsidR="002E24DB" w:rsidRPr="00E11B5F" w:rsidRDefault="002E24DB"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Answer</w:t>
      </w:r>
      <w:r w:rsidRPr="00E11B5F">
        <w:rPr>
          <w:rFonts w:asciiTheme="majorHAnsi" w:hAnsiTheme="majorHAnsi"/>
          <w:color w:val="373B41"/>
          <w:sz w:val="18"/>
          <w:szCs w:val="18"/>
        </w:rPr>
        <w:t> − d</w:t>
      </w:r>
    </w:p>
    <w:p w:rsidR="002E24DB" w:rsidRPr="00E11B5F" w:rsidRDefault="002E24DB" w:rsidP="00E11B5F">
      <w:pPr>
        <w:pStyle w:val="Heading1"/>
        <w:spacing w:before="0" w:beforeAutospacing="0" w:after="0" w:afterAutospacing="0"/>
        <w:rPr>
          <w:rFonts w:asciiTheme="majorHAnsi" w:hAnsiTheme="majorHAnsi"/>
          <w:color w:val="373B41"/>
          <w:sz w:val="18"/>
          <w:szCs w:val="18"/>
        </w:rPr>
      </w:pPr>
      <w:hyperlink r:id="rId158" w:history="1">
        <w:r w:rsidRPr="00E11B5F">
          <w:rPr>
            <w:rStyle w:val="Hyperlink"/>
            <w:rFonts w:asciiTheme="majorHAnsi" w:hAnsiTheme="majorHAnsi"/>
            <w:color w:val="373B41"/>
            <w:sz w:val="18"/>
            <w:szCs w:val="18"/>
          </w:rPr>
          <w:t>SQL Interview Questions &amp; Answers</w:t>
        </w:r>
      </w:hyperlink>
    </w:p>
    <w:p w:rsidR="002E24DB" w:rsidRPr="00E11B5F" w:rsidRDefault="002E24DB" w:rsidP="00E11B5F">
      <w:pPr>
        <w:spacing w:after="0" w:line="240" w:lineRule="auto"/>
        <w:jc w:val="center"/>
        <w:rPr>
          <w:rFonts w:asciiTheme="majorHAnsi" w:hAnsiTheme="majorHAnsi"/>
          <w:color w:val="373B41"/>
          <w:sz w:val="18"/>
          <w:szCs w:val="18"/>
        </w:rPr>
      </w:pPr>
    </w:p>
    <w:p w:rsidR="002E24DB" w:rsidRPr="00E11B5F" w:rsidRDefault="002E24DB" w:rsidP="00E11B5F">
      <w:pPr>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lastRenderedPageBreak/>
        <w:drawing>
          <wp:inline distT="0" distB="0" distL="0" distR="0">
            <wp:extent cx="3050540" cy="2282190"/>
            <wp:effectExtent l="19050" t="0" r="0" b="0"/>
            <wp:docPr id="486" name="Picture 486" descr="https://1.bp.blogspot.com/-k1LXXasKkZ8/XCMalIv6uUI/AAAAAAAAPHk/f5eMbFbOkxciCepMc01uuftoAUSHjrxpQCLcBGAs/s1600/Programs%2Bfor%2BSelenium%25283%2529.png">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1.bp.blogspot.com/-k1LXXasKkZ8/XCMalIv6uUI/AAAAAAAAPHk/f5eMbFbOkxciCepMc01uuftoAUSHjrxpQCLcBGAs/s1600/Programs%2Bfor%2BSelenium%25283%2529.png">
                      <a:hlinkClick r:id="rId159"/>
                    </pic:cNvPr>
                    <pic:cNvPicPr>
                      <a:picLocks noChangeAspect="1" noChangeArrowheads="1"/>
                    </pic:cNvPicPr>
                  </pic:nvPicPr>
                  <pic:blipFill>
                    <a:blip r:embed="rId160"/>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2E24DB" w:rsidRPr="00E11B5F" w:rsidRDefault="002E24DB" w:rsidP="00E11B5F">
      <w:pPr>
        <w:spacing w:after="0" w:line="240" w:lineRule="auto"/>
        <w:rPr>
          <w:rFonts w:asciiTheme="majorHAnsi" w:hAnsiTheme="majorHAnsi"/>
          <w:color w:val="373B41"/>
          <w:sz w:val="18"/>
          <w:szCs w:val="18"/>
        </w:rPr>
      </w:pPr>
      <w:r w:rsidRPr="00E11B5F">
        <w:rPr>
          <w:rFonts w:asciiTheme="majorHAnsi" w:hAnsiTheme="majorHAnsi"/>
          <w:b/>
          <w:bCs/>
          <w:color w:val="0000FF"/>
          <w:sz w:val="18"/>
          <w:szCs w:val="18"/>
          <w:shd w:val="clear" w:color="auto" w:fill="FFFFFF"/>
        </w:rPr>
        <w:t>Q. What is SQL?</w:t>
      </w:r>
      <w:r w:rsidRPr="00E11B5F">
        <w:rPr>
          <w:rFonts w:asciiTheme="majorHAnsi" w:hAnsiTheme="majorHAnsi"/>
          <w:color w:val="373B41"/>
          <w:sz w:val="18"/>
          <w:szCs w:val="18"/>
        </w:rPr>
        <w:br/>
      </w:r>
      <w:r w:rsidRPr="00E11B5F">
        <w:rPr>
          <w:rFonts w:asciiTheme="majorHAnsi" w:hAnsiTheme="majorHAnsi"/>
          <w:color w:val="333333"/>
          <w:sz w:val="18"/>
          <w:szCs w:val="18"/>
          <w:shd w:val="clear" w:color="auto" w:fill="FFFFFF"/>
        </w:rPr>
        <w:t> </w:t>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t>Structured Query Language, an ANSI (American National Standards Institute) standard language for accessing databases.</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Using SQL we can Access Oracle, Sybase, DB2, SQL Server, MySQL, DB/400 and other Database Management Systems</w:t>
      </w:r>
      <w:r w:rsidRPr="00E11B5F">
        <w:rPr>
          <w:rFonts w:asciiTheme="majorHAnsi" w:hAnsiTheme="majorHAnsi"/>
          <w:b/>
          <w:bCs/>
          <w:color w:val="0000FF"/>
          <w:sz w:val="18"/>
          <w:szCs w:val="18"/>
          <w:shd w:val="clear" w:color="auto" w:fill="FFFFFF"/>
        </w:rPr>
        <w:t> </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shd w:val="clear" w:color="auto" w:fill="FFFFFF"/>
        </w:rPr>
        <w:t>Q. When SQL was appeared?</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Structured Query Language was first appeared by IBM in 1974</w:t>
      </w:r>
      <w:r w:rsidRPr="00E11B5F">
        <w:rPr>
          <w:rFonts w:asciiTheme="majorHAnsi" w:hAnsiTheme="majorHAnsi"/>
          <w:b/>
          <w:bCs/>
          <w:color w:val="0000FF"/>
          <w:sz w:val="18"/>
          <w:szCs w:val="18"/>
          <w:shd w:val="clear" w:color="auto" w:fill="FFFFFF"/>
        </w:rPr>
        <w:t> </w:t>
      </w:r>
      <w:r w:rsidRPr="00E11B5F">
        <w:rPr>
          <w:rFonts w:asciiTheme="majorHAnsi" w:hAnsiTheme="majorHAnsi"/>
          <w:color w:val="000000"/>
          <w:sz w:val="18"/>
          <w:szCs w:val="18"/>
          <w:shd w:val="clear" w:color="auto" w:fill="FFFFFF"/>
        </w:rPr>
        <w:t>and it is Free Software(any body can use with free of cost).</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shd w:val="clear" w:color="auto" w:fill="FFFFFF"/>
        </w:rPr>
        <w:t>Q. Who should learn SQL?</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color w:val="000000"/>
          <w:sz w:val="18"/>
          <w:szCs w:val="18"/>
          <w:shd w:val="clear" w:color="auto" w:fill="FFFFFF"/>
        </w:rPr>
        <w:t>• Database Developers</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t>• Database Testers</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t>• Database Administrators</w:t>
      </w:r>
      <w:r w:rsidRPr="00E11B5F">
        <w:rPr>
          <w:rFonts w:asciiTheme="majorHAnsi" w:hAnsiTheme="majorHAnsi"/>
          <w:color w:val="373B41"/>
          <w:sz w:val="18"/>
          <w:szCs w:val="18"/>
        </w:rPr>
        <w:br/>
      </w:r>
      <w:r w:rsidRPr="00E11B5F">
        <w:rPr>
          <w:rFonts w:asciiTheme="majorHAnsi" w:hAnsiTheme="majorHAnsi"/>
          <w:color w:val="333333"/>
          <w:sz w:val="18"/>
          <w:szCs w:val="18"/>
        </w:rPr>
        <w:br/>
      </w:r>
      <w:r w:rsidRPr="00E11B5F">
        <w:rPr>
          <w:rFonts w:asciiTheme="majorHAnsi" w:hAnsiTheme="majorHAnsi"/>
          <w:b/>
          <w:bCs/>
          <w:color w:val="333333"/>
          <w:sz w:val="18"/>
          <w:szCs w:val="18"/>
        </w:rPr>
        <w:br/>
      </w:r>
      <w:r w:rsidRPr="00E11B5F">
        <w:rPr>
          <w:rFonts w:asciiTheme="majorHAnsi" w:hAnsiTheme="majorHAnsi"/>
          <w:b/>
          <w:bCs/>
          <w:color w:val="0000FF"/>
          <w:sz w:val="18"/>
          <w:szCs w:val="18"/>
          <w:shd w:val="clear" w:color="auto" w:fill="FFFFFF"/>
        </w:rPr>
        <w:t>Q. What are the Usages of SQL?</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    Creating new databases</w:t>
      </w:r>
      <w:r w:rsidRPr="00E11B5F">
        <w:rPr>
          <w:rFonts w:asciiTheme="majorHAnsi" w:hAnsiTheme="majorHAnsi"/>
          <w:color w:val="333333"/>
          <w:sz w:val="18"/>
          <w:szCs w:val="18"/>
          <w:shd w:val="clear" w:color="auto" w:fill="FFFFFF"/>
        </w:rPr>
        <w:br/>
        <w:t>•    Creating new tables in a database</w:t>
      </w:r>
      <w:r w:rsidRPr="00E11B5F">
        <w:rPr>
          <w:rFonts w:asciiTheme="majorHAnsi" w:hAnsiTheme="majorHAnsi"/>
          <w:color w:val="333333"/>
          <w:sz w:val="18"/>
          <w:szCs w:val="18"/>
          <w:shd w:val="clear" w:color="auto" w:fill="FFFFFF"/>
        </w:rPr>
        <w:br/>
        <w:t>•    Inserting records in a database</w:t>
      </w:r>
      <w:r w:rsidRPr="00E11B5F">
        <w:rPr>
          <w:rFonts w:asciiTheme="majorHAnsi" w:hAnsiTheme="majorHAnsi"/>
          <w:color w:val="333333"/>
          <w:sz w:val="18"/>
          <w:szCs w:val="18"/>
          <w:shd w:val="clear" w:color="auto" w:fill="FFFFFF"/>
        </w:rPr>
        <w:br/>
        <w:t>•    Updating records in a database</w:t>
      </w:r>
      <w:r w:rsidRPr="00E11B5F">
        <w:rPr>
          <w:rFonts w:asciiTheme="majorHAnsi" w:hAnsiTheme="majorHAnsi"/>
          <w:color w:val="333333"/>
          <w:sz w:val="18"/>
          <w:szCs w:val="18"/>
          <w:shd w:val="clear" w:color="auto" w:fill="FFFFFF"/>
        </w:rPr>
        <w:br/>
        <w:t>•    Deleting records from a database</w:t>
      </w:r>
      <w:r w:rsidRPr="00E11B5F">
        <w:rPr>
          <w:rFonts w:asciiTheme="majorHAnsi" w:hAnsiTheme="majorHAnsi"/>
          <w:color w:val="333333"/>
          <w:sz w:val="18"/>
          <w:szCs w:val="18"/>
          <w:shd w:val="clear" w:color="auto" w:fill="FFFFFF"/>
        </w:rPr>
        <w:br/>
        <w:t>•    Retrieving data from a database</w:t>
      </w:r>
      <w:r w:rsidRPr="00E11B5F">
        <w:rPr>
          <w:rFonts w:asciiTheme="majorHAnsi" w:hAnsiTheme="majorHAnsi"/>
          <w:color w:val="333333"/>
          <w:sz w:val="18"/>
          <w:szCs w:val="18"/>
          <w:shd w:val="clear" w:color="auto" w:fill="FFFFFF"/>
        </w:rPr>
        <w:br/>
        <w:t>•    Executing queries against a database</w:t>
      </w:r>
      <w:r w:rsidRPr="00E11B5F">
        <w:rPr>
          <w:rFonts w:asciiTheme="majorHAnsi" w:hAnsiTheme="majorHAnsi"/>
          <w:color w:val="333333"/>
          <w:sz w:val="18"/>
          <w:szCs w:val="18"/>
          <w:shd w:val="clear" w:color="auto" w:fill="FFFFFF"/>
        </w:rPr>
        <w:br/>
        <w:t>•    Creating stored procedures in a database</w:t>
      </w:r>
      <w:r w:rsidRPr="00E11B5F">
        <w:rPr>
          <w:rFonts w:asciiTheme="majorHAnsi" w:hAnsiTheme="majorHAnsi"/>
          <w:color w:val="333333"/>
          <w:sz w:val="18"/>
          <w:szCs w:val="18"/>
          <w:shd w:val="clear" w:color="auto" w:fill="FFFFFF"/>
        </w:rPr>
        <w:br/>
        <w:t>•    Creating views in a database</w:t>
      </w:r>
      <w:r w:rsidRPr="00E11B5F">
        <w:rPr>
          <w:rFonts w:asciiTheme="majorHAnsi" w:hAnsiTheme="majorHAnsi"/>
          <w:color w:val="333333"/>
          <w:sz w:val="18"/>
          <w:szCs w:val="18"/>
          <w:shd w:val="clear" w:color="auto" w:fill="FFFFFF"/>
        </w:rPr>
        <w:br/>
        <w:t>•    Setting permissions on tables, procedures, and views</w:t>
      </w:r>
      <w:r w:rsidRPr="00E11B5F">
        <w:rPr>
          <w:rFonts w:asciiTheme="majorHAnsi" w:hAnsiTheme="majorHAnsi"/>
          <w:color w:val="333333"/>
          <w:sz w:val="18"/>
          <w:szCs w:val="18"/>
          <w:shd w:val="clear" w:color="auto" w:fill="FFFFFF"/>
        </w:rPr>
        <w:br/>
        <w:t>Etc…</w:t>
      </w:r>
      <w:r w:rsidRPr="00E11B5F">
        <w:rPr>
          <w:rFonts w:asciiTheme="majorHAnsi" w:hAnsiTheme="majorHAnsi"/>
          <w:b/>
          <w:bCs/>
          <w:color w:val="0000FF"/>
          <w:sz w:val="18"/>
          <w:szCs w:val="18"/>
          <w:shd w:val="clear" w:color="auto" w:fill="FFFFFF"/>
        </w:rPr>
        <w:t> </w:t>
      </w:r>
      <w:r w:rsidRPr="00E11B5F">
        <w:rPr>
          <w:rFonts w:asciiTheme="majorHAnsi" w:hAnsiTheme="majorHAnsi"/>
          <w:color w:val="333333"/>
          <w:sz w:val="18"/>
          <w:szCs w:val="18"/>
        </w:rPr>
        <w:br/>
      </w:r>
      <w:r w:rsidRPr="00E11B5F">
        <w:rPr>
          <w:rFonts w:asciiTheme="majorHAnsi" w:hAnsiTheme="majorHAnsi"/>
          <w:b/>
          <w:bCs/>
          <w:color w:val="333333"/>
          <w:sz w:val="18"/>
          <w:szCs w:val="18"/>
          <w:shd w:val="clear" w:color="auto" w:fill="FFFFFF"/>
        </w:rPr>
        <w:br/>
      </w:r>
      <w:r w:rsidRPr="00E11B5F">
        <w:rPr>
          <w:rFonts w:asciiTheme="majorHAnsi" w:hAnsiTheme="majorHAnsi"/>
          <w:b/>
          <w:bCs/>
          <w:color w:val="0000FF"/>
          <w:sz w:val="18"/>
          <w:szCs w:val="18"/>
          <w:shd w:val="clear" w:color="auto" w:fill="FFFFFF"/>
        </w:rPr>
        <w:t>Q) What are important SQL Language Elements?</w:t>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br/>
      </w:r>
      <w:r w:rsidRPr="00E11B5F">
        <w:rPr>
          <w:rFonts w:asciiTheme="majorHAnsi" w:hAnsiTheme="majorHAnsi"/>
          <w:b/>
          <w:bCs/>
          <w:color w:val="333333"/>
          <w:sz w:val="18"/>
          <w:szCs w:val="18"/>
          <w:shd w:val="clear" w:color="auto" w:fill="FFFFFF"/>
        </w:rPr>
        <w:t>Identifiers:</w:t>
      </w:r>
      <w:r w:rsidRPr="00E11B5F">
        <w:rPr>
          <w:rFonts w:asciiTheme="majorHAnsi" w:hAnsiTheme="majorHAnsi"/>
          <w:color w:val="333333"/>
          <w:sz w:val="18"/>
          <w:szCs w:val="18"/>
          <w:shd w:val="clear" w:color="auto" w:fill="FFFFFF"/>
        </w:rPr>
        <w:t> Names of Database objects such as tables, views, columns, and databases etc...</w:t>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br/>
      </w:r>
      <w:r w:rsidRPr="00E11B5F">
        <w:rPr>
          <w:rFonts w:asciiTheme="majorHAnsi" w:hAnsiTheme="majorHAnsi"/>
          <w:b/>
          <w:bCs/>
          <w:color w:val="333333"/>
          <w:sz w:val="18"/>
          <w:szCs w:val="18"/>
          <w:shd w:val="clear" w:color="auto" w:fill="FFFFFF"/>
        </w:rPr>
        <w:t>Data Types:</w:t>
      </w:r>
      <w:r w:rsidRPr="00E11B5F">
        <w:rPr>
          <w:rFonts w:asciiTheme="majorHAnsi" w:hAnsiTheme="majorHAnsi"/>
          <w:color w:val="333333"/>
          <w:sz w:val="18"/>
          <w:szCs w:val="18"/>
          <w:shd w:val="clear" w:color="auto" w:fill="FFFFFF"/>
        </w:rPr>
        <w:t> Define the type of data that is contained by a column. </w:t>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br/>
      </w:r>
      <w:r w:rsidRPr="00E11B5F">
        <w:rPr>
          <w:rFonts w:asciiTheme="majorHAnsi" w:hAnsiTheme="majorHAnsi"/>
          <w:b/>
          <w:bCs/>
          <w:color w:val="333333"/>
          <w:sz w:val="18"/>
          <w:szCs w:val="18"/>
          <w:shd w:val="clear" w:color="auto" w:fill="FFFFFF"/>
        </w:rPr>
        <w:t>Constants:</w:t>
      </w:r>
      <w:r w:rsidRPr="00E11B5F">
        <w:rPr>
          <w:rFonts w:asciiTheme="majorHAnsi" w:hAnsiTheme="majorHAnsi"/>
          <w:color w:val="333333"/>
          <w:sz w:val="18"/>
          <w:szCs w:val="18"/>
          <w:shd w:val="clear" w:color="auto" w:fill="FFFFFF"/>
        </w:rPr>
        <w:t> Symbols that represent specific data types.</w:t>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lastRenderedPageBreak/>
        <w:br/>
      </w:r>
      <w:r w:rsidRPr="00E11B5F">
        <w:rPr>
          <w:rFonts w:asciiTheme="majorHAnsi" w:hAnsiTheme="majorHAnsi"/>
          <w:b/>
          <w:bCs/>
          <w:color w:val="333333"/>
          <w:sz w:val="18"/>
          <w:szCs w:val="18"/>
          <w:shd w:val="clear" w:color="auto" w:fill="FFFFFF"/>
        </w:rPr>
        <w:t>Operators:</w:t>
      </w:r>
      <w:r w:rsidRPr="00E11B5F">
        <w:rPr>
          <w:rFonts w:asciiTheme="majorHAnsi" w:hAnsiTheme="majorHAnsi"/>
          <w:color w:val="333333"/>
          <w:sz w:val="18"/>
          <w:szCs w:val="18"/>
          <w:shd w:val="clear" w:color="auto" w:fill="FFFFFF"/>
        </w:rPr>
        <w:t> Perform Arithmetic, Comparison, and Logical Operations.</w:t>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br/>
      </w:r>
      <w:r w:rsidRPr="00E11B5F">
        <w:rPr>
          <w:rFonts w:asciiTheme="majorHAnsi" w:hAnsiTheme="majorHAnsi"/>
          <w:b/>
          <w:bCs/>
          <w:color w:val="333333"/>
          <w:sz w:val="18"/>
          <w:szCs w:val="18"/>
          <w:shd w:val="clear" w:color="auto" w:fill="FFFFFF"/>
        </w:rPr>
        <w:t>Functions:</w:t>
      </w:r>
      <w:r w:rsidRPr="00E11B5F">
        <w:rPr>
          <w:rFonts w:asciiTheme="majorHAnsi" w:hAnsiTheme="majorHAnsi"/>
          <w:color w:val="333333"/>
          <w:sz w:val="18"/>
          <w:szCs w:val="18"/>
          <w:shd w:val="clear" w:color="auto" w:fill="FFFFFF"/>
        </w:rPr>
        <w:t> Built-in Functions to perform specific operations.</w:t>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br/>
      </w:r>
      <w:r w:rsidRPr="00E11B5F">
        <w:rPr>
          <w:rFonts w:asciiTheme="majorHAnsi" w:hAnsiTheme="majorHAnsi"/>
          <w:b/>
          <w:bCs/>
          <w:color w:val="333333"/>
          <w:sz w:val="18"/>
          <w:szCs w:val="18"/>
          <w:shd w:val="clear" w:color="auto" w:fill="FFFFFF"/>
        </w:rPr>
        <w:t>Clauses:</w:t>
      </w:r>
      <w:r w:rsidRPr="00E11B5F">
        <w:rPr>
          <w:rFonts w:asciiTheme="majorHAnsi" w:hAnsiTheme="majorHAnsi"/>
          <w:color w:val="333333"/>
          <w:sz w:val="18"/>
          <w:szCs w:val="18"/>
          <w:shd w:val="clear" w:color="auto" w:fill="FFFFFF"/>
        </w:rPr>
        <w:t> Constituent components of statements and queries. </w:t>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br/>
      </w:r>
      <w:r w:rsidRPr="00E11B5F">
        <w:rPr>
          <w:rFonts w:asciiTheme="majorHAnsi" w:hAnsiTheme="majorHAnsi"/>
          <w:b/>
          <w:bCs/>
          <w:color w:val="333333"/>
          <w:sz w:val="18"/>
          <w:szCs w:val="18"/>
          <w:shd w:val="clear" w:color="auto" w:fill="FFFFFF"/>
        </w:rPr>
        <w:t>Expressions:</w:t>
      </w:r>
      <w:r w:rsidRPr="00E11B5F">
        <w:rPr>
          <w:rFonts w:asciiTheme="majorHAnsi" w:hAnsiTheme="majorHAnsi"/>
          <w:color w:val="333333"/>
          <w:sz w:val="18"/>
          <w:szCs w:val="18"/>
          <w:shd w:val="clear" w:color="auto" w:fill="FFFFFF"/>
        </w:rPr>
        <w:t> Produce either scalar values, or tables consisting of columns and rows of data.</w:t>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br/>
      </w:r>
      <w:r w:rsidRPr="00E11B5F">
        <w:rPr>
          <w:rFonts w:asciiTheme="majorHAnsi" w:hAnsiTheme="majorHAnsi"/>
          <w:b/>
          <w:bCs/>
          <w:color w:val="333333"/>
          <w:sz w:val="18"/>
          <w:szCs w:val="18"/>
          <w:shd w:val="clear" w:color="auto" w:fill="FFFFFF"/>
        </w:rPr>
        <w:t>Queries:</w:t>
      </w:r>
      <w:r w:rsidRPr="00E11B5F">
        <w:rPr>
          <w:rFonts w:asciiTheme="majorHAnsi" w:hAnsiTheme="majorHAnsi"/>
          <w:color w:val="333333"/>
          <w:sz w:val="18"/>
          <w:szCs w:val="18"/>
          <w:shd w:val="clear" w:color="auto" w:fill="FFFFFF"/>
        </w:rPr>
        <w:t> Retrieve the data based on specific criteria. This is an important element of SQL.</w:t>
      </w:r>
      <w:r w:rsidRPr="00E11B5F">
        <w:rPr>
          <w:rFonts w:asciiTheme="majorHAnsi" w:hAnsiTheme="majorHAnsi"/>
          <w:color w:val="333333"/>
          <w:sz w:val="18"/>
          <w:szCs w:val="18"/>
        </w:rPr>
        <w:br/>
      </w:r>
      <w:r w:rsidRPr="00E11B5F">
        <w:rPr>
          <w:rFonts w:asciiTheme="majorHAnsi" w:hAnsiTheme="majorHAnsi"/>
          <w:b/>
          <w:bCs/>
          <w:color w:val="333333"/>
          <w:sz w:val="18"/>
          <w:szCs w:val="18"/>
          <w:shd w:val="clear" w:color="auto" w:fill="FFFFFF"/>
        </w:rPr>
        <w:t>Statements: </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shd w:val="clear" w:color="auto" w:fill="FFFFFF"/>
        </w:rPr>
        <w:t>Q. What is SQL Process?</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When we are executing an SQL command for any RDBMS, the system determines the best way to carry out our request and SQL engine figures out how to interpret the task.</w:t>
      </w:r>
      <w:r w:rsidRPr="00E11B5F">
        <w:rPr>
          <w:rFonts w:asciiTheme="majorHAnsi" w:hAnsiTheme="majorHAnsi"/>
          <w:color w:val="333333"/>
          <w:sz w:val="18"/>
          <w:szCs w:val="18"/>
          <w:shd w:val="clear" w:color="auto" w:fill="FFFFFF"/>
        </w:rPr>
        <w:br/>
        <w:t>There are various components included in the process. These components are Query Dispatcher, Optimization engines, Classic Query Engine and SQL query engine etc. Classic query engine handles all non-SQL queries but SQL query engine won't handle logical files.</w:t>
      </w:r>
      <w:r w:rsidRPr="00E11B5F">
        <w:rPr>
          <w:rFonts w:asciiTheme="majorHAnsi" w:hAnsiTheme="majorHAnsi"/>
          <w:b/>
          <w:bCs/>
          <w:color w:val="0000FF"/>
          <w:sz w:val="18"/>
          <w:szCs w:val="18"/>
          <w:shd w:val="clear" w:color="auto" w:fill="FFFFFF"/>
        </w:rPr>
        <w:t> </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shd w:val="clear" w:color="auto" w:fill="FFFFFF"/>
        </w:rPr>
        <w:t>Q. Is SQL supports Programming?</w:t>
      </w:r>
      <w:r w:rsidRPr="00E11B5F">
        <w:rPr>
          <w:rFonts w:asciiTheme="majorHAnsi" w:hAnsiTheme="majorHAnsi"/>
          <w:color w:val="333333"/>
          <w:sz w:val="18"/>
          <w:szCs w:val="18"/>
          <w:shd w:val="clear" w:color="auto" w:fill="FFFFFF"/>
        </w:rPr>
        <w:br/>
        <w:t> </w:t>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t>No, SQL doesn’t have Conditional and Loop statements, using SQL Commands we can access databases.</w:t>
      </w:r>
      <w:r w:rsidRPr="00E11B5F">
        <w:rPr>
          <w:rFonts w:asciiTheme="majorHAnsi" w:hAnsiTheme="majorHAnsi"/>
          <w:b/>
          <w:bCs/>
          <w:color w:val="0000FF"/>
          <w:sz w:val="18"/>
          <w:szCs w:val="18"/>
          <w:shd w:val="clear" w:color="auto" w:fill="FFFFFF"/>
        </w:rPr>
        <w:t> </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shd w:val="clear" w:color="auto" w:fill="FFFFFF"/>
        </w:rPr>
        <w:t>Q. What are the sub sets of SQL?</w:t>
      </w:r>
      <w:r w:rsidRPr="00E11B5F">
        <w:rPr>
          <w:rFonts w:asciiTheme="majorHAnsi" w:hAnsiTheme="majorHAnsi"/>
          <w:color w:val="333333"/>
          <w:sz w:val="18"/>
          <w:szCs w:val="18"/>
          <w:shd w:val="clear" w:color="auto" w:fill="FFFFFF"/>
        </w:rPr>
        <w:br/>
        <w:t> </w:t>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t>•    Data Definition Language</w:t>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t>•    Data Manipulation Language</w:t>
      </w:r>
      <w:r w:rsidRPr="00E11B5F">
        <w:rPr>
          <w:rFonts w:asciiTheme="majorHAnsi" w:hAnsiTheme="majorHAnsi"/>
          <w:color w:val="333333"/>
          <w:sz w:val="18"/>
          <w:szCs w:val="18"/>
          <w:shd w:val="clear" w:color="auto" w:fill="FFFFFF"/>
        </w:rPr>
        <w:br/>
        <w:t>•    Data Control Language</w:t>
      </w:r>
      <w:r w:rsidRPr="00E11B5F">
        <w:rPr>
          <w:rFonts w:asciiTheme="majorHAnsi" w:hAnsiTheme="majorHAnsi"/>
          <w:b/>
          <w:bCs/>
          <w:color w:val="0000FF"/>
          <w:sz w:val="18"/>
          <w:szCs w:val="18"/>
          <w:shd w:val="clear" w:color="auto" w:fill="FFFFFF"/>
        </w:rPr>
        <w:t> </w:t>
      </w:r>
      <w:r w:rsidRPr="00E11B5F">
        <w:rPr>
          <w:rFonts w:asciiTheme="majorHAnsi" w:hAnsiTheme="majorHAnsi"/>
          <w:color w:val="333333"/>
          <w:sz w:val="18"/>
          <w:szCs w:val="18"/>
        </w:rPr>
        <w:br/>
      </w:r>
      <w:r w:rsidRPr="00E11B5F">
        <w:rPr>
          <w:rFonts w:asciiTheme="majorHAnsi" w:hAnsiTheme="majorHAnsi"/>
          <w:b/>
          <w:bCs/>
          <w:color w:val="0000FF"/>
          <w:sz w:val="18"/>
          <w:szCs w:val="18"/>
          <w:shd w:val="clear" w:color="auto" w:fill="FFFFFF"/>
        </w:rPr>
        <w:br/>
        <w:t>Q. What is Data Definition Language?</w:t>
      </w:r>
      <w:r w:rsidRPr="00E11B5F">
        <w:rPr>
          <w:rFonts w:asciiTheme="majorHAnsi" w:hAnsiTheme="majorHAnsi"/>
          <w:color w:val="333333"/>
          <w:sz w:val="18"/>
          <w:szCs w:val="18"/>
          <w:shd w:val="clear" w:color="auto" w:fill="FFFFFF"/>
        </w:rPr>
        <w:br/>
        <w:t> </w:t>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t>Data Definition Language (DDL) allows us to create, alter, and delete database objects such as schemas, tables, views, sequences, catalogs, indexes, and aliases.</w:t>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br/>
      </w:r>
      <w:r w:rsidRPr="00E11B5F">
        <w:rPr>
          <w:rFonts w:asciiTheme="majorHAnsi" w:hAnsiTheme="majorHAnsi"/>
          <w:b/>
          <w:bCs/>
          <w:color w:val="0000FF"/>
          <w:sz w:val="18"/>
          <w:szCs w:val="18"/>
          <w:shd w:val="clear" w:color="auto" w:fill="FFFFFF"/>
        </w:rPr>
        <w:t>Q. What is Data Manipulation Language?</w:t>
      </w:r>
      <w:r w:rsidRPr="00E11B5F">
        <w:rPr>
          <w:rFonts w:asciiTheme="majorHAnsi" w:hAnsiTheme="majorHAnsi"/>
          <w:color w:val="333333"/>
          <w:sz w:val="18"/>
          <w:szCs w:val="18"/>
          <w:shd w:val="clear" w:color="auto" w:fill="FFFFFF"/>
        </w:rPr>
        <w:br/>
        <w:t> </w:t>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t>DML is a language which enables users to access and manipulate data. </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Data Manipulation Language is used to Perform below Operations:</w:t>
      </w:r>
      <w:r w:rsidRPr="00E11B5F">
        <w:rPr>
          <w:rFonts w:asciiTheme="majorHAnsi" w:hAnsiTheme="majorHAnsi"/>
          <w:color w:val="333333"/>
          <w:sz w:val="18"/>
          <w:szCs w:val="18"/>
          <w:shd w:val="clear" w:color="auto" w:fill="FFFFFF"/>
        </w:rPr>
        <w:br/>
        <w:t>•    Insertion of data into the database </w:t>
      </w:r>
      <w:r w:rsidRPr="00E11B5F">
        <w:rPr>
          <w:rFonts w:asciiTheme="majorHAnsi" w:hAnsiTheme="majorHAnsi"/>
          <w:color w:val="333333"/>
          <w:sz w:val="18"/>
          <w:szCs w:val="18"/>
          <w:shd w:val="clear" w:color="auto" w:fill="FFFFFF"/>
        </w:rPr>
        <w:br/>
        <w:t>•    Retrieval of data from the database </w:t>
      </w:r>
      <w:r w:rsidRPr="00E11B5F">
        <w:rPr>
          <w:rFonts w:asciiTheme="majorHAnsi" w:hAnsiTheme="majorHAnsi"/>
          <w:color w:val="333333"/>
          <w:sz w:val="18"/>
          <w:szCs w:val="18"/>
          <w:shd w:val="clear" w:color="auto" w:fill="FFFFFF"/>
        </w:rPr>
        <w:br/>
        <w:t>•    Updating data in the database </w:t>
      </w:r>
      <w:r w:rsidRPr="00E11B5F">
        <w:rPr>
          <w:rFonts w:asciiTheme="majorHAnsi" w:hAnsiTheme="majorHAnsi"/>
          <w:color w:val="333333"/>
          <w:sz w:val="18"/>
          <w:szCs w:val="18"/>
          <w:shd w:val="clear" w:color="auto" w:fill="FFFFFF"/>
        </w:rPr>
        <w:br/>
        <w:t>•    Deletion of data in the database</w:t>
      </w:r>
      <w:r w:rsidRPr="00E11B5F">
        <w:rPr>
          <w:rFonts w:asciiTheme="majorHAnsi" w:hAnsiTheme="majorHAnsi"/>
          <w:b/>
          <w:bCs/>
          <w:color w:val="0000FF"/>
          <w:sz w:val="18"/>
          <w:szCs w:val="18"/>
          <w:shd w:val="clear" w:color="auto" w:fill="FFFFFF"/>
        </w:rPr>
        <w:t> </w:t>
      </w:r>
      <w:r w:rsidRPr="00E11B5F">
        <w:rPr>
          <w:rFonts w:asciiTheme="majorHAnsi" w:hAnsiTheme="majorHAnsi"/>
          <w:color w:val="373B41"/>
          <w:sz w:val="18"/>
          <w:szCs w:val="18"/>
        </w:rPr>
        <w:br/>
      </w:r>
      <w:r w:rsidRPr="00E11B5F">
        <w:rPr>
          <w:rFonts w:asciiTheme="majorHAnsi" w:hAnsiTheme="majorHAnsi"/>
          <w:b/>
          <w:bCs/>
          <w:color w:val="0000FF"/>
          <w:sz w:val="18"/>
          <w:szCs w:val="18"/>
          <w:shd w:val="clear" w:color="auto" w:fill="FFFFFF"/>
        </w:rPr>
        <w:br/>
        <w:t>Q. What is Data Control Language?</w:t>
      </w:r>
      <w:r w:rsidRPr="00E11B5F">
        <w:rPr>
          <w:rFonts w:asciiTheme="majorHAnsi" w:hAnsiTheme="majorHAnsi"/>
          <w:b/>
          <w:bCs/>
          <w:color w:val="333333"/>
          <w:sz w:val="18"/>
          <w:szCs w:val="18"/>
          <w:shd w:val="clear" w:color="auto" w:fill="FFFFFF"/>
        </w:rPr>
        <w:br/>
      </w:r>
      <w:r w:rsidRPr="00E11B5F">
        <w:rPr>
          <w:rFonts w:asciiTheme="majorHAnsi" w:hAnsiTheme="majorHAnsi"/>
          <w:color w:val="333333"/>
          <w:sz w:val="18"/>
          <w:szCs w:val="18"/>
          <w:shd w:val="clear" w:color="auto" w:fill="FFFFFF"/>
        </w:rPr>
        <w:t> </w:t>
      </w:r>
      <w:r w:rsidRPr="00E11B5F">
        <w:rPr>
          <w:rFonts w:asciiTheme="majorHAnsi" w:hAnsiTheme="majorHAnsi"/>
          <w:color w:val="333333"/>
          <w:sz w:val="18"/>
          <w:szCs w:val="18"/>
          <w:shd w:val="clear" w:color="auto" w:fill="FFFFFF"/>
        </w:rPr>
        <w:br/>
        <w:t>Data Control Language (DCL) allows us to control access to the database. 'DCL' commands include- </w:t>
      </w:r>
      <w:r w:rsidRPr="00E11B5F">
        <w:rPr>
          <w:rFonts w:asciiTheme="majorHAnsi" w:hAnsiTheme="majorHAnsi"/>
          <w:color w:val="333333"/>
          <w:sz w:val="18"/>
          <w:szCs w:val="18"/>
          <w:shd w:val="clear" w:color="auto" w:fill="FFFFFF"/>
        </w:rPr>
        <w:br/>
        <w:t>'GRANT' to allow specific users to perform specified tasks </w:t>
      </w:r>
      <w:r w:rsidRPr="00E11B5F">
        <w:rPr>
          <w:rFonts w:asciiTheme="majorHAnsi" w:hAnsiTheme="majorHAnsi"/>
          <w:color w:val="333333"/>
          <w:sz w:val="18"/>
          <w:szCs w:val="18"/>
          <w:shd w:val="clear" w:color="auto" w:fill="FFFFFF"/>
        </w:rPr>
        <w:br/>
        <w:t>'REVOKE' to cancel previously denied or granted permissions</w:t>
      </w:r>
      <w:r w:rsidRPr="00E11B5F">
        <w:rPr>
          <w:rFonts w:asciiTheme="majorHAnsi" w:hAnsiTheme="majorHAnsi"/>
          <w:color w:val="333333"/>
          <w:sz w:val="18"/>
          <w:szCs w:val="18"/>
          <w:shd w:val="clear" w:color="auto" w:fill="FFFFFF"/>
        </w:rPr>
        <w:br/>
      </w:r>
      <w:r w:rsidRPr="00E11B5F">
        <w:rPr>
          <w:rFonts w:asciiTheme="majorHAnsi" w:hAnsiTheme="majorHAnsi"/>
          <w:b/>
          <w:bCs/>
          <w:color w:val="0000FF"/>
          <w:sz w:val="18"/>
          <w:szCs w:val="18"/>
          <w:shd w:val="clear" w:color="auto" w:fill="FFFFFF"/>
        </w:rPr>
        <w:br/>
        <w:t>Q. What is Database?</w:t>
      </w:r>
      <w:r w:rsidRPr="00E11B5F">
        <w:rPr>
          <w:rFonts w:asciiTheme="majorHAnsi" w:hAnsiTheme="majorHAnsi"/>
          <w:b/>
          <w:bCs/>
          <w:color w:val="333333"/>
          <w:sz w:val="18"/>
          <w:szCs w:val="18"/>
          <w:shd w:val="clear" w:color="auto" w:fill="FFFFFF"/>
        </w:rPr>
        <w:br/>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lastRenderedPageBreak/>
        <w:t>A database is a systematic collection of data, Databases support storage and manipulation of data, and Databases make data management easy.</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r>
      <w:r w:rsidRPr="00E11B5F">
        <w:rPr>
          <w:rFonts w:asciiTheme="majorHAnsi" w:hAnsiTheme="majorHAnsi"/>
          <w:b/>
          <w:bCs/>
          <w:color w:val="0000FF"/>
          <w:sz w:val="18"/>
          <w:szCs w:val="18"/>
          <w:shd w:val="clear" w:color="auto" w:fill="FFFFFF"/>
        </w:rPr>
        <w:t>Q. What is Table?</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A Table in a Relational Database is a predefined format of rows and columns that define an entity. </w:t>
      </w:r>
      <w:r w:rsidRPr="00E11B5F">
        <w:rPr>
          <w:rFonts w:asciiTheme="majorHAnsi" w:hAnsiTheme="majorHAnsi"/>
          <w:color w:val="333333"/>
          <w:sz w:val="18"/>
          <w:szCs w:val="18"/>
          <w:shd w:val="clear" w:color="auto" w:fill="FFFFFF"/>
        </w:rPr>
        <w:br/>
        <w:t>Each column contains a different type of attribute and each row corresponds to a single record. </w:t>
      </w:r>
      <w:r w:rsidRPr="00E11B5F">
        <w:rPr>
          <w:rFonts w:asciiTheme="majorHAnsi" w:hAnsiTheme="majorHAnsi"/>
          <w:color w:val="333333"/>
          <w:sz w:val="18"/>
          <w:szCs w:val="18"/>
          <w:shd w:val="clear" w:color="auto" w:fill="FFFFFF"/>
        </w:rPr>
        <w:br/>
        <w:t>Each table is provided with a name. </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r>
      <w:r w:rsidRPr="00E11B5F">
        <w:rPr>
          <w:rFonts w:asciiTheme="majorHAnsi" w:hAnsiTheme="majorHAnsi"/>
          <w:b/>
          <w:bCs/>
          <w:color w:val="0000FF"/>
          <w:sz w:val="18"/>
          <w:szCs w:val="18"/>
          <w:shd w:val="clear" w:color="auto" w:fill="FFFFFF"/>
        </w:rPr>
        <w:t>Q. What is DBMS?</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&gt; A database management system, or DBMS, is software designed to assist in maintaining and utilizing large collection of data. </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&gt; The alternative to using a DBMS is to store the data in files and write application-specific code to manage it.</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Using a DBMS to manage data has many advantages like:</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    Data independence</w:t>
      </w:r>
      <w:r w:rsidRPr="00E11B5F">
        <w:rPr>
          <w:rFonts w:asciiTheme="majorHAnsi" w:hAnsiTheme="majorHAnsi"/>
          <w:color w:val="333333"/>
          <w:sz w:val="18"/>
          <w:szCs w:val="18"/>
          <w:shd w:val="clear" w:color="auto" w:fill="FFFFFF"/>
        </w:rPr>
        <w:br/>
        <w:t>•    Efficient data access</w:t>
      </w:r>
      <w:r w:rsidRPr="00E11B5F">
        <w:rPr>
          <w:rFonts w:asciiTheme="majorHAnsi" w:hAnsiTheme="majorHAnsi"/>
          <w:color w:val="333333"/>
          <w:sz w:val="18"/>
          <w:szCs w:val="18"/>
          <w:shd w:val="clear" w:color="auto" w:fill="FFFFFF"/>
        </w:rPr>
        <w:br/>
        <w:t>•    Data integrity and security</w:t>
      </w:r>
      <w:r w:rsidRPr="00E11B5F">
        <w:rPr>
          <w:rFonts w:asciiTheme="majorHAnsi" w:hAnsiTheme="majorHAnsi"/>
          <w:color w:val="333333"/>
          <w:sz w:val="18"/>
          <w:szCs w:val="18"/>
          <w:shd w:val="clear" w:color="auto" w:fill="FFFFFF"/>
        </w:rPr>
        <w:br/>
        <w:t>•    Data administration</w:t>
      </w:r>
      <w:r w:rsidRPr="00E11B5F">
        <w:rPr>
          <w:rFonts w:asciiTheme="majorHAnsi" w:hAnsiTheme="majorHAnsi"/>
          <w:color w:val="333333"/>
          <w:sz w:val="18"/>
          <w:szCs w:val="18"/>
          <w:shd w:val="clear" w:color="auto" w:fill="FFFFFF"/>
        </w:rPr>
        <w:br/>
      </w:r>
      <w:r w:rsidRPr="00E11B5F">
        <w:rPr>
          <w:rFonts w:asciiTheme="majorHAnsi" w:hAnsiTheme="majorHAnsi"/>
          <w:color w:val="0000FF"/>
          <w:sz w:val="18"/>
          <w:szCs w:val="18"/>
          <w:shd w:val="clear" w:color="auto" w:fill="FFFFFF"/>
        </w:rPr>
        <w:t>•    Concurrent access and data recovery </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r>
      <w:r w:rsidRPr="00E11B5F">
        <w:rPr>
          <w:rFonts w:asciiTheme="majorHAnsi" w:hAnsiTheme="majorHAnsi"/>
          <w:b/>
          <w:bCs/>
          <w:color w:val="0000FF"/>
          <w:sz w:val="18"/>
          <w:szCs w:val="18"/>
          <w:shd w:val="clear" w:color="auto" w:fill="FFFFFF"/>
        </w:rPr>
        <w:t>Q. What is MS Access?</w:t>
      </w:r>
      <w:r w:rsidRPr="00E11B5F">
        <w:rPr>
          <w:rFonts w:asciiTheme="majorHAnsi" w:hAnsiTheme="majorHAnsi"/>
          <w:b/>
          <w:bCs/>
          <w:color w:val="333333"/>
          <w:sz w:val="18"/>
          <w:szCs w:val="18"/>
          <w:shd w:val="clear" w:color="auto" w:fill="FFFFFF"/>
        </w:rPr>
        <w:br/>
      </w:r>
      <w:r w:rsidRPr="00E11B5F">
        <w:rPr>
          <w:rFonts w:asciiTheme="majorHAnsi" w:hAnsiTheme="majorHAnsi"/>
          <w:color w:val="333333"/>
          <w:sz w:val="18"/>
          <w:szCs w:val="18"/>
          <w:shd w:val="clear" w:color="auto" w:fill="FFFFFF"/>
        </w:rPr>
        <w:t> </w:t>
      </w:r>
      <w:r w:rsidRPr="00E11B5F">
        <w:rPr>
          <w:rFonts w:asciiTheme="majorHAnsi" w:hAnsiTheme="majorHAnsi"/>
          <w:color w:val="333333"/>
          <w:sz w:val="18"/>
          <w:szCs w:val="18"/>
          <w:shd w:val="clear" w:color="auto" w:fill="FFFFFF"/>
        </w:rPr>
        <w:br/>
        <w:t>MS Access was launched in 1992 by Microsoft Corporation as part of MS Office.</w:t>
      </w:r>
      <w:r w:rsidRPr="00E11B5F">
        <w:rPr>
          <w:rFonts w:asciiTheme="majorHAnsi" w:hAnsiTheme="majorHAnsi"/>
          <w:color w:val="333333"/>
          <w:sz w:val="18"/>
          <w:szCs w:val="18"/>
          <w:shd w:val="clear" w:color="auto" w:fill="FFFFFF"/>
        </w:rPr>
        <w:br/>
        <w:t>Microsoft Access is entry-level database management software. It is not only an inexpensive but also powerful database for small-scale projects.</w:t>
      </w:r>
      <w:r w:rsidRPr="00E11B5F">
        <w:rPr>
          <w:rFonts w:asciiTheme="majorHAnsi" w:hAnsiTheme="majorHAnsi"/>
          <w:color w:val="333333"/>
          <w:sz w:val="18"/>
          <w:szCs w:val="18"/>
          <w:shd w:val="clear" w:color="auto" w:fill="FFFFFF"/>
        </w:rPr>
        <w:br/>
        <w:t>MS Access uses the Jet database engine which utilizes a specific SQL language dialect (sometimes referred to as Jet SQL).</w:t>
      </w:r>
      <w:r w:rsidRPr="00E11B5F">
        <w:rPr>
          <w:rFonts w:asciiTheme="majorHAnsi" w:hAnsiTheme="majorHAnsi"/>
          <w:color w:val="333333"/>
          <w:sz w:val="18"/>
          <w:szCs w:val="18"/>
          <w:shd w:val="clear" w:color="auto" w:fill="FFFFFF"/>
        </w:rPr>
        <w:br/>
        <w:t>MS Access comes with the professional edition of MS Office package. MS Access is user friendly database management system.</w:t>
      </w:r>
      <w:r w:rsidRPr="00E11B5F">
        <w:rPr>
          <w:rFonts w:asciiTheme="majorHAnsi" w:hAnsiTheme="majorHAnsi"/>
          <w:b/>
          <w:bCs/>
          <w:color w:val="0000FF"/>
          <w:sz w:val="18"/>
          <w:szCs w:val="18"/>
          <w:shd w:val="clear" w:color="auto" w:fill="FFFFFF"/>
        </w:rPr>
        <w:t> </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r>
      <w:r w:rsidRPr="00E11B5F">
        <w:rPr>
          <w:rFonts w:asciiTheme="majorHAnsi" w:hAnsiTheme="majorHAnsi"/>
          <w:b/>
          <w:bCs/>
          <w:color w:val="0000FF"/>
          <w:sz w:val="18"/>
          <w:szCs w:val="18"/>
          <w:shd w:val="clear" w:color="auto" w:fill="FFFFFF"/>
        </w:rPr>
        <w:t>Q. What is Oracle?</w:t>
      </w:r>
      <w:r w:rsidRPr="00E11B5F">
        <w:rPr>
          <w:rFonts w:asciiTheme="majorHAnsi" w:hAnsiTheme="majorHAnsi"/>
          <w:b/>
          <w:bCs/>
          <w:color w:val="333333"/>
          <w:sz w:val="18"/>
          <w:szCs w:val="18"/>
          <w:shd w:val="clear" w:color="auto" w:fill="FFFFFF"/>
        </w:rPr>
        <w:br/>
      </w:r>
      <w:r w:rsidRPr="00E11B5F">
        <w:rPr>
          <w:rFonts w:asciiTheme="majorHAnsi" w:hAnsiTheme="majorHAnsi"/>
          <w:b/>
          <w:bCs/>
          <w:color w:val="333333"/>
          <w:sz w:val="18"/>
          <w:szCs w:val="18"/>
          <w:shd w:val="clear" w:color="auto" w:fill="FFFFFF"/>
        </w:rPr>
        <w:br/>
      </w:r>
      <w:r w:rsidRPr="00E11B5F">
        <w:rPr>
          <w:rFonts w:asciiTheme="majorHAnsi" w:hAnsiTheme="majorHAnsi"/>
          <w:color w:val="333333"/>
          <w:sz w:val="18"/>
          <w:szCs w:val="18"/>
          <w:shd w:val="clear" w:color="auto" w:fill="FFFFFF"/>
        </w:rPr>
        <w:t>Oracle is a relational database management system developed by 'Oracle Corporation and launched in 1977.</w:t>
      </w:r>
      <w:r w:rsidRPr="00E11B5F">
        <w:rPr>
          <w:rFonts w:asciiTheme="majorHAnsi" w:hAnsiTheme="majorHAnsi"/>
          <w:b/>
          <w:bCs/>
          <w:color w:val="333333"/>
          <w:sz w:val="18"/>
          <w:szCs w:val="18"/>
          <w:shd w:val="clear" w:color="auto" w:fill="FFFFFF"/>
        </w:rPr>
        <w:br/>
      </w:r>
      <w:r w:rsidRPr="00E11B5F">
        <w:rPr>
          <w:rFonts w:asciiTheme="majorHAnsi" w:hAnsiTheme="majorHAnsi"/>
          <w:color w:val="333333"/>
          <w:sz w:val="18"/>
          <w:szCs w:val="18"/>
          <w:shd w:val="clear" w:color="auto" w:fill="FFFFFF"/>
        </w:rPr>
        <w:t>Oracle supports all major Operating systems includes, MS Windows. NetWare, UnixWare, OS/2 and most UNIX flavors.</w:t>
      </w:r>
      <w:r w:rsidRPr="00E11B5F">
        <w:rPr>
          <w:rFonts w:asciiTheme="majorHAnsi" w:hAnsiTheme="majorHAnsi"/>
          <w:b/>
          <w:bCs/>
          <w:color w:val="0000FF"/>
          <w:sz w:val="18"/>
          <w:szCs w:val="18"/>
          <w:shd w:val="clear" w:color="auto" w:fill="FFFFFF"/>
        </w:rPr>
        <w:t> </w:t>
      </w:r>
      <w:r w:rsidRPr="00E11B5F">
        <w:rPr>
          <w:rFonts w:asciiTheme="majorHAnsi" w:hAnsiTheme="majorHAnsi"/>
          <w:color w:val="333333"/>
          <w:sz w:val="18"/>
          <w:szCs w:val="18"/>
          <w:shd w:val="clear" w:color="auto" w:fill="FFFFFF"/>
        </w:rPr>
        <w:br/>
      </w:r>
      <w:r w:rsidRPr="00E11B5F">
        <w:rPr>
          <w:rFonts w:asciiTheme="majorHAnsi" w:hAnsiTheme="majorHAnsi"/>
          <w:b/>
          <w:bCs/>
          <w:color w:val="333333"/>
          <w:sz w:val="18"/>
          <w:szCs w:val="18"/>
          <w:shd w:val="clear" w:color="auto" w:fill="FFFFFF"/>
        </w:rPr>
        <w:br/>
      </w:r>
      <w:r w:rsidRPr="00E11B5F">
        <w:rPr>
          <w:rFonts w:asciiTheme="majorHAnsi" w:hAnsiTheme="majorHAnsi"/>
          <w:b/>
          <w:bCs/>
          <w:color w:val="0000FF"/>
          <w:sz w:val="18"/>
          <w:szCs w:val="18"/>
          <w:shd w:val="clear" w:color="auto" w:fill="FFFFFF"/>
        </w:rPr>
        <w:t>Q. What is MS SQL Server?</w:t>
      </w:r>
      <w:r w:rsidRPr="00E11B5F">
        <w:rPr>
          <w:rFonts w:asciiTheme="majorHAnsi" w:hAnsiTheme="majorHAnsi"/>
          <w:b/>
          <w:bCs/>
          <w:color w:val="333333"/>
          <w:sz w:val="18"/>
          <w:szCs w:val="18"/>
          <w:shd w:val="clear" w:color="auto" w:fill="FFFFFF"/>
        </w:rPr>
        <w:br/>
        <w:t> </w:t>
      </w:r>
      <w:r w:rsidRPr="00E11B5F">
        <w:rPr>
          <w:rFonts w:asciiTheme="majorHAnsi" w:hAnsiTheme="majorHAnsi"/>
          <w:color w:val="333333"/>
          <w:sz w:val="18"/>
          <w:szCs w:val="18"/>
          <w:shd w:val="clear" w:color="auto" w:fill="FFFFFF"/>
        </w:rPr>
        <w:br/>
        <w:t>MS SQL Server is a Relational Database Management System developed by Microsoft Inc. Its primary query languages are T-SQL and ANSI SQL.</w:t>
      </w:r>
      <w:r w:rsidRPr="00E11B5F">
        <w:rPr>
          <w:rFonts w:asciiTheme="majorHAnsi" w:hAnsiTheme="majorHAnsi"/>
          <w:b/>
          <w:bCs/>
          <w:color w:val="0000FF"/>
          <w:sz w:val="18"/>
          <w:szCs w:val="18"/>
          <w:shd w:val="clear" w:color="auto" w:fill="FFFFFF"/>
        </w:rPr>
        <w:t> </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r>
      <w:r w:rsidRPr="00E11B5F">
        <w:rPr>
          <w:rFonts w:asciiTheme="majorHAnsi" w:hAnsiTheme="majorHAnsi"/>
          <w:b/>
          <w:bCs/>
          <w:color w:val="0000FF"/>
          <w:sz w:val="18"/>
          <w:szCs w:val="18"/>
          <w:shd w:val="clear" w:color="auto" w:fill="FFFFFF"/>
        </w:rPr>
        <w:t>Q. What is Sybase?</w:t>
      </w:r>
      <w:r w:rsidRPr="00E11B5F">
        <w:rPr>
          <w:rFonts w:asciiTheme="majorHAnsi" w:hAnsiTheme="majorHAnsi"/>
          <w:b/>
          <w:bCs/>
          <w:color w:val="333333"/>
          <w:sz w:val="18"/>
          <w:szCs w:val="18"/>
          <w:shd w:val="clear" w:color="auto" w:fill="FFFFFF"/>
        </w:rPr>
        <w:br/>
      </w:r>
      <w:r w:rsidRPr="00E11B5F">
        <w:rPr>
          <w:rFonts w:asciiTheme="majorHAnsi" w:hAnsiTheme="majorHAnsi"/>
          <w:b/>
          <w:bCs/>
          <w:color w:val="333333"/>
          <w:sz w:val="18"/>
          <w:szCs w:val="18"/>
          <w:shd w:val="clear" w:color="auto" w:fill="FFFFFF"/>
        </w:rPr>
        <w:br/>
      </w:r>
      <w:r w:rsidRPr="00E11B5F">
        <w:rPr>
          <w:rFonts w:asciiTheme="majorHAnsi" w:hAnsiTheme="majorHAnsi"/>
          <w:color w:val="333333"/>
          <w:sz w:val="18"/>
          <w:szCs w:val="18"/>
          <w:shd w:val="clear" w:color="auto" w:fill="FFFFFF"/>
        </w:rPr>
        <w:t>Sybase is a computer software company , their primary product is Sybase DBMS, which is a relational database management system based upon structured query language.</w:t>
      </w:r>
      <w:r w:rsidRPr="00E11B5F">
        <w:rPr>
          <w:rFonts w:asciiTheme="majorHAnsi" w:hAnsiTheme="majorHAnsi"/>
          <w:b/>
          <w:bCs/>
          <w:color w:val="0000FF"/>
          <w:sz w:val="18"/>
          <w:szCs w:val="18"/>
          <w:shd w:val="clear" w:color="auto" w:fill="FFFFFF"/>
        </w:rPr>
        <w:t> </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r>
      <w:r w:rsidRPr="00E11B5F">
        <w:rPr>
          <w:rFonts w:asciiTheme="majorHAnsi" w:hAnsiTheme="majorHAnsi"/>
          <w:b/>
          <w:bCs/>
          <w:color w:val="0000FF"/>
          <w:sz w:val="18"/>
          <w:szCs w:val="18"/>
          <w:shd w:val="clear" w:color="auto" w:fill="FFFFFF"/>
        </w:rPr>
        <w:t>Q. What is MySQL?</w:t>
      </w:r>
      <w:r w:rsidRPr="00E11B5F">
        <w:rPr>
          <w:rFonts w:asciiTheme="majorHAnsi" w:hAnsiTheme="majorHAnsi"/>
          <w:b/>
          <w:bCs/>
          <w:color w:val="333333"/>
          <w:sz w:val="18"/>
          <w:szCs w:val="18"/>
          <w:shd w:val="clear" w:color="auto" w:fill="FFFFFF"/>
        </w:rPr>
        <w:br/>
      </w:r>
      <w:r w:rsidRPr="00E11B5F">
        <w:rPr>
          <w:rFonts w:asciiTheme="majorHAnsi" w:hAnsiTheme="majorHAnsi"/>
          <w:color w:val="333333"/>
          <w:sz w:val="18"/>
          <w:szCs w:val="18"/>
          <w:shd w:val="clear" w:color="auto" w:fill="FFFFFF"/>
        </w:rPr>
        <w:t> </w:t>
      </w:r>
      <w:r w:rsidRPr="00E11B5F">
        <w:rPr>
          <w:rFonts w:asciiTheme="majorHAnsi" w:hAnsiTheme="majorHAnsi"/>
          <w:color w:val="333333"/>
          <w:sz w:val="18"/>
          <w:szCs w:val="18"/>
          <w:shd w:val="clear" w:color="auto" w:fill="FFFFFF"/>
        </w:rPr>
        <w:br/>
        <w:t>MySQL is open source Database Management System, developed by Swedish company MySQL AB. </w:t>
      </w:r>
      <w:r w:rsidRPr="00E11B5F">
        <w:rPr>
          <w:rFonts w:asciiTheme="majorHAnsi" w:hAnsiTheme="majorHAnsi"/>
          <w:color w:val="333333"/>
          <w:sz w:val="18"/>
          <w:szCs w:val="18"/>
          <w:shd w:val="clear" w:color="auto" w:fill="FFFFFF"/>
        </w:rPr>
        <w:br/>
        <w:t>MySQL Supports many different platforms including Microsoft Windows, the major Linux distributions, UNIX, and Mac OS X.</w:t>
      </w:r>
      <w:r w:rsidRPr="00E11B5F">
        <w:rPr>
          <w:rFonts w:asciiTheme="majorHAnsi" w:hAnsiTheme="majorHAnsi"/>
          <w:color w:val="333333"/>
          <w:sz w:val="18"/>
          <w:szCs w:val="18"/>
          <w:shd w:val="clear" w:color="auto" w:fill="FFFFFF"/>
        </w:rPr>
        <w:br/>
        <w:t>MySQL has free and paid versions, depending on its usage (non-commercial/commercial) and features. MySQL comes with a very fast, multi-threaded, multi-user, and robust SQL database server.</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r>
      <w:r w:rsidRPr="00E11B5F">
        <w:rPr>
          <w:rFonts w:asciiTheme="majorHAnsi" w:hAnsiTheme="majorHAnsi"/>
          <w:b/>
          <w:bCs/>
          <w:color w:val="0000FF"/>
          <w:sz w:val="18"/>
          <w:szCs w:val="18"/>
          <w:shd w:val="clear" w:color="auto" w:fill="FFFFFF"/>
        </w:rPr>
        <w:lastRenderedPageBreak/>
        <w:t>Q. What is DB2?</w:t>
      </w:r>
      <w:r w:rsidRPr="00E11B5F">
        <w:rPr>
          <w:rFonts w:asciiTheme="majorHAnsi" w:hAnsiTheme="majorHAnsi"/>
          <w:b/>
          <w:bCs/>
          <w:color w:val="333333"/>
          <w:sz w:val="18"/>
          <w:szCs w:val="18"/>
          <w:shd w:val="clear" w:color="auto" w:fill="FFFFFF"/>
        </w:rPr>
        <w:t> </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DB2 is the short name used for DATABASE 2. It is relational database product developed by IBM. in 1983</w:t>
      </w:r>
      <w:r w:rsidRPr="00E11B5F">
        <w:rPr>
          <w:rFonts w:asciiTheme="majorHAnsi" w:hAnsiTheme="majorHAnsi"/>
          <w:b/>
          <w:bCs/>
          <w:color w:val="0000FF"/>
          <w:sz w:val="18"/>
          <w:szCs w:val="18"/>
          <w:shd w:val="clear" w:color="auto" w:fill="FFFFFF"/>
        </w:rPr>
        <w:t> </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r>
      <w:r w:rsidRPr="00E11B5F">
        <w:rPr>
          <w:rFonts w:asciiTheme="majorHAnsi" w:hAnsiTheme="majorHAnsi"/>
          <w:b/>
          <w:bCs/>
          <w:color w:val="0000FF"/>
          <w:sz w:val="18"/>
          <w:szCs w:val="18"/>
          <w:shd w:val="clear" w:color="auto" w:fill="FFFFFF"/>
        </w:rPr>
        <w:t>Q. What is DB/400?</w:t>
      </w:r>
      <w:r w:rsidRPr="00E11B5F">
        <w:rPr>
          <w:rFonts w:asciiTheme="majorHAnsi" w:hAnsiTheme="majorHAnsi"/>
          <w:b/>
          <w:bCs/>
          <w:color w:val="333333"/>
          <w:sz w:val="18"/>
          <w:szCs w:val="18"/>
          <w:shd w:val="clear" w:color="auto" w:fill="FFFFFF"/>
        </w:rPr>
        <w:br/>
      </w:r>
      <w:r w:rsidRPr="00E11B5F">
        <w:rPr>
          <w:rFonts w:asciiTheme="majorHAnsi" w:hAnsiTheme="majorHAnsi"/>
          <w:b/>
          <w:bCs/>
          <w:color w:val="333333"/>
          <w:sz w:val="18"/>
          <w:szCs w:val="18"/>
          <w:shd w:val="clear" w:color="auto" w:fill="FFFFFF"/>
        </w:rPr>
        <w:br/>
      </w:r>
      <w:r w:rsidRPr="00E11B5F">
        <w:rPr>
          <w:rFonts w:asciiTheme="majorHAnsi" w:hAnsiTheme="majorHAnsi"/>
          <w:color w:val="333333"/>
          <w:sz w:val="18"/>
          <w:szCs w:val="18"/>
          <w:shd w:val="clear" w:color="auto" w:fill="FFFFFF"/>
        </w:rPr>
        <w:t>It is one of the flavors of IBM DB2</w:t>
      </w:r>
      <w:r w:rsidRPr="00E11B5F">
        <w:rPr>
          <w:rFonts w:asciiTheme="majorHAnsi" w:hAnsiTheme="majorHAnsi"/>
          <w:b/>
          <w:bCs/>
          <w:color w:val="0000FF"/>
          <w:sz w:val="18"/>
          <w:szCs w:val="18"/>
          <w:shd w:val="clear" w:color="auto" w:fill="FFFFFF"/>
        </w:rPr>
        <w:t> </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r>
      <w:r w:rsidRPr="00E11B5F">
        <w:rPr>
          <w:rFonts w:asciiTheme="majorHAnsi" w:hAnsiTheme="majorHAnsi"/>
          <w:b/>
          <w:bCs/>
          <w:color w:val="0000FF"/>
          <w:sz w:val="18"/>
          <w:szCs w:val="18"/>
          <w:shd w:val="clear" w:color="auto" w:fill="FFFFFF"/>
        </w:rPr>
        <w:t>Q. What are the categories of operators available in SQL?</w:t>
      </w:r>
      <w:r w:rsidRPr="00E11B5F">
        <w:rPr>
          <w:rFonts w:asciiTheme="majorHAnsi" w:hAnsiTheme="majorHAnsi"/>
          <w:b/>
          <w:bCs/>
          <w:color w:val="333333"/>
          <w:sz w:val="18"/>
          <w:szCs w:val="18"/>
          <w:shd w:val="clear" w:color="auto" w:fill="FFFFFF"/>
        </w:rPr>
        <w:br/>
      </w:r>
      <w:r w:rsidRPr="00E11B5F">
        <w:rPr>
          <w:rFonts w:asciiTheme="majorHAnsi" w:hAnsiTheme="majorHAnsi"/>
          <w:color w:val="333333"/>
          <w:sz w:val="18"/>
          <w:szCs w:val="18"/>
          <w:shd w:val="clear" w:color="auto" w:fill="FFFFFF"/>
        </w:rPr>
        <w:t> </w:t>
      </w:r>
      <w:r w:rsidRPr="00E11B5F">
        <w:rPr>
          <w:rFonts w:asciiTheme="majorHAnsi" w:hAnsiTheme="majorHAnsi"/>
          <w:color w:val="333333"/>
          <w:sz w:val="18"/>
          <w:szCs w:val="18"/>
          <w:shd w:val="clear" w:color="auto" w:fill="FFFFFF"/>
        </w:rPr>
        <w:br/>
        <w:t>•    Arithmetic operators</w:t>
      </w:r>
      <w:r w:rsidRPr="00E11B5F">
        <w:rPr>
          <w:rFonts w:asciiTheme="majorHAnsi" w:hAnsiTheme="majorHAnsi"/>
          <w:color w:val="333333"/>
          <w:sz w:val="18"/>
          <w:szCs w:val="18"/>
          <w:shd w:val="clear" w:color="auto" w:fill="FFFFFF"/>
        </w:rPr>
        <w:br/>
        <w:t>•    Comparison operators</w:t>
      </w:r>
      <w:r w:rsidRPr="00E11B5F">
        <w:rPr>
          <w:rFonts w:asciiTheme="majorHAnsi" w:hAnsiTheme="majorHAnsi"/>
          <w:color w:val="333333"/>
          <w:sz w:val="18"/>
          <w:szCs w:val="18"/>
          <w:shd w:val="clear" w:color="auto" w:fill="FFFFFF"/>
        </w:rPr>
        <w:br/>
        <w:t>•    Logical operators</w:t>
      </w:r>
      <w:r w:rsidRPr="00E11B5F">
        <w:rPr>
          <w:rFonts w:asciiTheme="majorHAnsi" w:hAnsiTheme="majorHAnsi"/>
          <w:b/>
          <w:bCs/>
          <w:color w:val="333333"/>
          <w:sz w:val="18"/>
          <w:szCs w:val="18"/>
          <w:shd w:val="clear" w:color="auto" w:fill="FFFFFF"/>
        </w:rPr>
        <w:br/>
      </w:r>
      <w:r w:rsidRPr="00E11B5F">
        <w:rPr>
          <w:rFonts w:asciiTheme="majorHAnsi" w:hAnsiTheme="majorHAnsi"/>
          <w:b/>
          <w:bCs/>
          <w:color w:val="0000FF"/>
          <w:sz w:val="18"/>
          <w:szCs w:val="18"/>
          <w:shd w:val="clear" w:color="auto" w:fill="FFFFFF"/>
        </w:rPr>
        <w:t> </w:t>
      </w:r>
      <w:r w:rsidRPr="00E11B5F">
        <w:rPr>
          <w:rFonts w:asciiTheme="majorHAnsi" w:hAnsiTheme="majorHAnsi"/>
          <w:color w:val="333333"/>
          <w:sz w:val="18"/>
          <w:szCs w:val="18"/>
          <w:shd w:val="clear" w:color="auto" w:fill="FFFFFF"/>
        </w:rPr>
        <w:br/>
      </w:r>
      <w:r w:rsidRPr="00E11B5F">
        <w:rPr>
          <w:rFonts w:asciiTheme="majorHAnsi" w:hAnsiTheme="majorHAnsi"/>
          <w:b/>
          <w:bCs/>
          <w:color w:val="0000FF"/>
          <w:sz w:val="18"/>
          <w:szCs w:val="18"/>
          <w:shd w:val="clear" w:color="auto" w:fill="FFFFFF"/>
        </w:rPr>
        <w:t>Q. What are Arithmetic operators in SQL? </w:t>
      </w:r>
    </w:p>
    <w:tbl>
      <w:tblPr>
        <w:tblW w:w="0" w:type="auto"/>
        <w:tblCellMar>
          <w:left w:w="0" w:type="dxa"/>
          <w:right w:w="0" w:type="dxa"/>
        </w:tblCellMar>
        <w:tblLook w:val="04A0"/>
      </w:tblPr>
      <w:tblGrid>
        <w:gridCol w:w="2088"/>
        <w:gridCol w:w="5220"/>
      </w:tblGrid>
      <w:tr w:rsidR="002E24DB" w:rsidRPr="00E11B5F" w:rsidTr="002E24DB">
        <w:tc>
          <w:tcPr>
            <w:tcW w:w="20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b/>
                <w:bCs/>
                <w:sz w:val="18"/>
                <w:szCs w:val="18"/>
              </w:rPr>
              <w:t>Operator</w:t>
            </w:r>
          </w:p>
        </w:tc>
        <w:tc>
          <w:tcPr>
            <w:tcW w:w="522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b/>
                <w:bCs/>
                <w:sz w:val="18"/>
                <w:szCs w:val="18"/>
              </w:rPr>
              <w:t>Description</w:t>
            </w:r>
          </w:p>
        </w:tc>
      </w:tr>
      <w:tr w:rsidR="002E24DB" w:rsidRPr="00E11B5F" w:rsidTr="002E24DB">
        <w:tc>
          <w:tcPr>
            <w:tcW w:w="20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 (Addition )</w:t>
            </w:r>
          </w:p>
        </w:tc>
        <w:tc>
          <w:tcPr>
            <w:tcW w:w="5220" w:type="dxa"/>
            <w:tcBorders>
              <w:top w:val="nil"/>
              <w:left w:val="nil"/>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Adds values</w:t>
            </w:r>
          </w:p>
        </w:tc>
      </w:tr>
      <w:tr w:rsidR="002E24DB" w:rsidRPr="00E11B5F" w:rsidTr="002E24DB">
        <w:tc>
          <w:tcPr>
            <w:tcW w:w="20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 (Subtraction)</w:t>
            </w:r>
          </w:p>
        </w:tc>
        <w:tc>
          <w:tcPr>
            <w:tcW w:w="5220" w:type="dxa"/>
            <w:tcBorders>
              <w:top w:val="nil"/>
              <w:left w:val="nil"/>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Subtracts Right side value from Left side value</w:t>
            </w:r>
          </w:p>
        </w:tc>
      </w:tr>
      <w:tr w:rsidR="002E24DB" w:rsidRPr="00E11B5F" w:rsidTr="002E24DB">
        <w:tc>
          <w:tcPr>
            <w:tcW w:w="20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 (Multiplication)</w:t>
            </w:r>
          </w:p>
        </w:tc>
        <w:tc>
          <w:tcPr>
            <w:tcW w:w="5220" w:type="dxa"/>
            <w:tcBorders>
              <w:top w:val="nil"/>
              <w:left w:val="nil"/>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Multiplies values on either side of the operator</w:t>
            </w:r>
          </w:p>
        </w:tc>
      </w:tr>
      <w:tr w:rsidR="002E24DB" w:rsidRPr="00E11B5F" w:rsidTr="002E24DB">
        <w:tc>
          <w:tcPr>
            <w:tcW w:w="20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 (Division)</w:t>
            </w:r>
          </w:p>
        </w:tc>
        <w:tc>
          <w:tcPr>
            <w:tcW w:w="5220" w:type="dxa"/>
            <w:tcBorders>
              <w:top w:val="nil"/>
              <w:left w:val="nil"/>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Divides left hand operand by right hand operand</w:t>
            </w:r>
          </w:p>
        </w:tc>
      </w:tr>
      <w:tr w:rsidR="002E24DB" w:rsidRPr="00E11B5F" w:rsidTr="002E24DB">
        <w:tc>
          <w:tcPr>
            <w:tcW w:w="20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 (Modulus)</w:t>
            </w:r>
          </w:p>
        </w:tc>
        <w:tc>
          <w:tcPr>
            <w:tcW w:w="5220" w:type="dxa"/>
            <w:tcBorders>
              <w:top w:val="nil"/>
              <w:left w:val="nil"/>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Divides left hand operand by right hand operand and returns remainder</w:t>
            </w:r>
          </w:p>
        </w:tc>
      </w:tr>
    </w:tbl>
    <w:p w:rsidR="002E24DB" w:rsidRPr="00E11B5F" w:rsidRDefault="002E24DB" w:rsidP="00E11B5F">
      <w:pPr>
        <w:spacing w:after="0" w:line="240" w:lineRule="auto"/>
        <w:rPr>
          <w:rFonts w:asciiTheme="majorHAnsi" w:hAnsiTheme="majorHAnsi"/>
          <w:color w:val="373B41"/>
          <w:sz w:val="18"/>
          <w:szCs w:val="18"/>
        </w:rPr>
      </w:pPr>
      <w:r w:rsidRPr="00E11B5F">
        <w:rPr>
          <w:rFonts w:asciiTheme="majorHAnsi" w:hAnsiTheme="majorHAnsi"/>
          <w:color w:val="333333"/>
          <w:sz w:val="18"/>
          <w:szCs w:val="18"/>
          <w:shd w:val="clear" w:color="auto" w:fill="FFFFFF"/>
        </w:rPr>
        <w:br/>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r>
    </w:p>
    <w:p w:rsidR="002E24DB" w:rsidRPr="00E11B5F" w:rsidRDefault="002E24DB" w:rsidP="00E11B5F">
      <w:pPr>
        <w:spacing w:after="0" w:line="240" w:lineRule="auto"/>
        <w:rPr>
          <w:rFonts w:asciiTheme="majorHAnsi" w:hAnsiTheme="majorHAnsi"/>
          <w:color w:val="373B41"/>
          <w:sz w:val="18"/>
          <w:szCs w:val="18"/>
        </w:rPr>
      </w:pPr>
      <w:r w:rsidRPr="00E11B5F">
        <w:rPr>
          <w:rFonts w:asciiTheme="majorHAnsi" w:hAnsiTheme="majorHAnsi"/>
          <w:b/>
          <w:bCs/>
          <w:color w:val="0000FF"/>
          <w:sz w:val="18"/>
          <w:szCs w:val="18"/>
          <w:shd w:val="clear" w:color="auto" w:fill="FFFFFF"/>
        </w:rPr>
        <w:t>Q. What are Comparison operators in SQL?</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For example x = 1, y= 2</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r>
      <w:r w:rsidRPr="00E11B5F">
        <w:rPr>
          <w:rFonts w:asciiTheme="majorHAnsi" w:hAnsiTheme="majorHAnsi"/>
          <w:b/>
          <w:bCs/>
          <w:color w:val="333333"/>
          <w:sz w:val="18"/>
          <w:szCs w:val="18"/>
          <w:shd w:val="clear" w:color="auto" w:fill="FFFFFF"/>
        </w:rPr>
        <w:t>Operator    Example</w:t>
      </w:r>
      <w:r w:rsidRPr="00E11B5F">
        <w:rPr>
          <w:rFonts w:asciiTheme="majorHAnsi" w:hAnsiTheme="majorHAnsi"/>
          <w:color w:val="333333"/>
          <w:sz w:val="18"/>
          <w:szCs w:val="18"/>
          <w:shd w:val="clear" w:color="auto" w:fill="FFFFFF"/>
        </w:rPr>
        <w:br/>
        <w:t>=             (x = y) is False</w:t>
      </w:r>
      <w:r w:rsidRPr="00E11B5F">
        <w:rPr>
          <w:rFonts w:asciiTheme="majorHAnsi" w:hAnsiTheme="majorHAnsi"/>
          <w:color w:val="333333"/>
          <w:sz w:val="18"/>
          <w:szCs w:val="18"/>
          <w:shd w:val="clear" w:color="auto" w:fill="FFFFFF"/>
        </w:rPr>
        <w:br/>
        <w:t>!=            (x != y) is True. </w:t>
      </w:r>
      <w:r w:rsidRPr="00E11B5F">
        <w:rPr>
          <w:rFonts w:asciiTheme="majorHAnsi" w:hAnsiTheme="majorHAnsi"/>
          <w:color w:val="333333"/>
          <w:sz w:val="18"/>
          <w:szCs w:val="18"/>
          <w:shd w:val="clear" w:color="auto" w:fill="FFFFFF"/>
        </w:rPr>
        <w:br/>
        <w:t>&lt;&gt;           (x &lt;&gt; y) is true. </w:t>
      </w:r>
      <w:r w:rsidRPr="00E11B5F">
        <w:rPr>
          <w:rFonts w:asciiTheme="majorHAnsi" w:hAnsiTheme="majorHAnsi"/>
          <w:color w:val="333333"/>
          <w:sz w:val="18"/>
          <w:szCs w:val="18"/>
          <w:shd w:val="clear" w:color="auto" w:fill="FFFFFF"/>
        </w:rPr>
        <w:br/>
        <w:t>&gt;             (x &gt; y) is False</w:t>
      </w:r>
      <w:r w:rsidRPr="00E11B5F">
        <w:rPr>
          <w:rFonts w:asciiTheme="majorHAnsi" w:hAnsiTheme="majorHAnsi"/>
          <w:color w:val="333333"/>
          <w:sz w:val="18"/>
          <w:szCs w:val="18"/>
          <w:shd w:val="clear" w:color="auto" w:fill="FFFFFF"/>
        </w:rPr>
        <w:br/>
        <w:t>&lt;             (x &lt; y) is True        </w:t>
      </w:r>
      <w:r w:rsidRPr="00E11B5F">
        <w:rPr>
          <w:rFonts w:asciiTheme="majorHAnsi" w:hAnsiTheme="majorHAnsi"/>
          <w:color w:val="333333"/>
          <w:sz w:val="18"/>
          <w:szCs w:val="18"/>
          <w:shd w:val="clear" w:color="auto" w:fill="FFFFFF"/>
        </w:rPr>
        <w:br/>
        <w:t>&gt;=           (x &gt;= y) is False</w:t>
      </w:r>
      <w:r w:rsidRPr="00E11B5F">
        <w:rPr>
          <w:rFonts w:asciiTheme="majorHAnsi" w:hAnsiTheme="majorHAnsi"/>
          <w:color w:val="333333"/>
          <w:sz w:val="18"/>
          <w:szCs w:val="18"/>
          <w:shd w:val="clear" w:color="auto" w:fill="FFFFFF"/>
        </w:rPr>
        <w:br/>
        <w:t>&lt;=           (x &lt;= y) is True</w:t>
      </w:r>
      <w:r w:rsidRPr="00E11B5F">
        <w:rPr>
          <w:rFonts w:asciiTheme="majorHAnsi" w:hAnsiTheme="majorHAnsi"/>
          <w:color w:val="333333"/>
          <w:sz w:val="18"/>
          <w:szCs w:val="18"/>
          <w:shd w:val="clear" w:color="auto" w:fill="FFFFFF"/>
        </w:rPr>
        <w:br/>
        <w:t>!&lt;            (x !&lt; y) is False</w:t>
      </w:r>
      <w:r w:rsidRPr="00E11B5F">
        <w:rPr>
          <w:rFonts w:asciiTheme="majorHAnsi" w:hAnsiTheme="majorHAnsi"/>
          <w:color w:val="333333"/>
          <w:sz w:val="18"/>
          <w:szCs w:val="18"/>
          <w:shd w:val="clear" w:color="auto" w:fill="FFFFFF"/>
        </w:rPr>
        <w:br/>
        <w:t>!&gt;            (x !&gt; y) is True. </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Note: Comparison Operators return Logical Results</w:t>
      </w:r>
      <w:r w:rsidRPr="00E11B5F">
        <w:rPr>
          <w:rFonts w:asciiTheme="majorHAnsi" w:hAnsiTheme="majorHAnsi"/>
          <w:color w:val="333333"/>
          <w:sz w:val="18"/>
          <w:szCs w:val="18"/>
          <w:shd w:val="clear" w:color="auto" w:fill="FFFFFF"/>
        </w:rPr>
        <w:br/>
      </w:r>
      <w:r w:rsidRPr="00E11B5F">
        <w:rPr>
          <w:rFonts w:asciiTheme="majorHAnsi" w:hAnsiTheme="majorHAnsi"/>
          <w:b/>
          <w:bCs/>
          <w:color w:val="333333"/>
          <w:sz w:val="18"/>
          <w:szCs w:val="18"/>
          <w:shd w:val="clear" w:color="auto" w:fill="FFFFFF"/>
        </w:rPr>
        <w:br/>
      </w:r>
      <w:r w:rsidRPr="00E11B5F">
        <w:rPr>
          <w:rFonts w:asciiTheme="majorHAnsi" w:hAnsiTheme="majorHAnsi"/>
          <w:b/>
          <w:bCs/>
          <w:color w:val="0000FF"/>
          <w:sz w:val="18"/>
          <w:szCs w:val="18"/>
          <w:shd w:val="clear" w:color="auto" w:fill="FFFFFF"/>
        </w:rPr>
        <w:t>Q. What are Logical operators in SQL?  </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r>
      <w:r w:rsidRPr="00E11B5F">
        <w:rPr>
          <w:rFonts w:asciiTheme="majorHAnsi" w:hAnsiTheme="majorHAnsi"/>
          <w:b/>
          <w:bCs/>
          <w:color w:val="333333"/>
          <w:sz w:val="18"/>
          <w:szCs w:val="18"/>
          <w:shd w:val="clear" w:color="auto" w:fill="FFFFFF"/>
        </w:rPr>
        <w:t>Operator    Description </w:t>
      </w:r>
      <w:r w:rsidRPr="00E11B5F">
        <w:rPr>
          <w:rFonts w:asciiTheme="majorHAnsi" w:hAnsiTheme="majorHAnsi"/>
          <w:b/>
          <w:bCs/>
          <w:color w:val="333333"/>
          <w:sz w:val="18"/>
          <w:szCs w:val="18"/>
          <w:shd w:val="clear" w:color="auto" w:fill="FFFFFF"/>
        </w:rPr>
        <w:br/>
        <w:t>--------        -----------</w:t>
      </w:r>
      <w:r w:rsidRPr="00E11B5F">
        <w:rPr>
          <w:rFonts w:asciiTheme="majorHAnsi" w:hAnsiTheme="majorHAnsi"/>
          <w:color w:val="333333"/>
          <w:sz w:val="18"/>
          <w:szCs w:val="18"/>
          <w:shd w:val="clear" w:color="auto" w:fill="FFFFFF"/>
        </w:rPr>
        <w:br/>
      </w:r>
      <w:r w:rsidRPr="00E11B5F">
        <w:rPr>
          <w:rFonts w:asciiTheme="majorHAnsi" w:hAnsiTheme="majorHAnsi"/>
          <w:b/>
          <w:bCs/>
          <w:color w:val="333333"/>
          <w:sz w:val="18"/>
          <w:szCs w:val="18"/>
          <w:shd w:val="clear" w:color="auto" w:fill="FFFFFF"/>
        </w:rPr>
        <w:t>NOT</w:t>
      </w:r>
      <w:r w:rsidRPr="00E11B5F">
        <w:rPr>
          <w:rFonts w:asciiTheme="majorHAnsi" w:hAnsiTheme="majorHAnsi"/>
          <w:color w:val="333333"/>
          <w:sz w:val="18"/>
          <w:szCs w:val="18"/>
          <w:shd w:val="clear" w:color="auto" w:fill="FFFFFF"/>
        </w:rPr>
        <w:t>           Returns TRUE if the following condition is FALSE. Returns FALSE if  it is TRUE.  </w:t>
      </w:r>
      <w:r w:rsidRPr="00E11B5F">
        <w:rPr>
          <w:rFonts w:asciiTheme="majorHAnsi" w:hAnsiTheme="majorHAnsi"/>
          <w:color w:val="333333"/>
          <w:sz w:val="18"/>
          <w:szCs w:val="18"/>
          <w:shd w:val="clear" w:color="auto" w:fill="FFFFFF"/>
        </w:rPr>
        <w:br/>
      </w:r>
      <w:r w:rsidRPr="00E11B5F">
        <w:rPr>
          <w:rFonts w:asciiTheme="majorHAnsi" w:hAnsiTheme="majorHAnsi"/>
          <w:b/>
          <w:bCs/>
          <w:color w:val="333333"/>
          <w:sz w:val="18"/>
          <w:szCs w:val="18"/>
          <w:shd w:val="clear" w:color="auto" w:fill="FFFFFF"/>
        </w:rPr>
        <w:t>AND</w:t>
      </w:r>
      <w:r w:rsidRPr="00E11B5F">
        <w:rPr>
          <w:rFonts w:asciiTheme="majorHAnsi" w:hAnsiTheme="majorHAnsi"/>
          <w:color w:val="333333"/>
          <w:sz w:val="18"/>
          <w:szCs w:val="18"/>
          <w:shd w:val="clear" w:color="auto" w:fill="FFFFFF"/>
        </w:rPr>
        <w:t>           Returns TRUE if both component conditions are TRUE. Returns FALSE if either is FALSE </w:t>
      </w:r>
      <w:r w:rsidRPr="00E11B5F">
        <w:rPr>
          <w:rFonts w:asciiTheme="majorHAnsi" w:hAnsiTheme="majorHAnsi"/>
          <w:color w:val="333333"/>
          <w:sz w:val="18"/>
          <w:szCs w:val="18"/>
          <w:shd w:val="clear" w:color="auto" w:fill="FFFFFF"/>
        </w:rPr>
        <w:br/>
      </w:r>
      <w:r w:rsidRPr="00E11B5F">
        <w:rPr>
          <w:rFonts w:asciiTheme="majorHAnsi" w:hAnsiTheme="majorHAnsi"/>
          <w:b/>
          <w:bCs/>
          <w:color w:val="333333"/>
          <w:sz w:val="18"/>
          <w:szCs w:val="18"/>
          <w:shd w:val="clear" w:color="auto" w:fill="FFFFFF"/>
        </w:rPr>
        <w:t>OR  </w:t>
      </w:r>
      <w:r w:rsidRPr="00E11B5F">
        <w:rPr>
          <w:rFonts w:asciiTheme="majorHAnsi" w:hAnsiTheme="majorHAnsi"/>
          <w:color w:val="333333"/>
          <w:sz w:val="18"/>
          <w:szCs w:val="18"/>
          <w:shd w:val="clear" w:color="auto" w:fill="FFFFFF"/>
        </w:rPr>
        <w:t>          Returns TRUE if either component condition is TRUE. Returns FALSE if both are FALSE.</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r>
      <w:r w:rsidRPr="00E11B5F">
        <w:rPr>
          <w:rFonts w:asciiTheme="majorHAnsi" w:hAnsiTheme="majorHAnsi"/>
          <w:b/>
          <w:bCs/>
          <w:color w:val="0000FF"/>
          <w:sz w:val="18"/>
          <w:szCs w:val="18"/>
          <w:shd w:val="clear" w:color="auto" w:fill="FFFFFF"/>
        </w:rPr>
        <w:t>Q. What is a Data Relationship and What are they?</w:t>
      </w:r>
      <w:r w:rsidRPr="00E11B5F">
        <w:rPr>
          <w:rFonts w:asciiTheme="majorHAnsi" w:hAnsiTheme="majorHAnsi"/>
          <w:b/>
          <w:bCs/>
          <w:color w:val="333333"/>
          <w:sz w:val="18"/>
          <w:szCs w:val="18"/>
          <w:shd w:val="clear" w:color="auto" w:fill="FFFFFF"/>
        </w:rPr>
        <w:br/>
      </w:r>
      <w:r w:rsidRPr="00E11B5F">
        <w:rPr>
          <w:rFonts w:asciiTheme="majorHAnsi" w:hAnsiTheme="majorHAnsi"/>
          <w:b/>
          <w:bCs/>
          <w:color w:val="333333"/>
          <w:sz w:val="18"/>
          <w:szCs w:val="18"/>
          <w:shd w:val="clear" w:color="auto" w:fill="FFFFFF"/>
        </w:rPr>
        <w:br/>
      </w:r>
      <w:r w:rsidRPr="00E11B5F">
        <w:rPr>
          <w:rFonts w:asciiTheme="majorHAnsi" w:hAnsiTheme="majorHAnsi"/>
          <w:color w:val="333333"/>
          <w:sz w:val="18"/>
          <w:szCs w:val="18"/>
          <w:shd w:val="clear" w:color="auto" w:fill="FFFFFF"/>
        </w:rPr>
        <w:lastRenderedPageBreak/>
        <w:t>Database Relationship is the connection between the tables in a database. There are 4 types of relationships, and they are:</w:t>
      </w:r>
      <w:r w:rsidRPr="00E11B5F">
        <w:rPr>
          <w:rFonts w:asciiTheme="majorHAnsi" w:hAnsiTheme="majorHAnsi"/>
          <w:b/>
          <w:bCs/>
          <w:color w:val="333333"/>
          <w:sz w:val="18"/>
          <w:szCs w:val="18"/>
          <w:shd w:val="clear" w:color="auto" w:fill="FFFFFF"/>
        </w:rPr>
        <w:br/>
      </w:r>
      <w:r w:rsidRPr="00E11B5F">
        <w:rPr>
          <w:rFonts w:asciiTheme="majorHAnsi" w:hAnsiTheme="majorHAnsi"/>
          <w:b/>
          <w:bCs/>
          <w:color w:val="333333"/>
          <w:sz w:val="18"/>
          <w:szCs w:val="18"/>
          <w:shd w:val="clear" w:color="auto" w:fill="FFFFFF"/>
        </w:rPr>
        <w:br/>
      </w:r>
      <w:r w:rsidRPr="00E11B5F">
        <w:rPr>
          <w:rFonts w:asciiTheme="majorHAnsi" w:hAnsiTheme="majorHAnsi"/>
          <w:color w:val="333333"/>
          <w:sz w:val="18"/>
          <w:szCs w:val="18"/>
          <w:shd w:val="clear" w:color="auto" w:fill="FFFFFF"/>
        </w:rPr>
        <w:t>•    One to One Relationship</w:t>
      </w:r>
      <w:r w:rsidRPr="00E11B5F">
        <w:rPr>
          <w:rFonts w:asciiTheme="majorHAnsi" w:hAnsiTheme="majorHAnsi"/>
          <w:b/>
          <w:bCs/>
          <w:color w:val="333333"/>
          <w:sz w:val="18"/>
          <w:szCs w:val="18"/>
          <w:shd w:val="clear" w:color="auto" w:fill="FFFFFF"/>
        </w:rPr>
        <w:br/>
      </w:r>
      <w:r w:rsidRPr="00E11B5F">
        <w:rPr>
          <w:rFonts w:asciiTheme="majorHAnsi" w:hAnsiTheme="majorHAnsi"/>
          <w:color w:val="333333"/>
          <w:sz w:val="18"/>
          <w:szCs w:val="18"/>
          <w:shd w:val="clear" w:color="auto" w:fill="FFFFFF"/>
        </w:rPr>
        <w:t>•    One to Many Relationship</w:t>
      </w:r>
      <w:r w:rsidRPr="00E11B5F">
        <w:rPr>
          <w:rFonts w:asciiTheme="majorHAnsi" w:hAnsiTheme="majorHAnsi"/>
          <w:b/>
          <w:bCs/>
          <w:color w:val="333333"/>
          <w:sz w:val="18"/>
          <w:szCs w:val="18"/>
          <w:shd w:val="clear" w:color="auto" w:fill="FFFFFF"/>
        </w:rPr>
        <w:br/>
      </w:r>
      <w:r w:rsidRPr="00E11B5F">
        <w:rPr>
          <w:rFonts w:asciiTheme="majorHAnsi" w:hAnsiTheme="majorHAnsi"/>
          <w:color w:val="333333"/>
          <w:sz w:val="18"/>
          <w:szCs w:val="18"/>
          <w:shd w:val="clear" w:color="auto" w:fill="FFFFFF"/>
        </w:rPr>
        <w:t>•    Many to One Relationship</w:t>
      </w:r>
      <w:r w:rsidRPr="00E11B5F">
        <w:rPr>
          <w:rFonts w:asciiTheme="majorHAnsi" w:hAnsiTheme="majorHAnsi"/>
          <w:b/>
          <w:bCs/>
          <w:color w:val="333333"/>
          <w:sz w:val="18"/>
          <w:szCs w:val="18"/>
          <w:shd w:val="clear" w:color="auto" w:fill="FFFFFF"/>
        </w:rPr>
        <w:br/>
      </w:r>
      <w:r w:rsidRPr="00E11B5F">
        <w:rPr>
          <w:rFonts w:asciiTheme="majorHAnsi" w:hAnsiTheme="majorHAnsi"/>
          <w:color w:val="333333"/>
          <w:sz w:val="18"/>
          <w:szCs w:val="18"/>
          <w:shd w:val="clear" w:color="auto" w:fill="FFFFFF"/>
        </w:rPr>
        <w:t>•    Many to Many Relationship</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r>
      <w:r w:rsidRPr="00E11B5F">
        <w:rPr>
          <w:rFonts w:asciiTheme="majorHAnsi" w:hAnsiTheme="majorHAnsi"/>
          <w:b/>
          <w:bCs/>
          <w:color w:val="0000FF"/>
          <w:sz w:val="18"/>
          <w:szCs w:val="18"/>
          <w:shd w:val="clear" w:color="auto" w:fill="FFFFFF"/>
        </w:rPr>
        <w:t>Q. What are Important Data Types in SQL?</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r>
    </w:p>
    <w:tbl>
      <w:tblPr>
        <w:tblW w:w="0" w:type="auto"/>
        <w:tblCellMar>
          <w:left w:w="0" w:type="dxa"/>
          <w:right w:w="0" w:type="dxa"/>
        </w:tblCellMar>
        <w:tblLook w:val="04A0"/>
      </w:tblPr>
      <w:tblGrid>
        <w:gridCol w:w="2088"/>
        <w:gridCol w:w="2160"/>
      </w:tblGrid>
      <w:tr w:rsidR="002E24DB" w:rsidRPr="00E11B5F" w:rsidTr="002E24DB">
        <w:tc>
          <w:tcPr>
            <w:tcW w:w="20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b/>
                <w:bCs/>
                <w:sz w:val="18"/>
                <w:szCs w:val="18"/>
              </w:rPr>
              <w:t>Data Type</w:t>
            </w:r>
          </w:p>
        </w:tc>
        <w:tc>
          <w:tcPr>
            <w:tcW w:w="216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b/>
                <w:bCs/>
                <w:sz w:val="18"/>
                <w:szCs w:val="18"/>
              </w:rPr>
              <w:t>Syntax</w:t>
            </w:r>
          </w:p>
        </w:tc>
      </w:tr>
      <w:tr w:rsidR="002E24DB" w:rsidRPr="00E11B5F" w:rsidTr="002E24DB">
        <w:tc>
          <w:tcPr>
            <w:tcW w:w="20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character</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char(x)</w:t>
            </w:r>
          </w:p>
        </w:tc>
      </w:tr>
      <w:tr w:rsidR="002E24DB" w:rsidRPr="00E11B5F" w:rsidTr="002E24DB">
        <w:tc>
          <w:tcPr>
            <w:tcW w:w="20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integer</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integer</w:t>
            </w:r>
          </w:p>
        </w:tc>
      </w:tr>
      <w:tr w:rsidR="002E24DB" w:rsidRPr="00E11B5F" w:rsidTr="002E24DB">
        <w:tc>
          <w:tcPr>
            <w:tcW w:w="20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numeric</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numeric(p,s)</w:t>
            </w:r>
          </w:p>
        </w:tc>
      </w:tr>
      <w:tr w:rsidR="002E24DB" w:rsidRPr="00E11B5F" w:rsidTr="002E24DB">
        <w:tc>
          <w:tcPr>
            <w:tcW w:w="20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decimal</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decimal(p,s)</w:t>
            </w:r>
          </w:p>
        </w:tc>
      </w:tr>
      <w:tr w:rsidR="002E24DB" w:rsidRPr="00E11B5F" w:rsidTr="002E24DB">
        <w:tc>
          <w:tcPr>
            <w:tcW w:w="20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float</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float(p)</w:t>
            </w:r>
          </w:p>
        </w:tc>
      </w:tr>
      <w:tr w:rsidR="002E24DB" w:rsidRPr="00E11B5F" w:rsidTr="002E24DB">
        <w:tc>
          <w:tcPr>
            <w:tcW w:w="20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date</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date</w:t>
            </w:r>
          </w:p>
        </w:tc>
      </w:tr>
      <w:tr w:rsidR="002E24DB" w:rsidRPr="00E11B5F" w:rsidTr="002E24DB">
        <w:tc>
          <w:tcPr>
            <w:tcW w:w="20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time</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time</w:t>
            </w:r>
          </w:p>
        </w:tc>
      </w:tr>
      <w:tr w:rsidR="002E24DB" w:rsidRPr="00E11B5F" w:rsidTr="002E24DB">
        <w:tc>
          <w:tcPr>
            <w:tcW w:w="20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character varying</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varchar2(x)</w:t>
            </w:r>
          </w:p>
        </w:tc>
      </w:tr>
      <w:tr w:rsidR="002E24DB" w:rsidRPr="00E11B5F" w:rsidTr="002E24DB">
        <w:tc>
          <w:tcPr>
            <w:tcW w:w="20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bit</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bit(x)</w:t>
            </w:r>
          </w:p>
        </w:tc>
      </w:tr>
      <w:tr w:rsidR="002E24DB" w:rsidRPr="00E11B5F" w:rsidTr="002E24DB">
        <w:tc>
          <w:tcPr>
            <w:tcW w:w="20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real</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real</w:t>
            </w:r>
          </w:p>
        </w:tc>
      </w:tr>
      <w:tr w:rsidR="002E24DB" w:rsidRPr="00E11B5F" w:rsidTr="002E24DB">
        <w:tc>
          <w:tcPr>
            <w:tcW w:w="20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smallint</w:t>
            </w:r>
          </w:p>
        </w:tc>
        <w:tc>
          <w:tcPr>
            <w:tcW w:w="2160" w:type="dxa"/>
            <w:tcBorders>
              <w:top w:val="nil"/>
              <w:left w:val="nil"/>
              <w:bottom w:val="single" w:sz="8" w:space="0" w:color="auto"/>
              <w:right w:val="single" w:sz="8" w:space="0" w:color="auto"/>
            </w:tcBorders>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sz w:val="18"/>
                <w:szCs w:val="18"/>
              </w:rPr>
              <w:t>smallint</w:t>
            </w:r>
          </w:p>
        </w:tc>
      </w:tr>
    </w:tbl>
    <w:p w:rsidR="002E24DB" w:rsidRPr="00E11B5F" w:rsidRDefault="002E24DB" w:rsidP="00E11B5F">
      <w:pPr>
        <w:spacing w:after="0" w:line="240" w:lineRule="auto"/>
        <w:rPr>
          <w:rFonts w:asciiTheme="majorHAnsi" w:hAnsiTheme="majorHAnsi"/>
          <w:color w:val="373B41"/>
          <w:sz w:val="18"/>
          <w:szCs w:val="18"/>
        </w:rPr>
      </w:pP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r>
      <w:r w:rsidRPr="00E11B5F">
        <w:rPr>
          <w:rFonts w:asciiTheme="majorHAnsi" w:hAnsiTheme="majorHAnsi"/>
          <w:b/>
          <w:bCs/>
          <w:color w:val="0000FF"/>
          <w:sz w:val="18"/>
          <w:szCs w:val="18"/>
        </w:rPr>
        <w:t>Q. How to Create a Database?</w:t>
      </w:r>
      <w:r w:rsidRPr="00E11B5F">
        <w:rPr>
          <w:rFonts w:asciiTheme="majorHAnsi" w:hAnsiTheme="majorHAnsi"/>
          <w:color w:val="333333"/>
          <w:sz w:val="18"/>
          <w:szCs w:val="18"/>
        </w:rPr>
        <w:br/>
      </w:r>
      <w:r w:rsidRPr="00E11B5F">
        <w:rPr>
          <w:rFonts w:asciiTheme="majorHAnsi" w:hAnsiTheme="majorHAnsi"/>
          <w:color w:val="333333"/>
          <w:sz w:val="18"/>
          <w:szCs w:val="18"/>
        </w:rPr>
        <w:br/>
        <w:t>The SQL CREATE DATABASE statement is used to create new SQL database.</w:t>
      </w:r>
      <w:r w:rsidRPr="00E11B5F">
        <w:rPr>
          <w:rFonts w:asciiTheme="majorHAnsi" w:hAnsiTheme="majorHAnsi"/>
          <w:color w:val="333333"/>
          <w:sz w:val="18"/>
          <w:szCs w:val="18"/>
        </w:rPr>
        <w:br/>
      </w:r>
      <w:r w:rsidRPr="00E11B5F">
        <w:rPr>
          <w:rFonts w:asciiTheme="majorHAnsi" w:hAnsiTheme="majorHAnsi"/>
          <w:color w:val="333333"/>
          <w:sz w:val="18"/>
          <w:szCs w:val="18"/>
        </w:rPr>
        <w:br/>
        <w:t>Syntax:</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333333"/>
          <w:sz w:val="18"/>
          <w:szCs w:val="18"/>
        </w:rPr>
        <w:t>CREATE DATABASE DatabaseName;</w:t>
      </w:r>
      <w:r w:rsidRPr="00E11B5F">
        <w:rPr>
          <w:rFonts w:asciiTheme="majorHAnsi" w:hAnsiTheme="majorHAnsi"/>
          <w:color w:val="333333"/>
          <w:sz w:val="18"/>
          <w:szCs w:val="18"/>
        </w:rPr>
        <w:br/>
      </w:r>
      <w:r w:rsidRPr="00E11B5F">
        <w:rPr>
          <w:rFonts w:asciiTheme="majorHAnsi" w:hAnsiTheme="majorHAnsi"/>
          <w:color w:val="333333"/>
          <w:sz w:val="18"/>
          <w:szCs w:val="18"/>
        </w:rPr>
        <w:br/>
        <w:t>Example: </w:t>
      </w:r>
      <w:r w:rsidRPr="00E11B5F">
        <w:rPr>
          <w:rFonts w:asciiTheme="majorHAnsi" w:hAnsiTheme="majorHAnsi"/>
          <w:color w:val="333333"/>
          <w:sz w:val="18"/>
          <w:szCs w:val="18"/>
        </w:rPr>
        <w:br/>
      </w:r>
      <w:r w:rsidRPr="00E11B5F">
        <w:rPr>
          <w:rFonts w:asciiTheme="majorHAnsi" w:hAnsiTheme="majorHAnsi"/>
          <w:color w:val="333333"/>
          <w:sz w:val="18"/>
          <w:szCs w:val="18"/>
        </w:rPr>
        <w:br/>
        <w:t>SQL&gt; CREATE DATABASE TestData;</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How to delete a Database?</w:t>
      </w:r>
      <w:r w:rsidRPr="00E11B5F">
        <w:rPr>
          <w:rFonts w:asciiTheme="majorHAnsi" w:hAnsiTheme="majorHAnsi"/>
          <w:color w:val="333333"/>
          <w:sz w:val="18"/>
          <w:szCs w:val="18"/>
        </w:rPr>
        <w:br/>
      </w:r>
      <w:r w:rsidRPr="00E11B5F">
        <w:rPr>
          <w:rFonts w:asciiTheme="majorHAnsi" w:hAnsiTheme="majorHAnsi"/>
          <w:color w:val="333333"/>
          <w:sz w:val="18"/>
          <w:szCs w:val="18"/>
        </w:rPr>
        <w:br/>
        <w:t>Using DROP DATABASE statement we can delete any existing Database</w:t>
      </w:r>
      <w:r w:rsidRPr="00E11B5F">
        <w:rPr>
          <w:rFonts w:asciiTheme="majorHAnsi" w:hAnsiTheme="majorHAnsi"/>
          <w:color w:val="333333"/>
          <w:sz w:val="18"/>
          <w:szCs w:val="18"/>
        </w:rPr>
        <w:br/>
      </w:r>
      <w:r w:rsidRPr="00E11B5F">
        <w:rPr>
          <w:rFonts w:asciiTheme="majorHAnsi" w:hAnsiTheme="majorHAnsi"/>
          <w:color w:val="333333"/>
          <w:sz w:val="18"/>
          <w:szCs w:val="18"/>
        </w:rPr>
        <w:br/>
        <w:t>Syntax:</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333333"/>
          <w:sz w:val="18"/>
          <w:szCs w:val="18"/>
        </w:rPr>
        <w:t>DROP DATABASE DatabaseName;</w:t>
      </w:r>
      <w:r w:rsidRPr="00E11B5F">
        <w:rPr>
          <w:rFonts w:asciiTheme="majorHAnsi" w:hAnsiTheme="majorHAnsi"/>
          <w:color w:val="333333"/>
          <w:sz w:val="18"/>
          <w:szCs w:val="18"/>
        </w:rPr>
        <w:br/>
      </w:r>
      <w:r w:rsidRPr="00E11B5F">
        <w:rPr>
          <w:rFonts w:asciiTheme="majorHAnsi" w:hAnsiTheme="majorHAnsi"/>
          <w:color w:val="333333"/>
          <w:sz w:val="18"/>
          <w:szCs w:val="18"/>
        </w:rPr>
        <w:br/>
        <w:t>Example:</w:t>
      </w:r>
      <w:r w:rsidRPr="00E11B5F">
        <w:rPr>
          <w:rFonts w:asciiTheme="majorHAnsi" w:hAnsiTheme="majorHAnsi"/>
          <w:color w:val="333333"/>
          <w:sz w:val="18"/>
          <w:szCs w:val="18"/>
        </w:rPr>
        <w:br/>
      </w:r>
      <w:r w:rsidRPr="00E11B5F">
        <w:rPr>
          <w:rFonts w:asciiTheme="majorHAnsi" w:hAnsiTheme="majorHAnsi"/>
          <w:color w:val="333333"/>
          <w:sz w:val="18"/>
          <w:szCs w:val="18"/>
        </w:rPr>
        <w:br/>
        <w:t>SQL&gt; DROP DATABASE TestData;</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How to Select a Database?</w:t>
      </w:r>
      <w:r w:rsidRPr="00E11B5F">
        <w:rPr>
          <w:rFonts w:asciiTheme="majorHAnsi" w:hAnsiTheme="majorHAnsi"/>
          <w:color w:val="333333"/>
          <w:sz w:val="18"/>
          <w:szCs w:val="18"/>
        </w:rPr>
        <w:br/>
      </w:r>
      <w:r w:rsidRPr="00E11B5F">
        <w:rPr>
          <w:rFonts w:asciiTheme="majorHAnsi" w:hAnsiTheme="majorHAnsi"/>
          <w:color w:val="333333"/>
          <w:sz w:val="18"/>
          <w:szCs w:val="18"/>
        </w:rPr>
        <w:br/>
        <w:t>USE statement is used to select any existing database in SQL</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color w:val="333333"/>
          <w:sz w:val="18"/>
          <w:szCs w:val="18"/>
        </w:rPr>
        <w:lastRenderedPageBreak/>
        <w:t>Syntax:</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333333"/>
          <w:sz w:val="18"/>
          <w:szCs w:val="18"/>
        </w:rPr>
        <w:t>USE DatabaseName;</w:t>
      </w:r>
      <w:r w:rsidRPr="00E11B5F">
        <w:rPr>
          <w:rFonts w:asciiTheme="majorHAnsi" w:hAnsiTheme="majorHAnsi"/>
          <w:color w:val="333333"/>
          <w:sz w:val="18"/>
          <w:szCs w:val="18"/>
        </w:rPr>
        <w:br/>
      </w:r>
      <w:r w:rsidRPr="00E11B5F">
        <w:rPr>
          <w:rFonts w:asciiTheme="majorHAnsi" w:hAnsiTheme="majorHAnsi"/>
          <w:color w:val="333333"/>
          <w:sz w:val="18"/>
          <w:szCs w:val="18"/>
        </w:rPr>
        <w:br/>
        <w:t>Example:</w:t>
      </w:r>
      <w:r w:rsidRPr="00E11B5F">
        <w:rPr>
          <w:rFonts w:asciiTheme="majorHAnsi" w:hAnsiTheme="majorHAnsi"/>
          <w:color w:val="333333"/>
          <w:sz w:val="18"/>
          <w:szCs w:val="18"/>
        </w:rPr>
        <w:br/>
      </w:r>
      <w:r w:rsidRPr="00E11B5F">
        <w:rPr>
          <w:rFonts w:asciiTheme="majorHAnsi" w:hAnsiTheme="majorHAnsi"/>
          <w:color w:val="333333"/>
          <w:sz w:val="18"/>
          <w:szCs w:val="18"/>
        </w:rPr>
        <w:br/>
        <w:t>SQL&gt; USE TestData;</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How to view all existing Databases list?</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333333"/>
          <w:sz w:val="18"/>
          <w:szCs w:val="18"/>
        </w:rPr>
        <w:t>SQL&gt; SHOW DATABASES;</w:t>
      </w:r>
      <w:r w:rsidRPr="00E11B5F">
        <w:rPr>
          <w:rFonts w:asciiTheme="majorHAnsi" w:hAnsiTheme="majorHAnsi"/>
          <w:color w:val="333333"/>
          <w:sz w:val="18"/>
          <w:szCs w:val="18"/>
        </w:rPr>
        <w:br/>
      </w:r>
      <w:r w:rsidRPr="00E11B5F">
        <w:rPr>
          <w:rFonts w:asciiTheme="majorHAnsi" w:hAnsiTheme="majorHAnsi"/>
          <w:b/>
          <w:bCs/>
          <w:color w:val="333333"/>
          <w:sz w:val="18"/>
          <w:szCs w:val="18"/>
        </w:rPr>
        <w:br/>
      </w:r>
      <w:r w:rsidRPr="00E11B5F">
        <w:rPr>
          <w:rFonts w:asciiTheme="majorHAnsi" w:hAnsiTheme="majorHAnsi"/>
          <w:b/>
          <w:bCs/>
          <w:color w:val="0000FF"/>
          <w:sz w:val="18"/>
          <w:szCs w:val="18"/>
        </w:rPr>
        <w:t>Q. How to create a Table?</w:t>
      </w:r>
      <w:r w:rsidRPr="00E11B5F">
        <w:rPr>
          <w:rFonts w:asciiTheme="majorHAnsi" w:hAnsiTheme="majorHAnsi"/>
          <w:color w:val="333333"/>
          <w:sz w:val="18"/>
          <w:szCs w:val="18"/>
        </w:rPr>
        <w:br/>
      </w:r>
      <w:r w:rsidRPr="00E11B5F">
        <w:rPr>
          <w:rFonts w:asciiTheme="majorHAnsi" w:hAnsiTheme="majorHAnsi"/>
          <w:color w:val="333333"/>
          <w:sz w:val="18"/>
          <w:szCs w:val="18"/>
        </w:rPr>
        <w:br/>
        <w:t>CREATE TABLE table_name(</w:t>
      </w:r>
      <w:r w:rsidRPr="00E11B5F">
        <w:rPr>
          <w:rFonts w:asciiTheme="majorHAnsi" w:hAnsiTheme="majorHAnsi"/>
          <w:color w:val="333333"/>
          <w:sz w:val="18"/>
          <w:szCs w:val="18"/>
        </w:rPr>
        <w:br/>
        <w:t>   column1 datatype,</w:t>
      </w:r>
      <w:r w:rsidRPr="00E11B5F">
        <w:rPr>
          <w:rFonts w:asciiTheme="majorHAnsi" w:hAnsiTheme="majorHAnsi"/>
          <w:color w:val="333333"/>
          <w:sz w:val="18"/>
          <w:szCs w:val="18"/>
        </w:rPr>
        <w:br/>
        <w:t>   column2 datatype,</w:t>
      </w:r>
      <w:r w:rsidRPr="00E11B5F">
        <w:rPr>
          <w:rFonts w:asciiTheme="majorHAnsi" w:hAnsiTheme="majorHAnsi"/>
          <w:color w:val="333333"/>
          <w:sz w:val="18"/>
          <w:szCs w:val="18"/>
        </w:rPr>
        <w:br/>
        <w:t>   column3 datatype,</w:t>
      </w:r>
      <w:r w:rsidRPr="00E11B5F">
        <w:rPr>
          <w:rFonts w:asciiTheme="majorHAnsi" w:hAnsiTheme="majorHAnsi"/>
          <w:color w:val="333333"/>
          <w:sz w:val="18"/>
          <w:szCs w:val="18"/>
        </w:rPr>
        <w:br/>
        <w:t>   .....</w:t>
      </w:r>
      <w:r w:rsidRPr="00E11B5F">
        <w:rPr>
          <w:rFonts w:asciiTheme="majorHAnsi" w:hAnsiTheme="majorHAnsi"/>
          <w:color w:val="333333"/>
          <w:sz w:val="18"/>
          <w:szCs w:val="18"/>
        </w:rPr>
        <w:br/>
        <w:t>   columnN datatype,</w:t>
      </w:r>
      <w:r w:rsidRPr="00E11B5F">
        <w:rPr>
          <w:rFonts w:asciiTheme="majorHAnsi" w:hAnsiTheme="majorHAnsi"/>
          <w:color w:val="333333"/>
          <w:sz w:val="18"/>
          <w:szCs w:val="18"/>
        </w:rPr>
        <w:br/>
        <w:t>   PRIMARY KEY( one or more columns )</w:t>
      </w:r>
      <w:r w:rsidRPr="00E11B5F">
        <w:rPr>
          <w:rFonts w:asciiTheme="majorHAnsi" w:hAnsiTheme="majorHAnsi"/>
          <w:color w:val="333333"/>
          <w:sz w:val="18"/>
          <w:szCs w:val="18"/>
        </w:rPr>
        <w:br/>
        <w:t>);</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How to delete a Table?</w:t>
      </w:r>
      <w:r w:rsidRPr="00E11B5F">
        <w:rPr>
          <w:rFonts w:asciiTheme="majorHAnsi" w:hAnsiTheme="majorHAnsi"/>
          <w:color w:val="333333"/>
          <w:sz w:val="18"/>
          <w:szCs w:val="18"/>
        </w:rPr>
        <w:br/>
      </w:r>
      <w:r w:rsidRPr="00E11B5F">
        <w:rPr>
          <w:rFonts w:asciiTheme="majorHAnsi" w:hAnsiTheme="majorHAnsi"/>
          <w:color w:val="333333"/>
          <w:sz w:val="18"/>
          <w:szCs w:val="18"/>
        </w:rPr>
        <w:br/>
        <w:t>Using Drop Table we can delete a Table</w:t>
      </w:r>
      <w:r w:rsidRPr="00E11B5F">
        <w:rPr>
          <w:rFonts w:asciiTheme="majorHAnsi" w:hAnsiTheme="majorHAnsi"/>
          <w:color w:val="333333"/>
          <w:sz w:val="18"/>
          <w:szCs w:val="18"/>
        </w:rPr>
        <w:br/>
      </w:r>
      <w:r w:rsidRPr="00E11B5F">
        <w:rPr>
          <w:rFonts w:asciiTheme="majorHAnsi" w:hAnsiTheme="majorHAnsi"/>
          <w:color w:val="333333"/>
          <w:sz w:val="18"/>
          <w:szCs w:val="18"/>
        </w:rPr>
        <w:br/>
        <w:t>Syntax:</w:t>
      </w:r>
      <w:r w:rsidRPr="00E11B5F">
        <w:rPr>
          <w:rFonts w:asciiTheme="majorHAnsi" w:hAnsiTheme="majorHAnsi"/>
          <w:color w:val="333333"/>
          <w:sz w:val="18"/>
          <w:szCs w:val="18"/>
        </w:rPr>
        <w:br/>
      </w:r>
      <w:r w:rsidRPr="00E11B5F">
        <w:rPr>
          <w:rFonts w:asciiTheme="majorHAnsi" w:hAnsiTheme="majorHAnsi"/>
          <w:color w:val="333333"/>
          <w:sz w:val="18"/>
          <w:szCs w:val="18"/>
        </w:rPr>
        <w:br/>
        <w:t>DROP TABLE table_name;</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How to add new record into a Table?</w:t>
      </w:r>
      <w:r w:rsidRPr="00E11B5F">
        <w:rPr>
          <w:rFonts w:asciiTheme="majorHAnsi" w:hAnsiTheme="majorHAnsi"/>
          <w:color w:val="333333"/>
          <w:sz w:val="18"/>
          <w:szCs w:val="18"/>
        </w:rPr>
        <w:br/>
      </w:r>
      <w:r w:rsidRPr="00E11B5F">
        <w:rPr>
          <w:rFonts w:asciiTheme="majorHAnsi" w:hAnsiTheme="majorHAnsi"/>
          <w:color w:val="333333"/>
          <w:sz w:val="18"/>
          <w:szCs w:val="18"/>
        </w:rPr>
        <w:br/>
        <w:t>Using INSERT INTO statement, we can insert new rows</w:t>
      </w:r>
      <w:r w:rsidRPr="00E11B5F">
        <w:rPr>
          <w:rFonts w:asciiTheme="majorHAnsi" w:hAnsiTheme="majorHAnsi"/>
          <w:color w:val="333333"/>
          <w:sz w:val="18"/>
          <w:szCs w:val="18"/>
        </w:rPr>
        <w:br/>
      </w:r>
      <w:r w:rsidRPr="00E11B5F">
        <w:rPr>
          <w:rFonts w:asciiTheme="majorHAnsi" w:hAnsiTheme="majorHAnsi"/>
          <w:color w:val="333333"/>
          <w:sz w:val="18"/>
          <w:szCs w:val="18"/>
        </w:rPr>
        <w:br/>
        <w:t>Syntax:</w:t>
      </w:r>
      <w:r w:rsidRPr="00E11B5F">
        <w:rPr>
          <w:rFonts w:asciiTheme="majorHAnsi" w:hAnsiTheme="majorHAnsi"/>
          <w:color w:val="333333"/>
          <w:sz w:val="18"/>
          <w:szCs w:val="18"/>
        </w:rPr>
        <w:br/>
      </w:r>
      <w:r w:rsidRPr="00E11B5F">
        <w:rPr>
          <w:rFonts w:asciiTheme="majorHAnsi" w:hAnsiTheme="majorHAnsi"/>
          <w:color w:val="333333"/>
          <w:sz w:val="18"/>
          <w:szCs w:val="18"/>
        </w:rPr>
        <w:br/>
        <w:t>INSERT INTO TABLE_NAME (column1, column2, column3,...columnN)</w:t>
      </w:r>
      <w:r w:rsidRPr="00E11B5F">
        <w:rPr>
          <w:rFonts w:asciiTheme="majorHAnsi" w:hAnsiTheme="majorHAnsi"/>
          <w:color w:val="333333"/>
          <w:sz w:val="18"/>
          <w:szCs w:val="18"/>
        </w:rPr>
        <w:br/>
        <w:t>VALUES (value1, value2, value3,...valueN)</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How to fetch data from a Database Table?</w:t>
      </w:r>
      <w:r w:rsidRPr="00E11B5F">
        <w:rPr>
          <w:rFonts w:asciiTheme="majorHAnsi" w:hAnsiTheme="majorHAnsi"/>
          <w:color w:val="333333"/>
          <w:sz w:val="18"/>
          <w:szCs w:val="18"/>
        </w:rPr>
        <w:br/>
        <w:t> </w:t>
      </w:r>
      <w:r w:rsidRPr="00E11B5F">
        <w:rPr>
          <w:rFonts w:asciiTheme="majorHAnsi" w:hAnsiTheme="majorHAnsi"/>
          <w:color w:val="333333"/>
          <w:sz w:val="18"/>
          <w:szCs w:val="18"/>
        </w:rPr>
        <w:br/>
        <w:t>Using SELECT Statement, we can fetch data from a Database Table</w:t>
      </w:r>
      <w:r w:rsidRPr="00E11B5F">
        <w:rPr>
          <w:rFonts w:asciiTheme="majorHAnsi" w:hAnsiTheme="majorHAnsi"/>
          <w:color w:val="333333"/>
          <w:sz w:val="18"/>
          <w:szCs w:val="18"/>
        </w:rPr>
        <w:br/>
      </w:r>
      <w:r w:rsidRPr="00E11B5F">
        <w:rPr>
          <w:rFonts w:asciiTheme="majorHAnsi" w:hAnsiTheme="majorHAnsi"/>
          <w:color w:val="333333"/>
          <w:sz w:val="18"/>
          <w:szCs w:val="18"/>
        </w:rPr>
        <w:br/>
        <w:t>Syntax:</w:t>
      </w:r>
      <w:r w:rsidRPr="00E11B5F">
        <w:rPr>
          <w:rFonts w:asciiTheme="majorHAnsi" w:hAnsiTheme="majorHAnsi"/>
          <w:color w:val="333333"/>
          <w:sz w:val="18"/>
          <w:szCs w:val="18"/>
        </w:rPr>
        <w:br/>
      </w:r>
      <w:r w:rsidRPr="00E11B5F">
        <w:rPr>
          <w:rFonts w:asciiTheme="majorHAnsi" w:hAnsiTheme="majorHAnsi"/>
          <w:color w:val="333333"/>
          <w:sz w:val="18"/>
          <w:szCs w:val="18"/>
        </w:rPr>
        <w:br/>
        <w:t>SELECT column1, column2, columnN FROM table_name;</w:t>
      </w:r>
      <w:r w:rsidRPr="00E11B5F">
        <w:rPr>
          <w:rFonts w:asciiTheme="majorHAnsi" w:hAnsiTheme="majorHAnsi"/>
          <w:color w:val="333333"/>
          <w:sz w:val="18"/>
          <w:szCs w:val="18"/>
        </w:rPr>
        <w:br/>
      </w:r>
      <w:r w:rsidRPr="00E11B5F">
        <w:rPr>
          <w:rFonts w:asciiTheme="majorHAnsi" w:hAnsiTheme="majorHAnsi"/>
          <w:color w:val="333333"/>
          <w:sz w:val="18"/>
          <w:szCs w:val="18"/>
        </w:rPr>
        <w:br/>
        <w:t>Or</w:t>
      </w:r>
      <w:r w:rsidRPr="00E11B5F">
        <w:rPr>
          <w:rFonts w:asciiTheme="majorHAnsi" w:hAnsiTheme="majorHAnsi"/>
          <w:color w:val="333333"/>
          <w:sz w:val="18"/>
          <w:szCs w:val="18"/>
        </w:rPr>
        <w:br/>
      </w:r>
      <w:r w:rsidRPr="00E11B5F">
        <w:rPr>
          <w:rFonts w:asciiTheme="majorHAnsi" w:hAnsiTheme="majorHAnsi"/>
          <w:color w:val="333333"/>
          <w:sz w:val="18"/>
          <w:szCs w:val="18"/>
        </w:rPr>
        <w:br/>
        <w:t>SELECT * FROM table_name;</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Explain about IN Operator?</w:t>
      </w:r>
      <w:r w:rsidRPr="00E11B5F">
        <w:rPr>
          <w:rFonts w:asciiTheme="majorHAnsi" w:hAnsiTheme="majorHAnsi"/>
          <w:color w:val="333333"/>
          <w:sz w:val="18"/>
          <w:szCs w:val="18"/>
        </w:rPr>
        <w:br/>
      </w:r>
      <w:r w:rsidRPr="00E11B5F">
        <w:rPr>
          <w:rFonts w:asciiTheme="majorHAnsi" w:hAnsiTheme="majorHAnsi"/>
          <w:color w:val="333333"/>
          <w:sz w:val="18"/>
          <w:szCs w:val="18"/>
        </w:rPr>
        <w:lastRenderedPageBreak/>
        <w:br/>
        <w:t>The IN operator implements comparison to a list of values, that is, it tests whether a value matches any value in a list of values. IN comparisons have the following general format:</w:t>
      </w:r>
      <w:r w:rsidRPr="00E11B5F">
        <w:rPr>
          <w:rFonts w:asciiTheme="majorHAnsi" w:hAnsiTheme="majorHAnsi"/>
          <w:color w:val="333333"/>
          <w:sz w:val="18"/>
          <w:szCs w:val="18"/>
        </w:rPr>
        <w:br/>
        <w:t>value-1 [NOT] IN ( value-2 [, value-3] ... )</w:t>
      </w:r>
      <w:r w:rsidRPr="00E11B5F">
        <w:rPr>
          <w:rFonts w:asciiTheme="majorHAnsi" w:hAnsiTheme="majorHAnsi"/>
          <w:color w:val="333333"/>
          <w:sz w:val="18"/>
          <w:szCs w:val="18"/>
        </w:rPr>
        <w:br/>
        <w:t>This comparison tests if value-1 matches value-2 or matches value-3, and so on. It is equivalent to the following logical predicate:</w:t>
      </w:r>
      <w:r w:rsidRPr="00E11B5F">
        <w:rPr>
          <w:rFonts w:asciiTheme="majorHAnsi" w:hAnsiTheme="majorHAnsi"/>
          <w:color w:val="333333"/>
          <w:sz w:val="18"/>
          <w:szCs w:val="18"/>
        </w:rPr>
        <w:br/>
        <w:t>value-1 = value-2 [ OR value-1 = value-3 ] ...</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Explain about FROM Clause in SQL?</w:t>
      </w:r>
      <w:r w:rsidRPr="00E11B5F">
        <w:rPr>
          <w:rFonts w:asciiTheme="majorHAnsi" w:hAnsiTheme="majorHAnsi"/>
          <w:color w:val="333333"/>
          <w:sz w:val="18"/>
          <w:szCs w:val="18"/>
        </w:rPr>
        <w:br/>
      </w:r>
      <w:r w:rsidRPr="00E11B5F">
        <w:rPr>
          <w:rFonts w:asciiTheme="majorHAnsi" w:hAnsiTheme="majorHAnsi"/>
          <w:color w:val="333333"/>
          <w:sz w:val="18"/>
          <w:szCs w:val="18"/>
        </w:rPr>
        <w:br/>
        <w:t>The FROM clause always follows the SELECT clause. It lists the tables accessed by the query. For example,</w:t>
      </w:r>
      <w:r w:rsidRPr="00E11B5F">
        <w:rPr>
          <w:rFonts w:asciiTheme="majorHAnsi" w:hAnsiTheme="majorHAnsi"/>
          <w:color w:val="333333"/>
          <w:sz w:val="18"/>
          <w:szCs w:val="18"/>
        </w:rPr>
        <w:br/>
        <w:t>SELECT * FROM s</w:t>
      </w:r>
      <w:r w:rsidRPr="00E11B5F">
        <w:rPr>
          <w:rFonts w:asciiTheme="majorHAnsi" w:hAnsiTheme="majorHAnsi"/>
          <w:color w:val="333333"/>
          <w:sz w:val="18"/>
          <w:szCs w:val="18"/>
        </w:rPr>
        <w:br/>
        <w:t>When the From List contains multiple tables, commas separate the table names. For example,</w:t>
      </w:r>
      <w:r w:rsidRPr="00E11B5F">
        <w:rPr>
          <w:rFonts w:asciiTheme="majorHAnsi" w:hAnsiTheme="majorHAnsi"/>
          <w:color w:val="333333"/>
          <w:sz w:val="18"/>
          <w:szCs w:val="18"/>
        </w:rPr>
        <w:br/>
        <w:t>SELECT sp.*, city</w:t>
      </w:r>
      <w:r w:rsidRPr="00E11B5F">
        <w:rPr>
          <w:rFonts w:asciiTheme="majorHAnsi" w:hAnsiTheme="majorHAnsi"/>
          <w:color w:val="333333"/>
          <w:sz w:val="18"/>
          <w:szCs w:val="18"/>
        </w:rPr>
        <w:br/>
        <w:t>FROM sp, s</w:t>
      </w:r>
      <w:r w:rsidRPr="00E11B5F">
        <w:rPr>
          <w:rFonts w:asciiTheme="majorHAnsi" w:hAnsiTheme="majorHAnsi"/>
          <w:color w:val="333333"/>
          <w:sz w:val="18"/>
          <w:szCs w:val="18"/>
        </w:rPr>
        <w:br/>
        <w:t>WHERE sp.sno=s.sno</w:t>
      </w:r>
      <w:r w:rsidRPr="00E11B5F">
        <w:rPr>
          <w:rFonts w:asciiTheme="majorHAnsi" w:hAnsiTheme="majorHAnsi"/>
          <w:color w:val="333333"/>
          <w:sz w:val="18"/>
          <w:szCs w:val="18"/>
        </w:rPr>
        <w:br/>
        <w:t>When the From List has multiple tables, they must be joined together.</w:t>
      </w:r>
      <w:r w:rsidRPr="00E11B5F">
        <w:rPr>
          <w:rFonts w:asciiTheme="majorHAnsi" w:hAnsiTheme="majorHAnsi"/>
          <w:color w:val="333333"/>
          <w:sz w:val="18"/>
          <w:szCs w:val="18"/>
        </w:rPr>
        <w:br/>
      </w:r>
      <w:r w:rsidRPr="00E11B5F">
        <w:rPr>
          <w:rFonts w:asciiTheme="majorHAnsi" w:hAnsiTheme="majorHAnsi"/>
          <w:b/>
          <w:bCs/>
          <w:color w:val="333333"/>
          <w:sz w:val="18"/>
          <w:szCs w:val="18"/>
        </w:rPr>
        <w:br/>
      </w:r>
      <w:r w:rsidRPr="00E11B5F">
        <w:rPr>
          <w:rFonts w:asciiTheme="majorHAnsi" w:hAnsiTheme="majorHAnsi"/>
          <w:b/>
          <w:bCs/>
          <w:color w:val="0000FF"/>
          <w:sz w:val="18"/>
          <w:szCs w:val="18"/>
        </w:rPr>
        <w:t>Q. What is the parameter substitution symbol used with INSERT INTO command?</w:t>
      </w:r>
      <w:r w:rsidRPr="00E11B5F">
        <w:rPr>
          <w:rFonts w:asciiTheme="majorHAnsi" w:hAnsiTheme="majorHAnsi"/>
          <w:color w:val="333333"/>
          <w:sz w:val="18"/>
          <w:szCs w:val="18"/>
        </w:rPr>
        <w:br/>
      </w:r>
      <w:r w:rsidRPr="00E11B5F">
        <w:rPr>
          <w:rFonts w:asciiTheme="majorHAnsi" w:hAnsiTheme="majorHAnsi"/>
          <w:color w:val="333333"/>
          <w:sz w:val="18"/>
          <w:szCs w:val="18"/>
        </w:rPr>
        <w:br/>
        <w:t>The parameter substitution symbol used with INSERT INTO command is &amp;.</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What are the various uses of database triggers?</w:t>
      </w:r>
      <w:r w:rsidRPr="00E11B5F">
        <w:rPr>
          <w:rFonts w:asciiTheme="majorHAnsi" w:hAnsiTheme="majorHAnsi"/>
          <w:color w:val="333333"/>
          <w:sz w:val="18"/>
          <w:szCs w:val="18"/>
        </w:rPr>
        <w:br/>
      </w:r>
      <w:r w:rsidRPr="00E11B5F">
        <w:rPr>
          <w:rFonts w:asciiTheme="majorHAnsi" w:hAnsiTheme="majorHAnsi"/>
          <w:color w:val="333333"/>
          <w:sz w:val="18"/>
          <w:szCs w:val="18"/>
        </w:rPr>
        <w:br/>
        <w:t>Database triggers can be used to enforce business rules, to maintain derived values and perform value-based auditing. </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What is a event handler in sql?</w:t>
      </w:r>
      <w:r w:rsidRPr="00E11B5F">
        <w:rPr>
          <w:rFonts w:asciiTheme="majorHAnsi" w:hAnsiTheme="majorHAnsi"/>
          <w:color w:val="333333"/>
          <w:sz w:val="18"/>
          <w:szCs w:val="18"/>
        </w:rPr>
        <w:br/>
      </w:r>
      <w:r w:rsidRPr="00E11B5F">
        <w:rPr>
          <w:rFonts w:asciiTheme="majorHAnsi" w:hAnsiTheme="majorHAnsi"/>
          <w:color w:val="333333"/>
          <w:sz w:val="18"/>
          <w:szCs w:val="18"/>
        </w:rPr>
        <w:br/>
        <w:t>An event handler is a routine that is written to respond to a particular event.</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What are two methods of retrieving SQL?</w:t>
      </w:r>
      <w:r w:rsidRPr="00E11B5F">
        <w:rPr>
          <w:rFonts w:asciiTheme="majorHAnsi" w:hAnsiTheme="majorHAnsi"/>
          <w:color w:val="333333"/>
          <w:sz w:val="18"/>
          <w:szCs w:val="18"/>
        </w:rPr>
        <w:br/>
      </w:r>
      <w:r w:rsidRPr="00E11B5F">
        <w:rPr>
          <w:rFonts w:asciiTheme="majorHAnsi" w:hAnsiTheme="majorHAnsi"/>
          <w:color w:val="333333"/>
          <w:sz w:val="18"/>
          <w:szCs w:val="18"/>
        </w:rPr>
        <w:br/>
        <w:t>The two methods of retrieving SQL are </w:t>
      </w:r>
      <w:r w:rsidRPr="00E11B5F">
        <w:rPr>
          <w:rFonts w:asciiTheme="majorHAnsi" w:hAnsiTheme="majorHAnsi"/>
          <w:color w:val="333333"/>
          <w:sz w:val="18"/>
          <w:szCs w:val="18"/>
        </w:rPr>
        <w:br/>
        <w:t>1-Select</w:t>
      </w:r>
      <w:r w:rsidRPr="00E11B5F">
        <w:rPr>
          <w:rFonts w:asciiTheme="majorHAnsi" w:hAnsiTheme="majorHAnsi"/>
          <w:color w:val="333333"/>
          <w:sz w:val="18"/>
          <w:szCs w:val="18"/>
        </w:rPr>
        <w:br/>
        <w:t>2-using Cursor.</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What is a synonym? How is it used?</w:t>
      </w:r>
      <w:r w:rsidRPr="00E11B5F">
        <w:rPr>
          <w:rFonts w:asciiTheme="majorHAnsi" w:hAnsiTheme="majorHAnsi"/>
          <w:color w:val="333333"/>
          <w:sz w:val="18"/>
          <w:szCs w:val="18"/>
        </w:rPr>
        <w:br/>
      </w:r>
      <w:r w:rsidRPr="00E11B5F">
        <w:rPr>
          <w:rFonts w:asciiTheme="majorHAnsi" w:hAnsiTheme="majorHAnsi"/>
          <w:color w:val="333333"/>
          <w:sz w:val="18"/>
          <w:szCs w:val="18"/>
        </w:rPr>
        <w:br/>
        <w:t>A synonym is used to reference a table or view by another name. The other name can then be written in the application code pointing to test tables in the development stage and to production entities when the code is migrated. The synonym is linked to the AUTHID that created it. </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What is referential integrity?</w:t>
      </w:r>
      <w:r w:rsidRPr="00E11B5F">
        <w:rPr>
          <w:rFonts w:asciiTheme="majorHAnsi" w:hAnsiTheme="majorHAnsi"/>
          <w:color w:val="333333"/>
          <w:sz w:val="18"/>
          <w:szCs w:val="18"/>
        </w:rPr>
        <w:br/>
        <w:t> </w:t>
      </w:r>
      <w:r w:rsidRPr="00E11B5F">
        <w:rPr>
          <w:rFonts w:asciiTheme="majorHAnsi" w:hAnsiTheme="majorHAnsi"/>
          <w:color w:val="333333"/>
          <w:sz w:val="18"/>
          <w:szCs w:val="18"/>
        </w:rPr>
        <w:br/>
        <w:t>Referential integrity refers to the consistency that must be maintained between primary and foreign keys, i.e. every foreign key value must have a corresponding primary key value.</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Explain the EXPLAIN statement?</w:t>
      </w:r>
      <w:r w:rsidRPr="00E11B5F">
        <w:rPr>
          <w:rFonts w:asciiTheme="majorHAnsi" w:hAnsiTheme="majorHAnsi"/>
          <w:color w:val="333333"/>
          <w:sz w:val="18"/>
          <w:szCs w:val="18"/>
        </w:rPr>
        <w:br/>
        <w:t> </w:t>
      </w:r>
      <w:r w:rsidRPr="00E11B5F">
        <w:rPr>
          <w:rFonts w:asciiTheme="majorHAnsi" w:hAnsiTheme="majorHAnsi"/>
          <w:color w:val="333333"/>
          <w:sz w:val="18"/>
          <w:szCs w:val="18"/>
        </w:rPr>
        <w:br/>
        <w:t>The explain statement provides information about the optimizer's choice of access path of the SQL.</w:t>
      </w:r>
      <w:r w:rsidRPr="00E11B5F">
        <w:rPr>
          <w:rFonts w:asciiTheme="majorHAnsi" w:hAnsiTheme="majorHAnsi"/>
          <w:color w:val="333333"/>
          <w:sz w:val="18"/>
          <w:szCs w:val="18"/>
        </w:rPr>
        <w:br/>
      </w:r>
      <w:r w:rsidRPr="00E11B5F">
        <w:rPr>
          <w:rFonts w:asciiTheme="majorHAnsi" w:hAnsiTheme="majorHAnsi"/>
          <w:b/>
          <w:bCs/>
          <w:color w:val="333333"/>
          <w:sz w:val="18"/>
          <w:szCs w:val="18"/>
        </w:rPr>
        <w:br/>
      </w:r>
      <w:r w:rsidRPr="00E11B5F">
        <w:rPr>
          <w:rFonts w:asciiTheme="majorHAnsi" w:hAnsiTheme="majorHAnsi"/>
          <w:b/>
          <w:bCs/>
          <w:color w:val="0000FF"/>
          <w:sz w:val="18"/>
          <w:szCs w:val="18"/>
        </w:rPr>
        <w:t>Q. How is the SUBSTR keyword used in SQL?</w:t>
      </w:r>
      <w:r w:rsidRPr="00E11B5F">
        <w:rPr>
          <w:rFonts w:asciiTheme="majorHAnsi" w:hAnsiTheme="majorHAnsi"/>
          <w:color w:val="333333"/>
          <w:sz w:val="18"/>
          <w:szCs w:val="18"/>
        </w:rPr>
        <w:br/>
        <w:t> </w:t>
      </w:r>
      <w:r w:rsidRPr="00E11B5F">
        <w:rPr>
          <w:rFonts w:asciiTheme="majorHAnsi" w:hAnsiTheme="majorHAnsi"/>
          <w:color w:val="333333"/>
          <w:sz w:val="18"/>
          <w:szCs w:val="18"/>
        </w:rPr>
        <w:br/>
      </w:r>
      <w:r w:rsidRPr="00E11B5F">
        <w:rPr>
          <w:rFonts w:asciiTheme="majorHAnsi" w:hAnsiTheme="majorHAnsi"/>
          <w:color w:val="333333"/>
          <w:sz w:val="18"/>
          <w:szCs w:val="18"/>
        </w:rPr>
        <w:lastRenderedPageBreak/>
        <w:t>SUBSTR is used for string manipulation with column name, first position and string length used as arguments. E.g. SUBSTR (NAME, 1 3) refers to the first three characters in the column NAME.</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What is the difference between group by and order by?</w:t>
      </w:r>
      <w:r w:rsidRPr="00E11B5F">
        <w:rPr>
          <w:rFonts w:asciiTheme="majorHAnsi" w:hAnsiTheme="majorHAnsi"/>
          <w:color w:val="333333"/>
          <w:sz w:val="18"/>
          <w:szCs w:val="18"/>
        </w:rPr>
        <w:br/>
        <w:t> </w:t>
      </w:r>
      <w:r w:rsidRPr="00E11B5F">
        <w:rPr>
          <w:rFonts w:asciiTheme="majorHAnsi" w:hAnsiTheme="majorHAnsi"/>
          <w:color w:val="333333"/>
          <w:sz w:val="18"/>
          <w:szCs w:val="18"/>
        </w:rPr>
        <w:br/>
        <w:t>Group by controls the presentation of the rows, order by controls the presentation of the columns for the results of the SELECT statement.</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What is a subselect? Is it different from a nested select?</w:t>
      </w:r>
      <w:r w:rsidRPr="00E11B5F">
        <w:rPr>
          <w:rFonts w:asciiTheme="majorHAnsi" w:hAnsiTheme="majorHAnsi"/>
          <w:color w:val="333333"/>
          <w:sz w:val="18"/>
          <w:szCs w:val="18"/>
        </w:rPr>
        <w:br/>
        <w:t> </w:t>
      </w:r>
      <w:r w:rsidRPr="00E11B5F">
        <w:rPr>
          <w:rFonts w:asciiTheme="majorHAnsi" w:hAnsiTheme="majorHAnsi"/>
          <w:color w:val="333333"/>
          <w:sz w:val="18"/>
          <w:szCs w:val="18"/>
        </w:rPr>
        <w:br/>
        <w:t>A subselect is a select which works in conjunction with another select. A nested select is a kind of subselect where the inner select passes to the where criteria for the outer select.</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What is the use of CASCADE CONSTRAINTS?</w:t>
      </w:r>
      <w:r w:rsidRPr="00E11B5F">
        <w:rPr>
          <w:rFonts w:asciiTheme="majorHAnsi" w:hAnsiTheme="majorHAnsi"/>
          <w:color w:val="333333"/>
          <w:sz w:val="18"/>
          <w:szCs w:val="18"/>
        </w:rPr>
        <w:br/>
        <w:t> </w:t>
      </w:r>
      <w:r w:rsidRPr="00E11B5F">
        <w:rPr>
          <w:rFonts w:asciiTheme="majorHAnsi" w:hAnsiTheme="majorHAnsi"/>
          <w:color w:val="333333"/>
          <w:sz w:val="18"/>
          <w:szCs w:val="18"/>
        </w:rPr>
        <w:br/>
        <w:t>When this clause is used with the DROP command, a parent table can be dropped even when a child table exists.</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How do you prevent output from coming to the screen?</w:t>
      </w:r>
      <w:r w:rsidRPr="00E11B5F">
        <w:rPr>
          <w:rFonts w:asciiTheme="majorHAnsi" w:hAnsiTheme="majorHAnsi"/>
          <w:color w:val="333333"/>
          <w:sz w:val="18"/>
          <w:szCs w:val="18"/>
        </w:rPr>
        <w:br/>
        <w:t> </w:t>
      </w:r>
      <w:r w:rsidRPr="00E11B5F">
        <w:rPr>
          <w:rFonts w:asciiTheme="majorHAnsi" w:hAnsiTheme="majorHAnsi"/>
          <w:color w:val="333333"/>
          <w:sz w:val="18"/>
          <w:szCs w:val="18"/>
        </w:rPr>
        <w:br/>
        <w:t>The SET option TERMOUT controls output to the screen. Setting TERMOUT OFF turns off screen output. This option can be shortened to TERM.</w:t>
      </w:r>
      <w:r w:rsidRPr="00E11B5F">
        <w:rPr>
          <w:rFonts w:asciiTheme="majorHAnsi" w:hAnsiTheme="majorHAnsi"/>
          <w:color w:val="333333"/>
          <w:sz w:val="18"/>
          <w:szCs w:val="18"/>
        </w:rPr>
        <w:br/>
        <w:t> </w:t>
      </w:r>
      <w:r w:rsidRPr="00E11B5F">
        <w:rPr>
          <w:rFonts w:asciiTheme="majorHAnsi" w:hAnsiTheme="majorHAnsi"/>
          <w:color w:val="333333"/>
          <w:sz w:val="18"/>
          <w:szCs w:val="18"/>
        </w:rPr>
        <w:br/>
      </w:r>
      <w:r w:rsidRPr="00E11B5F">
        <w:rPr>
          <w:rFonts w:asciiTheme="majorHAnsi" w:hAnsiTheme="majorHAnsi"/>
          <w:b/>
          <w:bCs/>
          <w:color w:val="0000FF"/>
          <w:sz w:val="18"/>
          <w:szCs w:val="18"/>
        </w:rPr>
        <w:t>Q. Can Primary key is a Foreign Key on the same table?</w:t>
      </w:r>
      <w:r w:rsidRPr="00E11B5F">
        <w:rPr>
          <w:rFonts w:asciiTheme="majorHAnsi" w:hAnsiTheme="majorHAnsi"/>
          <w:color w:val="333333"/>
          <w:sz w:val="18"/>
          <w:szCs w:val="18"/>
        </w:rPr>
        <w:br/>
      </w:r>
      <w:r w:rsidRPr="00E11B5F">
        <w:rPr>
          <w:rFonts w:asciiTheme="majorHAnsi" w:hAnsiTheme="majorHAnsi"/>
          <w:color w:val="333333"/>
          <w:sz w:val="18"/>
          <w:szCs w:val="18"/>
        </w:rPr>
        <w:br/>
        <w:t>Yes, Primary key is a Foreign Key on the same table.</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How do you execute a host operating system command from within SQL?</w:t>
      </w:r>
      <w:r w:rsidRPr="00E11B5F">
        <w:rPr>
          <w:rFonts w:asciiTheme="majorHAnsi" w:hAnsiTheme="majorHAnsi"/>
          <w:color w:val="333333"/>
          <w:sz w:val="18"/>
          <w:szCs w:val="18"/>
        </w:rPr>
        <w:br/>
        <w:t> </w:t>
      </w:r>
      <w:r w:rsidRPr="00E11B5F">
        <w:rPr>
          <w:rFonts w:asciiTheme="majorHAnsi" w:hAnsiTheme="majorHAnsi"/>
          <w:color w:val="333333"/>
          <w:sz w:val="18"/>
          <w:szCs w:val="18"/>
        </w:rPr>
        <w:br/>
        <w:t>By use of the exclamation point “!” (in UNIX and some other OS) or the HOST (HO) command.</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What is a Cartesian product?</w:t>
      </w:r>
      <w:r w:rsidRPr="00E11B5F">
        <w:rPr>
          <w:rFonts w:asciiTheme="majorHAnsi" w:hAnsiTheme="majorHAnsi"/>
          <w:color w:val="333333"/>
          <w:sz w:val="18"/>
          <w:szCs w:val="18"/>
        </w:rPr>
        <w:br/>
        <w:t> </w:t>
      </w:r>
      <w:r w:rsidRPr="00E11B5F">
        <w:rPr>
          <w:rFonts w:asciiTheme="majorHAnsi" w:hAnsiTheme="majorHAnsi"/>
          <w:color w:val="333333"/>
          <w:sz w:val="18"/>
          <w:szCs w:val="18"/>
        </w:rPr>
        <w:br/>
        <w:t>A Cartesian product is the result of an unrestricted join of two or more tables. The result set of a three table Cartesian product will have x * y * z number of rows where x, y, z correspond to the number of rows in each table involved in the join.</w:t>
      </w:r>
      <w:r w:rsidRPr="00E11B5F">
        <w:rPr>
          <w:rFonts w:asciiTheme="majorHAnsi" w:hAnsiTheme="majorHAnsi"/>
          <w:color w:val="333333"/>
          <w:sz w:val="18"/>
          <w:szCs w:val="18"/>
        </w:rPr>
        <w:br/>
      </w:r>
      <w:r w:rsidRPr="00E11B5F">
        <w:rPr>
          <w:rFonts w:asciiTheme="majorHAnsi" w:hAnsiTheme="majorHAnsi"/>
          <w:b/>
          <w:bCs/>
          <w:color w:val="333333"/>
          <w:sz w:val="18"/>
          <w:szCs w:val="18"/>
        </w:rPr>
        <w:br/>
      </w:r>
      <w:r w:rsidRPr="00E11B5F">
        <w:rPr>
          <w:rFonts w:asciiTheme="majorHAnsi" w:hAnsiTheme="majorHAnsi"/>
          <w:b/>
          <w:bCs/>
          <w:color w:val="0000FF"/>
          <w:sz w:val="18"/>
          <w:szCs w:val="18"/>
        </w:rPr>
        <w:t>Q. How can variables be passed to a SQL routine?</w:t>
      </w:r>
      <w:r w:rsidRPr="00E11B5F">
        <w:rPr>
          <w:rFonts w:asciiTheme="majorHAnsi" w:hAnsiTheme="majorHAnsi"/>
          <w:color w:val="333333"/>
          <w:sz w:val="18"/>
          <w:szCs w:val="18"/>
        </w:rPr>
        <w:br/>
        <w:t> </w:t>
      </w:r>
      <w:r w:rsidRPr="00E11B5F">
        <w:rPr>
          <w:rFonts w:asciiTheme="majorHAnsi" w:hAnsiTheme="majorHAnsi"/>
          <w:color w:val="333333"/>
          <w:sz w:val="18"/>
          <w:szCs w:val="18"/>
        </w:rPr>
        <w:br/>
        <w:t>By use of the &amp; symbol. For passing in variables the numbers 1-8 can be used (&amp;1, &amp;2,...,&amp;8) to pass the values after the command into the SQL PLUS session. To be prompted for a specific variable, place the ampersanded variable in the code itself: “select * from dba_tables where owner=&amp;owner_name;” . Use of double ampersands tells SQLPLUS to resubstitute the value for each subsequent use of the variable, a single ampersand will cause a reprompt for the value unless an ACCEPT statement is used to get the value from the user.</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What command is used to get back the privileges offered by the GRANT command?</w:t>
      </w:r>
      <w:r w:rsidRPr="00E11B5F">
        <w:rPr>
          <w:rFonts w:asciiTheme="majorHAnsi" w:hAnsiTheme="majorHAnsi"/>
          <w:color w:val="333333"/>
          <w:sz w:val="18"/>
          <w:szCs w:val="18"/>
        </w:rPr>
        <w:br/>
        <w:t> </w:t>
      </w:r>
      <w:r w:rsidRPr="00E11B5F">
        <w:rPr>
          <w:rFonts w:asciiTheme="majorHAnsi" w:hAnsiTheme="majorHAnsi"/>
          <w:color w:val="333333"/>
          <w:sz w:val="18"/>
          <w:szCs w:val="18"/>
        </w:rPr>
        <w:br/>
        <w:t>Revoke command is used to get back the privileges offered by the GRANT command.</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What are the advantages of procedures?</w:t>
      </w:r>
      <w:r w:rsidRPr="00E11B5F">
        <w:rPr>
          <w:rFonts w:asciiTheme="majorHAnsi" w:hAnsiTheme="majorHAnsi"/>
          <w:color w:val="333333"/>
          <w:sz w:val="18"/>
          <w:szCs w:val="18"/>
        </w:rPr>
        <w:br/>
      </w:r>
      <w:r w:rsidRPr="00E11B5F">
        <w:rPr>
          <w:rFonts w:asciiTheme="majorHAnsi" w:hAnsiTheme="majorHAnsi"/>
          <w:color w:val="333333"/>
          <w:sz w:val="18"/>
          <w:szCs w:val="18"/>
        </w:rPr>
        <w:br/>
        <w:t>Advantages of procedures:</w:t>
      </w:r>
      <w:r w:rsidRPr="00E11B5F">
        <w:rPr>
          <w:rFonts w:asciiTheme="majorHAnsi" w:hAnsiTheme="majorHAnsi"/>
          <w:color w:val="333333"/>
          <w:sz w:val="18"/>
          <w:szCs w:val="18"/>
        </w:rPr>
        <w:br/>
      </w:r>
      <w:r w:rsidRPr="00E11B5F">
        <w:rPr>
          <w:rFonts w:asciiTheme="majorHAnsi" w:hAnsiTheme="majorHAnsi"/>
          <w:color w:val="333333"/>
          <w:sz w:val="18"/>
          <w:szCs w:val="18"/>
        </w:rPr>
        <w:br/>
        <w:t>• Loaded once and used many times.</w:t>
      </w:r>
      <w:r w:rsidRPr="00E11B5F">
        <w:rPr>
          <w:rFonts w:asciiTheme="majorHAnsi" w:hAnsiTheme="majorHAnsi"/>
          <w:color w:val="333333"/>
          <w:sz w:val="18"/>
          <w:szCs w:val="18"/>
        </w:rPr>
        <w:br/>
        <w:t>• Performance better coz all SQL statements are sent in one go from the application to the database.</w:t>
      </w:r>
      <w:r w:rsidRPr="00E11B5F">
        <w:rPr>
          <w:rFonts w:asciiTheme="majorHAnsi" w:hAnsiTheme="majorHAnsi"/>
          <w:color w:val="333333"/>
          <w:sz w:val="18"/>
          <w:szCs w:val="18"/>
        </w:rPr>
        <w:br/>
      </w:r>
      <w:r w:rsidRPr="00E11B5F">
        <w:rPr>
          <w:rFonts w:asciiTheme="majorHAnsi" w:hAnsiTheme="majorHAnsi"/>
          <w:color w:val="333333"/>
          <w:sz w:val="18"/>
          <w:szCs w:val="18"/>
        </w:rPr>
        <w:lastRenderedPageBreak/>
        <w:t>• Security (no object privileges are given directly).</w:t>
      </w:r>
      <w:r w:rsidRPr="00E11B5F">
        <w:rPr>
          <w:rFonts w:asciiTheme="majorHAnsi" w:hAnsiTheme="majorHAnsi"/>
          <w:color w:val="333333"/>
          <w:sz w:val="18"/>
          <w:szCs w:val="18"/>
        </w:rPr>
        <w:br/>
        <w:t>• Invoker's rights possible.</w:t>
      </w:r>
      <w:r w:rsidRPr="00E11B5F">
        <w:rPr>
          <w:rFonts w:asciiTheme="majorHAnsi" w:hAnsiTheme="majorHAnsi"/>
          <w:color w:val="333333"/>
          <w:sz w:val="18"/>
          <w:szCs w:val="18"/>
        </w:rPr>
        <w:br/>
        <w:t>• Data integrity, productivity.</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What is Parsing?</w:t>
      </w:r>
      <w:r w:rsidRPr="00E11B5F">
        <w:rPr>
          <w:rFonts w:asciiTheme="majorHAnsi" w:hAnsiTheme="majorHAnsi"/>
          <w:color w:val="333333"/>
          <w:sz w:val="18"/>
          <w:szCs w:val="18"/>
        </w:rPr>
        <w:br/>
        <w:t> </w:t>
      </w:r>
      <w:r w:rsidRPr="00E11B5F">
        <w:rPr>
          <w:rFonts w:asciiTheme="majorHAnsi" w:hAnsiTheme="majorHAnsi"/>
          <w:color w:val="333333"/>
          <w:sz w:val="18"/>
          <w:szCs w:val="18"/>
        </w:rPr>
        <w:br/>
        <w:t>Parsing checks syntax, checks privileges, and allocating Private SQL Area.</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What is Cursor?</w:t>
      </w:r>
      <w:r w:rsidRPr="00E11B5F">
        <w:rPr>
          <w:rFonts w:asciiTheme="majorHAnsi" w:hAnsiTheme="majorHAnsi"/>
          <w:color w:val="333333"/>
          <w:sz w:val="18"/>
          <w:szCs w:val="18"/>
        </w:rPr>
        <w:br/>
      </w:r>
      <w:r w:rsidRPr="00E11B5F">
        <w:rPr>
          <w:rFonts w:asciiTheme="majorHAnsi" w:hAnsiTheme="majorHAnsi"/>
          <w:color w:val="333333"/>
          <w:sz w:val="18"/>
          <w:szCs w:val="18"/>
        </w:rPr>
        <w:br/>
        <w:t>Name or handle to a private SQL area where Oracle parses and fetches query results.</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Q) Is SQL supports Conditional and Loop Statements?</w:t>
      </w:r>
      <w:r w:rsidRPr="00E11B5F">
        <w:rPr>
          <w:rFonts w:asciiTheme="majorHAnsi" w:hAnsiTheme="majorHAnsi"/>
          <w:color w:val="333333"/>
          <w:sz w:val="18"/>
          <w:szCs w:val="18"/>
        </w:rPr>
        <w:br/>
      </w:r>
      <w:r w:rsidRPr="00E11B5F">
        <w:rPr>
          <w:rFonts w:asciiTheme="majorHAnsi" w:hAnsiTheme="majorHAnsi"/>
          <w:color w:val="333333"/>
          <w:sz w:val="18"/>
          <w:szCs w:val="18"/>
        </w:rPr>
        <w:br/>
        <w:t>No Basically SQL is a Command based Language, not a procedural  language, but it has Operators and built-in Functions.</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333333"/>
          <w:sz w:val="18"/>
          <w:szCs w:val="18"/>
        </w:rPr>
      </w:pP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1) What are most important DDL Commands in SQL?</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CREATE TABLE - creates a new database table</w:t>
      </w:r>
      <w:r w:rsidRPr="00E11B5F">
        <w:rPr>
          <w:rFonts w:asciiTheme="majorHAnsi" w:hAnsiTheme="majorHAnsi"/>
          <w:color w:val="333333"/>
          <w:sz w:val="18"/>
          <w:szCs w:val="18"/>
        </w:rPr>
        <w:br/>
        <w:t>ALTER TABLE - alters (changes) a database table</w:t>
      </w:r>
      <w:r w:rsidRPr="00E11B5F">
        <w:rPr>
          <w:rFonts w:asciiTheme="majorHAnsi" w:hAnsiTheme="majorHAnsi"/>
          <w:color w:val="333333"/>
          <w:sz w:val="18"/>
          <w:szCs w:val="18"/>
        </w:rPr>
        <w:br/>
        <w:t>DROP TABLE - deletes a database table</w:t>
      </w:r>
      <w:r w:rsidRPr="00E11B5F">
        <w:rPr>
          <w:rFonts w:asciiTheme="majorHAnsi" w:hAnsiTheme="majorHAnsi"/>
          <w:color w:val="333333"/>
          <w:sz w:val="18"/>
          <w:szCs w:val="18"/>
        </w:rPr>
        <w:br/>
        <w:t>CREATE INDEX - creates an index (search key)</w:t>
      </w:r>
      <w:r w:rsidRPr="00E11B5F">
        <w:rPr>
          <w:rFonts w:asciiTheme="majorHAnsi" w:hAnsiTheme="majorHAnsi"/>
          <w:color w:val="333333"/>
          <w:sz w:val="18"/>
          <w:szCs w:val="18"/>
        </w:rPr>
        <w:br/>
        <w:t>DROP INDEX - deletes an index </w:t>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2) What are the Operators used in SELECT statements?</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 Equal</w:t>
      </w:r>
      <w:r w:rsidRPr="00E11B5F">
        <w:rPr>
          <w:rFonts w:asciiTheme="majorHAnsi" w:hAnsiTheme="majorHAnsi"/>
          <w:color w:val="333333"/>
          <w:sz w:val="18"/>
          <w:szCs w:val="18"/>
        </w:rPr>
        <w:br/>
      </w:r>
      <w:r w:rsidRPr="00E11B5F">
        <w:rPr>
          <w:rFonts w:asciiTheme="majorHAnsi" w:hAnsiTheme="majorHAnsi"/>
          <w:color w:val="333333"/>
          <w:sz w:val="18"/>
          <w:szCs w:val="18"/>
        </w:rPr>
        <w:br/>
        <w:t>&lt;&gt; or != Not equal</w:t>
      </w:r>
      <w:r w:rsidRPr="00E11B5F">
        <w:rPr>
          <w:rFonts w:asciiTheme="majorHAnsi" w:hAnsiTheme="majorHAnsi"/>
          <w:color w:val="333333"/>
          <w:sz w:val="18"/>
          <w:szCs w:val="18"/>
        </w:rPr>
        <w:br/>
      </w:r>
      <w:r w:rsidRPr="00E11B5F">
        <w:rPr>
          <w:rFonts w:asciiTheme="majorHAnsi" w:hAnsiTheme="majorHAnsi"/>
          <w:color w:val="333333"/>
          <w:sz w:val="18"/>
          <w:szCs w:val="18"/>
        </w:rPr>
        <w:br/>
        <w:t>&gt; Greater than</w:t>
      </w:r>
      <w:r w:rsidRPr="00E11B5F">
        <w:rPr>
          <w:rFonts w:asciiTheme="majorHAnsi" w:hAnsiTheme="majorHAnsi"/>
          <w:color w:val="333333"/>
          <w:sz w:val="18"/>
          <w:szCs w:val="18"/>
        </w:rPr>
        <w:br/>
      </w:r>
      <w:r w:rsidRPr="00E11B5F">
        <w:rPr>
          <w:rFonts w:asciiTheme="majorHAnsi" w:hAnsiTheme="majorHAnsi"/>
          <w:color w:val="333333"/>
          <w:sz w:val="18"/>
          <w:szCs w:val="18"/>
        </w:rPr>
        <w:br/>
        <w:t>&lt; Less than</w:t>
      </w:r>
      <w:r w:rsidRPr="00E11B5F">
        <w:rPr>
          <w:rFonts w:asciiTheme="majorHAnsi" w:hAnsiTheme="majorHAnsi"/>
          <w:color w:val="333333"/>
          <w:sz w:val="18"/>
          <w:szCs w:val="18"/>
        </w:rPr>
        <w:br/>
      </w:r>
      <w:r w:rsidRPr="00E11B5F">
        <w:rPr>
          <w:rFonts w:asciiTheme="majorHAnsi" w:hAnsiTheme="majorHAnsi"/>
          <w:color w:val="333333"/>
          <w:sz w:val="18"/>
          <w:szCs w:val="18"/>
        </w:rPr>
        <w:br/>
        <w:t>&gt;= Greater than or equal</w:t>
      </w:r>
      <w:r w:rsidRPr="00E11B5F">
        <w:rPr>
          <w:rFonts w:asciiTheme="majorHAnsi" w:hAnsiTheme="majorHAnsi"/>
          <w:color w:val="333333"/>
          <w:sz w:val="18"/>
          <w:szCs w:val="18"/>
        </w:rPr>
        <w:br/>
      </w:r>
      <w:r w:rsidRPr="00E11B5F">
        <w:rPr>
          <w:rFonts w:asciiTheme="majorHAnsi" w:hAnsiTheme="majorHAnsi"/>
          <w:color w:val="333333"/>
          <w:sz w:val="18"/>
          <w:szCs w:val="18"/>
        </w:rPr>
        <w:br/>
        <w:t>&lt;= Less than or equal</w:t>
      </w:r>
      <w:r w:rsidRPr="00E11B5F">
        <w:rPr>
          <w:rFonts w:asciiTheme="majorHAnsi" w:hAnsiTheme="majorHAnsi"/>
          <w:color w:val="333333"/>
          <w:sz w:val="18"/>
          <w:szCs w:val="18"/>
        </w:rPr>
        <w:br/>
      </w:r>
      <w:r w:rsidRPr="00E11B5F">
        <w:rPr>
          <w:rFonts w:asciiTheme="majorHAnsi" w:hAnsiTheme="majorHAnsi"/>
          <w:color w:val="333333"/>
          <w:sz w:val="18"/>
          <w:szCs w:val="18"/>
        </w:rPr>
        <w:br/>
        <w:t>BETWEEN Between an inclusive range LIKE Search for a pattern</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3) How to  INSERT Values into Tables?</w:t>
      </w:r>
      <w:r w:rsidRPr="00E11B5F">
        <w:rPr>
          <w:rFonts w:asciiTheme="majorHAnsi" w:hAnsiTheme="majorHAnsi"/>
          <w:color w:val="333333"/>
          <w:sz w:val="18"/>
          <w:szCs w:val="18"/>
        </w:rPr>
        <w:br/>
      </w:r>
      <w:r w:rsidRPr="00E11B5F">
        <w:rPr>
          <w:rFonts w:asciiTheme="majorHAnsi" w:hAnsiTheme="majorHAnsi"/>
          <w:color w:val="333333"/>
          <w:sz w:val="18"/>
          <w:szCs w:val="18"/>
        </w:rPr>
        <w:br/>
        <w:t>INSERT INTO table_name VALUES (value1, value2,....)</w:t>
      </w:r>
      <w:r w:rsidRPr="00E11B5F">
        <w:rPr>
          <w:rFonts w:asciiTheme="majorHAnsi" w:hAnsiTheme="majorHAnsi"/>
          <w:color w:val="333333"/>
          <w:sz w:val="18"/>
          <w:szCs w:val="18"/>
        </w:rPr>
        <w:br/>
      </w:r>
      <w:r w:rsidRPr="00E11B5F">
        <w:rPr>
          <w:rFonts w:asciiTheme="majorHAnsi" w:hAnsiTheme="majorHAnsi"/>
          <w:color w:val="333333"/>
          <w:sz w:val="18"/>
          <w:szCs w:val="18"/>
        </w:rPr>
        <w:br/>
        <w:t>INSERT INTO table_name (column1, column2,...) VALUES (value1, value2,....)</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b/>
          <w:bCs/>
          <w:color w:val="0000FF"/>
          <w:sz w:val="18"/>
          <w:szCs w:val="18"/>
        </w:rPr>
        <w:t>4) How to Update a Column Name?</w:t>
      </w:r>
      <w:r w:rsidRPr="00E11B5F">
        <w:rPr>
          <w:rFonts w:asciiTheme="majorHAnsi" w:hAnsiTheme="majorHAnsi"/>
          <w:color w:val="333333"/>
          <w:sz w:val="18"/>
          <w:szCs w:val="18"/>
        </w:rPr>
        <w:br/>
      </w:r>
      <w:r w:rsidRPr="00E11B5F">
        <w:rPr>
          <w:rFonts w:asciiTheme="majorHAnsi" w:hAnsiTheme="majorHAnsi"/>
          <w:color w:val="333333"/>
          <w:sz w:val="18"/>
          <w:szCs w:val="18"/>
        </w:rPr>
        <w:br/>
        <w:t>UPDATE table_name SET column_name = new_value WHERE column_name = some_value</w:t>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5) How to Delete Columns, Rows?</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lastRenderedPageBreak/>
        <w:br/>
        <w:t>Delete a particular column:</w:t>
      </w:r>
      <w:r w:rsidRPr="00E11B5F">
        <w:rPr>
          <w:rFonts w:asciiTheme="majorHAnsi" w:hAnsiTheme="majorHAnsi"/>
          <w:color w:val="333333"/>
          <w:sz w:val="18"/>
          <w:szCs w:val="18"/>
        </w:rPr>
        <w:br/>
      </w:r>
      <w:r w:rsidRPr="00E11B5F">
        <w:rPr>
          <w:rFonts w:asciiTheme="majorHAnsi" w:hAnsiTheme="majorHAnsi"/>
          <w:color w:val="333333"/>
          <w:sz w:val="18"/>
          <w:szCs w:val="18"/>
        </w:rPr>
        <w:br/>
        <w:t>DELETE FROM table_name WHERE column_name = some_value</w:t>
      </w:r>
      <w:r w:rsidRPr="00E11B5F">
        <w:rPr>
          <w:rFonts w:asciiTheme="majorHAnsi" w:hAnsiTheme="majorHAnsi"/>
          <w:color w:val="333333"/>
          <w:sz w:val="18"/>
          <w:szCs w:val="18"/>
        </w:rPr>
        <w:br/>
      </w:r>
      <w:r w:rsidRPr="00E11B5F">
        <w:rPr>
          <w:rFonts w:asciiTheme="majorHAnsi" w:hAnsiTheme="majorHAnsi"/>
          <w:color w:val="333333"/>
          <w:sz w:val="18"/>
          <w:szCs w:val="18"/>
        </w:rPr>
        <w:br/>
        <w:t>Delete All Rows:</w:t>
      </w:r>
      <w:r w:rsidRPr="00E11B5F">
        <w:rPr>
          <w:rFonts w:asciiTheme="majorHAnsi" w:hAnsiTheme="majorHAnsi"/>
          <w:color w:val="333333"/>
          <w:sz w:val="18"/>
          <w:szCs w:val="18"/>
        </w:rPr>
        <w:br/>
      </w:r>
      <w:r w:rsidRPr="00E11B5F">
        <w:rPr>
          <w:rFonts w:asciiTheme="majorHAnsi" w:hAnsiTheme="majorHAnsi"/>
          <w:color w:val="333333"/>
          <w:sz w:val="18"/>
          <w:szCs w:val="18"/>
        </w:rPr>
        <w:br/>
        <w:t>DELETE FROM table_name or DELETE * FROM table_name</w:t>
      </w:r>
      <w:r w:rsidRPr="00E11B5F">
        <w:rPr>
          <w:rFonts w:asciiTheme="majorHAnsi" w:hAnsiTheme="majorHAnsi"/>
          <w:color w:val="333333"/>
          <w:sz w:val="18"/>
          <w:szCs w:val="18"/>
        </w:rPr>
        <w:br/>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6) Give an usage for BETWEEN ... AND?</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SELECT column_name FROM table_name WHERE column_name BETWEEN value1 AND value2 The values can be numbers, text, or dates.</w:t>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7) What is the use of CASCADE CONSTRAINTS?</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When this clause is used with the DROP command, a parent table can be dropped even when a child table exists.</w:t>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8) Why does the following command give a compilation error?</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DROP TABLE &amp;TABLE NAME;</w:t>
      </w:r>
      <w:r w:rsidRPr="00E11B5F">
        <w:rPr>
          <w:rFonts w:asciiTheme="majorHAnsi" w:hAnsiTheme="majorHAnsi"/>
          <w:color w:val="333333"/>
          <w:sz w:val="18"/>
          <w:szCs w:val="18"/>
        </w:rPr>
        <w:br/>
      </w:r>
      <w:r w:rsidRPr="00E11B5F">
        <w:rPr>
          <w:rFonts w:asciiTheme="majorHAnsi" w:hAnsiTheme="majorHAnsi"/>
          <w:color w:val="333333"/>
          <w:sz w:val="18"/>
          <w:szCs w:val="18"/>
        </w:rPr>
        <w:br/>
        <w:t>Variable names should start with an alphabet. Here the table name starts with an '&amp;' symbol.</w:t>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9) Which system tables contain information on privileges granted and privileges obtained?</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USER_TAB_PRIVS_MADE, USER_TAB_PRIVS_RECD </w:t>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10) Which system table contains information on constraints on all the tables created?obtained?</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USER_CONSTRAINTS. </w:t>
      </w:r>
      <w:r w:rsidRPr="00E11B5F">
        <w:rPr>
          <w:rFonts w:asciiTheme="majorHAnsi" w:hAnsiTheme="majorHAnsi"/>
          <w:color w:val="333333"/>
          <w:sz w:val="18"/>
          <w:szCs w:val="18"/>
        </w:rPr>
        <w:br/>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11) State true or false. EXISTS, SOME, ANY are operators in SQL?</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True.</w:t>
      </w:r>
      <w:r w:rsidRPr="00E11B5F">
        <w:rPr>
          <w:rFonts w:asciiTheme="majorHAnsi" w:hAnsiTheme="majorHAnsi"/>
          <w:color w:val="333333"/>
          <w:sz w:val="18"/>
          <w:szCs w:val="18"/>
        </w:rPr>
        <w:br/>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12) What does the following query do?</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SELECT SAL + NVL(COMM,0) FROM EMP;?</w:t>
      </w:r>
      <w:r w:rsidRPr="00E11B5F">
        <w:rPr>
          <w:rFonts w:asciiTheme="majorHAnsi" w:hAnsiTheme="majorHAnsi"/>
          <w:color w:val="333333"/>
          <w:sz w:val="18"/>
          <w:szCs w:val="18"/>
        </w:rPr>
        <w:br/>
      </w:r>
      <w:r w:rsidRPr="00E11B5F">
        <w:rPr>
          <w:rFonts w:asciiTheme="majorHAnsi" w:hAnsiTheme="majorHAnsi"/>
          <w:color w:val="333333"/>
          <w:sz w:val="18"/>
          <w:szCs w:val="18"/>
        </w:rPr>
        <w:br/>
        <w:t>This displays the total salary of all employees. The null values in the commission column will be replaced by 0 and added to salary.</w:t>
      </w:r>
    </w:p>
    <w:p w:rsidR="002E24DB" w:rsidRPr="00E11B5F" w:rsidRDefault="002E24DB" w:rsidP="00E11B5F">
      <w:pPr>
        <w:shd w:val="clear" w:color="auto" w:fill="FFFFFF"/>
        <w:spacing w:after="0" w:line="240" w:lineRule="auto"/>
        <w:rPr>
          <w:rFonts w:asciiTheme="majorHAnsi" w:hAnsiTheme="majorHAnsi"/>
          <w:color w:val="0000FF"/>
          <w:sz w:val="18"/>
          <w:szCs w:val="18"/>
        </w:rPr>
      </w:pP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13) What is the advantage of specifying WITH GRANT OPTION in the GRANT command?</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The privilege receiver can further grant the privileges he/she has obtained from the owner to any other user.</w:t>
      </w:r>
    </w:p>
    <w:p w:rsidR="002E24DB" w:rsidRPr="00E11B5F" w:rsidRDefault="002E24DB" w:rsidP="00E11B5F">
      <w:pPr>
        <w:shd w:val="clear" w:color="auto" w:fill="FFFFFF"/>
        <w:spacing w:after="0" w:line="240" w:lineRule="auto"/>
        <w:rPr>
          <w:rFonts w:asciiTheme="majorHAnsi" w:hAnsiTheme="majorHAnsi"/>
          <w:color w:val="0000FF"/>
          <w:sz w:val="18"/>
          <w:szCs w:val="18"/>
        </w:rPr>
      </w:pP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14) Which command executes the contents of a specified file?</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lastRenderedPageBreak/>
        <w:br/>
        <w:t>START or @. </w:t>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15) Which command displays the SQL command in the SQL buffer, and then executes it?</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RUN. </w:t>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16) What command is used to get back the privileges offered by the GRANT command?</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REVOKE. </w:t>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17) Which date function is used to find the difference between two dates?</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MONTHS_BETWEEN. </w:t>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18) What operator performs pattern matching?</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LIKE operator. </w:t>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19) What is the use of the DROP option in the ALTER TABLE command?</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It is used to drop constraints specified on the table. </w:t>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20) What operator tests column for the absence of data?</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IS NULL operator. </w:t>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21) What are the privileges that can be granted on a table by a user to others?</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Insert, update, delete, select, references, index, execute, alter, all. </w:t>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22) Which function is used to find the largest integer less than or equal to a specific value?</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FLOOR. </w:t>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23) Which is the subset of SQL commands used to manipulate Oracle Database structures, including tables?</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Data Definition Language (DDL).</w:t>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24) What is the use of DESC in SQL?</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DESC has two purposes. It is used to describe a schema as well as to retrieve rows from table in descending order.</w:t>
      </w:r>
      <w:r w:rsidRPr="00E11B5F">
        <w:rPr>
          <w:rFonts w:asciiTheme="majorHAnsi" w:hAnsiTheme="majorHAnsi"/>
          <w:color w:val="333333"/>
          <w:sz w:val="18"/>
          <w:szCs w:val="18"/>
        </w:rPr>
        <w:br/>
      </w:r>
      <w:r w:rsidRPr="00E11B5F">
        <w:rPr>
          <w:rFonts w:asciiTheme="majorHAnsi" w:hAnsiTheme="majorHAnsi"/>
          <w:color w:val="333333"/>
          <w:sz w:val="18"/>
          <w:szCs w:val="18"/>
        </w:rPr>
        <w:br/>
        <w:t>Explanation :</w:t>
      </w:r>
      <w:r w:rsidRPr="00E11B5F">
        <w:rPr>
          <w:rFonts w:asciiTheme="majorHAnsi" w:hAnsiTheme="majorHAnsi"/>
          <w:color w:val="333333"/>
          <w:sz w:val="18"/>
          <w:szCs w:val="18"/>
        </w:rPr>
        <w:br/>
      </w:r>
      <w:r w:rsidRPr="00E11B5F">
        <w:rPr>
          <w:rFonts w:asciiTheme="majorHAnsi" w:hAnsiTheme="majorHAnsi"/>
          <w:color w:val="333333"/>
          <w:sz w:val="18"/>
          <w:szCs w:val="18"/>
        </w:rPr>
        <w:br/>
        <w:t>The query SELECT * FROM EMP ORDER BY ENAME DESC will display the output sorted on ENAME in descending order.</w:t>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25) What command is used to create a table by copying the structure of another table?</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CREATE TABLE .. AS SELECTcommand</w:t>
      </w:r>
      <w:r w:rsidRPr="00E11B5F">
        <w:rPr>
          <w:rFonts w:asciiTheme="majorHAnsi" w:hAnsiTheme="majorHAnsi"/>
          <w:color w:val="333333"/>
          <w:sz w:val="18"/>
          <w:szCs w:val="18"/>
        </w:rPr>
        <w:br/>
      </w:r>
      <w:r w:rsidRPr="00E11B5F">
        <w:rPr>
          <w:rFonts w:asciiTheme="majorHAnsi" w:hAnsiTheme="majorHAnsi"/>
          <w:color w:val="333333"/>
          <w:sz w:val="18"/>
          <w:szCs w:val="18"/>
        </w:rPr>
        <w:br/>
        <w:t>Explanation:</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color w:val="333333"/>
          <w:sz w:val="18"/>
          <w:szCs w:val="18"/>
        </w:rPr>
        <w:lastRenderedPageBreak/>
        <w:t>To copy only the structure, the WHERE clause of the SELECT command should contain a FALSE statement as in the following.</w:t>
      </w:r>
      <w:r w:rsidRPr="00E11B5F">
        <w:rPr>
          <w:rFonts w:asciiTheme="majorHAnsi" w:hAnsiTheme="majorHAnsi"/>
          <w:color w:val="333333"/>
          <w:sz w:val="18"/>
          <w:szCs w:val="18"/>
        </w:rPr>
        <w:br/>
      </w:r>
      <w:r w:rsidRPr="00E11B5F">
        <w:rPr>
          <w:rFonts w:asciiTheme="majorHAnsi" w:hAnsiTheme="majorHAnsi"/>
          <w:color w:val="333333"/>
          <w:sz w:val="18"/>
          <w:szCs w:val="18"/>
        </w:rPr>
        <w:br/>
        <w:t>CREATE TABLE NEWTABLE AS SELECT * FROM EXISTINGTABLE WHERE 1=2;</w:t>
      </w:r>
      <w:r w:rsidRPr="00E11B5F">
        <w:rPr>
          <w:rFonts w:asciiTheme="majorHAnsi" w:hAnsiTheme="majorHAnsi"/>
          <w:color w:val="333333"/>
          <w:sz w:val="18"/>
          <w:szCs w:val="18"/>
        </w:rPr>
        <w:br/>
      </w:r>
      <w:r w:rsidRPr="00E11B5F">
        <w:rPr>
          <w:rFonts w:asciiTheme="majorHAnsi" w:hAnsiTheme="majorHAnsi"/>
          <w:color w:val="333333"/>
          <w:sz w:val="18"/>
          <w:szCs w:val="18"/>
        </w:rPr>
        <w:br/>
        <w:t>If the WHERE condition is true, then all the rows or rows satisfying the condition will be copied to the new table.</w:t>
      </w:r>
      <w:r w:rsidRPr="00E11B5F">
        <w:rPr>
          <w:rFonts w:asciiTheme="majorHAnsi" w:hAnsiTheme="majorHAnsi"/>
          <w:color w:val="333333"/>
          <w:sz w:val="18"/>
          <w:szCs w:val="18"/>
        </w:rPr>
        <w:br/>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26) What is the output of the following query SELECT TRUNC(1234.5678,-2) FROM DUAL;?</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1200. </w:t>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27) What are the wildcards used for pattern matching.?</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_ for single character substitution</w:t>
      </w:r>
      <w:r w:rsidRPr="00E11B5F">
        <w:rPr>
          <w:rFonts w:asciiTheme="majorHAnsi" w:hAnsiTheme="majorHAnsi"/>
          <w:color w:val="333333"/>
          <w:sz w:val="18"/>
          <w:szCs w:val="18"/>
        </w:rPr>
        <w:br/>
        <w:t>% for multi-character substitution.</w:t>
      </w:r>
      <w:r w:rsidRPr="00E11B5F">
        <w:rPr>
          <w:rFonts w:asciiTheme="majorHAnsi" w:hAnsiTheme="majorHAnsi"/>
          <w:color w:val="333333"/>
          <w:sz w:val="18"/>
          <w:szCs w:val="18"/>
        </w:rPr>
        <w:br/>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28) What's an SQL injection?</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SQL Injection is when form data contains an SQL escape sequence and injects a new SQL query to be run.</w:t>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29) What is difference between TRUNCATE &amp; DELETE?</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TRUNCATE commits after deleting entire table i.e., cannot be rolled back. Database triggers do not fire on TRUNCATE</w:t>
      </w:r>
      <w:r w:rsidRPr="00E11B5F">
        <w:rPr>
          <w:rFonts w:asciiTheme="majorHAnsi" w:hAnsiTheme="majorHAnsi"/>
          <w:color w:val="333333"/>
          <w:sz w:val="18"/>
          <w:szCs w:val="18"/>
        </w:rPr>
        <w:br/>
      </w:r>
      <w:r w:rsidRPr="00E11B5F">
        <w:rPr>
          <w:rFonts w:asciiTheme="majorHAnsi" w:hAnsiTheme="majorHAnsi"/>
          <w:color w:val="333333"/>
          <w:sz w:val="18"/>
          <w:szCs w:val="18"/>
        </w:rPr>
        <w:br/>
        <w:t>DELETE allows the filtered deletion. Deleted records can be rolled back or committed. Database triggers fire on DELETE.</w:t>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30) What is a join? Explain the different types of joins?</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Join is a query, which retrieves related columns or rows from multiple tables.</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color w:val="333333"/>
          <w:sz w:val="18"/>
          <w:szCs w:val="18"/>
        </w:rPr>
        <w:br/>
        <w:t>Self Join - Joining the table with itself.</w:t>
      </w:r>
      <w:r w:rsidRPr="00E11B5F">
        <w:rPr>
          <w:rFonts w:asciiTheme="majorHAnsi" w:hAnsiTheme="majorHAnsi"/>
          <w:color w:val="333333"/>
          <w:sz w:val="18"/>
          <w:szCs w:val="18"/>
        </w:rPr>
        <w:br/>
      </w:r>
      <w:r w:rsidRPr="00E11B5F">
        <w:rPr>
          <w:rFonts w:asciiTheme="majorHAnsi" w:hAnsiTheme="majorHAnsi"/>
          <w:color w:val="333333"/>
          <w:sz w:val="18"/>
          <w:szCs w:val="18"/>
        </w:rPr>
        <w:br/>
        <w:t>Equi Join - Joining two tables by equating two common columns. Non-Equi Join - Joining two tables by equating two common columns.</w:t>
      </w:r>
      <w:r w:rsidRPr="00E11B5F">
        <w:rPr>
          <w:rFonts w:asciiTheme="majorHAnsi" w:hAnsiTheme="majorHAnsi"/>
          <w:color w:val="333333"/>
          <w:sz w:val="18"/>
          <w:szCs w:val="18"/>
        </w:rPr>
        <w:br/>
      </w:r>
      <w:r w:rsidRPr="00E11B5F">
        <w:rPr>
          <w:rFonts w:asciiTheme="majorHAnsi" w:hAnsiTheme="majorHAnsi"/>
          <w:color w:val="333333"/>
          <w:sz w:val="18"/>
          <w:szCs w:val="18"/>
        </w:rPr>
        <w:br/>
        <w:t>Outer Join - Joining two tables in such a way that query can also retrieve rows that do not have corresponding join value in the other table.</w:t>
      </w:r>
    </w:p>
    <w:p w:rsidR="002E24DB" w:rsidRPr="00E11B5F" w:rsidRDefault="002E24DB" w:rsidP="00E11B5F">
      <w:pPr>
        <w:shd w:val="clear" w:color="auto" w:fill="FFFFFF"/>
        <w:spacing w:after="0" w:line="240" w:lineRule="auto"/>
        <w:rPr>
          <w:rFonts w:asciiTheme="majorHAnsi" w:hAnsiTheme="majorHAnsi"/>
          <w:color w:val="0000FF"/>
          <w:sz w:val="18"/>
          <w:szCs w:val="18"/>
        </w:rPr>
      </w:pP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31) What is the sub-query?</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Sub-query is a query whose return values are used in filtering conditions of the main query.</w:t>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32) What is correlated sub-query?</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Correlated sub-query is a sub-query, which has reference to the main query.</w:t>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33) Explain CONNECT BY PRIOR?</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Retrieves rows in hierarchical order eg. select empno, ename from emp where. </w:t>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34) Difference between SUBSTR and INSTR?</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lastRenderedPageBreak/>
        <w:br/>
        <w:t>INSTR (String1, String2 (n, (m)), </w:t>
      </w:r>
      <w:r w:rsidRPr="00E11B5F">
        <w:rPr>
          <w:rFonts w:asciiTheme="majorHAnsi" w:hAnsiTheme="majorHAnsi"/>
          <w:color w:val="333333"/>
          <w:sz w:val="18"/>
          <w:szCs w:val="18"/>
        </w:rPr>
        <w:br/>
      </w:r>
      <w:r w:rsidRPr="00E11B5F">
        <w:rPr>
          <w:rFonts w:asciiTheme="majorHAnsi" w:hAnsiTheme="majorHAnsi"/>
          <w:color w:val="333333"/>
          <w:sz w:val="18"/>
          <w:szCs w:val="18"/>
        </w:rPr>
        <w:br/>
        <w:t>INSTR returns the position of the m-th occurrence of the string 2 in string1. The search begins from nth position of string1. </w:t>
      </w:r>
      <w:r w:rsidRPr="00E11B5F">
        <w:rPr>
          <w:rFonts w:asciiTheme="majorHAnsi" w:hAnsiTheme="majorHAnsi"/>
          <w:color w:val="333333"/>
          <w:sz w:val="18"/>
          <w:szCs w:val="18"/>
        </w:rPr>
        <w:br/>
      </w:r>
      <w:r w:rsidRPr="00E11B5F">
        <w:rPr>
          <w:rFonts w:asciiTheme="majorHAnsi" w:hAnsiTheme="majorHAnsi"/>
          <w:color w:val="333333"/>
          <w:sz w:val="18"/>
          <w:szCs w:val="18"/>
        </w:rPr>
        <w:br/>
        <w:t>SUBSTR (String1 n, m) </w:t>
      </w:r>
      <w:r w:rsidRPr="00E11B5F">
        <w:rPr>
          <w:rFonts w:asciiTheme="majorHAnsi" w:hAnsiTheme="majorHAnsi"/>
          <w:color w:val="333333"/>
          <w:sz w:val="18"/>
          <w:szCs w:val="18"/>
        </w:rPr>
        <w:br/>
      </w:r>
      <w:r w:rsidRPr="00E11B5F">
        <w:rPr>
          <w:rFonts w:asciiTheme="majorHAnsi" w:hAnsiTheme="majorHAnsi"/>
          <w:color w:val="333333"/>
          <w:sz w:val="18"/>
          <w:szCs w:val="18"/>
        </w:rPr>
        <w:br/>
        <w:t>SUBSTR returns a character string of size m in string1, starting from n-th position of string1. </w:t>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35) Explain UNION, MINUS, UNION ALL and INTERSECT?</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INTERSECT - returns all distinct rows selected by both queries.</w:t>
      </w:r>
      <w:r w:rsidRPr="00E11B5F">
        <w:rPr>
          <w:rFonts w:asciiTheme="majorHAnsi" w:hAnsiTheme="majorHAnsi"/>
          <w:color w:val="333333"/>
          <w:sz w:val="18"/>
          <w:szCs w:val="18"/>
        </w:rPr>
        <w:br/>
      </w:r>
      <w:r w:rsidRPr="00E11B5F">
        <w:rPr>
          <w:rFonts w:asciiTheme="majorHAnsi" w:hAnsiTheme="majorHAnsi"/>
          <w:color w:val="333333"/>
          <w:sz w:val="18"/>
          <w:szCs w:val="18"/>
        </w:rPr>
        <w:br/>
        <w:t>MINUS - returns all distinct rows selected by the first query but not by the second.</w:t>
      </w:r>
      <w:r w:rsidRPr="00E11B5F">
        <w:rPr>
          <w:rFonts w:asciiTheme="majorHAnsi" w:hAnsiTheme="majorHAnsi"/>
          <w:color w:val="333333"/>
          <w:sz w:val="18"/>
          <w:szCs w:val="18"/>
        </w:rPr>
        <w:br/>
      </w:r>
      <w:r w:rsidRPr="00E11B5F">
        <w:rPr>
          <w:rFonts w:asciiTheme="majorHAnsi" w:hAnsiTheme="majorHAnsi"/>
          <w:color w:val="333333"/>
          <w:sz w:val="18"/>
          <w:szCs w:val="18"/>
        </w:rPr>
        <w:br/>
        <w:t>UNION - returns all distinct rows selected by either query</w:t>
      </w:r>
      <w:r w:rsidRPr="00E11B5F">
        <w:rPr>
          <w:rFonts w:asciiTheme="majorHAnsi" w:hAnsiTheme="majorHAnsi"/>
          <w:color w:val="333333"/>
          <w:sz w:val="18"/>
          <w:szCs w:val="18"/>
        </w:rPr>
        <w:br/>
      </w:r>
      <w:r w:rsidRPr="00E11B5F">
        <w:rPr>
          <w:rFonts w:asciiTheme="majorHAnsi" w:hAnsiTheme="majorHAnsi"/>
          <w:color w:val="333333"/>
          <w:sz w:val="18"/>
          <w:szCs w:val="18"/>
        </w:rPr>
        <w:br/>
        <w:t>UNION ALL - returns all rows selected by either query,including all duplicates.</w:t>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36) What is ROWID?</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ROWID is a pseudo column attached to each row of a table. It is 18 characters long, blockno, rownumber are the components of ROWID.</w:t>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37) What is the fastest way of accessing a row in a table?</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Using ROWID. CONSTRAINTS </w:t>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38) What is an integrity constraint?</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Integrity constraint is a rule that restricts values to a column in a table.</w:t>
      </w:r>
      <w:r w:rsidRPr="00E11B5F">
        <w:rPr>
          <w:rFonts w:asciiTheme="majorHAnsi" w:hAnsiTheme="majorHAnsi"/>
          <w:color w:val="333333"/>
          <w:sz w:val="18"/>
          <w:szCs w:val="18"/>
        </w:rPr>
        <w:br/>
      </w:r>
    </w:p>
    <w:p w:rsidR="002E24DB" w:rsidRPr="00E11B5F" w:rsidRDefault="002E24DB" w:rsidP="00E11B5F">
      <w:pPr>
        <w:shd w:val="clear" w:color="auto" w:fill="FFFFFF"/>
        <w:spacing w:after="0" w:line="240" w:lineRule="auto"/>
        <w:rPr>
          <w:rFonts w:asciiTheme="majorHAnsi" w:hAnsiTheme="majorHAnsi"/>
          <w:color w:val="0000FF"/>
          <w:sz w:val="18"/>
          <w:szCs w:val="18"/>
        </w:rPr>
      </w:pPr>
      <w:r w:rsidRPr="00E11B5F">
        <w:rPr>
          <w:rFonts w:asciiTheme="majorHAnsi" w:hAnsiTheme="majorHAnsi"/>
          <w:b/>
          <w:bCs/>
          <w:color w:val="0000FF"/>
          <w:sz w:val="18"/>
          <w:szCs w:val="18"/>
        </w:rPr>
        <w:t>39) What is referential integrity constraint?</w:t>
      </w:r>
    </w:p>
    <w:p w:rsidR="002E24DB" w:rsidRPr="00E11B5F" w:rsidRDefault="002E24DB" w:rsidP="00E11B5F">
      <w:pPr>
        <w:shd w:val="clear" w:color="auto" w:fill="FFFFFF"/>
        <w:spacing w:after="0" w:line="240" w:lineRule="auto"/>
        <w:rPr>
          <w:rFonts w:asciiTheme="majorHAnsi" w:hAnsiTheme="majorHAnsi"/>
          <w:color w:val="333333"/>
          <w:sz w:val="18"/>
          <w:szCs w:val="18"/>
        </w:rPr>
      </w:pPr>
      <w:r w:rsidRPr="00E11B5F">
        <w:rPr>
          <w:rFonts w:asciiTheme="majorHAnsi" w:hAnsiTheme="majorHAnsi"/>
          <w:color w:val="333333"/>
          <w:sz w:val="18"/>
          <w:szCs w:val="18"/>
        </w:rPr>
        <w:br/>
        <w:t>Maintaining data integrity through a set of rules that restrict the values of one or more columns of the tables based on the values of primary key or unique key of the referenced table.</w:t>
      </w:r>
    </w:p>
    <w:p w:rsidR="002E24DB" w:rsidRPr="00E11B5F" w:rsidRDefault="002E24DB" w:rsidP="00E11B5F">
      <w:pPr>
        <w:pStyle w:val="Heading1"/>
        <w:spacing w:before="0" w:beforeAutospacing="0" w:after="0" w:afterAutospacing="0"/>
        <w:rPr>
          <w:rFonts w:asciiTheme="majorHAnsi" w:hAnsiTheme="majorHAnsi"/>
          <w:color w:val="373B41"/>
          <w:sz w:val="18"/>
          <w:szCs w:val="18"/>
        </w:rPr>
      </w:pPr>
      <w:hyperlink r:id="rId161" w:history="1">
        <w:r w:rsidRPr="00E11B5F">
          <w:rPr>
            <w:rStyle w:val="Hyperlink"/>
            <w:rFonts w:asciiTheme="majorHAnsi" w:hAnsiTheme="majorHAnsi"/>
            <w:color w:val="373B41"/>
            <w:sz w:val="18"/>
            <w:szCs w:val="18"/>
          </w:rPr>
          <w:t>ORACLE IMPORTANT QUERIES-PART2</w:t>
        </w:r>
      </w:hyperlink>
    </w:p>
    <w:p w:rsidR="002E24DB" w:rsidRPr="00E11B5F" w:rsidRDefault="002E24DB" w:rsidP="00E11B5F">
      <w:pPr>
        <w:shd w:val="clear" w:color="auto" w:fill="FFF9EE"/>
        <w:spacing w:after="0" w:line="240" w:lineRule="auto"/>
        <w:ind w:hanging="360"/>
        <w:rPr>
          <w:rFonts w:asciiTheme="majorHAnsi" w:hAnsiTheme="majorHAnsi"/>
          <w:color w:val="222222"/>
          <w:sz w:val="18"/>
          <w:szCs w:val="18"/>
        </w:rPr>
      </w:pPr>
      <w:r w:rsidRPr="00E11B5F">
        <w:rPr>
          <w:rFonts w:asciiTheme="majorHAnsi" w:hAnsiTheme="majorHAnsi"/>
          <w:b/>
          <w:bCs/>
          <w:color w:val="222222"/>
          <w:sz w:val="18"/>
          <w:szCs w:val="18"/>
        </w:rPr>
        <w:t>1.</w:t>
      </w:r>
      <w:r w:rsidRPr="00E11B5F">
        <w:rPr>
          <w:rFonts w:asciiTheme="majorHAnsi" w:hAnsiTheme="majorHAnsi"/>
          <w:color w:val="222222"/>
          <w:sz w:val="18"/>
          <w:szCs w:val="18"/>
        </w:rPr>
        <w:t>     </w:t>
      </w:r>
      <w:r w:rsidRPr="00E11B5F">
        <w:rPr>
          <w:rFonts w:asciiTheme="majorHAnsi" w:hAnsiTheme="majorHAnsi"/>
          <w:b/>
          <w:bCs/>
          <w:color w:val="222222"/>
          <w:sz w:val="18"/>
          <w:szCs w:val="18"/>
        </w:rPr>
        <w:t>Get duplicate rows from the table:</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Select empno, count (*) from EMP group by empno having count (*)&gt;1;</w:t>
      </w:r>
    </w:p>
    <w:p w:rsidR="002E24DB" w:rsidRPr="00E11B5F" w:rsidRDefault="002E24DB" w:rsidP="00E11B5F">
      <w:pPr>
        <w:shd w:val="clear" w:color="auto" w:fill="FFF9EE"/>
        <w:spacing w:after="0" w:line="240" w:lineRule="auto"/>
        <w:ind w:hanging="360"/>
        <w:rPr>
          <w:rFonts w:asciiTheme="majorHAnsi" w:hAnsiTheme="majorHAnsi"/>
          <w:color w:val="222222"/>
          <w:sz w:val="18"/>
          <w:szCs w:val="18"/>
        </w:rPr>
      </w:pPr>
      <w:r w:rsidRPr="00E11B5F">
        <w:rPr>
          <w:rFonts w:asciiTheme="majorHAnsi" w:hAnsiTheme="majorHAnsi"/>
          <w:b/>
          <w:bCs/>
          <w:color w:val="222222"/>
          <w:sz w:val="18"/>
          <w:szCs w:val="18"/>
        </w:rPr>
        <w:t>2.</w:t>
      </w:r>
      <w:r w:rsidRPr="00E11B5F">
        <w:rPr>
          <w:rFonts w:asciiTheme="majorHAnsi" w:hAnsiTheme="majorHAnsi"/>
          <w:color w:val="222222"/>
          <w:sz w:val="18"/>
          <w:szCs w:val="18"/>
        </w:rPr>
        <w:t>     </w:t>
      </w:r>
      <w:r w:rsidRPr="00E11B5F">
        <w:rPr>
          <w:rFonts w:asciiTheme="majorHAnsi" w:hAnsiTheme="majorHAnsi"/>
          <w:b/>
          <w:bCs/>
          <w:color w:val="222222"/>
          <w:sz w:val="18"/>
          <w:szCs w:val="18"/>
        </w:rPr>
        <w:t>Remove duplicates in the table:</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Delete from EMP where rowid not in (select max (rowid) from EMP group by empno);</w:t>
      </w:r>
    </w:p>
    <w:p w:rsidR="002E24DB" w:rsidRPr="00E11B5F" w:rsidRDefault="002E24DB" w:rsidP="00E11B5F">
      <w:pPr>
        <w:shd w:val="clear" w:color="auto" w:fill="FFF9EE"/>
        <w:spacing w:after="0" w:line="240" w:lineRule="auto"/>
        <w:ind w:hanging="360"/>
        <w:rPr>
          <w:rFonts w:asciiTheme="majorHAnsi" w:hAnsiTheme="majorHAnsi"/>
          <w:color w:val="222222"/>
          <w:sz w:val="18"/>
          <w:szCs w:val="18"/>
        </w:rPr>
      </w:pPr>
      <w:r w:rsidRPr="00E11B5F">
        <w:rPr>
          <w:rFonts w:asciiTheme="majorHAnsi" w:hAnsiTheme="majorHAnsi"/>
          <w:b/>
          <w:bCs/>
          <w:color w:val="222222"/>
          <w:sz w:val="18"/>
          <w:szCs w:val="18"/>
        </w:rPr>
        <w:t>3.</w:t>
      </w:r>
      <w:r w:rsidRPr="00E11B5F">
        <w:rPr>
          <w:rFonts w:asciiTheme="majorHAnsi" w:hAnsiTheme="majorHAnsi"/>
          <w:color w:val="222222"/>
          <w:sz w:val="18"/>
          <w:szCs w:val="18"/>
        </w:rPr>
        <w:t>     </w:t>
      </w:r>
      <w:r w:rsidRPr="00E11B5F">
        <w:rPr>
          <w:rFonts w:asciiTheme="majorHAnsi" w:hAnsiTheme="majorHAnsi"/>
          <w:b/>
          <w:bCs/>
          <w:color w:val="222222"/>
          <w:sz w:val="18"/>
          <w:szCs w:val="18"/>
        </w:rPr>
        <w:t>Below query transpose columns into rows.</w:t>
      </w:r>
    </w:p>
    <w:tbl>
      <w:tblPr>
        <w:tblW w:w="0" w:type="auto"/>
        <w:tblInd w:w="720" w:type="dxa"/>
        <w:shd w:val="clear" w:color="auto" w:fill="FFF9EE"/>
        <w:tblCellMar>
          <w:left w:w="0" w:type="dxa"/>
          <w:right w:w="0" w:type="dxa"/>
        </w:tblCellMar>
        <w:tblLook w:val="04A0"/>
      </w:tblPr>
      <w:tblGrid>
        <w:gridCol w:w="1188"/>
        <w:gridCol w:w="1350"/>
        <w:gridCol w:w="1260"/>
        <w:gridCol w:w="1530"/>
      </w:tblGrid>
      <w:tr w:rsidR="002E24DB" w:rsidRPr="00E11B5F" w:rsidTr="002E24DB">
        <w:tc>
          <w:tcPr>
            <w:tcW w:w="1188" w:type="dxa"/>
            <w:tcBorders>
              <w:top w:val="single" w:sz="8" w:space="0" w:color="000000"/>
              <w:left w:val="single" w:sz="8" w:space="0" w:color="000000"/>
              <w:bottom w:val="single" w:sz="8" w:space="0" w:color="000000"/>
              <w:right w:val="single" w:sz="8" w:space="0" w:color="000000"/>
            </w:tcBorders>
            <w:shd w:val="clear" w:color="auto" w:fill="FFF9EE"/>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color w:val="222222"/>
                <w:sz w:val="18"/>
                <w:szCs w:val="18"/>
              </w:rPr>
            </w:pPr>
            <w:r w:rsidRPr="00E11B5F">
              <w:rPr>
                <w:rFonts w:asciiTheme="majorHAnsi" w:hAnsiTheme="majorHAnsi"/>
                <w:b/>
                <w:bCs/>
                <w:color w:val="222222"/>
                <w:sz w:val="18"/>
                <w:szCs w:val="18"/>
              </w:rPr>
              <w:t>Name</w:t>
            </w:r>
          </w:p>
        </w:tc>
        <w:tc>
          <w:tcPr>
            <w:tcW w:w="1350" w:type="dxa"/>
            <w:tcBorders>
              <w:top w:val="single" w:sz="8" w:space="0" w:color="000000"/>
              <w:left w:val="single" w:sz="8" w:space="0" w:color="000000"/>
              <w:bottom w:val="single" w:sz="8" w:space="0" w:color="000000"/>
              <w:right w:val="single" w:sz="8" w:space="0" w:color="000000"/>
            </w:tcBorders>
            <w:shd w:val="clear" w:color="auto" w:fill="FFF9EE"/>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color w:val="222222"/>
                <w:sz w:val="18"/>
                <w:szCs w:val="18"/>
              </w:rPr>
            </w:pPr>
            <w:r w:rsidRPr="00E11B5F">
              <w:rPr>
                <w:rFonts w:asciiTheme="majorHAnsi" w:hAnsiTheme="majorHAnsi"/>
                <w:b/>
                <w:bCs/>
                <w:color w:val="222222"/>
                <w:sz w:val="18"/>
                <w:szCs w:val="18"/>
              </w:rPr>
              <w:t>No</w:t>
            </w:r>
          </w:p>
        </w:tc>
        <w:tc>
          <w:tcPr>
            <w:tcW w:w="1260" w:type="dxa"/>
            <w:tcBorders>
              <w:top w:val="single" w:sz="8" w:space="0" w:color="000000"/>
              <w:left w:val="single" w:sz="8" w:space="0" w:color="000000"/>
              <w:bottom w:val="single" w:sz="8" w:space="0" w:color="000000"/>
              <w:right w:val="single" w:sz="8" w:space="0" w:color="000000"/>
            </w:tcBorders>
            <w:shd w:val="clear" w:color="auto" w:fill="FFF9EE"/>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color w:val="222222"/>
                <w:sz w:val="18"/>
                <w:szCs w:val="18"/>
              </w:rPr>
            </w:pPr>
            <w:r w:rsidRPr="00E11B5F">
              <w:rPr>
                <w:rFonts w:asciiTheme="majorHAnsi" w:hAnsiTheme="majorHAnsi"/>
                <w:b/>
                <w:bCs/>
                <w:color w:val="222222"/>
                <w:sz w:val="18"/>
                <w:szCs w:val="18"/>
              </w:rPr>
              <w:t>Add1</w:t>
            </w:r>
          </w:p>
        </w:tc>
        <w:tc>
          <w:tcPr>
            <w:tcW w:w="1530" w:type="dxa"/>
            <w:tcBorders>
              <w:top w:val="single" w:sz="8" w:space="0" w:color="000000"/>
              <w:left w:val="single" w:sz="8" w:space="0" w:color="000000"/>
              <w:bottom w:val="single" w:sz="8" w:space="0" w:color="000000"/>
              <w:right w:val="single" w:sz="8" w:space="0" w:color="000000"/>
            </w:tcBorders>
            <w:shd w:val="clear" w:color="auto" w:fill="FFF9EE"/>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color w:val="222222"/>
                <w:sz w:val="18"/>
                <w:szCs w:val="18"/>
              </w:rPr>
            </w:pPr>
            <w:r w:rsidRPr="00E11B5F">
              <w:rPr>
                <w:rFonts w:asciiTheme="majorHAnsi" w:hAnsiTheme="majorHAnsi"/>
                <w:b/>
                <w:bCs/>
                <w:color w:val="222222"/>
                <w:sz w:val="18"/>
                <w:szCs w:val="18"/>
              </w:rPr>
              <w:t>Add2</w:t>
            </w:r>
          </w:p>
        </w:tc>
      </w:tr>
      <w:tr w:rsidR="002E24DB" w:rsidRPr="00E11B5F" w:rsidTr="002E24DB">
        <w:tc>
          <w:tcPr>
            <w:tcW w:w="1188" w:type="dxa"/>
            <w:tcBorders>
              <w:top w:val="single" w:sz="8" w:space="0" w:color="000000"/>
              <w:left w:val="single" w:sz="8" w:space="0" w:color="000000"/>
              <w:bottom w:val="single" w:sz="8" w:space="0" w:color="000000"/>
              <w:right w:val="single" w:sz="8" w:space="0" w:color="000000"/>
            </w:tcBorders>
            <w:shd w:val="clear" w:color="auto" w:fill="FFF9EE"/>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color w:val="222222"/>
                <w:sz w:val="18"/>
                <w:szCs w:val="18"/>
              </w:rPr>
            </w:pPr>
            <w:r w:rsidRPr="00E11B5F">
              <w:rPr>
                <w:rFonts w:asciiTheme="majorHAnsi" w:hAnsiTheme="majorHAnsi"/>
                <w:color w:val="222222"/>
                <w:sz w:val="18"/>
                <w:szCs w:val="18"/>
              </w:rPr>
              <w:t>abc</w:t>
            </w:r>
          </w:p>
        </w:tc>
        <w:tc>
          <w:tcPr>
            <w:tcW w:w="1350" w:type="dxa"/>
            <w:tcBorders>
              <w:top w:val="nil"/>
              <w:left w:val="nil"/>
              <w:bottom w:val="single" w:sz="8" w:space="0" w:color="000000"/>
              <w:right w:val="single" w:sz="8" w:space="0" w:color="000000"/>
            </w:tcBorders>
            <w:shd w:val="clear" w:color="auto" w:fill="FFF9EE"/>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color w:val="222222"/>
                <w:sz w:val="18"/>
                <w:szCs w:val="18"/>
              </w:rPr>
            </w:pPr>
            <w:r w:rsidRPr="00E11B5F">
              <w:rPr>
                <w:rFonts w:asciiTheme="majorHAnsi" w:hAnsiTheme="majorHAnsi"/>
                <w:color w:val="222222"/>
                <w:sz w:val="18"/>
                <w:szCs w:val="18"/>
              </w:rPr>
              <w:t>100</w:t>
            </w:r>
          </w:p>
        </w:tc>
        <w:tc>
          <w:tcPr>
            <w:tcW w:w="1260" w:type="dxa"/>
            <w:tcBorders>
              <w:top w:val="nil"/>
              <w:left w:val="nil"/>
              <w:bottom w:val="single" w:sz="8" w:space="0" w:color="000000"/>
              <w:right w:val="single" w:sz="8" w:space="0" w:color="000000"/>
            </w:tcBorders>
            <w:shd w:val="clear" w:color="auto" w:fill="FFF9EE"/>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color w:val="222222"/>
                <w:sz w:val="18"/>
                <w:szCs w:val="18"/>
              </w:rPr>
            </w:pPr>
            <w:r w:rsidRPr="00E11B5F">
              <w:rPr>
                <w:rFonts w:asciiTheme="majorHAnsi" w:hAnsiTheme="majorHAnsi"/>
                <w:color w:val="222222"/>
                <w:sz w:val="18"/>
                <w:szCs w:val="18"/>
              </w:rPr>
              <w:t>Hyd</w:t>
            </w:r>
          </w:p>
        </w:tc>
        <w:tc>
          <w:tcPr>
            <w:tcW w:w="1530" w:type="dxa"/>
            <w:tcBorders>
              <w:top w:val="nil"/>
              <w:left w:val="nil"/>
              <w:bottom w:val="single" w:sz="8" w:space="0" w:color="000000"/>
              <w:right w:val="single" w:sz="8" w:space="0" w:color="000000"/>
            </w:tcBorders>
            <w:shd w:val="clear" w:color="auto" w:fill="FFF9EE"/>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color w:val="222222"/>
                <w:sz w:val="18"/>
                <w:szCs w:val="18"/>
              </w:rPr>
            </w:pPr>
            <w:r w:rsidRPr="00E11B5F">
              <w:rPr>
                <w:rFonts w:asciiTheme="majorHAnsi" w:hAnsiTheme="majorHAnsi"/>
                <w:color w:val="222222"/>
                <w:sz w:val="18"/>
                <w:szCs w:val="18"/>
              </w:rPr>
              <w:t>bang</w:t>
            </w:r>
          </w:p>
        </w:tc>
      </w:tr>
      <w:tr w:rsidR="002E24DB" w:rsidRPr="00E11B5F" w:rsidTr="002E24DB">
        <w:tc>
          <w:tcPr>
            <w:tcW w:w="1188" w:type="dxa"/>
            <w:tcBorders>
              <w:top w:val="single" w:sz="8" w:space="0" w:color="000000"/>
              <w:left w:val="single" w:sz="8" w:space="0" w:color="000000"/>
              <w:bottom w:val="single" w:sz="8" w:space="0" w:color="000000"/>
              <w:right w:val="single" w:sz="8" w:space="0" w:color="000000"/>
            </w:tcBorders>
            <w:shd w:val="clear" w:color="auto" w:fill="FFF9EE"/>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color w:val="222222"/>
                <w:sz w:val="18"/>
                <w:szCs w:val="18"/>
              </w:rPr>
            </w:pPr>
            <w:r w:rsidRPr="00E11B5F">
              <w:rPr>
                <w:rFonts w:asciiTheme="majorHAnsi" w:hAnsiTheme="majorHAnsi"/>
                <w:color w:val="222222"/>
                <w:sz w:val="18"/>
                <w:szCs w:val="18"/>
              </w:rPr>
              <w:t>xyz</w:t>
            </w:r>
          </w:p>
        </w:tc>
        <w:tc>
          <w:tcPr>
            <w:tcW w:w="1350" w:type="dxa"/>
            <w:tcBorders>
              <w:top w:val="nil"/>
              <w:left w:val="nil"/>
              <w:bottom w:val="single" w:sz="8" w:space="0" w:color="000000"/>
              <w:right w:val="single" w:sz="8" w:space="0" w:color="000000"/>
            </w:tcBorders>
            <w:shd w:val="clear" w:color="auto" w:fill="FFF9EE"/>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color w:val="222222"/>
                <w:sz w:val="18"/>
                <w:szCs w:val="18"/>
              </w:rPr>
            </w:pPr>
            <w:r w:rsidRPr="00E11B5F">
              <w:rPr>
                <w:rFonts w:asciiTheme="majorHAnsi" w:hAnsiTheme="majorHAnsi"/>
                <w:color w:val="222222"/>
                <w:sz w:val="18"/>
                <w:szCs w:val="18"/>
              </w:rPr>
              <w:t>200</w:t>
            </w:r>
          </w:p>
        </w:tc>
        <w:tc>
          <w:tcPr>
            <w:tcW w:w="1260" w:type="dxa"/>
            <w:tcBorders>
              <w:top w:val="nil"/>
              <w:left w:val="nil"/>
              <w:bottom w:val="single" w:sz="8" w:space="0" w:color="000000"/>
              <w:right w:val="single" w:sz="8" w:space="0" w:color="000000"/>
            </w:tcBorders>
            <w:shd w:val="clear" w:color="auto" w:fill="FFF9EE"/>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color w:val="222222"/>
                <w:sz w:val="18"/>
                <w:szCs w:val="18"/>
              </w:rPr>
            </w:pPr>
            <w:r w:rsidRPr="00E11B5F">
              <w:rPr>
                <w:rFonts w:asciiTheme="majorHAnsi" w:hAnsiTheme="majorHAnsi"/>
                <w:color w:val="222222"/>
                <w:sz w:val="18"/>
                <w:szCs w:val="18"/>
              </w:rPr>
              <w:t>Mysore</w:t>
            </w:r>
          </w:p>
        </w:tc>
        <w:tc>
          <w:tcPr>
            <w:tcW w:w="1530" w:type="dxa"/>
            <w:tcBorders>
              <w:top w:val="nil"/>
              <w:left w:val="nil"/>
              <w:bottom w:val="single" w:sz="8" w:space="0" w:color="000000"/>
              <w:right w:val="single" w:sz="8" w:space="0" w:color="000000"/>
            </w:tcBorders>
            <w:shd w:val="clear" w:color="auto" w:fill="FFF9EE"/>
            <w:tcMar>
              <w:top w:w="0" w:type="dxa"/>
              <w:left w:w="108" w:type="dxa"/>
              <w:bottom w:w="0" w:type="dxa"/>
              <w:right w:w="108" w:type="dxa"/>
            </w:tcMar>
            <w:hideMark/>
          </w:tcPr>
          <w:p w:rsidR="002E24DB" w:rsidRPr="00E11B5F" w:rsidRDefault="002E24DB" w:rsidP="00E11B5F">
            <w:pPr>
              <w:spacing w:after="0" w:line="240" w:lineRule="auto"/>
              <w:rPr>
                <w:rFonts w:asciiTheme="majorHAnsi" w:hAnsiTheme="majorHAnsi"/>
                <w:color w:val="222222"/>
                <w:sz w:val="18"/>
                <w:szCs w:val="18"/>
              </w:rPr>
            </w:pPr>
            <w:r w:rsidRPr="00E11B5F">
              <w:rPr>
                <w:rFonts w:asciiTheme="majorHAnsi" w:hAnsiTheme="majorHAnsi"/>
                <w:color w:val="222222"/>
                <w:sz w:val="18"/>
                <w:szCs w:val="18"/>
              </w:rPr>
              <w:t>pune</w:t>
            </w:r>
          </w:p>
        </w:tc>
      </w:tr>
    </w:tbl>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br/>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Select name, no, add1 from A</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UNION</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Select name, no, add2 from A;</w:t>
      </w:r>
      <w:r w:rsidRPr="00E11B5F">
        <w:rPr>
          <w:rFonts w:asciiTheme="majorHAnsi" w:hAnsiTheme="majorHAnsi"/>
          <w:color w:val="222222"/>
          <w:sz w:val="18"/>
          <w:szCs w:val="18"/>
        </w:rPr>
        <w:br/>
      </w:r>
    </w:p>
    <w:p w:rsidR="002E24DB" w:rsidRPr="00E11B5F" w:rsidRDefault="002E24DB" w:rsidP="00E11B5F">
      <w:pPr>
        <w:shd w:val="clear" w:color="auto" w:fill="FFF9EE"/>
        <w:spacing w:after="0" w:line="240" w:lineRule="auto"/>
        <w:ind w:hanging="360"/>
        <w:rPr>
          <w:rFonts w:asciiTheme="majorHAnsi" w:hAnsiTheme="majorHAnsi"/>
          <w:color w:val="222222"/>
          <w:sz w:val="18"/>
          <w:szCs w:val="18"/>
        </w:rPr>
      </w:pPr>
      <w:r w:rsidRPr="00E11B5F">
        <w:rPr>
          <w:rFonts w:asciiTheme="majorHAnsi" w:hAnsiTheme="majorHAnsi"/>
          <w:b/>
          <w:bCs/>
          <w:color w:val="222222"/>
          <w:sz w:val="18"/>
          <w:szCs w:val="18"/>
        </w:rPr>
        <w:t>4.</w:t>
      </w:r>
      <w:r w:rsidRPr="00E11B5F">
        <w:rPr>
          <w:rFonts w:asciiTheme="majorHAnsi" w:hAnsiTheme="majorHAnsi"/>
          <w:color w:val="222222"/>
          <w:sz w:val="18"/>
          <w:szCs w:val="18"/>
        </w:rPr>
        <w:t>     </w:t>
      </w:r>
      <w:r w:rsidRPr="00E11B5F">
        <w:rPr>
          <w:rFonts w:asciiTheme="majorHAnsi" w:hAnsiTheme="majorHAnsi"/>
          <w:b/>
          <w:bCs/>
          <w:color w:val="222222"/>
          <w:sz w:val="18"/>
          <w:szCs w:val="18"/>
        </w:rPr>
        <w:t>Below query transpose rows into columns.</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select</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lastRenderedPageBreak/>
        <w:t>emp_id,</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max(decode(row_id,0,address))as address1,</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max(decode(row_id,1,address)) as address2,</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max(decode(row_id,2,address)) as address3</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from (select emp_id,address,mod(rownum,3) row_id from temp order by emp_id )</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group by emp_id</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b/>
          <w:bCs/>
          <w:color w:val="222222"/>
          <w:sz w:val="18"/>
          <w:szCs w:val="18"/>
        </w:rPr>
        <w:t>Other query:</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select </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emp_id,</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max(decode(rank_id,1,address)) as add1,</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max(decode(rank_id,2,address)) as add2,</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max(decode(rank_id,3,address))as add3 </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from</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(select emp_id,address,rank() over (partition by emp_id order by emp_id,address )rank_id from temp )</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group by</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emp_id</w:t>
      </w:r>
    </w:p>
    <w:p w:rsidR="002E24DB" w:rsidRPr="00E11B5F" w:rsidRDefault="002E24DB" w:rsidP="00E11B5F">
      <w:pPr>
        <w:shd w:val="clear" w:color="auto" w:fill="FFF9EE"/>
        <w:spacing w:after="0" w:line="240" w:lineRule="auto"/>
        <w:ind w:hanging="360"/>
        <w:rPr>
          <w:rFonts w:asciiTheme="majorHAnsi" w:hAnsiTheme="majorHAnsi"/>
          <w:color w:val="222222"/>
          <w:sz w:val="18"/>
          <w:szCs w:val="18"/>
        </w:rPr>
      </w:pPr>
      <w:r w:rsidRPr="00E11B5F">
        <w:rPr>
          <w:rFonts w:asciiTheme="majorHAnsi" w:hAnsiTheme="majorHAnsi"/>
          <w:b/>
          <w:bCs/>
          <w:color w:val="222222"/>
          <w:sz w:val="18"/>
          <w:szCs w:val="18"/>
        </w:rPr>
        <w:t>5.</w:t>
      </w:r>
      <w:r w:rsidRPr="00E11B5F">
        <w:rPr>
          <w:rFonts w:asciiTheme="majorHAnsi" w:hAnsiTheme="majorHAnsi"/>
          <w:color w:val="222222"/>
          <w:sz w:val="18"/>
          <w:szCs w:val="18"/>
        </w:rPr>
        <w:t>     </w:t>
      </w:r>
      <w:r w:rsidRPr="00E11B5F">
        <w:rPr>
          <w:rFonts w:asciiTheme="majorHAnsi" w:hAnsiTheme="majorHAnsi"/>
          <w:b/>
          <w:bCs/>
          <w:color w:val="222222"/>
          <w:sz w:val="18"/>
          <w:szCs w:val="18"/>
        </w:rPr>
        <w:t>Rank query:</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Select empno, ename, sal, r from (select empno, ename, sal, rank () over (order by sal desc) r from EMP);</w:t>
      </w:r>
    </w:p>
    <w:p w:rsidR="002E24DB" w:rsidRPr="00E11B5F" w:rsidRDefault="002E24DB" w:rsidP="00E11B5F">
      <w:pPr>
        <w:shd w:val="clear" w:color="auto" w:fill="FFF9EE"/>
        <w:spacing w:after="0" w:line="240" w:lineRule="auto"/>
        <w:ind w:hanging="360"/>
        <w:rPr>
          <w:rFonts w:asciiTheme="majorHAnsi" w:hAnsiTheme="majorHAnsi"/>
          <w:color w:val="222222"/>
          <w:sz w:val="18"/>
          <w:szCs w:val="18"/>
        </w:rPr>
      </w:pPr>
      <w:r w:rsidRPr="00E11B5F">
        <w:rPr>
          <w:rFonts w:asciiTheme="majorHAnsi" w:hAnsiTheme="majorHAnsi"/>
          <w:b/>
          <w:bCs/>
          <w:color w:val="222222"/>
          <w:sz w:val="18"/>
          <w:szCs w:val="18"/>
        </w:rPr>
        <w:t>6.</w:t>
      </w:r>
      <w:r w:rsidRPr="00E11B5F">
        <w:rPr>
          <w:rFonts w:asciiTheme="majorHAnsi" w:hAnsiTheme="majorHAnsi"/>
          <w:color w:val="222222"/>
          <w:sz w:val="18"/>
          <w:szCs w:val="18"/>
        </w:rPr>
        <w:t>     </w:t>
      </w:r>
      <w:r w:rsidRPr="00E11B5F">
        <w:rPr>
          <w:rFonts w:asciiTheme="majorHAnsi" w:hAnsiTheme="majorHAnsi"/>
          <w:b/>
          <w:bCs/>
          <w:color w:val="222222"/>
          <w:sz w:val="18"/>
          <w:szCs w:val="18"/>
        </w:rPr>
        <w:t>Dense rank query:</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The DENSE_RANK function works acts like the RANK function except that it assigns consecutive ranks:</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Select empno, ename, Sal, from (select empno, ename, sal, dense_rank () over (order by sal desc) r from emp);</w:t>
      </w:r>
    </w:p>
    <w:p w:rsidR="002E24DB" w:rsidRPr="00E11B5F" w:rsidRDefault="002E24DB" w:rsidP="00E11B5F">
      <w:pPr>
        <w:shd w:val="clear" w:color="auto" w:fill="FFF9EE"/>
        <w:spacing w:after="0" w:line="240" w:lineRule="auto"/>
        <w:ind w:hanging="360"/>
        <w:rPr>
          <w:rFonts w:asciiTheme="majorHAnsi" w:hAnsiTheme="majorHAnsi"/>
          <w:color w:val="222222"/>
          <w:sz w:val="18"/>
          <w:szCs w:val="18"/>
        </w:rPr>
      </w:pPr>
      <w:r w:rsidRPr="00E11B5F">
        <w:rPr>
          <w:rFonts w:asciiTheme="majorHAnsi" w:hAnsiTheme="majorHAnsi"/>
          <w:b/>
          <w:bCs/>
          <w:color w:val="222222"/>
          <w:sz w:val="18"/>
          <w:szCs w:val="18"/>
        </w:rPr>
        <w:t>7.</w:t>
      </w:r>
      <w:r w:rsidRPr="00E11B5F">
        <w:rPr>
          <w:rFonts w:asciiTheme="majorHAnsi" w:hAnsiTheme="majorHAnsi"/>
          <w:color w:val="222222"/>
          <w:sz w:val="18"/>
          <w:szCs w:val="18"/>
        </w:rPr>
        <w:t>     </w:t>
      </w:r>
      <w:r w:rsidRPr="00E11B5F">
        <w:rPr>
          <w:rFonts w:asciiTheme="majorHAnsi" w:hAnsiTheme="majorHAnsi"/>
          <w:b/>
          <w:bCs/>
          <w:color w:val="222222"/>
          <w:sz w:val="18"/>
          <w:szCs w:val="18"/>
        </w:rPr>
        <w:t>Top 5 salaries by using rank:</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Select empno, ename, sal,r from (select empno,ename,sal,dense_rank() over (order by sal desc) r from emp) where r&lt;=5;</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Or </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b/>
          <w:bCs/>
          <w:color w:val="222222"/>
          <w:sz w:val="18"/>
          <w:szCs w:val="18"/>
        </w:rPr>
        <w:t>Select * from (select * from EMP order by sal desc) where rownum&lt;=5;</w:t>
      </w:r>
    </w:p>
    <w:p w:rsidR="002E24DB" w:rsidRPr="00E11B5F" w:rsidRDefault="002E24DB" w:rsidP="00E11B5F">
      <w:pPr>
        <w:shd w:val="clear" w:color="auto" w:fill="FFF9EE"/>
        <w:spacing w:after="0" w:line="240" w:lineRule="auto"/>
        <w:ind w:hanging="360"/>
        <w:rPr>
          <w:rFonts w:asciiTheme="majorHAnsi" w:hAnsiTheme="majorHAnsi"/>
          <w:color w:val="222222"/>
          <w:sz w:val="18"/>
          <w:szCs w:val="18"/>
        </w:rPr>
      </w:pPr>
      <w:r w:rsidRPr="00E11B5F">
        <w:rPr>
          <w:rFonts w:asciiTheme="majorHAnsi" w:hAnsiTheme="majorHAnsi"/>
          <w:b/>
          <w:bCs/>
          <w:color w:val="222222"/>
          <w:sz w:val="18"/>
          <w:szCs w:val="18"/>
        </w:rPr>
        <w:t>8.</w:t>
      </w:r>
      <w:r w:rsidRPr="00E11B5F">
        <w:rPr>
          <w:rFonts w:asciiTheme="majorHAnsi" w:hAnsiTheme="majorHAnsi"/>
          <w:color w:val="222222"/>
          <w:sz w:val="18"/>
          <w:szCs w:val="18"/>
        </w:rPr>
        <w:t>     </w:t>
      </w:r>
      <w:r w:rsidRPr="00E11B5F">
        <w:rPr>
          <w:rFonts w:asciiTheme="majorHAnsi" w:hAnsiTheme="majorHAnsi"/>
          <w:b/>
          <w:bCs/>
          <w:color w:val="222222"/>
          <w:sz w:val="18"/>
          <w:szCs w:val="18"/>
        </w:rPr>
        <w:t>2 nd highest Sal:</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Select empno, ename, sal, r from (select empno, ename, sal, dense_rank () over (order by sal desc) r from EMP) where r=2;</w:t>
      </w:r>
    </w:p>
    <w:p w:rsidR="002E24DB" w:rsidRPr="00E11B5F" w:rsidRDefault="002E24DB" w:rsidP="00E11B5F">
      <w:pPr>
        <w:shd w:val="clear" w:color="auto" w:fill="FFF9EE"/>
        <w:spacing w:after="0" w:line="240" w:lineRule="auto"/>
        <w:ind w:hanging="360"/>
        <w:rPr>
          <w:rFonts w:asciiTheme="majorHAnsi" w:hAnsiTheme="majorHAnsi"/>
          <w:color w:val="222222"/>
          <w:sz w:val="18"/>
          <w:szCs w:val="18"/>
        </w:rPr>
      </w:pPr>
      <w:r w:rsidRPr="00E11B5F">
        <w:rPr>
          <w:rFonts w:asciiTheme="majorHAnsi" w:hAnsiTheme="majorHAnsi"/>
          <w:b/>
          <w:bCs/>
          <w:color w:val="222222"/>
          <w:sz w:val="18"/>
          <w:szCs w:val="18"/>
        </w:rPr>
        <w:t>9.</w:t>
      </w:r>
      <w:r w:rsidRPr="00E11B5F">
        <w:rPr>
          <w:rFonts w:asciiTheme="majorHAnsi" w:hAnsiTheme="majorHAnsi"/>
          <w:color w:val="222222"/>
          <w:sz w:val="18"/>
          <w:szCs w:val="18"/>
        </w:rPr>
        <w:t>     </w:t>
      </w:r>
      <w:r w:rsidRPr="00E11B5F">
        <w:rPr>
          <w:rFonts w:asciiTheme="majorHAnsi" w:hAnsiTheme="majorHAnsi"/>
          <w:b/>
          <w:bCs/>
          <w:color w:val="222222"/>
          <w:sz w:val="18"/>
          <w:szCs w:val="18"/>
        </w:rPr>
        <w:t>Top sal:</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Select * from EMP where sal= (select max (sal) from EMP);</w:t>
      </w:r>
    </w:p>
    <w:p w:rsidR="002E24DB" w:rsidRPr="00E11B5F" w:rsidRDefault="002E24DB" w:rsidP="00E11B5F">
      <w:pPr>
        <w:shd w:val="clear" w:color="auto" w:fill="FFF9EE"/>
        <w:spacing w:after="0" w:line="240" w:lineRule="auto"/>
        <w:ind w:hanging="360"/>
        <w:rPr>
          <w:rFonts w:asciiTheme="majorHAnsi" w:hAnsiTheme="majorHAnsi"/>
          <w:color w:val="222222"/>
          <w:sz w:val="18"/>
          <w:szCs w:val="18"/>
        </w:rPr>
      </w:pPr>
      <w:r w:rsidRPr="00E11B5F">
        <w:rPr>
          <w:rFonts w:asciiTheme="majorHAnsi" w:hAnsiTheme="majorHAnsi"/>
          <w:b/>
          <w:bCs/>
          <w:color w:val="222222"/>
          <w:sz w:val="18"/>
          <w:szCs w:val="18"/>
        </w:rPr>
        <w:t>10.</w:t>
      </w:r>
      <w:r w:rsidRPr="00E11B5F">
        <w:rPr>
          <w:rFonts w:asciiTheme="majorHAnsi" w:hAnsiTheme="majorHAnsi"/>
          <w:color w:val="222222"/>
          <w:sz w:val="18"/>
          <w:szCs w:val="18"/>
        </w:rPr>
        <w:t>                        </w:t>
      </w:r>
      <w:r w:rsidRPr="00E11B5F">
        <w:rPr>
          <w:rFonts w:asciiTheme="majorHAnsi" w:hAnsiTheme="majorHAnsi"/>
          <w:b/>
          <w:bCs/>
          <w:color w:val="222222"/>
          <w:sz w:val="18"/>
          <w:szCs w:val="18"/>
        </w:rPr>
        <w:t>How to display alternative rows in a table?</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          SQL&gt; select *from emp where (rowid, 0) in (select rowid,mod(rownum,2) from emp);</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br/>
      </w:r>
    </w:p>
    <w:p w:rsidR="002E24DB" w:rsidRPr="00E11B5F" w:rsidRDefault="002E24DB" w:rsidP="00E11B5F">
      <w:pPr>
        <w:shd w:val="clear" w:color="auto" w:fill="FFF9EE"/>
        <w:spacing w:after="0" w:line="240" w:lineRule="auto"/>
        <w:ind w:hanging="360"/>
        <w:rPr>
          <w:rFonts w:asciiTheme="majorHAnsi" w:hAnsiTheme="majorHAnsi"/>
          <w:color w:val="222222"/>
          <w:sz w:val="18"/>
          <w:szCs w:val="18"/>
        </w:rPr>
      </w:pPr>
      <w:r w:rsidRPr="00E11B5F">
        <w:rPr>
          <w:rFonts w:asciiTheme="majorHAnsi" w:hAnsiTheme="majorHAnsi"/>
          <w:b/>
          <w:bCs/>
          <w:color w:val="222222"/>
          <w:sz w:val="18"/>
          <w:szCs w:val="18"/>
        </w:rPr>
        <w:t>11.</w:t>
      </w:r>
      <w:r w:rsidRPr="00E11B5F">
        <w:rPr>
          <w:rFonts w:asciiTheme="majorHAnsi" w:hAnsiTheme="majorHAnsi"/>
          <w:color w:val="222222"/>
          <w:sz w:val="18"/>
          <w:szCs w:val="18"/>
        </w:rPr>
        <w:t>                        </w:t>
      </w:r>
      <w:r w:rsidRPr="00E11B5F">
        <w:rPr>
          <w:rFonts w:asciiTheme="majorHAnsi" w:hAnsiTheme="majorHAnsi"/>
          <w:b/>
          <w:bCs/>
          <w:color w:val="222222"/>
          <w:sz w:val="18"/>
          <w:szCs w:val="18"/>
        </w:rPr>
        <w:t>Hierarchical queries</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Starting at the root, walk from the top down, and eliminate employee Higgins in the result, but</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process the child rows.</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SELECT department_id, employee_id, last_name, job_id, salary</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FROM employees</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WHERE last_name! = ’Higgins’</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b/>
          <w:bCs/>
          <w:color w:val="222222"/>
          <w:sz w:val="18"/>
          <w:szCs w:val="18"/>
        </w:rPr>
        <w:t>START WITH</w:t>
      </w:r>
      <w:r w:rsidRPr="00E11B5F">
        <w:rPr>
          <w:rFonts w:asciiTheme="majorHAnsi" w:hAnsiTheme="majorHAnsi"/>
          <w:color w:val="222222"/>
          <w:sz w:val="18"/>
          <w:szCs w:val="18"/>
        </w:rPr>
        <w:t> manager_id  IS NULL</w:t>
      </w:r>
    </w:p>
    <w:p w:rsidR="002E24DB" w:rsidRPr="00E11B5F" w:rsidRDefault="002E24DB" w:rsidP="00E11B5F">
      <w:pPr>
        <w:spacing w:after="0" w:line="240" w:lineRule="auto"/>
        <w:rPr>
          <w:rFonts w:asciiTheme="majorHAnsi" w:hAnsiTheme="majorHAnsi"/>
          <w:color w:val="373B41"/>
          <w:sz w:val="18"/>
          <w:szCs w:val="18"/>
        </w:rPr>
      </w:pPr>
      <w:r w:rsidRPr="00E11B5F">
        <w:rPr>
          <w:rFonts w:asciiTheme="majorHAnsi" w:hAnsiTheme="majorHAnsi"/>
          <w:b/>
          <w:bCs/>
          <w:color w:val="222222"/>
          <w:sz w:val="18"/>
          <w:szCs w:val="18"/>
          <w:shd w:val="clear" w:color="auto" w:fill="FFF9EE"/>
        </w:rPr>
        <w:t>CONNECT BY PRIOR</w:t>
      </w:r>
      <w:r w:rsidRPr="00E11B5F">
        <w:rPr>
          <w:rFonts w:asciiTheme="majorHAnsi" w:hAnsiTheme="majorHAnsi"/>
          <w:color w:val="222222"/>
          <w:sz w:val="18"/>
          <w:szCs w:val="18"/>
          <w:shd w:val="clear" w:color="auto" w:fill="FFF9EE"/>
        </w:rPr>
        <w:t> employee_id = menagerie;</w:t>
      </w:r>
    </w:p>
    <w:p w:rsidR="002E24DB" w:rsidRPr="00E11B5F" w:rsidRDefault="002E24DB" w:rsidP="00E11B5F">
      <w:pPr>
        <w:pStyle w:val="Heading1"/>
        <w:spacing w:before="0" w:beforeAutospacing="0" w:after="0" w:afterAutospacing="0"/>
        <w:rPr>
          <w:rFonts w:asciiTheme="majorHAnsi" w:hAnsiTheme="majorHAnsi"/>
          <w:color w:val="373B41"/>
          <w:sz w:val="18"/>
          <w:szCs w:val="18"/>
        </w:rPr>
      </w:pPr>
      <w:hyperlink r:id="rId162" w:history="1">
        <w:r w:rsidRPr="00E11B5F">
          <w:rPr>
            <w:rStyle w:val="Hyperlink"/>
            <w:rFonts w:asciiTheme="majorHAnsi" w:hAnsiTheme="majorHAnsi"/>
            <w:color w:val="373B41"/>
            <w:sz w:val="18"/>
            <w:szCs w:val="18"/>
          </w:rPr>
          <w:t>ORACLE IMPORTANT QUERIES-PART1</w:t>
        </w:r>
      </w:hyperlink>
    </w:p>
    <w:p w:rsidR="002E24DB" w:rsidRPr="00E11B5F" w:rsidRDefault="002E24DB" w:rsidP="00E11B5F">
      <w:pPr>
        <w:shd w:val="clear" w:color="auto" w:fill="FFF9EE"/>
        <w:spacing w:after="0" w:line="240" w:lineRule="auto"/>
        <w:ind w:hanging="360"/>
        <w:jc w:val="center"/>
        <w:rPr>
          <w:rFonts w:asciiTheme="majorHAnsi" w:hAnsiTheme="majorHAnsi"/>
          <w:color w:val="222222"/>
          <w:sz w:val="18"/>
          <w:szCs w:val="18"/>
        </w:rPr>
      </w:pPr>
    </w:p>
    <w:p w:rsidR="002E24DB" w:rsidRPr="00E11B5F" w:rsidRDefault="002E24DB" w:rsidP="00E11B5F">
      <w:pPr>
        <w:shd w:val="clear" w:color="auto" w:fill="FFF9EE"/>
        <w:spacing w:after="0" w:line="240" w:lineRule="auto"/>
        <w:ind w:hanging="360"/>
        <w:rPr>
          <w:rFonts w:asciiTheme="majorHAnsi" w:hAnsiTheme="majorHAnsi"/>
          <w:color w:val="222222"/>
          <w:sz w:val="18"/>
          <w:szCs w:val="18"/>
        </w:rPr>
      </w:pPr>
      <w:r w:rsidRPr="00E11B5F">
        <w:rPr>
          <w:rFonts w:asciiTheme="majorHAnsi" w:hAnsiTheme="majorHAnsi"/>
          <w:b/>
          <w:bCs/>
          <w:color w:val="FF0000"/>
          <w:sz w:val="18"/>
          <w:szCs w:val="18"/>
        </w:rPr>
        <w:t>1)   To find the nth row of a table</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3366FF"/>
          <w:sz w:val="18"/>
          <w:szCs w:val="18"/>
        </w:rPr>
        <w:t>SQL&gt;</w:t>
      </w:r>
      <w:r w:rsidRPr="00E11B5F">
        <w:rPr>
          <w:rFonts w:asciiTheme="majorHAnsi" w:hAnsiTheme="majorHAnsi"/>
          <w:color w:val="222222"/>
          <w:sz w:val="18"/>
          <w:szCs w:val="18"/>
        </w:rPr>
        <w:t> </w:t>
      </w:r>
      <w:r w:rsidRPr="00E11B5F">
        <w:rPr>
          <w:rFonts w:asciiTheme="majorHAnsi" w:hAnsiTheme="majorHAnsi"/>
          <w:color w:val="3366FF"/>
          <w:sz w:val="18"/>
          <w:szCs w:val="18"/>
        </w:rPr>
        <w:t>Select *from emp where rowid = (select max(rowid) from emp where rownum &lt;= 4);</w:t>
      </w:r>
    </w:p>
    <w:p w:rsidR="002E24DB" w:rsidRPr="00E11B5F" w:rsidRDefault="002E24DB" w:rsidP="00E11B5F">
      <w:pPr>
        <w:shd w:val="clear" w:color="auto" w:fill="FFF9EE"/>
        <w:spacing w:after="0" w:line="240" w:lineRule="auto"/>
        <w:jc w:val="center"/>
        <w:rPr>
          <w:rFonts w:asciiTheme="majorHAnsi" w:hAnsiTheme="majorHAnsi"/>
          <w:color w:val="222222"/>
          <w:sz w:val="18"/>
          <w:szCs w:val="18"/>
        </w:rPr>
      </w:pPr>
      <w:r w:rsidRPr="00E11B5F">
        <w:rPr>
          <w:rFonts w:asciiTheme="majorHAnsi" w:hAnsiTheme="majorHAnsi"/>
          <w:color w:val="3366FF"/>
          <w:sz w:val="18"/>
          <w:szCs w:val="18"/>
        </w:rPr>
        <w:t>Or</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3366FF"/>
          <w:sz w:val="18"/>
          <w:szCs w:val="18"/>
        </w:rPr>
        <w:t>   SQL&gt; Select *from emp where rownum &lt;= 4 minus select *from emp where rownum &lt;= 3;</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br/>
      </w:r>
    </w:p>
    <w:p w:rsidR="002E24DB" w:rsidRPr="00E11B5F" w:rsidRDefault="002E24DB" w:rsidP="00E11B5F">
      <w:pPr>
        <w:shd w:val="clear" w:color="auto" w:fill="FFF9EE"/>
        <w:spacing w:after="0" w:line="240" w:lineRule="auto"/>
        <w:ind w:hanging="360"/>
        <w:rPr>
          <w:rFonts w:asciiTheme="majorHAnsi" w:hAnsiTheme="majorHAnsi"/>
          <w:color w:val="222222"/>
          <w:sz w:val="18"/>
          <w:szCs w:val="18"/>
        </w:rPr>
      </w:pPr>
      <w:r w:rsidRPr="00E11B5F">
        <w:rPr>
          <w:rFonts w:asciiTheme="majorHAnsi" w:hAnsiTheme="majorHAnsi"/>
          <w:b/>
          <w:bCs/>
          <w:color w:val="FF0000"/>
          <w:sz w:val="18"/>
          <w:szCs w:val="18"/>
        </w:rPr>
        <w:t>2)   To find duplicate rows</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3366FF"/>
          <w:sz w:val="18"/>
          <w:szCs w:val="18"/>
        </w:rPr>
        <w:t>SQL&gt; Select *from emp where rowid in (select max(rowid) from emp group by empno,          </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3366FF"/>
          <w:sz w:val="18"/>
          <w:szCs w:val="18"/>
        </w:rPr>
        <w:t>         ename, mgr, job, hiredate, comm, deptno, sal);</w:t>
      </w:r>
    </w:p>
    <w:p w:rsidR="002E24DB" w:rsidRPr="00E11B5F" w:rsidRDefault="002E24DB" w:rsidP="00E11B5F">
      <w:pPr>
        <w:shd w:val="clear" w:color="auto" w:fill="FFF9EE"/>
        <w:spacing w:after="0" w:line="240" w:lineRule="auto"/>
        <w:jc w:val="center"/>
        <w:rPr>
          <w:rFonts w:asciiTheme="majorHAnsi" w:hAnsiTheme="majorHAnsi"/>
          <w:color w:val="222222"/>
          <w:sz w:val="18"/>
          <w:szCs w:val="18"/>
        </w:rPr>
      </w:pPr>
      <w:r w:rsidRPr="00E11B5F">
        <w:rPr>
          <w:rFonts w:asciiTheme="majorHAnsi" w:hAnsiTheme="majorHAnsi"/>
          <w:color w:val="3366FF"/>
          <w:sz w:val="18"/>
          <w:szCs w:val="18"/>
        </w:rPr>
        <w:t>Or</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3366FF"/>
          <w:sz w:val="18"/>
          <w:szCs w:val="18"/>
        </w:rPr>
        <w:lastRenderedPageBreak/>
        <w:t> SQL&gt; Select empno,ename,sal,job,hiredate,comm , count(*) from emp group by </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3366FF"/>
          <w:sz w:val="18"/>
          <w:szCs w:val="18"/>
        </w:rPr>
        <w:t>         empno,ename,sal,job,hiredate,comm  having count(*) &gt;=1; </w:t>
      </w:r>
      <w:r w:rsidRPr="00E11B5F">
        <w:rPr>
          <w:rFonts w:asciiTheme="majorHAnsi" w:hAnsiTheme="majorHAnsi"/>
          <w:color w:val="222222"/>
          <w:sz w:val="18"/>
          <w:szCs w:val="18"/>
        </w:rPr>
        <w:br/>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br/>
      </w:r>
    </w:p>
    <w:p w:rsidR="002E24DB" w:rsidRPr="00E11B5F" w:rsidRDefault="002E24DB" w:rsidP="00E11B5F">
      <w:pPr>
        <w:shd w:val="clear" w:color="auto" w:fill="FFF9EE"/>
        <w:spacing w:after="0" w:line="240" w:lineRule="auto"/>
        <w:ind w:hanging="360"/>
        <w:rPr>
          <w:rFonts w:asciiTheme="majorHAnsi" w:hAnsiTheme="majorHAnsi"/>
          <w:color w:val="222222"/>
          <w:sz w:val="18"/>
          <w:szCs w:val="18"/>
        </w:rPr>
      </w:pPr>
      <w:r w:rsidRPr="00E11B5F">
        <w:rPr>
          <w:rFonts w:asciiTheme="majorHAnsi" w:hAnsiTheme="majorHAnsi"/>
          <w:b/>
          <w:bCs/>
          <w:color w:val="FF0000"/>
          <w:sz w:val="18"/>
          <w:szCs w:val="18"/>
        </w:rPr>
        <w:t>3)   To delete duplicate rows</w:t>
      </w:r>
    </w:p>
    <w:p w:rsidR="002E24DB" w:rsidRPr="00E11B5F" w:rsidRDefault="002E24DB" w:rsidP="00E11B5F">
      <w:pPr>
        <w:shd w:val="clear" w:color="auto" w:fill="FFF9EE"/>
        <w:spacing w:after="0" w:line="240" w:lineRule="auto"/>
        <w:ind w:hanging="360"/>
        <w:rPr>
          <w:rFonts w:asciiTheme="majorHAnsi" w:hAnsiTheme="majorHAnsi"/>
          <w:color w:val="222222"/>
          <w:sz w:val="18"/>
          <w:szCs w:val="18"/>
        </w:rPr>
      </w:pPr>
      <w:r w:rsidRPr="00E11B5F">
        <w:rPr>
          <w:rFonts w:asciiTheme="majorHAnsi" w:hAnsiTheme="majorHAnsi"/>
          <w:color w:val="3366FF"/>
          <w:sz w:val="18"/>
          <w:szCs w:val="18"/>
        </w:rPr>
        <w:t>      SQL&gt; Delete emp where rowid in (select max(rowid) from emp group by </w:t>
      </w:r>
    </w:p>
    <w:p w:rsidR="002E24DB" w:rsidRPr="00E11B5F" w:rsidRDefault="002E24DB" w:rsidP="00E11B5F">
      <w:pPr>
        <w:shd w:val="clear" w:color="auto" w:fill="FFF9EE"/>
        <w:spacing w:after="0" w:line="240" w:lineRule="auto"/>
        <w:ind w:hanging="360"/>
        <w:rPr>
          <w:rFonts w:asciiTheme="majorHAnsi" w:hAnsiTheme="majorHAnsi"/>
          <w:color w:val="222222"/>
          <w:sz w:val="18"/>
          <w:szCs w:val="18"/>
        </w:rPr>
      </w:pPr>
      <w:r w:rsidRPr="00E11B5F">
        <w:rPr>
          <w:rFonts w:asciiTheme="majorHAnsi" w:hAnsiTheme="majorHAnsi"/>
          <w:color w:val="3366FF"/>
          <w:sz w:val="18"/>
          <w:szCs w:val="18"/>
        </w:rPr>
        <w:t>              empno,ename,mgr,job,hiredate,sal,comm,deptno);</w:t>
      </w:r>
    </w:p>
    <w:p w:rsidR="002E24DB" w:rsidRPr="00E11B5F" w:rsidRDefault="002E24DB" w:rsidP="00E11B5F">
      <w:pPr>
        <w:shd w:val="clear" w:color="auto" w:fill="FFF9EE"/>
        <w:spacing w:after="0" w:line="240" w:lineRule="auto"/>
        <w:ind w:hanging="360"/>
        <w:rPr>
          <w:rFonts w:asciiTheme="majorHAnsi" w:hAnsiTheme="majorHAnsi"/>
          <w:color w:val="222222"/>
          <w:sz w:val="18"/>
          <w:szCs w:val="18"/>
        </w:rPr>
      </w:pPr>
      <w:r w:rsidRPr="00E11B5F">
        <w:rPr>
          <w:rFonts w:asciiTheme="majorHAnsi" w:hAnsiTheme="majorHAnsi"/>
          <w:color w:val="222222"/>
          <w:sz w:val="18"/>
          <w:szCs w:val="18"/>
        </w:rPr>
        <w:br/>
      </w:r>
    </w:p>
    <w:p w:rsidR="002E24DB" w:rsidRPr="00E11B5F" w:rsidRDefault="002E24DB" w:rsidP="00E11B5F">
      <w:pPr>
        <w:shd w:val="clear" w:color="auto" w:fill="FFF9EE"/>
        <w:spacing w:after="0" w:line="240" w:lineRule="auto"/>
        <w:ind w:hanging="360"/>
        <w:rPr>
          <w:rFonts w:asciiTheme="majorHAnsi" w:hAnsiTheme="majorHAnsi"/>
          <w:color w:val="222222"/>
          <w:sz w:val="18"/>
          <w:szCs w:val="18"/>
        </w:rPr>
      </w:pPr>
      <w:r w:rsidRPr="00E11B5F">
        <w:rPr>
          <w:rFonts w:asciiTheme="majorHAnsi" w:hAnsiTheme="majorHAnsi"/>
          <w:b/>
          <w:bCs/>
          <w:color w:val="FF0000"/>
          <w:sz w:val="18"/>
          <w:szCs w:val="18"/>
        </w:rPr>
        <w:t>4)   To find the count of duplicate rows</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0000FF"/>
          <w:sz w:val="18"/>
          <w:szCs w:val="18"/>
        </w:rPr>
        <w:t>      </w:t>
      </w:r>
      <w:r w:rsidRPr="00E11B5F">
        <w:rPr>
          <w:rFonts w:asciiTheme="majorHAnsi" w:hAnsiTheme="majorHAnsi"/>
          <w:color w:val="3366FF"/>
          <w:sz w:val="18"/>
          <w:szCs w:val="18"/>
        </w:rPr>
        <w:t>SQL&gt; Select ename, count(*) from emp group by ename having count(*) &gt;= 1;</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br/>
      </w:r>
    </w:p>
    <w:p w:rsidR="002E24DB" w:rsidRPr="00E11B5F" w:rsidRDefault="002E24DB" w:rsidP="00E11B5F">
      <w:pPr>
        <w:shd w:val="clear" w:color="auto" w:fill="FFF9EE"/>
        <w:spacing w:after="0" w:line="240" w:lineRule="auto"/>
        <w:ind w:hanging="360"/>
        <w:rPr>
          <w:rFonts w:asciiTheme="majorHAnsi" w:hAnsiTheme="majorHAnsi"/>
          <w:color w:val="222222"/>
          <w:sz w:val="18"/>
          <w:szCs w:val="18"/>
        </w:rPr>
      </w:pPr>
      <w:r w:rsidRPr="00E11B5F">
        <w:rPr>
          <w:rFonts w:asciiTheme="majorHAnsi" w:hAnsiTheme="majorHAnsi"/>
          <w:b/>
          <w:bCs/>
          <w:color w:val="FF0000"/>
          <w:sz w:val="18"/>
          <w:szCs w:val="18"/>
        </w:rPr>
        <w:t>5)   How to display alternative rows in a table?</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3366FF"/>
          <w:sz w:val="18"/>
          <w:szCs w:val="18"/>
        </w:rPr>
        <w:t>          SQL&gt; select *from emp where (rowid,0) in (select rowid,mod(rownum,2) from emp);</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br/>
      </w:r>
    </w:p>
    <w:p w:rsidR="002E24DB" w:rsidRPr="00E11B5F" w:rsidRDefault="002E24DB" w:rsidP="00E11B5F">
      <w:pPr>
        <w:shd w:val="clear" w:color="auto" w:fill="FFF9EE"/>
        <w:spacing w:after="0" w:line="240" w:lineRule="auto"/>
        <w:ind w:hanging="360"/>
        <w:rPr>
          <w:rFonts w:asciiTheme="majorHAnsi" w:hAnsiTheme="majorHAnsi"/>
          <w:color w:val="222222"/>
          <w:sz w:val="18"/>
          <w:szCs w:val="18"/>
        </w:rPr>
      </w:pPr>
      <w:r w:rsidRPr="00E11B5F">
        <w:rPr>
          <w:rFonts w:asciiTheme="majorHAnsi" w:hAnsiTheme="majorHAnsi"/>
          <w:b/>
          <w:bCs/>
          <w:color w:val="FF0000"/>
          <w:sz w:val="18"/>
          <w:szCs w:val="18"/>
        </w:rPr>
        <w:t>6)   Getting employee details of each department who is drawing maximum sal?</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3366FF"/>
          <w:sz w:val="18"/>
          <w:szCs w:val="18"/>
        </w:rPr>
        <w:t>       SQL&gt; select *from emp where (deptno,sal) in</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3366FF"/>
          <w:sz w:val="18"/>
          <w:szCs w:val="18"/>
        </w:rPr>
        <w:t>               ( select deptno,max(sal)  from emp group by deptno);</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br/>
      </w:r>
    </w:p>
    <w:p w:rsidR="002E24DB" w:rsidRPr="00E11B5F" w:rsidRDefault="002E24DB" w:rsidP="00E11B5F">
      <w:pPr>
        <w:shd w:val="clear" w:color="auto" w:fill="FFF9EE"/>
        <w:spacing w:after="0" w:line="240" w:lineRule="auto"/>
        <w:ind w:hanging="360"/>
        <w:rPr>
          <w:rFonts w:asciiTheme="majorHAnsi" w:hAnsiTheme="majorHAnsi"/>
          <w:color w:val="222222"/>
          <w:sz w:val="18"/>
          <w:szCs w:val="18"/>
        </w:rPr>
      </w:pPr>
      <w:r w:rsidRPr="00E11B5F">
        <w:rPr>
          <w:rFonts w:asciiTheme="majorHAnsi" w:hAnsiTheme="majorHAnsi"/>
          <w:b/>
          <w:bCs/>
          <w:color w:val="FF0000"/>
          <w:sz w:val="18"/>
          <w:szCs w:val="18"/>
        </w:rPr>
        <w:t>7)   How to get number of employees in each department  , in which department is having more than 2500 employees?</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3366FF"/>
          <w:sz w:val="18"/>
          <w:szCs w:val="18"/>
        </w:rPr>
        <w:t>       SQL&gt; Select deptno,count(*) from emp group by  deptno having count(*) &gt;2500;</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br/>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FF0000"/>
          <w:sz w:val="18"/>
          <w:szCs w:val="18"/>
        </w:rPr>
        <w:t>        </w:t>
      </w:r>
      <w:r w:rsidRPr="00E11B5F">
        <w:rPr>
          <w:rFonts w:asciiTheme="majorHAnsi" w:hAnsiTheme="majorHAnsi"/>
          <w:b/>
          <w:bCs/>
          <w:color w:val="FF0000"/>
          <w:sz w:val="18"/>
          <w:szCs w:val="18"/>
        </w:rPr>
        <w:t>   9) To reset the time to the beginning of the day</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br/>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t>                  </w:t>
      </w:r>
      <w:r w:rsidRPr="00E11B5F">
        <w:rPr>
          <w:rFonts w:asciiTheme="majorHAnsi" w:hAnsiTheme="majorHAnsi"/>
          <w:color w:val="3366FF"/>
          <w:sz w:val="18"/>
          <w:szCs w:val="18"/>
        </w:rPr>
        <w:t>SQL&gt; Select to_char(trunc(sysdate),’dd-mon-yyyy hh:mi:ss am’) from dual;</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222222"/>
          <w:sz w:val="18"/>
          <w:szCs w:val="18"/>
        </w:rPr>
        <w:br/>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b/>
          <w:bCs/>
          <w:color w:val="FF0000"/>
          <w:sz w:val="18"/>
          <w:szCs w:val="18"/>
        </w:rPr>
        <w:t>10)</w:t>
      </w:r>
      <w:r w:rsidRPr="00E11B5F">
        <w:rPr>
          <w:rFonts w:asciiTheme="majorHAnsi" w:hAnsiTheme="majorHAnsi"/>
          <w:b/>
          <w:bCs/>
          <w:color w:val="222222"/>
          <w:sz w:val="18"/>
          <w:szCs w:val="18"/>
        </w:rPr>
        <w:t> </w:t>
      </w:r>
      <w:r w:rsidRPr="00E11B5F">
        <w:rPr>
          <w:rFonts w:asciiTheme="majorHAnsi" w:hAnsiTheme="majorHAnsi"/>
          <w:b/>
          <w:bCs/>
          <w:color w:val="FF0000"/>
          <w:sz w:val="18"/>
          <w:szCs w:val="18"/>
        </w:rPr>
        <w:t>To find nth maximum sal</w:t>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3366FF"/>
          <w:sz w:val="18"/>
          <w:szCs w:val="18"/>
        </w:rPr>
        <w:t>  SQL&gt; Select *from emp where sal in (select max(sal) from (select *from emp order by sal) </w:t>
      </w:r>
    </w:p>
    <w:p w:rsidR="002E24DB" w:rsidRPr="00E11B5F" w:rsidRDefault="002E24DB" w:rsidP="00E11B5F">
      <w:pPr>
        <w:spacing w:after="0" w:line="240" w:lineRule="auto"/>
        <w:rPr>
          <w:rFonts w:asciiTheme="majorHAnsi" w:hAnsiTheme="majorHAnsi"/>
          <w:color w:val="373B41"/>
          <w:sz w:val="18"/>
          <w:szCs w:val="18"/>
        </w:rPr>
      </w:pPr>
      <w:r w:rsidRPr="00E11B5F">
        <w:rPr>
          <w:rFonts w:asciiTheme="majorHAnsi" w:hAnsiTheme="majorHAnsi"/>
          <w:color w:val="222222"/>
          <w:sz w:val="18"/>
          <w:szCs w:val="18"/>
        </w:rPr>
        <w:br/>
      </w:r>
    </w:p>
    <w:p w:rsidR="002E24DB" w:rsidRPr="00E11B5F" w:rsidRDefault="002E24DB" w:rsidP="00E11B5F">
      <w:pPr>
        <w:shd w:val="clear" w:color="auto" w:fill="FFF9EE"/>
        <w:spacing w:after="0" w:line="240" w:lineRule="auto"/>
        <w:rPr>
          <w:rFonts w:asciiTheme="majorHAnsi" w:hAnsiTheme="majorHAnsi"/>
          <w:color w:val="222222"/>
          <w:sz w:val="18"/>
          <w:szCs w:val="18"/>
        </w:rPr>
      </w:pPr>
      <w:r w:rsidRPr="00E11B5F">
        <w:rPr>
          <w:rFonts w:asciiTheme="majorHAnsi" w:hAnsiTheme="majorHAnsi"/>
          <w:color w:val="3366FF"/>
          <w:sz w:val="18"/>
          <w:szCs w:val="18"/>
        </w:rPr>
        <w:t>          where rownum &lt;= 5);</w:t>
      </w:r>
    </w:p>
    <w:p w:rsidR="002E24DB" w:rsidRPr="00E11B5F" w:rsidRDefault="002E24DB" w:rsidP="00E11B5F">
      <w:pPr>
        <w:pStyle w:val="Heading1"/>
        <w:spacing w:before="0" w:beforeAutospacing="0" w:after="0" w:afterAutospacing="0"/>
        <w:rPr>
          <w:rFonts w:asciiTheme="majorHAnsi" w:hAnsiTheme="majorHAnsi"/>
          <w:color w:val="373B41"/>
          <w:sz w:val="18"/>
          <w:szCs w:val="18"/>
        </w:rPr>
      </w:pPr>
      <w:hyperlink r:id="rId163" w:history="1">
        <w:r w:rsidRPr="00E11B5F">
          <w:rPr>
            <w:rStyle w:val="Hyperlink"/>
            <w:rFonts w:asciiTheme="majorHAnsi" w:hAnsiTheme="majorHAnsi"/>
            <w:color w:val="373B41"/>
            <w:sz w:val="18"/>
            <w:szCs w:val="18"/>
          </w:rPr>
          <w:t>Handling Authentication Window with WebDriver (In Firefox, Chrome and IE)</w:t>
        </w:r>
      </w:hyperlink>
    </w:p>
    <w:p w:rsidR="002E24DB" w:rsidRPr="00E11B5F" w:rsidRDefault="002E24DB" w:rsidP="00E11B5F">
      <w:pPr>
        <w:shd w:val="clear" w:color="auto" w:fill="FFFFFF"/>
        <w:spacing w:after="0" w:line="240" w:lineRule="auto"/>
        <w:jc w:val="center"/>
        <w:rPr>
          <w:rFonts w:asciiTheme="majorHAnsi" w:hAnsiTheme="majorHAnsi"/>
          <w:color w:val="555555"/>
          <w:sz w:val="18"/>
          <w:szCs w:val="18"/>
        </w:rPr>
      </w:pP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When you are working in a test environment, Stage or Pre Production, there are cases where you may need to work with applications which are secured with Authentication (Basic Auth).</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When ever you enter the URL, it will prompt you to enter the User name and the password and It will not allow to perform any further operations until you provide username and password. And this Authentication pop-up is not a JavaScript pop-up, it is a Browser dialog window which selenium cannot handle simply using sendKeys method which we do for normal JavaScript pop-ups..</w:t>
      </w:r>
    </w:p>
    <w:p w:rsidR="002E24DB" w:rsidRPr="00E11B5F" w:rsidRDefault="002E24DB" w:rsidP="00E11B5F">
      <w:pPr>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To work with Basic Authentication pop-up (which is a browser dialogue window), you just need to send the user name and password along with the application URL.</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b/>
          <w:bCs/>
          <w:color w:val="555555"/>
          <w:sz w:val="18"/>
          <w:szCs w:val="18"/>
        </w:rPr>
        <w:t>Syntax:</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TMLCode"/>
          <w:rFonts w:asciiTheme="majorHAnsi" w:hAnsiTheme="majorHAnsi"/>
          <w:color w:val="000000"/>
          <w:sz w:val="18"/>
          <w:szCs w:val="18"/>
          <w:bdr w:val="none" w:sz="0" w:space="0" w:color="auto" w:frame="1"/>
          <w:shd w:val="clear" w:color="auto" w:fill="EEEEEE"/>
        </w:rPr>
        <w:t>driver.</w:t>
      </w:r>
      <w:r w:rsidRPr="00E11B5F">
        <w:rPr>
          <w:rStyle w:val="hljs-keyword"/>
          <w:rFonts w:asciiTheme="majorHAnsi" w:hAnsiTheme="majorHAnsi"/>
          <w:b/>
          <w:bCs/>
          <w:color w:val="000000"/>
          <w:sz w:val="18"/>
          <w:szCs w:val="18"/>
          <w:bdr w:val="none" w:sz="0" w:space="0" w:color="auto" w:frame="1"/>
          <w:shd w:val="clear" w:color="auto" w:fill="EEEEEE"/>
        </w:rPr>
        <w:t>get</w:t>
      </w:r>
      <w:r w:rsidRPr="00E11B5F">
        <w:rPr>
          <w:rStyle w:val="HTMLCode"/>
          <w:rFonts w:asciiTheme="majorHAnsi" w:hAnsiTheme="majorHAnsi"/>
          <w:color w:val="000000"/>
          <w:sz w:val="18"/>
          <w:szCs w:val="18"/>
          <w:bdr w:val="none" w:sz="0" w:space="0" w:color="auto" w:frame="1"/>
          <w:shd w:val="clear" w:color="auto" w:fill="EEEEEE"/>
        </w:rPr>
        <w:t>(</w:t>
      </w:r>
      <w:r w:rsidRPr="00E11B5F">
        <w:rPr>
          <w:rStyle w:val="hljs-string"/>
          <w:rFonts w:asciiTheme="majorHAnsi" w:hAnsiTheme="majorHAnsi"/>
          <w:color w:val="DD1144"/>
          <w:sz w:val="18"/>
          <w:szCs w:val="18"/>
          <w:bdr w:val="none" w:sz="0" w:space="0" w:color="auto" w:frame="1"/>
          <w:shd w:val="clear" w:color="auto" w:fill="EEEEEE"/>
        </w:rPr>
        <w:t>"</w:t>
      </w:r>
      <w:hyperlink r:id="rId164" w:history="1">
        <w:r w:rsidRPr="00E11B5F">
          <w:rPr>
            <w:rStyle w:val="hljs-string"/>
            <w:rFonts w:asciiTheme="majorHAnsi" w:hAnsiTheme="majorHAnsi"/>
            <w:color w:val="DD1144"/>
            <w:sz w:val="18"/>
            <w:szCs w:val="18"/>
            <w:bdr w:val="none" w:sz="0" w:space="0" w:color="auto" w:frame="1"/>
            <w:shd w:val="clear" w:color="auto" w:fill="EEEEEE"/>
          </w:rPr>
          <w:t>http://admin:admin@yoururl.com"</w:t>
        </w:r>
      </w:hyperlink>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eading3"/>
        <w:shd w:val="clear" w:color="auto" w:fill="FFFFFF"/>
        <w:spacing w:before="0" w:line="240" w:lineRule="auto"/>
        <w:rPr>
          <w:b w:val="0"/>
          <w:bCs w:val="0"/>
          <w:color w:val="555555"/>
          <w:sz w:val="18"/>
          <w:szCs w:val="18"/>
        </w:rPr>
      </w:pPr>
      <w:r w:rsidRPr="00E11B5F">
        <w:rPr>
          <w:b w:val="0"/>
          <w:bCs w:val="0"/>
          <w:color w:val="555555"/>
          <w:sz w:val="18"/>
          <w:szCs w:val="18"/>
        </w:rPr>
        <w:t>Check out the example below to execute in Firefox browser: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@Test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lastRenderedPageBreak/>
        <w:t xml:space="preserve"> public void testBasicAuth_Firefox()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WebDriver driver = new FirefoxDriver();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driver.manage().window().maximize();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driver.get(</w:t>
      </w:r>
      <w:r w:rsidRPr="00E11B5F">
        <w:rPr>
          <w:rStyle w:val="hljs-string"/>
          <w:rFonts w:asciiTheme="majorHAnsi" w:hAnsiTheme="majorHAnsi"/>
          <w:color w:val="DD1144"/>
          <w:sz w:val="18"/>
          <w:szCs w:val="18"/>
          <w:bdr w:val="none" w:sz="0" w:space="0" w:color="auto" w:frame="1"/>
          <w:shd w:val="clear" w:color="auto" w:fill="EEEEEE"/>
        </w:rPr>
        <w:t>"</w:t>
      </w:r>
      <w:hyperlink r:id="rId165" w:history="1">
        <w:r w:rsidRPr="00E11B5F">
          <w:rPr>
            <w:rStyle w:val="hljs-string"/>
            <w:rFonts w:asciiTheme="majorHAnsi" w:hAnsiTheme="majorHAnsi"/>
            <w:color w:val="DD1144"/>
            <w:sz w:val="18"/>
            <w:szCs w:val="18"/>
            <w:bdr w:val="none" w:sz="0" w:space="0" w:color="auto" w:frame="1"/>
            <w:shd w:val="clear" w:color="auto" w:fill="EEEEEE"/>
          </w:rPr>
          <w:t>http://admin:admin@yoururl.com"</w:t>
        </w:r>
      </w:hyperlink>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//To check if we have landed in the correct place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String text = driver.findElement(By.className(</w:t>
      </w:r>
      <w:r w:rsidRPr="00E11B5F">
        <w:rPr>
          <w:rStyle w:val="hljs-string"/>
          <w:rFonts w:asciiTheme="majorHAnsi" w:hAnsiTheme="majorHAnsi"/>
          <w:color w:val="DD1144"/>
          <w:sz w:val="18"/>
          <w:szCs w:val="18"/>
          <w:bdr w:val="none" w:sz="0" w:space="0" w:color="auto" w:frame="1"/>
          <w:shd w:val="clear" w:color="auto" w:fill="EEEEEE"/>
        </w:rPr>
        <w:t>"home"</w:t>
      </w:r>
      <w:r w:rsidRPr="00E11B5F">
        <w:rPr>
          <w:rStyle w:val="HTMLCode"/>
          <w:rFonts w:asciiTheme="majorHAnsi" w:hAnsiTheme="majorHAnsi"/>
          <w:color w:val="000000"/>
          <w:sz w:val="18"/>
          <w:szCs w:val="18"/>
          <w:bdr w:val="none" w:sz="0" w:space="0" w:color="auto" w:frame="1"/>
          <w:shd w:val="clear" w:color="auto" w:fill="EEEEEE"/>
        </w:rPr>
        <w:t>)).getText();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Assert.assertTrue(text.contains(</w:t>
      </w:r>
      <w:r w:rsidRPr="00E11B5F">
        <w:rPr>
          <w:rStyle w:val="hljs-string"/>
          <w:rFonts w:asciiTheme="majorHAnsi" w:hAnsiTheme="majorHAnsi"/>
          <w:color w:val="DD1144"/>
          <w:sz w:val="18"/>
          <w:szCs w:val="18"/>
          <w:bdr w:val="none" w:sz="0" w:space="0" w:color="auto" w:frame="1"/>
          <w:shd w:val="clear" w:color="auto" w:fill="EEEEEE"/>
        </w:rPr>
        <w:t>"Welcome"</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string"/>
          <w:rFonts w:asciiTheme="majorHAnsi" w:hAnsiTheme="majorHAnsi"/>
          <w:color w:val="DD1144"/>
          <w:sz w:val="18"/>
          <w:szCs w:val="18"/>
          <w:bdr w:val="none" w:sz="0" w:space="0" w:color="auto" w:frame="1"/>
          <w:shd w:val="clear" w:color="auto" w:fill="EEEEEE"/>
        </w:rPr>
        <w:t>"Basic Authentication failed"</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eading3"/>
        <w:shd w:val="clear" w:color="auto" w:fill="FFFFFF"/>
        <w:spacing w:before="0" w:line="240" w:lineRule="auto"/>
        <w:rPr>
          <w:b w:val="0"/>
          <w:bCs w:val="0"/>
          <w:color w:val="555555"/>
          <w:sz w:val="18"/>
          <w:szCs w:val="18"/>
        </w:rPr>
      </w:pPr>
      <w:r w:rsidRPr="00E11B5F">
        <w:rPr>
          <w:b w:val="0"/>
          <w:bCs w:val="0"/>
          <w:color w:val="555555"/>
          <w:sz w:val="18"/>
          <w:szCs w:val="18"/>
        </w:rPr>
        <w:t>Check out the example below to work with Chrome browser: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@Test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public void testBasicAuth_Chrome()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System.setProperty(</w:t>
      </w:r>
      <w:r w:rsidRPr="00E11B5F">
        <w:rPr>
          <w:rStyle w:val="hljs-string"/>
          <w:rFonts w:asciiTheme="majorHAnsi" w:hAnsiTheme="majorHAnsi"/>
          <w:color w:val="DD1144"/>
          <w:sz w:val="18"/>
          <w:szCs w:val="18"/>
          <w:bdr w:val="none" w:sz="0" w:space="0" w:color="auto" w:frame="1"/>
          <w:shd w:val="clear" w:color="auto" w:fill="EEEEEE"/>
        </w:rPr>
        <w:t>"webdriver.chrome.driver"</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string"/>
          <w:rFonts w:asciiTheme="majorHAnsi" w:hAnsiTheme="majorHAnsi"/>
          <w:color w:val="DD1144"/>
          <w:sz w:val="18"/>
          <w:szCs w:val="18"/>
          <w:bdr w:val="none" w:sz="0" w:space="0" w:color="auto" w:frame="1"/>
          <w:shd w:val="clear" w:color="auto" w:fill="EEEEEE"/>
        </w:rPr>
        <w:t>"G:/Jars/chromedriver.exe"</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WebDriver driver = new ChromeDriver();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driver.manage().window().maximize();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driver.get(</w:t>
      </w:r>
      <w:r w:rsidRPr="00E11B5F">
        <w:rPr>
          <w:rStyle w:val="hljs-string"/>
          <w:rFonts w:asciiTheme="majorHAnsi" w:hAnsiTheme="majorHAnsi"/>
          <w:color w:val="DD1144"/>
          <w:sz w:val="18"/>
          <w:szCs w:val="18"/>
          <w:bdr w:val="none" w:sz="0" w:space="0" w:color="auto" w:frame="1"/>
          <w:shd w:val="clear" w:color="auto" w:fill="EEEEEE"/>
        </w:rPr>
        <w:t>"</w:t>
      </w:r>
      <w:hyperlink r:id="rId166" w:history="1">
        <w:r w:rsidRPr="00E11B5F">
          <w:rPr>
            <w:rStyle w:val="hljs-string"/>
            <w:rFonts w:asciiTheme="majorHAnsi" w:hAnsiTheme="majorHAnsi"/>
            <w:color w:val="DD1144"/>
            <w:sz w:val="18"/>
            <w:szCs w:val="18"/>
            <w:bdr w:val="none" w:sz="0" w:space="0" w:color="auto" w:frame="1"/>
            <w:shd w:val="clear" w:color="auto" w:fill="EEEEEE"/>
          </w:rPr>
          <w:t>http://admin:admin@yoururl.com"</w:t>
        </w:r>
      </w:hyperlink>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//To check if we have landed in the correct place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String text = driver.findElement(By.className(</w:t>
      </w:r>
      <w:r w:rsidRPr="00E11B5F">
        <w:rPr>
          <w:rStyle w:val="hljs-string"/>
          <w:rFonts w:asciiTheme="majorHAnsi" w:hAnsiTheme="majorHAnsi"/>
          <w:color w:val="DD1144"/>
          <w:sz w:val="18"/>
          <w:szCs w:val="18"/>
          <w:bdr w:val="none" w:sz="0" w:space="0" w:color="auto" w:frame="1"/>
          <w:shd w:val="clear" w:color="auto" w:fill="EEEEEE"/>
        </w:rPr>
        <w:t>"home"</w:t>
      </w:r>
      <w:r w:rsidRPr="00E11B5F">
        <w:rPr>
          <w:rStyle w:val="HTMLCode"/>
          <w:rFonts w:asciiTheme="majorHAnsi" w:hAnsiTheme="majorHAnsi"/>
          <w:color w:val="000000"/>
          <w:sz w:val="18"/>
          <w:szCs w:val="18"/>
          <w:bdr w:val="none" w:sz="0" w:space="0" w:color="auto" w:frame="1"/>
          <w:shd w:val="clear" w:color="auto" w:fill="EEEEEE"/>
        </w:rPr>
        <w:t>)).getText();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Assert.assertTrue(text.contains(</w:t>
      </w:r>
      <w:r w:rsidRPr="00E11B5F">
        <w:rPr>
          <w:rStyle w:val="hljs-string"/>
          <w:rFonts w:asciiTheme="majorHAnsi" w:hAnsiTheme="majorHAnsi"/>
          <w:color w:val="DD1144"/>
          <w:sz w:val="18"/>
          <w:szCs w:val="18"/>
          <w:bdr w:val="none" w:sz="0" w:space="0" w:color="auto" w:frame="1"/>
          <w:shd w:val="clear" w:color="auto" w:fill="EEEEEE"/>
        </w:rPr>
        <w:t>"Welcome"</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string"/>
          <w:rFonts w:asciiTheme="majorHAnsi" w:hAnsiTheme="majorHAnsi"/>
          <w:color w:val="DD1144"/>
          <w:sz w:val="18"/>
          <w:szCs w:val="18"/>
          <w:bdr w:val="none" w:sz="0" w:space="0" w:color="auto" w:frame="1"/>
          <w:shd w:val="clear" w:color="auto" w:fill="EEEEEE"/>
        </w:rPr>
        <w:t>"Basic Authentication failed"</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The best way to make it work with IE is using AutoIt tool. If not, you may need to change the stuff in registry, To change for the current user, you need to edit in 'HKEY_CURRENT_USER...' and if you want to do that for all users, you can set the value of register keys as 'HKEY_LOCAL_MACHINE...' etc.</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Once you open the URL in IE it will look like the below screen shot: -</w:t>
      </w:r>
      <w:r w:rsidRPr="00E11B5F">
        <w:rPr>
          <w:rFonts w:asciiTheme="majorHAnsi" w:hAnsiTheme="majorHAnsi"/>
          <w:color w:val="555555"/>
          <w:sz w:val="18"/>
          <w:szCs w:val="18"/>
        </w:rPr>
        <w:br/>
      </w:r>
      <w:r w:rsidRPr="00E11B5F">
        <w:rPr>
          <w:rFonts w:asciiTheme="majorHAnsi" w:hAnsiTheme="majorHAnsi"/>
          <w:noProof/>
          <w:color w:val="555555"/>
          <w:sz w:val="18"/>
          <w:szCs w:val="18"/>
        </w:rPr>
        <w:drawing>
          <wp:inline distT="0" distB="0" distL="0" distR="0">
            <wp:extent cx="4177030" cy="2984500"/>
            <wp:effectExtent l="19050" t="0" r="0" b="0"/>
            <wp:docPr id="493" name="Picture 493" descr="Basic authentication in IE using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Basic authentication in IE using Selenium"/>
                    <pic:cNvPicPr>
                      <a:picLocks noChangeAspect="1" noChangeArrowheads="1"/>
                    </pic:cNvPicPr>
                  </pic:nvPicPr>
                  <pic:blipFill>
                    <a:blip r:embed="rId167"/>
                    <a:srcRect/>
                    <a:stretch>
                      <a:fillRect/>
                    </a:stretch>
                  </pic:blipFill>
                  <pic:spPr bwMode="auto">
                    <a:xfrm>
                      <a:off x="0" y="0"/>
                      <a:ext cx="4177030" cy="2984500"/>
                    </a:xfrm>
                    <a:prstGeom prst="rect">
                      <a:avLst/>
                    </a:prstGeom>
                    <a:noFill/>
                    <a:ln w="9525">
                      <a:noFill/>
                      <a:miter lim="800000"/>
                      <a:headEnd/>
                      <a:tailEnd/>
                    </a:ln>
                  </pic:spPr>
                </pic:pic>
              </a:graphicData>
            </a:graphic>
          </wp:inline>
        </w:drawing>
      </w:r>
    </w:p>
    <w:p w:rsidR="002E24DB" w:rsidRPr="00E11B5F" w:rsidRDefault="002E24DB" w:rsidP="00E11B5F">
      <w:pPr>
        <w:pStyle w:val="Heading3"/>
        <w:shd w:val="clear" w:color="auto" w:fill="FFFFFF"/>
        <w:spacing w:before="0" w:line="240" w:lineRule="auto"/>
        <w:rPr>
          <w:b w:val="0"/>
          <w:bCs w:val="0"/>
          <w:color w:val="555555"/>
          <w:sz w:val="18"/>
          <w:szCs w:val="18"/>
        </w:rPr>
      </w:pPr>
      <w:r w:rsidRPr="00E11B5F">
        <w:rPr>
          <w:b w:val="0"/>
          <w:bCs w:val="0"/>
          <w:color w:val="555555"/>
          <w:sz w:val="18"/>
          <w:szCs w:val="18"/>
        </w:rPr>
        <w:t>Check out the example to work with IE using AutoIt tool.</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First create AutoIt script as below and save it as basicauth.au3</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To </w:t>
      </w:r>
      <w:r w:rsidRPr="00E11B5F">
        <w:rPr>
          <w:rStyle w:val="hljs-keyword"/>
          <w:rFonts w:asciiTheme="majorHAnsi" w:hAnsiTheme="majorHAnsi"/>
          <w:b/>
          <w:bCs/>
          <w:color w:val="000000"/>
          <w:sz w:val="18"/>
          <w:szCs w:val="18"/>
          <w:bdr w:val="none" w:sz="0" w:space="0" w:color="auto" w:frame="1"/>
          <w:shd w:val="clear" w:color="auto" w:fill="EEEEEE"/>
        </w:rPr>
        <w:t>pass</w:t>
      </w:r>
      <w:r w:rsidRPr="00E11B5F">
        <w:rPr>
          <w:rStyle w:val="HTMLCode"/>
          <w:rFonts w:asciiTheme="majorHAnsi" w:hAnsiTheme="majorHAnsi"/>
          <w:color w:val="000000"/>
          <w:sz w:val="18"/>
          <w:szCs w:val="18"/>
          <w:bdr w:val="none" w:sz="0" w:space="0" w:color="auto" w:frame="1"/>
          <w:shd w:val="clear" w:color="auto" w:fill="EEEEEE"/>
        </w:rPr>
        <w:t xml:space="preserve"> user name </w:t>
      </w:r>
      <w:r w:rsidRPr="00E11B5F">
        <w:rPr>
          <w:rStyle w:val="hljs-keyword"/>
          <w:rFonts w:asciiTheme="majorHAnsi" w:hAnsiTheme="majorHAnsi"/>
          <w:b/>
          <w:bCs/>
          <w:color w:val="000000"/>
          <w:sz w:val="18"/>
          <w:szCs w:val="18"/>
          <w:bdr w:val="none" w:sz="0" w:space="0" w:color="auto" w:frame="1"/>
          <w:shd w:val="clear" w:color="auto" w:fill="EEEEEE"/>
        </w:rPr>
        <w:t>and</w:t>
      </w:r>
      <w:r w:rsidRPr="00E11B5F">
        <w:rPr>
          <w:rStyle w:val="HTMLCode"/>
          <w:rFonts w:asciiTheme="majorHAnsi" w:hAnsiTheme="majorHAnsi"/>
          <w:color w:val="000000"/>
          <w:sz w:val="18"/>
          <w:szCs w:val="18"/>
          <w:bdr w:val="none" w:sz="0" w:space="0" w:color="auto" w:frame="1"/>
          <w:shd w:val="clear" w:color="auto" w:fill="EEEEEE"/>
        </w:rPr>
        <w:t xml:space="preserve"> password</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WinWaitActive(</w:t>
      </w:r>
      <w:r w:rsidRPr="00E11B5F">
        <w:rPr>
          <w:rStyle w:val="hljs-string"/>
          <w:rFonts w:asciiTheme="majorHAnsi" w:hAnsiTheme="majorHAnsi"/>
          <w:color w:val="DD1144"/>
          <w:sz w:val="18"/>
          <w:szCs w:val="18"/>
          <w:bdr w:val="none" w:sz="0" w:space="0" w:color="auto" w:frame="1"/>
          <w:shd w:val="clear" w:color="auto" w:fill="EEEEEE"/>
        </w:rPr>
        <w:t>"Windows Security"</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Send(</w:t>
      </w:r>
      <w:r w:rsidRPr="00E11B5F">
        <w:rPr>
          <w:rStyle w:val="hljs-string"/>
          <w:rFonts w:asciiTheme="majorHAnsi" w:hAnsiTheme="majorHAnsi"/>
          <w:color w:val="DD1144"/>
          <w:sz w:val="18"/>
          <w:szCs w:val="18"/>
          <w:bdr w:val="none" w:sz="0" w:space="0" w:color="auto" w:frame="1"/>
          <w:shd w:val="clear" w:color="auto" w:fill="EEEEEE"/>
        </w:rPr>
        <w:t>"admin"</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Send(</w:t>
      </w:r>
      <w:r w:rsidRPr="00E11B5F">
        <w:rPr>
          <w:rStyle w:val="hljs-string"/>
          <w:rFonts w:asciiTheme="majorHAnsi" w:hAnsiTheme="majorHAnsi"/>
          <w:color w:val="DD1144"/>
          <w:sz w:val="18"/>
          <w:szCs w:val="18"/>
          <w:bdr w:val="none" w:sz="0" w:space="0" w:color="auto" w:frame="1"/>
          <w:shd w:val="clear" w:color="auto" w:fill="EEEEEE"/>
        </w:rPr>
        <w:t>"{TAB}"</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Send(</w:t>
      </w:r>
      <w:r w:rsidRPr="00E11B5F">
        <w:rPr>
          <w:rStyle w:val="hljs-string"/>
          <w:rFonts w:asciiTheme="majorHAnsi" w:hAnsiTheme="majorHAnsi"/>
          <w:color w:val="DD1144"/>
          <w:sz w:val="18"/>
          <w:szCs w:val="18"/>
          <w:bdr w:val="none" w:sz="0" w:space="0" w:color="auto" w:frame="1"/>
          <w:shd w:val="clear" w:color="auto" w:fill="EEEEEE"/>
        </w:rPr>
        <w:t>"admin"</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TMLCode"/>
          <w:rFonts w:asciiTheme="majorHAnsi" w:hAnsiTheme="majorHAnsi"/>
          <w:color w:val="000000"/>
          <w:sz w:val="18"/>
          <w:szCs w:val="18"/>
          <w:bdr w:val="none" w:sz="0" w:space="0" w:color="auto" w:frame="1"/>
          <w:shd w:val="clear" w:color="auto" w:fill="EEEEEE"/>
        </w:rPr>
        <w:t>Send(</w:t>
      </w:r>
      <w:r w:rsidRPr="00E11B5F">
        <w:rPr>
          <w:rStyle w:val="hljs-string"/>
          <w:rFonts w:asciiTheme="majorHAnsi" w:hAnsiTheme="majorHAnsi"/>
          <w:color w:val="DD1144"/>
          <w:sz w:val="18"/>
          <w:szCs w:val="18"/>
          <w:bdr w:val="none" w:sz="0" w:space="0" w:color="auto" w:frame="1"/>
          <w:shd w:val="clear" w:color="auto" w:fill="EEEEEE"/>
        </w:rPr>
        <w:t>"{ENTER}"</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After creating the above AutoIT script, compile the script and take the location of the script exe file. Now the selenium code should look like below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@Test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public void testBasicAuth_IE()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DesiredCapabilities caps = DesiredCapabilities.internetExplorer();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lastRenderedPageBreak/>
        <w:t xml:space="preserve">  caps.setCapability(InternetExplorerDriver.INITIAL_BROWSER_URL, </w:t>
      </w:r>
      <w:r w:rsidRPr="00E11B5F">
        <w:rPr>
          <w:rStyle w:val="hljs-string"/>
          <w:rFonts w:asciiTheme="majorHAnsi" w:hAnsiTheme="majorHAnsi"/>
          <w:color w:val="DD1144"/>
          <w:sz w:val="18"/>
          <w:szCs w:val="18"/>
          <w:bdr w:val="none" w:sz="0" w:space="0" w:color="auto" w:frame="1"/>
          <w:shd w:val="clear" w:color="auto" w:fill="EEEEEE"/>
        </w:rPr>
        <w:t>""</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System.setProperty(</w:t>
      </w:r>
      <w:r w:rsidRPr="00E11B5F">
        <w:rPr>
          <w:rStyle w:val="hljs-string"/>
          <w:rFonts w:asciiTheme="majorHAnsi" w:hAnsiTheme="majorHAnsi"/>
          <w:color w:val="DD1144"/>
          <w:sz w:val="18"/>
          <w:szCs w:val="18"/>
          <w:bdr w:val="none" w:sz="0" w:space="0" w:color="auto" w:frame="1"/>
          <w:shd w:val="clear" w:color="auto" w:fill="EEEEEE"/>
        </w:rPr>
        <w:t>"webdriver.ie.driver"</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string"/>
          <w:rFonts w:asciiTheme="majorHAnsi" w:hAnsiTheme="majorHAnsi"/>
          <w:color w:val="DD1144"/>
          <w:sz w:val="18"/>
          <w:szCs w:val="18"/>
          <w:bdr w:val="none" w:sz="0" w:space="0" w:color="auto" w:frame="1"/>
          <w:shd w:val="clear" w:color="auto" w:fill="EEEEEE"/>
        </w:rPr>
        <w:t>"G:/Jars/IEDriverServer.exe"</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WebDriver driver=new InternetExplorerDriver(caps);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driver.manage().window().maximize();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driver.get(</w:t>
      </w:r>
      <w:r w:rsidRPr="00E11B5F">
        <w:rPr>
          <w:rStyle w:val="hljs-string"/>
          <w:rFonts w:asciiTheme="majorHAnsi" w:hAnsiTheme="majorHAnsi"/>
          <w:color w:val="DD1144"/>
          <w:sz w:val="18"/>
          <w:szCs w:val="18"/>
          <w:bdr w:val="none" w:sz="0" w:space="0" w:color="auto" w:frame="1"/>
          <w:shd w:val="clear" w:color="auto" w:fill="EEEEEE"/>
        </w:rPr>
        <w:t>"</w:t>
      </w:r>
      <w:hyperlink r:id="rId168" w:history="1">
        <w:r w:rsidRPr="00E11B5F">
          <w:rPr>
            <w:rStyle w:val="hljs-string"/>
            <w:rFonts w:asciiTheme="majorHAnsi" w:hAnsiTheme="majorHAnsi"/>
            <w:color w:val="DD1144"/>
            <w:sz w:val="18"/>
            <w:szCs w:val="18"/>
            <w:bdr w:val="none" w:sz="0" w:space="0" w:color="auto" w:frame="1"/>
            <w:shd w:val="clear" w:color="auto" w:fill="EEEEEE"/>
          </w:rPr>
          <w:t>http://yoururl.com"</w:t>
        </w:r>
      </w:hyperlink>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try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Runtime.getRuntime().exec(</w:t>
      </w:r>
      <w:r w:rsidRPr="00E11B5F">
        <w:rPr>
          <w:rStyle w:val="hljs-string"/>
          <w:rFonts w:asciiTheme="majorHAnsi" w:hAnsiTheme="majorHAnsi"/>
          <w:color w:val="DD1144"/>
          <w:sz w:val="18"/>
          <w:szCs w:val="18"/>
          <w:bdr w:val="none" w:sz="0" w:space="0" w:color="auto" w:frame="1"/>
          <w:shd w:val="clear" w:color="auto" w:fill="EEEEEE"/>
        </w:rPr>
        <w:t>"G:/basicauth.exe"</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 catch (Exception 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e.printStackTrace();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eading1"/>
        <w:spacing w:before="0" w:beforeAutospacing="0" w:after="0" w:afterAutospacing="0"/>
        <w:rPr>
          <w:rFonts w:asciiTheme="majorHAnsi" w:hAnsiTheme="majorHAnsi"/>
          <w:color w:val="373B41"/>
          <w:sz w:val="18"/>
          <w:szCs w:val="18"/>
        </w:rPr>
      </w:pPr>
      <w:hyperlink r:id="rId169" w:history="1">
        <w:r w:rsidRPr="00E11B5F">
          <w:rPr>
            <w:rStyle w:val="Hyperlink"/>
            <w:rFonts w:asciiTheme="majorHAnsi" w:hAnsiTheme="majorHAnsi"/>
            <w:color w:val="373B41"/>
            <w:sz w:val="18"/>
            <w:szCs w:val="18"/>
          </w:rPr>
          <w:t>How to delete Cookies in Selenium Webdriver</w:t>
        </w:r>
      </w:hyperlink>
    </w:p>
    <w:p w:rsidR="002E24DB" w:rsidRPr="00E11B5F" w:rsidRDefault="002E24DB" w:rsidP="00E11B5F">
      <w:pPr>
        <w:shd w:val="clear" w:color="auto" w:fill="FFFFFF"/>
        <w:spacing w:after="0" w:line="240" w:lineRule="auto"/>
        <w:jc w:val="center"/>
        <w:rPr>
          <w:rFonts w:asciiTheme="majorHAnsi" w:hAnsiTheme="majorHAnsi"/>
          <w:color w:val="555555"/>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572" name="Picture 572" descr="https://1.bp.blogspot.com/-OaW_3crdKUw/XCMf8ZSu_nI/AAAAAAAAPIk/d50AwBMlU6ARH9IEBfapLINKI6OZr24AQCLcBGAs/s1600/Programs%2Bfor%2BSelenium%252810%2529.png">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1.bp.blogspot.com/-OaW_3crdKUw/XCMf8ZSu_nI/AAAAAAAAPIk/d50AwBMlU6ARH9IEBfapLINKI6OZr24AQCLcBGAs/s1600/Programs%2Bfor%2BSelenium%252810%2529.png">
                      <a:hlinkClick r:id="rId170"/>
                    </pic:cNvPr>
                    <pic:cNvPicPr>
                      <a:picLocks noChangeAspect="1" noChangeArrowheads="1"/>
                    </pic:cNvPicPr>
                  </pic:nvPicPr>
                  <pic:blipFill>
                    <a:blip r:embed="rId171"/>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b/>
          <w:bCs/>
          <w:color w:val="555555"/>
          <w:sz w:val="18"/>
          <w:szCs w:val="18"/>
        </w:rPr>
        <w:t>Delete Cookie</w:t>
      </w:r>
      <w:r w:rsidRPr="00E11B5F">
        <w:rPr>
          <w:rFonts w:asciiTheme="majorHAnsi" w:hAnsiTheme="majorHAnsi"/>
          <w:color w:val="555555"/>
          <w:sz w:val="18"/>
          <w:szCs w:val="18"/>
        </w:rPr>
        <w:br/>
      </w:r>
      <w:r w:rsidRPr="00E11B5F">
        <w:rPr>
          <w:rFonts w:asciiTheme="majorHAnsi" w:hAnsiTheme="majorHAnsi"/>
          <w:b/>
          <w:bCs/>
          <w:color w:val="555555"/>
          <w:sz w:val="18"/>
          <w:szCs w:val="18"/>
        </w:rPr>
        <w:t>Delete Cookie with Name</w:t>
      </w:r>
      <w:r w:rsidRPr="00E11B5F">
        <w:rPr>
          <w:rFonts w:asciiTheme="majorHAnsi" w:hAnsiTheme="majorHAnsi"/>
          <w:color w:val="555555"/>
          <w:sz w:val="18"/>
          <w:szCs w:val="18"/>
        </w:rPr>
        <w:br/>
      </w:r>
      <w:r w:rsidRPr="00E11B5F">
        <w:rPr>
          <w:rFonts w:asciiTheme="majorHAnsi" w:hAnsiTheme="majorHAnsi"/>
          <w:b/>
          <w:bCs/>
          <w:color w:val="555555"/>
          <w:sz w:val="18"/>
          <w:szCs w:val="18"/>
        </w:rPr>
        <w:t>Delete All Cookies</w:t>
      </w:r>
      <w:r w:rsidRPr="00E11B5F">
        <w:rPr>
          <w:rFonts w:asciiTheme="majorHAnsi" w:hAnsiTheme="majorHAnsi"/>
          <w:color w:val="555555"/>
          <w:sz w:val="18"/>
          <w:szCs w:val="18"/>
        </w:rPr>
        <w:br/>
      </w:r>
      <w:r w:rsidRPr="00E11B5F">
        <w:rPr>
          <w:rFonts w:asciiTheme="majorHAnsi" w:hAnsiTheme="majorHAnsi"/>
          <w:b/>
          <w:bCs/>
          <w:color w:val="555555"/>
          <w:sz w:val="18"/>
          <w:szCs w:val="18"/>
        </w:rPr>
        <w:br/>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User can delete a cookie from the browser's "cookie jar". The domain of the cookie will be ignored.</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User can delete the named cookie from the current domain. This is equivalent to setting the named cookie's expiry date to sometime in the past.</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br/>
      </w:r>
    </w:p>
    <w:p w:rsidR="002E24DB" w:rsidRPr="00E11B5F" w:rsidRDefault="002E24DB" w:rsidP="00E11B5F">
      <w:pPr>
        <w:shd w:val="clear" w:color="auto" w:fill="FFFFFF"/>
        <w:spacing w:after="0" w:line="240" w:lineRule="auto"/>
        <w:jc w:val="center"/>
        <w:rPr>
          <w:rFonts w:asciiTheme="majorHAnsi" w:hAnsiTheme="majorHAnsi"/>
          <w:color w:val="555555"/>
          <w:sz w:val="18"/>
          <w:szCs w:val="18"/>
        </w:rPr>
      </w:pPr>
    </w:p>
    <w:p w:rsidR="002E24DB" w:rsidRPr="00E11B5F" w:rsidRDefault="002E24DB" w:rsidP="00E11B5F">
      <w:pPr>
        <w:shd w:val="clear" w:color="auto" w:fill="FFFFFF"/>
        <w:spacing w:after="0" w:line="240" w:lineRule="auto"/>
        <w:jc w:val="center"/>
        <w:rPr>
          <w:rFonts w:asciiTheme="majorHAnsi" w:hAnsiTheme="majorHAnsi"/>
          <w:color w:val="555555"/>
          <w:sz w:val="18"/>
          <w:szCs w:val="18"/>
        </w:rPr>
      </w:pPr>
    </w:p>
    <w:p w:rsidR="002E24DB" w:rsidRPr="00E11B5F" w:rsidRDefault="002E24DB" w:rsidP="00E11B5F">
      <w:pPr>
        <w:spacing w:after="0" w:line="240" w:lineRule="auto"/>
        <w:rPr>
          <w:rFonts w:asciiTheme="majorHAnsi" w:hAnsiTheme="majorHAnsi"/>
          <w:color w:val="373B41"/>
          <w:sz w:val="18"/>
          <w:szCs w:val="18"/>
        </w:rPr>
      </w:pP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User can also delete all the cookies for the current domain using driver.manage().deleteAllCookies();</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Example:</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Deleting the specific cookie with cookie name "--utmb"</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@Test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public void deleteCookieNamedExample()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 new FirefoxDriver();</w:t>
      </w:r>
    </w:p>
    <w:p w:rsidR="002E24DB" w:rsidRPr="00E11B5F" w:rsidRDefault="002E24DB" w:rsidP="00E11B5F">
      <w:pPr>
        <w:pStyle w:val="HTMLPreformatted"/>
        <w:shd w:val="clear" w:color="auto" w:fill="F5F5F5"/>
        <w:wordWrap w:val="0"/>
        <w:rPr>
          <w:rStyle w:val="Hyperlink"/>
          <w:rFonts w:asciiTheme="majorHAnsi" w:hAnsiTheme="majorHAnsi"/>
          <w:color w:val="0088CC"/>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String URL=</w:t>
      </w:r>
      <w:r w:rsidRPr="00E11B5F">
        <w:rPr>
          <w:rStyle w:val="hljs-string"/>
          <w:rFonts w:asciiTheme="majorHAnsi" w:hAnsiTheme="majorHAnsi"/>
          <w:color w:val="DD1144"/>
          <w:sz w:val="18"/>
          <w:szCs w:val="18"/>
          <w:bdr w:val="none" w:sz="0" w:space="0" w:color="auto" w:frame="1"/>
          <w:shd w:val="clear" w:color="auto" w:fill="EEEEEE"/>
        </w:rPr>
        <w:t>"</w:t>
      </w:r>
      <w:r w:rsidRPr="00E11B5F">
        <w:rPr>
          <w:rStyle w:val="HTMLCode"/>
          <w:rFonts w:asciiTheme="majorHAnsi" w:hAnsiTheme="majorHAnsi"/>
          <w:color w:val="000000"/>
          <w:sz w:val="18"/>
          <w:szCs w:val="18"/>
          <w:bdr w:val="none" w:sz="0" w:space="0" w:color="auto" w:frame="1"/>
          <w:shd w:val="clear" w:color="auto" w:fill="EEEEEE"/>
        </w:rPr>
        <w:fldChar w:fldCharType="begin"/>
      </w:r>
      <w:r w:rsidRPr="00E11B5F">
        <w:rPr>
          <w:rStyle w:val="HTMLCode"/>
          <w:rFonts w:asciiTheme="majorHAnsi" w:hAnsiTheme="majorHAnsi"/>
          <w:color w:val="000000"/>
          <w:sz w:val="18"/>
          <w:szCs w:val="18"/>
          <w:bdr w:val="none" w:sz="0" w:space="0" w:color="auto" w:frame="1"/>
          <w:shd w:val="clear" w:color="auto" w:fill="EEEEEE"/>
        </w:rPr>
        <w:instrText xml:space="preserve"> HYPERLINK "http://www.flipkart.com/" </w:instrText>
      </w:r>
      <w:r w:rsidRPr="00E11B5F">
        <w:rPr>
          <w:rStyle w:val="HTMLCode"/>
          <w:rFonts w:asciiTheme="majorHAnsi" w:hAnsiTheme="majorHAnsi"/>
          <w:color w:val="000000"/>
          <w:sz w:val="18"/>
          <w:szCs w:val="18"/>
          <w:bdr w:val="none" w:sz="0" w:space="0" w:color="auto" w:frame="1"/>
          <w:shd w:val="clear" w:color="auto" w:fill="EEEEEE"/>
        </w:rPr>
        <w:fldChar w:fldCharType="separate"/>
      </w:r>
      <w:r w:rsidRPr="00E11B5F">
        <w:rPr>
          <w:rStyle w:val="hljs-string"/>
          <w:rFonts w:asciiTheme="majorHAnsi" w:hAnsiTheme="majorHAnsi"/>
          <w:color w:val="DD1144"/>
          <w:sz w:val="18"/>
          <w:szCs w:val="18"/>
          <w:bdr w:val="none" w:sz="0" w:space="0" w:color="auto" w:frame="1"/>
          <w:shd w:val="clear" w:color="auto" w:fill="EEEEEE"/>
        </w:rPr>
        <w:t>http://www.flipkart.com"</w:t>
      </w:r>
      <w:r w:rsidRPr="00E11B5F">
        <w:rPr>
          <w:rStyle w:val="Hyperlink"/>
          <w:rFonts w:asciiTheme="majorHAnsi" w:hAnsiTheme="majorHAnsi"/>
          <w:color w:val="0088CC"/>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fldChar w:fldCharType="end"/>
      </w:r>
      <w:r w:rsidRPr="00E11B5F">
        <w:rPr>
          <w:rStyle w:val="HTMLCode"/>
          <w:rFonts w:asciiTheme="majorHAnsi" w:hAnsiTheme="majorHAnsi"/>
          <w:color w:val="000000"/>
          <w:sz w:val="18"/>
          <w:szCs w:val="18"/>
          <w:bdr w:val="none" w:sz="0" w:space="0" w:color="auto" w:frame="1"/>
          <w:shd w:val="clear" w:color="auto" w:fill="EEEEEE"/>
        </w:rPr>
        <w:t xml:space="preserve">  driver.navigate().to(URL);</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driver.manage().deleteCookieNamed(</w:t>
      </w:r>
      <w:r w:rsidRPr="00E11B5F">
        <w:rPr>
          <w:rStyle w:val="hljs-string"/>
          <w:rFonts w:asciiTheme="majorHAnsi" w:hAnsiTheme="majorHAnsi"/>
          <w:color w:val="DD1144"/>
          <w:sz w:val="18"/>
          <w:szCs w:val="18"/>
          <w:bdr w:val="none" w:sz="0" w:space="0" w:color="auto" w:frame="1"/>
          <w:shd w:val="clear" w:color="auto" w:fill="EEEEEE"/>
        </w:rPr>
        <w:t>"__utmb"</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Deleting all the cookies of the domain</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@Test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public void deleteAllCookiesExample()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 new FirefoxDriver();</w:t>
      </w:r>
    </w:p>
    <w:p w:rsidR="002E24DB" w:rsidRPr="00E11B5F" w:rsidRDefault="002E24DB" w:rsidP="00E11B5F">
      <w:pPr>
        <w:pStyle w:val="HTMLPreformatted"/>
        <w:shd w:val="clear" w:color="auto" w:fill="F5F5F5"/>
        <w:wordWrap w:val="0"/>
        <w:rPr>
          <w:rStyle w:val="Hyperlink"/>
          <w:rFonts w:asciiTheme="majorHAnsi" w:hAnsiTheme="majorHAnsi"/>
          <w:color w:val="0088CC"/>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String URL=</w:t>
      </w:r>
      <w:r w:rsidRPr="00E11B5F">
        <w:rPr>
          <w:rStyle w:val="hljs-string"/>
          <w:rFonts w:asciiTheme="majorHAnsi" w:hAnsiTheme="majorHAnsi"/>
          <w:color w:val="DD1144"/>
          <w:sz w:val="18"/>
          <w:szCs w:val="18"/>
          <w:bdr w:val="none" w:sz="0" w:space="0" w:color="auto" w:frame="1"/>
          <w:shd w:val="clear" w:color="auto" w:fill="EEEEEE"/>
        </w:rPr>
        <w:t>"</w:t>
      </w:r>
      <w:r w:rsidRPr="00E11B5F">
        <w:rPr>
          <w:rStyle w:val="HTMLCode"/>
          <w:rFonts w:asciiTheme="majorHAnsi" w:hAnsiTheme="majorHAnsi"/>
          <w:color w:val="000000"/>
          <w:sz w:val="18"/>
          <w:szCs w:val="18"/>
          <w:bdr w:val="none" w:sz="0" w:space="0" w:color="auto" w:frame="1"/>
          <w:shd w:val="clear" w:color="auto" w:fill="EEEEEE"/>
        </w:rPr>
        <w:fldChar w:fldCharType="begin"/>
      </w:r>
      <w:r w:rsidRPr="00E11B5F">
        <w:rPr>
          <w:rStyle w:val="HTMLCode"/>
          <w:rFonts w:asciiTheme="majorHAnsi" w:hAnsiTheme="majorHAnsi"/>
          <w:color w:val="000000"/>
          <w:sz w:val="18"/>
          <w:szCs w:val="18"/>
          <w:bdr w:val="none" w:sz="0" w:space="0" w:color="auto" w:frame="1"/>
          <w:shd w:val="clear" w:color="auto" w:fill="EEEEEE"/>
        </w:rPr>
        <w:instrText xml:space="preserve"> HYPERLINK "http://www.flipcart.com/" </w:instrText>
      </w:r>
      <w:r w:rsidRPr="00E11B5F">
        <w:rPr>
          <w:rStyle w:val="HTMLCode"/>
          <w:rFonts w:asciiTheme="majorHAnsi" w:hAnsiTheme="majorHAnsi"/>
          <w:color w:val="000000"/>
          <w:sz w:val="18"/>
          <w:szCs w:val="18"/>
          <w:bdr w:val="none" w:sz="0" w:space="0" w:color="auto" w:frame="1"/>
          <w:shd w:val="clear" w:color="auto" w:fill="EEEEEE"/>
        </w:rPr>
        <w:fldChar w:fldCharType="separate"/>
      </w:r>
      <w:r w:rsidRPr="00E11B5F">
        <w:rPr>
          <w:rStyle w:val="hljs-string"/>
          <w:rFonts w:asciiTheme="majorHAnsi" w:hAnsiTheme="majorHAnsi"/>
          <w:color w:val="DD1144"/>
          <w:sz w:val="18"/>
          <w:szCs w:val="18"/>
          <w:bdr w:val="none" w:sz="0" w:space="0" w:color="auto" w:frame="1"/>
          <w:shd w:val="clear" w:color="auto" w:fill="EEEEEE"/>
        </w:rPr>
        <w:t>http://www.flipcart.com"</w:t>
      </w:r>
      <w:r w:rsidRPr="00E11B5F">
        <w:rPr>
          <w:rStyle w:val="Hyperlink"/>
          <w:rFonts w:asciiTheme="majorHAnsi" w:hAnsiTheme="majorHAnsi"/>
          <w:color w:val="0088CC"/>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lastRenderedPageBreak/>
        <w:fldChar w:fldCharType="end"/>
      </w:r>
      <w:r w:rsidRPr="00E11B5F">
        <w:rPr>
          <w:rStyle w:val="HTMLCode"/>
          <w:rFonts w:asciiTheme="majorHAnsi" w:hAnsiTheme="majorHAnsi"/>
          <w:color w:val="000000"/>
          <w:sz w:val="18"/>
          <w:szCs w:val="18"/>
          <w:bdr w:val="none" w:sz="0" w:space="0" w:color="auto" w:frame="1"/>
          <w:shd w:val="clear" w:color="auto" w:fill="EEEEEE"/>
        </w:rPr>
        <w:t xml:space="preserve">  driver.navigate().to(URL);</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driver.manage().deleteAllCookies();</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eading1"/>
        <w:spacing w:before="0" w:beforeAutospacing="0" w:after="0" w:afterAutospacing="0"/>
        <w:rPr>
          <w:rFonts w:asciiTheme="majorHAnsi" w:hAnsiTheme="majorHAnsi"/>
          <w:color w:val="373B41"/>
          <w:sz w:val="18"/>
          <w:szCs w:val="18"/>
        </w:rPr>
      </w:pPr>
      <w:hyperlink r:id="rId172" w:history="1">
        <w:r w:rsidRPr="00E11B5F">
          <w:rPr>
            <w:rStyle w:val="Hyperlink"/>
            <w:rFonts w:asciiTheme="majorHAnsi" w:hAnsiTheme="majorHAnsi"/>
            <w:color w:val="373B41"/>
            <w:sz w:val="18"/>
            <w:szCs w:val="18"/>
          </w:rPr>
          <w:t>How to add cookie with Selenium Webdriver</w:t>
        </w:r>
      </w:hyperlink>
    </w:p>
    <w:p w:rsidR="002E24DB" w:rsidRPr="00E11B5F" w:rsidRDefault="002E24DB" w:rsidP="00E11B5F">
      <w:pPr>
        <w:shd w:val="clear" w:color="auto" w:fill="FFFFFF"/>
        <w:spacing w:after="0" w:line="240" w:lineRule="auto"/>
        <w:jc w:val="center"/>
        <w:rPr>
          <w:rFonts w:asciiTheme="majorHAnsi" w:hAnsiTheme="majorHAnsi"/>
          <w:color w:val="555555"/>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574" name="Picture 574" descr="https://4.bp.blogspot.com/-IsnIhw00FT8/XCMpj0NlvtI/AAAAAAAAPI4/MAkfBuMSp2QKBiJd84-YDclGfVFbzq2cACLcBGAs/s1600/Programs%2Bfor%2BSelenium%252812%2529.pn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4.bp.blogspot.com/-IsnIhw00FT8/XCMpj0NlvtI/AAAAAAAAPI4/MAkfBuMSp2QKBiJd84-YDclGfVFbzq2cACLcBGAs/s1600/Programs%2Bfor%2BSelenium%252812%2529.png">
                      <a:hlinkClick r:id="rId173"/>
                    </pic:cNvPr>
                    <pic:cNvPicPr>
                      <a:picLocks noChangeAspect="1" noChangeArrowheads="1"/>
                    </pic:cNvPicPr>
                  </pic:nvPicPr>
                  <pic:blipFill>
                    <a:blip r:embed="rId174"/>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Using webdriver we can easily pass the cookie to the domain. In order to pass cookie, we should use a method named "addCookie(cookie)"</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b/>
          <w:bCs/>
          <w:color w:val="555555"/>
          <w:sz w:val="18"/>
          <w:szCs w:val="18"/>
        </w:rPr>
        <w:t>Method Name: addCookie(Cookie cookie)</w:t>
      </w:r>
      <w:r w:rsidRPr="00E11B5F">
        <w:rPr>
          <w:rFonts w:asciiTheme="majorHAnsi" w:hAnsiTheme="majorHAnsi"/>
          <w:color w:val="555555"/>
          <w:sz w:val="18"/>
          <w:szCs w:val="18"/>
        </w:rPr>
        <w:br/>
        <w:t>Syntax:driver.manage().addCookie(arg0);</w:t>
      </w:r>
      <w:r w:rsidRPr="00E11B5F">
        <w:rPr>
          <w:rFonts w:asciiTheme="majorHAnsi" w:hAnsiTheme="majorHAnsi"/>
          <w:color w:val="555555"/>
          <w:sz w:val="18"/>
          <w:szCs w:val="18"/>
        </w:rPr>
        <w:br/>
        <w:t>Purpose: To add a specific cookie into cookies. If the cookie's domain name is left blank, it is assumed that the cookie is meant for the domain of the current document.</w:t>
      </w:r>
      <w:r w:rsidRPr="00E11B5F">
        <w:rPr>
          <w:rFonts w:asciiTheme="majorHAnsi" w:hAnsiTheme="majorHAnsi"/>
          <w:color w:val="555555"/>
          <w:sz w:val="18"/>
          <w:szCs w:val="18"/>
        </w:rPr>
        <w:br/>
        <w:t>Parameters: cookie - The name and value of the cookie to be add.</w:t>
      </w:r>
    </w:p>
    <w:p w:rsidR="002E24DB" w:rsidRPr="00E11B5F" w:rsidRDefault="002E24DB" w:rsidP="00E11B5F">
      <w:pPr>
        <w:shd w:val="clear" w:color="auto" w:fill="FFFFFF"/>
        <w:spacing w:after="0" w:line="240" w:lineRule="auto"/>
        <w:rPr>
          <w:rFonts w:asciiTheme="majorHAnsi" w:hAnsiTheme="majorHAnsi"/>
          <w:color w:val="555555"/>
          <w:sz w:val="18"/>
          <w:szCs w:val="18"/>
        </w:rPr>
      </w:pP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Example: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@Test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public void addCookie()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 new FirefoxDriver();</w:t>
      </w:r>
    </w:p>
    <w:p w:rsidR="002E24DB" w:rsidRPr="00E11B5F" w:rsidRDefault="002E24DB" w:rsidP="00E11B5F">
      <w:pPr>
        <w:pStyle w:val="HTMLPreformatted"/>
        <w:shd w:val="clear" w:color="auto" w:fill="F5F5F5"/>
        <w:wordWrap w:val="0"/>
        <w:rPr>
          <w:rStyle w:val="Hyperlink"/>
          <w:rFonts w:asciiTheme="majorHAnsi" w:hAnsiTheme="majorHAnsi"/>
          <w:color w:val="0088CC"/>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String URL=</w:t>
      </w:r>
      <w:r w:rsidRPr="00E11B5F">
        <w:rPr>
          <w:rStyle w:val="hljs-string"/>
          <w:rFonts w:asciiTheme="majorHAnsi" w:hAnsiTheme="majorHAnsi"/>
          <w:color w:val="DD1144"/>
          <w:sz w:val="18"/>
          <w:szCs w:val="18"/>
          <w:bdr w:val="none" w:sz="0" w:space="0" w:color="auto" w:frame="1"/>
          <w:shd w:val="clear" w:color="auto" w:fill="EEEEEE"/>
        </w:rPr>
        <w:t>"</w:t>
      </w:r>
      <w:r w:rsidRPr="00E11B5F">
        <w:rPr>
          <w:rStyle w:val="HTMLCode"/>
          <w:rFonts w:asciiTheme="majorHAnsi" w:hAnsiTheme="majorHAnsi"/>
          <w:color w:val="000000"/>
          <w:sz w:val="18"/>
          <w:szCs w:val="18"/>
          <w:bdr w:val="none" w:sz="0" w:space="0" w:color="auto" w:frame="1"/>
          <w:shd w:val="clear" w:color="auto" w:fill="EEEEEE"/>
        </w:rPr>
        <w:fldChar w:fldCharType="begin"/>
      </w:r>
      <w:r w:rsidRPr="00E11B5F">
        <w:rPr>
          <w:rStyle w:val="HTMLCode"/>
          <w:rFonts w:asciiTheme="majorHAnsi" w:hAnsiTheme="majorHAnsi"/>
          <w:color w:val="000000"/>
          <w:sz w:val="18"/>
          <w:szCs w:val="18"/>
          <w:bdr w:val="none" w:sz="0" w:space="0" w:color="auto" w:frame="1"/>
          <w:shd w:val="clear" w:color="auto" w:fill="EEEEEE"/>
        </w:rPr>
        <w:instrText xml:space="preserve"> HYPERLINK "http://flipkart.com/" </w:instrText>
      </w:r>
      <w:r w:rsidRPr="00E11B5F">
        <w:rPr>
          <w:rStyle w:val="HTMLCode"/>
          <w:rFonts w:asciiTheme="majorHAnsi" w:hAnsiTheme="majorHAnsi"/>
          <w:color w:val="000000"/>
          <w:sz w:val="18"/>
          <w:szCs w:val="18"/>
          <w:bdr w:val="none" w:sz="0" w:space="0" w:color="auto" w:frame="1"/>
          <w:shd w:val="clear" w:color="auto" w:fill="EEEEEE"/>
        </w:rPr>
        <w:fldChar w:fldCharType="separate"/>
      </w:r>
      <w:r w:rsidRPr="00E11B5F">
        <w:rPr>
          <w:rStyle w:val="hljs-string"/>
          <w:rFonts w:asciiTheme="majorHAnsi" w:hAnsiTheme="majorHAnsi"/>
          <w:color w:val="DD1144"/>
          <w:sz w:val="18"/>
          <w:szCs w:val="18"/>
          <w:bdr w:val="none" w:sz="0" w:space="0" w:color="auto" w:frame="1"/>
          <w:shd w:val="clear" w:color="auto" w:fill="EEEEEE"/>
        </w:rPr>
        <w:t>http://flipkart.com/"</w:t>
      </w:r>
      <w:r w:rsidRPr="00E11B5F">
        <w:rPr>
          <w:rStyle w:val="Hyperlink"/>
          <w:rFonts w:asciiTheme="majorHAnsi" w:hAnsiTheme="majorHAnsi"/>
          <w:color w:val="0088CC"/>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fldChar w:fldCharType="end"/>
      </w:r>
      <w:r w:rsidRPr="00E11B5F">
        <w:rPr>
          <w:rStyle w:val="HTMLCode"/>
          <w:rFonts w:asciiTheme="majorHAnsi" w:hAnsiTheme="majorHAnsi"/>
          <w:color w:val="000000"/>
          <w:sz w:val="18"/>
          <w:szCs w:val="18"/>
          <w:bdr w:val="none" w:sz="0" w:space="0" w:color="auto" w:frame="1"/>
          <w:shd w:val="clear" w:color="auto" w:fill="EEEEEE"/>
        </w:rPr>
        <w:t xml:space="preserve">  driver.navigate().to(URL);</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//we should pass name and value for cookie as parameters</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 In this example we are passing, name=mycookie and value=123456789123</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Cookie name = new Cookie(</w:t>
      </w:r>
      <w:r w:rsidRPr="00E11B5F">
        <w:rPr>
          <w:rStyle w:val="hljs-string"/>
          <w:rFonts w:asciiTheme="majorHAnsi" w:hAnsiTheme="majorHAnsi"/>
          <w:color w:val="DD1144"/>
          <w:sz w:val="18"/>
          <w:szCs w:val="18"/>
          <w:bdr w:val="none" w:sz="0" w:space="0" w:color="auto" w:frame="1"/>
          <w:shd w:val="clear" w:color="auto" w:fill="EEEEEE"/>
        </w:rPr>
        <w:t>"mycookie"</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string"/>
          <w:rFonts w:asciiTheme="majorHAnsi" w:hAnsiTheme="majorHAnsi"/>
          <w:color w:val="DD1144"/>
          <w:sz w:val="18"/>
          <w:szCs w:val="18"/>
          <w:bdr w:val="none" w:sz="0" w:space="0" w:color="auto" w:frame="1"/>
          <w:shd w:val="clear" w:color="auto" w:fill="EEEEEE"/>
        </w:rPr>
        <w:t>"123456789123"</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driver.manage().addCookie(name);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 After adding the cookie we will check that by displaying all the cookies.</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Set cookiesList =  driver.manage().getCookies();</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for(Cookie getcookies :cookiesList)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System.out.println(getcookies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The output looks like below. We can see the added cookie along with the other cookies of the domain.</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noProof/>
          <w:color w:val="555555"/>
          <w:sz w:val="18"/>
          <w:szCs w:val="18"/>
        </w:rPr>
        <w:lastRenderedPageBreak/>
        <w:drawing>
          <wp:inline distT="0" distB="0" distL="0" distR="0">
            <wp:extent cx="12428220" cy="6539865"/>
            <wp:effectExtent l="19050" t="0" r="0" b="0"/>
            <wp:docPr id="575" name="Picture 575" descr="addcookies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addcookiesexample"/>
                    <pic:cNvPicPr>
                      <a:picLocks noChangeAspect="1" noChangeArrowheads="1"/>
                    </pic:cNvPicPr>
                  </pic:nvPicPr>
                  <pic:blipFill>
                    <a:blip r:embed="rId175"/>
                    <a:srcRect/>
                    <a:stretch>
                      <a:fillRect/>
                    </a:stretch>
                  </pic:blipFill>
                  <pic:spPr bwMode="auto">
                    <a:xfrm>
                      <a:off x="0" y="0"/>
                      <a:ext cx="12428220" cy="6539865"/>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rPr>
          <w:rFonts w:asciiTheme="majorHAnsi" w:hAnsiTheme="majorHAnsi"/>
          <w:color w:val="555555"/>
          <w:sz w:val="18"/>
          <w:szCs w:val="18"/>
        </w:rPr>
      </w:pPr>
    </w:p>
    <w:p w:rsidR="002E24DB" w:rsidRPr="00E11B5F" w:rsidRDefault="002E24DB" w:rsidP="00E11B5F">
      <w:pPr>
        <w:spacing w:after="0" w:line="240" w:lineRule="auto"/>
        <w:textAlignment w:val="center"/>
        <w:rPr>
          <w:rFonts w:asciiTheme="majorHAnsi" w:hAnsiTheme="majorHAnsi"/>
          <w:color w:val="373B41"/>
          <w:sz w:val="18"/>
          <w:szCs w:val="18"/>
        </w:rPr>
      </w:pPr>
      <w:hyperlink r:id="rId176" w:tgtFrame="_blank" w:tooltip="Email This" w:history="1">
        <w:r w:rsidRPr="00E11B5F">
          <w:rPr>
            <w:rStyle w:val="share-button-link-text"/>
            <w:rFonts w:asciiTheme="majorHAnsi" w:hAnsiTheme="majorHAnsi"/>
            <w:color w:val="E6A117"/>
            <w:sz w:val="18"/>
            <w:szCs w:val="18"/>
            <w:u w:val="single"/>
          </w:rPr>
          <w:t>Email This</w:t>
        </w:r>
      </w:hyperlink>
      <w:hyperlink r:id="rId177" w:tgtFrame="_blank" w:tooltip="BlogThis!" w:history="1">
        <w:r w:rsidRPr="00E11B5F">
          <w:rPr>
            <w:rStyle w:val="share-button-link-text"/>
            <w:rFonts w:asciiTheme="majorHAnsi" w:hAnsiTheme="majorHAnsi"/>
            <w:color w:val="E6A117"/>
            <w:sz w:val="18"/>
            <w:szCs w:val="18"/>
            <w:u w:val="single"/>
          </w:rPr>
          <w:t>BlogThis!</w:t>
        </w:r>
      </w:hyperlink>
      <w:hyperlink r:id="rId178" w:tgtFrame="_blank" w:tooltip="Share to Twitter" w:history="1">
        <w:r w:rsidRPr="00E11B5F">
          <w:rPr>
            <w:rStyle w:val="share-button-link-text"/>
            <w:rFonts w:asciiTheme="majorHAnsi" w:hAnsiTheme="majorHAnsi"/>
            <w:color w:val="E6A117"/>
            <w:sz w:val="18"/>
            <w:szCs w:val="18"/>
            <w:u w:val="single"/>
          </w:rPr>
          <w:t>Share to Twitter</w:t>
        </w:r>
      </w:hyperlink>
      <w:hyperlink r:id="rId179" w:tgtFrame="_blank" w:tooltip="Share to Facebook" w:history="1">
        <w:r w:rsidRPr="00E11B5F">
          <w:rPr>
            <w:rStyle w:val="share-button-link-text"/>
            <w:rFonts w:asciiTheme="majorHAnsi" w:hAnsiTheme="majorHAnsi"/>
            <w:color w:val="E6A117"/>
            <w:sz w:val="18"/>
            <w:szCs w:val="18"/>
            <w:u w:val="single"/>
          </w:rPr>
          <w:t>Share to Facebook</w:t>
        </w:r>
      </w:hyperlink>
    </w:p>
    <w:p w:rsidR="002E24DB" w:rsidRPr="00E11B5F" w:rsidRDefault="002E24DB" w:rsidP="00E11B5F">
      <w:pPr>
        <w:pStyle w:val="Heading1"/>
        <w:spacing w:before="0" w:beforeAutospacing="0" w:after="0" w:afterAutospacing="0"/>
        <w:rPr>
          <w:rFonts w:asciiTheme="majorHAnsi" w:hAnsiTheme="majorHAnsi"/>
          <w:color w:val="373B41"/>
          <w:sz w:val="18"/>
          <w:szCs w:val="18"/>
        </w:rPr>
      </w:pPr>
      <w:hyperlink r:id="rId180" w:history="1">
        <w:r w:rsidRPr="00E11B5F">
          <w:rPr>
            <w:rStyle w:val="Hyperlink"/>
            <w:rFonts w:asciiTheme="majorHAnsi" w:hAnsiTheme="majorHAnsi"/>
            <w:color w:val="373B41"/>
            <w:sz w:val="18"/>
            <w:szCs w:val="18"/>
          </w:rPr>
          <w:t>How to handle javascript alerts, confirmation and prompts?</w:t>
        </w:r>
      </w:hyperlink>
    </w:p>
    <w:p w:rsidR="002E24DB" w:rsidRPr="00E11B5F" w:rsidRDefault="002E24DB" w:rsidP="00E11B5F">
      <w:pPr>
        <w:shd w:val="clear" w:color="auto" w:fill="FFFFFF"/>
        <w:spacing w:after="0" w:line="240" w:lineRule="auto"/>
        <w:jc w:val="center"/>
        <w:rPr>
          <w:rFonts w:asciiTheme="majorHAnsi" w:hAnsiTheme="majorHAnsi"/>
          <w:color w:val="555555"/>
          <w:sz w:val="18"/>
          <w:szCs w:val="18"/>
        </w:rPr>
      </w:pPr>
      <w:r w:rsidRPr="00E11B5F">
        <w:rPr>
          <w:rFonts w:asciiTheme="majorHAnsi" w:hAnsiTheme="majorHAnsi"/>
          <w:noProof/>
          <w:color w:val="E6A117"/>
          <w:sz w:val="18"/>
          <w:szCs w:val="18"/>
        </w:rPr>
        <w:lastRenderedPageBreak/>
        <w:drawing>
          <wp:inline distT="0" distB="0" distL="0" distR="0">
            <wp:extent cx="3050540" cy="2282190"/>
            <wp:effectExtent l="19050" t="0" r="0" b="0"/>
            <wp:docPr id="578" name="Picture 578" descr="https://1.bp.blogspot.com/-9rkYikgQ5CM/XCMqX7GCZ5I/AAAAAAAAPJE/T-to9C5oX14h6P20ygVKV9VuAy_TYBNbwCLcBGAs/s1600/Programs%2Bfor%2BSelenium%252813%2529.pn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1.bp.blogspot.com/-9rkYikgQ5CM/XCMqX7GCZ5I/AAAAAAAAPJE/T-to9C5oX14h6P20ygVKV9VuAy_TYBNbwCLcBGAs/s1600/Programs%2Bfor%2BSelenium%252813%2529.png">
                      <a:hlinkClick r:id="rId181"/>
                    </pic:cNvPr>
                    <pic:cNvPicPr>
                      <a:picLocks noChangeAspect="1" noChangeArrowheads="1"/>
                    </pic:cNvPicPr>
                  </pic:nvPicPr>
                  <pic:blipFill>
                    <a:blip r:embed="rId182"/>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Generally JavaScript popups are generated by web application and hence they can be easily controlled by the browser.</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Webdriver offers the ability to cope with javascript alerts using Alerts API </w:t>
      </w:r>
    </w:p>
    <w:p w:rsidR="002E24DB" w:rsidRPr="00E11B5F" w:rsidRDefault="002E24DB" w:rsidP="00E11B5F">
      <w:pPr>
        <w:spacing w:after="0" w:line="240" w:lineRule="auto"/>
        <w:rPr>
          <w:rFonts w:asciiTheme="majorHAnsi" w:hAnsiTheme="majorHAnsi"/>
          <w:color w:val="373B41"/>
          <w:sz w:val="18"/>
          <w:szCs w:val="18"/>
        </w:rPr>
      </w:pP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 Get a handle to the open alert, prompt or confirmation</w:t>
      </w:r>
      <w:r w:rsidRPr="00E11B5F">
        <w:rPr>
          <w:rFonts w:asciiTheme="majorHAnsi" w:hAnsiTheme="majorHAnsi"/>
          <w:color w:val="555555"/>
          <w:sz w:val="18"/>
          <w:szCs w:val="18"/>
        </w:rPr>
        <w:br/>
      </w:r>
      <w:r w:rsidRPr="00E11B5F">
        <w:rPr>
          <w:rFonts w:asciiTheme="majorHAnsi" w:hAnsiTheme="majorHAnsi"/>
          <w:b/>
          <w:bCs/>
          <w:color w:val="555555"/>
          <w:sz w:val="18"/>
          <w:szCs w:val="18"/>
        </w:rPr>
        <w:t>Alert alert = driver.switchTo().alert();</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Alert is an interface. There below are the methods that are used</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//Will Click on OK button.</w:t>
      </w:r>
      <w:r w:rsidRPr="00E11B5F">
        <w:rPr>
          <w:rFonts w:asciiTheme="majorHAnsi" w:hAnsiTheme="majorHAnsi"/>
          <w:color w:val="555555"/>
          <w:sz w:val="18"/>
          <w:szCs w:val="18"/>
        </w:rPr>
        <w:br/>
      </w:r>
      <w:r w:rsidRPr="00E11B5F">
        <w:rPr>
          <w:rFonts w:asciiTheme="majorHAnsi" w:hAnsiTheme="majorHAnsi"/>
          <w:b/>
          <w:bCs/>
          <w:color w:val="555555"/>
          <w:sz w:val="18"/>
          <w:szCs w:val="18"/>
        </w:rPr>
        <w:t>alert.accept();</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 Will click on Cancel button.</w:t>
      </w:r>
      <w:r w:rsidRPr="00E11B5F">
        <w:rPr>
          <w:rFonts w:asciiTheme="majorHAnsi" w:hAnsiTheme="majorHAnsi"/>
          <w:color w:val="555555"/>
          <w:sz w:val="18"/>
          <w:szCs w:val="18"/>
        </w:rPr>
        <w:br/>
      </w:r>
      <w:r w:rsidRPr="00E11B5F">
        <w:rPr>
          <w:rFonts w:asciiTheme="majorHAnsi" w:hAnsiTheme="majorHAnsi"/>
          <w:b/>
          <w:bCs/>
          <w:color w:val="555555"/>
          <w:sz w:val="18"/>
          <w:szCs w:val="18"/>
        </w:rPr>
        <w:t>alert.dismiss()</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//will get the text which is present on th Alert.</w:t>
      </w:r>
      <w:r w:rsidRPr="00E11B5F">
        <w:rPr>
          <w:rFonts w:asciiTheme="majorHAnsi" w:hAnsiTheme="majorHAnsi"/>
          <w:color w:val="555555"/>
          <w:sz w:val="18"/>
          <w:szCs w:val="18"/>
        </w:rPr>
        <w:br/>
      </w:r>
      <w:r w:rsidRPr="00E11B5F">
        <w:rPr>
          <w:rFonts w:asciiTheme="majorHAnsi" w:hAnsiTheme="majorHAnsi"/>
          <w:b/>
          <w:bCs/>
          <w:color w:val="555555"/>
          <w:sz w:val="18"/>
          <w:szCs w:val="18"/>
        </w:rPr>
        <w:t>alert.getText();</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//Will pass the text to the prompt popup</w:t>
      </w:r>
      <w:r w:rsidRPr="00E11B5F">
        <w:rPr>
          <w:rFonts w:asciiTheme="majorHAnsi" w:hAnsiTheme="majorHAnsi"/>
          <w:color w:val="555555"/>
          <w:sz w:val="18"/>
          <w:szCs w:val="18"/>
        </w:rPr>
        <w:br/>
      </w:r>
      <w:r w:rsidRPr="00E11B5F">
        <w:rPr>
          <w:rFonts w:asciiTheme="majorHAnsi" w:hAnsiTheme="majorHAnsi"/>
          <w:b/>
          <w:bCs/>
          <w:color w:val="555555"/>
          <w:sz w:val="18"/>
          <w:szCs w:val="18"/>
        </w:rPr>
        <w:t>alert.sendkeys();</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//Is used to Authenticate by passing the credentials</w:t>
      </w:r>
      <w:r w:rsidRPr="00E11B5F">
        <w:rPr>
          <w:rFonts w:asciiTheme="majorHAnsi" w:hAnsiTheme="majorHAnsi"/>
          <w:color w:val="555555"/>
          <w:sz w:val="18"/>
          <w:szCs w:val="18"/>
        </w:rPr>
        <w:br/>
        <w:t>alert.authenticateUsing(Credentials credentials)</w:t>
      </w:r>
    </w:p>
    <w:p w:rsidR="002E24DB" w:rsidRPr="00E11B5F" w:rsidRDefault="002E24DB" w:rsidP="00E11B5F">
      <w:pPr>
        <w:pStyle w:val="Heading2"/>
        <w:shd w:val="clear" w:color="auto" w:fill="FFFFFF"/>
        <w:spacing w:before="0" w:beforeAutospacing="0" w:after="0" w:afterAutospacing="0"/>
        <w:rPr>
          <w:rFonts w:asciiTheme="majorHAnsi" w:hAnsiTheme="majorHAnsi"/>
          <w:b w:val="0"/>
          <w:bCs w:val="0"/>
          <w:color w:val="555555"/>
          <w:sz w:val="18"/>
          <w:szCs w:val="18"/>
        </w:rPr>
      </w:pPr>
      <w:r w:rsidRPr="00E11B5F">
        <w:rPr>
          <w:rFonts w:asciiTheme="majorHAnsi" w:hAnsiTheme="majorHAnsi"/>
          <w:b w:val="0"/>
          <w:bCs w:val="0"/>
          <w:color w:val="555555"/>
          <w:sz w:val="18"/>
          <w:szCs w:val="18"/>
        </w:rPr>
        <w:t>Working with Alerts using Selenium Webdriver:</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The below is the sample code for alerts, please copy and make an html file and pass it to the webdriver.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html</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head</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title</w:t>
      </w:r>
      <w:r w:rsidRPr="00E11B5F">
        <w:rPr>
          <w:rStyle w:val="hljs-tag"/>
          <w:rFonts w:asciiTheme="majorHAnsi" w:hAnsiTheme="majorHAnsi"/>
          <w:color w:val="007700"/>
          <w:sz w:val="18"/>
          <w:szCs w:val="18"/>
          <w:bdr w:val="none" w:sz="0" w:space="0" w:color="auto" w:frame="1"/>
          <w:shd w:val="clear" w:color="auto" w:fill="EEEEEE"/>
        </w:rPr>
        <w:t>&gt;</w:t>
      </w:r>
      <w:r w:rsidRPr="00E11B5F">
        <w:rPr>
          <w:rStyle w:val="HTMLCode"/>
          <w:rFonts w:asciiTheme="majorHAnsi" w:hAnsiTheme="majorHAnsi"/>
          <w:color w:val="000000"/>
          <w:sz w:val="18"/>
          <w:szCs w:val="18"/>
          <w:bdr w:val="none" w:sz="0" w:space="0" w:color="auto" w:frame="1"/>
          <w:shd w:val="clear" w:color="auto" w:fill="EEEEEE"/>
        </w:rPr>
        <w:t xml:space="preserve">Selenium Easy Alerts Sample </w:t>
      </w: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title</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head</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body</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h2</w:t>
      </w:r>
      <w:r w:rsidRPr="00E11B5F">
        <w:rPr>
          <w:rStyle w:val="hljs-tag"/>
          <w:rFonts w:asciiTheme="majorHAnsi" w:hAnsiTheme="majorHAnsi"/>
          <w:color w:val="007700"/>
          <w:sz w:val="18"/>
          <w:szCs w:val="18"/>
          <w:bdr w:val="none" w:sz="0" w:space="0" w:color="auto" w:frame="1"/>
          <w:shd w:val="clear" w:color="auto" w:fill="EEEEEE"/>
        </w:rPr>
        <w:t>&gt;</w:t>
      </w:r>
      <w:r w:rsidRPr="00E11B5F">
        <w:rPr>
          <w:rStyle w:val="HTMLCode"/>
          <w:rFonts w:asciiTheme="majorHAnsi" w:hAnsiTheme="majorHAnsi"/>
          <w:color w:val="000000"/>
          <w:sz w:val="18"/>
          <w:szCs w:val="18"/>
          <w:bdr w:val="none" w:sz="0" w:space="0" w:color="auto" w:frame="1"/>
          <w:shd w:val="clear" w:color="auto" w:fill="EEEEEE"/>
        </w:rPr>
        <w:t>Alert Box Example</w:t>
      </w: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h2</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fieldset</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legend</w:t>
      </w:r>
      <w:r w:rsidRPr="00E11B5F">
        <w:rPr>
          <w:rStyle w:val="hljs-tag"/>
          <w:rFonts w:asciiTheme="majorHAnsi" w:hAnsiTheme="majorHAnsi"/>
          <w:color w:val="007700"/>
          <w:sz w:val="18"/>
          <w:szCs w:val="18"/>
          <w:bdr w:val="none" w:sz="0" w:space="0" w:color="auto" w:frame="1"/>
          <w:shd w:val="clear" w:color="auto" w:fill="EEEEEE"/>
        </w:rPr>
        <w:t>&gt;</w:t>
      </w:r>
      <w:r w:rsidRPr="00E11B5F">
        <w:rPr>
          <w:rStyle w:val="HTMLCode"/>
          <w:rFonts w:asciiTheme="majorHAnsi" w:hAnsiTheme="majorHAnsi"/>
          <w:color w:val="000000"/>
          <w:sz w:val="18"/>
          <w:szCs w:val="18"/>
          <w:bdr w:val="none" w:sz="0" w:space="0" w:color="auto" w:frame="1"/>
          <w:shd w:val="clear" w:color="auto" w:fill="EEEEEE"/>
        </w:rPr>
        <w:t>Alert Box</w:t>
      </w: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legend</w:t>
      </w:r>
      <w:r w:rsidRPr="00E11B5F">
        <w:rPr>
          <w:rStyle w:val="hljs-tag"/>
          <w:rFonts w:asciiTheme="majorHAnsi" w:hAnsiTheme="majorHAnsi"/>
          <w:color w:val="007700"/>
          <w:sz w:val="18"/>
          <w:szCs w:val="18"/>
          <w:bdr w:val="none" w:sz="0" w:space="0" w:color="auto" w:frame="1"/>
          <w:shd w:val="clear" w:color="auto" w:fill="EEEEEE"/>
        </w:rPr>
        <w:t>&gt;&lt;</w:t>
      </w:r>
      <w:r w:rsidRPr="00E11B5F">
        <w:rPr>
          <w:rStyle w:val="hljs-title"/>
          <w:rFonts w:asciiTheme="majorHAnsi" w:hAnsiTheme="majorHAnsi"/>
          <w:b/>
          <w:bCs/>
          <w:color w:val="000000"/>
          <w:sz w:val="18"/>
          <w:szCs w:val="18"/>
          <w:bdr w:val="none" w:sz="0" w:space="0" w:color="auto" w:frame="1"/>
          <w:shd w:val="clear" w:color="auto" w:fill="EEEEEE"/>
        </w:rPr>
        <w:t>p</w:t>
      </w:r>
      <w:r w:rsidRPr="00E11B5F">
        <w:rPr>
          <w:rStyle w:val="hljs-tag"/>
          <w:rFonts w:asciiTheme="majorHAnsi" w:hAnsiTheme="majorHAnsi"/>
          <w:color w:val="007700"/>
          <w:sz w:val="18"/>
          <w:szCs w:val="18"/>
          <w:bdr w:val="none" w:sz="0" w:space="0" w:color="auto" w:frame="1"/>
          <w:shd w:val="clear" w:color="auto" w:fill="EEEEEE"/>
        </w:rPr>
        <w:t>&gt;</w:t>
      </w:r>
      <w:r w:rsidRPr="00E11B5F">
        <w:rPr>
          <w:rStyle w:val="HTMLCode"/>
          <w:rFonts w:asciiTheme="majorHAnsi" w:hAnsiTheme="majorHAnsi"/>
          <w:color w:val="000000"/>
          <w:sz w:val="18"/>
          <w:szCs w:val="18"/>
          <w:bdr w:val="none" w:sz="0" w:space="0" w:color="auto" w:frame="1"/>
          <w:shd w:val="clear" w:color="auto" w:fill="EEEEEE"/>
        </w:rPr>
        <w:t>Click the button to display an alert box.</w:t>
      </w: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p</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button</w:t>
      </w:r>
      <w:r w:rsidRPr="00E11B5F">
        <w:rPr>
          <w:rStyle w:val="hljs-tag"/>
          <w:rFonts w:asciiTheme="majorHAnsi" w:hAnsiTheme="majorHAnsi"/>
          <w:color w:val="007700"/>
          <w:sz w:val="18"/>
          <w:szCs w:val="18"/>
          <w:bdr w:val="none" w:sz="0" w:space="0" w:color="auto" w:frame="1"/>
          <w:shd w:val="clear" w:color="auto" w:fill="EEEEEE"/>
        </w:rPr>
        <w:t xml:space="preserve"> </w:t>
      </w:r>
      <w:r w:rsidRPr="00E11B5F">
        <w:rPr>
          <w:rStyle w:val="hljs-attribute"/>
          <w:rFonts w:asciiTheme="majorHAnsi" w:hAnsiTheme="majorHAnsi"/>
          <w:color w:val="007700"/>
          <w:sz w:val="18"/>
          <w:szCs w:val="18"/>
          <w:bdr w:val="none" w:sz="0" w:space="0" w:color="auto" w:frame="1"/>
          <w:shd w:val="clear" w:color="auto" w:fill="EEEEEE"/>
        </w:rPr>
        <w:t>onclick</w:t>
      </w:r>
      <w:r w:rsidRPr="00E11B5F">
        <w:rPr>
          <w:rStyle w:val="hljs-tag"/>
          <w:rFonts w:asciiTheme="majorHAnsi" w:hAnsiTheme="majorHAnsi"/>
          <w:color w:val="007700"/>
          <w:sz w:val="18"/>
          <w:szCs w:val="18"/>
          <w:bdr w:val="none" w:sz="0" w:space="0" w:color="auto" w:frame="1"/>
          <w:shd w:val="clear" w:color="auto" w:fill="EEEEEE"/>
        </w:rPr>
        <w:t>=</w:t>
      </w:r>
      <w:r w:rsidRPr="00E11B5F">
        <w:rPr>
          <w:rStyle w:val="hljs-value"/>
          <w:rFonts w:asciiTheme="majorHAnsi" w:hAnsiTheme="majorHAnsi"/>
          <w:color w:val="880000"/>
          <w:sz w:val="18"/>
          <w:szCs w:val="18"/>
          <w:bdr w:val="none" w:sz="0" w:space="0" w:color="auto" w:frame="1"/>
          <w:shd w:val="clear" w:color="auto" w:fill="EEEEEE"/>
        </w:rPr>
        <w:t>"alertFunction()"</w:t>
      </w:r>
      <w:r w:rsidRPr="00E11B5F">
        <w:rPr>
          <w:rStyle w:val="hljs-tag"/>
          <w:rFonts w:asciiTheme="majorHAnsi" w:hAnsiTheme="majorHAnsi"/>
          <w:color w:val="007700"/>
          <w:sz w:val="18"/>
          <w:szCs w:val="18"/>
          <w:bdr w:val="none" w:sz="0" w:space="0" w:color="auto" w:frame="1"/>
          <w:shd w:val="clear" w:color="auto" w:fill="EEEEEE"/>
        </w:rPr>
        <w:t>&gt;</w:t>
      </w:r>
      <w:r w:rsidRPr="00E11B5F">
        <w:rPr>
          <w:rStyle w:val="HTMLCode"/>
          <w:rFonts w:asciiTheme="majorHAnsi" w:hAnsiTheme="majorHAnsi"/>
          <w:color w:val="000000"/>
          <w:sz w:val="18"/>
          <w:szCs w:val="18"/>
          <w:bdr w:val="none" w:sz="0" w:space="0" w:color="auto" w:frame="1"/>
          <w:shd w:val="clear" w:color="auto" w:fill="EEEEEE"/>
        </w:rPr>
        <w:t>Click on me</w:t>
      </w: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button</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script</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ljs-function"/>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function</w:t>
      </w:r>
      <w:r w:rsidRPr="00E11B5F">
        <w:rPr>
          <w:rStyle w:val="hljs-function"/>
          <w:rFonts w:asciiTheme="majorHAnsi" w:hAnsiTheme="majorHAnsi"/>
          <w:color w:val="000000"/>
          <w:sz w:val="18"/>
          <w:szCs w:val="18"/>
          <w:bdr w:val="none" w:sz="0" w:space="0" w:color="auto" w:frame="1"/>
          <w:shd w:val="clear" w:color="auto" w:fill="EEEEEE"/>
        </w:rPr>
        <w:t xml:space="preserve"> </w:t>
      </w:r>
      <w:r w:rsidRPr="00E11B5F">
        <w:rPr>
          <w:rStyle w:val="hljs-title"/>
          <w:rFonts w:asciiTheme="majorHAnsi" w:hAnsiTheme="majorHAnsi"/>
          <w:b/>
          <w:bCs/>
          <w:color w:val="990000"/>
          <w:sz w:val="18"/>
          <w:szCs w:val="18"/>
          <w:bdr w:val="none" w:sz="0" w:space="0" w:color="auto" w:frame="1"/>
          <w:shd w:val="clear" w:color="auto" w:fill="EEEEEE"/>
        </w:rPr>
        <w:t>alertFunction</w:t>
      </w:r>
      <w:r w:rsidRPr="00E11B5F">
        <w:rPr>
          <w:rStyle w:val="hljs-params"/>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hljs-function"/>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javascript"/>
          <w:rFonts w:asciiTheme="majorHAnsi" w:hAnsiTheme="majorHAnsi"/>
          <w:color w:val="000000"/>
          <w:sz w:val="18"/>
          <w:szCs w:val="18"/>
          <w:bdr w:val="none" w:sz="0" w:space="0" w:color="auto" w:frame="1"/>
          <w:shd w:val="clear" w:color="auto" w:fill="EEEEEE"/>
        </w:rPr>
        <w:t>alert(</w:t>
      </w:r>
      <w:r w:rsidRPr="00E11B5F">
        <w:rPr>
          <w:rStyle w:val="hljs-string"/>
          <w:rFonts w:asciiTheme="majorHAnsi" w:hAnsiTheme="majorHAnsi"/>
          <w:color w:val="DD1144"/>
          <w:sz w:val="18"/>
          <w:szCs w:val="18"/>
          <w:bdr w:val="none" w:sz="0" w:space="0" w:color="auto" w:frame="1"/>
          <w:shd w:val="clear" w:color="auto" w:fill="EEEEEE"/>
        </w:rPr>
        <w:t>"I am an example for alert box!"</w:t>
      </w:r>
      <w:r w:rsidRPr="00E11B5F">
        <w:rPr>
          <w:rStyle w:val="javascript"/>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javascript"/>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script</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fieldset</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body</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html</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The below program will demonstrate you working on Alerts popup using above html file.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org.openqa.selenium.Alert;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org.openqa.selenium.By;</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org.openqa.selenium.WebDriver;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org.openqa.selenium.firefox.FirefoxDriver;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org.testng.annotations.Test;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class</w:t>
      </w:r>
      <w:r w:rsidRPr="00E11B5F">
        <w:rPr>
          <w:rStyle w:val="hljs-class"/>
          <w:rFonts w:asciiTheme="majorHAnsi" w:hAnsiTheme="majorHAnsi"/>
          <w:color w:val="445588"/>
          <w:sz w:val="18"/>
          <w:szCs w:val="18"/>
          <w:bdr w:val="none" w:sz="0" w:space="0" w:color="auto" w:frame="1"/>
          <w:shd w:val="clear" w:color="auto" w:fill="EEEEEE"/>
        </w:rPr>
        <w:t xml:space="preserve"> </w:t>
      </w:r>
      <w:r w:rsidRPr="00E11B5F">
        <w:rPr>
          <w:rStyle w:val="hljs-title"/>
          <w:rFonts w:asciiTheme="majorHAnsi" w:hAnsiTheme="majorHAnsi"/>
          <w:b/>
          <w:bCs/>
          <w:color w:val="880000"/>
          <w:sz w:val="18"/>
          <w:szCs w:val="18"/>
          <w:bdr w:val="none" w:sz="0" w:space="0" w:color="auto" w:frame="1"/>
          <w:shd w:val="clear" w:color="auto" w:fill="EEEEEE"/>
        </w:rPr>
        <w:t>PopupsHandling</w:t>
      </w:r>
      <w:r w:rsidRPr="00E11B5F">
        <w:rPr>
          <w:rStyle w:val="hljs-class"/>
          <w:rFonts w:asciiTheme="majorHAnsi" w:hAnsiTheme="majorHAnsi"/>
          <w:color w:val="445588"/>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WebDriver driver=</w:t>
      </w:r>
      <w:r w:rsidRPr="00E11B5F">
        <w:rPr>
          <w:rStyle w:val="hljs-keyword"/>
          <w:rFonts w:asciiTheme="majorHAnsi" w:hAnsiTheme="majorHAnsi"/>
          <w:b/>
          <w:bCs/>
          <w:color w:val="000000"/>
          <w:sz w:val="18"/>
          <w:szCs w:val="18"/>
          <w:bdr w:val="none" w:sz="0" w:space="0" w:color="auto" w:frame="1"/>
          <w:shd w:val="clear" w:color="auto" w:fill="EEEEEE"/>
        </w:rPr>
        <w:t>new</w:t>
      </w:r>
      <w:r w:rsidRPr="00E11B5F">
        <w:rPr>
          <w:rStyle w:val="HTMLCode"/>
          <w:rFonts w:asciiTheme="majorHAnsi" w:hAnsiTheme="majorHAnsi"/>
          <w:color w:val="000000"/>
          <w:sz w:val="18"/>
          <w:szCs w:val="18"/>
          <w:bdr w:val="none" w:sz="0" w:space="0" w:color="auto" w:frame="1"/>
          <w:shd w:val="clear" w:color="auto" w:fill="EEEEEE"/>
        </w:rPr>
        <w:t xml:space="preserve"> FirefoxDriver();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annotation"/>
          <w:rFonts w:asciiTheme="majorHAnsi" w:hAnsiTheme="majorHAnsi"/>
          <w:color w:val="000077"/>
          <w:sz w:val="18"/>
          <w:szCs w:val="18"/>
          <w:bdr w:val="none" w:sz="0" w:space="0" w:color="auto" w:frame="1"/>
          <w:shd w:val="clear" w:color="auto" w:fill="EEEEEE"/>
        </w:rPr>
        <w:t>@Test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void</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title"/>
          <w:rFonts w:asciiTheme="majorHAnsi" w:hAnsiTheme="majorHAnsi"/>
          <w:b/>
          <w:bCs/>
          <w:color w:val="880000"/>
          <w:sz w:val="18"/>
          <w:szCs w:val="18"/>
          <w:bdr w:val="none" w:sz="0" w:space="0" w:color="auto" w:frame="1"/>
          <w:shd w:val="clear" w:color="auto" w:fill="EEEEEE"/>
        </w:rPr>
        <w:t>ExampleForAlert</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throws</w:t>
      </w:r>
      <w:r w:rsidRPr="00E11B5F">
        <w:rPr>
          <w:rStyle w:val="HTMLCode"/>
          <w:rFonts w:asciiTheme="majorHAnsi" w:hAnsiTheme="majorHAnsi"/>
          <w:color w:val="000000"/>
          <w:sz w:val="18"/>
          <w:szCs w:val="18"/>
          <w:bdr w:val="none" w:sz="0" w:space="0" w:color="auto" w:frame="1"/>
          <w:shd w:val="clear" w:color="auto" w:fill="EEEEEE"/>
        </w:rPr>
        <w:t xml:space="preserve"> InterruptedException</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driver.manage().window().maximize();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driver.get(</w:t>
      </w:r>
      <w:r w:rsidRPr="00E11B5F">
        <w:rPr>
          <w:rStyle w:val="hljs-string"/>
          <w:rFonts w:asciiTheme="majorHAnsi" w:hAnsiTheme="majorHAnsi"/>
          <w:color w:val="DD1144"/>
          <w:sz w:val="18"/>
          <w:szCs w:val="18"/>
          <w:bdr w:val="none" w:sz="0" w:space="0" w:color="auto" w:frame="1"/>
          <w:shd w:val="clear" w:color="auto" w:fill="EEEEEE"/>
        </w:rPr>
        <w:t>"file:///C:/path/alerts.html"</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Thread.sleep(</w:t>
      </w:r>
      <w:r w:rsidRPr="00E11B5F">
        <w:rPr>
          <w:rStyle w:val="hljs-number"/>
          <w:rFonts w:asciiTheme="majorHAnsi" w:hAnsiTheme="majorHAnsi"/>
          <w:color w:val="009999"/>
          <w:sz w:val="18"/>
          <w:szCs w:val="18"/>
          <w:bdr w:val="none" w:sz="0" w:space="0" w:color="auto" w:frame="1"/>
          <w:shd w:val="clear" w:color="auto" w:fill="EEEEEE"/>
        </w:rPr>
        <w:t>2000</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driver.findElement(By.xpath(</w:t>
      </w:r>
      <w:r w:rsidRPr="00E11B5F">
        <w:rPr>
          <w:rStyle w:val="hljs-string"/>
          <w:rFonts w:asciiTheme="majorHAnsi" w:hAnsiTheme="majorHAnsi"/>
          <w:color w:val="DD1144"/>
          <w:sz w:val="18"/>
          <w:szCs w:val="18"/>
          <w:bdr w:val="none" w:sz="0" w:space="0" w:color="auto" w:frame="1"/>
          <w:shd w:val="clear" w:color="auto" w:fill="EEEEEE"/>
        </w:rPr>
        <w:t>"//button[@onclick='alertFunction()']"</w:t>
      </w:r>
      <w:r w:rsidRPr="00E11B5F">
        <w:rPr>
          <w:rStyle w:val="HTMLCode"/>
          <w:rFonts w:asciiTheme="majorHAnsi" w:hAnsiTheme="majorHAnsi"/>
          <w:color w:val="000000"/>
          <w:sz w:val="18"/>
          <w:szCs w:val="18"/>
          <w:bdr w:val="none" w:sz="0" w:space="0" w:color="auto" w:frame="1"/>
          <w:shd w:val="clear" w:color="auto" w:fill="EEEEEE"/>
        </w:rPr>
        <w:t>)).click();</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Alert alert=driver.switchTo().alert();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System.out.println(alert.getText());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alert.accept();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eading2"/>
        <w:shd w:val="clear" w:color="auto" w:fill="FFFFFF"/>
        <w:spacing w:before="0" w:beforeAutospacing="0" w:after="0" w:afterAutospacing="0"/>
        <w:rPr>
          <w:rFonts w:asciiTheme="majorHAnsi" w:hAnsiTheme="majorHAnsi"/>
          <w:b w:val="0"/>
          <w:bCs w:val="0"/>
          <w:color w:val="555555"/>
          <w:sz w:val="18"/>
          <w:szCs w:val="18"/>
        </w:rPr>
      </w:pPr>
      <w:r w:rsidRPr="00E11B5F">
        <w:rPr>
          <w:rFonts w:asciiTheme="majorHAnsi" w:hAnsiTheme="majorHAnsi"/>
          <w:b w:val="0"/>
          <w:bCs w:val="0"/>
          <w:color w:val="555555"/>
          <w:sz w:val="18"/>
          <w:szCs w:val="18"/>
        </w:rPr>
        <w:t>Working with Confirmation Popups</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The below is the sample code for confirmation Popup, please copy and make an html file and pass it to the webdriver as below.</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html</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head</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title</w:t>
      </w:r>
      <w:r w:rsidRPr="00E11B5F">
        <w:rPr>
          <w:rStyle w:val="hljs-tag"/>
          <w:rFonts w:asciiTheme="majorHAnsi" w:hAnsiTheme="majorHAnsi"/>
          <w:color w:val="007700"/>
          <w:sz w:val="18"/>
          <w:szCs w:val="18"/>
          <w:bdr w:val="none" w:sz="0" w:space="0" w:color="auto" w:frame="1"/>
          <w:shd w:val="clear" w:color="auto" w:fill="EEEEEE"/>
        </w:rPr>
        <w:t>&gt;</w:t>
      </w:r>
      <w:r w:rsidRPr="00E11B5F">
        <w:rPr>
          <w:rStyle w:val="HTMLCode"/>
          <w:rFonts w:asciiTheme="majorHAnsi" w:hAnsiTheme="majorHAnsi"/>
          <w:color w:val="000000"/>
          <w:sz w:val="18"/>
          <w:szCs w:val="18"/>
          <w:bdr w:val="none" w:sz="0" w:space="0" w:color="auto" w:frame="1"/>
          <w:shd w:val="clear" w:color="auto" w:fill="EEEEEE"/>
        </w:rPr>
        <w:t xml:space="preserve">Selenium Easy Confirm popup Sample </w:t>
      </w: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title</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head</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body</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h2</w:t>
      </w:r>
      <w:r w:rsidRPr="00E11B5F">
        <w:rPr>
          <w:rStyle w:val="hljs-tag"/>
          <w:rFonts w:asciiTheme="majorHAnsi" w:hAnsiTheme="majorHAnsi"/>
          <w:color w:val="007700"/>
          <w:sz w:val="18"/>
          <w:szCs w:val="18"/>
          <w:bdr w:val="none" w:sz="0" w:space="0" w:color="auto" w:frame="1"/>
          <w:shd w:val="clear" w:color="auto" w:fill="EEEEEE"/>
        </w:rPr>
        <w:t>&gt;</w:t>
      </w:r>
      <w:r w:rsidRPr="00E11B5F">
        <w:rPr>
          <w:rStyle w:val="HTMLCode"/>
          <w:rFonts w:asciiTheme="majorHAnsi" w:hAnsiTheme="majorHAnsi"/>
          <w:color w:val="000000"/>
          <w:sz w:val="18"/>
          <w:szCs w:val="18"/>
          <w:bdr w:val="none" w:sz="0" w:space="0" w:color="auto" w:frame="1"/>
          <w:shd w:val="clear" w:color="auto" w:fill="EEEEEE"/>
        </w:rPr>
        <w:t>Confirm Box Example</w:t>
      </w: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h2</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fieldset</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legend</w:t>
      </w:r>
      <w:r w:rsidRPr="00E11B5F">
        <w:rPr>
          <w:rStyle w:val="hljs-tag"/>
          <w:rFonts w:asciiTheme="majorHAnsi" w:hAnsiTheme="majorHAnsi"/>
          <w:color w:val="007700"/>
          <w:sz w:val="18"/>
          <w:szCs w:val="18"/>
          <w:bdr w:val="none" w:sz="0" w:space="0" w:color="auto" w:frame="1"/>
          <w:shd w:val="clear" w:color="auto" w:fill="EEEEEE"/>
        </w:rPr>
        <w:t>&gt;</w:t>
      </w:r>
      <w:r w:rsidRPr="00E11B5F">
        <w:rPr>
          <w:rStyle w:val="HTMLCode"/>
          <w:rFonts w:asciiTheme="majorHAnsi" w:hAnsiTheme="majorHAnsi"/>
          <w:color w:val="000000"/>
          <w:sz w:val="18"/>
          <w:szCs w:val="18"/>
          <w:bdr w:val="none" w:sz="0" w:space="0" w:color="auto" w:frame="1"/>
          <w:shd w:val="clear" w:color="auto" w:fill="EEEEEE"/>
        </w:rPr>
        <w:t>Confirm Box</w:t>
      </w: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legend</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p</w:t>
      </w:r>
      <w:r w:rsidRPr="00E11B5F">
        <w:rPr>
          <w:rStyle w:val="hljs-tag"/>
          <w:rFonts w:asciiTheme="majorHAnsi" w:hAnsiTheme="majorHAnsi"/>
          <w:color w:val="007700"/>
          <w:sz w:val="18"/>
          <w:szCs w:val="18"/>
          <w:bdr w:val="none" w:sz="0" w:space="0" w:color="auto" w:frame="1"/>
          <w:shd w:val="clear" w:color="auto" w:fill="EEEEEE"/>
        </w:rPr>
        <w:t>&gt;</w:t>
      </w:r>
      <w:r w:rsidRPr="00E11B5F">
        <w:rPr>
          <w:rStyle w:val="HTMLCode"/>
          <w:rFonts w:asciiTheme="majorHAnsi" w:hAnsiTheme="majorHAnsi"/>
          <w:color w:val="000000"/>
          <w:sz w:val="18"/>
          <w:szCs w:val="18"/>
          <w:bdr w:val="none" w:sz="0" w:space="0" w:color="auto" w:frame="1"/>
          <w:shd w:val="clear" w:color="auto" w:fill="EEEEEE"/>
        </w:rPr>
        <w:t>Click the button to display a confirm box.</w:t>
      </w: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p</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button</w:t>
      </w:r>
      <w:r w:rsidRPr="00E11B5F">
        <w:rPr>
          <w:rStyle w:val="hljs-tag"/>
          <w:rFonts w:asciiTheme="majorHAnsi" w:hAnsiTheme="majorHAnsi"/>
          <w:color w:val="007700"/>
          <w:sz w:val="18"/>
          <w:szCs w:val="18"/>
          <w:bdr w:val="none" w:sz="0" w:space="0" w:color="auto" w:frame="1"/>
          <w:shd w:val="clear" w:color="auto" w:fill="EEEEEE"/>
        </w:rPr>
        <w:t xml:space="preserve"> </w:t>
      </w:r>
      <w:r w:rsidRPr="00E11B5F">
        <w:rPr>
          <w:rStyle w:val="hljs-attribute"/>
          <w:rFonts w:asciiTheme="majorHAnsi" w:hAnsiTheme="majorHAnsi"/>
          <w:color w:val="007700"/>
          <w:sz w:val="18"/>
          <w:szCs w:val="18"/>
          <w:bdr w:val="none" w:sz="0" w:space="0" w:color="auto" w:frame="1"/>
          <w:shd w:val="clear" w:color="auto" w:fill="EEEEEE"/>
        </w:rPr>
        <w:t>onclick</w:t>
      </w:r>
      <w:r w:rsidRPr="00E11B5F">
        <w:rPr>
          <w:rStyle w:val="hljs-tag"/>
          <w:rFonts w:asciiTheme="majorHAnsi" w:hAnsiTheme="majorHAnsi"/>
          <w:color w:val="007700"/>
          <w:sz w:val="18"/>
          <w:szCs w:val="18"/>
          <w:bdr w:val="none" w:sz="0" w:space="0" w:color="auto" w:frame="1"/>
          <w:shd w:val="clear" w:color="auto" w:fill="EEEEEE"/>
        </w:rPr>
        <w:t>=</w:t>
      </w:r>
      <w:r w:rsidRPr="00E11B5F">
        <w:rPr>
          <w:rStyle w:val="hljs-value"/>
          <w:rFonts w:asciiTheme="majorHAnsi" w:hAnsiTheme="majorHAnsi"/>
          <w:color w:val="880000"/>
          <w:sz w:val="18"/>
          <w:szCs w:val="18"/>
          <w:bdr w:val="none" w:sz="0" w:space="0" w:color="auto" w:frame="1"/>
          <w:shd w:val="clear" w:color="auto" w:fill="EEEEEE"/>
        </w:rPr>
        <w:t>"confirmFunction()"</w:t>
      </w:r>
      <w:r w:rsidRPr="00E11B5F">
        <w:rPr>
          <w:rStyle w:val="hljs-tag"/>
          <w:rFonts w:asciiTheme="majorHAnsi" w:hAnsiTheme="majorHAnsi"/>
          <w:color w:val="007700"/>
          <w:sz w:val="18"/>
          <w:szCs w:val="18"/>
          <w:bdr w:val="none" w:sz="0" w:space="0" w:color="auto" w:frame="1"/>
          <w:shd w:val="clear" w:color="auto" w:fill="EEEEEE"/>
        </w:rPr>
        <w:t>&gt;</w:t>
      </w:r>
      <w:r w:rsidRPr="00E11B5F">
        <w:rPr>
          <w:rStyle w:val="HTMLCode"/>
          <w:rFonts w:asciiTheme="majorHAnsi" w:hAnsiTheme="majorHAnsi"/>
          <w:color w:val="000000"/>
          <w:sz w:val="18"/>
          <w:szCs w:val="18"/>
          <w:bdr w:val="none" w:sz="0" w:space="0" w:color="auto" w:frame="1"/>
          <w:shd w:val="clear" w:color="auto" w:fill="EEEEEE"/>
        </w:rPr>
        <w:t>Click on me</w:t>
      </w: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button</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p</w:t>
      </w:r>
      <w:r w:rsidRPr="00E11B5F">
        <w:rPr>
          <w:rStyle w:val="hljs-tag"/>
          <w:rFonts w:asciiTheme="majorHAnsi" w:hAnsiTheme="majorHAnsi"/>
          <w:color w:val="007700"/>
          <w:sz w:val="18"/>
          <w:szCs w:val="18"/>
          <w:bdr w:val="none" w:sz="0" w:space="0" w:color="auto" w:frame="1"/>
          <w:shd w:val="clear" w:color="auto" w:fill="EEEEEE"/>
        </w:rPr>
        <w:t xml:space="preserve"> </w:t>
      </w:r>
      <w:r w:rsidRPr="00E11B5F">
        <w:rPr>
          <w:rStyle w:val="hljs-attribute"/>
          <w:rFonts w:asciiTheme="majorHAnsi" w:hAnsiTheme="majorHAnsi"/>
          <w:color w:val="007700"/>
          <w:sz w:val="18"/>
          <w:szCs w:val="18"/>
          <w:bdr w:val="none" w:sz="0" w:space="0" w:color="auto" w:frame="1"/>
          <w:shd w:val="clear" w:color="auto" w:fill="EEEEEE"/>
        </w:rPr>
        <w:t>id</w:t>
      </w:r>
      <w:r w:rsidRPr="00E11B5F">
        <w:rPr>
          <w:rStyle w:val="hljs-tag"/>
          <w:rFonts w:asciiTheme="majorHAnsi" w:hAnsiTheme="majorHAnsi"/>
          <w:color w:val="007700"/>
          <w:sz w:val="18"/>
          <w:szCs w:val="18"/>
          <w:bdr w:val="none" w:sz="0" w:space="0" w:color="auto" w:frame="1"/>
          <w:shd w:val="clear" w:color="auto" w:fill="EEEEEE"/>
        </w:rPr>
        <w:t>=</w:t>
      </w:r>
      <w:r w:rsidRPr="00E11B5F">
        <w:rPr>
          <w:rStyle w:val="hljs-value"/>
          <w:rFonts w:asciiTheme="majorHAnsi" w:hAnsiTheme="majorHAnsi"/>
          <w:color w:val="880000"/>
          <w:sz w:val="18"/>
          <w:szCs w:val="18"/>
          <w:bdr w:val="none" w:sz="0" w:space="0" w:color="auto" w:frame="1"/>
          <w:shd w:val="clear" w:color="auto" w:fill="EEEEEE"/>
        </w:rPr>
        <w:t>"confirmdemo"</w:t>
      </w:r>
      <w:r w:rsidRPr="00E11B5F">
        <w:rPr>
          <w:rStyle w:val="hljs-tag"/>
          <w:rFonts w:asciiTheme="majorHAnsi" w:hAnsiTheme="majorHAnsi"/>
          <w:color w:val="007700"/>
          <w:sz w:val="18"/>
          <w:szCs w:val="18"/>
          <w:bdr w:val="none" w:sz="0" w:space="0" w:color="auto" w:frame="1"/>
          <w:shd w:val="clear" w:color="auto" w:fill="EEEEEE"/>
        </w:rPr>
        <w:t>&gt;&lt;/</w:t>
      </w:r>
      <w:r w:rsidRPr="00E11B5F">
        <w:rPr>
          <w:rStyle w:val="hljs-title"/>
          <w:rFonts w:asciiTheme="majorHAnsi" w:hAnsiTheme="majorHAnsi"/>
          <w:b/>
          <w:bCs/>
          <w:color w:val="000000"/>
          <w:sz w:val="18"/>
          <w:szCs w:val="18"/>
          <w:bdr w:val="none" w:sz="0" w:space="0" w:color="auto" w:frame="1"/>
          <w:shd w:val="clear" w:color="auto" w:fill="EEEEEE"/>
        </w:rPr>
        <w:t>p</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script</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ljs-function"/>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function</w:t>
      </w:r>
      <w:r w:rsidRPr="00E11B5F">
        <w:rPr>
          <w:rStyle w:val="hljs-function"/>
          <w:rFonts w:asciiTheme="majorHAnsi" w:hAnsiTheme="majorHAnsi"/>
          <w:color w:val="000000"/>
          <w:sz w:val="18"/>
          <w:szCs w:val="18"/>
          <w:bdr w:val="none" w:sz="0" w:space="0" w:color="auto" w:frame="1"/>
          <w:shd w:val="clear" w:color="auto" w:fill="EEEEEE"/>
        </w:rPr>
        <w:t xml:space="preserve"> </w:t>
      </w:r>
      <w:r w:rsidRPr="00E11B5F">
        <w:rPr>
          <w:rStyle w:val="hljs-title"/>
          <w:rFonts w:asciiTheme="majorHAnsi" w:hAnsiTheme="majorHAnsi"/>
          <w:b/>
          <w:bCs/>
          <w:color w:val="990000"/>
          <w:sz w:val="18"/>
          <w:szCs w:val="18"/>
          <w:bdr w:val="none" w:sz="0" w:space="0" w:color="auto" w:frame="1"/>
          <w:shd w:val="clear" w:color="auto" w:fill="EEEEEE"/>
        </w:rPr>
        <w:t>confirmFunction</w:t>
      </w:r>
      <w:r w:rsidRPr="00E11B5F">
        <w:rPr>
          <w:rStyle w:val="hljs-params"/>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hljs-function"/>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var</w:t>
      </w:r>
      <w:r w:rsidRPr="00E11B5F">
        <w:rPr>
          <w:rStyle w:val="javascript"/>
          <w:rFonts w:asciiTheme="majorHAnsi" w:hAnsiTheme="majorHAnsi"/>
          <w:color w:val="000000"/>
          <w:sz w:val="18"/>
          <w:szCs w:val="18"/>
          <w:bdr w:val="none" w:sz="0" w:space="0" w:color="auto" w:frame="1"/>
          <w:shd w:val="clear" w:color="auto" w:fill="EEEEEE"/>
        </w:rPr>
        <w:t xml:space="preserve"> cb;</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var</w:t>
      </w:r>
      <w:r w:rsidRPr="00E11B5F">
        <w:rPr>
          <w:rStyle w:val="javascript"/>
          <w:rFonts w:asciiTheme="majorHAnsi" w:hAnsiTheme="majorHAnsi"/>
          <w:color w:val="000000"/>
          <w:sz w:val="18"/>
          <w:szCs w:val="18"/>
          <w:bdr w:val="none" w:sz="0" w:space="0" w:color="auto" w:frame="1"/>
          <w:shd w:val="clear" w:color="auto" w:fill="EEEEEE"/>
        </w:rPr>
        <w:t xml:space="preserve"> c=confirm(</w:t>
      </w:r>
      <w:r w:rsidRPr="00E11B5F">
        <w:rPr>
          <w:rStyle w:val="hljs-string"/>
          <w:rFonts w:asciiTheme="majorHAnsi" w:hAnsiTheme="majorHAnsi"/>
          <w:color w:val="DD1144"/>
          <w:sz w:val="18"/>
          <w:szCs w:val="18"/>
          <w:bdr w:val="none" w:sz="0" w:space="0" w:color="auto" w:frame="1"/>
          <w:shd w:val="clear" w:color="auto" w:fill="EEEEEE"/>
        </w:rPr>
        <w:t>"I am an Example for Confirm Box.\n Press any button!"</w:t>
      </w:r>
      <w:r w:rsidRPr="00E11B5F">
        <w:rPr>
          <w:rStyle w:val="javascript"/>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if</w:t>
      </w:r>
      <w:r w:rsidRPr="00E11B5F">
        <w:rPr>
          <w:rStyle w:val="javascript"/>
          <w:rFonts w:asciiTheme="majorHAnsi" w:hAnsiTheme="majorHAnsi"/>
          <w:color w:val="000000"/>
          <w:sz w:val="18"/>
          <w:szCs w:val="18"/>
          <w:bdr w:val="none" w:sz="0" w:space="0" w:color="auto" w:frame="1"/>
          <w:shd w:val="clear" w:color="auto" w:fill="EEEEEE"/>
        </w:rPr>
        <w:t xml:space="preserve"> (c==</w:t>
      </w:r>
      <w:r w:rsidRPr="00E11B5F">
        <w:rPr>
          <w:rStyle w:val="hljs-literal"/>
          <w:rFonts w:asciiTheme="majorHAnsi" w:hAnsiTheme="majorHAnsi"/>
          <w:color w:val="008800"/>
          <w:sz w:val="18"/>
          <w:szCs w:val="18"/>
          <w:bdr w:val="none" w:sz="0" w:space="0" w:color="auto" w:frame="1"/>
          <w:shd w:val="clear" w:color="auto" w:fill="EEEEEE"/>
        </w:rPr>
        <w:t>true</w:t>
      </w:r>
      <w:r w:rsidRPr="00E11B5F">
        <w:rPr>
          <w:rStyle w:val="javascript"/>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javascript"/>
          <w:rFonts w:asciiTheme="majorHAnsi" w:hAnsiTheme="majorHAnsi"/>
          <w:color w:val="000000"/>
          <w:sz w:val="18"/>
          <w:szCs w:val="18"/>
          <w:bdr w:val="none" w:sz="0" w:space="0" w:color="auto" w:frame="1"/>
          <w:shd w:val="clear" w:color="auto" w:fill="EEEEEE"/>
        </w:rPr>
        <w:t>  {</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javascript"/>
          <w:rFonts w:asciiTheme="majorHAnsi" w:hAnsiTheme="majorHAnsi"/>
          <w:color w:val="000000"/>
          <w:sz w:val="18"/>
          <w:szCs w:val="18"/>
          <w:bdr w:val="none" w:sz="0" w:space="0" w:color="auto" w:frame="1"/>
          <w:shd w:val="clear" w:color="auto" w:fill="EEEEEE"/>
        </w:rPr>
        <w:t>  cb=</w:t>
      </w:r>
      <w:r w:rsidRPr="00E11B5F">
        <w:rPr>
          <w:rStyle w:val="hljs-string"/>
          <w:rFonts w:asciiTheme="majorHAnsi" w:hAnsiTheme="majorHAnsi"/>
          <w:color w:val="DD1144"/>
          <w:sz w:val="18"/>
          <w:szCs w:val="18"/>
          <w:bdr w:val="none" w:sz="0" w:space="0" w:color="auto" w:frame="1"/>
          <w:shd w:val="clear" w:color="auto" w:fill="EEEEEE"/>
        </w:rPr>
        <w:t>"You Clicked on OK!"</w:t>
      </w:r>
      <w:r w:rsidRPr="00E11B5F">
        <w:rPr>
          <w:rStyle w:val="javascript"/>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javascript"/>
          <w:rFonts w:asciiTheme="majorHAnsi" w:hAnsiTheme="majorHAnsi"/>
          <w:color w:val="000000"/>
          <w:sz w:val="18"/>
          <w:szCs w:val="18"/>
          <w:bdr w:val="none" w:sz="0" w:space="0" w:color="auto" w:frame="1"/>
          <w:shd w:val="clear" w:color="auto" w:fill="EEEEEE"/>
        </w:rPr>
        <w:t>  }</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else</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javascript"/>
          <w:rFonts w:asciiTheme="majorHAnsi" w:hAnsiTheme="majorHAnsi"/>
          <w:color w:val="000000"/>
          <w:sz w:val="18"/>
          <w:szCs w:val="18"/>
          <w:bdr w:val="none" w:sz="0" w:space="0" w:color="auto" w:frame="1"/>
          <w:shd w:val="clear" w:color="auto" w:fill="EEEEEE"/>
        </w:rPr>
        <w:t>  {</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javascript"/>
          <w:rFonts w:asciiTheme="majorHAnsi" w:hAnsiTheme="majorHAnsi"/>
          <w:color w:val="000000"/>
          <w:sz w:val="18"/>
          <w:szCs w:val="18"/>
          <w:bdr w:val="none" w:sz="0" w:space="0" w:color="auto" w:frame="1"/>
          <w:shd w:val="clear" w:color="auto" w:fill="EEEEEE"/>
        </w:rPr>
        <w:t>  cb=</w:t>
      </w:r>
      <w:r w:rsidRPr="00E11B5F">
        <w:rPr>
          <w:rStyle w:val="hljs-string"/>
          <w:rFonts w:asciiTheme="majorHAnsi" w:hAnsiTheme="majorHAnsi"/>
          <w:color w:val="DD1144"/>
          <w:sz w:val="18"/>
          <w:szCs w:val="18"/>
          <w:bdr w:val="none" w:sz="0" w:space="0" w:color="auto" w:frame="1"/>
          <w:shd w:val="clear" w:color="auto" w:fill="EEEEEE"/>
        </w:rPr>
        <w:t>"You Clicked on Cancel!"</w:t>
      </w:r>
      <w:r w:rsidRPr="00E11B5F">
        <w:rPr>
          <w:rStyle w:val="javascript"/>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javascript"/>
          <w:rFonts w:asciiTheme="majorHAnsi" w:hAnsiTheme="majorHAnsi"/>
          <w:color w:val="000000"/>
          <w:sz w:val="18"/>
          <w:szCs w:val="18"/>
          <w:bdr w:val="none" w:sz="0" w:space="0" w:color="auto" w:frame="1"/>
          <w:shd w:val="clear" w:color="auto" w:fill="EEEEEE"/>
        </w:rPr>
        <w:t>  }</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javascript"/>
          <w:rFonts w:asciiTheme="majorHAnsi" w:hAnsiTheme="majorHAnsi"/>
          <w:color w:val="000000"/>
          <w:sz w:val="18"/>
          <w:szCs w:val="18"/>
          <w:bdr w:val="none" w:sz="0" w:space="0" w:color="auto" w:frame="1"/>
          <w:shd w:val="clear" w:color="auto" w:fill="EEEEEE"/>
        </w:rPr>
        <w:t>document.getElementById(</w:t>
      </w:r>
      <w:r w:rsidRPr="00E11B5F">
        <w:rPr>
          <w:rStyle w:val="hljs-string"/>
          <w:rFonts w:asciiTheme="majorHAnsi" w:hAnsiTheme="majorHAnsi"/>
          <w:color w:val="DD1144"/>
          <w:sz w:val="18"/>
          <w:szCs w:val="18"/>
          <w:bdr w:val="none" w:sz="0" w:space="0" w:color="auto" w:frame="1"/>
          <w:shd w:val="clear" w:color="auto" w:fill="EEEEEE"/>
        </w:rPr>
        <w:t>"confirmdemo"</w:t>
      </w:r>
      <w:r w:rsidRPr="00E11B5F">
        <w:rPr>
          <w:rStyle w:val="javascript"/>
          <w:rFonts w:asciiTheme="majorHAnsi" w:hAnsiTheme="majorHAnsi"/>
          <w:color w:val="000000"/>
          <w:sz w:val="18"/>
          <w:szCs w:val="18"/>
          <w:bdr w:val="none" w:sz="0" w:space="0" w:color="auto" w:frame="1"/>
          <w:shd w:val="clear" w:color="auto" w:fill="EEEEEE"/>
        </w:rPr>
        <w:t>).innerHTML=cb;</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javascript"/>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script</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fieldset</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body</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html</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The below program will demonstrate you working on Confirmation popup using above html file.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org.openqa.selenium.Alert;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org.openqa.selenium.By;</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org.openqa.selenium.WebDriver;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org.openqa.selenium.firefox.FirefoxDriver;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org.testng.annotations.Test;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class</w:t>
      </w:r>
      <w:r w:rsidRPr="00E11B5F">
        <w:rPr>
          <w:rStyle w:val="hljs-class"/>
          <w:rFonts w:asciiTheme="majorHAnsi" w:hAnsiTheme="majorHAnsi"/>
          <w:color w:val="445588"/>
          <w:sz w:val="18"/>
          <w:szCs w:val="18"/>
          <w:bdr w:val="none" w:sz="0" w:space="0" w:color="auto" w:frame="1"/>
          <w:shd w:val="clear" w:color="auto" w:fill="EEEEEE"/>
        </w:rPr>
        <w:t xml:space="preserve"> </w:t>
      </w:r>
      <w:r w:rsidRPr="00E11B5F">
        <w:rPr>
          <w:rStyle w:val="hljs-title"/>
          <w:rFonts w:asciiTheme="majorHAnsi" w:hAnsiTheme="majorHAnsi"/>
          <w:b/>
          <w:bCs/>
          <w:color w:val="880000"/>
          <w:sz w:val="18"/>
          <w:szCs w:val="18"/>
          <w:bdr w:val="none" w:sz="0" w:space="0" w:color="auto" w:frame="1"/>
          <w:shd w:val="clear" w:color="auto" w:fill="EEEEEE"/>
        </w:rPr>
        <w:t>PopupsHandling</w:t>
      </w:r>
      <w:r w:rsidRPr="00E11B5F">
        <w:rPr>
          <w:rStyle w:val="hljs-class"/>
          <w:rFonts w:asciiTheme="majorHAnsi" w:hAnsiTheme="majorHAnsi"/>
          <w:color w:val="445588"/>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WebDriver driver=</w:t>
      </w:r>
      <w:r w:rsidRPr="00E11B5F">
        <w:rPr>
          <w:rStyle w:val="hljs-keyword"/>
          <w:rFonts w:asciiTheme="majorHAnsi" w:hAnsiTheme="majorHAnsi"/>
          <w:b/>
          <w:bCs/>
          <w:color w:val="000000"/>
          <w:sz w:val="18"/>
          <w:szCs w:val="18"/>
          <w:bdr w:val="none" w:sz="0" w:space="0" w:color="auto" w:frame="1"/>
          <w:shd w:val="clear" w:color="auto" w:fill="EEEEEE"/>
        </w:rPr>
        <w:t>new</w:t>
      </w:r>
      <w:r w:rsidRPr="00E11B5F">
        <w:rPr>
          <w:rStyle w:val="HTMLCode"/>
          <w:rFonts w:asciiTheme="majorHAnsi" w:hAnsiTheme="majorHAnsi"/>
          <w:color w:val="000000"/>
          <w:sz w:val="18"/>
          <w:szCs w:val="18"/>
          <w:bdr w:val="none" w:sz="0" w:space="0" w:color="auto" w:frame="1"/>
          <w:shd w:val="clear" w:color="auto" w:fill="EEEEEE"/>
        </w:rPr>
        <w:t xml:space="preserve"> FirefoxDriver();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annotation"/>
          <w:rFonts w:asciiTheme="majorHAnsi" w:hAnsiTheme="majorHAnsi"/>
          <w:color w:val="000077"/>
          <w:sz w:val="18"/>
          <w:szCs w:val="18"/>
          <w:bdr w:val="none" w:sz="0" w:space="0" w:color="auto" w:frame="1"/>
          <w:shd w:val="clear" w:color="auto" w:fill="EEEEEE"/>
        </w:rPr>
        <w:t>@Test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void</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title"/>
          <w:rFonts w:asciiTheme="majorHAnsi" w:hAnsiTheme="majorHAnsi"/>
          <w:b/>
          <w:bCs/>
          <w:color w:val="880000"/>
          <w:sz w:val="18"/>
          <w:szCs w:val="18"/>
          <w:bdr w:val="none" w:sz="0" w:space="0" w:color="auto" w:frame="1"/>
          <w:shd w:val="clear" w:color="auto" w:fill="EEEEEE"/>
        </w:rPr>
        <w:t>ExampleForConfirmBox</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throws</w:t>
      </w:r>
      <w:r w:rsidRPr="00E11B5F">
        <w:rPr>
          <w:rStyle w:val="HTMLCode"/>
          <w:rFonts w:asciiTheme="majorHAnsi" w:hAnsiTheme="majorHAnsi"/>
          <w:color w:val="000000"/>
          <w:sz w:val="18"/>
          <w:szCs w:val="18"/>
          <w:bdr w:val="none" w:sz="0" w:space="0" w:color="auto" w:frame="1"/>
          <w:shd w:val="clear" w:color="auto" w:fill="EEEEEE"/>
        </w:rPr>
        <w:t xml:space="preserve"> InterruptedException</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driver.manage().window().maximize();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lastRenderedPageBreak/>
        <w:t xml:space="preserve">  driver.get(</w:t>
      </w:r>
      <w:r w:rsidRPr="00E11B5F">
        <w:rPr>
          <w:rStyle w:val="hljs-string"/>
          <w:rFonts w:asciiTheme="majorHAnsi" w:hAnsiTheme="majorHAnsi"/>
          <w:color w:val="DD1144"/>
          <w:sz w:val="18"/>
          <w:szCs w:val="18"/>
          <w:bdr w:val="none" w:sz="0" w:space="0" w:color="auto" w:frame="1"/>
          <w:shd w:val="clear" w:color="auto" w:fill="EEEEEE"/>
        </w:rPr>
        <w:t>"file:///C:/path/confirmation.html"</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Thread.sleep(</w:t>
      </w:r>
      <w:r w:rsidRPr="00E11B5F">
        <w:rPr>
          <w:rStyle w:val="hljs-number"/>
          <w:rFonts w:asciiTheme="majorHAnsi" w:hAnsiTheme="majorHAnsi"/>
          <w:color w:val="009999"/>
          <w:sz w:val="18"/>
          <w:szCs w:val="18"/>
          <w:bdr w:val="none" w:sz="0" w:space="0" w:color="auto" w:frame="1"/>
          <w:shd w:val="clear" w:color="auto" w:fill="EEEEEE"/>
        </w:rPr>
        <w:t>2000</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driver.findElement(By.xpath(</w:t>
      </w:r>
      <w:r w:rsidRPr="00E11B5F">
        <w:rPr>
          <w:rStyle w:val="hljs-string"/>
          <w:rFonts w:asciiTheme="majorHAnsi" w:hAnsiTheme="majorHAnsi"/>
          <w:color w:val="DD1144"/>
          <w:sz w:val="18"/>
          <w:szCs w:val="18"/>
          <w:bdr w:val="none" w:sz="0" w:space="0" w:color="auto" w:frame="1"/>
          <w:shd w:val="clear" w:color="auto" w:fill="EEEEEE"/>
        </w:rPr>
        <w:t>"//button[@onclick='confirmFunction()']"</w:t>
      </w:r>
      <w:r w:rsidRPr="00E11B5F">
        <w:rPr>
          <w:rStyle w:val="HTMLCode"/>
          <w:rFonts w:asciiTheme="majorHAnsi" w:hAnsiTheme="majorHAnsi"/>
          <w:color w:val="000000"/>
          <w:sz w:val="18"/>
          <w:szCs w:val="18"/>
          <w:bdr w:val="none" w:sz="0" w:space="0" w:color="auto" w:frame="1"/>
          <w:shd w:val="clear" w:color="auto" w:fill="EEEEEE"/>
        </w:rPr>
        <w:t>)).click();</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Alert alert=driver.switchTo().alert();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System.out.println(alert.getText());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alert.dismiss();</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eading2"/>
        <w:shd w:val="clear" w:color="auto" w:fill="FFFFFF"/>
        <w:spacing w:before="0" w:beforeAutospacing="0" w:after="0" w:afterAutospacing="0"/>
        <w:rPr>
          <w:rFonts w:asciiTheme="majorHAnsi" w:hAnsiTheme="majorHAnsi"/>
          <w:b w:val="0"/>
          <w:bCs w:val="0"/>
          <w:color w:val="555555"/>
          <w:sz w:val="18"/>
          <w:szCs w:val="18"/>
        </w:rPr>
      </w:pPr>
      <w:r w:rsidRPr="00E11B5F">
        <w:rPr>
          <w:rFonts w:asciiTheme="majorHAnsi" w:hAnsiTheme="majorHAnsi"/>
          <w:b w:val="0"/>
          <w:bCs w:val="0"/>
          <w:color w:val="555555"/>
          <w:sz w:val="18"/>
          <w:szCs w:val="18"/>
        </w:rPr>
        <w:t>Working with Prompt Popups.</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In prompt, you can enter the text using webdriver sendkeys("text..")</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The below is the sample code for prompt popup, please copy and make an html file and pass it to the webdriver as below.</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html</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head</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title</w:t>
      </w:r>
      <w:r w:rsidRPr="00E11B5F">
        <w:rPr>
          <w:rStyle w:val="hljs-tag"/>
          <w:rFonts w:asciiTheme="majorHAnsi" w:hAnsiTheme="majorHAnsi"/>
          <w:color w:val="007700"/>
          <w:sz w:val="18"/>
          <w:szCs w:val="18"/>
          <w:bdr w:val="none" w:sz="0" w:space="0" w:color="auto" w:frame="1"/>
          <w:shd w:val="clear" w:color="auto" w:fill="EEEEEE"/>
        </w:rPr>
        <w:t>&gt;</w:t>
      </w:r>
      <w:r w:rsidRPr="00E11B5F">
        <w:rPr>
          <w:rStyle w:val="HTMLCode"/>
          <w:rFonts w:asciiTheme="majorHAnsi" w:hAnsiTheme="majorHAnsi"/>
          <w:color w:val="000000"/>
          <w:sz w:val="18"/>
          <w:szCs w:val="18"/>
          <w:bdr w:val="none" w:sz="0" w:space="0" w:color="auto" w:frame="1"/>
          <w:shd w:val="clear" w:color="auto" w:fill="EEEEEE"/>
        </w:rPr>
        <w:t xml:space="preserve">Selenium Easy Prompt popup Sample </w:t>
      </w: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title</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head</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body</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h2</w:t>
      </w:r>
      <w:r w:rsidRPr="00E11B5F">
        <w:rPr>
          <w:rStyle w:val="hljs-tag"/>
          <w:rFonts w:asciiTheme="majorHAnsi" w:hAnsiTheme="majorHAnsi"/>
          <w:color w:val="007700"/>
          <w:sz w:val="18"/>
          <w:szCs w:val="18"/>
          <w:bdr w:val="none" w:sz="0" w:space="0" w:color="auto" w:frame="1"/>
          <w:shd w:val="clear" w:color="auto" w:fill="EEEEEE"/>
        </w:rPr>
        <w:t>&gt;</w:t>
      </w:r>
      <w:r w:rsidRPr="00E11B5F">
        <w:rPr>
          <w:rStyle w:val="HTMLCode"/>
          <w:rFonts w:asciiTheme="majorHAnsi" w:hAnsiTheme="majorHAnsi"/>
          <w:color w:val="000000"/>
          <w:sz w:val="18"/>
          <w:szCs w:val="18"/>
          <w:bdr w:val="none" w:sz="0" w:space="0" w:color="auto" w:frame="1"/>
          <w:shd w:val="clear" w:color="auto" w:fill="EEEEEE"/>
        </w:rPr>
        <w:t>Prompt Box Example</w:t>
      </w: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h2</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fieldset</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legend</w:t>
      </w:r>
      <w:r w:rsidRPr="00E11B5F">
        <w:rPr>
          <w:rStyle w:val="hljs-tag"/>
          <w:rFonts w:asciiTheme="majorHAnsi" w:hAnsiTheme="majorHAnsi"/>
          <w:color w:val="007700"/>
          <w:sz w:val="18"/>
          <w:szCs w:val="18"/>
          <w:bdr w:val="none" w:sz="0" w:space="0" w:color="auto" w:frame="1"/>
          <w:shd w:val="clear" w:color="auto" w:fill="EEEEEE"/>
        </w:rPr>
        <w:t>&gt;</w:t>
      </w:r>
      <w:r w:rsidRPr="00E11B5F">
        <w:rPr>
          <w:rStyle w:val="HTMLCode"/>
          <w:rFonts w:asciiTheme="majorHAnsi" w:hAnsiTheme="majorHAnsi"/>
          <w:color w:val="000000"/>
          <w:sz w:val="18"/>
          <w:szCs w:val="18"/>
          <w:bdr w:val="none" w:sz="0" w:space="0" w:color="auto" w:frame="1"/>
          <w:shd w:val="clear" w:color="auto" w:fill="EEEEEE"/>
        </w:rPr>
        <w:t>Prompt Box</w:t>
      </w: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legend</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p</w:t>
      </w:r>
      <w:r w:rsidRPr="00E11B5F">
        <w:rPr>
          <w:rStyle w:val="hljs-tag"/>
          <w:rFonts w:asciiTheme="majorHAnsi" w:hAnsiTheme="majorHAnsi"/>
          <w:color w:val="007700"/>
          <w:sz w:val="18"/>
          <w:szCs w:val="18"/>
          <w:bdr w:val="none" w:sz="0" w:space="0" w:color="auto" w:frame="1"/>
          <w:shd w:val="clear" w:color="auto" w:fill="EEEEEE"/>
        </w:rPr>
        <w:t>&gt;</w:t>
      </w:r>
      <w:r w:rsidRPr="00E11B5F">
        <w:rPr>
          <w:rStyle w:val="HTMLCode"/>
          <w:rFonts w:asciiTheme="majorHAnsi" w:hAnsiTheme="majorHAnsi"/>
          <w:color w:val="000000"/>
          <w:sz w:val="18"/>
          <w:szCs w:val="18"/>
          <w:bdr w:val="none" w:sz="0" w:space="0" w:color="auto" w:frame="1"/>
          <w:shd w:val="clear" w:color="auto" w:fill="EEEEEE"/>
        </w:rPr>
        <w:t>Click the button to demonstrate the prompt box.</w:t>
      </w: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p</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button</w:t>
      </w:r>
      <w:r w:rsidRPr="00E11B5F">
        <w:rPr>
          <w:rStyle w:val="hljs-tag"/>
          <w:rFonts w:asciiTheme="majorHAnsi" w:hAnsiTheme="majorHAnsi"/>
          <w:color w:val="007700"/>
          <w:sz w:val="18"/>
          <w:szCs w:val="18"/>
          <w:bdr w:val="none" w:sz="0" w:space="0" w:color="auto" w:frame="1"/>
          <w:shd w:val="clear" w:color="auto" w:fill="EEEEEE"/>
        </w:rPr>
        <w:t xml:space="preserve"> </w:t>
      </w:r>
      <w:r w:rsidRPr="00E11B5F">
        <w:rPr>
          <w:rStyle w:val="hljs-attribute"/>
          <w:rFonts w:asciiTheme="majorHAnsi" w:hAnsiTheme="majorHAnsi"/>
          <w:color w:val="007700"/>
          <w:sz w:val="18"/>
          <w:szCs w:val="18"/>
          <w:bdr w:val="none" w:sz="0" w:space="0" w:color="auto" w:frame="1"/>
          <w:shd w:val="clear" w:color="auto" w:fill="EEEEEE"/>
        </w:rPr>
        <w:t>onclick</w:t>
      </w:r>
      <w:r w:rsidRPr="00E11B5F">
        <w:rPr>
          <w:rStyle w:val="hljs-tag"/>
          <w:rFonts w:asciiTheme="majorHAnsi" w:hAnsiTheme="majorHAnsi"/>
          <w:color w:val="007700"/>
          <w:sz w:val="18"/>
          <w:szCs w:val="18"/>
          <w:bdr w:val="none" w:sz="0" w:space="0" w:color="auto" w:frame="1"/>
          <w:shd w:val="clear" w:color="auto" w:fill="EEEEEE"/>
        </w:rPr>
        <w:t>=</w:t>
      </w:r>
      <w:r w:rsidRPr="00E11B5F">
        <w:rPr>
          <w:rStyle w:val="hljs-value"/>
          <w:rFonts w:asciiTheme="majorHAnsi" w:hAnsiTheme="majorHAnsi"/>
          <w:color w:val="880000"/>
          <w:sz w:val="18"/>
          <w:szCs w:val="18"/>
          <w:bdr w:val="none" w:sz="0" w:space="0" w:color="auto" w:frame="1"/>
          <w:shd w:val="clear" w:color="auto" w:fill="EEEEEE"/>
        </w:rPr>
        <w:t>"promptFunction()"</w:t>
      </w:r>
      <w:r w:rsidRPr="00E11B5F">
        <w:rPr>
          <w:rStyle w:val="hljs-tag"/>
          <w:rFonts w:asciiTheme="majorHAnsi" w:hAnsiTheme="majorHAnsi"/>
          <w:color w:val="007700"/>
          <w:sz w:val="18"/>
          <w:szCs w:val="18"/>
          <w:bdr w:val="none" w:sz="0" w:space="0" w:color="auto" w:frame="1"/>
          <w:shd w:val="clear" w:color="auto" w:fill="EEEEEE"/>
        </w:rPr>
        <w:t>&gt;</w:t>
      </w:r>
      <w:r w:rsidRPr="00E11B5F">
        <w:rPr>
          <w:rStyle w:val="HTMLCode"/>
          <w:rFonts w:asciiTheme="majorHAnsi" w:hAnsiTheme="majorHAnsi"/>
          <w:color w:val="000000"/>
          <w:sz w:val="18"/>
          <w:szCs w:val="18"/>
          <w:bdr w:val="none" w:sz="0" w:space="0" w:color="auto" w:frame="1"/>
          <w:shd w:val="clear" w:color="auto" w:fill="EEEEEE"/>
        </w:rPr>
        <w:t>Click on me</w:t>
      </w: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button</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p</w:t>
      </w:r>
      <w:r w:rsidRPr="00E11B5F">
        <w:rPr>
          <w:rStyle w:val="hljs-tag"/>
          <w:rFonts w:asciiTheme="majorHAnsi" w:hAnsiTheme="majorHAnsi"/>
          <w:color w:val="007700"/>
          <w:sz w:val="18"/>
          <w:szCs w:val="18"/>
          <w:bdr w:val="none" w:sz="0" w:space="0" w:color="auto" w:frame="1"/>
          <w:shd w:val="clear" w:color="auto" w:fill="EEEEEE"/>
        </w:rPr>
        <w:t xml:space="preserve"> </w:t>
      </w:r>
      <w:r w:rsidRPr="00E11B5F">
        <w:rPr>
          <w:rStyle w:val="hljs-attribute"/>
          <w:rFonts w:asciiTheme="majorHAnsi" w:hAnsiTheme="majorHAnsi"/>
          <w:color w:val="007700"/>
          <w:sz w:val="18"/>
          <w:szCs w:val="18"/>
          <w:bdr w:val="none" w:sz="0" w:space="0" w:color="auto" w:frame="1"/>
          <w:shd w:val="clear" w:color="auto" w:fill="EEEEEE"/>
        </w:rPr>
        <w:t>id</w:t>
      </w:r>
      <w:r w:rsidRPr="00E11B5F">
        <w:rPr>
          <w:rStyle w:val="hljs-tag"/>
          <w:rFonts w:asciiTheme="majorHAnsi" w:hAnsiTheme="majorHAnsi"/>
          <w:color w:val="007700"/>
          <w:sz w:val="18"/>
          <w:szCs w:val="18"/>
          <w:bdr w:val="none" w:sz="0" w:space="0" w:color="auto" w:frame="1"/>
          <w:shd w:val="clear" w:color="auto" w:fill="EEEEEE"/>
        </w:rPr>
        <w:t>=</w:t>
      </w:r>
      <w:r w:rsidRPr="00E11B5F">
        <w:rPr>
          <w:rStyle w:val="hljs-value"/>
          <w:rFonts w:asciiTheme="majorHAnsi" w:hAnsiTheme="majorHAnsi"/>
          <w:color w:val="880000"/>
          <w:sz w:val="18"/>
          <w:szCs w:val="18"/>
          <w:bdr w:val="none" w:sz="0" w:space="0" w:color="auto" w:frame="1"/>
          <w:shd w:val="clear" w:color="auto" w:fill="EEEEEE"/>
        </w:rPr>
        <w:t>"promptdemo"</w:t>
      </w:r>
      <w:r w:rsidRPr="00E11B5F">
        <w:rPr>
          <w:rStyle w:val="hljs-tag"/>
          <w:rFonts w:asciiTheme="majorHAnsi" w:hAnsiTheme="majorHAnsi"/>
          <w:color w:val="007700"/>
          <w:sz w:val="18"/>
          <w:szCs w:val="18"/>
          <w:bdr w:val="none" w:sz="0" w:space="0" w:color="auto" w:frame="1"/>
          <w:shd w:val="clear" w:color="auto" w:fill="EEEEEE"/>
        </w:rPr>
        <w:t>&gt;&lt;/</w:t>
      </w:r>
      <w:r w:rsidRPr="00E11B5F">
        <w:rPr>
          <w:rStyle w:val="hljs-title"/>
          <w:rFonts w:asciiTheme="majorHAnsi" w:hAnsiTheme="majorHAnsi"/>
          <w:b/>
          <w:bCs/>
          <w:color w:val="000000"/>
          <w:sz w:val="18"/>
          <w:szCs w:val="18"/>
          <w:bdr w:val="none" w:sz="0" w:space="0" w:color="auto" w:frame="1"/>
          <w:shd w:val="clear" w:color="auto" w:fill="EEEEEE"/>
        </w:rPr>
        <w:t>p</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script</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ljs-function"/>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function</w:t>
      </w:r>
      <w:r w:rsidRPr="00E11B5F">
        <w:rPr>
          <w:rStyle w:val="hljs-function"/>
          <w:rFonts w:asciiTheme="majorHAnsi" w:hAnsiTheme="majorHAnsi"/>
          <w:color w:val="000000"/>
          <w:sz w:val="18"/>
          <w:szCs w:val="18"/>
          <w:bdr w:val="none" w:sz="0" w:space="0" w:color="auto" w:frame="1"/>
          <w:shd w:val="clear" w:color="auto" w:fill="EEEEEE"/>
        </w:rPr>
        <w:t xml:space="preserve"> </w:t>
      </w:r>
      <w:r w:rsidRPr="00E11B5F">
        <w:rPr>
          <w:rStyle w:val="hljs-title"/>
          <w:rFonts w:asciiTheme="majorHAnsi" w:hAnsiTheme="majorHAnsi"/>
          <w:b/>
          <w:bCs/>
          <w:color w:val="990000"/>
          <w:sz w:val="18"/>
          <w:szCs w:val="18"/>
          <w:bdr w:val="none" w:sz="0" w:space="0" w:color="auto" w:frame="1"/>
          <w:shd w:val="clear" w:color="auto" w:fill="EEEEEE"/>
        </w:rPr>
        <w:t>promptFunction</w:t>
      </w:r>
      <w:r w:rsidRPr="00E11B5F">
        <w:rPr>
          <w:rStyle w:val="hljs-params"/>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hljs-function"/>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var</w:t>
      </w:r>
      <w:r w:rsidRPr="00E11B5F">
        <w:rPr>
          <w:rStyle w:val="javascript"/>
          <w:rFonts w:asciiTheme="majorHAnsi" w:hAnsiTheme="majorHAnsi"/>
          <w:color w:val="000000"/>
          <w:sz w:val="18"/>
          <w:szCs w:val="18"/>
          <w:bdr w:val="none" w:sz="0" w:space="0" w:color="auto" w:frame="1"/>
          <w:shd w:val="clear" w:color="auto" w:fill="EEEEEE"/>
        </w:rPr>
        <w:t xml:space="preserve"> x;</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var</w:t>
      </w:r>
      <w:r w:rsidRPr="00E11B5F">
        <w:rPr>
          <w:rStyle w:val="javascript"/>
          <w:rFonts w:asciiTheme="majorHAnsi" w:hAnsiTheme="majorHAnsi"/>
          <w:color w:val="000000"/>
          <w:sz w:val="18"/>
          <w:szCs w:val="18"/>
          <w:bdr w:val="none" w:sz="0" w:space="0" w:color="auto" w:frame="1"/>
          <w:shd w:val="clear" w:color="auto" w:fill="EEEEEE"/>
        </w:rPr>
        <w:t xml:space="preserve"> person=prompt(</w:t>
      </w:r>
      <w:r w:rsidRPr="00E11B5F">
        <w:rPr>
          <w:rStyle w:val="hljs-string"/>
          <w:rFonts w:asciiTheme="majorHAnsi" w:hAnsiTheme="majorHAnsi"/>
          <w:color w:val="DD1144"/>
          <w:sz w:val="18"/>
          <w:szCs w:val="18"/>
          <w:bdr w:val="none" w:sz="0" w:space="0" w:color="auto" w:frame="1"/>
          <w:shd w:val="clear" w:color="auto" w:fill="EEEEEE"/>
        </w:rPr>
        <w:t>"Please enter your name"</w:t>
      </w:r>
      <w:r w:rsidRPr="00E11B5F">
        <w:rPr>
          <w:rStyle w:val="javascript"/>
          <w:rFonts w:asciiTheme="majorHAnsi" w:hAnsiTheme="majorHAnsi"/>
          <w:color w:val="000000"/>
          <w:sz w:val="18"/>
          <w:szCs w:val="18"/>
          <w:bdr w:val="none" w:sz="0" w:space="0" w:color="auto" w:frame="1"/>
          <w:shd w:val="clear" w:color="auto" w:fill="EEEEEE"/>
        </w:rPr>
        <w:t>,</w:t>
      </w:r>
      <w:r w:rsidRPr="00E11B5F">
        <w:rPr>
          <w:rStyle w:val="hljs-string"/>
          <w:rFonts w:asciiTheme="majorHAnsi" w:hAnsiTheme="majorHAnsi"/>
          <w:color w:val="DD1144"/>
          <w:sz w:val="18"/>
          <w:szCs w:val="18"/>
          <w:bdr w:val="none" w:sz="0" w:space="0" w:color="auto" w:frame="1"/>
          <w:shd w:val="clear" w:color="auto" w:fill="EEEEEE"/>
        </w:rPr>
        <w:t>"Your name"</w:t>
      </w:r>
      <w:r w:rsidRPr="00E11B5F">
        <w:rPr>
          <w:rStyle w:val="javascript"/>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if</w:t>
      </w:r>
      <w:r w:rsidRPr="00E11B5F">
        <w:rPr>
          <w:rStyle w:val="javascript"/>
          <w:rFonts w:asciiTheme="majorHAnsi" w:hAnsiTheme="majorHAnsi"/>
          <w:color w:val="000000"/>
          <w:sz w:val="18"/>
          <w:szCs w:val="18"/>
          <w:bdr w:val="none" w:sz="0" w:space="0" w:color="auto" w:frame="1"/>
          <w:shd w:val="clear" w:color="auto" w:fill="EEEEEE"/>
        </w:rPr>
        <w:t xml:space="preserve"> (person!=</w:t>
      </w:r>
      <w:r w:rsidRPr="00E11B5F">
        <w:rPr>
          <w:rStyle w:val="hljs-literal"/>
          <w:rFonts w:asciiTheme="majorHAnsi" w:hAnsiTheme="majorHAnsi"/>
          <w:color w:val="008800"/>
          <w:sz w:val="18"/>
          <w:szCs w:val="18"/>
          <w:bdr w:val="none" w:sz="0" w:space="0" w:color="auto" w:frame="1"/>
          <w:shd w:val="clear" w:color="auto" w:fill="EEEEEE"/>
        </w:rPr>
        <w:t>null</w:t>
      </w:r>
      <w:r w:rsidRPr="00E11B5F">
        <w:rPr>
          <w:rStyle w:val="javascript"/>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javascript"/>
          <w:rFonts w:asciiTheme="majorHAnsi" w:hAnsiTheme="majorHAnsi"/>
          <w:color w:val="000000"/>
          <w:sz w:val="18"/>
          <w:szCs w:val="18"/>
          <w:bdr w:val="none" w:sz="0" w:space="0" w:color="auto" w:frame="1"/>
          <w:shd w:val="clear" w:color="auto" w:fill="EEEEEE"/>
        </w:rPr>
        <w:t>  {</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javascript"/>
          <w:rFonts w:asciiTheme="majorHAnsi" w:hAnsiTheme="majorHAnsi"/>
          <w:color w:val="000000"/>
          <w:sz w:val="18"/>
          <w:szCs w:val="18"/>
          <w:bdr w:val="none" w:sz="0" w:space="0" w:color="auto" w:frame="1"/>
          <w:shd w:val="clear" w:color="auto" w:fill="EEEEEE"/>
        </w:rPr>
        <w:t>  x=</w:t>
      </w:r>
      <w:r w:rsidRPr="00E11B5F">
        <w:rPr>
          <w:rStyle w:val="hljs-string"/>
          <w:rFonts w:asciiTheme="majorHAnsi" w:hAnsiTheme="majorHAnsi"/>
          <w:color w:val="DD1144"/>
          <w:sz w:val="18"/>
          <w:szCs w:val="18"/>
          <w:bdr w:val="none" w:sz="0" w:space="0" w:color="auto" w:frame="1"/>
          <w:shd w:val="clear" w:color="auto" w:fill="EEEEEE"/>
        </w:rPr>
        <w:t>"Hello "</w:t>
      </w:r>
      <w:r w:rsidRPr="00E11B5F">
        <w:rPr>
          <w:rStyle w:val="javascript"/>
          <w:rFonts w:asciiTheme="majorHAnsi" w:hAnsiTheme="majorHAnsi"/>
          <w:color w:val="000000"/>
          <w:sz w:val="18"/>
          <w:szCs w:val="18"/>
          <w:bdr w:val="none" w:sz="0" w:space="0" w:color="auto" w:frame="1"/>
          <w:shd w:val="clear" w:color="auto" w:fill="EEEEEE"/>
        </w:rPr>
        <w:t xml:space="preserve"> + person + </w:t>
      </w:r>
      <w:r w:rsidRPr="00E11B5F">
        <w:rPr>
          <w:rStyle w:val="hljs-string"/>
          <w:rFonts w:asciiTheme="majorHAnsi" w:hAnsiTheme="majorHAnsi"/>
          <w:color w:val="DD1144"/>
          <w:sz w:val="18"/>
          <w:szCs w:val="18"/>
          <w:bdr w:val="none" w:sz="0" w:space="0" w:color="auto" w:frame="1"/>
          <w:shd w:val="clear" w:color="auto" w:fill="EEEEEE"/>
        </w:rPr>
        <w:t>"! Welcome to Selenium Easy.."</w:t>
      </w:r>
      <w:r w:rsidRPr="00E11B5F">
        <w:rPr>
          <w:rStyle w:val="javascript"/>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javascript"/>
          <w:rFonts w:asciiTheme="majorHAnsi" w:hAnsiTheme="majorHAnsi"/>
          <w:color w:val="000000"/>
          <w:sz w:val="18"/>
          <w:szCs w:val="18"/>
          <w:bdr w:val="none" w:sz="0" w:space="0" w:color="auto" w:frame="1"/>
          <w:shd w:val="clear" w:color="auto" w:fill="EEEEEE"/>
        </w:rPr>
        <w:t>  document.getElementById(</w:t>
      </w:r>
      <w:r w:rsidRPr="00E11B5F">
        <w:rPr>
          <w:rStyle w:val="hljs-string"/>
          <w:rFonts w:asciiTheme="majorHAnsi" w:hAnsiTheme="majorHAnsi"/>
          <w:color w:val="DD1144"/>
          <w:sz w:val="18"/>
          <w:szCs w:val="18"/>
          <w:bdr w:val="none" w:sz="0" w:space="0" w:color="auto" w:frame="1"/>
          <w:shd w:val="clear" w:color="auto" w:fill="EEEEEE"/>
        </w:rPr>
        <w:t>"promptdemo"</w:t>
      </w:r>
      <w:r w:rsidRPr="00E11B5F">
        <w:rPr>
          <w:rStyle w:val="javascript"/>
          <w:rFonts w:asciiTheme="majorHAnsi" w:hAnsiTheme="majorHAnsi"/>
          <w:color w:val="000000"/>
          <w:sz w:val="18"/>
          <w:szCs w:val="18"/>
          <w:bdr w:val="none" w:sz="0" w:space="0" w:color="auto" w:frame="1"/>
          <w:shd w:val="clear" w:color="auto" w:fill="EEEEEE"/>
        </w:rPr>
        <w:t>).innerHTML=x;</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javascript"/>
          <w:rFonts w:asciiTheme="majorHAnsi" w:hAnsiTheme="majorHAnsi"/>
          <w:color w:val="000000"/>
          <w:sz w:val="18"/>
          <w:szCs w:val="18"/>
          <w:bdr w:val="none" w:sz="0" w:space="0" w:color="auto" w:frame="1"/>
          <w:shd w:val="clear" w:color="auto" w:fill="EEEEEE"/>
        </w:rPr>
        <w:t>  }</w:t>
      </w:r>
    </w:p>
    <w:p w:rsidR="002E24DB" w:rsidRPr="00E11B5F" w:rsidRDefault="002E24DB" w:rsidP="00E11B5F">
      <w:pPr>
        <w:pStyle w:val="HTMLPreformatted"/>
        <w:shd w:val="clear" w:color="auto" w:fill="F5F5F5"/>
        <w:wordWrap w:val="0"/>
        <w:rPr>
          <w:rStyle w:val="javascript"/>
          <w:rFonts w:asciiTheme="majorHAnsi" w:hAnsiTheme="majorHAnsi"/>
          <w:color w:val="000000"/>
          <w:sz w:val="18"/>
          <w:szCs w:val="18"/>
          <w:bdr w:val="none" w:sz="0" w:space="0" w:color="auto" w:frame="1"/>
          <w:shd w:val="clear" w:color="auto" w:fill="EEEEEE"/>
        </w:rPr>
      </w:pPr>
      <w:r w:rsidRPr="00E11B5F">
        <w:rPr>
          <w:rStyle w:val="javascript"/>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script</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fieldset</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body</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html</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The below program will demonstrate you working on prompt popup using above html file.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org.openqa.selenium.Alert;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org.openqa.selenium.By;</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org.openqa.selenium.WebDriver;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org.openqa.selenium.firefox.FirefoxDriver;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org.testng.annotations.Test;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class</w:t>
      </w:r>
      <w:r w:rsidRPr="00E11B5F">
        <w:rPr>
          <w:rStyle w:val="hljs-class"/>
          <w:rFonts w:asciiTheme="majorHAnsi" w:hAnsiTheme="majorHAnsi"/>
          <w:color w:val="445588"/>
          <w:sz w:val="18"/>
          <w:szCs w:val="18"/>
          <w:bdr w:val="none" w:sz="0" w:space="0" w:color="auto" w:frame="1"/>
          <w:shd w:val="clear" w:color="auto" w:fill="EEEEEE"/>
        </w:rPr>
        <w:t xml:space="preserve"> </w:t>
      </w:r>
      <w:r w:rsidRPr="00E11B5F">
        <w:rPr>
          <w:rStyle w:val="hljs-title"/>
          <w:rFonts w:asciiTheme="majorHAnsi" w:hAnsiTheme="majorHAnsi"/>
          <w:b/>
          <w:bCs/>
          <w:color w:val="880000"/>
          <w:sz w:val="18"/>
          <w:szCs w:val="18"/>
          <w:bdr w:val="none" w:sz="0" w:space="0" w:color="auto" w:frame="1"/>
          <w:shd w:val="clear" w:color="auto" w:fill="EEEEEE"/>
        </w:rPr>
        <w:t>PopupsHandling</w:t>
      </w:r>
      <w:r w:rsidRPr="00E11B5F">
        <w:rPr>
          <w:rStyle w:val="hljs-class"/>
          <w:rFonts w:asciiTheme="majorHAnsi" w:hAnsiTheme="majorHAnsi"/>
          <w:color w:val="445588"/>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WebDriver driver=</w:t>
      </w:r>
      <w:r w:rsidRPr="00E11B5F">
        <w:rPr>
          <w:rStyle w:val="hljs-keyword"/>
          <w:rFonts w:asciiTheme="majorHAnsi" w:hAnsiTheme="majorHAnsi"/>
          <w:b/>
          <w:bCs/>
          <w:color w:val="000000"/>
          <w:sz w:val="18"/>
          <w:szCs w:val="18"/>
          <w:bdr w:val="none" w:sz="0" w:space="0" w:color="auto" w:frame="1"/>
          <w:shd w:val="clear" w:color="auto" w:fill="EEEEEE"/>
        </w:rPr>
        <w:t>new</w:t>
      </w:r>
      <w:r w:rsidRPr="00E11B5F">
        <w:rPr>
          <w:rStyle w:val="HTMLCode"/>
          <w:rFonts w:asciiTheme="majorHAnsi" w:hAnsiTheme="majorHAnsi"/>
          <w:color w:val="000000"/>
          <w:sz w:val="18"/>
          <w:szCs w:val="18"/>
          <w:bdr w:val="none" w:sz="0" w:space="0" w:color="auto" w:frame="1"/>
          <w:shd w:val="clear" w:color="auto" w:fill="EEEEEE"/>
        </w:rPr>
        <w:t xml:space="preserve"> FirefoxDriver();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annotation"/>
          <w:rFonts w:asciiTheme="majorHAnsi" w:hAnsiTheme="majorHAnsi"/>
          <w:color w:val="000077"/>
          <w:sz w:val="18"/>
          <w:szCs w:val="18"/>
          <w:bdr w:val="none" w:sz="0" w:space="0" w:color="auto" w:frame="1"/>
          <w:shd w:val="clear" w:color="auto" w:fill="EEEEEE"/>
        </w:rPr>
        <w:t>@Test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void</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title"/>
          <w:rFonts w:asciiTheme="majorHAnsi" w:hAnsiTheme="majorHAnsi"/>
          <w:b/>
          <w:bCs/>
          <w:color w:val="880000"/>
          <w:sz w:val="18"/>
          <w:szCs w:val="18"/>
          <w:bdr w:val="none" w:sz="0" w:space="0" w:color="auto" w:frame="1"/>
          <w:shd w:val="clear" w:color="auto" w:fill="EEEEEE"/>
        </w:rPr>
        <w:t>ExampleForPromptBox</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throws</w:t>
      </w:r>
      <w:r w:rsidRPr="00E11B5F">
        <w:rPr>
          <w:rStyle w:val="HTMLCode"/>
          <w:rFonts w:asciiTheme="majorHAnsi" w:hAnsiTheme="majorHAnsi"/>
          <w:color w:val="000000"/>
          <w:sz w:val="18"/>
          <w:szCs w:val="18"/>
          <w:bdr w:val="none" w:sz="0" w:space="0" w:color="auto" w:frame="1"/>
          <w:shd w:val="clear" w:color="auto" w:fill="EEEEEE"/>
        </w:rPr>
        <w:t xml:space="preserve"> InterruptedException</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driver.manage().window().maximize();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driver.get(</w:t>
      </w:r>
      <w:r w:rsidRPr="00E11B5F">
        <w:rPr>
          <w:rStyle w:val="hljs-string"/>
          <w:rFonts w:asciiTheme="majorHAnsi" w:hAnsiTheme="majorHAnsi"/>
          <w:color w:val="DD1144"/>
          <w:sz w:val="18"/>
          <w:szCs w:val="18"/>
          <w:bdr w:val="none" w:sz="0" w:space="0" w:color="auto" w:frame="1"/>
          <w:shd w:val="clear" w:color="auto" w:fill="EEEEEE"/>
        </w:rPr>
        <w:t>"file:///C:/path/prompt.html"</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Thread.sleep(</w:t>
      </w:r>
      <w:r w:rsidRPr="00E11B5F">
        <w:rPr>
          <w:rStyle w:val="hljs-number"/>
          <w:rFonts w:asciiTheme="majorHAnsi" w:hAnsiTheme="majorHAnsi"/>
          <w:color w:val="009999"/>
          <w:sz w:val="18"/>
          <w:szCs w:val="18"/>
          <w:bdr w:val="none" w:sz="0" w:space="0" w:color="auto" w:frame="1"/>
          <w:shd w:val="clear" w:color="auto" w:fill="EEEEEE"/>
        </w:rPr>
        <w:t>2000</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driver.findElement(By.xpath(</w:t>
      </w:r>
      <w:r w:rsidRPr="00E11B5F">
        <w:rPr>
          <w:rStyle w:val="hljs-string"/>
          <w:rFonts w:asciiTheme="majorHAnsi" w:hAnsiTheme="majorHAnsi"/>
          <w:color w:val="DD1144"/>
          <w:sz w:val="18"/>
          <w:szCs w:val="18"/>
          <w:bdr w:val="none" w:sz="0" w:space="0" w:color="auto" w:frame="1"/>
          <w:shd w:val="clear" w:color="auto" w:fill="EEEEEE"/>
        </w:rPr>
        <w:t>"//button[@onclick='promptFunction()']"</w:t>
      </w:r>
      <w:r w:rsidRPr="00E11B5F">
        <w:rPr>
          <w:rStyle w:val="HTMLCode"/>
          <w:rFonts w:asciiTheme="majorHAnsi" w:hAnsiTheme="majorHAnsi"/>
          <w:color w:val="000000"/>
          <w:sz w:val="18"/>
          <w:szCs w:val="18"/>
          <w:bdr w:val="none" w:sz="0" w:space="0" w:color="auto" w:frame="1"/>
          <w:shd w:val="clear" w:color="auto" w:fill="EEEEEE"/>
        </w:rPr>
        <w:t>)).click();</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Alert alert=driver.switchTo().alert();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driver.switchTo().alert().sendKeys(</w:t>
      </w:r>
      <w:r w:rsidRPr="00E11B5F">
        <w:rPr>
          <w:rStyle w:val="hljs-string"/>
          <w:rFonts w:asciiTheme="majorHAnsi" w:hAnsiTheme="majorHAnsi"/>
          <w:color w:val="DD1144"/>
          <w:sz w:val="18"/>
          <w:szCs w:val="18"/>
          <w:bdr w:val="none" w:sz="0" w:space="0" w:color="auto" w:frame="1"/>
          <w:shd w:val="clear" w:color="auto" w:fill="EEEEEE"/>
        </w:rPr>
        <w:t>"Helllo"</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alert.accept();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System.out.println(alert.getText());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eading1"/>
        <w:spacing w:before="0" w:beforeAutospacing="0" w:after="0" w:afterAutospacing="0"/>
        <w:rPr>
          <w:rFonts w:asciiTheme="majorHAnsi" w:hAnsiTheme="majorHAnsi"/>
          <w:color w:val="373B41"/>
          <w:sz w:val="18"/>
          <w:szCs w:val="18"/>
        </w:rPr>
      </w:pPr>
      <w:hyperlink r:id="rId183" w:history="1">
        <w:r w:rsidRPr="00E11B5F">
          <w:rPr>
            <w:rStyle w:val="Hyperlink"/>
            <w:rFonts w:asciiTheme="majorHAnsi" w:hAnsiTheme="majorHAnsi"/>
            <w:color w:val="373B41"/>
            <w:sz w:val="18"/>
            <w:szCs w:val="18"/>
          </w:rPr>
          <w:t>Working with Frames in Selenium Webdriver</w:t>
        </w:r>
      </w:hyperlink>
    </w:p>
    <w:p w:rsidR="002E24DB" w:rsidRPr="00E11B5F" w:rsidRDefault="002E24DB" w:rsidP="00E11B5F">
      <w:pPr>
        <w:shd w:val="clear" w:color="auto" w:fill="FFFFFF"/>
        <w:spacing w:after="0" w:line="240" w:lineRule="auto"/>
        <w:jc w:val="center"/>
        <w:rPr>
          <w:rFonts w:asciiTheme="majorHAnsi" w:hAnsiTheme="majorHAnsi"/>
          <w:color w:val="555555"/>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580" name="Picture 580" descr="https://2.bp.blogspot.com/-F6PadhCscAE/XCXOKQrH0nI/AAAAAAAAPJc/8W6t_UkLMOUkRsxvL3uIkLZjBMEV1Mn2wCLcBGAs/s1600/Programs%2Bfor%2BSelenium%252814%2529.png">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2.bp.blogspot.com/-F6PadhCscAE/XCXOKQrH0nI/AAAAAAAAPJc/8W6t_UkLMOUkRsxvL3uIkLZjBMEV1Mn2wCLcBGAs/s1600/Programs%2Bfor%2BSelenium%252814%2529.png">
                      <a:hlinkClick r:id="rId184"/>
                    </pic:cNvPr>
                    <pic:cNvPicPr>
                      <a:picLocks noChangeAspect="1" noChangeArrowheads="1"/>
                    </pic:cNvPicPr>
                  </pic:nvPicPr>
                  <pic:blipFill>
                    <a:blip r:embed="rId185"/>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What is iFrame? An iFrame (Inline Frame) is an HTML document embedded inside the current HTML document on a website. iFrame HTML element is used to insert content from another source, such as an advertisement, into a Web page. A Web designer can change an iFrame's content without making them reload the complete website. A website can have multiple frames on a single page. And a frame can also have inner frames (Frame in side a Frame)</w:t>
      </w:r>
      <w:r w:rsidRPr="00E11B5F">
        <w:rPr>
          <w:rFonts w:asciiTheme="majorHAnsi" w:hAnsiTheme="majorHAnsi"/>
          <w:color w:val="555555"/>
          <w:sz w:val="18"/>
          <w:szCs w:val="18"/>
        </w:rPr>
        <w:br/>
      </w:r>
      <w:r w:rsidRPr="00E11B5F">
        <w:rPr>
          <w:rFonts w:asciiTheme="majorHAnsi" w:hAnsiTheme="majorHAnsi"/>
          <w:color w:val="555555"/>
          <w:sz w:val="18"/>
          <w:szCs w:val="18"/>
        </w:rPr>
        <w:br/>
      </w:r>
    </w:p>
    <w:p w:rsidR="002E24DB" w:rsidRPr="00E11B5F" w:rsidRDefault="002E24DB" w:rsidP="00E11B5F">
      <w:pPr>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2E24DB" w:rsidRPr="00E11B5F" w:rsidRDefault="002E24DB" w:rsidP="00E11B5F">
      <w:pPr>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Fonts w:asciiTheme="majorHAnsi" w:hAnsiTheme="majorHAnsi"/>
          <w:color w:val="333333"/>
          <w:sz w:val="18"/>
          <w:szCs w:val="18"/>
        </w:rPr>
        <w:t xml:space="preserve">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Fonts w:asciiTheme="majorHAnsi" w:hAnsiTheme="majorHAnsi"/>
          <w:color w:val="333333"/>
          <w:sz w:val="18"/>
          <w:szCs w:val="18"/>
        </w:rPr>
        <w:t>|              |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Fonts w:asciiTheme="majorHAnsi" w:hAnsiTheme="majorHAnsi"/>
          <w:color w:val="333333"/>
          <w:sz w:val="18"/>
          <w:szCs w:val="18"/>
        </w:rPr>
        <w:t>|              |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Fonts w:asciiTheme="majorHAnsi" w:hAnsiTheme="majorHAnsi"/>
          <w:color w:val="333333"/>
          <w:sz w:val="18"/>
          <w:szCs w:val="18"/>
        </w:rPr>
        <w:t>| Frame 1 |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Fonts w:asciiTheme="majorHAnsi" w:hAnsiTheme="majorHAnsi"/>
          <w:color w:val="333333"/>
          <w:sz w:val="18"/>
          <w:szCs w:val="18"/>
        </w:rPr>
        <w:t>|              |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Fonts w:asciiTheme="majorHAnsi" w:hAnsiTheme="majorHAnsi"/>
          <w:color w:val="333333"/>
          <w:sz w:val="18"/>
          <w:szCs w:val="18"/>
        </w:rPr>
        <w:t>|              |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Fonts w:asciiTheme="majorHAnsi" w:hAnsiTheme="majorHAnsi"/>
          <w:color w:val="333333"/>
          <w:sz w:val="18"/>
          <w:szCs w:val="18"/>
        </w:rPr>
        <w:t>|--------------|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Fonts w:asciiTheme="majorHAnsi" w:hAnsiTheme="majorHAnsi"/>
          <w:color w:val="333333"/>
          <w:sz w:val="18"/>
          <w:szCs w:val="18"/>
        </w:rPr>
        <w:t>|              |          Frame 3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Fonts w:asciiTheme="majorHAnsi" w:hAnsiTheme="majorHAnsi"/>
          <w:color w:val="333333"/>
          <w:sz w:val="18"/>
          <w:szCs w:val="18"/>
        </w:rPr>
        <w:t>|              |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Fonts w:asciiTheme="majorHAnsi" w:hAnsiTheme="majorHAnsi"/>
          <w:color w:val="333333"/>
          <w:sz w:val="18"/>
          <w:szCs w:val="18"/>
        </w:rPr>
        <w:t>|              |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Fonts w:asciiTheme="majorHAnsi" w:hAnsiTheme="majorHAnsi"/>
          <w:color w:val="333333"/>
          <w:sz w:val="18"/>
          <w:szCs w:val="18"/>
        </w:rPr>
        <w:t>|              |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Fonts w:asciiTheme="majorHAnsi" w:hAnsiTheme="majorHAnsi"/>
          <w:color w:val="333333"/>
          <w:sz w:val="18"/>
          <w:szCs w:val="18"/>
        </w:rPr>
        <w:t>| Frame 2 |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Fonts w:asciiTheme="majorHAnsi" w:hAnsiTheme="majorHAnsi"/>
          <w:color w:val="333333"/>
          <w:sz w:val="18"/>
          <w:szCs w:val="18"/>
        </w:rPr>
        <w:t>|              |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Fonts w:asciiTheme="majorHAnsi" w:hAnsiTheme="majorHAnsi"/>
          <w:color w:val="333333"/>
          <w:sz w:val="18"/>
          <w:szCs w:val="18"/>
        </w:rPr>
        <w:t>|              |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Fonts w:asciiTheme="majorHAnsi" w:hAnsiTheme="majorHAnsi"/>
          <w:color w:val="333333"/>
          <w:sz w:val="18"/>
          <w:szCs w:val="18"/>
        </w:rPr>
        <w:t>|              |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Fonts w:asciiTheme="majorHAnsi" w:hAnsiTheme="majorHAnsi"/>
          <w:color w:val="333333"/>
          <w:sz w:val="18"/>
          <w:szCs w:val="18"/>
        </w:rPr>
        <w:t>|              |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Fonts w:asciiTheme="majorHAnsi" w:hAnsiTheme="majorHAnsi"/>
          <w:color w:val="333333"/>
          <w:sz w:val="18"/>
          <w:szCs w:val="18"/>
        </w:rPr>
        <w:t xml:space="preserve"> --------------------------------------------</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In Selenium to work with iFrames, we have different ways to handle frame depending on the need. Please look at the below ways of handling frames</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b/>
          <w:bCs/>
          <w:color w:val="555555"/>
          <w:sz w:val="18"/>
          <w:szCs w:val="18"/>
        </w:rPr>
        <w:t>driver.switchTo().frame(int arg0);</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Select a frame by its (zero-based) index. That is, if a page has multiple frames (more than 1), the first frame would be at index "0", the second at index "1" and so on.</w:t>
      </w:r>
      <w:r w:rsidRPr="00E11B5F">
        <w:rPr>
          <w:rFonts w:asciiTheme="majorHAnsi" w:hAnsiTheme="majorHAnsi"/>
          <w:color w:val="555555"/>
          <w:sz w:val="18"/>
          <w:szCs w:val="18"/>
        </w:rPr>
        <w:br/>
        <w:t>Once the frame is selected or navigated , all subsequent calls on the WebDriver interface are made to that frame. i.e the driver focus will be now on the frame. What ever operations we try to perform on pages will not work and throws element not found as we navigated / switched to Frame.</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i/>
          <w:iCs/>
          <w:color w:val="555555"/>
          <w:sz w:val="18"/>
          <w:szCs w:val="18"/>
        </w:rPr>
        <w:t>Parameters: Index - (zero-based) index</w:t>
      </w:r>
      <w:r w:rsidRPr="00E11B5F">
        <w:rPr>
          <w:rFonts w:asciiTheme="majorHAnsi" w:hAnsiTheme="majorHAnsi"/>
          <w:color w:val="555555"/>
          <w:sz w:val="18"/>
          <w:szCs w:val="18"/>
        </w:rPr>
        <w:br/>
      </w:r>
      <w:r w:rsidRPr="00E11B5F">
        <w:rPr>
          <w:rFonts w:asciiTheme="majorHAnsi" w:hAnsiTheme="majorHAnsi"/>
          <w:i/>
          <w:iCs/>
          <w:color w:val="555555"/>
          <w:sz w:val="18"/>
          <w:szCs w:val="18"/>
        </w:rPr>
        <w:t>Returns: driver focused on the given frame (current frame)</w:t>
      </w:r>
      <w:r w:rsidRPr="00E11B5F">
        <w:rPr>
          <w:rFonts w:asciiTheme="majorHAnsi" w:hAnsiTheme="majorHAnsi"/>
          <w:color w:val="555555"/>
          <w:sz w:val="18"/>
          <w:szCs w:val="18"/>
        </w:rPr>
        <w:br/>
      </w:r>
      <w:r w:rsidRPr="00E11B5F">
        <w:rPr>
          <w:rFonts w:asciiTheme="majorHAnsi" w:hAnsiTheme="majorHAnsi"/>
          <w:i/>
          <w:iCs/>
          <w:color w:val="555555"/>
          <w:sz w:val="18"/>
          <w:szCs w:val="18"/>
        </w:rPr>
        <w:t>Throws: NoSuchFrameException - If the frame is not found.</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i/>
          <w:iCs/>
          <w:color w:val="555555"/>
          <w:sz w:val="18"/>
          <w:szCs w:val="18"/>
        </w:rPr>
        <w:lastRenderedPageBreak/>
        <w:t>Example: if iframe id=webklipper-publisher-widget-container-frame</w:t>
      </w:r>
      <w:r w:rsidRPr="00E11B5F">
        <w:rPr>
          <w:rFonts w:asciiTheme="majorHAnsi" w:hAnsiTheme="majorHAnsi"/>
          <w:color w:val="555555"/>
          <w:sz w:val="18"/>
          <w:szCs w:val="18"/>
        </w:rPr>
        <w:t>, it can be written as driver.switchTo().frame("webklipper-publisher-widget-container-frame"); Below is the code snippet to work with switchToFrame using frame id.</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void</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title"/>
          <w:rFonts w:asciiTheme="majorHAnsi" w:hAnsiTheme="majorHAnsi"/>
          <w:b/>
          <w:bCs/>
          <w:color w:val="880000"/>
          <w:sz w:val="18"/>
          <w:szCs w:val="18"/>
          <w:bdr w:val="none" w:sz="0" w:space="0" w:color="auto" w:frame="1"/>
          <w:shd w:val="clear" w:color="auto" w:fill="EEEEEE"/>
        </w:rPr>
        <w:t>switchToFrame</w:t>
      </w:r>
      <w:r w:rsidRPr="00E11B5F">
        <w:rPr>
          <w:rStyle w:val="HTMLCode"/>
          <w:rFonts w:asciiTheme="majorHAnsi" w:hAnsiTheme="majorHAnsi"/>
          <w:color w:val="000000"/>
          <w:sz w:val="18"/>
          <w:szCs w:val="18"/>
          <w:bdr w:val="none" w:sz="0" w:space="0" w:color="auto" w:frame="1"/>
          <w:shd w:val="clear" w:color="auto" w:fill="EEEEEE"/>
        </w:rPr>
        <w:t>(</w:t>
      </w:r>
      <w:r w:rsidRPr="00E11B5F">
        <w:rPr>
          <w:rStyle w:val="hljs-keyword"/>
          <w:rFonts w:asciiTheme="majorHAnsi" w:hAnsiTheme="majorHAnsi"/>
          <w:b/>
          <w:bCs/>
          <w:color w:val="000000"/>
          <w:sz w:val="18"/>
          <w:szCs w:val="18"/>
          <w:bdr w:val="none" w:sz="0" w:space="0" w:color="auto" w:frame="1"/>
          <w:shd w:val="clear" w:color="auto" w:fill="EEEEEE"/>
        </w:rPr>
        <w:t>int</w:t>
      </w:r>
      <w:r w:rsidRPr="00E11B5F">
        <w:rPr>
          <w:rStyle w:val="HTMLCode"/>
          <w:rFonts w:asciiTheme="majorHAnsi" w:hAnsiTheme="majorHAnsi"/>
          <w:color w:val="000000"/>
          <w:sz w:val="18"/>
          <w:szCs w:val="18"/>
          <w:bdr w:val="none" w:sz="0" w:space="0" w:color="auto" w:frame="1"/>
          <w:shd w:val="clear" w:color="auto" w:fill="EEEEEE"/>
        </w:rPr>
        <w:t xml:space="preserve"> frame)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try</w:t>
      </w: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driver.switchTo().frame(frame);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w:t>
      </w:r>
      <w:r w:rsidRPr="00E11B5F">
        <w:rPr>
          <w:rStyle w:val="hljs-keyword"/>
          <w:rFonts w:asciiTheme="majorHAnsi" w:hAnsiTheme="majorHAnsi"/>
          <w:b/>
          <w:bCs/>
          <w:color w:val="000000"/>
          <w:sz w:val="18"/>
          <w:szCs w:val="18"/>
          <w:bdr w:val="none" w:sz="0" w:space="0" w:color="auto" w:frame="1"/>
          <w:shd w:val="clear" w:color="auto" w:fill="EEEEEE"/>
        </w:rPr>
        <w:t>out</w:t>
      </w:r>
      <w:r w:rsidRPr="00E11B5F">
        <w:rPr>
          <w:rStyle w:val="HTMLCode"/>
          <w:rFonts w:asciiTheme="majorHAnsi" w:hAnsiTheme="majorHAnsi"/>
          <w:color w:val="000000"/>
          <w:sz w:val="18"/>
          <w:szCs w:val="18"/>
          <w:bdr w:val="none" w:sz="0" w:space="0" w:color="auto" w:frame="1"/>
          <w:shd w:val="clear" w:color="auto" w:fill="EEEEEE"/>
        </w:rPr>
        <w:t>.println(</w:t>
      </w:r>
      <w:r w:rsidRPr="00E11B5F">
        <w:rPr>
          <w:rStyle w:val="hljs-string"/>
          <w:rFonts w:asciiTheme="majorHAnsi" w:hAnsiTheme="majorHAnsi"/>
          <w:color w:val="DD1144"/>
          <w:sz w:val="18"/>
          <w:szCs w:val="18"/>
          <w:bdr w:val="none" w:sz="0" w:space="0" w:color="auto" w:frame="1"/>
          <w:shd w:val="clear" w:color="auto" w:fill="EEEEEE"/>
        </w:rPr>
        <w:t>"Navigated to frame with id "</w:t>
      </w:r>
      <w:r w:rsidRPr="00E11B5F">
        <w:rPr>
          <w:rStyle w:val="HTMLCode"/>
          <w:rFonts w:asciiTheme="majorHAnsi" w:hAnsiTheme="majorHAnsi"/>
          <w:color w:val="000000"/>
          <w:sz w:val="18"/>
          <w:szCs w:val="18"/>
          <w:bdr w:val="none" w:sz="0" w:space="0" w:color="auto" w:frame="1"/>
          <w:shd w:val="clear" w:color="auto" w:fill="EEEEEE"/>
        </w:rPr>
        <w:t xml:space="preserve"> + frame);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 </w:t>
      </w:r>
      <w:r w:rsidRPr="00E11B5F">
        <w:rPr>
          <w:rStyle w:val="hljs-keyword"/>
          <w:rFonts w:asciiTheme="majorHAnsi" w:hAnsiTheme="majorHAnsi"/>
          <w:b/>
          <w:bCs/>
          <w:color w:val="000000"/>
          <w:sz w:val="18"/>
          <w:szCs w:val="18"/>
          <w:bdr w:val="none" w:sz="0" w:space="0" w:color="auto" w:frame="1"/>
          <w:shd w:val="clear" w:color="auto" w:fill="EEEEEE"/>
        </w:rPr>
        <w:t>catch</w:t>
      </w:r>
      <w:r w:rsidRPr="00E11B5F">
        <w:rPr>
          <w:rStyle w:val="HTMLCode"/>
          <w:rFonts w:asciiTheme="majorHAnsi" w:hAnsiTheme="majorHAnsi"/>
          <w:color w:val="000000"/>
          <w:sz w:val="18"/>
          <w:szCs w:val="18"/>
          <w:bdr w:val="none" w:sz="0" w:space="0" w:color="auto" w:frame="1"/>
          <w:shd w:val="clear" w:color="auto" w:fill="EEEEEE"/>
        </w:rPr>
        <w:t xml:space="preserve"> (NoSuchFrameException 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w:t>
      </w:r>
      <w:r w:rsidRPr="00E11B5F">
        <w:rPr>
          <w:rStyle w:val="hljs-keyword"/>
          <w:rFonts w:asciiTheme="majorHAnsi" w:hAnsiTheme="majorHAnsi"/>
          <w:b/>
          <w:bCs/>
          <w:color w:val="000000"/>
          <w:sz w:val="18"/>
          <w:szCs w:val="18"/>
          <w:bdr w:val="none" w:sz="0" w:space="0" w:color="auto" w:frame="1"/>
          <w:shd w:val="clear" w:color="auto" w:fill="EEEEEE"/>
        </w:rPr>
        <w:t>out</w:t>
      </w:r>
      <w:r w:rsidRPr="00E11B5F">
        <w:rPr>
          <w:rStyle w:val="HTMLCode"/>
          <w:rFonts w:asciiTheme="majorHAnsi" w:hAnsiTheme="majorHAnsi"/>
          <w:color w:val="000000"/>
          <w:sz w:val="18"/>
          <w:szCs w:val="18"/>
          <w:bdr w:val="none" w:sz="0" w:space="0" w:color="auto" w:frame="1"/>
          <w:shd w:val="clear" w:color="auto" w:fill="EEEEEE"/>
        </w:rPr>
        <w:t>.println(</w:t>
      </w:r>
      <w:r w:rsidRPr="00E11B5F">
        <w:rPr>
          <w:rStyle w:val="hljs-string"/>
          <w:rFonts w:asciiTheme="majorHAnsi" w:hAnsiTheme="majorHAnsi"/>
          <w:color w:val="DD1144"/>
          <w:sz w:val="18"/>
          <w:szCs w:val="18"/>
          <w:bdr w:val="none" w:sz="0" w:space="0" w:color="auto" w:frame="1"/>
          <w:shd w:val="clear" w:color="auto" w:fill="EEEEEE"/>
        </w:rPr>
        <w:t>"Unable to locate frame with id "</w:t>
      </w:r>
      <w:r w:rsidRPr="00E11B5F">
        <w:rPr>
          <w:rStyle w:val="HTMLCode"/>
          <w:rFonts w:asciiTheme="majorHAnsi" w:hAnsiTheme="majorHAnsi"/>
          <w:color w:val="000000"/>
          <w:sz w:val="18"/>
          <w:szCs w:val="18"/>
          <w:bdr w:val="none" w:sz="0" w:space="0" w:color="auto" w:frame="1"/>
          <w:shd w:val="clear" w:color="auto" w:fill="EEEEEE"/>
        </w:rPr>
        <w:t xml:space="preserve"> + frame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 e.getStackTrace());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 </w:t>
      </w:r>
      <w:r w:rsidRPr="00E11B5F">
        <w:rPr>
          <w:rStyle w:val="hljs-keyword"/>
          <w:rFonts w:asciiTheme="majorHAnsi" w:hAnsiTheme="majorHAnsi"/>
          <w:b/>
          <w:bCs/>
          <w:color w:val="000000"/>
          <w:sz w:val="18"/>
          <w:szCs w:val="18"/>
          <w:bdr w:val="none" w:sz="0" w:space="0" w:color="auto" w:frame="1"/>
          <w:shd w:val="clear" w:color="auto" w:fill="EEEEEE"/>
        </w:rPr>
        <w:t>catch</w:t>
      </w:r>
      <w:r w:rsidRPr="00E11B5F">
        <w:rPr>
          <w:rStyle w:val="HTMLCode"/>
          <w:rFonts w:asciiTheme="majorHAnsi" w:hAnsiTheme="majorHAnsi"/>
          <w:color w:val="000000"/>
          <w:sz w:val="18"/>
          <w:szCs w:val="18"/>
          <w:bdr w:val="none" w:sz="0" w:space="0" w:color="auto" w:frame="1"/>
          <w:shd w:val="clear" w:color="auto" w:fill="EEEEEE"/>
        </w:rPr>
        <w:t xml:space="preserve"> (Exception 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w:t>
      </w:r>
      <w:r w:rsidRPr="00E11B5F">
        <w:rPr>
          <w:rStyle w:val="hljs-keyword"/>
          <w:rFonts w:asciiTheme="majorHAnsi" w:hAnsiTheme="majorHAnsi"/>
          <w:b/>
          <w:bCs/>
          <w:color w:val="000000"/>
          <w:sz w:val="18"/>
          <w:szCs w:val="18"/>
          <w:bdr w:val="none" w:sz="0" w:space="0" w:color="auto" w:frame="1"/>
          <w:shd w:val="clear" w:color="auto" w:fill="EEEEEE"/>
        </w:rPr>
        <w:t>out</w:t>
      </w:r>
      <w:r w:rsidRPr="00E11B5F">
        <w:rPr>
          <w:rStyle w:val="HTMLCode"/>
          <w:rFonts w:asciiTheme="majorHAnsi" w:hAnsiTheme="majorHAnsi"/>
          <w:color w:val="000000"/>
          <w:sz w:val="18"/>
          <w:szCs w:val="18"/>
          <w:bdr w:val="none" w:sz="0" w:space="0" w:color="auto" w:frame="1"/>
          <w:shd w:val="clear" w:color="auto" w:fill="EEEEEE"/>
        </w:rPr>
        <w:t>.println(</w:t>
      </w:r>
      <w:r w:rsidRPr="00E11B5F">
        <w:rPr>
          <w:rStyle w:val="hljs-string"/>
          <w:rFonts w:asciiTheme="majorHAnsi" w:hAnsiTheme="majorHAnsi"/>
          <w:color w:val="DD1144"/>
          <w:sz w:val="18"/>
          <w:szCs w:val="18"/>
          <w:bdr w:val="none" w:sz="0" w:space="0" w:color="auto" w:frame="1"/>
          <w:shd w:val="clear" w:color="auto" w:fill="EEEEEE"/>
        </w:rPr>
        <w:t>"Unable to navigate to frame with id "</w:t>
      </w:r>
      <w:r w:rsidRPr="00E11B5F">
        <w:rPr>
          <w:rStyle w:val="HTMLCode"/>
          <w:rFonts w:asciiTheme="majorHAnsi" w:hAnsiTheme="majorHAnsi"/>
          <w:color w:val="000000"/>
          <w:sz w:val="18"/>
          <w:szCs w:val="18"/>
          <w:bdr w:val="none" w:sz="0" w:space="0" w:color="auto" w:frame="1"/>
          <w:shd w:val="clear" w:color="auto" w:fill="EEEEEE"/>
        </w:rPr>
        <w:t xml:space="preserve"> + frame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 e.getStackTrace());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b/>
          <w:bCs/>
          <w:color w:val="555555"/>
          <w:sz w:val="18"/>
          <w:szCs w:val="18"/>
        </w:rPr>
        <w:t>driver.switchTo().frame(String arg0);</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Select a frame by its name or ID. Frames located by matching name attributes are always given precedence over those matched by ID.</w:t>
      </w:r>
      <w:r w:rsidRPr="00E11B5F">
        <w:rPr>
          <w:rFonts w:asciiTheme="majorHAnsi" w:hAnsiTheme="majorHAnsi"/>
          <w:color w:val="555555"/>
          <w:sz w:val="18"/>
          <w:szCs w:val="18"/>
        </w:rPr>
        <w:br/>
      </w:r>
      <w:r w:rsidRPr="00E11B5F">
        <w:rPr>
          <w:rFonts w:asciiTheme="majorHAnsi" w:hAnsiTheme="majorHAnsi"/>
          <w:i/>
          <w:iCs/>
          <w:color w:val="555555"/>
          <w:sz w:val="18"/>
          <w:szCs w:val="18"/>
        </w:rPr>
        <w:t>Parameters: name Or Id - the name of the frame or the id of the frame element.</w:t>
      </w:r>
      <w:r w:rsidRPr="00E11B5F">
        <w:rPr>
          <w:rFonts w:asciiTheme="majorHAnsi" w:hAnsiTheme="majorHAnsi"/>
          <w:color w:val="555555"/>
          <w:sz w:val="18"/>
          <w:szCs w:val="18"/>
        </w:rPr>
        <w:br/>
      </w:r>
      <w:r w:rsidRPr="00E11B5F">
        <w:rPr>
          <w:rFonts w:asciiTheme="majorHAnsi" w:hAnsiTheme="majorHAnsi"/>
          <w:i/>
          <w:iCs/>
          <w:color w:val="555555"/>
          <w:sz w:val="18"/>
          <w:szCs w:val="18"/>
        </w:rPr>
        <w:t>Returns: driver focused on the given frame (current frame)</w:t>
      </w:r>
      <w:r w:rsidRPr="00E11B5F">
        <w:rPr>
          <w:rFonts w:asciiTheme="majorHAnsi" w:hAnsiTheme="majorHAnsi"/>
          <w:color w:val="555555"/>
          <w:sz w:val="18"/>
          <w:szCs w:val="18"/>
        </w:rPr>
        <w:br/>
      </w:r>
      <w:r w:rsidRPr="00E11B5F">
        <w:rPr>
          <w:rFonts w:asciiTheme="majorHAnsi" w:hAnsiTheme="majorHAnsi"/>
          <w:i/>
          <w:iCs/>
          <w:color w:val="555555"/>
          <w:sz w:val="18"/>
          <w:szCs w:val="18"/>
        </w:rPr>
        <w:t>Throws: NoSuchFrameException - If the frame is not found</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Below is the example code snippet using frame name.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public void switchToFrame(String frame)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try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driver.switchTo().frame(frame);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System.out.println(</w:t>
      </w:r>
      <w:r w:rsidRPr="00E11B5F">
        <w:rPr>
          <w:rStyle w:val="hljs-string"/>
          <w:rFonts w:asciiTheme="majorHAnsi" w:hAnsiTheme="majorHAnsi"/>
          <w:color w:val="DD1144"/>
          <w:sz w:val="18"/>
          <w:szCs w:val="18"/>
          <w:bdr w:val="none" w:sz="0" w:space="0" w:color="auto" w:frame="1"/>
          <w:shd w:val="clear" w:color="auto" w:fill="EEEEEE"/>
        </w:rPr>
        <w:t>"Navigated to frame with name "</w:t>
      </w:r>
      <w:r w:rsidRPr="00E11B5F">
        <w:rPr>
          <w:rStyle w:val="HTMLCode"/>
          <w:rFonts w:asciiTheme="majorHAnsi" w:hAnsiTheme="majorHAnsi"/>
          <w:color w:val="000000"/>
          <w:sz w:val="18"/>
          <w:szCs w:val="18"/>
          <w:bdr w:val="none" w:sz="0" w:space="0" w:color="auto" w:frame="1"/>
          <w:shd w:val="clear" w:color="auto" w:fill="EEEEEE"/>
        </w:rPr>
        <w:t xml:space="preserve"> + frame);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 catch (NoSuchFrameException 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System.out.println(</w:t>
      </w:r>
      <w:r w:rsidRPr="00E11B5F">
        <w:rPr>
          <w:rStyle w:val="hljs-string"/>
          <w:rFonts w:asciiTheme="majorHAnsi" w:hAnsiTheme="majorHAnsi"/>
          <w:color w:val="DD1144"/>
          <w:sz w:val="18"/>
          <w:szCs w:val="18"/>
          <w:bdr w:val="none" w:sz="0" w:space="0" w:color="auto" w:frame="1"/>
          <w:shd w:val="clear" w:color="auto" w:fill="EEEEEE"/>
        </w:rPr>
        <w:t>"Unable to locate frame with id "</w:t>
      </w:r>
      <w:r w:rsidRPr="00E11B5F">
        <w:rPr>
          <w:rStyle w:val="HTMLCode"/>
          <w:rFonts w:asciiTheme="majorHAnsi" w:hAnsiTheme="majorHAnsi"/>
          <w:color w:val="000000"/>
          <w:sz w:val="18"/>
          <w:szCs w:val="18"/>
          <w:bdr w:val="none" w:sz="0" w:space="0" w:color="auto" w:frame="1"/>
          <w:shd w:val="clear" w:color="auto" w:fill="EEEEEE"/>
        </w:rPr>
        <w:t xml:space="preserve"> + frame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 e.getStackTrace());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 catch (Exception 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System.out.println(</w:t>
      </w:r>
      <w:r w:rsidRPr="00E11B5F">
        <w:rPr>
          <w:rStyle w:val="hljs-string"/>
          <w:rFonts w:asciiTheme="majorHAnsi" w:hAnsiTheme="majorHAnsi"/>
          <w:color w:val="DD1144"/>
          <w:sz w:val="18"/>
          <w:szCs w:val="18"/>
          <w:bdr w:val="none" w:sz="0" w:space="0" w:color="auto" w:frame="1"/>
          <w:shd w:val="clear" w:color="auto" w:fill="EEEEEE"/>
        </w:rPr>
        <w:t>"Unable to navigate to frame with id "</w:t>
      </w:r>
      <w:r w:rsidRPr="00E11B5F">
        <w:rPr>
          <w:rStyle w:val="HTMLCode"/>
          <w:rFonts w:asciiTheme="majorHAnsi" w:hAnsiTheme="majorHAnsi"/>
          <w:color w:val="000000"/>
          <w:sz w:val="18"/>
          <w:szCs w:val="18"/>
          <w:bdr w:val="none" w:sz="0" w:space="0" w:color="auto" w:frame="1"/>
          <w:shd w:val="clear" w:color="auto" w:fill="EEEEEE"/>
        </w:rPr>
        <w:t xml:space="preserve"> + frame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 e.getStackTrace());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b/>
          <w:bCs/>
          <w:color w:val="555555"/>
          <w:sz w:val="18"/>
          <w:szCs w:val="18"/>
        </w:rPr>
        <w:t>driver.switchTo().frame(WebElement frameElement);</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Select a frame using its previously located WebElement.</w:t>
      </w:r>
      <w:r w:rsidRPr="00E11B5F">
        <w:rPr>
          <w:rFonts w:asciiTheme="majorHAnsi" w:hAnsiTheme="majorHAnsi"/>
          <w:color w:val="555555"/>
          <w:sz w:val="18"/>
          <w:szCs w:val="18"/>
        </w:rPr>
        <w:br/>
      </w:r>
      <w:r w:rsidRPr="00E11B5F">
        <w:rPr>
          <w:rFonts w:asciiTheme="majorHAnsi" w:hAnsiTheme="majorHAnsi"/>
          <w:i/>
          <w:iCs/>
          <w:color w:val="555555"/>
          <w:sz w:val="18"/>
          <w:szCs w:val="18"/>
        </w:rPr>
        <w:t>Parameters: frameElement - The frame element to switch to.</w:t>
      </w:r>
      <w:r w:rsidRPr="00E11B5F">
        <w:rPr>
          <w:rFonts w:asciiTheme="majorHAnsi" w:hAnsiTheme="majorHAnsi"/>
          <w:color w:val="555555"/>
          <w:sz w:val="18"/>
          <w:szCs w:val="18"/>
        </w:rPr>
        <w:br/>
      </w:r>
      <w:r w:rsidRPr="00E11B5F">
        <w:rPr>
          <w:rFonts w:asciiTheme="majorHAnsi" w:hAnsiTheme="majorHAnsi"/>
          <w:i/>
          <w:iCs/>
          <w:color w:val="555555"/>
          <w:sz w:val="18"/>
          <w:szCs w:val="18"/>
        </w:rPr>
        <w:t>Returns: driver focused on the given frame (current frame).</w:t>
      </w:r>
      <w:r w:rsidRPr="00E11B5F">
        <w:rPr>
          <w:rFonts w:asciiTheme="majorHAnsi" w:hAnsiTheme="majorHAnsi"/>
          <w:color w:val="555555"/>
          <w:sz w:val="18"/>
          <w:szCs w:val="18"/>
        </w:rPr>
        <w:br/>
      </w:r>
      <w:r w:rsidRPr="00E11B5F">
        <w:rPr>
          <w:rFonts w:asciiTheme="majorHAnsi" w:hAnsiTheme="majorHAnsi"/>
          <w:i/>
          <w:iCs/>
          <w:color w:val="555555"/>
          <w:sz w:val="18"/>
          <w:szCs w:val="18"/>
        </w:rPr>
        <w:t>Throws: NoSuchFrameException - If the given element is neither an iframe nor a frame element. And StaleElementReferenceException - If the WebElement has gone stale.</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Below is the example code to send an Element to the and switch.</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void</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title"/>
          <w:rFonts w:asciiTheme="majorHAnsi" w:hAnsiTheme="majorHAnsi"/>
          <w:b/>
          <w:bCs/>
          <w:color w:val="880000"/>
          <w:sz w:val="18"/>
          <w:szCs w:val="18"/>
          <w:bdr w:val="none" w:sz="0" w:space="0" w:color="auto" w:frame="1"/>
          <w:shd w:val="clear" w:color="auto" w:fill="EEEEEE"/>
        </w:rPr>
        <w:t>switchToFrame</w:t>
      </w:r>
      <w:r w:rsidRPr="00E11B5F">
        <w:rPr>
          <w:rStyle w:val="HTMLCode"/>
          <w:rFonts w:asciiTheme="majorHAnsi" w:hAnsiTheme="majorHAnsi"/>
          <w:color w:val="000000"/>
          <w:sz w:val="18"/>
          <w:szCs w:val="18"/>
          <w:bdr w:val="none" w:sz="0" w:space="0" w:color="auto" w:frame="1"/>
          <w:shd w:val="clear" w:color="auto" w:fill="EEEEEE"/>
        </w:rPr>
        <w:t>(WebElement frameElement)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try</w:t>
      </w: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if</w:t>
      </w:r>
      <w:r w:rsidRPr="00E11B5F">
        <w:rPr>
          <w:rStyle w:val="HTMLCode"/>
          <w:rFonts w:asciiTheme="majorHAnsi" w:hAnsiTheme="majorHAnsi"/>
          <w:color w:val="000000"/>
          <w:sz w:val="18"/>
          <w:szCs w:val="18"/>
          <w:bdr w:val="none" w:sz="0" w:space="0" w:color="auto" w:frame="1"/>
          <w:shd w:val="clear" w:color="auto" w:fill="EEEEEE"/>
        </w:rPr>
        <w:t xml:space="preserve"> (isElementPresent(frameElement))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driver.switchTo().frame(frameElement);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w:t>
      </w:r>
      <w:r w:rsidRPr="00E11B5F">
        <w:rPr>
          <w:rStyle w:val="hljs-keyword"/>
          <w:rFonts w:asciiTheme="majorHAnsi" w:hAnsiTheme="majorHAnsi"/>
          <w:b/>
          <w:bCs/>
          <w:color w:val="000000"/>
          <w:sz w:val="18"/>
          <w:szCs w:val="18"/>
          <w:bdr w:val="none" w:sz="0" w:space="0" w:color="auto" w:frame="1"/>
          <w:shd w:val="clear" w:color="auto" w:fill="EEEEEE"/>
        </w:rPr>
        <w:t>out</w:t>
      </w:r>
      <w:r w:rsidRPr="00E11B5F">
        <w:rPr>
          <w:rStyle w:val="HTMLCode"/>
          <w:rFonts w:asciiTheme="majorHAnsi" w:hAnsiTheme="majorHAnsi"/>
          <w:color w:val="000000"/>
          <w:sz w:val="18"/>
          <w:szCs w:val="18"/>
          <w:bdr w:val="none" w:sz="0" w:space="0" w:color="auto" w:frame="1"/>
          <w:shd w:val="clear" w:color="auto" w:fill="EEEEEE"/>
        </w:rPr>
        <w:t>.println(</w:t>
      </w:r>
      <w:r w:rsidRPr="00E11B5F">
        <w:rPr>
          <w:rStyle w:val="hljs-string"/>
          <w:rFonts w:asciiTheme="majorHAnsi" w:hAnsiTheme="majorHAnsi"/>
          <w:color w:val="DD1144"/>
          <w:sz w:val="18"/>
          <w:szCs w:val="18"/>
          <w:bdr w:val="none" w:sz="0" w:space="0" w:color="auto" w:frame="1"/>
          <w:shd w:val="clear" w:color="auto" w:fill="EEEEEE"/>
        </w:rPr>
        <w:t>"Navigated to frame with element "</w:t>
      </w:r>
      <w:r w:rsidRPr="00E11B5F">
        <w:rPr>
          <w:rStyle w:val="HTMLCode"/>
          <w:rFonts w:asciiTheme="majorHAnsi" w:hAnsiTheme="majorHAnsi"/>
          <w:color w:val="000000"/>
          <w:sz w:val="18"/>
          <w:szCs w:val="18"/>
          <w:bdr w:val="none" w:sz="0" w:space="0" w:color="auto" w:frame="1"/>
          <w:shd w:val="clear" w:color="auto" w:fill="EEEEEE"/>
        </w:rPr>
        <w:t>+ frameElement);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 </w:t>
      </w:r>
      <w:r w:rsidRPr="00E11B5F">
        <w:rPr>
          <w:rStyle w:val="hljs-keyword"/>
          <w:rFonts w:asciiTheme="majorHAnsi" w:hAnsiTheme="majorHAnsi"/>
          <w:b/>
          <w:bCs/>
          <w:color w:val="000000"/>
          <w:sz w:val="18"/>
          <w:szCs w:val="18"/>
          <w:bdr w:val="none" w:sz="0" w:space="0" w:color="auto" w:frame="1"/>
          <w:shd w:val="clear" w:color="auto" w:fill="EEEEEE"/>
        </w:rPr>
        <w:t>else</w:t>
      </w: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w:t>
      </w:r>
      <w:r w:rsidRPr="00E11B5F">
        <w:rPr>
          <w:rStyle w:val="hljs-keyword"/>
          <w:rFonts w:asciiTheme="majorHAnsi" w:hAnsiTheme="majorHAnsi"/>
          <w:b/>
          <w:bCs/>
          <w:color w:val="000000"/>
          <w:sz w:val="18"/>
          <w:szCs w:val="18"/>
          <w:bdr w:val="none" w:sz="0" w:space="0" w:color="auto" w:frame="1"/>
          <w:shd w:val="clear" w:color="auto" w:fill="EEEEEE"/>
        </w:rPr>
        <w:t>out</w:t>
      </w:r>
      <w:r w:rsidRPr="00E11B5F">
        <w:rPr>
          <w:rStyle w:val="HTMLCode"/>
          <w:rFonts w:asciiTheme="majorHAnsi" w:hAnsiTheme="majorHAnsi"/>
          <w:color w:val="000000"/>
          <w:sz w:val="18"/>
          <w:szCs w:val="18"/>
          <w:bdr w:val="none" w:sz="0" w:space="0" w:color="auto" w:frame="1"/>
          <w:shd w:val="clear" w:color="auto" w:fill="EEEEEE"/>
        </w:rPr>
        <w:t>.println(</w:t>
      </w:r>
      <w:r w:rsidRPr="00E11B5F">
        <w:rPr>
          <w:rStyle w:val="hljs-string"/>
          <w:rFonts w:asciiTheme="majorHAnsi" w:hAnsiTheme="majorHAnsi"/>
          <w:color w:val="DD1144"/>
          <w:sz w:val="18"/>
          <w:szCs w:val="18"/>
          <w:bdr w:val="none" w:sz="0" w:space="0" w:color="auto" w:frame="1"/>
          <w:shd w:val="clear" w:color="auto" w:fill="EEEEEE"/>
        </w:rPr>
        <w:t>"Unable to navigate to frame with element "</w:t>
      </w:r>
      <w:r w:rsidRPr="00E11B5F">
        <w:rPr>
          <w:rStyle w:val="HTMLCode"/>
          <w:rFonts w:asciiTheme="majorHAnsi" w:hAnsiTheme="majorHAnsi"/>
          <w:color w:val="000000"/>
          <w:sz w:val="18"/>
          <w:szCs w:val="18"/>
          <w:bdr w:val="none" w:sz="0" w:space="0" w:color="auto" w:frame="1"/>
          <w:shd w:val="clear" w:color="auto" w:fill="EEEEEE"/>
        </w:rPr>
        <w:t>+ frameElement);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 </w:t>
      </w:r>
      <w:r w:rsidRPr="00E11B5F">
        <w:rPr>
          <w:rStyle w:val="hljs-keyword"/>
          <w:rFonts w:asciiTheme="majorHAnsi" w:hAnsiTheme="majorHAnsi"/>
          <w:b/>
          <w:bCs/>
          <w:color w:val="000000"/>
          <w:sz w:val="18"/>
          <w:szCs w:val="18"/>
          <w:bdr w:val="none" w:sz="0" w:space="0" w:color="auto" w:frame="1"/>
          <w:shd w:val="clear" w:color="auto" w:fill="EEEEEE"/>
        </w:rPr>
        <w:t>catch</w:t>
      </w:r>
      <w:r w:rsidRPr="00E11B5F">
        <w:rPr>
          <w:rStyle w:val="HTMLCode"/>
          <w:rFonts w:asciiTheme="majorHAnsi" w:hAnsiTheme="majorHAnsi"/>
          <w:color w:val="000000"/>
          <w:sz w:val="18"/>
          <w:szCs w:val="18"/>
          <w:bdr w:val="none" w:sz="0" w:space="0" w:color="auto" w:frame="1"/>
          <w:shd w:val="clear" w:color="auto" w:fill="EEEEEE"/>
        </w:rPr>
        <w:t xml:space="preserve"> (NoSuchFrameException 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w:t>
      </w:r>
      <w:r w:rsidRPr="00E11B5F">
        <w:rPr>
          <w:rStyle w:val="hljs-keyword"/>
          <w:rFonts w:asciiTheme="majorHAnsi" w:hAnsiTheme="majorHAnsi"/>
          <w:b/>
          <w:bCs/>
          <w:color w:val="000000"/>
          <w:sz w:val="18"/>
          <w:szCs w:val="18"/>
          <w:bdr w:val="none" w:sz="0" w:space="0" w:color="auto" w:frame="1"/>
          <w:shd w:val="clear" w:color="auto" w:fill="EEEEEE"/>
        </w:rPr>
        <w:t>out</w:t>
      </w:r>
      <w:r w:rsidRPr="00E11B5F">
        <w:rPr>
          <w:rStyle w:val="HTMLCode"/>
          <w:rFonts w:asciiTheme="majorHAnsi" w:hAnsiTheme="majorHAnsi"/>
          <w:color w:val="000000"/>
          <w:sz w:val="18"/>
          <w:szCs w:val="18"/>
          <w:bdr w:val="none" w:sz="0" w:space="0" w:color="auto" w:frame="1"/>
          <w:shd w:val="clear" w:color="auto" w:fill="EEEEEE"/>
        </w:rPr>
        <w:t>.println(</w:t>
      </w:r>
      <w:r w:rsidRPr="00E11B5F">
        <w:rPr>
          <w:rStyle w:val="hljs-string"/>
          <w:rFonts w:asciiTheme="majorHAnsi" w:hAnsiTheme="majorHAnsi"/>
          <w:color w:val="DD1144"/>
          <w:sz w:val="18"/>
          <w:szCs w:val="18"/>
          <w:bdr w:val="none" w:sz="0" w:space="0" w:color="auto" w:frame="1"/>
          <w:shd w:val="clear" w:color="auto" w:fill="EEEEEE"/>
        </w:rPr>
        <w:t>"Unable to locate frame with element "</w:t>
      </w:r>
      <w:r w:rsidRPr="00E11B5F">
        <w:rPr>
          <w:rStyle w:val="HTMLCode"/>
          <w:rFonts w:asciiTheme="majorHAnsi" w:hAnsiTheme="majorHAnsi"/>
          <w:color w:val="000000"/>
          <w:sz w:val="18"/>
          <w:szCs w:val="18"/>
          <w:bdr w:val="none" w:sz="0" w:space="0" w:color="auto" w:frame="1"/>
          <w:shd w:val="clear" w:color="auto" w:fill="EEEEEE"/>
        </w:rPr>
        <w:t xml:space="preserve"> + frameElement + e.getStackTrace());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 </w:t>
      </w:r>
      <w:r w:rsidRPr="00E11B5F">
        <w:rPr>
          <w:rStyle w:val="hljs-keyword"/>
          <w:rFonts w:asciiTheme="majorHAnsi" w:hAnsiTheme="majorHAnsi"/>
          <w:b/>
          <w:bCs/>
          <w:color w:val="000000"/>
          <w:sz w:val="18"/>
          <w:szCs w:val="18"/>
          <w:bdr w:val="none" w:sz="0" w:space="0" w:color="auto" w:frame="1"/>
          <w:shd w:val="clear" w:color="auto" w:fill="EEEEEE"/>
        </w:rPr>
        <w:t>catch</w:t>
      </w:r>
      <w:r w:rsidRPr="00E11B5F">
        <w:rPr>
          <w:rStyle w:val="HTMLCode"/>
          <w:rFonts w:asciiTheme="majorHAnsi" w:hAnsiTheme="majorHAnsi"/>
          <w:color w:val="000000"/>
          <w:sz w:val="18"/>
          <w:szCs w:val="18"/>
          <w:bdr w:val="none" w:sz="0" w:space="0" w:color="auto" w:frame="1"/>
          <w:shd w:val="clear" w:color="auto" w:fill="EEEEEE"/>
        </w:rPr>
        <w:t xml:space="preserve"> (StaleElementReferenceException 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w:t>
      </w:r>
      <w:r w:rsidRPr="00E11B5F">
        <w:rPr>
          <w:rStyle w:val="hljs-keyword"/>
          <w:rFonts w:asciiTheme="majorHAnsi" w:hAnsiTheme="majorHAnsi"/>
          <w:b/>
          <w:bCs/>
          <w:color w:val="000000"/>
          <w:sz w:val="18"/>
          <w:szCs w:val="18"/>
          <w:bdr w:val="none" w:sz="0" w:space="0" w:color="auto" w:frame="1"/>
          <w:shd w:val="clear" w:color="auto" w:fill="EEEEEE"/>
        </w:rPr>
        <w:t>out</w:t>
      </w:r>
      <w:r w:rsidRPr="00E11B5F">
        <w:rPr>
          <w:rStyle w:val="HTMLCode"/>
          <w:rFonts w:asciiTheme="majorHAnsi" w:hAnsiTheme="majorHAnsi"/>
          <w:color w:val="000000"/>
          <w:sz w:val="18"/>
          <w:szCs w:val="18"/>
          <w:bdr w:val="none" w:sz="0" w:space="0" w:color="auto" w:frame="1"/>
          <w:shd w:val="clear" w:color="auto" w:fill="EEEEEE"/>
        </w:rPr>
        <w:t>.println(</w:t>
      </w:r>
      <w:r w:rsidRPr="00E11B5F">
        <w:rPr>
          <w:rStyle w:val="hljs-string"/>
          <w:rFonts w:asciiTheme="majorHAnsi" w:hAnsiTheme="majorHAnsi"/>
          <w:color w:val="DD1144"/>
          <w:sz w:val="18"/>
          <w:szCs w:val="18"/>
          <w:bdr w:val="none" w:sz="0" w:space="0" w:color="auto" w:frame="1"/>
          <w:shd w:val="clear" w:color="auto" w:fill="EEEEEE"/>
        </w:rPr>
        <w:t>"Element with "</w:t>
      </w:r>
      <w:r w:rsidRPr="00E11B5F">
        <w:rPr>
          <w:rStyle w:val="HTMLCode"/>
          <w:rFonts w:asciiTheme="majorHAnsi" w:hAnsiTheme="majorHAnsi"/>
          <w:color w:val="000000"/>
          <w:sz w:val="18"/>
          <w:szCs w:val="18"/>
          <w:bdr w:val="none" w:sz="0" w:space="0" w:color="auto" w:frame="1"/>
          <w:shd w:val="clear" w:color="auto" w:fill="EEEEEE"/>
        </w:rPr>
        <w:t xml:space="preserve"> + frameElement + </w:t>
      </w:r>
      <w:r w:rsidRPr="00E11B5F">
        <w:rPr>
          <w:rStyle w:val="hljs-string"/>
          <w:rFonts w:asciiTheme="majorHAnsi" w:hAnsiTheme="majorHAnsi"/>
          <w:color w:val="DD1144"/>
          <w:sz w:val="18"/>
          <w:szCs w:val="18"/>
          <w:bdr w:val="none" w:sz="0" w:space="0" w:color="auto" w:frame="1"/>
          <w:shd w:val="clear" w:color="auto" w:fill="EEEEEE"/>
        </w:rPr>
        <w:t>"is not attached to the page document"</w:t>
      </w:r>
      <w:r w:rsidRPr="00E11B5F">
        <w:rPr>
          <w:rStyle w:val="HTMLCode"/>
          <w:rFonts w:asciiTheme="majorHAnsi" w:hAnsiTheme="majorHAnsi"/>
          <w:color w:val="000000"/>
          <w:sz w:val="18"/>
          <w:szCs w:val="18"/>
          <w:bdr w:val="none" w:sz="0" w:space="0" w:color="auto" w:frame="1"/>
          <w:shd w:val="clear" w:color="auto" w:fill="EEEEEE"/>
        </w:rPr>
        <w:t xml:space="preserve"> + e.getStackTrace());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 </w:t>
      </w:r>
      <w:r w:rsidRPr="00E11B5F">
        <w:rPr>
          <w:rStyle w:val="hljs-keyword"/>
          <w:rFonts w:asciiTheme="majorHAnsi" w:hAnsiTheme="majorHAnsi"/>
          <w:b/>
          <w:bCs/>
          <w:color w:val="000000"/>
          <w:sz w:val="18"/>
          <w:szCs w:val="18"/>
          <w:bdr w:val="none" w:sz="0" w:space="0" w:color="auto" w:frame="1"/>
          <w:shd w:val="clear" w:color="auto" w:fill="EEEEEE"/>
        </w:rPr>
        <w:t>catch</w:t>
      </w:r>
      <w:r w:rsidRPr="00E11B5F">
        <w:rPr>
          <w:rStyle w:val="HTMLCode"/>
          <w:rFonts w:asciiTheme="majorHAnsi" w:hAnsiTheme="majorHAnsi"/>
          <w:color w:val="000000"/>
          <w:sz w:val="18"/>
          <w:szCs w:val="18"/>
          <w:bdr w:val="none" w:sz="0" w:space="0" w:color="auto" w:frame="1"/>
          <w:shd w:val="clear" w:color="auto" w:fill="EEEEEE"/>
        </w:rPr>
        <w:t xml:space="preserve"> (Exception 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w:t>
      </w:r>
      <w:r w:rsidRPr="00E11B5F">
        <w:rPr>
          <w:rStyle w:val="hljs-keyword"/>
          <w:rFonts w:asciiTheme="majorHAnsi" w:hAnsiTheme="majorHAnsi"/>
          <w:b/>
          <w:bCs/>
          <w:color w:val="000000"/>
          <w:sz w:val="18"/>
          <w:szCs w:val="18"/>
          <w:bdr w:val="none" w:sz="0" w:space="0" w:color="auto" w:frame="1"/>
          <w:shd w:val="clear" w:color="auto" w:fill="EEEEEE"/>
        </w:rPr>
        <w:t>out</w:t>
      </w:r>
      <w:r w:rsidRPr="00E11B5F">
        <w:rPr>
          <w:rStyle w:val="HTMLCode"/>
          <w:rFonts w:asciiTheme="majorHAnsi" w:hAnsiTheme="majorHAnsi"/>
          <w:color w:val="000000"/>
          <w:sz w:val="18"/>
          <w:szCs w:val="18"/>
          <w:bdr w:val="none" w:sz="0" w:space="0" w:color="auto" w:frame="1"/>
          <w:shd w:val="clear" w:color="auto" w:fill="EEEEEE"/>
        </w:rPr>
        <w:t>.println(</w:t>
      </w:r>
      <w:r w:rsidRPr="00E11B5F">
        <w:rPr>
          <w:rStyle w:val="hljs-string"/>
          <w:rFonts w:asciiTheme="majorHAnsi" w:hAnsiTheme="majorHAnsi"/>
          <w:color w:val="DD1144"/>
          <w:sz w:val="18"/>
          <w:szCs w:val="18"/>
          <w:bdr w:val="none" w:sz="0" w:space="0" w:color="auto" w:frame="1"/>
          <w:shd w:val="clear" w:color="auto" w:fill="EEEEEE"/>
        </w:rPr>
        <w:t>"Unable to navigate to frame with element "</w:t>
      </w:r>
      <w:r w:rsidRPr="00E11B5F">
        <w:rPr>
          <w:rStyle w:val="HTMLCode"/>
          <w:rFonts w:asciiTheme="majorHAnsi" w:hAnsiTheme="majorHAnsi"/>
          <w:color w:val="000000"/>
          <w:sz w:val="18"/>
          <w:szCs w:val="18"/>
          <w:bdr w:val="none" w:sz="0" w:space="0" w:color="auto" w:frame="1"/>
          <w:shd w:val="clear" w:color="auto" w:fill="EEEEEE"/>
        </w:rPr>
        <w:t xml:space="preserve"> + frameElement + e.getStackTrace());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lastRenderedPageBreak/>
        <w:t>Some times when there are multiple Frames (Frame in side a frame), we need to first switch to the parent frame and then we need to switch to the child frame. below is the code snippet to work with multiple frames.</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public void switchToFrame(String ParentFrame, String ChildFrame)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try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driver.switchTo().frame(ParentFrame).switchTo().frame(ChildFrame);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System.out.println(</w:t>
      </w:r>
      <w:r w:rsidRPr="00E11B5F">
        <w:rPr>
          <w:rStyle w:val="hljs-string"/>
          <w:rFonts w:asciiTheme="majorHAnsi" w:hAnsiTheme="majorHAnsi"/>
          <w:color w:val="DD1144"/>
          <w:sz w:val="18"/>
          <w:szCs w:val="18"/>
          <w:bdr w:val="none" w:sz="0" w:space="0" w:color="auto" w:frame="1"/>
          <w:shd w:val="clear" w:color="auto" w:fill="EEEEEE"/>
        </w:rPr>
        <w:t>"Navigated to innerframe with id "</w:t>
      </w:r>
      <w:r w:rsidRPr="00E11B5F">
        <w:rPr>
          <w:rStyle w:val="HTMLCode"/>
          <w:rFonts w:asciiTheme="majorHAnsi" w:hAnsiTheme="majorHAnsi"/>
          <w:color w:val="000000"/>
          <w:sz w:val="18"/>
          <w:szCs w:val="18"/>
          <w:bdr w:val="none" w:sz="0" w:space="0" w:color="auto" w:frame="1"/>
          <w:shd w:val="clear" w:color="auto" w:fill="EEEEEE"/>
        </w:rPr>
        <w:t xml:space="preserve"> + ChildFrame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 </w:t>
      </w:r>
      <w:r w:rsidRPr="00E11B5F">
        <w:rPr>
          <w:rStyle w:val="hljs-string"/>
          <w:rFonts w:asciiTheme="majorHAnsi" w:hAnsiTheme="majorHAnsi"/>
          <w:color w:val="DD1144"/>
          <w:sz w:val="18"/>
          <w:szCs w:val="18"/>
          <w:bdr w:val="none" w:sz="0" w:space="0" w:color="auto" w:frame="1"/>
          <w:shd w:val="clear" w:color="auto" w:fill="EEEEEE"/>
        </w:rPr>
        <w:t>"which is present on frame with id"</w:t>
      </w:r>
      <w:r w:rsidRPr="00E11B5F">
        <w:rPr>
          <w:rStyle w:val="HTMLCode"/>
          <w:rFonts w:asciiTheme="majorHAnsi" w:hAnsiTheme="majorHAnsi"/>
          <w:color w:val="000000"/>
          <w:sz w:val="18"/>
          <w:szCs w:val="18"/>
          <w:bdr w:val="none" w:sz="0" w:space="0" w:color="auto" w:frame="1"/>
          <w:shd w:val="clear" w:color="auto" w:fill="EEEEEE"/>
        </w:rPr>
        <w:t xml:space="preserve"> + ParentFrame);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 catch (NoSuchFrameException 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System.out.println(</w:t>
      </w:r>
      <w:r w:rsidRPr="00E11B5F">
        <w:rPr>
          <w:rStyle w:val="hljs-string"/>
          <w:rFonts w:asciiTheme="majorHAnsi" w:hAnsiTheme="majorHAnsi"/>
          <w:color w:val="DD1144"/>
          <w:sz w:val="18"/>
          <w:szCs w:val="18"/>
          <w:bdr w:val="none" w:sz="0" w:space="0" w:color="auto" w:frame="1"/>
          <w:shd w:val="clear" w:color="auto" w:fill="EEEEEE"/>
        </w:rPr>
        <w:t>"Unable to locate frame with id "</w:t>
      </w:r>
      <w:r w:rsidRPr="00E11B5F">
        <w:rPr>
          <w:rStyle w:val="HTMLCode"/>
          <w:rFonts w:asciiTheme="majorHAnsi" w:hAnsiTheme="majorHAnsi"/>
          <w:color w:val="000000"/>
          <w:sz w:val="18"/>
          <w:szCs w:val="18"/>
          <w:bdr w:val="none" w:sz="0" w:space="0" w:color="auto" w:frame="1"/>
          <w:shd w:val="clear" w:color="auto" w:fill="EEEEEE"/>
        </w:rPr>
        <w:t xml:space="preserve"> + ParentFrame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 </w:t>
      </w:r>
      <w:r w:rsidRPr="00E11B5F">
        <w:rPr>
          <w:rStyle w:val="hljs-string"/>
          <w:rFonts w:asciiTheme="majorHAnsi" w:hAnsiTheme="majorHAnsi"/>
          <w:color w:val="DD1144"/>
          <w:sz w:val="18"/>
          <w:szCs w:val="18"/>
          <w:bdr w:val="none" w:sz="0" w:space="0" w:color="auto" w:frame="1"/>
          <w:shd w:val="clear" w:color="auto" w:fill="EEEEEE"/>
        </w:rPr>
        <w:t>" or "</w:t>
      </w:r>
      <w:r w:rsidRPr="00E11B5F">
        <w:rPr>
          <w:rStyle w:val="HTMLCode"/>
          <w:rFonts w:asciiTheme="majorHAnsi" w:hAnsiTheme="majorHAnsi"/>
          <w:color w:val="000000"/>
          <w:sz w:val="18"/>
          <w:szCs w:val="18"/>
          <w:bdr w:val="none" w:sz="0" w:space="0" w:color="auto" w:frame="1"/>
          <w:shd w:val="clear" w:color="auto" w:fill="EEEEEE"/>
        </w:rPr>
        <w:t xml:space="preserve"> + ChildFrame + e.getStackTrace());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 catch (Exception 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System.out.println(</w:t>
      </w:r>
      <w:r w:rsidRPr="00E11B5F">
        <w:rPr>
          <w:rStyle w:val="hljs-string"/>
          <w:rFonts w:asciiTheme="majorHAnsi" w:hAnsiTheme="majorHAnsi"/>
          <w:color w:val="DD1144"/>
          <w:sz w:val="18"/>
          <w:szCs w:val="18"/>
          <w:bdr w:val="none" w:sz="0" w:space="0" w:color="auto" w:frame="1"/>
          <w:shd w:val="clear" w:color="auto" w:fill="EEEEEE"/>
        </w:rPr>
        <w:t>"Unable to navigate to innerframe with id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 ChildFrame + </w:t>
      </w:r>
      <w:r w:rsidRPr="00E11B5F">
        <w:rPr>
          <w:rStyle w:val="hljs-string"/>
          <w:rFonts w:asciiTheme="majorHAnsi" w:hAnsiTheme="majorHAnsi"/>
          <w:color w:val="DD1144"/>
          <w:sz w:val="18"/>
          <w:szCs w:val="18"/>
          <w:bdr w:val="none" w:sz="0" w:space="0" w:color="auto" w:frame="1"/>
          <w:shd w:val="clear" w:color="auto" w:fill="EEEEEE"/>
        </w:rPr>
        <w:t>"which is present on frame with id"</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 ParentFrame + e.getStackTrace());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After working with the frames, main important is to come back to the web page. if we don't switch back to the default page, driver will throw an exception. Below is the code snippet to switch back to the default content.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public void switchtoDefaultFrame()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try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driver.switchTo().defaultContent();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System.out.println(</w:t>
      </w:r>
      <w:r w:rsidRPr="00E11B5F">
        <w:rPr>
          <w:rStyle w:val="hljs-string"/>
          <w:rFonts w:asciiTheme="majorHAnsi" w:hAnsiTheme="majorHAnsi"/>
          <w:color w:val="DD1144"/>
          <w:sz w:val="18"/>
          <w:szCs w:val="18"/>
          <w:bdr w:val="none" w:sz="0" w:space="0" w:color="auto" w:frame="1"/>
          <w:shd w:val="clear" w:color="auto" w:fill="EEEEEE"/>
        </w:rPr>
        <w:t>"Navigated back to webpage from frame"</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 catch (Exception 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System.out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.println(</w:t>
      </w:r>
      <w:r w:rsidRPr="00E11B5F">
        <w:rPr>
          <w:rStyle w:val="hljs-string"/>
          <w:rFonts w:asciiTheme="majorHAnsi" w:hAnsiTheme="majorHAnsi"/>
          <w:color w:val="DD1144"/>
          <w:sz w:val="18"/>
          <w:szCs w:val="18"/>
          <w:bdr w:val="none" w:sz="0" w:space="0" w:color="auto" w:frame="1"/>
          <w:shd w:val="clear" w:color="auto" w:fill="EEEEEE"/>
        </w:rPr>
        <w:t>"unable to navigate back to main webpage from frame"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 e.getStackTrace());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p>
    <w:p w:rsidR="002E24DB" w:rsidRPr="00E11B5F" w:rsidRDefault="002E24DB" w:rsidP="00E11B5F">
      <w:pPr>
        <w:pStyle w:val="Heading1"/>
        <w:spacing w:before="0" w:beforeAutospacing="0" w:after="0" w:afterAutospacing="0"/>
        <w:rPr>
          <w:rFonts w:asciiTheme="majorHAnsi" w:hAnsiTheme="majorHAnsi"/>
          <w:color w:val="373B41"/>
          <w:sz w:val="18"/>
          <w:szCs w:val="18"/>
        </w:rPr>
      </w:pPr>
      <w:hyperlink r:id="rId186" w:history="1">
        <w:r w:rsidRPr="00E11B5F">
          <w:rPr>
            <w:rStyle w:val="Hyperlink"/>
            <w:rFonts w:asciiTheme="majorHAnsi" w:hAnsiTheme="majorHAnsi"/>
            <w:color w:val="373B41"/>
            <w:sz w:val="18"/>
            <w:szCs w:val="18"/>
          </w:rPr>
          <w:t>Handle windows popups using Selenium Webdriver</w:t>
        </w:r>
      </w:hyperlink>
    </w:p>
    <w:p w:rsidR="002E24DB" w:rsidRPr="00E11B5F" w:rsidRDefault="002E24DB" w:rsidP="00E11B5F">
      <w:pPr>
        <w:shd w:val="clear" w:color="auto" w:fill="FFFFFF"/>
        <w:spacing w:after="0" w:line="240" w:lineRule="auto"/>
        <w:jc w:val="center"/>
        <w:rPr>
          <w:rFonts w:asciiTheme="majorHAnsi" w:hAnsiTheme="majorHAnsi"/>
          <w:color w:val="555555"/>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582" name="Picture 582" descr="https://1.bp.blogspot.com/-HG3cMe2bwlw/XCXOvrK4wuI/AAAAAAAAPJk/ddtiDewVWi0marAkznVn83V9qIvB6yLkgCLcBGAs/s1600/Programs%2Bfor%2BSelenium%252815%2529.pn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1.bp.blogspot.com/-HG3cMe2bwlw/XCXOvrK4wuI/AAAAAAAAPJk/ddtiDewVWi0marAkznVn83V9qIvB6yLkgCLcBGAs/s1600/Programs%2Bfor%2BSelenium%252815%2529.png">
                      <a:hlinkClick r:id="rId187"/>
                    </pic:cNvPr>
                    <pic:cNvPicPr>
                      <a:picLocks noChangeAspect="1" noChangeArrowheads="1"/>
                    </pic:cNvPicPr>
                  </pic:nvPicPr>
                  <pic:blipFill>
                    <a:blip r:embed="rId188"/>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There are many cases, where a application displays multiple windows when you open a website. Those are may be advertisements or may be a kind of information showing on popup windows. We can handle multiple windows using Windows Handlers in selenium webdriver.</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b/>
          <w:bCs/>
          <w:color w:val="555555"/>
          <w:sz w:val="18"/>
          <w:szCs w:val="18"/>
        </w:rPr>
        <w:t>Step 1:</w:t>
      </w:r>
      <w:r w:rsidRPr="00E11B5F">
        <w:rPr>
          <w:rFonts w:asciiTheme="majorHAnsi" w:hAnsiTheme="majorHAnsi"/>
          <w:color w:val="555555"/>
          <w:sz w:val="18"/>
          <w:szCs w:val="18"/>
        </w:rPr>
        <w:t> After opening the website, we need to get the main window handle by using driver.getWindowHandle();</w:t>
      </w:r>
      <w:r w:rsidRPr="00E11B5F">
        <w:rPr>
          <w:rFonts w:asciiTheme="majorHAnsi" w:hAnsiTheme="majorHAnsi"/>
          <w:color w:val="555555"/>
          <w:sz w:val="18"/>
          <w:szCs w:val="18"/>
        </w:rPr>
        <w:br/>
        <w:t>The window handle will be in a form of lengthy alpha numeric</w:t>
      </w:r>
      <w:r w:rsidRPr="00E11B5F">
        <w:rPr>
          <w:rFonts w:asciiTheme="majorHAnsi" w:hAnsiTheme="majorHAnsi"/>
          <w:color w:val="555555"/>
          <w:sz w:val="18"/>
          <w:szCs w:val="18"/>
        </w:rPr>
        <w:br/>
      </w:r>
      <w:r w:rsidRPr="00E11B5F">
        <w:rPr>
          <w:rFonts w:asciiTheme="majorHAnsi" w:hAnsiTheme="majorHAnsi"/>
          <w:b/>
          <w:bCs/>
          <w:color w:val="555555"/>
          <w:sz w:val="18"/>
          <w:szCs w:val="18"/>
        </w:rPr>
        <w:t>Step 2:</w:t>
      </w:r>
      <w:r w:rsidRPr="00E11B5F">
        <w:rPr>
          <w:rFonts w:asciiTheme="majorHAnsi" w:hAnsiTheme="majorHAnsi"/>
          <w:color w:val="555555"/>
          <w:sz w:val="18"/>
          <w:szCs w:val="18"/>
        </w:rPr>
        <w:t> We now need to get all the window handles by using driver.getWindowHandles();</w:t>
      </w:r>
      <w:r w:rsidRPr="00E11B5F">
        <w:rPr>
          <w:rFonts w:asciiTheme="majorHAnsi" w:hAnsiTheme="majorHAnsi"/>
          <w:color w:val="555555"/>
          <w:sz w:val="18"/>
          <w:szCs w:val="18"/>
        </w:rPr>
        <w:br/>
      </w:r>
      <w:r w:rsidRPr="00E11B5F">
        <w:rPr>
          <w:rFonts w:asciiTheme="majorHAnsi" w:hAnsiTheme="majorHAnsi"/>
          <w:b/>
          <w:bCs/>
          <w:color w:val="555555"/>
          <w:sz w:val="18"/>
          <w:szCs w:val="18"/>
        </w:rPr>
        <w:t>Step 3:</w:t>
      </w:r>
      <w:r w:rsidRPr="00E11B5F">
        <w:rPr>
          <w:rFonts w:asciiTheme="majorHAnsi" w:hAnsiTheme="majorHAnsi"/>
          <w:color w:val="555555"/>
          <w:sz w:val="18"/>
          <w:szCs w:val="18"/>
        </w:rPr>
        <w:t> We will compare all the window handles with the main Window handles and perform the operation the window which we need.</w:t>
      </w:r>
    </w:p>
    <w:p w:rsidR="002E24DB" w:rsidRPr="00E11B5F" w:rsidRDefault="002E24DB" w:rsidP="00E11B5F">
      <w:pPr>
        <w:spacing w:after="0" w:line="240" w:lineRule="auto"/>
        <w:rPr>
          <w:rFonts w:asciiTheme="majorHAnsi" w:hAnsiTheme="majorHAnsi"/>
          <w:color w:val="373B41"/>
          <w:sz w:val="18"/>
          <w:szCs w:val="18"/>
        </w:rPr>
      </w:pP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Click here to view </w:t>
      </w:r>
      <w:r w:rsidRPr="00E11B5F">
        <w:rPr>
          <w:rFonts w:asciiTheme="majorHAnsi" w:hAnsiTheme="majorHAnsi"/>
          <w:color w:val="0088CC"/>
          <w:sz w:val="18"/>
          <w:szCs w:val="18"/>
        </w:rPr>
        <w:t>Performing operations on multiple windows</w:t>
      </w:r>
      <w:r w:rsidRPr="00E11B5F">
        <w:rPr>
          <w:rFonts w:asciiTheme="majorHAnsi" w:hAnsiTheme="majorHAnsi"/>
          <w:color w:val="555555"/>
          <w:sz w:val="18"/>
          <w:szCs w:val="18"/>
        </w:rPr>
        <w:t> using reusable methods.</w:t>
      </w:r>
      <w:r w:rsidRPr="00E11B5F">
        <w:rPr>
          <w:rFonts w:asciiTheme="majorHAnsi" w:hAnsiTheme="majorHAnsi"/>
          <w:color w:val="555555"/>
          <w:sz w:val="18"/>
          <w:szCs w:val="18"/>
        </w:rPr>
        <w:br/>
        <w:t>The below example shows how to handle multiple windows and close all the child windows which are not need. We need to compare the main window handle to all the other window handles and close them.</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package</w:t>
      </w:r>
      <w:r w:rsidRPr="00E11B5F">
        <w:rPr>
          <w:rStyle w:val="HTMLCode"/>
          <w:rFonts w:asciiTheme="majorHAnsi" w:hAnsiTheme="majorHAnsi"/>
          <w:color w:val="000000"/>
          <w:sz w:val="18"/>
          <w:szCs w:val="18"/>
          <w:bdr w:val="none" w:sz="0" w:space="0" w:color="auto" w:frame="1"/>
          <w:shd w:val="clear" w:color="auto" w:fill="EEEEEE"/>
        </w:rPr>
        <w:t xml:space="preserve"> com.pack;</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java.util.Set;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org.openqa.selenium.WebDriver;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org.openqa.selenium.firefox.FirefoxDriver;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org.testng.Assert;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org.testng.annotations.Test;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class</w:t>
      </w:r>
      <w:r w:rsidRPr="00E11B5F">
        <w:rPr>
          <w:rStyle w:val="hljs-class"/>
          <w:rFonts w:asciiTheme="majorHAnsi" w:hAnsiTheme="majorHAnsi"/>
          <w:color w:val="445588"/>
          <w:sz w:val="18"/>
          <w:szCs w:val="18"/>
          <w:bdr w:val="none" w:sz="0" w:space="0" w:color="auto" w:frame="1"/>
          <w:shd w:val="clear" w:color="auto" w:fill="EEEEEE"/>
        </w:rPr>
        <w:t xml:space="preserve"> </w:t>
      </w:r>
      <w:r w:rsidRPr="00E11B5F">
        <w:rPr>
          <w:rStyle w:val="hljs-title"/>
          <w:rFonts w:asciiTheme="majorHAnsi" w:hAnsiTheme="majorHAnsi"/>
          <w:b/>
          <w:bCs/>
          <w:color w:val="880000"/>
          <w:sz w:val="18"/>
          <w:szCs w:val="18"/>
          <w:bdr w:val="none" w:sz="0" w:space="0" w:color="auto" w:frame="1"/>
          <w:shd w:val="clear" w:color="auto" w:fill="EEEEEE"/>
        </w:rPr>
        <w:t>WindowExamples</w:t>
      </w:r>
      <w:r w:rsidRPr="00E11B5F">
        <w:rPr>
          <w:rStyle w:val="hljs-class"/>
          <w:rFonts w:asciiTheme="majorHAnsi" w:hAnsiTheme="majorHAnsi"/>
          <w:color w:val="445588"/>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static</w:t>
      </w:r>
      <w:r w:rsidRPr="00E11B5F">
        <w:rPr>
          <w:rStyle w:val="HTMLCode"/>
          <w:rFonts w:asciiTheme="majorHAnsi" w:hAnsiTheme="majorHAnsi"/>
          <w:color w:val="000000"/>
          <w:sz w:val="18"/>
          <w:szCs w:val="18"/>
          <w:bdr w:val="none" w:sz="0" w:space="0" w:color="auto" w:frame="1"/>
          <w:shd w:val="clear" w:color="auto" w:fill="EEEEEE"/>
        </w:rPr>
        <w:t xml:space="preserve"> WebDriver 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annotation"/>
          <w:rFonts w:asciiTheme="majorHAnsi" w:hAnsiTheme="majorHAnsi"/>
          <w:color w:val="000077"/>
          <w:sz w:val="18"/>
          <w:szCs w:val="18"/>
          <w:bdr w:val="none" w:sz="0" w:space="0" w:color="auto" w:frame="1"/>
          <w:shd w:val="clear" w:color="auto" w:fill="EEEEEE"/>
        </w:rPr>
        <w:t>@Test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void</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title"/>
          <w:rFonts w:asciiTheme="majorHAnsi" w:hAnsiTheme="majorHAnsi"/>
          <w:b/>
          <w:bCs/>
          <w:color w:val="880000"/>
          <w:sz w:val="18"/>
          <w:szCs w:val="18"/>
          <w:bdr w:val="none" w:sz="0" w:space="0" w:color="auto" w:frame="1"/>
          <w:shd w:val="clear" w:color="auto" w:fill="EEEEEE"/>
        </w:rPr>
        <w:t>test_CloseAllWindowsExceptMainWindow</w:t>
      </w:r>
      <w:r w:rsidRPr="00E11B5F">
        <w:rPr>
          <w:rStyle w:val="HTMLCode"/>
          <w:rFonts w:asciiTheme="majorHAnsi" w:hAnsiTheme="majorHAnsi"/>
          <w:color w:val="000000"/>
          <w:sz w:val="18"/>
          <w:szCs w:val="18"/>
          <w:bdr w:val="none" w:sz="0" w:space="0" w:color="auto" w:frame="1"/>
          <w:shd w:val="clear" w:color="auto" w:fill="EEEEEE"/>
        </w:rPr>
        <w:t>()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 = </w:t>
      </w:r>
      <w:r w:rsidRPr="00E11B5F">
        <w:rPr>
          <w:rStyle w:val="hljs-keyword"/>
          <w:rFonts w:asciiTheme="majorHAnsi" w:hAnsiTheme="majorHAnsi"/>
          <w:b/>
          <w:bCs/>
          <w:color w:val="000000"/>
          <w:sz w:val="18"/>
          <w:szCs w:val="18"/>
          <w:bdr w:val="none" w:sz="0" w:space="0" w:color="auto" w:frame="1"/>
          <w:shd w:val="clear" w:color="auto" w:fill="EEEEEE"/>
        </w:rPr>
        <w:t>new</w:t>
      </w:r>
      <w:r w:rsidRPr="00E11B5F">
        <w:rPr>
          <w:rStyle w:val="HTMLCode"/>
          <w:rFonts w:asciiTheme="majorHAnsi" w:hAnsiTheme="majorHAnsi"/>
          <w:color w:val="000000"/>
          <w:sz w:val="18"/>
          <w:szCs w:val="18"/>
          <w:bdr w:val="none" w:sz="0" w:space="0" w:color="auto" w:frame="1"/>
          <w:shd w:val="clear" w:color="auto" w:fill="EEEEEE"/>
        </w:rPr>
        <w:t xml:space="preserve"> FirefoxDriver();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comment"/>
          <w:rFonts w:asciiTheme="majorHAnsi" w:hAnsiTheme="majorHAnsi"/>
          <w:i/>
          <w:iCs/>
          <w:color w:val="999988"/>
          <w:sz w:val="18"/>
          <w:szCs w:val="18"/>
          <w:bdr w:val="none" w:sz="0" w:space="0" w:color="auto" w:frame="1"/>
          <w:shd w:val="clear" w:color="auto" w:fill="EEEEEE"/>
        </w:rPr>
        <w:t>// It will open Naukri website with multiple windows</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driver.get(</w:t>
      </w:r>
      <w:r w:rsidRPr="00E11B5F">
        <w:rPr>
          <w:rStyle w:val="hljs-string"/>
          <w:rFonts w:asciiTheme="majorHAnsi" w:hAnsiTheme="majorHAnsi"/>
          <w:color w:val="DD1144"/>
          <w:sz w:val="18"/>
          <w:szCs w:val="18"/>
          <w:bdr w:val="none" w:sz="0" w:space="0" w:color="auto" w:frame="1"/>
          <w:shd w:val="clear" w:color="auto" w:fill="EEEEEE"/>
        </w:rPr>
        <w:t>"</w:t>
      </w:r>
      <w:hyperlink r:id="rId189" w:history="1">
        <w:r w:rsidRPr="00E11B5F">
          <w:rPr>
            <w:rStyle w:val="hljs-string"/>
            <w:rFonts w:asciiTheme="majorHAnsi" w:hAnsiTheme="majorHAnsi"/>
            <w:color w:val="DD1144"/>
            <w:sz w:val="18"/>
            <w:szCs w:val="18"/>
            <w:bdr w:val="none" w:sz="0" w:space="0" w:color="auto" w:frame="1"/>
            <w:shd w:val="clear" w:color="auto" w:fill="EEEEEE"/>
          </w:rPr>
          <w:t>http://www.naukri.com/"</w:t>
        </w:r>
      </w:hyperlink>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comment"/>
          <w:rFonts w:asciiTheme="majorHAnsi" w:hAnsiTheme="majorHAnsi"/>
          <w:i/>
          <w:iCs/>
          <w:color w:val="999988"/>
          <w:sz w:val="18"/>
          <w:szCs w:val="18"/>
          <w:bdr w:val="none" w:sz="0" w:space="0" w:color="auto" w:frame="1"/>
          <w:shd w:val="clear" w:color="auto" w:fill="EEEEEE"/>
        </w:rPr>
        <w:t>// To get the main window handle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String windowTitle= getCurrentWindowTitle();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String mainWindow = getMainWindowHandle(driver);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Assert.assertTrue(closeAllOtherWindows(mainWindow));</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Assert.assertTrue(windowTitle.contains(</w:t>
      </w:r>
      <w:r w:rsidRPr="00E11B5F">
        <w:rPr>
          <w:rStyle w:val="hljs-string"/>
          <w:rFonts w:asciiTheme="majorHAnsi" w:hAnsiTheme="majorHAnsi"/>
          <w:color w:val="DD1144"/>
          <w:sz w:val="18"/>
          <w:szCs w:val="18"/>
          <w:bdr w:val="none" w:sz="0" w:space="0" w:color="auto" w:frame="1"/>
          <w:shd w:val="clear" w:color="auto" w:fill="EEEEEE"/>
        </w:rPr>
        <w:t>"Jobs - Recruitment"</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string"/>
          <w:rFonts w:asciiTheme="majorHAnsi" w:hAnsiTheme="majorHAnsi"/>
          <w:color w:val="DD1144"/>
          <w:sz w:val="18"/>
          <w:szCs w:val="18"/>
          <w:bdr w:val="none" w:sz="0" w:space="0" w:color="auto" w:frame="1"/>
          <w:shd w:val="clear" w:color="auto" w:fill="EEEEEE"/>
        </w:rPr>
        <w:t>"Main window title is not matching"</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String </w:t>
      </w:r>
      <w:r w:rsidRPr="00E11B5F">
        <w:rPr>
          <w:rStyle w:val="hljs-title"/>
          <w:rFonts w:asciiTheme="majorHAnsi" w:hAnsiTheme="majorHAnsi"/>
          <w:b/>
          <w:bCs/>
          <w:color w:val="880000"/>
          <w:sz w:val="18"/>
          <w:szCs w:val="18"/>
          <w:bdr w:val="none" w:sz="0" w:space="0" w:color="auto" w:frame="1"/>
          <w:shd w:val="clear" w:color="auto" w:fill="EEEEEE"/>
        </w:rPr>
        <w:t>getMainWindowHandle</w:t>
      </w:r>
      <w:r w:rsidRPr="00E11B5F">
        <w:rPr>
          <w:rStyle w:val="HTMLCode"/>
          <w:rFonts w:asciiTheme="majorHAnsi" w:hAnsiTheme="majorHAnsi"/>
          <w:color w:val="000000"/>
          <w:sz w:val="18"/>
          <w:szCs w:val="18"/>
          <w:bdr w:val="none" w:sz="0" w:space="0" w:color="auto" w:frame="1"/>
          <w:shd w:val="clear" w:color="auto" w:fill="EEEEEE"/>
        </w:rPr>
        <w:t>(WebDriver driver)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return</w:t>
      </w:r>
      <w:r w:rsidRPr="00E11B5F">
        <w:rPr>
          <w:rStyle w:val="HTMLCode"/>
          <w:rFonts w:asciiTheme="majorHAnsi" w:hAnsiTheme="majorHAnsi"/>
          <w:color w:val="000000"/>
          <w:sz w:val="18"/>
          <w:szCs w:val="18"/>
          <w:bdr w:val="none" w:sz="0" w:space="0" w:color="auto" w:frame="1"/>
          <w:shd w:val="clear" w:color="auto" w:fill="EEEEEE"/>
        </w:rPr>
        <w:t xml:space="preserve"> driver.getWindowHandle();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String </w:t>
      </w:r>
      <w:r w:rsidRPr="00E11B5F">
        <w:rPr>
          <w:rStyle w:val="hljs-title"/>
          <w:rFonts w:asciiTheme="majorHAnsi" w:hAnsiTheme="majorHAnsi"/>
          <w:b/>
          <w:bCs/>
          <w:color w:val="880000"/>
          <w:sz w:val="18"/>
          <w:szCs w:val="18"/>
          <w:bdr w:val="none" w:sz="0" w:space="0" w:color="auto" w:frame="1"/>
          <w:shd w:val="clear" w:color="auto" w:fill="EEEEEE"/>
        </w:rPr>
        <w:t>getCurrentWindowTitle</w:t>
      </w:r>
      <w:r w:rsidRPr="00E11B5F">
        <w:rPr>
          <w:rStyle w:val="HTMLCode"/>
          <w:rFonts w:asciiTheme="majorHAnsi" w:hAnsiTheme="majorHAnsi"/>
          <w:color w:val="000000"/>
          <w:sz w:val="18"/>
          <w:szCs w:val="18"/>
          <w:bdr w:val="none" w:sz="0" w:space="0" w:color="auto" w:frame="1"/>
          <w:shd w:val="clear" w:color="auto" w:fill="EEEEEE"/>
        </w:rPr>
        <w:t>()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String windowTitle = driver.getTitle();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return</w:t>
      </w:r>
      <w:r w:rsidRPr="00E11B5F">
        <w:rPr>
          <w:rStyle w:val="HTMLCode"/>
          <w:rFonts w:asciiTheme="majorHAnsi" w:hAnsiTheme="majorHAnsi"/>
          <w:color w:val="000000"/>
          <w:sz w:val="18"/>
          <w:szCs w:val="18"/>
          <w:bdr w:val="none" w:sz="0" w:space="0" w:color="auto" w:frame="1"/>
          <w:shd w:val="clear" w:color="auto" w:fill="EEEEEE"/>
        </w:rPr>
        <w:t xml:space="preserve"> windowTitle;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comment"/>
          <w:rFonts w:asciiTheme="majorHAnsi" w:hAnsiTheme="majorHAnsi"/>
          <w:i/>
          <w:iCs/>
          <w:color w:val="999988"/>
          <w:sz w:val="18"/>
          <w:szCs w:val="18"/>
          <w:bdr w:val="none" w:sz="0" w:space="0" w:color="auto" w:frame="1"/>
          <w:shd w:val="clear" w:color="auto" w:fill="EEEEEE"/>
        </w:rPr>
        <w:t>//To close all the other windows except the main window.</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static</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boolean</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title"/>
          <w:rFonts w:asciiTheme="majorHAnsi" w:hAnsiTheme="majorHAnsi"/>
          <w:b/>
          <w:bCs/>
          <w:color w:val="880000"/>
          <w:sz w:val="18"/>
          <w:szCs w:val="18"/>
          <w:bdr w:val="none" w:sz="0" w:space="0" w:color="auto" w:frame="1"/>
          <w:shd w:val="clear" w:color="auto" w:fill="EEEEEE"/>
        </w:rPr>
        <w:t>closeAllOtherWindows</w:t>
      </w:r>
      <w:r w:rsidRPr="00E11B5F">
        <w:rPr>
          <w:rStyle w:val="HTMLCode"/>
          <w:rFonts w:asciiTheme="majorHAnsi" w:hAnsiTheme="majorHAnsi"/>
          <w:color w:val="000000"/>
          <w:sz w:val="18"/>
          <w:szCs w:val="18"/>
          <w:bdr w:val="none" w:sz="0" w:space="0" w:color="auto" w:frame="1"/>
          <w:shd w:val="clear" w:color="auto" w:fill="EEEEEE"/>
        </w:rPr>
        <w:t>(String openWindowHandle)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Set allWindowHandles = driver.getWindowHandles();</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for</w:t>
      </w:r>
      <w:r w:rsidRPr="00E11B5F">
        <w:rPr>
          <w:rStyle w:val="HTMLCode"/>
          <w:rFonts w:asciiTheme="majorHAnsi" w:hAnsiTheme="majorHAnsi"/>
          <w:color w:val="000000"/>
          <w:sz w:val="18"/>
          <w:szCs w:val="18"/>
          <w:bdr w:val="none" w:sz="0" w:space="0" w:color="auto" w:frame="1"/>
          <w:shd w:val="clear" w:color="auto" w:fill="EEEEEE"/>
        </w:rPr>
        <w:t xml:space="preserve"> (String currentWindowHandle : allWindowHandles)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if</w:t>
      </w:r>
      <w:r w:rsidRPr="00E11B5F">
        <w:rPr>
          <w:rStyle w:val="HTMLCode"/>
          <w:rFonts w:asciiTheme="majorHAnsi" w:hAnsiTheme="majorHAnsi"/>
          <w:color w:val="000000"/>
          <w:sz w:val="18"/>
          <w:szCs w:val="18"/>
          <w:bdr w:val="none" w:sz="0" w:space="0" w:color="auto" w:frame="1"/>
          <w:shd w:val="clear" w:color="auto" w:fill="EEEEEE"/>
        </w:rPr>
        <w:t xml:space="preserve"> (!currentWindowHandle.equals(openWindowHandle))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driver.switchTo().window(currentWindowHandle);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driver.close();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driver.switchTo().window(openWindowHandle);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if</w:t>
      </w:r>
      <w:r w:rsidRPr="00E11B5F">
        <w:rPr>
          <w:rStyle w:val="HTMLCode"/>
          <w:rFonts w:asciiTheme="majorHAnsi" w:hAnsiTheme="majorHAnsi"/>
          <w:color w:val="000000"/>
          <w:sz w:val="18"/>
          <w:szCs w:val="18"/>
          <w:bdr w:val="none" w:sz="0" w:space="0" w:color="auto" w:frame="1"/>
          <w:shd w:val="clear" w:color="auto" w:fill="EEEEEE"/>
        </w:rPr>
        <w:t xml:space="preserve"> (driver.getWindowHandles().size() == </w:t>
      </w:r>
      <w:r w:rsidRPr="00E11B5F">
        <w:rPr>
          <w:rStyle w:val="hljs-number"/>
          <w:rFonts w:asciiTheme="majorHAnsi" w:hAnsiTheme="majorHAnsi"/>
          <w:color w:val="009999"/>
          <w:sz w:val="18"/>
          <w:szCs w:val="18"/>
          <w:bdr w:val="none" w:sz="0" w:space="0" w:color="auto" w:frame="1"/>
          <w:shd w:val="clear" w:color="auto" w:fill="EEEEEE"/>
        </w:rPr>
        <w:t>1</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return</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true</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else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return</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false</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The below image will show you the multiple windows that open in the application. It has now open total of three windows (One is main window and other two are child windows)</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noProof/>
          <w:color w:val="555555"/>
          <w:sz w:val="18"/>
          <w:szCs w:val="18"/>
        </w:rPr>
        <w:lastRenderedPageBreak/>
        <w:drawing>
          <wp:inline distT="0" distB="0" distL="0" distR="0">
            <wp:extent cx="10650855" cy="5837555"/>
            <wp:effectExtent l="19050" t="0" r="0" b="0"/>
            <wp:docPr id="583" name="Picture 583" descr="Multiple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Multiple windows"/>
                    <pic:cNvPicPr>
                      <a:picLocks noChangeAspect="1" noChangeArrowheads="1"/>
                    </pic:cNvPicPr>
                  </pic:nvPicPr>
                  <pic:blipFill>
                    <a:blip r:embed="rId190"/>
                    <a:srcRect/>
                    <a:stretch>
                      <a:fillRect/>
                    </a:stretch>
                  </pic:blipFill>
                  <pic:spPr bwMode="auto">
                    <a:xfrm>
                      <a:off x="0" y="0"/>
                      <a:ext cx="10650855" cy="5837555"/>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The below image will show the multiple window handlers for child windows and main window. We will have all the window handles in one set and we use each of them to compare and perform operation on the required window.</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noProof/>
          <w:color w:val="555555"/>
          <w:sz w:val="18"/>
          <w:szCs w:val="18"/>
        </w:rPr>
        <w:drawing>
          <wp:inline distT="0" distB="0" distL="0" distR="0">
            <wp:extent cx="9721850" cy="2179955"/>
            <wp:effectExtent l="19050" t="0" r="0" b="0"/>
            <wp:docPr id="584" name="Picture 584" descr="Multiple window hand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Multiple window handlers"/>
                    <pic:cNvPicPr>
                      <a:picLocks noChangeAspect="1" noChangeArrowheads="1"/>
                    </pic:cNvPicPr>
                  </pic:nvPicPr>
                  <pic:blipFill>
                    <a:blip r:embed="rId191"/>
                    <a:srcRect/>
                    <a:stretch>
                      <a:fillRect/>
                    </a:stretch>
                  </pic:blipFill>
                  <pic:spPr bwMode="auto">
                    <a:xfrm>
                      <a:off x="0" y="0"/>
                      <a:ext cx="9721850" cy="2179955"/>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b/>
          <w:bCs/>
          <w:color w:val="555555"/>
          <w:sz w:val="18"/>
          <w:szCs w:val="18"/>
        </w:rPr>
        <w:t>The below is the output of the program:</w:t>
      </w:r>
      <w:r w:rsidRPr="00E11B5F">
        <w:rPr>
          <w:rFonts w:asciiTheme="majorHAnsi" w:hAnsiTheme="majorHAnsi"/>
          <w:color w:val="555555"/>
          <w:sz w:val="18"/>
          <w:szCs w:val="18"/>
        </w:rPr>
        <w:br/>
        <w:t>{2b2577c4-bf92-4392-a93f-b0428a3d9aab}</w:t>
      </w:r>
      <w:r w:rsidRPr="00E11B5F">
        <w:rPr>
          <w:rFonts w:asciiTheme="majorHAnsi" w:hAnsiTheme="majorHAnsi"/>
          <w:color w:val="555555"/>
          <w:sz w:val="18"/>
          <w:szCs w:val="18"/>
        </w:rPr>
        <w:br/>
        <w:t>Naukri.com – Jobs – Jobs in India – Recruitment – Job Search – Employment – Job Vacancies</w:t>
      </w:r>
      <w:r w:rsidRPr="00E11B5F">
        <w:rPr>
          <w:rFonts w:asciiTheme="majorHAnsi" w:hAnsiTheme="majorHAnsi"/>
          <w:color w:val="555555"/>
          <w:sz w:val="18"/>
          <w:szCs w:val="18"/>
        </w:rPr>
        <w:br/>
        <w:t>it is the main window</w:t>
      </w:r>
      <w:r w:rsidRPr="00E11B5F">
        <w:rPr>
          <w:rFonts w:asciiTheme="majorHAnsi" w:hAnsiTheme="majorHAnsi"/>
          <w:color w:val="555555"/>
          <w:sz w:val="18"/>
          <w:szCs w:val="18"/>
        </w:rPr>
        <w:br/>
      </w:r>
      <w:r w:rsidRPr="00E11B5F">
        <w:rPr>
          <w:rFonts w:asciiTheme="majorHAnsi" w:hAnsiTheme="majorHAnsi"/>
          <w:color w:val="555555"/>
          <w:sz w:val="18"/>
          <w:szCs w:val="18"/>
        </w:rPr>
        <w:lastRenderedPageBreak/>
        <w:t>Naukri.com – Jobs – Jobs in India – Recruitment – Job Search – Employment – Job Vacancies</w:t>
      </w:r>
      <w:r w:rsidRPr="00E11B5F">
        <w:rPr>
          <w:rFonts w:asciiTheme="majorHAnsi" w:hAnsiTheme="majorHAnsi"/>
          <w:color w:val="555555"/>
          <w:sz w:val="18"/>
          <w:szCs w:val="18"/>
        </w:rPr>
        <w:br/>
        <w:t>Barclays</w:t>
      </w:r>
      <w:r w:rsidRPr="00E11B5F">
        <w:rPr>
          <w:rFonts w:asciiTheme="majorHAnsi" w:hAnsiTheme="majorHAnsi"/>
          <w:color w:val="555555"/>
          <w:sz w:val="18"/>
          <w:szCs w:val="18"/>
        </w:rPr>
        <w:br/>
        <w:t>Naukri.com – Jobs – Jobs in India – Recruitment – Job Search – Employment – Job Vacancies</w:t>
      </w:r>
      <w:r w:rsidRPr="00E11B5F">
        <w:rPr>
          <w:rFonts w:asciiTheme="majorHAnsi" w:hAnsiTheme="majorHAnsi"/>
          <w:color w:val="555555"/>
          <w:sz w:val="18"/>
          <w:szCs w:val="18"/>
        </w:rPr>
        <w:br/>
        <w:t>HCL</w:t>
      </w:r>
      <w:r w:rsidRPr="00E11B5F">
        <w:rPr>
          <w:rFonts w:asciiTheme="majorHAnsi" w:hAnsiTheme="majorHAnsi"/>
          <w:color w:val="555555"/>
          <w:sz w:val="18"/>
          <w:szCs w:val="18"/>
        </w:rPr>
        <w:br/>
        <w:t>Naukri.com – Jobs – Jobs in India – Recruitment – Job Search – Employment – Job Vacancies</w:t>
      </w:r>
    </w:p>
    <w:p w:rsidR="002E24DB" w:rsidRPr="00E11B5F" w:rsidRDefault="002E24DB" w:rsidP="00E11B5F">
      <w:pPr>
        <w:pStyle w:val="Heading1"/>
        <w:spacing w:before="0" w:beforeAutospacing="0" w:after="0" w:afterAutospacing="0"/>
        <w:rPr>
          <w:rFonts w:asciiTheme="majorHAnsi" w:hAnsiTheme="majorHAnsi"/>
          <w:sz w:val="18"/>
          <w:szCs w:val="18"/>
        </w:rPr>
      </w:pPr>
      <w:hyperlink r:id="rId192" w:history="1">
        <w:r w:rsidRPr="00E11B5F">
          <w:rPr>
            <w:rStyle w:val="Hyperlink"/>
            <w:rFonts w:asciiTheme="majorHAnsi" w:hAnsiTheme="majorHAnsi"/>
            <w:color w:val="373B41"/>
            <w:sz w:val="18"/>
            <w:szCs w:val="18"/>
          </w:rPr>
          <w:t>XPath tutorial for Selenium</w:t>
        </w:r>
      </w:hyperlink>
    </w:p>
    <w:p w:rsidR="002E24DB" w:rsidRPr="00E11B5F" w:rsidRDefault="002E24DB" w:rsidP="00E11B5F">
      <w:pPr>
        <w:shd w:val="clear" w:color="auto" w:fill="FFFFFF"/>
        <w:spacing w:after="0" w:line="240" w:lineRule="auto"/>
        <w:jc w:val="center"/>
        <w:rPr>
          <w:rFonts w:asciiTheme="majorHAnsi" w:hAnsiTheme="majorHAnsi"/>
          <w:color w:val="555555"/>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588" name="Picture 588" descr="https://3.bp.blogspot.com/-HWtfBtT6WnA/XCXQWgotWZI/AAAAAAAAPJw/fIR4qrtFI1MYax_KHwkSn1mG4qpT7QVSQCLcBGAs/s1600/Programs%2Bfor%2BSelenium%252816%2529.pn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3.bp.blogspot.com/-HWtfBtT6WnA/XCXQWgotWZI/AAAAAAAAPJw/fIR4qrtFI1MYax_KHwkSn1mG4qpT7QVSQCLcBGAs/s1600/Programs%2Bfor%2BSelenium%252816%2529.png">
                      <a:hlinkClick r:id="rId193"/>
                    </pic:cNvPr>
                    <pic:cNvPicPr>
                      <a:picLocks noChangeAspect="1" noChangeArrowheads="1"/>
                    </pic:cNvPicPr>
                  </pic:nvPicPr>
                  <pic:blipFill>
                    <a:blip r:embed="rId194"/>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XPath is designed to allow the navigation of XML documents,with the purpose of selecting individual elements, attributes, or some other part of an XML document for specific processing.</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What is XML?</w:t>
      </w:r>
      <w:r w:rsidRPr="00E11B5F">
        <w:rPr>
          <w:rFonts w:asciiTheme="majorHAnsi" w:hAnsiTheme="majorHAnsi"/>
          <w:color w:val="555555"/>
          <w:sz w:val="18"/>
          <w:szCs w:val="18"/>
        </w:rPr>
        <w:br/>
        <w:t>The Extensible Markup Language (XML) is the context in which the XML Path Language, XPath, exists.</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XML provides a standard syntax for the markup of data and documents.</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XML documents contain one or more elements. If an element contains content,whether other elements or text, then it must have a start tag and an end tag. The text contained between the start tag and the end tag is the element’s content.</w:t>
      </w:r>
    </w:p>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color w:val="373B41"/>
          <w:sz w:val="18"/>
          <w:szCs w:val="18"/>
        </w:rPr>
        <w:br/>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comment"/>
          <w:rFonts w:asciiTheme="majorHAnsi" w:hAnsiTheme="majorHAnsi"/>
          <w:i/>
          <w:iCs/>
          <w:color w:val="999988"/>
          <w:sz w:val="18"/>
          <w:szCs w:val="18"/>
          <w:bdr w:val="none" w:sz="0" w:space="0" w:color="auto" w:frame="1"/>
          <w:shd w:val="clear" w:color="auto" w:fill="EEEEEE"/>
        </w:rPr>
        <w:t>//Start tag</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Element content goes here.</w:t>
      </w:r>
      <w:r w:rsidRPr="00E11B5F">
        <w:rPr>
          <w:rStyle w:val="hljs-comment"/>
          <w:rFonts w:asciiTheme="majorHAnsi" w:hAnsiTheme="majorHAnsi"/>
          <w:i/>
          <w:iCs/>
          <w:color w:val="999988"/>
          <w:sz w:val="18"/>
          <w:szCs w:val="18"/>
          <w:bdr w:val="none" w:sz="0" w:space="0" w:color="auto" w:frame="1"/>
          <w:shd w:val="clear" w:color="auto" w:fill="EEEEEE"/>
        </w:rPr>
        <w:t>//Element Content</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ljs-comment"/>
          <w:rFonts w:asciiTheme="majorHAnsi" w:hAnsiTheme="majorHAnsi"/>
          <w:i/>
          <w:iCs/>
          <w:color w:val="999988"/>
          <w:sz w:val="18"/>
          <w:szCs w:val="18"/>
          <w:bdr w:val="none" w:sz="0" w:space="0" w:color="auto" w:frame="1"/>
          <w:shd w:val="clear" w:color="auto" w:fill="EEEEEE"/>
        </w:rPr>
        <w:t>//End Tag</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An element may have one or more attributes, which will provide additional information</w:t>
      </w:r>
      <w:r w:rsidRPr="00E11B5F">
        <w:rPr>
          <w:rFonts w:asciiTheme="majorHAnsi" w:hAnsiTheme="majorHAnsi"/>
          <w:color w:val="555555"/>
          <w:sz w:val="18"/>
          <w:szCs w:val="18"/>
        </w:rPr>
        <w:br/>
        <w:t>about the element type or its content.</w:t>
      </w:r>
      <w:r w:rsidRPr="00E11B5F">
        <w:rPr>
          <w:rFonts w:asciiTheme="majorHAnsi" w:hAnsiTheme="majorHAnsi"/>
          <w:color w:val="555555"/>
          <w:sz w:val="18"/>
          <w:szCs w:val="18"/>
        </w:rPr>
        <w:br/>
      </w:r>
      <w:r w:rsidRPr="00E11B5F">
        <w:rPr>
          <w:rFonts w:asciiTheme="majorHAnsi" w:hAnsiTheme="majorHAnsi"/>
          <w:color w:val="555555"/>
          <w:sz w:val="18"/>
          <w:szCs w:val="18"/>
        </w:rPr>
        <w:br/>
        <w:t>Below is the sample XML:</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Catalog</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Book</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Title</w:t>
      </w:r>
      <w:r w:rsidRPr="00E11B5F">
        <w:rPr>
          <w:rStyle w:val="hljs-tag"/>
          <w:rFonts w:asciiTheme="majorHAnsi" w:hAnsiTheme="majorHAnsi"/>
          <w:color w:val="007700"/>
          <w:sz w:val="18"/>
          <w:szCs w:val="18"/>
          <w:bdr w:val="none" w:sz="0" w:space="0" w:color="auto" w:frame="1"/>
          <w:shd w:val="clear" w:color="auto" w:fill="EEEEEE"/>
        </w:rPr>
        <w:t>&gt;</w:t>
      </w:r>
      <w:r w:rsidRPr="00E11B5F">
        <w:rPr>
          <w:rStyle w:val="HTMLCode"/>
          <w:rFonts w:asciiTheme="majorHAnsi" w:hAnsiTheme="majorHAnsi"/>
          <w:color w:val="000000"/>
          <w:sz w:val="18"/>
          <w:szCs w:val="18"/>
          <w:bdr w:val="none" w:sz="0" w:space="0" w:color="auto" w:frame="1"/>
          <w:shd w:val="clear" w:color="auto" w:fill="EEEEEE"/>
        </w:rPr>
        <w:t>XML Tutorial</w:t>
      </w: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Title</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Author</w:t>
      </w:r>
      <w:r w:rsidRPr="00E11B5F">
        <w:rPr>
          <w:rStyle w:val="hljs-tag"/>
          <w:rFonts w:asciiTheme="majorHAnsi" w:hAnsiTheme="majorHAnsi"/>
          <w:color w:val="007700"/>
          <w:sz w:val="18"/>
          <w:szCs w:val="18"/>
          <w:bdr w:val="none" w:sz="0" w:space="0" w:color="auto" w:frame="1"/>
          <w:shd w:val="clear" w:color="auto" w:fill="EEEEEE"/>
        </w:rPr>
        <w:t>&gt;</w:t>
      </w:r>
      <w:r w:rsidRPr="00E11B5F">
        <w:rPr>
          <w:rStyle w:val="HTMLCode"/>
          <w:rFonts w:asciiTheme="majorHAnsi" w:hAnsiTheme="majorHAnsi"/>
          <w:color w:val="000000"/>
          <w:sz w:val="18"/>
          <w:szCs w:val="18"/>
          <w:bdr w:val="none" w:sz="0" w:space="0" w:color="auto" w:frame="1"/>
          <w:shd w:val="clear" w:color="auto" w:fill="EEEEEE"/>
        </w:rPr>
        <w:t>Selenium Easy</w:t>
      </w: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Author</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Book</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Catalog</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It can also be written as:</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Catalog</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Book</w:t>
      </w:r>
      <w:r w:rsidRPr="00E11B5F">
        <w:rPr>
          <w:rStyle w:val="hljs-tag"/>
          <w:rFonts w:asciiTheme="majorHAnsi" w:hAnsiTheme="majorHAnsi"/>
          <w:color w:val="007700"/>
          <w:sz w:val="18"/>
          <w:szCs w:val="18"/>
          <w:bdr w:val="none" w:sz="0" w:space="0" w:color="auto" w:frame="1"/>
          <w:shd w:val="clear" w:color="auto" w:fill="EEEEEE"/>
        </w:rPr>
        <w:t xml:space="preserve"> </w:t>
      </w:r>
      <w:r w:rsidRPr="00E11B5F">
        <w:rPr>
          <w:rStyle w:val="hljs-attribute"/>
          <w:rFonts w:asciiTheme="majorHAnsi" w:hAnsiTheme="majorHAnsi"/>
          <w:color w:val="007700"/>
          <w:sz w:val="18"/>
          <w:szCs w:val="18"/>
          <w:bdr w:val="none" w:sz="0" w:space="0" w:color="auto" w:frame="1"/>
          <w:shd w:val="clear" w:color="auto" w:fill="EEEEEE"/>
        </w:rPr>
        <w:t>Title</w:t>
      </w:r>
      <w:r w:rsidRPr="00E11B5F">
        <w:rPr>
          <w:rStyle w:val="hljs-tag"/>
          <w:rFonts w:asciiTheme="majorHAnsi" w:hAnsiTheme="majorHAnsi"/>
          <w:color w:val="007700"/>
          <w:sz w:val="18"/>
          <w:szCs w:val="18"/>
          <w:bdr w:val="none" w:sz="0" w:space="0" w:color="auto" w:frame="1"/>
          <w:shd w:val="clear" w:color="auto" w:fill="EEEEEE"/>
        </w:rPr>
        <w:t>=</w:t>
      </w:r>
      <w:r w:rsidRPr="00E11B5F">
        <w:rPr>
          <w:rStyle w:val="hljs-value"/>
          <w:rFonts w:asciiTheme="majorHAnsi" w:hAnsiTheme="majorHAnsi"/>
          <w:color w:val="880000"/>
          <w:sz w:val="18"/>
          <w:szCs w:val="18"/>
          <w:bdr w:val="none" w:sz="0" w:space="0" w:color="auto" w:frame="1"/>
          <w:shd w:val="clear" w:color="auto" w:fill="EEEEEE"/>
        </w:rPr>
        <w:t>"XML Tutorial"</w:t>
      </w:r>
      <w:r w:rsidRPr="00E11B5F">
        <w:rPr>
          <w:rStyle w:val="hljs-tag"/>
          <w:rFonts w:asciiTheme="majorHAnsi" w:hAnsiTheme="majorHAnsi"/>
          <w:color w:val="007700"/>
          <w:sz w:val="18"/>
          <w:szCs w:val="18"/>
          <w:bdr w:val="none" w:sz="0" w:space="0" w:color="auto" w:frame="1"/>
          <w:shd w:val="clear" w:color="auto" w:fill="EEEEEE"/>
        </w:rPr>
        <w:t xml:space="preserve"> </w:t>
      </w:r>
      <w:r w:rsidRPr="00E11B5F">
        <w:rPr>
          <w:rStyle w:val="hljs-attribute"/>
          <w:rFonts w:asciiTheme="majorHAnsi" w:hAnsiTheme="majorHAnsi"/>
          <w:color w:val="007700"/>
          <w:sz w:val="18"/>
          <w:szCs w:val="18"/>
          <w:bdr w:val="none" w:sz="0" w:space="0" w:color="auto" w:frame="1"/>
          <w:shd w:val="clear" w:color="auto" w:fill="EEEEEE"/>
        </w:rPr>
        <w:t>Author</w:t>
      </w:r>
      <w:r w:rsidRPr="00E11B5F">
        <w:rPr>
          <w:rStyle w:val="hljs-tag"/>
          <w:rFonts w:asciiTheme="majorHAnsi" w:hAnsiTheme="majorHAnsi"/>
          <w:color w:val="007700"/>
          <w:sz w:val="18"/>
          <w:szCs w:val="18"/>
          <w:bdr w:val="none" w:sz="0" w:space="0" w:color="auto" w:frame="1"/>
          <w:shd w:val="clear" w:color="auto" w:fill="EEEEEE"/>
        </w:rPr>
        <w:t>=</w:t>
      </w:r>
      <w:r w:rsidRPr="00E11B5F">
        <w:rPr>
          <w:rStyle w:val="hljs-value"/>
          <w:rFonts w:asciiTheme="majorHAnsi" w:hAnsiTheme="majorHAnsi"/>
          <w:color w:val="880000"/>
          <w:sz w:val="18"/>
          <w:szCs w:val="18"/>
          <w:bdr w:val="none" w:sz="0" w:space="0" w:color="auto" w:frame="1"/>
          <w:shd w:val="clear" w:color="auto" w:fill="EEEEEE"/>
        </w:rPr>
        <w:t>"Selenium Easy"</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Book</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Catalog</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XPath can be viewed as a way to navigate round XML documents. Thus XPath has similarities to a set of street directions.</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When you need to search for a address, you should know what is your starting point to reach your destination.</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In XPath the starting point is called the context node.</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b/>
          <w:bCs/>
          <w:color w:val="555555"/>
          <w:sz w:val="18"/>
          <w:szCs w:val="18"/>
        </w:rPr>
        <w:t>Absolute XPath</w:t>
      </w:r>
      <w:r w:rsidRPr="00E11B5F">
        <w:rPr>
          <w:rFonts w:asciiTheme="majorHAnsi" w:hAnsiTheme="majorHAnsi"/>
          <w:color w:val="555555"/>
          <w:sz w:val="18"/>
          <w:szCs w:val="18"/>
        </w:rPr>
        <w:br/>
        <w:t>Absolute XPath starts with the root node or a forward slash (/).</w:t>
      </w:r>
      <w:r w:rsidRPr="00E11B5F">
        <w:rPr>
          <w:rFonts w:asciiTheme="majorHAnsi" w:hAnsiTheme="majorHAnsi"/>
          <w:color w:val="555555"/>
          <w:sz w:val="18"/>
          <w:szCs w:val="18"/>
        </w:rPr>
        <w:br/>
        <w:t>The advantage of using absolute is, it identifies the element very fast.</w:t>
      </w:r>
      <w:r w:rsidRPr="00E11B5F">
        <w:rPr>
          <w:rFonts w:asciiTheme="majorHAnsi" w:hAnsiTheme="majorHAnsi"/>
          <w:color w:val="555555"/>
          <w:sz w:val="18"/>
          <w:szCs w:val="18"/>
        </w:rPr>
        <w:br/>
        <w:t>Disadvantage here is, if any thing goes wrong or some other tag added in between, then this path will no longer works.</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b/>
          <w:bCs/>
          <w:color w:val="555555"/>
          <w:sz w:val="18"/>
          <w:szCs w:val="18"/>
        </w:rPr>
        <w:lastRenderedPageBreak/>
        <w:t>Example:</w:t>
      </w:r>
      <w:r w:rsidRPr="00E11B5F">
        <w:rPr>
          <w:rFonts w:asciiTheme="majorHAnsi" w:hAnsiTheme="majorHAnsi"/>
          <w:color w:val="555555"/>
          <w:sz w:val="18"/>
          <w:szCs w:val="18"/>
        </w:rPr>
        <w:br/>
        <w:t>If the Path we defined as</w:t>
      </w:r>
      <w:r w:rsidRPr="00E11B5F">
        <w:rPr>
          <w:rFonts w:asciiTheme="majorHAnsi" w:hAnsiTheme="majorHAnsi"/>
          <w:color w:val="555555"/>
          <w:sz w:val="18"/>
          <w:szCs w:val="18"/>
        </w:rPr>
        <w:br/>
        <w:t>1. html/head/body/table/tbody/tr/th</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If there is a tag that has added between body and table as below</w:t>
      </w:r>
      <w:r w:rsidRPr="00E11B5F">
        <w:rPr>
          <w:rFonts w:asciiTheme="majorHAnsi" w:hAnsiTheme="majorHAnsi"/>
          <w:color w:val="555555"/>
          <w:sz w:val="18"/>
          <w:szCs w:val="18"/>
        </w:rPr>
        <w:br/>
        <w:t>2. html/head/body/form/table/tbody/tr/th</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The first path will not work as 'form' tag added in between</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b/>
          <w:bCs/>
          <w:color w:val="555555"/>
          <w:sz w:val="18"/>
          <w:szCs w:val="18"/>
        </w:rPr>
        <w:t>Relative Xpath</w:t>
      </w:r>
      <w:r w:rsidRPr="00E11B5F">
        <w:rPr>
          <w:rFonts w:asciiTheme="majorHAnsi" w:hAnsiTheme="majorHAnsi"/>
          <w:color w:val="555555"/>
          <w:sz w:val="18"/>
          <w:szCs w:val="18"/>
        </w:rPr>
        <w:br/>
        <w:t>A relative xpath is one where the path starts from the node of your choise - it doesn't need to start from the root node.</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It starts with Double forward slash(//)</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b/>
          <w:bCs/>
          <w:color w:val="555555"/>
          <w:sz w:val="18"/>
          <w:szCs w:val="18"/>
        </w:rPr>
        <w:t>Syntax:</w:t>
      </w:r>
      <w:r w:rsidRPr="00E11B5F">
        <w:rPr>
          <w:rFonts w:asciiTheme="majorHAnsi" w:hAnsiTheme="majorHAnsi"/>
          <w:color w:val="555555"/>
          <w:sz w:val="18"/>
          <w:szCs w:val="18"/>
        </w:rPr>
        <w:br/>
        <w:t>//table/tbody/tr/th</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Advantage of using relative xpath is, you don't need to mention the long xpath, you can start from the middle or in between.</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Disadvantage here is, it will take more time in identifying the element as we specify the partial path not (exact path).</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If there are multiple elements for the same path, it will select the first element that is identified</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b/>
          <w:bCs/>
          <w:color w:val="555555"/>
          <w:sz w:val="18"/>
          <w:szCs w:val="18"/>
        </w:rPr>
        <w:t>XPath Axes :</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XPath has a total of 13 different axes, which we will look at in this section. An XPath axis tells the XPath processor which “direction” to head in as it navigates around the hierarchical tree of nodes.</w:t>
      </w:r>
    </w:p>
    <w:tbl>
      <w:tblPr>
        <w:tblW w:w="0" w:type="auto"/>
        <w:shd w:val="clear" w:color="auto" w:fill="FFFFFF"/>
        <w:tblCellMar>
          <w:top w:w="15" w:type="dxa"/>
          <w:left w:w="15" w:type="dxa"/>
          <w:bottom w:w="15" w:type="dxa"/>
          <w:right w:w="15" w:type="dxa"/>
        </w:tblCellMar>
        <w:tblLook w:val="04A0"/>
      </w:tblPr>
      <w:tblGrid>
        <w:gridCol w:w="1680"/>
        <w:gridCol w:w="8568"/>
      </w:tblGrid>
      <w:tr w:rsidR="002E24DB" w:rsidRPr="00E11B5F" w:rsidTr="002E24DB">
        <w:tc>
          <w:tcPr>
            <w:tcW w:w="0" w:type="auto"/>
            <w:tcBorders>
              <w:top w:val="single" w:sz="2" w:space="0" w:color="DDDDDD"/>
              <w:left w:val="single" w:sz="2" w:space="0" w:color="DDDDDD"/>
              <w:bottom w:val="single" w:sz="2" w:space="0" w:color="DDDDDD"/>
              <w:right w:val="single" w:sz="2" w:space="0" w:color="DDDDDD"/>
            </w:tcBorders>
            <w:shd w:val="clear" w:color="auto" w:fill="F5F5F5"/>
            <w:tcMar>
              <w:top w:w="120" w:type="dxa"/>
              <w:left w:w="120" w:type="dxa"/>
              <w:bottom w:w="120" w:type="dxa"/>
              <w:right w:w="120" w:type="dxa"/>
            </w:tcMar>
            <w:vAlign w:val="bottom"/>
            <w:hideMark/>
          </w:tcPr>
          <w:p w:rsidR="002E24DB" w:rsidRPr="00E11B5F" w:rsidRDefault="002E24DB" w:rsidP="00E11B5F">
            <w:pPr>
              <w:spacing w:after="0" w:line="240" w:lineRule="auto"/>
              <w:rPr>
                <w:rFonts w:asciiTheme="majorHAnsi" w:hAnsiTheme="majorHAnsi"/>
                <w:b/>
                <w:bCs/>
                <w:color w:val="555555"/>
                <w:sz w:val="18"/>
                <w:szCs w:val="18"/>
              </w:rPr>
            </w:pPr>
            <w:r w:rsidRPr="00E11B5F">
              <w:rPr>
                <w:rFonts w:asciiTheme="majorHAnsi" w:hAnsiTheme="majorHAnsi"/>
                <w:b/>
                <w:bCs/>
                <w:color w:val="555555"/>
                <w:sz w:val="18"/>
                <w:szCs w:val="18"/>
              </w:rPr>
              <w:t>Xpath axis Name</w:t>
            </w:r>
          </w:p>
        </w:tc>
        <w:tc>
          <w:tcPr>
            <w:tcW w:w="0" w:type="auto"/>
            <w:tcBorders>
              <w:top w:val="single" w:sz="2" w:space="0" w:color="DDDDDD"/>
              <w:left w:val="single" w:sz="2" w:space="0" w:color="DDDDDD"/>
              <w:bottom w:val="single" w:sz="2" w:space="0" w:color="DDDDDD"/>
              <w:right w:val="single" w:sz="2" w:space="0" w:color="DDDDDD"/>
            </w:tcBorders>
            <w:shd w:val="clear" w:color="auto" w:fill="F5F5F5"/>
            <w:tcMar>
              <w:top w:w="120" w:type="dxa"/>
              <w:left w:w="120" w:type="dxa"/>
              <w:bottom w:w="120" w:type="dxa"/>
              <w:right w:w="120" w:type="dxa"/>
            </w:tcMar>
            <w:vAlign w:val="bottom"/>
            <w:hideMark/>
          </w:tcPr>
          <w:p w:rsidR="002E24DB" w:rsidRPr="00E11B5F" w:rsidRDefault="002E24DB" w:rsidP="00E11B5F">
            <w:pPr>
              <w:spacing w:after="0" w:line="240" w:lineRule="auto"/>
              <w:rPr>
                <w:rFonts w:asciiTheme="majorHAnsi" w:hAnsiTheme="majorHAnsi"/>
                <w:b/>
                <w:bCs/>
                <w:color w:val="555555"/>
                <w:sz w:val="18"/>
                <w:szCs w:val="18"/>
              </w:rPr>
            </w:pPr>
            <w:r w:rsidRPr="00E11B5F">
              <w:rPr>
                <w:rFonts w:asciiTheme="majorHAnsi" w:hAnsiTheme="majorHAnsi"/>
                <w:b/>
                <w:bCs/>
                <w:color w:val="555555"/>
                <w:sz w:val="18"/>
                <w:szCs w:val="18"/>
              </w:rPr>
              <w:t>Description</w:t>
            </w:r>
          </w:p>
        </w:tc>
      </w:tr>
      <w:tr w:rsidR="002E24DB" w:rsidRPr="00E11B5F" w:rsidTr="002E24DB">
        <w:tc>
          <w:tcPr>
            <w:tcW w:w="0" w:type="auto"/>
            <w:tcBorders>
              <w:top w:val="single" w:sz="2" w:space="0" w:color="DDDDDD"/>
              <w:left w:val="single" w:sz="2" w:space="0" w:color="DDDDDD"/>
              <w:bottom w:val="single" w:sz="2" w:space="0" w:color="DDDDDD"/>
              <w:right w:val="single" w:sz="2" w:space="0" w:color="DDDDDD"/>
            </w:tcBorders>
            <w:shd w:val="clear" w:color="auto" w:fill="auto"/>
            <w:tcMar>
              <w:top w:w="120" w:type="dxa"/>
              <w:left w:w="120" w:type="dxa"/>
              <w:bottom w:w="120" w:type="dxa"/>
              <w:right w:w="120" w:type="dxa"/>
            </w:tcMar>
            <w:hideMark/>
          </w:tcPr>
          <w:p w:rsidR="002E24DB" w:rsidRPr="00E11B5F" w:rsidRDefault="002E24DB" w:rsidP="00E11B5F">
            <w:pPr>
              <w:spacing w:after="0" w:line="240" w:lineRule="auto"/>
              <w:rPr>
                <w:rFonts w:asciiTheme="majorHAnsi" w:hAnsiTheme="majorHAnsi"/>
                <w:color w:val="555555"/>
                <w:sz w:val="18"/>
                <w:szCs w:val="18"/>
              </w:rPr>
            </w:pPr>
            <w:r w:rsidRPr="00E11B5F">
              <w:rPr>
                <w:rFonts w:asciiTheme="majorHAnsi" w:hAnsiTheme="majorHAnsi"/>
                <w:color w:val="555555"/>
                <w:sz w:val="18"/>
                <w:szCs w:val="18"/>
              </w:rPr>
              <w:t>self</w:t>
            </w:r>
          </w:p>
        </w:tc>
        <w:tc>
          <w:tcPr>
            <w:tcW w:w="0" w:type="auto"/>
            <w:tcBorders>
              <w:top w:val="single" w:sz="2" w:space="0" w:color="DDDDDD"/>
              <w:left w:val="single" w:sz="2" w:space="0" w:color="DDDDDD"/>
              <w:bottom w:val="single" w:sz="2" w:space="0" w:color="DDDDDD"/>
              <w:right w:val="single" w:sz="2" w:space="0" w:color="DDDDDD"/>
            </w:tcBorders>
            <w:shd w:val="clear" w:color="auto" w:fill="auto"/>
            <w:tcMar>
              <w:top w:w="120" w:type="dxa"/>
              <w:left w:w="120" w:type="dxa"/>
              <w:bottom w:w="120" w:type="dxa"/>
              <w:right w:w="120" w:type="dxa"/>
            </w:tcMar>
            <w:hideMark/>
          </w:tcPr>
          <w:p w:rsidR="002E24DB" w:rsidRPr="00E11B5F" w:rsidRDefault="002E24DB" w:rsidP="00E11B5F">
            <w:pPr>
              <w:spacing w:after="0" w:line="240" w:lineRule="auto"/>
              <w:rPr>
                <w:rFonts w:asciiTheme="majorHAnsi" w:hAnsiTheme="majorHAnsi"/>
                <w:color w:val="555555"/>
                <w:sz w:val="18"/>
                <w:szCs w:val="18"/>
              </w:rPr>
            </w:pPr>
            <w:r w:rsidRPr="00E11B5F">
              <w:rPr>
                <w:rFonts w:asciiTheme="majorHAnsi" w:hAnsiTheme="majorHAnsi"/>
                <w:color w:val="555555"/>
                <w:sz w:val="18"/>
                <w:szCs w:val="18"/>
              </w:rPr>
              <w:t>Which contains only the context node</w:t>
            </w:r>
          </w:p>
        </w:tc>
      </w:tr>
      <w:tr w:rsidR="002E24DB" w:rsidRPr="00E11B5F" w:rsidTr="002E24DB">
        <w:tc>
          <w:tcPr>
            <w:tcW w:w="0" w:type="auto"/>
            <w:tcBorders>
              <w:top w:val="single" w:sz="2" w:space="0" w:color="DDDDDD"/>
              <w:left w:val="single" w:sz="2" w:space="0" w:color="DDDDDD"/>
              <w:bottom w:val="single" w:sz="2" w:space="0" w:color="DDDDDD"/>
              <w:right w:val="single" w:sz="2" w:space="0" w:color="DDDDDD"/>
            </w:tcBorders>
            <w:shd w:val="clear" w:color="auto" w:fill="auto"/>
            <w:tcMar>
              <w:top w:w="120" w:type="dxa"/>
              <w:left w:w="120" w:type="dxa"/>
              <w:bottom w:w="120" w:type="dxa"/>
              <w:right w:w="120" w:type="dxa"/>
            </w:tcMar>
            <w:hideMark/>
          </w:tcPr>
          <w:p w:rsidR="002E24DB" w:rsidRPr="00E11B5F" w:rsidRDefault="002E24DB" w:rsidP="00E11B5F">
            <w:pPr>
              <w:spacing w:after="0" w:line="240" w:lineRule="auto"/>
              <w:rPr>
                <w:rFonts w:asciiTheme="majorHAnsi" w:hAnsiTheme="majorHAnsi"/>
                <w:color w:val="555555"/>
                <w:sz w:val="18"/>
                <w:szCs w:val="18"/>
              </w:rPr>
            </w:pPr>
            <w:r w:rsidRPr="00E11B5F">
              <w:rPr>
                <w:rFonts w:asciiTheme="majorHAnsi" w:hAnsiTheme="majorHAnsi"/>
                <w:color w:val="555555"/>
                <w:sz w:val="18"/>
                <w:szCs w:val="18"/>
              </w:rPr>
              <w:t>ancestor</w:t>
            </w:r>
          </w:p>
        </w:tc>
        <w:tc>
          <w:tcPr>
            <w:tcW w:w="0" w:type="auto"/>
            <w:tcBorders>
              <w:top w:val="single" w:sz="2" w:space="0" w:color="DDDDDD"/>
              <w:left w:val="single" w:sz="2" w:space="0" w:color="DDDDDD"/>
              <w:bottom w:val="single" w:sz="2" w:space="0" w:color="DDDDDD"/>
              <w:right w:val="single" w:sz="2" w:space="0" w:color="DDDDDD"/>
            </w:tcBorders>
            <w:shd w:val="clear" w:color="auto" w:fill="auto"/>
            <w:tcMar>
              <w:top w:w="120" w:type="dxa"/>
              <w:left w:w="120" w:type="dxa"/>
              <w:bottom w:w="120" w:type="dxa"/>
              <w:right w:w="120" w:type="dxa"/>
            </w:tcMar>
            <w:hideMark/>
          </w:tcPr>
          <w:p w:rsidR="002E24DB" w:rsidRPr="00E11B5F" w:rsidRDefault="002E24DB" w:rsidP="00E11B5F">
            <w:pPr>
              <w:spacing w:after="0" w:line="240" w:lineRule="auto"/>
              <w:rPr>
                <w:rFonts w:asciiTheme="majorHAnsi" w:hAnsiTheme="majorHAnsi"/>
                <w:color w:val="555555"/>
                <w:sz w:val="18"/>
                <w:szCs w:val="18"/>
              </w:rPr>
            </w:pPr>
            <w:r w:rsidRPr="00E11B5F">
              <w:rPr>
                <w:rFonts w:asciiTheme="majorHAnsi" w:hAnsiTheme="majorHAnsi"/>
                <w:color w:val="555555"/>
                <w:sz w:val="18"/>
                <w:szCs w:val="18"/>
              </w:rPr>
              <w:t>contains the ancestors of the context node, that is, the parent of the context node, its parent, etc., if it has one.</w:t>
            </w:r>
          </w:p>
        </w:tc>
      </w:tr>
      <w:tr w:rsidR="002E24DB" w:rsidRPr="00E11B5F" w:rsidTr="002E24DB">
        <w:tc>
          <w:tcPr>
            <w:tcW w:w="0" w:type="auto"/>
            <w:tcBorders>
              <w:top w:val="single" w:sz="2" w:space="0" w:color="DDDDDD"/>
              <w:left w:val="single" w:sz="2" w:space="0" w:color="DDDDDD"/>
              <w:bottom w:val="single" w:sz="2" w:space="0" w:color="DDDDDD"/>
              <w:right w:val="single" w:sz="2" w:space="0" w:color="DDDDDD"/>
            </w:tcBorders>
            <w:shd w:val="clear" w:color="auto" w:fill="auto"/>
            <w:tcMar>
              <w:top w:w="120" w:type="dxa"/>
              <w:left w:w="120" w:type="dxa"/>
              <w:bottom w:w="120" w:type="dxa"/>
              <w:right w:w="120" w:type="dxa"/>
            </w:tcMar>
            <w:hideMark/>
          </w:tcPr>
          <w:p w:rsidR="002E24DB" w:rsidRPr="00E11B5F" w:rsidRDefault="002E24DB" w:rsidP="00E11B5F">
            <w:pPr>
              <w:spacing w:after="0" w:line="240" w:lineRule="auto"/>
              <w:rPr>
                <w:rFonts w:asciiTheme="majorHAnsi" w:hAnsiTheme="majorHAnsi"/>
                <w:color w:val="555555"/>
                <w:sz w:val="18"/>
                <w:szCs w:val="18"/>
              </w:rPr>
            </w:pPr>
            <w:r w:rsidRPr="00E11B5F">
              <w:rPr>
                <w:rFonts w:asciiTheme="majorHAnsi" w:hAnsiTheme="majorHAnsi"/>
                <w:color w:val="555555"/>
                <w:sz w:val="18"/>
                <w:szCs w:val="18"/>
              </w:rPr>
              <w:t>ancestor-or-self</w:t>
            </w:r>
          </w:p>
        </w:tc>
        <w:tc>
          <w:tcPr>
            <w:tcW w:w="0" w:type="auto"/>
            <w:tcBorders>
              <w:top w:val="single" w:sz="2" w:space="0" w:color="DDDDDD"/>
              <w:left w:val="single" w:sz="2" w:space="0" w:color="DDDDDD"/>
              <w:bottom w:val="single" w:sz="2" w:space="0" w:color="DDDDDD"/>
              <w:right w:val="single" w:sz="2" w:space="0" w:color="DDDDDD"/>
            </w:tcBorders>
            <w:shd w:val="clear" w:color="auto" w:fill="auto"/>
            <w:tcMar>
              <w:top w:w="120" w:type="dxa"/>
              <w:left w:w="120" w:type="dxa"/>
              <w:bottom w:w="120" w:type="dxa"/>
              <w:right w:w="120" w:type="dxa"/>
            </w:tcMar>
            <w:hideMark/>
          </w:tcPr>
          <w:p w:rsidR="002E24DB" w:rsidRPr="00E11B5F" w:rsidRDefault="002E24DB" w:rsidP="00E11B5F">
            <w:pPr>
              <w:spacing w:after="0" w:line="240" w:lineRule="auto"/>
              <w:rPr>
                <w:rFonts w:asciiTheme="majorHAnsi" w:hAnsiTheme="majorHAnsi"/>
                <w:color w:val="555555"/>
                <w:sz w:val="18"/>
                <w:szCs w:val="18"/>
              </w:rPr>
            </w:pPr>
            <w:r w:rsidRPr="00E11B5F">
              <w:rPr>
                <w:rFonts w:asciiTheme="majorHAnsi" w:hAnsiTheme="majorHAnsi"/>
                <w:color w:val="555555"/>
                <w:sz w:val="18"/>
                <w:szCs w:val="18"/>
              </w:rPr>
              <w:t>contains the context node and its ancestors</w:t>
            </w:r>
          </w:p>
        </w:tc>
      </w:tr>
      <w:tr w:rsidR="002E24DB" w:rsidRPr="00E11B5F" w:rsidTr="002E24DB">
        <w:tc>
          <w:tcPr>
            <w:tcW w:w="0" w:type="auto"/>
            <w:tcBorders>
              <w:top w:val="single" w:sz="2" w:space="0" w:color="DDDDDD"/>
              <w:left w:val="single" w:sz="2" w:space="0" w:color="DDDDDD"/>
              <w:bottom w:val="single" w:sz="2" w:space="0" w:color="DDDDDD"/>
              <w:right w:val="single" w:sz="2" w:space="0" w:color="DDDDDD"/>
            </w:tcBorders>
            <w:shd w:val="clear" w:color="auto" w:fill="auto"/>
            <w:tcMar>
              <w:top w:w="120" w:type="dxa"/>
              <w:left w:w="120" w:type="dxa"/>
              <w:bottom w:w="120" w:type="dxa"/>
              <w:right w:w="120" w:type="dxa"/>
            </w:tcMar>
            <w:hideMark/>
          </w:tcPr>
          <w:p w:rsidR="002E24DB" w:rsidRPr="00E11B5F" w:rsidRDefault="002E24DB" w:rsidP="00E11B5F">
            <w:pPr>
              <w:spacing w:after="0" w:line="240" w:lineRule="auto"/>
              <w:rPr>
                <w:rFonts w:asciiTheme="majorHAnsi" w:hAnsiTheme="majorHAnsi"/>
                <w:color w:val="555555"/>
                <w:sz w:val="18"/>
                <w:szCs w:val="18"/>
              </w:rPr>
            </w:pPr>
            <w:r w:rsidRPr="00E11B5F">
              <w:rPr>
                <w:rFonts w:asciiTheme="majorHAnsi" w:hAnsiTheme="majorHAnsi"/>
                <w:color w:val="555555"/>
                <w:sz w:val="18"/>
                <w:szCs w:val="18"/>
              </w:rPr>
              <w:t>attribute</w:t>
            </w:r>
          </w:p>
        </w:tc>
        <w:tc>
          <w:tcPr>
            <w:tcW w:w="0" w:type="auto"/>
            <w:tcBorders>
              <w:top w:val="single" w:sz="2" w:space="0" w:color="DDDDDD"/>
              <w:left w:val="single" w:sz="2" w:space="0" w:color="DDDDDD"/>
              <w:bottom w:val="single" w:sz="2" w:space="0" w:color="DDDDDD"/>
              <w:right w:val="single" w:sz="2" w:space="0" w:color="DDDDDD"/>
            </w:tcBorders>
            <w:shd w:val="clear" w:color="auto" w:fill="auto"/>
            <w:tcMar>
              <w:top w:w="120" w:type="dxa"/>
              <w:left w:w="120" w:type="dxa"/>
              <w:bottom w:w="120" w:type="dxa"/>
              <w:right w:w="120" w:type="dxa"/>
            </w:tcMar>
            <w:hideMark/>
          </w:tcPr>
          <w:p w:rsidR="002E24DB" w:rsidRPr="00E11B5F" w:rsidRDefault="002E24DB" w:rsidP="00E11B5F">
            <w:pPr>
              <w:spacing w:after="0" w:line="240" w:lineRule="auto"/>
              <w:rPr>
                <w:rFonts w:asciiTheme="majorHAnsi" w:hAnsiTheme="majorHAnsi"/>
                <w:color w:val="555555"/>
                <w:sz w:val="18"/>
                <w:szCs w:val="18"/>
              </w:rPr>
            </w:pPr>
            <w:r w:rsidRPr="00E11B5F">
              <w:rPr>
                <w:rFonts w:asciiTheme="majorHAnsi" w:hAnsiTheme="majorHAnsi"/>
                <w:color w:val="555555"/>
                <w:sz w:val="18"/>
                <w:szCs w:val="18"/>
              </w:rPr>
              <w:t>contains all the attribute nodes, if any, of the context node</w:t>
            </w:r>
          </w:p>
        </w:tc>
      </w:tr>
      <w:tr w:rsidR="002E24DB" w:rsidRPr="00E11B5F" w:rsidTr="002E24DB">
        <w:tc>
          <w:tcPr>
            <w:tcW w:w="0" w:type="auto"/>
            <w:tcBorders>
              <w:top w:val="single" w:sz="2" w:space="0" w:color="DDDDDD"/>
              <w:left w:val="single" w:sz="2" w:space="0" w:color="DDDDDD"/>
              <w:bottom w:val="single" w:sz="2" w:space="0" w:color="DDDDDD"/>
              <w:right w:val="single" w:sz="2" w:space="0" w:color="DDDDDD"/>
            </w:tcBorders>
            <w:shd w:val="clear" w:color="auto" w:fill="auto"/>
            <w:tcMar>
              <w:top w:w="120" w:type="dxa"/>
              <w:left w:w="120" w:type="dxa"/>
              <w:bottom w:w="120" w:type="dxa"/>
              <w:right w:w="120" w:type="dxa"/>
            </w:tcMar>
            <w:hideMark/>
          </w:tcPr>
          <w:p w:rsidR="002E24DB" w:rsidRPr="00E11B5F" w:rsidRDefault="002E24DB" w:rsidP="00E11B5F">
            <w:pPr>
              <w:spacing w:after="0" w:line="240" w:lineRule="auto"/>
              <w:rPr>
                <w:rFonts w:asciiTheme="majorHAnsi" w:hAnsiTheme="majorHAnsi"/>
                <w:color w:val="555555"/>
                <w:sz w:val="18"/>
                <w:szCs w:val="18"/>
              </w:rPr>
            </w:pPr>
            <w:r w:rsidRPr="00E11B5F">
              <w:rPr>
                <w:rFonts w:asciiTheme="majorHAnsi" w:hAnsiTheme="majorHAnsi"/>
                <w:color w:val="555555"/>
                <w:sz w:val="18"/>
                <w:szCs w:val="18"/>
              </w:rPr>
              <w:t>child</w:t>
            </w:r>
          </w:p>
        </w:tc>
        <w:tc>
          <w:tcPr>
            <w:tcW w:w="0" w:type="auto"/>
            <w:tcBorders>
              <w:top w:val="single" w:sz="2" w:space="0" w:color="DDDDDD"/>
              <w:left w:val="single" w:sz="2" w:space="0" w:color="DDDDDD"/>
              <w:bottom w:val="single" w:sz="2" w:space="0" w:color="DDDDDD"/>
              <w:right w:val="single" w:sz="2" w:space="0" w:color="DDDDDD"/>
            </w:tcBorders>
            <w:shd w:val="clear" w:color="auto" w:fill="auto"/>
            <w:tcMar>
              <w:top w:w="120" w:type="dxa"/>
              <w:left w:w="120" w:type="dxa"/>
              <w:bottom w:w="120" w:type="dxa"/>
              <w:right w:w="120" w:type="dxa"/>
            </w:tcMar>
            <w:hideMark/>
          </w:tcPr>
          <w:p w:rsidR="002E24DB" w:rsidRPr="00E11B5F" w:rsidRDefault="002E24DB" w:rsidP="00E11B5F">
            <w:pPr>
              <w:spacing w:after="0" w:line="240" w:lineRule="auto"/>
              <w:rPr>
                <w:rFonts w:asciiTheme="majorHAnsi" w:hAnsiTheme="majorHAnsi"/>
                <w:color w:val="555555"/>
                <w:sz w:val="18"/>
                <w:szCs w:val="18"/>
              </w:rPr>
            </w:pPr>
            <w:r w:rsidRPr="00E11B5F">
              <w:rPr>
                <w:rFonts w:asciiTheme="majorHAnsi" w:hAnsiTheme="majorHAnsi"/>
                <w:color w:val="555555"/>
                <w:sz w:val="18"/>
                <w:szCs w:val="18"/>
              </w:rPr>
              <w:t>contains the children of the context node</w:t>
            </w:r>
          </w:p>
        </w:tc>
      </w:tr>
      <w:tr w:rsidR="002E24DB" w:rsidRPr="00E11B5F" w:rsidTr="002E24DB">
        <w:tc>
          <w:tcPr>
            <w:tcW w:w="0" w:type="auto"/>
            <w:tcBorders>
              <w:top w:val="single" w:sz="2" w:space="0" w:color="DDDDDD"/>
              <w:left w:val="single" w:sz="2" w:space="0" w:color="DDDDDD"/>
              <w:bottom w:val="single" w:sz="2" w:space="0" w:color="DDDDDD"/>
              <w:right w:val="single" w:sz="2" w:space="0" w:color="DDDDDD"/>
            </w:tcBorders>
            <w:shd w:val="clear" w:color="auto" w:fill="auto"/>
            <w:tcMar>
              <w:top w:w="120" w:type="dxa"/>
              <w:left w:w="120" w:type="dxa"/>
              <w:bottom w:w="120" w:type="dxa"/>
              <w:right w:w="120" w:type="dxa"/>
            </w:tcMar>
            <w:hideMark/>
          </w:tcPr>
          <w:p w:rsidR="002E24DB" w:rsidRPr="00E11B5F" w:rsidRDefault="002E24DB" w:rsidP="00E11B5F">
            <w:pPr>
              <w:spacing w:after="0" w:line="240" w:lineRule="auto"/>
              <w:rPr>
                <w:rFonts w:asciiTheme="majorHAnsi" w:hAnsiTheme="majorHAnsi"/>
                <w:color w:val="555555"/>
                <w:sz w:val="18"/>
                <w:szCs w:val="18"/>
              </w:rPr>
            </w:pPr>
            <w:r w:rsidRPr="00E11B5F">
              <w:rPr>
                <w:rFonts w:asciiTheme="majorHAnsi" w:hAnsiTheme="majorHAnsi"/>
                <w:color w:val="555555"/>
                <w:sz w:val="18"/>
                <w:szCs w:val="18"/>
              </w:rPr>
              <w:t>descendant</w:t>
            </w:r>
          </w:p>
        </w:tc>
        <w:tc>
          <w:tcPr>
            <w:tcW w:w="0" w:type="auto"/>
            <w:tcBorders>
              <w:top w:val="single" w:sz="2" w:space="0" w:color="DDDDDD"/>
              <w:left w:val="single" w:sz="2" w:space="0" w:color="DDDDDD"/>
              <w:bottom w:val="single" w:sz="2" w:space="0" w:color="DDDDDD"/>
              <w:right w:val="single" w:sz="2" w:space="0" w:color="DDDDDD"/>
            </w:tcBorders>
            <w:shd w:val="clear" w:color="auto" w:fill="auto"/>
            <w:tcMar>
              <w:top w:w="120" w:type="dxa"/>
              <w:left w:w="120" w:type="dxa"/>
              <w:bottom w:w="120" w:type="dxa"/>
              <w:right w:w="120" w:type="dxa"/>
            </w:tcMar>
            <w:hideMark/>
          </w:tcPr>
          <w:p w:rsidR="002E24DB" w:rsidRPr="00E11B5F" w:rsidRDefault="002E24DB" w:rsidP="00E11B5F">
            <w:pPr>
              <w:spacing w:after="0" w:line="240" w:lineRule="auto"/>
              <w:rPr>
                <w:rFonts w:asciiTheme="majorHAnsi" w:hAnsiTheme="majorHAnsi"/>
                <w:color w:val="555555"/>
                <w:sz w:val="18"/>
                <w:szCs w:val="18"/>
              </w:rPr>
            </w:pPr>
            <w:r w:rsidRPr="00E11B5F">
              <w:rPr>
                <w:rFonts w:asciiTheme="majorHAnsi" w:hAnsiTheme="majorHAnsi"/>
                <w:color w:val="555555"/>
                <w:sz w:val="18"/>
                <w:szCs w:val="18"/>
              </w:rPr>
              <w:t>contains the children of the context node, the children of those children, etc.</w:t>
            </w:r>
          </w:p>
        </w:tc>
      </w:tr>
      <w:tr w:rsidR="002E24DB" w:rsidRPr="00E11B5F" w:rsidTr="002E24DB">
        <w:tc>
          <w:tcPr>
            <w:tcW w:w="0" w:type="auto"/>
            <w:tcBorders>
              <w:top w:val="single" w:sz="2" w:space="0" w:color="DDDDDD"/>
              <w:left w:val="single" w:sz="2" w:space="0" w:color="DDDDDD"/>
              <w:bottom w:val="single" w:sz="2" w:space="0" w:color="DDDDDD"/>
              <w:right w:val="single" w:sz="2" w:space="0" w:color="DDDDDD"/>
            </w:tcBorders>
            <w:shd w:val="clear" w:color="auto" w:fill="auto"/>
            <w:tcMar>
              <w:top w:w="120" w:type="dxa"/>
              <w:left w:w="120" w:type="dxa"/>
              <w:bottom w:w="120" w:type="dxa"/>
              <w:right w:w="120" w:type="dxa"/>
            </w:tcMar>
            <w:hideMark/>
          </w:tcPr>
          <w:p w:rsidR="002E24DB" w:rsidRPr="00E11B5F" w:rsidRDefault="002E24DB" w:rsidP="00E11B5F">
            <w:pPr>
              <w:spacing w:after="0" w:line="240" w:lineRule="auto"/>
              <w:rPr>
                <w:rFonts w:asciiTheme="majorHAnsi" w:hAnsiTheme="majorHAnsi"/>
                <w:color w:val="555555"/>
                <w:sz w:val="18"/>
                <w:szCs w:val="18"/>
              </w:rPr>
            </w:pPr>
            <w:r w:rsidRPr="00E11B5F">
              <w:rPr>
                <w:rFonts w:asciiTheme="majorHAnsi" w:hAnsiTheme="majorHAnsi"/>
                <w:color w:val="555555"/>
                <w:sz w:val="18"/>
                <w:szCs w:val="18"/>
              </w:rPr>
              <w:t>descendant-or-self</w:t>
            </w:r>
          </w:p>
        </w:tc>
        <w:tc>
          <w:tcPr>
            <w:tcW w:w="0" w:type="auto"/>
            <w:tcBorders>
              <w:top w:val="single" w:sz="2" w:space="0" w:color="DDDDDD"/>
              <w:left w:val="single" w:sz="2" w:space="0" w:color="DDDDDD"/>
              <w:bottom w:val="single" w:sz="2" w:space="0" w:color="DDDDDD"/>
              <w:right w:val="single" w:sz="2" w:space="0" w:color="DDDDDD"/>
            </w:tcBorders>
            <w:shd w:val="clear" w:color="auto" w:fill="auto"/>
            <w:tcMar>
              <w:top w:w="120" w:type="dxa"/>
              <w:left w:w="120" w:type="dxa"/>
              <w:bottom w:w="120" w:type="dxa"/>
              <w:right w:w="120" w:type="dxa"/>
            </w:tcMar>
            <w:hideMark/>
          </w:tcPr>
          <w:p w:rsidR="002E24DB" w:rsidRPr="00E11B5F" w:rsidRDefault="002E24DB" w:rsidP="00E11B5F">
            <w:pPr>
              <w:spacing w:after="0" w:line="240" w:lineRule="auto"/>
              <w:rPr>
                <w:rFonts w:asciiTheme="majorHAnsi" w:hAnsiTheme="majorHAnsi"/>
                <w:color w:val="555555"/>
                <w:sz w:val="18"/>
                <w:szCs w:val="18"/>
              </w:rPr>
            </w:pPr>
            <w:r w:rsidRPr="00E11B5F">
              <w:rPr>
                <w:rFonts w:asciiTheme="majorHAnsi" w:hAnsiTheme="majorHAnsi"/>
                <w:color w:val="555555"/>
                <w:sz w:val="18"/>
                <w:szCs w:val="18"/>
              </w:rPr>
              <w:t>contains the context node and its descendants</w:t>
            </w:r>
          </w:p>
        </w:tc>
      </w:tr>
      <w:tr w:rsidR="002E24DB" w:rsidRPr="00E11B5F" w:rsidTr="002E24DB">
        <w:tc>
          <w:tcPr>
            <w:tcW w:w="0" w:type="auto"/>
            <w:tcBorders>
              <w:top w:val="single" w:sz="2" w:space="0" w:color="DDDDDD"/>
              <w:left w:val="single" w:sz="2" w:space="0" w:color="DDDDDD"/>
              <w:bottom w:val="single" w:sz="2" w:space="0" w:color="DDDDDD"/>
              <w:right w:val="single" w:sz="2" w:space="0" w:color="DDDDDD"/>
            </w:tcBorders>
            <w:shd w:val="clear" w:color="auto" w:fill="auto"/>
            <w:tcMar>
              <w:top w:w="120" w:type="dxa"/>
              <w:left w:w="120" w:type="dxa"/>
              <w:bottom w:w="120" w:type="dxa"/>
              <w:right w:w="120" w:type="dxa"/>
            </w:tcMar>
            <w:hideMark/>
          </w:tcPr>
          <w:p w:rsidR="002E24DB" w:rsidRPr="00E11B5F" w:rsidRDefault="002E24DB" w:rsidP="00E11B5F">
            <w:pPr>
              <w:spacing w:after="0" w:line="240" w:lineRule="auto"/>
              <w:rPr>
                <w:rFonts w:asciiTheme="majorHAnsi" w:hAnsiTheme="majorHAnsi"/>
                <w:color w:val="555555"/>
                <w:sz w:val="18"/>
                <w:szCs w:val="18"/>
              </w:rPr>
            </w:pPr>
            <w:r w:rsidRPr="00E11B5F">
              <w:rPr>
                <w:rFonts w:asciiTheme="majorHAnsi" w:hAnsiTheme="majorHAnsi"/>
                <w:color w:val="555555"/>
                <w:sz w:val="18"/>
                <w:szCs w:val="18"/>
              </w:rPr>
              <w:t>following</w:t>
            </w:r>
          </w:p>
        </w:tc>
        <w:tc>
          <w:tcPr>
            <w:tcW w:w="0" w:type="auto"/>
            <w:tcBorders>
              <w:top w:val="single" w:sz="2" w:space="0" w:color="DDDDDD"/>
              <w:left w:val="single" w:sz="2" w:space="0" w:color="DDDDDD"/>
              <w:bottom w:val="single" w:sz="2" w:space="0" w:color="DDDDDD"/>
              <w:right w:val="single" w:sz="2" w:space="0" w:color="DDDDDD"/>
            </w:tcBorders>
            <w:shd w:val="clear" w:color="auto" w:fill="auto"/>
            <w:tcMar>
              <w:top w:w="120" w:type="dxa"/>
              <w:left w:w="120" w:type="dxa"/>
              <w:bottom w:w="120" w:type="dxa"/>
              <w:right w:w="120" w:type="dxa"/>
            </w:tcMar>
            <w:hideMark/>
          </w:tcPr>
          <w:p w:rsidR="002E24DB" w:rsidRPr="00E11B5F" w:rsidRDefault="002E24DB" w:rsidP="00E11B5F">
            <w:pPr>
              <w:spacing w:after="0" w:line="240" w:lineRule="auto"/>
              <w:rPr>
                <w:rFonts w:asciiTheme="majorHAnsi" w:hAnsiTheme="majorHAnsi"/>
                <w:color w:val="555555"/>
                <w:sz w:val="18"/>
                <w:szCs w:val="18"/>
              </w:rPr>
            </w:pPr>
            <w:r w:rsidRPr="00E11B5F">
              <w:rPr>
                <w:rFonts w:asciiTheme="majorHAnsi" w:hAnsiTheme="majorHAnsi"/>
                <w:color w:val="555555"/>
                <w:sz w:val="18"/>
                <w:szCs w:val="18"/>
              </w:rPr>
              <w:t>contains all nodes which occur after the context node, in document order</w:t>
            </w:r>
          </w:p>
        </w:tc>
      </w:tr>
      <w:tr w:rsidR="002E24DB" w:rsidRPr="00E11B5F" w:rsidTr="002E24DB">
        <w:tc>
          <w:tcPr>
            <w:tcW w:w="0" w:type="auto"/>
            <w:tcBorders>
              <w:top w:val="single" w:sz="2" w:space="0" w:color="DDDDDD"/>
              <w:left w:val="single" w:sz="2" w:space="0" w:color="DDDDDD"/>
              <w:bottom w:val="single" w:sz="2" w:space="0" w:color="DDDDDD"/>
              <w:right w:val="single" w:sz="2" w:space="0" w:color="DDDDDD"/>
            </w:tcBorders>
            <w:shd w:val="clear" w:color="auto" w:fill="auto"/>
            <w:tcMar>
              <w:top w:w="120" w:type="dxa"/>
              <w:left w:w="120" w:type="dxa"/>
              <w:bottom w:w="120" w:type="dxa"/>
              <w:right w:w="120" w:type="dxa"/>
            </w:tcMar>
            <w:hideMark/>
          </w:tcPr>
          <w:p w:rsidR="002E24DB" w:rsidRPr="00E11B5F" w:rsidRDefault="002E24DB" w:rsidP="00E11B5F">
            <w:pPr>
              <w:spacing w:after="0" w:line="240" w:lineRule="auto"/>
              <w:rPr>
                <w:rFonts w:asciiTheme="majorHAnsi" w:hAnsiTheme="majorHAnsi"/>
                <w:color w:val="555555"/>
                <w:sz w:val="18"/>
                <w:szCs w:val="18"/>
              </w:rPr>
            </w:pPr>
            <w:r w:rsidRPr="00E11B5F">
              <w:rPr>
                <w:rFonts w:asciiTheme="majorHAnsi" w:hAnsiTheme="majorHAnsi"/>
                <w:color w:val="555555"/>
                <w:sz w:val="18"/>
                <w:szCs w:val="18"/>
              </w:rPr>
              <w:t>following-sibling</w:t>
            </w:r>
          </w:p>
        </w:tc>
        <w:tc>
          <w:tcPr>
            <w:tcW w:w="0" w:type="auto"/>
            <w:tcBorders>
              <w:top w:val="single" w:sz="2" w:space="0" w:color="DDDDDD"/>
              <w:left w:val="single" w:sz="2" w:space="0" w:color="DDDDDD"/>
              <w:bottom w:val="single" w:sz="2" w:space="0" w:color="DDDDDD"/>
              <w:right w:val="single" w:sz="2" w:space="0" w:color="DDDDDD"/>
            </w:tcBorders>
            <w:shd w:val="clear" w:color="auto" w:fill="auto"/>
            <w:tcMar>
              <w:top w:w="120" w:type="dxa"/>
              <w:left w:w="120" w:type="dxa"/>
              <w:bottom w:w="120" w:type="dxa"/>
              <w:right w:w="120" w:type="dxa"/>
            </w:tcMar>
            <w:hideMark/>
          </w:tcPr>
          <w:p w:rsidR="002E24DB" w:rsidRPr="00E11B5F" w:rsidRDefault="002E24DB" w:rsidP="00E11B5F">
            <w:pPr>
              <w:spacing w:after="0" w:line="240" w:lineRule="auto"/>
              <w:rPr>
                <w:rFonts w:asciiTheme="majorHAnsi" w:hAnsiTheme="majorHAnsi"/>
                <w:color w:val="555555"/>
                <w:sz w:val="18"/>
                <w:szCs w:val="18"/>
              </w:rPr>
            </w:pPr>
            <w:r w:rsidRPr="00E11B5F">
              <w:rPr>
                <w:rFonts w:asciiTheme="majorHAnsi" w:hAnsiTheme="majorHAnsi"/>
                <w:color w:val="555555"/>
                <w:sz w:val="18"/>
                <w:szCs w:val="18"/>
              </w:rPr>
              <w:t>Selects all siblings after the current node</w:t>
            </w:r>
          </w:p>
        </w:tc>
      </w:tr>
      <w:tr w:rsidR="002E24DB" w:rsidRPr="00E11B5F" w:rsidTr="002E24DB">
        <w:tc>
          <w:tcPr>
            <w:tcW w:w="0" w:type="auto"/>
            <w:tcBorders>
              <w:top w:val="single" w:sz="2" w:space="0" w:color="DDDDDD"/>
              <w:left w:val="single" w:sz="2" w:space="0" w:color="DDDDDD"/>
              <w:bottom w:val="single" w:sz="2" w:space="0" w:color="DDDDDD"/>
              <w:right w:val="single" w:sz="2" w:space="0" w:color="DDDDDD"/>
            </w:tcBorders>
            <w:shd w:val="clear" w:color="auto" w:fill="auto"/>
            <w:tcMar>
              <w:top w:w="120" w:type="dxa"/>
              <w:left w:w="120" w:type="dxa"/>
              <w:bottom w:w="120" w:type="dxa"/>
              <w:right w:w="120" w:type="dxa"/>
            </w:tcMar>
            <w:hideMark/>
          </w:tcPr>
          <w:p w:rsidR="002E24DB" w:rsidRPr="00E11B5F" w:rsidRDefault="002E24DB" w:rsidP="00E11B5F">
            <w:pPr>
              <w:spacing w:after="0" w:line="240" w:lineRule="auto"/>
              <w:rPr>
                <w:rFonts w:asciiTheme="majorHAnsi" w:hAnsiTheme="majorHAnsi"/>
                <w:color w:val="555555"/>
                <w:sz w:val="18"/>
                <w:szCs w:val="18"/>
              </w:rPr>
            </w:pPr>
            <w:r w:rsidRPr="00E11B5F">
              <w:rPr>
                <w:rFonts w:asciiTheme="majorHAnsi" w:hAnsiTheme="majorHAnsi"/>
                <w:color w:val="555555"/>
                <w:sz w:val="18"/>
                <w:szCs w:val="18"/>
              </w:rPr>
              <w:t>namespace</w:t>
            </w:r>
          </w:p>
        </w:tc>
        <w:tc>
          <w:tcPr>
            <w:tcW w:w="0" w:type="auto"/>
            <w:tcBorders>
              <w:top w:val="single" w:sz="2" w:space="0" w:color="DDDDDD"/>
              <w:left w:val="single" w:sz="2" w:space="0" w:color="DDDDDD"/>
              <w:bottom w:val="single" w:sz="2" w:space="0" w:color="DDDDDD"/>
              <w:right w:val="single" w:sz="2" w:space="0" w:color="DDDDDD"/>
            </w:tcBorders>
            <w:shd w:val="clear" w:color="auto" w:fill="auto"/>
            <w:tcMar>
              <w:top w:w="120" w:type="dxa"/>
              <w:left w:w="120" w:type="dxa"/>
              <w:bottom w:w="120" w:type="dxa"/>
              <w:right w:w="120" w:type="dxa"/>
            </w:tcMar>
            <w:hideMark/>
          </w:tcPr>
          <w:p w:rsidR="002E24DB" w:rsidRPr="00E11B5F" w:rsidRDefault="002E24DB" w:rsidP="00E11B5F">
            <w:pPr>
              <w:spacing w:after="0" w:line="240" w:lineRule="auto"/>
              <w:rPr>
                <w:rFonts w:asciiTheme="majorHAnsi" w:hAnsiTheme="majorHAnsi"/>
                <w:color w:val="555555"/>
                <w:sz w:val="18"/>
                <w:szCs w:val="18"/>
              </w:rPr>
            </w:pPr>
            <w:r w:rsidRPr="00E11B5F">
              <w:rPr>
                <w:rFonts w:asciiTheme="majorHAnsi" w:hAnsiTheme="majorHAnsi"/>
                <w:color w:val="555555"/>
                <w:sz w:val="18"/>
                <w:szCs w:val="18"/>
              </w:rPr>
              <w:t>contains all the namespace nodes, if any, of the context node</w:t>
            </w:r>
          </w:p>
        </w:tc>
      </w:tr>
      <w:tr w:rsidR="002E24DB" w:rsidRPr="00E11B5F" w:rsidTr="002E24DB">
        <w:tc>
          <w:tcPr>
            <w:tcW w:w="0" w:type="auto"/>
            <w:tcBorders>
              <w:top w:val="single" w:sz="2" w:space="0" w:color="DDDDDD"/>
              <w:left w:val="single" w:sz="2" w:space="0" w:color="DDDDDD"/>
              <w:bottom w:val="single" w:sz="2" w:space="0" w:color="DDDDDD"/>
              <w:right w:val="single" w:sz="2" w:space="0" w:color="DDDDDD"/>
            </w:tcBorders>
            <w:shd w:val="clear" w:color="auto" w:fill="auto"/>
            <w:tcMar>
              <w:top w:w="120" w:type="dxa"/>
              <w:left w:w="120" w:type="dxa"/>
              <w:bottom w:w="120" w:type="dxa"/>
              <w:right w:w="120" w:type="dxa"/>
            </w:tcMar>
            <w:hideMark/>
          </w:tcPr>
          <w:p w:rsidR="002E24DB" w:rsidRPr="00E11B5F" w:rsidRDefault="002E24DB" w:rsidP="00E11B5F">
            <w:pPr>
              <w:spacing w:after="0" w:line="240" w:lineRule="auto"/>
              <w:rPr>
                <w:rFonts w:asciiTheme="majorHAnsi" w:hAnsiTheme="majorHAnsi"/>
                <w:color w:val="555555"/>
                <w:sz w:val="18"/>
                <w:szCs w:val="18"/>
              </w:rPr>
            </w:pPr>
            <w:r w:rsidRPr="00E11B5F">
              <w:rPr>
                <w:rFonts w:asciiTheme="majorHAnsi" w:hAnsiTheme="majorHAnsi"/>
                <w:color w:val="555555"/>
                <w:sz w:val="18"/>
                <w:szCs w:val="18"/>
              </w:rPr>
              <w:t>parent</w:t>
            </w:r>
          </w:p>
        </w:tc>
        <w:tc>
          <w:tcPr>
            <w:tcW w:w="0" w:type="auto"/>
            <w:tcBorders>
              <w:top w:val="single" w:sz="2" w:space="0" w:color="DDDDDD"/>
              <w:left w:val="single" w:sz="2" w:space="0" w:color="DDDDDD"/>
              <w:bottom w:val="single" w:sz="2" w:space="0" w:color="DDDDDD"/>
              <w:right w:val="single" w:sz="2" w:space="0" w:color="DDDDDD"/>
            </w:tcBorders>
            <w:shd w:val="clear" w:color="auto" w:fill="auto"/>
            <w:tcMar>
              <w:top w:w="120" w:type="dxa"/>
              <w:left w:w="120" w:type="dxa"/>
              <w:bottom w:w="120" w:type="dxa"/>
              <w:right w:w="120" w:type="dxa"/>
            </w:tcMar>
            <w:hideMark/>
          </w:tcPr>
          <w:p w:rsidR="002E24DB" w:rsidRPr="00E11B5F" w:rsidRDefault="002E24DB" w:rsidP="00E11B5F">
            <w:pPr>
              <w:spacing w:after="0" w:line="240" w:lineRule="auto"/>
              <w:rPr>
                <w:rFonts w:asciiTheme="majorHAnsi" w:hAnsiTheme="majorHAnsi"/>
                <w:color w:val="555555"/>
                <w:sz w:val="18"/>
                <w:szCs w:val="18"/>
              </w:rPr>
            </w:pPr>
            <w:r w:rsidRPr="00E11B5F">
              <w:rPr>
                <w:rFonts w:asciiTheme="majorHAnsi" w:hAnsiTheme="majorHAnsi"/>
                <w:color w:val="555555"/>
                <w:sz w:val="18"/>
                <w:szCs w:val="18"/>
              </w:rPr>
              <w:t>Contains the parent of the context node if it has one</w:t>
            </w:r>
          </w:p>
        </w:tc>
      </w:tr>
      <w:tr w:rsidR="002E24DB" w:rsidRPr="00E11B5F" w:rsidTr="002E24DB">
        <w:tc>
          <w:tcPr>
            <w:tcW w:w="0" w:type="auto"/>
            <w:tcBorders>
              <w:top w:val="single" w:sz="2" w:space="0" w:color="DDDDDD"/>
              <w:left w:val="single" w:sz="2" w:space="0" w:color="DDDDDD"/>
              <w:bottom w:val="single" w:sz="2" w:space="0" w:color="DDDDDD"/>
              <w:right w:val="single" w:sz="2" w:space="0" w:color="DDDDDD"/>
            </w:tcBorders>
            <w:shd w:val="clear" w:color="auto" w:fill="auto"/>
            <w:tcMar>
              <w:top w:w="120" w:type="dxa"/>
              <w:left w:w="120" w:type="dxa"/>
              <w:bottom w:w="120" w:type="dxa"/>
              <w:right w:w="120" w:type="dxa"/>
            </w:tcMar>
            <w:hideMark/>
          </w:tcPr>
          <w:p w:rsidR="002E24DB" w:rsidRPr="00E11B5F" w:rsidRDefault="002E24DB" w:rsidP="00E11B5F">
            <w:pPr>
              <w:spacing w:after="0" w:line="240" w:lineRule="auto"/>
              <w:rPr>
                <w:rFonts w:asciiTheme="majorHAnsi" w:hAnsiTheme="majorHAnsi"/>
                <w:color w:val="555555"/>
                <w:sz w:val="18"/>
                <w:szCs w:val="18"/>
              </w:rPr>
            </w:pPr>
            <w:r w:rsidRPr="00E11B5F">
              <w:rPr>
                <w:rFonts w:asciiTheme="majorHAnsi" w:hAnsiTheme="majorHAnsi"/>
                <w:color w:val="555555"/>
                <w:sz w:val="18"/>
                <w:szCs w:val="18"/>
              </w:rPr>
              <w:t>preceding</w:t>
            </w:r>
          </w:p>
        </w:tc>
        <w:tc>
          <w:tcPr>
            <w:tcW w:w="0" w:type="auto"/>
            <w:tcBorders>
              <w:top w:val="single" w:sz="2" w:space="0" w:color="DDDDDD"/>
              <w:left w:val="single" w:sz="2" w:space="0" w:color="DDDDDD"/>
              <w:bottom w:val="single" w:sz="2" w:space="0" w:color="DDDDDD"/>
              <w:right w:val="single" w:sz="2" w:space="0" w:color="DDDDDD"/>
            </w:tcBorders>
            <w:shd w:val="clear" w:color="auto" w:fill="auto"/>
            <w:tcMar>
              <w:top w:w="120" w:type="dxa"/>
              <w:left w:w="120" w:type="dxa"/>
              <w:bottom w:w="120" w:type="dxa"/>
              <w:right w:w="120" w:type="dxa"/>
            </w:tcMar>
            <w:hideMark/>
          </w:tcPr>
          <w:p w:rsidR="002E24DB" w:rsidRPr="00E11B5F" w:rsidRDefault="002E24DB" w:rsidP="00E11B5F">
            <w:pPr>
              <w:spacing w:after="0" w:line="240" w:lineRule="auto"/>
              <w:rPr>
                <w:rFonts w:asciiTheme="majorHAnsi" w:hAnsiTheme="majorHAnsi"/>
                <w:color w:val="555555"/>
                <w:sz w:val="18"/>
                <w:szCs w:val="18"/>
              </w:rPr>
            </w:pPr>
            <w:r w:rsidRPr="00E11B5F">
              <w:rPr>
                <w:rFonts w:asciiTheme="majorHAnsi" w:hAnsiTheme="majorHAnsi"/>
                <w:color w:val="555555"/>
                <w:sz w:val="18"/>
                <w:szCs w:val="18"/>
              </w:rPr>
              <w:t>contains all nodes which occur before the context node, in document order</w:t>
            </w:r>
          </w:p>
        </w:tc>
      </w:tr>
      <w:tr w:rsidR="002E24DB" w:rsidRPr="00E11B5F" w:rsidTr="002E24DB">
        <w:tc>
          <w:tcPr>
            <w:tcW w:w="0" w:type="auto"/>
            <w:tcBorders>
              <w:top w:val="single" w:sz="2" w:space="0" w:color="DDDDDD"/>
              <w:left w:val="single" w:sz="2" w:space="0" w:color="DDDDDD"/>
              <w:bottom w:val="single" w:sz="2" w:space="0" w:color="DDDDDD"/>
              <w:right w:val="single" w:sz="2" w:space="0" w:color="DDDDDD"/>
            </w:tcBorders>
            <w:shd w:val="clear" w:color="auto" w:fill="auto"/>
            <w:tcMar>
              <w:top w:w="120" w:type="dxa"/>
              <w:left w:w="120" w:type="dxa"/>
              <w:bottom w:w="120" w:type="dxa"/>
              <w:right w:w="120" w:type="dxa"/>
            </w:tcMar>
            <w:hideMark/>
          </w:tcPr>
          <w:p w:rsidR="002E24DB" w:rsidRPr="00E11B5F" w:rsidRDefault="002E24DB" w:rsidP="00E11B5F">
            <w:pPr>
              <w:spacing w:after="0" w:line="240" w:lineRule="auto"/>
              <w:rPr>
                <w:rFonts w:asciiTheme="majorHAnsi" w:hAnsiTheme="majorHAnsi"/>
                <w:color w:val="555555"/>
                <w:sz w:val="18"/>
                <w:szCs w:val="18"/>
              </w:rPr>
            </w:pPr>
            <w:r w:rsidRPr="00E11B5F">
              <w:rPr>
                <w:rFonts w:asciiTheme="majorHAnsi" w:hAnsiTheme="majorHAnsi"/>
                <w:color w:val="555555"/>
                <w:sz w:val="18"/>
                <w:szCs w:val="18"/>
              </w:rPr>
              <w:t>preceding-sibling</w:t>
            </w:r>
          </w:p>
        </w:tc>
        <w:tc>
          <w:tcPr>
            <w:tcW w:w="0" w:type="auto"/>
            <w:tcBorders>
              <w:top w:val="single" w:sz="2" w:space="0" w:color="DDDDDD"/>
              <w:left w:val="single" w:sz="2" w:space="0" w:color="DDDDDD"/>
              <w:bottom w:val="single" w:sz="2" w:space="0" w:color="DDDDDD"/>
              <w:right w:val="single" w:sz="2" w:space="0" w:color="DDDDDD"/>
            </w:tcBorders>
            <w:shd w:val="clear" w:color="auto" w:fill="auto"/>
            <w:tcMar>
              <w:top w:w="120" w:type="dxa"/>
              <w:left w:w="120" w:type="dxa"/>
              <w:bottom w:w="120" w:type="dxa"/>
              <w:right w:w="120" w:type="dxa"/>
            </w:tcMar>
            <w:hideMark/>
          </w:tcPr>
          <w:p w:rsidR="002E24DB" w:rsidRPr="00E11B5F" w:rsidRDefault="002E24DB" w:rsidP="00E11B5F">
            <w:pPr>
              <w:spacing w:after="0" w:line="240" w:lineRule="auto"/>
              <w:rPr>
                <w:rFonts w:asciiTheme="majorHAnsi" w:hAnsiTheme="majorHAnsi"/>
                <w:color w:val="555555"/>
                <w:sz w:val="18"/>
                <w:szCs w:val="18"/>
              </w:rPr>
            </w:pPr>
            <w:r w:rsidRPr="00E11B5F">
              <w:rPr>
                <w:rFonts w:asciiTheme="majorHAnsi" w:hAnsiTheme="majorHAnsi"/>
                <w:color w:val="555555"/>
                <w:sz w:val="18"/>
                <w:szCs w:val="18"/>
              </w:rPr>
              <w:t>contains the preceding siblings of the context node</w:t>
            </w:r>
          </w:p>
        </w:tc>
      </w:tr>
    </w:tbl>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br/>
      </w:r>
      <w:r w:rsidRPr="00E11B5F">
        <w:rPr>
          <w:rFonts w:asciiTheme="majorHAnsi" w:hAnsiTheme="majorHAnsi"/>
          <w:color w:val="555555"/>
          <w:sz w:val="18"/>
          <w:szCs w:val="18"/>
        </w:rPr>
        <w:br/>
        <w:t>The below are the Axes that are very useful</w:t>
      </w:r>
      <w:r w:rsidRPr="00E11B5F">
        <w:rPr>
          <w:rFonts w:asciiTheme="majorHAnsi" w:hAnsiTheme="majorHAnsi"/>
          <w:color w:val="555555"/>
          <w:sz w:val="18"/>
          <w:szCs w:val="18"/>
        </w:rPr>
        <w:br/>
      </w:r>
      <w:r w:rsidRPr="00E11B5F">
        <w:rPr>
          <w:rFonts w:asciiTheme="majorHAnsi" w:hAnsiTheme="majorHAnsi"/>
          <w:b/>
          <w:bCs/>
          <w:color w:val="555555"/>
          <w:sz w:val="18"/>
          <w:szCs w:val="18"/>
        </w:rPr>
        <w:t>1. Child Axes</w:t>
      </w:r>
      <w:r w:rsidRPr="00E11B5F">
        <w:rPr>
          <w:rFonts w:asciiTheme="majorHAnsi" w:hAnsiTheme="majorHAnsi"/>
          <w:color w:val="555555"/>
          <w:sz w:val="18"/>
          <w:szCs w:val="18"/>
        </w:rPr>
        <w:br/>
        <w:t>The child axis defines the children of the context node.</w:t>
      </w:r>
      <w:r w:rsidRPr="00E11B5F">
        <w:rPr>
          <w:rFonts w:asciiTheme="majorHAnsi" w:hAnsiTheme="majorHAnsi"/>
          <w:color w:val="555555"/>
          <w:sz w:val="18"/>
          <w:szCs w:val="18"/>
        </w:rPr>
        <w:br/>
        <w:t>Child::*</w:t>
      </w:r>
      <w:r w:rsidRPr="00E11B5F">
        <w:rPr>
          <w:rFonts w:asciiTheme="majorHAnsi" w:hAnsiTheme="majorHAnsi"/>
          <w:color w:val="555555"/>
          <w:sz w:val="18"/>
          <w:szCs w:val="18"/>
        </w:rPr>
        <w:br/>
      </w:r>
      <w:r w:rsidRPr="00E11B5F">
        <w:rPr>
          <w:rFonts w:asciiTheme="majorHAnsi" w:hAnsiTheme="majorHAnsi"/>
          <w:b/>
          <w:bCs/>
          <w:color w:val="555555"/>
          <w:sz w:val="18"/>
          <w:szCs w:val="18"/>
        </w:rPr>
        <w:t>Syntax:</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ljs-comment"/>
          <w:rFonts w:asciiTheme="majorHAnsi" w:hAnsiTheme="majorHAnsi"/>
          <w:i/>
          <w:iCs/>
          <w:color w:val="999988"/>
          <w:sz w:val="18"/>
          <w:szCs w:val="18"/>
          <w:bdr w:val="none" w:sz="0" w:space="0" w:color="auto" w:frame="1"/>
          <w:shd w:val="clear" w:color="auto" w:fill="EEEEEE"/>
        </w:rPr>
        <w:lastRenderedPageBreak/>
        <w:t xml:space="preserve">//child::table </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The first location step selects the child element node of the root node, which represents the element root</w:t>
      </w:r>
    </w:p>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color w:val="555555"/>
          <w:sz w:val="18"/>
          <w:szCs w:val="18"/>
          <w:shd w:val="clear" w:color="auto" w:fill="FFFFFF"/>
        </w:rPr>
        <w:t>element in the source document.</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The child axis is the default axis, so it need not be explicitly expressed in the abbreviated.</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It can be simply re-written as:</w:t>
      </w:r>
      <w:r w:rsidRPr="00E11B5F">
        <w:rPr>
          <w:rFonts w:asciiTheme="majorHAnsi" w:hAnsiTheme="majorHAnsi"/>
          <w:color w:val="555555"/>
          <w:sz w:val="18"/>
          <w:szCs w:val="18"/>
        </w:rPr>
        <w:br/>
        <w:t>//table/tbody</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//child::*/child::td[position()&gt;1]</w:t>
      </w:r>
      <w:r w:rsidRPr="00E11B5F">
        <w:rPr>
          <w:rFonts w:asciiTheme="majorHAnsi" w:hAnsiTheme="majorHAnsi"/>
          <w:color w:val="555555"/>
          <w:sz w:val="18"/>
          <w:szCs w:val="18"/>
        </w:rPr>
        <w:br/>
        <w:t>The position ( ) function, evaluates the context position of the context node within the context size. The position ( ) function is applied to the selected nodes in document order. It will select the second td in a table</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It will select all the nodes that are Child nodes of table.</w:t>
      </w:r>
      <w:r w:rsidRPr="00E11B5F">
        <w:rPr>
          <w:rFonts w:asciiTheme="majorHAnsi" w:hAnsiTheme="majorHAnsi"/>
          <w:color w:val="555555"/>
          <w:sz w:val="18"/>
          <w:szCs w:val="18"/>
        </w:rPr>
        <w:br/>
        <w:t>Please find the below screen shot for example.</w:t>
      </w:r>
      <w:r w:rsidRPr="00E11B5F">
        <w:rPr>
          <w:rFonts w:asciiTheme="majorHAnsi" w:hAnsiTheme="majorHAnsi"/>
          <w:color w:val="555555"/>
          <w:sz w:val="18"/>
          <w:szCs w:val="18"/>
        </w:rPr>
        <w:br/>
      </w:r>
      <w:r w:rsidRPr="00E11B5F">
        <w:rPr>
          <w:rFonts w:asciiTheme="majorHAnsi" w:hAnsiTheme="majorHAnsi"/>
          <w:noProof/>
          <w:color w:val="555555"/>
          <w:sz w:val="18"/>
          <w:szCs w:val="18"/>
        </w:rPr>
        <w:drawing>
          <wp:inline distT="0" distB="0" distL="0" distR="0">
            <wp:extent cx="8726805" cy="5727700"/>
            <wp:effectExtent l="19050" t="0" r="0" b="0"/>
            <wp:docPr id="589" name="Picture 589" descr="Child A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Child Axes"/>
                    <pic:cNvPicPr>
                      <a:picLocks noChangeAspect="1" noChangeArrowheads="1"/>
                    </pic:cNvPicPr>
                  </pic:nvPicPr>
                  <pic:blipFill>
                    <a:blip r:embed="rId195"/>
                    <a:srcRect/>
                    <a:stretch>
                      <a:fillRect/>
                    </a:stretch>
                  </pic:blipFill>
                  <pic:spPr bwMode="auto">
                    <a:xfrm>
                      <a:off x="0" y="0"/>
                      <a:ext cx="8726805" cy="5727700"/>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b/>
          <w:bCs/>
          <w:color w:val="555555"/>
          <w:sz w:val="18"/>
          <w:szCs w:val="18"/>
        </w:rPr>
        <w:t>2. Parent Axes</w:t>
      </w:r>
      <w:r w:rsidRPr="00E11B5F">
        <w:rPr>
          <w:rFonts w:asciiTheme="majorHAnsi" w:hAnsiTheme="majorHAnsi"/>
          <w:color w:val="555555"/>
          <w:sz w:val="18"/>
          <w:szCs w:val="18"/>
        </w:rPr>
        <w:br/>
        <w:t>The parent axis contains only a maximum of one node. The parent node may be either the root node or an element node.</w:t>
      </w:r>
      <w:r w:rsidRPr="00E11B5F">
        <w:rPr>
          <w:rFonts w:asciiTheme="majorHAnsi" w:hAnsiTheme="majorHAnsi"/>
          <w:color w:val="555555"/>
          <w:sz w:val="18"/>
          <w:szCs w:val="18"/>
        </w:rPr>
        <w:br/>
        <w:t>The root node has no parent; therefore, when the context node is the root node, the parent axis is empty. For all other element nodes the parent axis contains one node.</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Syntax:</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attribute"/>
          <w:rFonts w:asciiTheme="majorHAnsi" w:hAnsiTheme="majorHAnsi"/>
          <w:color w:val="880000"/>
          <w:sz w:val="18"/>
          <w:szCs w:val="18"/>
          <w:bdr w:val="none" w:sz="0" w:space="0" w:color="auto" w:frame="1"/>
          <w:shd w:val="clear" w:color="auto" w:fill="EEEEEE"/>
        </w:rPr>
        <w:t>parent</w:t>
      </w:r>
      <w:r w:rsidRPr="00E11B5F">
        <w:rPr>
          <w:rStyle w:val="HTMLCode"/>
          <w:rFonts w:asciiTheme="majorHAnsi" w:hAnsiTheme="majorHAnsi"/>
          <w:color w:val="000000"/>
          <w:sz w:val="18"/>
          <w:szCs w:val="18"/>
          <w:bdr w:val="none" w:sz="0" w:space="0" w:color="auto" w:frame="1"/>
          <w:shd w:val="clear" w:color="auto" w:fill="EEEEEE"/>
        </w:rPr>
        <w:t>::node()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The below example will selects the parent node </w:t>
      </w:r>
      <w:r w:rsidRPr="00E11B5F">
        <w:rPr>
          <w:rStyle w:val="hljs-keyword"/>
          <w:rFonts w:asciiTheme="majorHAnsi" w:hAnsiTheme="majorHAnsi"/>
          <w:b/>
          <w:bCs/>
          <w:color w:val="000000"/>
          <w:sz w:val="18"/>
          <w:szCs w:val="18"/>
          <w:bdr w:val="none" w:sz="0" w:space="0" w:color="auto" w:frame="1"/>
          <w:shd w:val="clear" w:color="auto" w:fill="EEEEEE"/>
        </w:rPr>
        <w:t>of</w:t>
      </w:r>
      <w:r w:rsidRPr="00E11B5F">
        <w:rPr>
          <w:rStyle w:val="HTMLCode"/>
          <w:rFonts w:asciiTheme="majorHAnsi" w:hAnsiTheme="majorHAnsi"/>
          <w:color w:val="000000"/>
          <w:sz w:val="18"/>
          <w:szCs w:val="18"/>
          <w:bdr w:val="none" w:sz="0" w:space="0" w:color="auto" w:frame="1"/>
          <w:shd w:val="clear" w:color="auto" w:fill="EEEEEE"/>
        </w:rPr>
        <w:t xml:space="preserve"> the input tag </w:t>
      </w:r>
      <w:r w:rsidRPr="00E11B5F">
        <w:rPr>
          <w:rStyle w:val="hljs-keyword"/>
          <w:rFonts w:asciiTheme="majorHAnsi" w:hAnsiTheme="majorHAnsi"/>
          <w:b/>
          <w:bCs/>
          <w:color w:val="000000"/>
          <w:sz w:val="18"/>
          <w:szCs w:val="18"/>
          <w:bdr w:val="none" w:sz="0" w:space="0" w:color="auto" w:frame="1"/>
          <w:shd w:val="clear" w:color="auto" w:fill="EEEEEE"/>
        </w:rPr>
        <w:t>of</w:t>
      </w:r>
      <w:r w:rsidRPr="00E11B5F">
        <w:rPr>
          <w:rStyle w:val="HTMLCode"/>
          <w:rFonts w:asciiTheme="majorHAnsi" w:hAnsiTheme="majorHAnsi"/>
          <w:color w:val="000000"/>
          <w:sz w:val="18"/>
          <w:szCs w:val="18"/>
          <w:bdr w:val="none" w:sz="0" w:space="0" w:color="auto" w:frame="1"/>
          <w:shd w:val="clear" w:color="auto" w:fill="EEEEEE"/>
        </w:rPr>
        <w:t xml:space="preserve"> Id=</w:t>
      </w:r>
      <w:r w:rsidRPr="00E11B5F">
        <w:rPr>
          <w:rStyle w:val="hljs-string"/>
          <w:rFonts w:asciiTheme="majorHAnsi" w:hAnsiTheme="majorHAnsi"/>
          <w:color w:val="DD1144"/>
          <w:sz w:val="18"/>
          <w:szCs w:val="18"/>
          <w:bdr w:val="none" w:sz="0" w:space="0" w:color="auto" w:frame="1"/>
          <w:shd w:val="clear" w:color="auto" w:fill="EEEEEE"/>
        </w:rPr>
        <w:t>'email'</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attribute"/>
          <w:rFonts w:asciiTheme="majorHAnsi" w:hAnsiTheme="majorHAnsi"/>
          <w:color w:val="880000"/>
          <w:sz w:val="18"/>
          <w:szCs w:val="18"/>
          <w:bdr w:val="none" w:sz="0" w:space="0" w:color="auto" w:frame="1"/>
          <w:shd w:val="clear" w:color="auto" w:fill="EEEEEE"/>
        </w:rPr>
        <w:t>Ex</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regexp"/>
          <w:rFonts w:asciiTheme="majorHAnsi" w:hAnsiTheme="majorHAnsi"/>
          <w:color w:val="880088"/>
          <w:sz w:val="18"/>
          <w:szCs w:val="18"/>
          <w:bdr w:val="none" w:sz="0" w:space="0" w:color="auto" w:frame="1"/>
          <w:shd w:val="clear" w:color="auto" w:fill="FFF0FF"/>
        </w:rPr>
        <w:t>//i</w:t>
      </w:r>
      <w:r w:rsidRPr="00E11B5F">
        <w:rPr>
          <w:rStyle w:val="HTMLCode"/>
          <w:rFonts w:asciiTheme="majorHAnsi" w:hAnsiTheme="majorHAnsi"/>
          <w:color w:val="000000"/>
          <w:sz w:val="18"/>
          <w:szCs w:val="18"/>
          <w:bdr w:val="none" w:sz="0" w:space="0" w:color="auto" w:frame="1"/>
          <w:shd w:val="clear" w:color="auto" w:fill="EEEEEE"/>
        </w:rPr>
        <w:t>nput[</w:t>
      </w:r>
      <w:r w:rsidRPr="00E11B5F">
        <w:rPr>
          <w:rStyle w:val="hljs-property"/>
          <w:rFonts w:asciiTheme="majorHAnsi" w:hAnsiTheme="majorHAnsi"/>
          <w:color w:val="8888FF"/>
          <w:sz w:val="18"/>
          <w:szCs w:val="18"/>
          <w:bdr w:val="none" w:sz="0" w:space="0" w:color="auto" w:frame="1"/>
          <w:shd w:val="clear" w:color="auto" w:fill="EEEEEE"/>
        </w:rPr>
        <w:t>@id</w:t>
      </w:r>
      <w:r w:rsidRPr="00E11B5F">
        <w:rPr>
          <w:rStyle w:val="HTMLCode"/>
          <w:rFonts w:asciiTheme="majorHAnsi" w:hAnsiTheme="majorHAnsi"/>
          <w:color w:val="000000"/>
          <w:sz w:val="18"/>
          <w:szCs w:val="18"/>
          <w:bdr w:val="none" w:sz="0" w:space="0" w:color="auto" w:frame="1"/>
          <w:shd w:val="clear" w:color="auto" w:fill="EEEEEE"/>
        </w:rPr>
        <w:t>=</w:t>
      </w:r>
      <w:r w:rsidRPr="00E11B5F">
        <w:rPr>
          <w:rStyle w:val="hljs-string"/>
          <w:rFonts w:asciiTheme="majorHAnsi" w:hAnsiTheme="majorHAnsi"/>
          <w:color w:val="DD1144"/>
          <w:sz w:val="18"/>
          <w:szCs w:val="18"/>
          <w:bdr w:val="none" w:sz="0" w:space="0" w:color="auto" w:frame="1"/>
          <w:shd w:val="clear" w:color="auto" w:fill="EEEEEE"/>
        </w:rPr>
        <w:t>'email'</w:t>
      </w:r>
      <w:r w:rsidRPr="00E11B5F">
        <w:rPr>
          <w:rStyle w:val="HTMLCode"/>
          <w:rFonts w:asciiTheme="majorHAnsi" w:hAnsiTheme="majorHAnsi"/>
          <w:color w:val="000000"/>
          <w:sz w:val="18"/>
          <w:szCs w:val="18"/>
          <w:bdr w:val="none" w:sz="0" w:space="0" w:color="auto" w:frame="1"/>
          <w:shd w:val="clear" w:color="auto" w:fill="EEEEEE"/>
        </w:rPr>
        <w:t>]/</w:t>
      </w:r>
      <w:r w:rsidRPr="00E11B5F">
        <w:rPr>
          <w:rStyle w:val="hljs-attribute"/>
          <w:rFonts w:asciiTheme="majorHAnsi" w:hAnsiTheme="majorHAnsi"/>
          <w:color w:val="880000"/>
          <w:sz w:val="18"/>
          <w:szCs w:val="18"/>
          <w:bdr w:val="none" w:sz="0" w:space="0" w:color="auto" w:frame="1"/>
          <w:shd w:val="clear" w:color="auto" w:fill="EEEEEE"/>
        </w:rPr>
        <w:t>parent</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the above can also be re-written as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ljs-regexp"/>
          <w:rFonts w:asciiTheme="majorHAnsi" w:hAnsiTheme="majorHAnsi"/>
          <w:color w:val="880088"/>
          <w:sz w:val="18"/>
          <w:szCs w:val="18"/>
          <w:bdr w:val="none" w:sz="0" w:space="0" w:color="auto" w:frame="1"/>
          <w:shd w:val="clear" w:color="auto" w:fill="FFF0FF"/>
        </w:rPr>
        <w:t>//i</w:t>
      </w:r>
      <w:r w:rsidRPr="00E11B5F">
        <w:rPr>
          <w:rStyle w:val="HTMLCode"/>
          <w:rFonts w:asciiTheme="majorHAnsi" w:hAnsiTheme="majorHAnsi"/>
          <w:color w:val="000000"/>
          <w:sz w:val="18"/>
          <w:szCs w:val="18"/>
          <w:bdr w:val="none" w:sz="0" w:space="0" w:color="auto" w:frame="1"/>
          <w:shd w:val="clear" w:color="auto" w:fill="EEEEEE"/>
        </w:rPr>
        <w:t>nput[</w:t>
      </w:r>
      <w:r w:rsidRPr="00E11B5F">
        <w:rPr>
          <w:rStyle w:val="hljs-property"/>
          <w:rFonts w:asciiTheme="majorHAnsi" w:hAnsiTheme="majorHAnsi"/>
          <w:color w:val="8888FF"/>
          <w:sz w:val="18"/>
          <w:szCs w:val="18"/>
          <w:bdr w:val="none" w:sz="0" w:space="0" w:color="auto" w:frame="1"/>
          <w:shd w:val="clear" w:color="auto" w:fill="EEEEEE"/>
        </w:rPr>
        <w:t>@id</w:t>
      </w:r>
      <w:r w:rsidRPr="00E11B5F">
        <w:rPr>
          <w:rStyle w:val="HTMLCode"/>
          <w:rFonts w:asciiTheme="majorHAnsi" w:hAnsiTheme="majorHAnsi"/>
          <w:color w:val="000000"/>
          <w:sz w:val="18"/>
          <w:szCs w:val="18"/>
          <w:bdr w:val="none" w:sz="0" w:space="0" w:color="auto" w:frame="1"/>
          <w:shd w:val="clear" w:color="auto" w:fill="EEEEEE"/>
        </w:rPr>
        <w:t>=</w:t>
      </w:r>
      <w:r w:rsidRPr="00E11B5F">
        <w:rPr>
          <w:rStyle w:val="hljs-string"/>
          <w:rFonts w:asciiTheme="majorHAnsi" w:hAnsiTheme="majorHAnsi"/>
          <w:color w:val="DD1144"/>
          <w:sz w:val="18"/>
          <w:szCs w:val="18"/>
          <w:bdr w:val="none" w:sz="0" w:space="0" w:color="auto" w:frame="1"/>
          <w:shd w:val="clear" w:color="auto" w:fill="EEEEEE"/>
        </w:rPr>
        <w:t>'email'</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Below is the image that shows you to identify using above example.</w:t>
      </w:r>
      <w:r w:rsidRPr="00E11B5F">
        <w:rPr>
          <w:rFonts w:asciiTheme="majorHAnsi" w:hAnsiTheme="majorHAnsi"/>
          <w:color w:val="555555"/>
          <w:sz w:val="18"/>
          <w:szCs w:val="18"/>
        </w:rPr>
        <w:br/>
      </w:r>
      <w:r w:rsidRPr="00E11B5F">
        <w:rPr>
          <w:rFonts w:asciiTheme="majorHAnsi" w:hAnsiTheme="majorHAnsi"/>
          <w:noProof/>
          <w:color w:val="555555"/>
          <w:sz w:val="18"/>
          <w:szCs w:val="18"/>
        </w:rPr>
        <w:drawing>
          <wp:inline distT="0" distB="0" distL="0" distR="0">
            <wp:extent cx="8331835" cy="5420360"/>
            <wp:effectExtent l="19050" t="0" r="0" b="0"/>
            <wp:docPr id="590" name="Picture 590" descr="Parent A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Parent Axes"/>
                    <pic:cNvPicPr>
                      <a:picLocks noChangeAspect="1" noChangeArrowheads="1"/>
                    </pic:cNvPicPr>
                  </pic:nvPicPr>
                  <pic:blipFill>
                    <a:blip r:embed="rId196"/>
                    <a:srcRect/>
                    <a:stretch>
                      <a:fillRect/>
                    </a:stretch>
                  </pic:blipFill>
                  <pic:spPr bwMode="auto">
                    <a:xfrm>
                      <a:off x="0" y="0"/>
                      <a:ext cx="8331835" cy="5420360"/>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b/>
          <w:bCs/>
          <w:color w:val="555555"/>
          <w:sz w:val="18"/>
          <w:szCs w:val="18"/>
        </w:rPr>
        <w:t>3. Following Axes</w:t>
      </w:r>
      <w:r w:rsidRPr="00E11B5F">
        <w:rPr>
          <w:rFonts w:asciiTheme="majorHAnsi" w:hAnsiTheme="majorHAnsi"/>
          <w:color w:val="555555"/>
          <w:sz w:val="18"/>
          <w:szCs w:val="18"/>
        </w:rPr>
        <w:br/>
        <w:t>“Following axis contains all nodes in the same document as the context node that are after the context node in document order.</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b/>
          <w:bCs/>
          <w:color w:val="555555"/>
          <w:sz w:val="18"/>
          <w:szCs w:val="18"/>
        </w:rPr>
        <w:t>Syntax:</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constant"/>
          <w:rFonts w:asciiTheme="majorHAnsi" w:hAnsiTheme="majorHAnsi"/>
          <w:color w:val="008080"/>
          <w:sz w:val="18"/>
          <w:szCs w:val="18"/>
          <w:bdr w:val="none" w:sz="0" w:space="0" w:color="auto" w:frame="1"/>
          <w:shd w:val="clear" w:color="auto" w:fill="EEEEEE"/>
        </w:rPr>
        <w:t>The</w:t>
      </w:r>
      <w:r w:rsidRPr="00E11B5F">
        <w:rPr>
          <w:rStyle w:val="HTMLCode"/>
          <w:rFonts w:asciiTheme="majorHAnsi" w:hAnsiTheme="majorHAnsi"/>
          <w:color w:val="000000"/>
          <w:sz w:val="18"/>
          <w:szCs w:val="18"/>
          <w:bdr w:val="none" w:sz="0" w:space="0" w:color="auto" w:frame="1"/>
          <w:shd w:val="clear" w:color="auto" w:fill="EEEEEE"/>
        </w:rPr>
        <w:t xml:space="preserve"> below syntax selects the immediate node following the specified node input[</w:t>
      </w:r>
      <w:r w:rsidRPr="00E11B5F">
        <w:rPr>
          <w:rStyle w:val="hljs-variable"/>
          <w:rFonts w:asciiTheme="majorHAnsi" w:hAnsiTheme="majorHAnsi"/>
          <w:color w:val="336699"/>
          <w:sz w:val="18"/>
          <w:szCs w:val="18"/>
          <w:bdr w:val="none" w:sz="0" w:space="0" w:color="auto" w:frame="1"/>
          <w:shd w:val="clear" w:color="auto" w:fill="EEEEEE"/>
        </w:rPr>
        <w:t>@id</w:t>
      </w:r>
      <w:r w:rsidRPr="00E11B5F">
        <w:rPr>
          <w:rStyle w:val="HTMLCode"/>
          <w:rFonts w:asciiTheme="majorHAnsi" w:hAnsiTheme="majorHAnsi"/>
          <w:color w:val="000000"/>
          <w:sz w:val="18"/>
          <w:szCs w:val="18"/>
          <w:bdr w:val="none" w:sz="0" w:space="0" w:color="auto" w:frame="1"/>
          <w:shd w:val="clear" w:color="auto" w:fill="EEEEEE"/>
        </w:rPr>
        <w:t>=</w:t>
      </w:r>
      <w:r w:rsidRPr="00E11B5F">
        <w:rPr>
          <w:rStyle w:val="hljs-string"/>
          <w:rFonts w:asciiTheme="majorHAnsi" w:hAnsiTheme="majorHAnsi"/>
          <w:color w:val="8888FF"/>
          <w:sz w:val="18"/>
          <w:szCs w:val="18"/>
          <w:bdr w:val="none" w:sz="0" w:space="0" w:color="auto" w:frame="1"/>
          <w:shd w:val="clear" w:color="auto" w:fill="EEEEEE"/>
        </w:rPr>
        <w:t>'email'</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TMLCode"/>
          <w:rFonts w:asciiTheme="majorHAnsi" w:hAnsiTheme="majorHAnsi"/>
          <w:color w:val="000000"/>
          <w:sz w:val="18"/>
          <w:szCs w:val="18"/>
          <w:bdr w:val="none" w:sz="0" w:space="0" w:color="auto" w:frame="1"/>
          <w:shd w:val="clear" w:color="auto" w:fill="EEEEEE"/>
        </w:rPr>
        <w:t>/</w:t>
      </w:r>
      <w:r w:rsidRPr="00E11B5F">
        <w:rPr>
          <w:rStyle w:val="hljs-regexp"/>
          <w:rFonts w:asciiTheme="majorHAnsi" w:hAnsiTheme="majorHAnsi"/>
          <w:color w:val="880088"/>
          <w:sz w:val="18"/>
          <w:szCs w:val="18"/>
          <w:bdr w:val="none" w:sz="0" w:space="0" w:color="auto" w:frame="1"/>
          <w:shd w:val="clear" w:color="auto" w:fill="FFF0FF"/>
        </w:rPr>
        <w:t>/input[@id='email']/following</w:t>
      </w:r>
      <w:r w:rsidRPr="00E11B5F">
        <w:rPr>
          <w:rStyle w:val="hljs-symbol"/>
          <w:rFonts w:asciiTheme="majorHAnsi" w:hAnsiTheme="majorHAnsi"/>
          <w:color w:val="880000"/>
          <w:sz w:val="18"/>
          <w:szCs w:val="18"/>
          <w:bdr w:val="none" w:sz="0" w:space="0" w:color="auto" w:frame="1"/>
          <w:shd w:val="clear" w:color="auto" w:fill="EEEEEE"/>
        </w:rPr>
        <w:t>::*</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Below is the image that shows you to identify using above example.</w:t>
      </w:r>
      <w:r w:rsidRPr="00E11B5F">
        <w:rPr>
          <w:rFonts w:asciiTheme="majorHAnsi" w:hAnsiTheme="majorHAnsi"/>
          <w:color w:val="555555"/>
          <w:sz w:val="18"/>
          <w:szCs w:val="18"/>
        </w:rPr>
        <w:br/>
        <w:t>It will identify the immediate node which start after the current node.</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noProof/>
          <w:color w:val="555555"/>
          <w:sz w:val="18"/>
          <w:szCs w:val="18"/>
        </w:rPr>
        <w:lastRenderedPageBreak/>
        <w:drawing>
          <wp:inline distT="0" distB="0" distL="0" distR="0">
            <wp:extent cx="7886065" cy="5808345"/>
            <wp:effectExtent l="19050" t="0" r="635" b="0"/>
            <wp:docPr id="591" name="Picture 591" descr="Following A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Following Axes"/>
                    <pic:cNvPicPr>
                      <a:picLocks noChangeAspect="1" noChangeArrowheads="1"/>
                    </pic:cNvPicPr>
                  </pic:nvPicPr>
                  <pic:blipFill>
                    <a:blip r:embed="rId197"/>
                    <a:srcRect/>
                    <a:stretch>
                      <a:fillRect/>
                    </a:stretch>
                  </pic:blipFill>
                  <pic:spPr bwMode="auto">
                    <a:xfrm>
                      <a:off x="0" y="0"/>
                      <a:ext cx="7886065" cy="5808345"/>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The below syntax selects the immediate node of tag 'tr' with the specified node input[@id='email']</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TMLCode"/>
          <w:rFonts w:asciiTheme="majorHAnsi" w:hAnsiTheme="majorHAnsi"/>
          <w:color w:val="000000"/>
          <w:sz w:val="18"/>
          <w:szCs w:val="18"/>
          <w:bdr w:val="none" w:sz="0" w:space="0" w:color="auto" w:frame="1"/>
          <w:shd w:val="clear" w:color="auto" w:fill="EEEEEE"/>
        </w:rPr>
        <w:t>//input[</w:t>
      </w:r>
      <w:r w:rsidRPr="00E11B5F">
        <w:rPr>
          <w:rStyle w:val="hljs-variable"/>
          <w:rFonts w:asciiTheme="majorHAnsi" w:hAnsiTheme="majorHAnsi"/>
          <w:color w:val="336699"/>
          <w:sz w:val="18"/>
          <w:szCs w:val="18"/>
          <w:bdr w:val="none" w:sz="0" w:space="0" w:color="auto" w:frame="1"/>
          <w:shd w:val="clear" w:color="auto" w:fill="EEEEEE"/>
        </w:rPr>
        <w:t>@id</w:t>
      </w:r>
      <w:r w:rsidRPr="00E11B5F">
        <w:rPr>
          <w:rStyle w:val="HTMLCode"/>
          <w:rFonts w:asciiTheme="majorHAnsi" w:hAnsiTheme="majorHAnsi"/>
          <w:color w:val="000000"/>
          <w:sz w:val="18"/>
          <w:szCs w:val="18"/>
          <w:bdr w:val="none" w:sz="0" w:space="0" w:color="auto" w:frame="1"/>
          <w:shd w:val="clear" w:color="auto" w:fill="EEEEEE"/>
        </w:rPr>
        <w:t>=</w:t>
      </w:r>
      <w:r w:rsidRPr="00E11B5F">
        <w:rPr>
          <w:rStyle w:val="hljs-string"/>
          <w:rFonts w:asciiTheme="majorHAnsi" w:hAnsiTheme="majorHAnsi"/>
          <w:color w:val="DD1144"/>
          <w:sz w:val="18"/>
          <w:szCs w:val="18"/>
          <w:bdr w:val="none" w:sz="0" w:space="0" w:color="auto" w:frame="1"/>
          <w:shd w:val="clear" w:color="auto" w:fill="EEEEEE"/>
        </w:rPr>
        <w:t>'email'</w:t>
      </w:r>
      <w:r w:rsidRPr="00E11B5F">
        <w:rPr>
          <w:rStyle w:val="HTMLCode"/>
          <w:rFonts w:asciiTheme="majorHAnsi" w:hAnsiTheme="majorHAnsi"/>
          <w:color w:val="000000"/>
          <w:sz w:val="18"/>
          <w:szCs w:val="18"/>
          <w:bdr w:val="none" w:sz="0" w:space="0" w:color="auto" w:frame="1"/>
          <w:shd w:val="clear" w:color="auto" w:fill="EEEEEE"/>
        </w:rPr>
        <w:t>]/following::</w:t>
      </w:r>
      <w:r w:rsidRPr="00E11B5F">
        <w:rPr>
          <w:rStyle w:val="hljs-keyword"/>
          <w:rFonts w:asciiTheme="majorHAnsi" w:hAnsiTheme="majorHAnsi"/>
          <w:b/>
          <w:bCs/>
          <w:color w:val="000000"/>
          <w:sz w:val="18"/>
          <w:szCs w:val="18"/>
          <w:bdr w:val="none" w:sz="0" w:space="0" w:color="auto" w:frame="1"/>
          <w:shd w:val="clear" w:color="auto" w:fill="EEEEEE"/>
        </w:rPr>
        <w:t>tr</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Below is the image that shows you to identify using above example.</w:t>
      </w:r>
      <w:r w:rsidRPr="00E11B5F">
        <w:rPr>
          <w:rFonts w:asciiTheme="majorHAnsi" w:hAnsiTheme="majorHAnsi"/>
          <w:color w:val="555555"/>
          <w:sz w:val="18"/>
          <w:szCs w:val="18"/>
        </w:rPr>
        <w:br/>
        <w:t>It will identify the immediate node which start after the current node.</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noProof/>
          <w:color w:val="555555"/>
          <w:sz w:val="18"/>
          <w:szCs w:val="18"/>
        </w:rPr>
        <w:lastRenderedPageBreak/>
        <w:drawing>
          <wp:inline distT="0" distB="0" distL="0" distR="0">
            <wp:extent cx="7980680" cy="6203315"/>
            <wp:effectExtent l="19050" t="0" r="1270" b="0"/>
            <wp:docPr id="592" name="Picture 592" descr="Following A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Following Axes"/>
                    <pic:cNvPicPr>
                      <a:picLocks noChangeAspect="1" noChangeArrowheads="1"/>
                    </pic:cNvPicPr>
                  </pic:nvPicPr>
                  <pic:blipFill>
                    <a:blip r:embed="rId198"/>
                    <a:srcRect/>
                    <a:stretch>
                      <a:fillRect/>
                    </a:stretch>
                  </pic:blipFill>
                  <pic:spPr bwMode="auto">
                    <a:xfrm>
                      <a:off x="0" y="0"/>
                      <a:ext cx="7980680" cy="6203315"/>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b/>
          <w:bCs/>
          <w:color w:val="555555"/>
          <w:sz w:val="18"/>
          <w:szCs w:val="18"/>
        </w:rPr>
        <w:t>4. Following Sibling Axes</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The following-sibling axis selects those nodes that are siblings of the context node (that</w:t>
      </w:r>
      <w:r w:rsidRPr="00E11B5F">
        <w:rPr>
          <w:rFonts w:asciiTheme="majorHAnsi" w:hAnsiTheme="majorHAnsi"/>
          <w:color w:val="555555"/>
          <w:sz w:val="18"/>
          <w:szCs w:val="18"/>
        </w:rPr>
        <w:br/>
        <w:t>is, the context node and its sibling nodes share a parent node) and which occur later in</w:t>
      </w:r>
      <w:r w:rsidRPr="00E11B5F">
        <w:rPr>
          <w:rFonts w:asciiTheme="majorHAnsi" w:hAnsiTheme="majorHAnsi"/>
          <w:color w:val="555555"/>
          <w:sz w:val="18"/>
          <w:szCs w:val="18"/>
        </w:rPr>
        <w:br/>
        <w:t>document order than the context node.</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b/>
          <w:bCs/>
          <w:color w:val="555555"/>
          <w:sz w:val="18"/>
          <w:szCs w:val="18"/>
        </w:rPr>
        <w:t>Syntax:</w:t>
      </w:r>
      <w:r w:rsidRPr="00E11B5F">
        <w:rPr>
          <w:rFonts w:asciiTheme="majorHAnsi" w:hAnsiTheme="majorHAnsi"/>
          <w:color w:val="555555"/>
          <w:sz w:val="18"/>
          <w:szCs w:val="18"/>
        </w:rPr>
        <w:br/>
        <w:t>//select[@id='month']/following-sibling::*</w:t>
      </w:r>
      <w:r w:rsidRPr="00E11B5F">
        <w:rPr>
          <w:rFonts w:asciiTheme="majorHAnsi" w:hAnsiTheme="majorHAnsi"/>
          <w:color w:val="555555"/>
          <w:sz w:val="18"/>
          <w:szCs w:val="18"/>
        </w:rPr>
        <w:br/>
        <w:t>//select[@id='month']/following-sibling::select/</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Please check the below image for the above syntax executed</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noProof/>
          <w:color w:val="555555"/>
          <w:sz w:val="18"/>
          <w:szCs w:val="18"/>
        </w:rPr>
        <w:lastRenderedPageBreak/>
        <w:drawing>
          <wp:inline distT="0" distB="0" distL="0" distR="0">
            <wp:extent cx="7717790" cy="6064250"/>
            <wp:effectExtent l="19050" t="0" r="0" b="0"/>
            <wp:docPr id="593" name="Picture 593" descr="Following Sibling A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Following Sibling Axes"/>
                    <pic:cNvPicPr>
                      <a:picLocks noChangeAspect="1" noChangeArrowheads="1"/>
                    </pic:cNvPicPr>
                  </pic:nvPicPr>
                  <pic:blipFill>
                    <a:blip r:embed="rId199"/>
                    <a:srcRect/>
                    <a:stretch>
                      <a:fillRect/>
                    </a:stretch>
                  </pic:blipFill>
                  <pic:spPr bwMode="auto">
                    <a:xfrm>
                      <a:off x="0" y="0"/>
                      <a:ext cx="7717790" cy="6064250"/>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b/>
          <w:bCs/>
          <w:color w:val="555555"/>
          <w:sz w:val="18"/>
          <w:szCs w:val="18"/>
        </w:rPr>
        <w:t>5. Preceding Axes</w:t>
      </w:r>
      <w:r w:rsidRPr="00E11B5F">
        <w:rPr>
          <w:rFonts w:asciiTheme="majorHAnsi" w:hAnsiTheme="majorHAnsi"/>
          <w:color w:val="555555"/>
          <w:sz w:val="18"/>
          <w:szCs w:val="18"/>
        </w:rPr>
        <w:br/>
        <w:t>The preceding axis contains all nodes in the same document as the context node that are before the context node in document order.</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b/>
          <w:bCs/>
          <w:color w:val="555555"/>
          <w:sz w:val="18"/>
          <w:szCs w:val="18"/>
        </w:rPr>
        <w:t>Syntax:</w:t>
      </w:r>
      <w:r w:rsidRPr="00E11B5F">
        <w:rPr>
          <w:rFonts w:asciiTheme="majorHAnsi" w:hAnsiTheme="majorHAnsi"/>
          <w:color w:val="555555"/>
          <w:sz w:val="18"/>
          <w:szCs w:val="18"/>
        </w:rPr>
        <w:br/>
        <w:t>//input[@id='pass']/preceding::tr</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Below screen shot shows how the preceding axes selects nodes that appear before the current node in the document, except ancestors, attribute nodes and namespace .</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noProof/>
          <w:color w:val="555555"/>
          <w:sz w:val="18"/>
          <w:szCs w:val="18"/>
        </w:rPr>
        <w:lastRenderedPageBreak/>
        <w:drawing>
          <wp:inline distT="0" distB="0" distL="0" distR="0">
            <wp:extent cx="8390255" cy="6861810"/>
            <wp:effectExtent l="19050" t="0" r="0" b="0"/>
            <wp:docPr id="594" name="Picture 594" descr="Preceding A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Preceding Axes"/>
                    <pic:cNvPicPr>
                      <a:picLocks noChangeAspect="1" noChangeArrowheads="1"/>
                    </pic:cNvPicPr>
                  </pic:nvPicPr>
                  <pic:blipFill>
                    <a:blip r:embed="rId200"/>
                    <a:srcRect/>
                    <a:stretch>
                      <a:fillRect/>
                    </a:stretch>
                  </pic:blipFill>
                  <pic:spPr bwMode="auto">
                    <a:xfrm>
                      <a:off x="0" y="0"/>
                      <a:ext cx="8390255" cy="6861810"/>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b/>
          <w:bCs/>
          <w:color w:val="555555"/>
          <w:sz w:val="18"/>
          <w:szCs w:val="18"/>
        </w:rPr>
        <w:t>6. Preceding Sibling Axes</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The preceding-sibling axis selects those nodes which are siblings of the context node (that is, the context node and its sibling nodes share a parent node) and which occur earlier in document order than the context node.</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b/>
          <w:bCs/>
          <w:color w:val="555555"/>
          <w:sz w:val="18"/>
          <w:szCs w:val="18"/>
        </w:rPr>
        <w:t>Syntax:</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w:t>
      </w:r>
      <w:r w:rsidRPr="00E11B5F">
        <w:rPr>
          <w:rStyle w:val="hljs-keyword"/>
          <w:rFonts w:asciiTheme="majorHAnsi" w:hAnsiTheme="majorHAnsi"/>
          <w:b/>
          <w:bCs/>
          <w:color w:val="000000"/>
          <w:sz w:val="18"/>
          <w:szCs w:val="18"/>
          <w:bdr w:val="none" w:sz="0" w:space="0" w:color="auto" w:frame="1"/>
          <w:shd w:val="clear" w:color="auto" w:fill="EEEEEE"/>
        </w:rPr>
        <w:t>select</w:t>
      </w:r>
      <w:r w:rsidRPr="00E11B5F">
        <w:rPr>
          <w:rStyle w:val="HTMLCode"/>
          <w:rFonts w:asciiTheme="majorHAnsi" w:hAnsiTheme="majorHAnsi"/>
          <w:color w:val="000000"/>
          <w:sz w:val="18"/>
          <w:szCs w:val="18"/>
          <w:bdr w:val="none" w:sz="0" w:space="0" w:color="auto" w:frame="1"/>
          <w:shd w:val="clear" w:color="auto" w:fill="EEEEEE"/>
        </w:rPr>
        <w:t>[</w:t>
      </w:r>
      <w:r w:rsidRPr="00E11B5F">
        <w:rPr>
          <w:rStyle w:val="hljs-variable"/>
          <w:rFonts w:asciiTheme="majorHAnsi" w:hAnsiTheme="majorHAnsi"/>
          <w:color w:val="336699"/>
          <w:sz w:val="18"/>
          <w:szCs w:val="18"/>
          <w:bdr w:val="none" w:sz="0" w:space="0" w:color="auto" w:frame="1"/>
          <w:shd w:val="clear" w:color="auto" w:fill="EEEEEE"/>
        </w:rPr>
        <w:t>@id</w:t>
      </w:r>
      <w:r w:rsidRPr="00E11B5F">
        <w:rPr>
          <w:rStyle w:val="HTMLCode"/>
          <w:rFonts w:asciiTheme="majorHAnsi" w:hAnsiTheme="majorHAnsi"/>
          <w:color w:val="000000"/>
          <w:sz w:val="18"/>
          <w:szCs w:val="18"/>
          <w:bdr w:val="none" w:sz="0" w:space="0" w:color="auto" w:frame="1"/>
          <w:shd w:val="clear" w:color="auto" w:fill="EEEEEE"/>
        </w:rPr>
        <w:t>=</w:t>
      </w:r>
      <w:r w:rsidRPr="00E11B5F">
        <w:rPr>
          <w:rStyle w:val="hljs-string"/>
          <w:rFonts w:asciiTheme="majorHAnsi" w:hAnsiTheme="majorHAnsi"/>
          <w:color w:val="DD1144"/>
          <w:sz w:val="18"/>
          <w:szCs w:val="18"/>
          <w:bdr w:val="none" w:sz="0" w:space="0" w:color="auto" w:frame="1"/>
          <w:shd w:val="clear" w:color="auto" w:fill="EEEEEE"/>
        </w:rPr>
        <w:t>'day'</w:t>
      </w:r>
      <w:r w:rsidRPr="00E11B5F">
        <w:rPr>
          <w:rStyle w:val="HTMLCode"/>
          <w:rFonts w:asciiTheme="majorHAnsi" w:hAnsiTheme="majorHAnsi"/>
          <w:color w:val="000000"/>
          <w:sz w:val="18"/>
          <w:szCs w:val="18"/>
          <w:bdr w:val="none" w:sz="0" w:space="0" w:color="auto" w:frame="1"/>
          <w:shd w:val="clear" w:color="auto" w:fill="EEEEEE"/>
        </w:rPr>
        <w:t>]/preceding-sibling::</w:t>
      </w:r>
      <w:r w:rsidRPr="00E11B5F">
        <w:rPr>
          <w:rStyle w:val="hljs-keyword"/>
          <w:rFonts w:asciiTheme="majorHAnsi" w:hAnsiTheme="majorHAnsi"/>
          <w:b/>
          <w:bCs/>
          <w:color w:val="000000"/>
          <w:sz w:val="18"/>
          <w:szCs w:val="18"/>
          <w:bdr w:val="none" w:sz="0" w:space="0" w:color="auto" w:frame="1"/>
          <w:shd w:val="clear" w:color="auto" w:fill="EEEEEE"/>
        </w:rPr>
        <w:t>select</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ljs-regexp"/>
          <w:rFonts w:asciiTheme="majorHAnsi" w:hAnsiTheme="majorHAnsi"/>
          <w:color w:val="880088"/>
          <w:sz w:val="18"/>
          <w:szCs w:val="18"/>
          <w:bdr w:val="none" w:sz="0" w:space="0" w:color="auto" w:frame="1"/>
          <w:shd w:val="clear" w:color="auto" w:fill="FFF0FF"/>
        </w:rPr>
        <w:t>//select</w:t>
      </w:r>
      <w:r w:rsidRPr="00E11B5F">
        <w:rPr>
          <w:rStyle w:val="HTMLCode"/>
          <w:rFonts w:asciiTheme="majorHAnsi" w:hAnsiTheme="majorHAnsi"/>
          <w:color w:val="000000"/>
          <w:sz w:val="18"/>
          <w:szCs w:val="18"/>
          <w:bdr w:val="none" w:sz="0" w:space="0" w:color="auto" w:frame="1"/>
          <w:shd w:val="clear" w:color="auto" w:fill="EEEEEE"/>
        </w:rPr>
        <w:t>[</w:t>
      </w:r>
      <w:r w:rsidRPr="00E11B5F">
        <w:rPr>
          <w:rStyle w:val="hljs-variable"/>
          <w:rFonts w:asciiTheme="majorHAnsi" w:hAnsiTheme="majorHAnsi"/>
          <w:color w:val="336699"/>
          <w:sz w:val="18"/>
          <w:szCs w:val="18"/>
          <w:bdr w:val="none" w:sz="0" w:space="0" w:color="auto" w:frame="1"/>
          <w:shd w:val="clear" w:color="auto" w:fill="EEEEEE"/>
        </w:rPr>
        <w:t>@id</w:t>
      </w:r>
      <w:r w:rsidRPr="00E11B5F">
        <w:rPr>
          <w:rStyle w:val="HTMLCode"/>
          <w:rFonts w:asciiTheme="majorHAnsi" w:hAnsiTheme="majorHAnsi"/>
          <w:color w:val="000000"/>
          <w:sz w:val="18"/>
          <w:szCs w:val="18"/>
          <w:bdr w:val="none" w:sz="0" w:space="0" w:color="auto" w:frame="1"/>
          <w:shd w:val="clear" w:color="auto" w:fill="EEEEEE"/>
        </w:rPr>
        <w:t>=</w:t>
      </w:r>
      <w:r w:rsidRPr="00E11B5F">
        <w:rPr>
          <w:rStyle w:val="hljs-string"/>
          <w:rFonts w:asciiTheme="majorHAnsi" w:hAnsiTheme="majorHAnsi"/>
          <w:color w:val="DD1144"/>
          <w:sz w:val="18"/>
          <w:szCs w:val="18"/>
          <w:bdr w:val="none" w:sz="0" w:space="0" w:color="auto" w:frame="1"/>
          <w:shd w:val="clear" w:color="auto" w:fill="EEEEEE"/>
        </w:rPr>
        <w:t>'day'</w:t>
      </w:r>
      <w:r w:rsidRPr="00E11B5F">
        <w:rPr>
          <w:rStyle w:val="HTMLCode"/>
          <w:rFonts w:asciiTheme="majorHAnsi" w:hAnsiTheme="majorHAnsi"/>
          <w:color w:val="000000"/>
          <w:sz w:val="18"/>
          <w:szCs w:val="18"/>
          <w:bdr w:val="none" w:sz="0" w:space="0" w:color="auto" w:frame="1"/>
          <w:shd w:val="clear" w:color="auto" w:fill="EEEEEE"/>
        </w:rPr>
        <w:t>]/preceding-sibling::*</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The below image shows how the preceding sibling axes selects siblings before the current node</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noProof/>
          <w:color w:val="555555"/>
          <w:sz w:val="18"/>
          <w:szCs w:val="18"/>
        </w:rPr>
        <w:lastRenderedPageBreak/>
        <w:drawing>
          <wp:inline distT="0" distB="0" distL="0" distR="0">
            <wp:extent cx="7827010" cy="6210300"/>
            <wp:effectExtent l="19050" t="0" r="2540" b="0"/>
            <wp:docPr id="595" name="Picture 595" descr="Preceding Sibling A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Preceding Sibling Axes"/>
                    <pic:cNvPicPr>
                      <a:picLocks noChangeAspect="1" noChangeArrowheads="1"/>
                    </pic:cNvPicPr>
                  </pic:nvPicPr>
                  <pic:blipFill>
                    <a:blip r:embed="rId201"/>
                    <a:srcRect/>
                    <a:stretch>
                      <a:fillRect/>
                    </a:stretch>
                  </pic:blipFill>
                  <pic:spPr bwMode="auto">
                    <a:xfrm>
                      <a:off x="0" y="0"/>
                      <a:ext cx="7827010" cy="6210300"/>
                    </a:xfrm>
                    <a:prstGeom prst="rect">
                      <a:avLst/>
                    </a:prstGeom>
                    <a:noFill/>
                    <a:ln w="9525">
                      <a:noFill/>
                      <a:miter lim="800000"/>
                      <a:headEnd/>
                      <a:tailEnd/>
                    </a:ln>
                  </pic:spPr>
                </pic:pic>
              </a:graphicData>
            </a:graphic>
          </wp:inline>
        </w:drawing>
      </w:r>
    </w:p>
    <w:p w:rsidR="002E24DB" w:rsidRPr="00E11B5F" w:rsidRDefault="002E24DB" w:rsidP="00E11B5F">
      <w:pPr>
        <w:pStyle w:val="Heading1"/>
        <w:spacing w:before="0" w:beforeAutospacing="0" w:after="0" w:afterAutospacing="0"/>
        <w:rPr>
          <w:rFonts w:asciiTheme="majorHAnsi" w:hAnsiTheme="majorHAnsi"/>
          <w:color w:val="373B41"/>
          <w:sz w:val="18"/>
          <w:szCs w:val="18"/>
        </w:rPr>
      </w:pPr>
      <w:hyperlink r:id="rId202" w:history="1">
        <w:r w:rsidRPr="00E11B5F">
          <w:rPr>
            <w:rStyle w:val="Hyperlink"/>
            <w:rFonts w:asciiTheme="majorHAnsi" w:hAnsiTheme="majorHAnsi"/>
            <w:color w:val="373B41"/>
            <w:sz w:val="18"/>
            <w:szCs w:val="18"/>
          </w:rPr>
          <w:t>How to run webdriver in IE browser?</w:t>
        </w:r>
      </w:hyperlink>
    </w:p>
    <w:p w:rsidR="002E24DB" w:rsidRPr="00E11B5F" w:rsidRDefault="002E24DB" w:rsidP="00E11B5F">
      <w:pPr>
        <w:shd w:val="clear" w:color="auto" w:fill="FFFFFF"/>
        <w:spacing w:after="0" w:line="240" w:lineRule="auto"/>
        <w:jc w:val="center"/>
        <w:rPr>
          <w:rFonts w:asciiTheme="majorHAnsi" w:hAnsiTheme="majorHAnsi"/>
          <w:color w:val="555555"/>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604" name="Picture 604" descr="https://1.bp.blogspot.com/-q9dQA3tcT64/XCXQ-mWbQrI/AAAAAAAAPJ4/R5p2zTLqNaot85Bztlu3uwoTcj4CaktfwCLcBGAs/s1600/Programs%2Bfor%2BSelenium%252817%2529.pn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1.bp.blogspot.com/-q9dQA3tcT64/XCXQ-mWbQrI/AAAAAAAAPJ4/R5p2zTLqNaot85Bztlu3uwoTcj4CaktfwCLcBGAs/s1600/Programs%2Bfor%2BSelenium%252817%2529.png">
                      <a:hlinkClick r:id="rId203"/>
                    </pic:cNvPr>
                    <pic:cNvPicPr>
                      <a:picLocks noChangeAspect="1" noChangeArrowheads="1"/>
                    </pic:cNvPicPr>
                  </pic:nvPicPr>
                  <pic:blipFill>
                    <a:blip r:embed="rId204"/>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To run selenium webdriver in IE browser, we need </w:t>
      </w:r>
      <w:hyperlink r:id="rId205" w:tgtFrame="_blank" w:history="1">
        <w:r w:rsidRPr="00E11B5F">
          <w:rPr>
            <w:rStyle w:val="Hyperlink"/>
            <w:rFonts w:asciiTheme="majorHAnsi" w:hAnsiTheme="majorHAnsi"/>
            <w:color w:val="0088CC"/>
            <w:sz w:val="18"/>
            <w:szCs w:val="18"/>
          </w:rPr>
          <w:t>InternetExplorerDriver</w:t>
        </w:r>
      </w:hyperlink>
      <w:r w:rsidRPr="00E11B5F">
        <w:rPr>
          <w:rFonts w:asciiTheme="majorHAnsi" w:hAnsiTheme="majorHAnsi"/>
          <w:color w:val="555555"/>
          <w:sz w:val="18"/>
          <w:szCs w:val="18"/>
        </w:rPr>
        <w:t> which is a standalone server which implements </w:t>
      </w:r>
      <w:hyperlink r:id="rId206" w:tgtFrame="_blank" w:history="1">
        <w:r w:rsidRPr="00E11B5F">
          <w:rPr>
            <w:rStyle w:val="Hyperlink"/>
            <w:rFonts w:asciiTheme="majorHAnsi" w:hAnsiTheme="majorHAnsi"/>
            <w:color w:val="0088CC"/>
            <w:sz w:val="18"/>
            <w:szCs w:val="18"/>
          </w:rPr>
          <w:t>WebDriver's wire protocol.</w:t>
        </w:r>
      </w:hyperlink>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lastRenderedPageBreak/>
        <w:t>First of all, download latest version of IEDriver server for webdriver. You can download latest version server from </w:t>
      </w:r>
      <w:hyperlink r:id="rId207" w:history="1">
        <w:r w:rsidRPr="00E11B5F">
          <w:rPr>
            <w:rStyle w:val="Hyperlink"/>
            <w:rFonts w:asciiTheme="majorHAnsi" w:hAnsiTheme="majorHAnsi"/>
            <w:color w:val="0088CC"/>
            <w:sz w:val="18"/>
            <w:szCs w:val="18"/>
          </w:rPr>
          <w:t>Download InternetExplorerEDriver</w:t>
        </w:r>
      </w:hyperlink>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Note: Choose the IEdriver server based on your working environment as there are two different zip files for both 32 and 64 bit IE . Recommended 32bit IEDriver which is less prone to errors when compared with 64bit driver.</w:t>
      </w:r>
    </w:p>
    <w:p w:rsidR="002E24DB" w:rsidRPr="00E11B5F" w:rsidRDefault="002E24DB" w:rsidP="00E11B5F">
      <w:pPr>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Save the downloaded file to your local machine.</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In you code you need to set the system property for IE driver as</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TMLCode"/>
          <w:rFonts w:asciiTheme="majorHAnsi" w:hAnsiTheme="majorHAnsi"/>
          <w:color w:val="000000"/>
          <w:sz w:val="18"/>
          <w:szCs w:val="18"/>
          <w:bdr w:val="none" w:sz="0" w:space="0" w:color="auto" w:frame="1"/>
          <w:shd w:val="clear" w:color="auto" w:fill="EEEEEE"/>
        </w:rPr>
        <w:t>System.setProperty(</w:t>
      </w:r>
      <w:r w:rsidRPr="00E11B5F">
        <w:rPr>
          <w:rStyle w:val="hljs-string"/>
          <w:rFonts w:asciiTheme="majorHAnsi" w:hAnsiTheme="majorHAnsi"/>
          <w:color w:val="DD1144"/>
          <w:sz w:val="18"/>
          <w:szCs w:val="18"/>
          <w:bdr w:val="none" w:sz="0" w:space="0" w:color="auto" w:frame="1"/>
          <w:shd w:val="clear" w:color="auto" w:fill="EEEEEE"/>
        </w:rPr>
        <w:t>"webdriver.ie.driver"</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string"/>
          <w:rFonts w:asciiTheme="majorHAnsi" w:hAnsiTheme="majorHAnsi"/>
          <w:color w:val="DD1144"/>
          <w:sz w:val="18"/>
          <w:szCs w:val="18"/>
          <w:bdr w:val="none" w:sz="0" w:space="0" w:color="auto" w:frame="1"/>
          <w:shd w:val="clear" w:color="auto" w:fill="EEEEEE"/>
        </w:rPr>
        <w:t>"pathofchromedriver\\IEDriverServer.exe"</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Please find the below example program for running webdriver in IE browser. It has a test method which will validate google home page title once when the browser is opened.</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package</w:t>
      </w:r>
      <w:r w:rsidRPr="00E11B5F">
        <w:rPr>
          <w:rStyle w:val="HTMLCode"/>
          <w:rFonts w:asciiTheme="majorHAnsi" w:hAnsiTheme="majorHAnsi"/>
          <w:color w:val="000000"/>
          <w:sz w:val="18"/>
          <w:szCs w:val="18"/>
          <w:bdr w:val="none" w:sz="0" w:space="0" w:color="auto" w:frame="1"/>
          <w:shd w:val="clear" w:color="auto" w:fill="EEEEEE"/>
        </w:rPr>
        <w:t xml:space="preserve"> com.test;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org.openqa.selenium.WebDriver;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org.openqa.selenium.ie.InternetExplorerDriver;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org.testng.Assert;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org.testng.annotations.AfterClass;</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org.testng.annotations.BeforeClass;</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org.testng.annotations.Test;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class</w:t>
      </w:r>
      <w:r w:rsidRPr="00E11B5F">
        <w:rPr>
          <w:rStyle w:val="hljs-class"/>
          <w:rFonts w:asciiTheme="majorHAnsi" w:hAnsiTheme="majorHAnsi"/>
          <w:color w:val="445588"/>
          <w:sz w:val="18"/>
          <w:szCs w:val="18"/>
          <w:bdr w:val="none" w:sz="0" w:space="0" w:color="auto" w:frame="1"/>
          <w:shd w:val="clear" w:color="auto" w:fill="EEEEEE"/>
        </w:rPr>
        <w:t xml:space="preserve"> </w:t>
      </w:r>
      <w:r w:rsidRPr="00E11B5F">
        <w:rPr>
          <w:rStyle w:val="hljs-title"/>
          <w:rFonts w:asciiTheme="majorHAnsi" w:hAnsiTheme="majorHAnsi"/>
          <w:b/>
          <w:bCs/>
          <w:color w:val="880000"/>
          <w:sz w:val="18"/>
          <w:szCs w:val="18"/>
          <w:bdr w:val="none" w:sz="0" w:space="0" w:color="auto" w:frame="1"/>
          <w:shd w:val="clear" w:color="auto" w:fill="EEEEEE"/>
        </w:rPr>
        <w:t>TestIEBrowser</w:t>
      </w:r>
      <w:r w:rsidRPr="00E11B5F">
        <w:rPr>
          <w:rStyle w:val="hljs-class"/>
          <w:rFonts w:asciiTheme="majorHAnsi" w:hAnsiTheme="majorHAnsi"/>
          <w:color w:val="445588"/>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static</w:t>
      </w:r>
      <w:r w:rsidRPr="00E11B5F">
        <w:rPr>
          <w:rStyle w:val="HTMLCode"/>
          <w:rFonts w:asciiTheme="majorHAnsi" w:hAnsiTheme="majorHAnsi"/>
          <w:color w:val="000000"/>
          <w:sz w:val="18"/>
          <w:szCs w:val="18"/>
          <w:bdr w:val="none" w:sz="0" w:space="0" w:color="auto" w:frame="1"/>
          <w:shd w:val="clear" w:color="auto" w:fill="EEEEEE"/>
        </w:rPr>
        <w:t xml:space="preserve"> String driverPath = </w:t>
      </w:r>
      <w:r w:rsidRPr="00E11B5F">
        <w:rPr>
          <w:rStyle w:val="hljs-string"/>
          <w:rFonts w:asciiTheme="majorHAnsi" w:hAnsiTheme="majorHAnsi"/>
          <w:color w:val="DD1144"/>
          <w:sz w:val="18"/>
          <w:szCs w:val="18"/>
          <w:bdr w:val="none" w:sz="0" w:space="0" w:color="auto" w:frame="1"/>
          <w:shd w:val="clear" w:color="auto" w:fill="EEEEEE"/>
        </w:rPr>
        <w:t>"IE driver path"</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WebDriver 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annotation"/>
          <w:rFonts w:asciiTheme="majorHAnsi" w:hAnsiTheme="majorHAnsi"/>
          <w:color w:val="000077"/>
          <w:sz w:val="18"/>
          <w:szCs w:val="18"/>
          <w:bdr w:val="none" w:sz="0" w:space="0" w:color="auto" w:frame="1"/>
          <w:shd w:val="clear" w:color="auto" w:fill="EEEEEE"/>
        </w:rPr>
        <w:t>@BeforeClass</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void</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title"/>
          <w:rFonts w:asciiTheme="majorHAnsi" w:hAnsiTheme="majorHAnsi"/>
          <w:b/>
          <w:bCs/>
          <w:color w:val="880000"/>
          <w:sz w:val="18"/>
          <w:szCs w:val="18"/>
          <w:bdr w:val="none" w:sz="0" w:space="0" w:color="auto" w:frame="1"/>
          <w:shd w:val="clear" w:color="auto" w:fill="EEEEEE"/>
        </w:rPr>
        <w:t>setUp</w:t>
      </w:r>
      <w:r w:rsidRPr="00E11B5F">
        <w:rPr>
          <w:rStyle w:val="HTMLCode"/>
          <w:rFonts w:asciiTheme="majorHAnsi" w:hAnsiTheme="majorHAnsi"/>
          <w:color w:val="000000"/>
          <w:sz w:val="18"/>
          <w:szCs w:val="18"/>
          <w:bdr w:val="none" w:sz="0" w:space="0" w:color="auto" w:frame="1"/>
          <w:shd w:val="clear" w:color="auto" w:fill="EEEEEE"/>
        </w:rPr>
        <w:t>()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System.out.println(</w:t>
      </w:r>
      <w:r w:rsidRPr="00E11B5F">
        <w:rPr>
          <w:rStyle w:val="hljs-string"/>
          <w:rFonts w:asciiTheme="majorHAnsi" w:hAnsiTheme="majorHAnsi"/>
          <w:color w:val="DD1144"/>
          <w:sz w:val="18"/>
          <w:szCs w:val="18"/>
          <w:bdr w:val="none" w:sz="0" w:space="0" w:color="auto" w:frame="1"/>
          <w:shd w:val="clear" w:color="auto" w:fill="EEEEEE"/>
        </w:rPr>
        <w:t>"*******************"</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System.out.println(</w:t>
      </w:r>
      <w:r w:rsidRPr="00E11B5F">
        <w:rPr>
          <w:rStyle w:val="hljs-string"/>
          <w:rFonts w:asciiTheme="majorHAnsi" w:hAnsiTheme="majorHAnsi"/>
          <w:color w:val="DD1144"/>
          <w:sz w:val="18"/>
          <w:szCs w:val="18"/>
          <w:bdr w:val="none" w:sz="0" w:space="0" w:color="auto" w:frame="1"/>
          <w:shd w:val="clear" w:color="auto" w:fill="EEEEEE"/>
        </w:rPr>
        <w:t>"launching IE browser"</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System.setProperty(</w:t>
      </w:r>
      <w:r w:rsidRPr="00E11B5F">
        <w:rPr>
          <w:rStyle w:val="hljs-string"/>
          <w:rFonts w:asciiTheme="majorHAnsi" w:hAnsiTheme="majorHAnsi"/>
          <w:color w:val="DD1144"/>
          <w:sz w:val="18"/>
          <w:szCs w:val="18"/>
          <w:bdr w:val="none" w:sz="0" w:space="0" w:color="auto" w:frame="1"/>
          <w:shd w:val="clear" w:color="auto" w:fill="EEEEEE"/>
        </w:rPr>
        <w:t>"webdriver.ie.driver"</w:t>
      </w:r>
      <w:r w:rsidRPr="00E11B5F">
        <w:rPr>
          <w:rStyle w:val="HTMLCode"/>
          <w:rFonts w:asciiTheme="majorHAnsi" w:hAnsiTheme="majorHAnsi"/>
          <w:color w:val="000000"/>
          <w:sz w:val="18"/>
          <w:szCs w:val="18"/>
          <w:bdr w:val="none" w:sz="0" w:space="0" w:color="auto" w:frame="1"/>
          <w:shd w:val="clear" w:color="auto" w:fill="EEEEEE"/>
        </w:rPr>
        <w:t>, driverPath+</w:t>
      </w:r>
      <w:r w:rsidRPr="00E11B5F">
        <w:rPr>
          <w:rStyle w:val="hljs-string"/>
          <w:rFonts w:asciiTheme="majorHAnsi" w:hAnsiTheme="majorHAnsi"/>
          <w:color w:val="DD1144"/>
          <w:sz w:val="18"/>
          <w:szCs w:val="18"/>
          <w:bdr w:val="none" w:sz="0" w:space="0" w:color="auto" w:frame="1"/>
          <w:shd w:val="clear" w:color="auto" w:fill="EEEEEE"/>
        </w:rPr>
        <w:t>"IEDriverServer.exe"</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 = </w:t>
      </w:r>
      <w:r w:rsidRPr="00E11B5F">
        <w:rPr>
          <w:rStyle w:val="hljs-keyword"/>
          <w:rFonts w:asciiTheme="majorHAnsi" w:hAnsiTheme="majorHAnsi"/>
          <w:b/>
          <w:bCs/>
          <w:color w:val="000000"/>
          <w:sz w:val="18"/>
          <w:szCs w:val="18"/>
          <w:bdr w:val="none" w:sz="0" w:space="0" w:color="auto" w:frame="1"/>
          <w:shd w:val="clear" w:color="auto" w:fill="EEEEEE"/>
        </w:rPr>
        <w:t>new</w:t>
      </w:r>
      <w:r w:rsidRPr="00E11B5F">
        <w:rPr>
          <w:rStyle w:val="HTMLCode"/>
          <w:rFonts w:asciiTheme="majorHAnsi" w:hAnsiTheme="majorHAnsi"/>
          <w:color w:val="000000"/>
          <w:sz w:val="18"/>
          <w:szCs w:val="18"/>
          <w:bdr w:val="none" w:sz="0" w:space="0" w:color="auto" w:frame="1"/>
          <w:shd w:val="clear" w:color="auto" w:fill="EEEEEE"/>
        </w:rPr>
        <w:t xml:space="preserve"> InternetExplorerDriver();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driver.manage().window().maximize();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annotation"/>
          <w:rFonts w:asciiTheme="majorHAnsi" w:hAnsiTheme="majorHAnsi"/>
          <w:color w:val="000077"/>
          <w:sz w:val="18"/>
          <w:szCs w:val="18"/>
          <w:bdr w:val="none" w:sz="0" w:space="0" w:color="auto" w:frame="1"/>
          <w:shd w:val="clear" w:color="auto" w:fill="EEEEEE"/>
        </w:rPr>
        <w:t>@Test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void</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title"/>
          <w:rFonts w:asciiTheme="majorHAnsi" w:hAnsiTheme="majorHAnsi"/>
          <w:b/>
          <w:bCs/>
          <w:color w:val="880000"/>
          <w:sz w:val="18"/>
          <w:szCs w:val="18"/>
          <w:bdr w:val="none" w:sz="0" w:space="0" w:color="auto" w:frame="1"/>
          <w:shd w:val="clear" w:color="auto" w:fill="EEEEEE"/>
        </w:rPr>
        <w:t>testGooglePageTitleInIEBrowser</w:t>
      </w:r>
      <w:r w:rsidRPr="00E11B5F">
        <w:rPr>
          <w:rStyle w:val="HTMLCode"/>
          <w:rFonts w:asciiTheme="majorHAnsi" w:hAnsiTheme="majorHAnsi"/>
          <w:color w:val="000000"/>
          <w:sz w:val="18"/>
          <w:szCs w:val="18"/>
          <w:bdr w:val="none" w:sz="0" w:space="0" w:color="auto" w:frame="1"/>
          <w:shd w:val="clear" w:color="auto" w:fill="EEEEEE"/>
        </w:rPr>
        <w:t>()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driver.navigate().to(</w:t>
      </w:r>
      <w:r w:rsidRPr="00E11B5F">
        <w:rPr>
          <w:rStyle w:val="hljs-string"/>
          <w:rFonts w:asciiTheme="majorHAnsi" w:hAnsiTheme="majorHAnsi"/>
          <w:color w:val="DD1144"/>
          <w:sz w:val="18"/>
          <w:szCs w:val="18"/>
          <w:bdr w:val="none" w:sz="0" w:space="0" w:color="auto" w:frame="1"/>
          <w:shd w:val="clear" w:color="auto" w:fill="EEEEEE"/>
        </w:rPr>
        <w:t>"</w:t>
      </w:r>
      <w:hyperlink r:id="rId208" w:history="1">
        <w:r w:rsidRPr="00E11B5F">
          <w:rPr>
            <w:rStyle w:val="hljs-string"/>
            <w:rFonts w:asciiTheme="majorHAnsi" w:hAnsiTheme="majorHAnsi"/>
            <w:color w:val="DD1144"/>
            <w:sz w:val="18"/>
            <w:szCs w:val="18"/>
            <w:bdr w:val="none" w:sz="0" w:space="0" w:color="auto" w:frame="1"/>
            <w:shd w:val="clear" w:color="auto" w:fill="EEEEEE"/>
          </w:rPr>
          <w:t>http://www.google.com"</w:t>
        </w:r>
      </w:hyperlink>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String strPageTitle = driver.getTitle();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System.out.println(</w:t>
      </w:r>
      <w:r w:rsidRPr="00E11B5F">
        <w:rPr>
          <w:rStyle w:val="hljs-string"/>
          <w:rFonts w:asciiTheme="majorHAnsi" w:hAnsiTheme="majorHAnsi"/>
          <w:color w:val="DD1144"/>
          <w:sz w:val="18"/>
          <w:szCs w:val="18"/>
          <w:bdr w:val="none" w:sz="0" w:space="0" w:color="auto" w:frame="1"/>
          <w:shd w:val="clear" w:color="auto" w:fill="EEEEEE"/>
        </w:rPr>
        <w:t>"Page title: - "</w:t>
      </w:r>
      <w:r w:rsidRPr="00E11B5F">
        <w:rPr>
          <w:rStyle w:val="HTMLCode"/>
          <w:rFonts w:asciiTheme="majorHAnsi" w:hAnsiTheme="majorHAnsi"/>
          <w:color w:val="000000"/>
          <w:sz w:val="18"/>
          <w:szCs w:val="18"/>
          <w:bdr w:val="none" w:sz="0" w:space="0" w:color="auto" w:frame="1"/>
          <w:shd w:val="clear" w:color="auto" w:fill="EEEEEE"/>
        </w:rPr>
        <w:t>+strPageTitle);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Assert.assertTrue(strPageTitle.equalsIgnoreCase(</w:t>
      </w:r>
      <w:r w:rsidRPr="00E11B5F">
        <w:rPr>
          <w:rStyle w:val="hljs-string"/>
          <w:rFonts w:asciiTheme="majorHAnsi" w:hAnsiTheme="majorHAnsi"/>
          <w:color w:val="DD1144"/>
          <w:sz w:val="18"/>
          <w:szCs w:val="18"/>
          <w:bdr w:val="none" w:sz="0" w:space="0" w:color="auto" w:frame="1"/>
          <w:shd w:val="clear" w:color="auto" w:fill="EEEEEE"/>
        </w:rPr>
        <w:t>"Google"</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string"/>
          <w:rFonts w:asciiTheme="majorHAnsi" w:hAnsiTheme="majorHAnsi"/>
          <w:color w:val="DD1144"/>
          <w:sz w:val="18"/>
          <w:szCs w:val="18"/>
          <w:bdr w:val="none" w:sz="0" w:space="0" w:color="auto" w:frame="1"/>
          <w:shd w:val="clear" w:color="auto" w:fill="EEEEEE"/>
        </w:rPr>
        <w:t>"Page title doesn't match"</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annotation"/>
          <w:rFonts w:asciiTheme="majorHAnsi" w:hAnsiTheme="majorHAnsi"/>
          <w:color w:val="000077"/>
          <w:sz w:val="18"/>
          <w:szCs w:val="18"/>
          <w:bdr w:val="none" w:sz="0" w:space="0" w:color="auto" w:frame="1"/>
          <w:shd w:val="clear" w:color="auto" w:fill="EEEEEE"/>
        </w:rPr>
        <w:t>@AfterClass</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void</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title"/>
          <w:rFonts w:asciiTheme="majorHAnsi" w:hAnsiTheme="majorHAnsi"/>
          <w:b/>
          <w:bCs/>
          <w:color w:val="880000"/>
          <w:sz w:val="18"/>
          <w:szCs w:val="18"/>
          <w:bdr w:val="none" w:sz="0" w:space="0" w:color="auto" w:frame="1"/>
          <w:shd w:val="clear" w:color="auto" w:fill="EEEEEE"/>
        </w:rPr>
        <w:t>tearDown</w:t>
      </w:r>
      <w:r w:rsidRPr="00E11B5F">
        <w:rPr>
          <w:rStyle w:val="HTMLCode"/>
          <w:rFonts w:asciiTheme="majorHAnsi" w:hAnsiTheme="majorHAnsi"/>
          <w:color w:val="000000"/>
          <w:sz w:val="18"/>
          <w:szCs w:val="18"/>
          <w:bdr w:val="none" w:sz="0" w:space="0" w:color="auto" w:frame="1"/>
          <w:shd w:val="clear" w:color="auto" w:fill="EEEEEE"/>
        </w:rPr>
        <w:t>()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if</w:t>
      </w:r>
      <w:r w:rsidRPr="00E11B5F">
        <w:rPr>
          <w:rStyle w:val="HTMLCode"/>
          <w:rFonts w:asciiTheme="majorHAnsi" w:hAnsiTheme="majorHAnsi"/>
          <w:color w:val="000000"/>
          <w:sz w:val="18"/>
          <w:szCs w:val="18"/>
          <w:bdr w:val="none" w:sz="0" w:space="0" w:color="auto" w:frame="1"/>
          <w:shd w:val="clear" w:color="auto" w:fill="EEEEEE"/>
        </w:rPr>
        <w:t>(driver!=</w:t>
      </w:r>
      <w:r w:rsidRPr="00E11B5F">
        <w:rPr>
          <w:rStyle w:val="hljs-keyword"/>
          <w:rFonts w:asciiTheme="majorHAnsi" w:hAnsiTheme="majorHAnsi"/>
          <w:b/>
          <w:bCs/>
          <w:color w:val="000000"/>
          <w:sz w:val="18"/>
          <w:szCs w:val="18"/>
          <w:bdr w:val="none" w:sz="0" w:space="0" w:color="auto" w:frame="1"/>
          <w:shd w:val="clear" w:color="auto" w:fill="EEEEEE"/>
        </w:rPr>
        <w:t>null</w:t>
      </w:r>
      <w:r w:rsidRPr="00E11B5F">
        <w:rPr>
          <w:rStyle w:val="HTMLCode"/>
          <w:rFonts w:asciiTheme="majorHAnsi" w:hAnsiTheme="majorHAnsi"/>
          <w:color w:val="000000"/>
          <w:sz w:val="18"/>
          <w:szCs w:val="18"/>
          <w:bdr w:val="none" w:sz="0" w:space="0" w:color="auto" w:frame="1"/>
          <w:shd w:val="clear" w:color="auto" w:fill="EEEEEE"/>
        </w:rPr>
        <w:t>)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System.out.println(</w:t>
      </w:r>
      <w:r w:rsidRPr="00E11B5F">
        <w:rPr>
          <w:rStyle w:val="hljs-string"/>
          <w:rFonts w:asciiTheme="majorHAnsi" w:hAnsiTheme="majorHAnsi"/>
          <w:color w:val="DD1144"/>
          <w:sz w:val="18"/>
          <w:szCs w:val="18"/>
          <w:bdr w:val="none" w:sz="0" w:space="0" w:color="auto" w:frame="1"/>
          <w:shd w:val="clear" w:color="auto" w:fill="EEEEEE"/>
        </w:rPr>
        <w:t>"Closing IE browser"</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driver.quit();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As we all know, InternetExplorerDriver works only with Windows system and the execution speed is slow Comparatively to other browsers.</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However when working with InternetExplorerDriver there are some issues with mouse events when the browser window does not have focus, and attempting to hover over elements.</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Your test scripts may work fine with Firefox and Chrome browsers which are intelligent enough find the elements in the DOM, but Internet Explorer is slow because of which you will end up with an exception.</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To avoid issues when executing scripts with Internet explorer, try to use 'Css selectors' which will minimize your issues.</w:t>
      </w:r>
    </w:p>
    <w:p w:rsidR="002E24DB" w:rsidRPr="00E11B5F" w:rsidRDefault="002E24DB" w:rsidP="00E11B5F">
      <w:pPr>
        <w:pStyle w:val="Heading3"/>
        <w:shd w:val="clear" w:color="auto" w:fill="FFFFFF"/>
        <w:spacing w:before="0" w:line="240" w:lineRule="auto"/>
        <w:rPr>
          <w:b w:val="0"/>
          <w:bCs w:val="0"/>
          <w:color w:val="555555"/>
          <w:sz w:val="18"/>
          <w:szCs w:val="18"/>
        </w:rPr>
      </w:pPr>
      <w:r w:rsidRPr="00E11B5F">
        <w:rPr>
          <w:b w:val="0"/>
          <w:bCs w:val="0"/>
          <w:color w:val="555555"/>
          <w:sz w:val="18"/>
          <w:szCs w:val="18"/>
        </w:rPr>
        <w:lastRenderedPageBreak/>
        <w:t>When ever working with Internet explorer browser for Selenium webdriver, the below are the common issues that you may come across.</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b/>
          <w:bCs/>
          <w:color w:val="555555"/>
          <w:sz w:val="18"/>
          <w:szCs w:val="18"/>
        </w:rPr>
        <w:t>1. If see issue some thing like 'Unexpected error launching Internet Explorer' below, You have to set 'Enable protected mode' option in all levels with same value.</w:t>
      </w:r>
    </w:p>
    <w:p w:rsidR="002E24DB" w:rsidRPr="00E11B5F" w:rsidRDefault="002E24DB" w:rsidP="00E11B5F">
      <w:pPr>
        <w:pStyle w:val="HTMLPreformatted"/>
        <w:shd w:val="clear" w:color="auto" w:fill="F5F5F5"/>
        <w:wordWrap w:val="0"/>
        <w:rPr>
          <w:rStyle w:val="hljs-operator"/>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org.openqa.selenium.remote.SessionNotFoundException: Unexpected error launching Internet Explorer. Protected Mode settings are not the same for all zones. Enable Protected Mode must be </w:t>
      </w:r>
      <w:r w:rsidRPr="00E11B5F">
        <w:rPr>
          <w:rStyle w:val="hljs-keyword"/>
          <w:rFonts w:asciiTheme="majorHAnsi" w:hAnsiTheme="majorHAnsi"/>
          <w:b/>
          <w:bCs/>
          <w:color w:val="000000"/>
          <w:sz w:val="18"/>
          <w:szCs w:val="18"/>
          <w:bdr w:val="none" w:sz="0" w:space="0" w:color="auto" w:frame="1"/>
          <w:shd w:val="clear" w:color="auto" w:fill="EEEEEE"/>
        </w:rPr>
        <w:t>set</w:t>
      </w:r>
      <w:r w:rsidRPr="00E11B5F">
        <w:rPr>
          <w:rStyle w:val="hljs-operator"/>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to</w:t>
      </w:r>
      <w:r w:rsidRPr="00E11B5F">
        <w:rPr>
          <w:rStyle w:val="hljs-operator"/>
          <w:rFonts w:asciiTheme="majorHAnsi" w:hAnsiTheme="majorHAnsi"/>
          <w:color w:val="000000"/>
          <w:sz w:val="18"/>
          <w:szCs w:val="18"/>
          <w:bdr w:val="none" w:sz="0" w:space="0" w:color="auto" w:frame="1"/>
          <w:shd w:val="clear" w:color="auto" w:fill="EEEEEE"/>
        </w:rPr>
        <w:t xml:space="preserve"> the same </w:t>
      </w:r>
      <w:r w:rsidRPr="00E11B5F">
        <w:rPr>
          <w:rStyle w:val="hljs-keyword"/>
          <w:rFonts w:asciiTheme="majorHAnsi" w:hAnsiTheme="majorHAnsi"/>
          <w:b/>
          <w:bCs/>
          <w:color w:val="000000"/>
          <w:sz w:val="18"/>
          <w:szCs w:val="18"/>
          <w:bdr w:val="none" w:sz="0" w:space="0" w:color="auto" w:frame="1"/>
          <w:shd w:val="clear" w:color="auto" w:fill="EEEEEE"/>
        </w:rPr>
        <w:t>value</w:t>
      </w:r>
      <w:r w:rsidRPr="00E11B5F">
        <w:rPr>
          <w:rStyle w:val="hljs-operator"/>
          <w:rFonts w:asciiTheme="majorHAnsi" w:hAnsiTheme="majorHAnsi"/>
          <w:color w:val="000000"/>
          <w:sz w:val="18"/>
          <w:szCs w:val="18"/>
          <w:bdr w:val="none" w:sz="0" w:space="0" w:color="auto" w:frame="1"/>
          <w:shd w:val="clear" w:color="auto" w:fill="EEEEEE"/>
        </w:rPr>
        <w:t xml:space="preserve"> (enabled </w:t>
      </w:r>
      <w:r w:rsidRPr="00E11B5F">
        <w:rPr>
          <w:rStyle w:val="hljs-keyword"/>
          <w:rFonts w:asciiTheme="majorHAnsi" w:hAnsiTheme="majorHAnsi"/>
          <w:b/>
          <w:bCs/>
          <w:color w:val="000000"/>
          <w:sz w:val="18"/>
          <w:szCs w:val="18"/>
          <w:bdr w:val="none" w:sz="0" w:space="0" w:color="auto" w:frame="1"/>
          <w:shd w:val="clear" w:color="auto" w:fill="EEEEEE"/>
        </w:rPr>
        <w:t>or</w:t>
      </w:r>
      <w:r w:rsidRPr="00E11B5F">
        <w:rPr>
          <w:rStyle w:val="hljs-operator"/>
          <w:rFonts w:asciiTheme="majorHAnsi" w:hAnsiTheme="majorHAnsi"/>
          <w:color w:val="000000"/>
          <w:sz w:val="18"/>
          <w:szCs w:val="18"/>
          <w:bdr w:val="none" w:sz="0" w:space="0" w:color="auto" w:frame="1"/>
          <w:shd w:val="clear" w:color="auto" w:fill="EEEEEE"/>
        </w:rPr>
        <w:t xml:space="preserve"> disabled) </w:t>
      </w:r>
      <w:r w:rsidRPr="00E11B5F">
        <w:rPr>
          <w:rStyle w:val="hljs-keyword"/>
          <w:rFonts w:asciiTheme="majorHAnsi" w:hAnsiTheme="majorHAnsi"/>
          <w:b/>
          <w:bCs/>
          <w:color w:val="000000"/>
          <w:sz w:val="18"/>
          <w:szCs w:val="18"/>
          <w:bdr w:val="none" w:sz="0" w:space="0" w:color="auto" w:frame="1"/>
          <w:shd w:val="clear" w:color="auto" w:fill="EEEEEE"/>
        </w:rPr>
        <w:t>for</w:t>
      </w:r>
      <w:r w:rsidRPr="00E11B5F">
        <w:rPr>
          <w:rStyle w:val="hljs-operator"/>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all</w:t>
      </w:r>
      <w:r w:rsidRPr="00E11B5F">
        <w:rPr>
          <w:rStyle w:val="hljs-operator"/>
          <w:rFonts w:asciiTheme="majorHAnsi" w:hAnsiTheme="majorHAnsi"/>
          <w:color w:val="000000"/>
          <w:sz w:val="18"/>
          <w:szCs w:val="18"/>
          <w:bdr w:val="none" w:sz="0" w:space="0" w:color="auto" w:frame="1"/>
          <w:shd w:val="clear" w:color="auto" w:fill="EEEEEE"/>
        </w:rPr>
        <w:t xml:space="preserve"> zones. (WARNING: The server did </w:t>
      </w:r>
      <w:r w:rsidRPr="00E11B5F">
        <w:rPr>
          <w:rStyle w:val="hljs-keyword"/>
          <w:rFonts w:asciiTheme="majorHAnsi" w:hAnsiTheme="majorHAnsi"/>
          <w:b/>
          <w:bCs/>
          <w:color w:val="000000"/>
          <w:sz w:val="18"/>
          <w:szCs w:val="18"/>
          <w:bdr w:val="none" w:sz="0" w:space="0" w:color="auto" w:frame="1"/>
          <w:shd w:val="clear" w:color="auto" w:fill="EEEEEE"/>
        </w:rPr>
        <w:t>not</w:t>
      </w:r>
      <w:r w:rsidRPr="00E11B5F">
        <w:rPr>
          <w:rStyle w:val="hljs-operator"/>
          <w:rFonts w:asciiTheme="majorHAnsi" w:hAnsiTheme="majorHAnsi"/>
          <w:color w:val="000000"/>
          <w:sz w:val="18"/>
          <w:szCs w:val="18"/>
          <w:bdr w:val="none" w:sz="0" w:space="0" w:color="auto" w:frame="1"/>
          <w:shd w:val="clear" w:color="auto" w:fill="EEEEEE"/>
        </w:rPr>
        <w:t xml:space="preserve"> provide </w:t>
      </w:r>
      <w:r w:rsidRPr="00E11B5F">
        <w:rPr>
          <w:rStyle w:val="hljs-keyword"/>
          <w:rFonts w:asciiTheme="majorHAnsi" w:hAnsiTheme="majorHAnsi"/>
          <w:b/>
          <w:bCs/>
          <w:color w:val="000000"/>
          <w:sz w:val="18"/>
          <w:szCs w:val="18"/>
          <w:bdr w:val="none" w:sz="0" w:space="0" w:color="auto" w:frame="1"/>
          <w:shd w:val="clear" w:color="auto" w:fill="EEEEEE"/>
        </w:rPr>
        <w:t>any</w:t>
      </w:r>
      <w:r w:rsidRPr="00E11B5F">
        <w:rPr>
          <w:rStyle w:val="hljs-operator"/>
          <w:rFonts w:asciiTheme="majorHAnsi" w:hAnsiTheme="majorHAnsi"/>
          <w:color w:val="000000"/>
          <w:sz w:val="18"/>
          <w:szCs w:val="18"/>
          <w:bdr w:val="none" w:sz="0" w:space="0" w:color="auto" w:frame="1"/>
          <w:shd w:val="clear" w:color="auto" w:fill="EEEEEE"/>
        </w:rPr>
        <w:t xml:space="preserve"> stacktrace information)</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ljs-operator"/>
          <w:rFonts w:asciiTheme="majorHAnsi" w:hAnsiTheme="majorHAnsi"/>
          <w:color w:val="000000"/>
          <w:sz w:val="18"/>
          <w:szCs w:val="18"/>
          <w:bdr w:val="none" w:sz="0" w:space="0" w:color="auto" w:frame="1"/>
          <w:shd w:val="clear" w:color="auto" w:fill="EEEEEE"/>
        </w:rPr>
        <w:t xml:space="preserve">Command duration </w:t>
      </w:r>
      <w:r w:rsidRPr="00E11B5F">
        <w:rPr>
          <w:rStyle w:val="hljs-keyword"/>
          <w:rFonts w:asciiTheme="majorHAnsi" w:hAnsiTheme="majorHAnsi"/>
          <w:b/>
          <w:bCs/>
          <w:color w:val="000000"/>
          <w:sz w:val="18"/>
          <w:szCs w:val="18"/>
          <w:bdr w:val="none" w:sz="0" w:space="0" w:color="auto" w:frame="1"/>
          <w:shd w:val="clear" w:color="auto" w:fill="EEEEEE"/>
        </w:rPr>
        <w:t>or</w:t>
      </w:r>
      <w:r w:rsidRPr="00E11B5F">
        <w:rPr>
          <w:rStyle w:val="hljs-operator"/>
          <w:rFonts w:asciiTheme="majorHAnsi" w:hAnsiTheme="majorHAnsi"/>
          <w:color w:val="000000"/>
          <w:sz w:val="18"/>
          <w:szCs w:val="18"/>
          <w:bdr w:val="none" w:sz="0" w:space="0" w:color="auto" w:frame="1"/>
          <w:shd w:val="clear" w:color="auto" w:fill="EEEEEE"/>
        </w:rPr>
        <w:t xml:space="preserve"> timeout: </w:t>
      </w:r>
      <w:r w:rsidRPr="00E11B5F">
        <w:rPr>
          <w:rStyle w:val="hljs-number"/>
          <w:rFonts w:asciiTheme="majorHAnsi" w:hAnsiTheme="majorHAnsi"/>
          <w:color w:val="009999"/>
          <w:sz w:val="18"/>
          <w:szCs w:val="18"/>
          <w:bdr w:val="none" w:sz="0" w:space="0" w:color="auto" w:frame="1"/>
          <w:shd w:val="clear" w:color="auto" w:fill="EEEEEE"/>
        </w:rPr>
        <w:t>516</w:t>
      </w:r>
      <w:r w:rsidRPr="00E11B5F">
        <w:rPr>
          <w:rStyle w:val="hljs-operator"/>
          <w:rFonts w:asciiTheme="majorHAnsi" w:hAnsiTheme="majorHAnsi"/>
          <w:color w:val="000000"/>
          <w:sz w:val="18"/>
          <w:szCs w:val="18"/>
          <w:bdr w:val="none" w:sz="0" w:space="0" w:color="auto" w:frame="1"/>
          <w:shd w:val="clear" w:color="auto" w:fill="EEEEEE"/>
        </w:rPr>
        <w:t xml:space="preserve"> milliseconds</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b/>
          <w:bCs/>
          <w:color w:val="555555"/>
          <w:sz w:val="18"/>
          <w:szCs w:val="18"/>
        </w:rPr>
        <w:t>Please follow below steps to set:</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1. Open Internet Explorer browser--&gt; Select Internet Options from Tools menu</w:t>
      </w:r>
      <w:r w:rsidRPr="00E11B5F">
        <w:rPr>
          <w:rFonts w:asciiTheme="majorHAnsi" w:hAnsiTheme="majorHAnsi"/>
          <w:color w:val="555555"/>
          <w:sz w:val="18"/>
          <w:szCs w:val="18"/>
        </w:rPr>
        <w:br/>
        <w:t>2. Select Security Tab --&gt; Select Enable Protected Mode option -- &gt; Check the default Zone level for 'Internet'. If you look at the screen shot below, security level for this zone is selected as 'Allowed level for this zone : Medium to High.' and 'Enable Protected Mode' option is Checked.</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noProof/>
          <w:color w:val="555555"/>
          <w:sz w:val="18"/>
          <w:szCs w:val="18"/>
        </w:rPr>
        <w:drawing>
          <wp:inline distT="0" distB="0" distL="0" distR="0">
            <wp:extent cx="4015740" cy="5179060"/>
            <wp:effectExtent l="19050" t="0" r="3810" b="0"/>
            <wp:docPr id="605" name="Picture 605" descr="Zone level settings for IE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Zone level settings for IE driver"/>
                    <pic:cNvPicPr>
                      <a:picLocks noChangeAspect="1" noChangeArrowheads="1"/>
                    </pic:cNvPicPr>
                  </pic:nvPicPr>
                  <pic:blipFill>
                    <a:blip r:embed="rId209"/>
                    <a:srcRect/>
                    <a:stretch>
                      <a:fillRect/>
                    </a:stretch>
                  </pic:blipFill>
                  <pic:spPr bwMode="auto">
                    <a:xfrm>
                      <a:off x="0" y="0"/>
                      <a:ext cx="4015740" cy="5179060"/>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Now you need to make sure that, for the other Zones, such as 'Local Internet' and 'Trusted sites' is also selected as ABOVE. You may don't need to do anything with 'Restricted Site' option. We can leave the option as is and by default 'Enable Protected Mode' option will be Checked.</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Now after changing the settings, please click on 'Apply' and 'Ok' button.</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There is also an other alternative for setting the protected mode using desired capabilities as below: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DesiredCapabilities capabilities = DesiredCapabilities.internetExplorer();</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TMLCode"/>
          <w:rFonts w:asciiTheme="majorHAnsi" w:hAnsiTheme="majorHAnsi"/>
          <w:color w:val="000000"/>
          <w:sz w:val="18"/>
          <w:szCs w:val="18"/>
          <w:bdr w:val="none" w:sz="0" w:space="0" w:color="auto" w:frame="1"/>
          <w:shd w:val="clear" w:color="auto" w:fill="EEEEEE"/>
        </w:rPr>
        <w:t>capabilities.setCapability(InternetExplorerDriver.INTRODUCE_FLAKINESS_BY_IGNORING_SECURITY_DOMAINS,</w:t>
      </w:r>
      <w:r w:rsidRPr="00E11B5F">
        <w:rPr>
          <w:rStyle w:val="hljs-literal"/>
          <w:rFonts w:asciiTheme="majorHAnsi" w:hAnsiTheme="majorHAnsi"/>
          <w:color w:val="008800"/>
          <w:sz w:val="18"/>
          <w:szCs w:val="18"/>
          <w:bdr w:val="none" w:sz="0" w:space="0" w:color="auto" w:frame="1"/>
          <w:shd w:val="clear" w:color="auto" w:fill="EEEEEE"/>
        </w:rPr>
        <w:t>true</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But how ever, the first option is advised and it is not that hard to set internet explorer browser settings.</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2. Make sure that the IE browser zoom level is set to 100% so that the native mouse events can be set to the correct coordinates.</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lastRenderedPageBreak/>
        <w:t>3. It may be silly one, But make sure you provide correct path when setting the property of Internet explorer driver.</w:t>
      </w:r>
    </w:p>
    <w:p w:rsidR="002E24DB" w:rsidRPr="00E11B5F" w:rsidRDefault="002E24DB" w:rsidP="00E11B5F">
      <w:pPr>
        <w:pStyle w:val="Heading1"/>
        <w:spacing w:before="0" w:beforeAutospacing="0" w:after="0" w:afterAutospacing="0"/>
        <w:rPr>
          <w:rFonts w:asciiTheme="majorHAnsi" w:hAnsiTheme="majorHAnsi"/>
          <w:color w:val="373B41"/>
          <w:sz w:val="18"/>
          <w:szCs w:val="18"/>
        </w:rPr>
      </w:pPr>
      <w:hyperlink r:id="rId210" w:history="1">
        <w:r w:rsidRPr="00E11B5F">
          <w:rPr>
            <w:rStyle w:val="Hyperlink"/>
            <w:rFonts w:asciiTheme="majorHAnsi" w:hAnsiTheme="majorHAnsi"/>
            <w:color w:val="373B41"/>
            <w:sz w:val="18"/>
            <w:szCs w:val="18"/>
          </w:rPr>
          <w:t>How to Run Webdriver in chrome browser?</w:t>
        </w:r>
      </w:hyperlink>
    </w:p>
    <w:p w:rsidR="002E24DB" w:rsidRPr="00E11B5F" w:rsidRDefault="002E24DB" w:rsidP="00E11B5F">
      <w:pPr>
        <w:shd w:val="clear" w:color="auto" w:fill="FFFFFF"/>
        <w:spacing w:after="0" w:line="240" w:lineRule="auto"/>
        <w:jc w:val="center"/>
        <w:rPr>
          <w:rFonts w:asciiTheme="majorHAnsi" w:hAnsiTheme="majorHAnsi"/>
          <w:color w:val="555555"/>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608" name="Picture 608" descr="https://1.bp.blogspot.com/-f9I25tWM1lA/XCXRiei7zBI/AAAAAAAAPKA/3EjoCy0MWcQvCoEvtwAHgrHK_B_7aqRlwCLcBGAs/s1600/Programs%2Bfor%2BSelenium.png">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1.bp.blogspot.com/-f9I25tWM1lA/XCXRiei7zBI/AAAAAAAAPKA/3EjoCy0MWcQvCoEvtwAHgrHK_B_7aqRlwCLcBGAs/s1600/Programs%2Bfor%2BSelenium.png">
                      <a:hlinkClick r:id="rId211"/>
                    </pic:cNvPr>
                    <pic:cNvPicPr>
                      <a:picLocks noChangeAspect="1" noChangeArrowheads="1"/>
                    </pic:cNvPicPr>
                  </pic:nvPicPr>
                  <pic:blipFill>
                    <a:blip r:embed="rId212"/>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Normally to run webdriver, we just need a browser and a selenium server jar file. Selenium by-default supports Mozilla Firefox browser. Then the next question come to your mind is How to run webdriver in other browsers.</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Selenium supports to run webdriver in other browsers by just adding an .exe path of the driver server for the individual browsers.</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Now to run selenium webdriver in Chrome browser, we need to take the help of </w:t>
      </w:r>
      <w:hyperlink r:id="rId213" w:tgtFrame="_blank" w:history="1">
        <w:r w:rsidRPr="00E11B5F">
          <w:rPr>
            <w:rStyle w:val="Hyperlink"/>
            <w:rFonts w:asciiTheme="majorHAnsi" w:hAnsiTheme="majorHAnsi"/>
            <w:color w:val="0088CC"/>
            <w:sz w:val="18"/>
            <w:szCs w:val="18"/>
          </w:rPr>
          <w:t>ChromeDriver</w:t>
        </w:r>
      </w:hyperlink>
      <w:r w:rsidRPr="00E11B5F">
        <w:rPr>
          <w:rFonts w:asciiTheme="majorHAnsi" w:hAnsiTheme="majorHAnsi"/>
          <w:color w:val="555555"/>
          <w:sz w:val="18"/>
          <w:szCs w:val="18"/>
        </w:rPr>
        <w:t> which is a separate executable that selenium webdriver uses to control chrome. ChromeDriver is supported by the Chromium team, ChromeDriver is a standalone server which implements </w:t>
      </w:r>
      <w:hyperlink r:id="rId214" w:tgtFrame="_blank" w:history="1">
        <w:r w:rsidRPr="00E11B5F">
          <w:rPr>
            <w:rStyle w:val="Hyperlink"/>
            <w:rFonts w:asciiTheme="majorHAnsi" w:hAnsiTheme="majorHAnsi"/>
            <w:color w:val="0088CC"/>
            <w:sz w:val="18"/>
            <w:szCs w:val="18"/>
          </w:rPr>
          <w:t>WebDriver's wire protocol</w:t>
        </w:r>
      </w:hyperlink>
      <w:r w:rsidRPr="00E11B5F">
        <w:rPr>
          <w:rFonts w:asciiTheme="majorHAnsi" w:hAnsiTheme="majorHAnsi"/>
          <w:color w:val="555555"/>
          <w:sz w:val="18"/>
          <w:szCs w:val="18"/>
        </w:rPr>
        <w:t> for Chromium.</w:t>
      </w:r>
    </w:p>
    <w:p w:rsidR="002E24DB" w:rsidRPr="00E11B5F" w:rsidRDefault="002E24DB" w:rsidP="00E11B5F">
      <w:pPr>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First of all, download latest version of ChromeDriver server for webdriver. You can download latest version of ChromeDriver server from </w:t>
      </w:r>
      <w:hyperlink r:id="rId215" w:tgtFrame="_blank" w:history="1">
        <w:r w:rsidRPr="00E11B5F">
          <w:rPr>
            <w:rStyle w:val="Hyperlink"/>
            <w:rFonts w:asciiTheme="majorHAnsi" w:hAnsiTheme="majorHAnsi"/>
            <w:color w:val="0088CC"/>
            <w:sz w:val="18"/>
            <w:szCs w:val="18"/>
          </w:rPr>
          <w:t>Download Chrome Server</w:t>
        </w:r>
      </w:hyperlink>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Note: Choose the chromedriver based on your working environment. If you are working on windows environment, you need to click on "Chromedriver_win32.zip".</w:t>
      </w:r>
      <w:r w:rsidRPr="00E11B5F">
        <w:rPr>
          <w:rFonts w:asciiTheme="majorHAnsi" w:hAnsiTheme="majorHAnsi"/>
          <w:color w:val="555555"/>
          <w:sz w:val="18"/>
          <w:szCs w:val="18"/>
        </w:rPr>
        <w:br/>
        <w:t>Save the downloaded file to your local machine.</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In your code you need to set the property for chrome driver, specify its location via the webdriver.chrome.driver as below</w:t>
      </w:r>
      <w:r w:rsidRPr="00E11B5F">
        <w:rPr>
          <w:rFonts w:asciiTheme="majorHAnsi" w:hAnsiTheme="majorHAnsi"/>
          <w:color w:val="555555"/>
          <w:sz w:val="18"/>
          <w:szCs w:val="18"/>
        </w:rPr>
        <w:br/>
        <w:t>System.setProperty("webdriver.chrome.driver", "pathofchromedriver\\chromedriver.exe");</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If you dint set the path / or if you give the wrong path, then you will be seeing below error immediately once you start your script</w:t>
      </w:r>
      <w:r w:rsidRPr="00E11B5F">
        <w:rPr>
          <w:rFonts w:asciiTheme="majorHAnsi" w:hAnsiTheme="majorHAnsi"/>
          <w:color w:val="555555"/>
          <w:sz w:val="18"/>
          <w:szCs w:val="18"/>
        </w:rPr>
        <w:br/>
      </w:r>
      <w:r w:rsidRPr="00E11B5F">
        <w:rPr>
          <w:rFonts w:asciiTheme="majorHAnsi" w:hAnsiTheme="majorHAnsi"/>
          <w:b/>
          <w:bCs/>
          <w:color w:val="555555"/>
          <w:sz w:val="18"/>
          <w:szCs w:val="18"/>
        </w:rPr>
        <w:t>Error: The path to the driver executable must be set by the webdriver.chrome.driver system property</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Please find the below example program using java. After writing the below code, execute it to run your test in chrome browser which will first open chrome browser and validate Google Home Page Title.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package</w:t>
      </w:r>
      <w:r w:rsidRPr="00E11B5F">
        <w:rPr>
          <w:rStyle w:val="HTMLCode"/>
          <w:rFonts w:asciiTheme="majorHAnsi" w:hAnsiTheme="majorHAnsi"/>
          <w:color w:val="000000"/>
          <w:sz w:val="18"/>
          <w:szCs w:val="18"/>
          <w:bdr w:val="none" w:sz="0" w:space="0" w:color="auto" w:frame="1"/>
          <w:shd w:val="clear" w:color="auto" w:fill="EEEEEE"/>
        </w:rPr>
        <w:t xml:space="preserve"> com.test;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org.openqa.selenium.WebDriver;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org.openqa.selenium.chrome.ChromeDriver;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org.testng.Assert;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org.testng.annotations.AfterClass;</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org.testng.annotations.BeforeClass;</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org.testng.annotations.Test;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class</w:t>
      </w:r>
      <w:r w:rsidRPr="00E11B5F">
        <w:rPr>
          <w:rStyle w:val="hljs-class"/>
          <w:rFonts w:asciiTheme="majorHAnsi" w:hAnsiTheme="majorHAnsi"/>
          <w:color w:val="445588"/>
          <w:sz w:val="18"/>
          <w:szCs w:val="18"/>
          <w:bdr w:val="none" w:sz="0" w:space="0" w:color="auto" w:frame="1"/>
          <w:shd w:val="clear" w:color="auto" w:fill="EEEEEE"/>
        </w:rPr>
        <w:t xml:space="preserve"> </w:t>
      </w:r>
      <w:r w:rsidRPr="00E11B5F">
        <w:rPr>
          <w:rStyle w:val="hljs-title"/>
          <w:rFonts w:asciiTheme="majorHAnsi" w:hAnsiTheme="majorHAnsi"/>
          <w:b/>
          <w:bCs/>
          <w:color w:val="880000"/>
          <w:sz w:val="18"/>
          <w:szCs w:val="18"/>
          <w:bdr w:val="none" w:sz="0" w:space="0" w:color="auto" w:frame="1"/>
          <w:shd w:val="clear" w:color="auto" w:fill="EEEEEE"/>
        </w:rPr>
        <w:t>TestChromeBrowser</w:t>
      </w:r>
      <w:r w:rsidRPr="00E11B5F">
        <w:rPr>
          <w:rStyle w:val="hljs-class"/>
          <w:rFonts w:asciiTheme="majorHAnsi" w:hAnsiTheme="majorHAnsi"/>
          <w:color w:val="445588"/>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static</w:t>
      </w:r>
      <w:r w:rsidRPr="00E11B5F">
        <w:rPr>
          <w:rStyle w:val="HTMLCode"/>
          <w:rFonts w:asciiTheme="majorHAnsi" w:hAnsiTheme="majorHAnsi"/>
          <w:color w:val="000000"/>
          <w:sz w:val="18"/>
          <w:szCs w:val="18"/>
          <w:bdr w:val="none" w:sz="0" w:space="0" w:color="auto" w:frame="1"/>
          <w:shd w:val="clear" w:color="auto" w:fill="EEEEEE"/>
        </w:rPr>
        <w:t xml:space="preserve"> String driverPath = </w:t>
      </w:r>
      <w:r w:rsidRPr="00E11B5F">
        <w:rPr>
          <w:rStyle w:val="hljs-string"/>
          <w:rFonts w:asciiTheme="majorHAnsi" w:hAnsiTheme="majorHAnsi"/>
          <w:color w:val="DD1144"/>
          <w:sz w:val="18"/>
          <w:szCs w:val="18"/>
          <w:bdr w:val="none" w:sz="0" w:space="0" w:color="auto" w:frame="1"/>
          <w:shd w:val="clear" w:color="auto" w:fill="EEEEEE"/>
        </w:rPr>
        <w:t>"path to chrome driver"</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WebDriver 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annotation"/>
          <w:rFonts w:asciiTheme="majorHAnsi" w:hAnsiTheme="majorHAnsi"/>
          <w:color w:val="000077"/>
          <w:sz w:val="18"/>
          <w:szCs w:val="18"/>
          <w:bdr w:val="none" w:sz="0" w:space="0" w:color="auto" w:frame="1"/>
          <w:shd w:val="clear" w:color="auto" w:fill="EEEEEE"/>
        </w:rPr>
        <w:t>@BeforeClass</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void</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title"/>
          <w:rFonts w:asciiTheme="majorHAnsi" w:hAnsiTheme="majorHAnsi"/>
          <w:b/>
          <w:bCs/>
          <w:color w:val="880000"/>
          <w:sz w:val="18"/>
          <w:szCs w:val="18"/>
          <w:bdr w:val="none" w:sz="0" w:space="0" w:color="auto" w:frame="1"/>
          <w:shd w:val="clear" w:color="auto" w:fill="EEEEEE"/>
        </w:rPr>
        <w:t>setUp</w:t>
      </w:r>
      <w:r w:rsidRPr="00E11B5F">
        <w:rPr>
          <w:rStyle w:val="HTMLCode"/>
          <w:rFonts w:asciiTheme="majorHAnsi" w:hAnsiTheme="majorHAnsi"/>
          <w:color w:val="000000"/>
          <w:sz w:val="18"/>
          <w:szCs w:val="18"/>
          <w:bdr w:val="none" w:sz="0" w:space="0" w:color="auto" w:frame="1"/>
          <w:shd w:val="clear" w:color="auto" w:fill="EEEEEE"/>
        </w:rPr>
        <w:t>()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System.out.println(</w:t>
      </w:r>
      <w:r w:rsidRPr="00E11B5F">
        <w:rPr>
          <w:rStyle w:val="hljs-string"/>
          <w:rFonts w:asciiTheme="majorHAnsi" w:hAnsiTheme="majorHAnsi"/>
          <w:color w:val="DD1144"/>
          <w:sz w:val="18"/>
          <w:szCs w:val="18"/>
          <w:bdr w:val="none" w:sz="0" w:space="0" w:color="auto" w:frame="1"/>
          <w:shd w:val="clear" w:color="auto" w:fill="EEEEEE"/>
        </w:rPr>
        <w:t>"*******************"</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System.out.println(</w:t>
      </w:r>
      <w:r w:rsidRPr="00E11B5F">
        <w:rPr>
          <w:rStyle w:val="hljs-string"/>
          <w:rFonts w:asciiTheme="majorHAnsi" w:hAnsiTheme="majorHAnsi"/>
          <w:color w:val="DD1144"/>
          <w:sz w:val="18"/>
          <w:szCs w:val="18"/>
          <w:bdr w:val="none" w:sz="0" w:space="0" w:color="auto" w:frame="1"/>
          <w:shd w:val="clear" w:color="auto" w:fill="EEEEEE"/>
        </w:rPr>
        <w:t>"launching chrome browser"</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System.setProperty(</w:t>
      </w:r>
      <w:r w:rsidRPr="00E11B5F">
        <w:rPr>
          <w:rStyle w:val="hljs-string"/>
          <w:rFonts w:asciiTheme="majorHAnsi" w:hAnsiTheme="majorHAnsi"/>
          <w:color w:val="DD1144"/>
          <w:sz w:val="18"/>
          <w:szCs w:val="18"/>
          <w:bdr w:val="none" w:sz="0" w:space="0" w:color="auto" w:frame="1"/>
          <w:shd w:val="clear" w:color="auto" w:fill="EEEEEE"/>
        </w:rPr>
        <w:t>"webdriver.chrome.driver"</w:t>
      </w:r>
      <w:r w:rsidRPr="00E11B5F">
        <w:rPr>
          <w:rStyle w:val="HTMLCode"/>
          <w:rFonts w:asciiTheme="majorHAnsi" w:hAnsiTheme="majorHAnsi"/>
          <w:color w:val="000000"/>
          <w:sz w:val="18"/>
          <w:szCs w:val="18"/>
          <w:bdr w:val="none" w:sz="0" w:space="0" w:color="auto" w:frame="1"/>
          <w:shd w:val="clear" w:color="auto" w:fill="EEEEEE"/>
        </w:rPr>
        <w:t>, driverPath+</w:t>
      </w:r>
      <w:r w:rsidRPr="00E11B5F">
        <w:rPr>
          <w:rStyle w:val="hljs-string"/>
          <w:rFonts w:asciiTheme="majorHAnsi" w:hAnsiTheme="majorHAnsi"/>
          <w:color w:val="DD1144"/>
          <w:sz w:val="18"/>
          <w:szCs w:val="18"/>
          <w:bdr w:val="none" w:sz="0" w:space="0" w:color="auto" w:frame="1"/>
          <w:shd w:val="clear" w:color="auto" w:fill="EEEEEE"/>
        </w:rPr>
        <w:t>"chromedriver.exe"</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lastRenderedPageBreak/>
        <w:t xml:space="preserve">  driver = </w:t>
      </w:r>
      <w:r w:rsidRPr="00E11B5F">
        <w:rPr>
          <w:rStyle w:val="hljs-keyword"/>
          <w:rFonts w:asciiTheme="majorHAnsi" w:hAnsiTheme="majorHAnsi"/>
          <w:b/>
          <w:bCs/>
          <w:color w:val="000000"/>
          <w:sz w:val="18"/>
          <w:szCs w:val="18"/>
          <w:bdr w:val="none" w:sz="0" w:space="0" w:color="auto" w:frame="1"/>
          <w:shd w:val="clear" w:color="auto" w:fill="EEEEEE"/>
        </w:rPr>
        <w:t>new</w:t>
      </w:r>
      <w:r w:rsidRPr="00E11B5F">
        <w:rPr>
          <w:rStyle w:val="HTMLCode"/>
          <w:rFonts w:asciiTheme="majorHAnsi" w:hAnsiTheme="majorHAnsi"/>
          <w:color w:val="000000"/>
          <w:sz w:val="18"/>
          <w:szCs w:val="18"/>
          <w:bdr w:val="none" w:sz="0" w:space="0" w:color="auto" w:frame="1"/>
          <w:shd w:val="clear" w:color="auto" w:fill="EEEEEE"/>
        </w:rPr>
        <w:t xml:space="preserve"> ChromeDriver();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driver.manage().window().maximize();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annotation"/>
          <w:rFonts w:asciiTheme="majorHAnsi" w:hAnsiTheme="majorHAnsi"/>
          <w:color w:val="000077"/>
          <w:sz w:val="18"/>
          <w:szCs w:val="18"/>
          <w:bdr w:val="none" w:sz="0" w:space="0" w:color="auto" w:frame="1"/>
          <w:shd w:val="clear" w:color="auto" w:fill="EEEEEE"/>
        </w:rPr>
        <w:t>@Test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void</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title"/>
          <w:rFonts w:asciiTheme="majorHAnsi" w:hAnsiTheme="majorHAnsi"/>
          <w:b/>
          <w:bCs/>
          <w:color w:val="880000"/>
          <w:sz w:val="18"/>
          <w:szCs w:val="18"/>
          <w:bdr w:val="none" w:sz="0" w:space="0" w:color="auto" w:frame="1"/>
          <w:shd w:val="clear" w:color="auto" w:fill="EEEEEE"/>
        </w:rPr>
        <w:t>testGooglePageTitleInIEBrowser</w:t>
      </w:r>
      <w:r w:rsidRPr="00E11B5F">
        <w:rPr>
          <w:rStyle w:val="HTMLCode"/>
          <w:rFonts w:asciiTheme="majorHAnsi" w:hAnsiTheme="majorHAnsi"/>
          <w:color w:val="000000"/>
          <w:sz w:val="18"/>
          <w:szCs w:val="18"/>
          <w:bdr w:val="none" w:sz="0" w:space="0" w:color="auto" w:frame="1"/>
          <w:shd w:val="clear" w:color="auto" w:fill="EEEEEE"/>
        </w:rPr>
        <w:t>()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driver.navigate().to(</w:t>
      </w:r>
      <w:r w:rsidRPr="00E11B5F">
        <w:rPr>
          <w:rStyle w:val="hljs-string"/>
          <w:rFonts w:asciiTheme="majorHAnsi" w:hAnsiTheme="majorHAnsi"/>
          <w:color w:val="DD1144"/>
          <w:sz w:val="18"/>
          <w:szCs w:val="18"/>
          <w:bdr w:val="none" w:sz="0" w:space="0" w:color="auto" w:frame="1"/>
          <w:shd w:val="clear" w:color="auto" w:fill="EEEEEE"/>
        </w:rPr>
        <w:t>"</w:t>
      </w:r>
      <w:hyperlink r:id="rId216" w:history="1">
        <w:r w:rsidRPr="00E11B5F">
          <w:rPr>
            <w:rStyle w:val="hljs-string"/>
            <w:rFonts w:asciiTheme="majorHAnsi" w:hAnsiTheme="majorHAnsi"/>
            <w:color w:val="DD1144"/>
            <w:sz w:val="18"/>
            <w:szCs w:val="18"/>
            <w:bdr w:val="none" w:sz="0" w:space="0" w:color="auto" w:frame="1"/>
            <w:shd w:val="clear" w:color="auto" w:fill="EEEEEE"/>
          </w:rPr>
          <w:t>http://www.google.com"</w:t>
        </w:r>
      </w:hyperlink>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String strPageTitle = driver.getTitle();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System.out.println(</w:t>
      </w:r>
      <w:r w:rsidRPr="00E11B5F">
        <w:rPr>
          <w:rStyle w:val="hljs-string"/>
          <w:rFonts w:asciiTheme="majorHAnsi" w:hAnsiTheme="majorHAnsi"/>
          <w:color w:val="DD1144"/>
          <w:sz w:val="18"/>
          <w:szCs w:val="18"/>
          <w:bdr w:val="none" w:sz="0" w:space="0" w:color="auto" w:frame="1"/>
          <w:shd w:val="clear" w:color="auto" w:fill="EEEEEE"/>
        </w:rPr>
        <w:t>"Page title: - "</w:t>
      </w:r>
      <w:r w:rsidRPr="00E11B5F">
        <w:rPr>
          <w:rStyle w:val="HTMLCode"/>
          <w:rFonts w:asciiTheme="majorHAnsi" w:hAnsiTheme="majorHAnsi"/>
          <w:color w:val="000000"/>
          <w:sz w:val="18"/>
          <w:szCs w:val="18"/>
          <w:bdr w:val="none" w:sz="0" w:space="0" w:color="auto" w:frame="1"/>
          <w:shd w:val="clear" w:color="auto" w:fill="EEEEEE"/>
        </w:rPr>
        <w:t>+strPageTitle);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Assert.assertTrue(strPageTitle.equalsIgnoreCase(</w:t>
      </w:r>
      <w:r w:rsidRPr="00E11B5F">
        <w:rPr>
          <w:rStyle w:val="hljs-string"/>
          <w:rFonts w:asciiTheme="majorHAnsi" w:hAnsiTheme="majorHAnsi"/>
          <w:color w:val="DD1144"/>
          <w:sz w:val="18"/>
          <w:szCs w:val="18"/>
          <w:bdr w:val="none" w:sz="0" w:space="0" w:color="auto" w:frame="1"/>
          <w:shd w:val="clear" w:color="auto" w:fill="EEEEEE"/>
        </w:rPr>
        <w:t>"Google"</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string"/>
          <w:rFonts w:asciiTheme="majorHAnsi" w:hAnsiTheme="majorHAnsi"/>
          <w:color w:val="DD1144"/>
          <w:sz w:val="18"/>
          <w:szCs w:val="18"/>
          <w:bdr w:val="none" w:sz="0" w:space="0" w:color="auto" w:frame="1"/>
          <w:shd w:val="clear" w:color="auto" w:fill="EEEEEE"/>
        </w:rPr>
        <w:t>"Page title doesn't match"</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annotation"/>
          <w:rFonts w:asciiTheme="majorHAnsi" w:hAnsiTheme="majorHAnsi"/>
          <w:color w:val="000077"/>
          <w:sz w:val="18"/>
          <w:szCs w:val="18"/>
          <w:bdr w:val="none" w:sz="0" w:space="0" w:color="auto" w:frame="1"/>
          <w:shd w:val="clear" w:color="auto" w:fill="EEEEEE"/>
        </w:rPr>
        <w:t>@AfterClass</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void</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title"/>
          <w:rFonts w:asciiTheme="majorHAnsi" w:hAnsiTheme="majorHAnsi"/>
          <w:b/>
          <w:bCs/>
          <w:color w:val="880000"/>
          <w:sz w:val="18"/>
          <w:szCs w:val="18"/>
          <w:bdr w:val="none" w:sz="0" w:space="0" w:color="auto" w:frame="1"/>
          <w:shd w:val="clear" w:color="auto" w:fill="EEEEEE"/>
        </w:rPr>
        <w:t>tearDown</w:t>
      </w:r>
      <w:r w:rsidRPr="00E11B5F">
        <w:rPr>
          <w:rStyle w:val="HTMLCode"/>
          <w:rFonts w:asciiTheme="majorHAnsi" w:hAnsiTheme="majorHAnsi"/>
          <w:color w:val="000000"/>
          <w:sz w:val="18"/>
          <w:szCs w:val="18"/>
          <w:bdr w:val="none" w:sz="0" w:space="0" w:color="auto" w:frame="1"/>
          <w:shd w:val="clear" w:color="auto" w:fill="EEEEEE"/>
        </w:rPr>
        <w:t>()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if</w:t>
      </w:r>
      <w:r w:rsidRPr="00E11B5F">
        <w:rPr>
          <w:rStyle w:val="HTMLCode"/>
          <w:rFonts w:asciiTheme="majorHAnsi" w:hAnsiTheme="majorHAnsi"/>
          <w:color w:val="000000"/>
          <w:sz w:val="18"/>
          <w:szCs w:val="18"/>
          <w:bdr w:val="none" w:sz="0" w:space="0" w:color="auto" w:frame="1"/>
          <w:shd w:val="clear" w:color="auto" w:fill="EEEEEE"/>
        </w:rPr>
        <w:t>(driver!=</w:t>
      </w:r>
      <w:r w:rsidRPr="00E11B5F">
        <w:rPr>
          <w:rStyle w:val="hljs-keyword"/>
          <w:rFonts w:asciiTheme="majorHAnsi" w:hAnsiTheme="majorHAnsi"/>
          <w:b/>
          <w:bCs/>
          <w:color w:val="000000"/>
          <w:sz w:val="18"/>
          <w:szCs w:val="18"/>
          <w:bdr w:val="none" w:sz="0" w:space="0" w:color="auto" w:frame="1"/>
          <w:shd w:val="clear" w:color="auto" w:fill="EEEEEE"/>
        </w:rPr>
        <w:t>null</w:t>
      </w:r>
      <w:r w:rsidRPr="00E11B5F">
        <w:rPr>
          <w:rStyle w:val="HTMLCode"/>
          <w:rFonts w:asciiTheme="majorHAnsi" w:hAnsiTheme="majorHAnsi"/>
          <w:color w:val="000000"/>
          <w:sz w:val="18"/>
          <w:szCs w:val="18"/>
          <w:bdr w:val="none" w:sz="0" w:space="0" w:color="auto" w:frame="1"/>
          <w:shd w:val="clear" w:color="auto" w:fill="EEEEEE"/>
        </w:rPr>
        <w:t>)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System.out.println(</w:t>
      </w:r>
      <w:r w:rsidRPr="00E11B5F">
        <w:rPr>
          <w:rStyle w:val="hljs-string"/>
          <w:rFonts w:asciiTheme="majorHAnsi" w:hAnsiTheme="majorHAnsi"/>
          <w:color w:val="DD1144"/>
          <w:sz w:val="18"/>
          <w:szCs w:val="18"/>
          <w:bdr w:val="none" w:sz="0" w:space="0" w:color="auto" w:frame="1"/>
          <w:shd w:val="clear" w:color="auto" w:fill="EEEEEE"/>
        </w:rPr>
        <w:t>"Closing chrome browser"</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driver.quit();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As many of them keep asking about a message which displays when your start execution with chrome driver like </w:t>
      </w:r>
      <w:r w:rsidRPr="00E11B5F">
        <w:rPr>
          <w:rFonts w:asciiTheme="majorHAnsi" w:hAnsiTheme="majorHAnsi"/>
          <w:b/>
          <w:bCs/>
          <w:color w:val="555555"/>
          <w:sz w:val="18"/>
          <w:szCs w:val="18"/>
        </w:rPr>
        <w:t>"starting chromedriver on port xxxxx only local connections are allowed"</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This message is just for an information only. It is telling you is that "chromedriver" executable will only accept connections from the local machine.</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As most driver implementations ( let it be Chrome driver / IE driver ) creates an HTTP server, and the language bindings (Java / Python / . etc.) use a </w:t>
      </w:r>
      <w:hyperlink r:id="rId217" w:tgtFrame="_blank" w:history="1">
        <w:r w:rsidRPr="00E11B5F">
          <w:rPr>
            <w:rStyle w:val="Hyperlink"/>
            <w:rFonts w:asciiTheme="majorHAnsi" w:hAnsiTheme="majorHAnsi"/>
            <w:color w:val="0088CC"/>
            <w:sz w:val="18"/>
            <w:szCs w:val="18"/>
          </w:rPr>
          <w:t>JsonWireProtocol</w:t>
        </w:r>
      </w:hyperlink>
      <w:r w:rsidRPr="00E11B5F">
        <w:rPr>
          <w:rFonts w:asciiTheme="majorHAnsi" w:hAnsiTheme="majorHAnsi"/>
          <w:color w:val="555555"/>
          <w:sz w:val="18"/>
          <w:szCs w:val="18"/>
        </w:rPr>
        <w:t> to communicate with the driver, and automate the browser.</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Naturally, since the HTTP server is simply listening on an open port for HTTP requests generated by the language bindings, </w:t>
      </w:r>
      <w:r w:rsidRPr="00E11B5F">
        <w:rPr>
          <w:rFonts w:asciiTheme="majorHAnsi" w:hAnsiTheme="majorHAnsi"/>
          <w:b/>
          <w:bCs/>
          <w:color w:val="555555"/>
          <w:sz w:val="18"/>
          <w:szCs w:val="18"/>
        </w:rPr>
        <w:t>connections to the HTTP server started by the language bindings are restricted to only be allowed to come from other processes on the same host. </w:t>
      </w:r>
    </w:p>
    <w:p w:rsidR="002E24DB" w:rsidRPr="00E11B5F" w:rsidRDefault="002E24DB" w:rsidP="00E11B5F">
      <w:pPr>
        <w:pStyle w:val="Heading1"/>
        <w:spacing w:before="0" w:beforeAutospacing="0" w:after="0" w:afterAutospacing="0"/>
        <w:rPr>
          <w:rFonts w:asciiTheme="majorHAnsi" w:hAnsiTheme="majorHAnsi"/>
          <w:color w:val="373B41"/>
          <w:sz w:val="18"/>
          <w:szCs w:val="18"/>
        </w:rPr>
      </w:pPr>
      <w:hyperlink r:id="rId218" w:history="1">
        <w:r w:rsidRPr="00E11B5F">
          <w:rPr>
            <w:rStyle w:val="Hyperlink"/>
            <w:rFonts w:asciiTheme="majorHAnsi" w:hAnsiTheme="majorHAnsi"/>
            <w:color w:val="373B41"/>
            <w:sz w:val="18"/>
            <w:szCs w:val="18"/>
          </w:rPr>
          <w:t>How to Run Webdriver in chrome browser?</w:t>
        </w:r>
      </w:hyperlink>
    </w:p>
    <w:p w:rsidR="002E24DB" w:rsidRPr="00E11B5F" w:rsidRDefault="002E24DB" w:rsidP="00E11B5F">
      <w:pPr>
        <w:shd w:val="clear" w:color="auto" w:fill="FFFFFF"/>
        <w:spacing w:after="0" w:line="240" w:lineRule="auto"/>
        <w:jc w:val="center"/>
        <w:rPr>
          <w:rFonts w:asciiTheme="majorHAnsi" w:hAnsiTheme="majorHAnsi"/>
          <w:color w:val="555555"/>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610" name="Picture 610" descr="https://1.bp.blogspot.com/-f9I25tWM1lA/XCXRiei7zBI/AAAAAAAAPKA/3EjoCy0MWcQvCoEvtwAHgrHK_B_7aqRlwCLcBGAs/s1600/Programs%2Bfor%2BSelenium.png">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1.bp.blogspot.com/-f9I25tWM1lA/XCXRiei7zBI/AAAAAAAAPKA/3EjoCy0MWcQvCoEvtwAHgrHK_B_7aqRlwCLcBGAs/s1600/Programs%2Bfor%2BSelenium.png">
                      <a:hlinkClick r:id="rId211"/>
                    </pic:cNvPr>
                    <pic:cNvPicPr>
                      <a:picLocks noChangeAspect="1" noChangeArrowheads="1"/>
                    </pic:cNvPicPr>
                  </pic:nvPicPr>
                  <pic:blipFill>
                    <a:blip r:embed="rId212"/>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Normally to run webdriver, we just need a browser and a selenium server jar file. Selenium by-default supports Mozilla Firefox browser. Then the next question come to your mind is How to run webdriver in other browsers.</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Selenium supports to run webdriver in other browsers by just adding an .exe path of the driver server for the individual browsers.</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Now to run selenium webdriver in Chrome browser, we need to take the help of </w:t>
      </w:r>
      <w:hyperlink r:id="rId219" w:tgtFrame="_blank" w:history="1">
        <w:r w:rsidRPr="00E11B5F">
          <w:rPr>
            <w:rStyle w:val="Hyperlink"/>
            <w:rFonts w:asciiTheme="majorHAnsi" w:hAnsiTheme="majorHAnsi"/>
            <w:color w:val="0088CC"/>
            <w:sz w:val="18"/>
            <w:szCs w:val="18"/>
          </w:rPr>
          <w:t>ChromeDriver</w:t>
        </w:r>
      </w:hyperlink>
      <w:r w:rsidRPr="00E11B5F">
        <w:rPr>
          <w:rFonts w:asciiTheme="majorHAnsi" w:hAnsiTheme="majorHAnsi"/>
          <w:color w:val="555555"/>
          <w:sz w:val="18"/>
          <w:szCs w:val="18"/>
        </w:rPr>
        <w:t> which is a separate executable that selenium webdriver uses to control chrome. ChromeDriver is supported by the Chromium team, ChromeDriver is a standalone server which implements </w:t>
      </w:r>
      <w:hyperlink r:id="rId220" w:tgtFrame="_blank" w:history="1">
        <w:r w:rsidRPr="00E11B5F">
          <w:rPr>
            <w:rStyle w:val="Hyperlink"/>
            <w:rFonts w:asciiTheme="majorHAnsi" w:hAnsiTheme="majorHAnsi"/>
            <w:color w:val="0088CC"/>
            <w:sz w:val="18"/>
            <w:szCs w:val="18"/>
          </w:rPr>
          <w:t>WebDriver's wire protocol</w:t>
        </w:r>
      </w:hyperlink>
      <w:r w:rsidRPr="00E11B5F">
        <w:rPr>
          <w:rFonts w:asciiTheme="majorHAnsi" w:hAnsiTheme="majorHAnsi"/>
          <w:color w:val="555555"/>
          <w:sz w:val="18"/>
          <w:szCs w:val="18"/>
        </w:rPr>
        <w:t> for Chromium.</w:t>
      </w:r>
    </w:p>
    <w:p w:rsidR="002E24DB" w:rsidRPr="00E11B5F" w:rsidRDefault="002E24DB" w:rsidP="00E11B5F">
      <w:pPr>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First of all, download latest version of ChromeDriver server for webdriver. You can download latest version of ChromeDriver server from </w:t>
      </w:r>
      <w:hyperlink r:id="rId221" w:tgtFrame="_blank" w:history="1">
        <w:r w:rsidRPr="00E11B5F">
          <w:rPr>
            <w:rStyle w:val="Hyperlink"/>
            <w:rFonts w:asciiTheme="majorHAnsi" w:hAnsiTheme="majorHAnsi"/>
            <w:color w:val="0088CC"/>
            <w:sz w:val="18"/>
            <w:szCs w:val="18"/>
          </w:rPr>
          <w:t>Download Chrome Server</w:t>
        </w:r>
      </w:hyperlink>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lastRenderedPageBreak/>
        <w:t>Note: Choose the chromedriver based on your working environment. If you are working on windows environment, you need to click on "Chromedriver_win32.zip".</w:t>
      </w:r>
      <w:r w:rsidRPr="00E11B5F">
        <w:rPr>
          <w:rFonts w:asciiTheme="majorHAnsi" w:hAnsiTheme="majorHAnsi"/>
          <w:color w:val="555555"/>
          <w:sz w:val="18"/>
          <w:szCs w:val="18"/>
        </w:rPr>
        <w:br/>
        <w:t>Save the downloaded file to your local machine.</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In your code you need to set the property for chrome driver, specify its location via the webdriver.chrome.driver as below</w:t>
      </w:r>
      <w:r w:rsidRPr="00E11B5F">
        <w:rPr>
          <w:rFonts w:asciiTheme="majorHAnsi" w:hAnsiTheme="majorHAnsi"/>
          <w:color w:val="555555"/>
          <w:sz w:val="18"/>
          <w:szCs w:val="18"/>
        </w:rPr>
        <w:br/>
        <w:t>System.setProperty("webdriver.chrome.driver", "pathofchromedriver\\chromedriver.exe");</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If you dint set the path / or if you give the wrong path, then you will be seeing below error immediately once you start your script</w:t>
      </w:r>
      <w:r w:rsidRPr="00E11B5F">
        <w:rPr>
          <w:rFonts w:asciiTheme="majorHAnsi" w:hAnsiTheme="majorHAnsi"/>
          <w:color w:val="555555"/>
          <w:sz w:val="18"/>
          <w:szCs w:val="18"/>
        </w:rPr>
        <w:br/>
      </w:r>
      <w:r w:rsidRPr="00E11B5F">
        <w:rPr>
          <w:rFonts w:asciiTheme="majorHAnsi" w:hAnsiTheme="majorHAnsi"/>
          <w:b/>
          <w:bCs/>
          <w:color w:val="555555"/>
          <w:sz w:val="18"/>
          <w:szCs w:val="18"/>
        </w:rPr>
        <w:t>Error: The path to the driver executable must be set by the webdriver.chrome.driver system property</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Please find the below example program using java. After writing the below code, execute it to run your test in chrome browser which will first open chrome browser and validate Google Home Page Title.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package</w:t>
      </w:r>
      <w:r w:rsidRPr="00E11B5F">
        <w:rPr>
          <w:rStyle w:val="HTMLCode"/>
          <w:rFonts w:asciiTheme="majorHAnsi" w:hAnsiTheme="majorHAnsi"/>
          <w:color w:val="000000"/>
          <w:sz w:val="18"/>
          <w:szCs w:val="18"/>
          <w:bdr w:val="none" w:sz="0" w:space="0" w:color="auto" w:frame="1"/>
          <w:shd w:val="clear" w:color="auto" w:fill="EEEEEE"/>
        </w:rPr>
        <w:t xml:space="preserve"> com.test;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org.openqa.selenium.WebDriver;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org.openqa.selenium.chrome.ChromeDriver;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org.testng.Assert;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org.testng.annotations.AfterClass;</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org.testng.annotations.BeforeClass;</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import</w:t>
      </w:r>
      <w:r w:rsidRPr="00E11B5F">
        <w:rPr>
          <w:rStyle w:val="HTMLCode"/>
          <w:rFonts w:asciiTheme="majorHAnsi" w:hAnsiTheme="majorHAnsi"/>
          <w:color w:val="000000"/>
          <w:sz w:val="18"/>
          <w:szCs w:val="18"/>
          <w:bdr w:val="none" w:sz="0" w:space="0" w:color="auto" w:frame="1"/>
          <w:shd w:val="clear" w:color="auto" w:fill="EEEEEE"/>
        </w:rPr>
        <w:t xml:space="preserve"> org.testng.annotations.Test;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class</w:t>
      </w:r>
      <w:r w:rsidRPr="00E11B5F">
        <w:rPr>
          <w:rStyle w:val="hljs-class"/>
          <w:rFonts w:asciiTheme="majorHAnsi" w:hAnsiTheme="majorHAnsi"/>
          <w:color w:val="445588"/>
          <w:sz w:val="18"/>
          <w:szCs w:val="18"/>
          <w:bdr w:val="none" w:sz="0" w:space="0" w:color="auto" w:frame="1"/>
          <w:shd w:val="clear" w:color="auto" w:fill="EEEEEE"/>
        </w:rPr>
        <w:t xml:space="preserve"> </w:t>
      </w:r>
      <w:r w:rsidRPr="00E11B5F">
        <w:rPr>
          <w:rStyle w:val="hljs-title"/>
          <w:rFonts w:asciiTheme="majorHAnsi" w:hAnsiTheme="majorHAnsi"/>
          <w:b/>
          <w:bCs/>
          <w:color w:val="880000"/>
          <w:sz w:val="18"/>
          <w:szCs w:val="18"/>
          <w:bdr w:val="none" w:sz="0" w:space="0" w:color="auto" w:frame="1"/>
          <w:shd w:val="clear" w:color="auto" w:fill="EEEEEE"/>
        </w:rPr>
        <w:t>TestChromeBrowser</w:t>
      </w:r>
      <w:r w:rsidRPr="00E11B5F">
        <w:rPr>
          <w:rStyle w:val="hljs-class"/>
          <w:rFonts w:asciiTheme="majorHAnsi" w:hAnsiTheme="majorHAnsi"/>
          <w:color w:val="445588"/>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static</w:t>
      </w:r>
      <w:r w:rsidRPr="00E11B5F">
        <w:rPr>
          <w:rStyle w:val="HTMLCode"/>
          <w:rFonts w:asciiTheme="majorHAnsi" w:hAnsiTheme="majorHAnsi"/>
          <w:color w:val="000000"/>
          <w:sz w:val="18"/>
          <w:szCs w:val="18"/>
          <w:bdr w:val="none" w:sz="0" w:space="0" w:color="auto" w:frame="1"/>
          <w:shd w:val="clear" w:color="auto" w:fill="EEEEEE"/>
        </w:rPr>
        <w:t xml:space="preserve"> String driverPath = </w:t>
      </w:r>
      <w:r w:rsidRPr="00E11B5F">
        <w:rPr>
          <w:rStyle w:val="hljs-string"/>
          <w:rFonts w:asciiTheme="majorHAnsi" w:hAnsiTheme="majorHAnsi"/>
          <w:color w:val="DD1144"/>
          <w:sz w:val="18"/>
          <w:szCs w:val="18"/>
          <w:bdr w:val="none" w:sz="0" w:space="0" w:color="auto" w:frame="1"/>
          <w:shd w:val="clear" w:color="auto" w:fill="EEEEEE"/>
        </w:rPr>
        <w:t>"path to chrome driver"</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WebDriver 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annotation"/>
          <w:rFonts w:asciiTheme="majorHAnsi" w:hAnsiTheme="majorHAnsi"/>
          <w:color w:val="000077"/>
          <w:sz w:val="18"/>
          <w:szCs w:val="18"/>
          <w:bdr w:val="none" w:sz="0" w:space="0" w:color="auto" w:frame="1"/>
          <w:shd w:val="clear" w:color="auto" w:fill="EEEEEE"/>
        </w:rPr>
        <w:t>@BeforeClass</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void</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title"/>
          <w:rFonts w:asciiTheme="majorHAnsi" w:hAnsiTheme="majorHAnsi"/>
          <w:b/>
          <w:bCs/>
          <w:color w:val="880000"/>
          <w:sz w:val="18"/>
          <w:szCs w:val="18"/>
          <w:bdr w:val="none" w:sz="0" w:space="0" w:color="auto" w:frame="1"/>
          <w:shd w:val="clear" w:color="auto" w:fill="EEEEEE"/>
        </w:rPr>
        <w:t>setUp</w:t>
      </w:r>
      <w:r w:rsidRPr="00E11B5F">
        <w:rPr>
          <w:rStyle w:val="HTMLCode"/>
          <w:rFonts w:asciiTheme="majorHAnsi" w:hAnsiTheme="majorHAnsi"/>
          <w:color w:val="000000"/>
          <w:sz w:val="18"/>
          <w:szCs w:val="18"/>
          <w:bdr w:val="none" w:sz="0" w:space="0" w:color="auto" w:frame="1"/>
          <w:shd w:val="clear" w:color="auto" w:fill="EEEEEE"/>
        </w:rPr>
        <w:t>()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System.out.println(</w:t>
      </w:r>
      <w:r w:rsidRPr="00E11B5F">
        <w:rPr>
          <w:rStyle w:val="hljs-string"/>
          <w:rFonts w:asciiTheme="majorHAnsi" w:hAnsiTheme="majorHAnsi"/>
          <w:color w:val="DD1144"/>
          <w:sz w:val="18"/>
          <w:szCs w:val="18"/>
          <w:bdr w:val="none" w:sz="0" w:space="0" w:color="auto" w:frame="1"/>
          <w:shd w:val="clear" w:color="auto" w:fill="EEEEEE"/>
        </w:rPr>
        <w:t>"*******************"</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System.out.println(</w:t>
      </w:r>
      <w:r w:rsidRPr="00E11B5F">
        <w:rPr>
          <w:rStyle w:val="hljs-string"/>
          <w:rFonts w:asciiTheme="majorHAnsi" w:hAnsiTheme="majorHAnsi"/>
          <w:color w:val="DD1144"/>
          <w:sz w:val="18"/>
          <w:szCs w:val="18"/>
          <w:bdr w:val="none" w:sz="0" w:space="0" w:color="auto" w:frame="1"/>
          <w:shd w:val="clear" w:color="auto" w:fill="EEEEEE"/>
        </w:rPr>
        <w:t>"launching chrome browser"</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System.setProperty(</w:t>
      </w:r>
      <w:r w:rsidRPr="00E11B5F">
        <w:rPr>
          <w:rStyle w:val="hljs-string"/>
          <w:rFonts w:asciiTheme="majorHAnsi" w:hAnsiTheme="majorHAnsi"/>
          <w:color w:val="DD1144"/>
          <w:sz w:val="18"/>
          <w:szCs w:val="18"/>
          <w:bdr w:val="none" w:sz="0" w:space="0" w:color="auto" w:frame="1"/>
          <w:shd w:val="clear" w:color="auto" w:fill="EEEEEE"/>
        </w:rPr>
        <w:t>"webdriver.chrome.driver"</w:t>
      </w:r>
      <w:r w:rsidRPr="00E11B5F">
        <w:rPr>
          <w:rStyle w:val="HTMLCode"/>
          <w:rFonts w:asciiTheme="majorHAnsi" w:hAnsiTheme="majorHAnsi"/>
          <w:color w:val="000000"/>
          <w:sz w:val="18"/>
          <w:szCs w:val="18"/>
          <w:bdr w:val="none" w:sz="0" w:space="0" w:color="auto" w:frame="1"/>
          <w:shd w:val="clear" w:color="auto" w:fill="EEEEEE"/>
        </w:rPr>
        <w:t>, driverPath+</w:t>
      </w:r>
      <w:r w:rsidRPr="00E11B5F">
        <w:rPr>
          <w:rStyle w:val="hljs-string"/>
          <w:rFonts w:asciiTheme="majorHAnsi" w:hAnsiTheme="majorHAnsi"/>
          <w:color w:val="DD1144"/>
          <w:sz w:val="18"/>
          <w:szCs w:val="18"/>
          <w:bdr w:val="none" w:sz="0" w:space="0" w:color="auto" w:frame="1"/>
          <w:shd w:val="clear" w:color="auto" w:fill="EEEEEE"/>
        </w:rPr>
        <w:t>"chromedriver.exe"</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 = </w:t>
      </w:r>
      <w:r w:rsidRPr="00E11B5F">
        <w:rPr>
          <w:rStyle w:val="hljs-keyword"/>
          <w:rFonts w:asciiTheme="majorHAnsi" w:hAnsiTheme="majorHAnsi"/>
          <w:b/>
          <w:bCs/>
          <w:color w:val="000000"/>
          <w:sz w:val="18"/>
          <w:szCs w:val="18"/>
          <w:bdr w:val="none" w:sz="0" w:space="0" w:color="auto" w:frame="1"/>
          <w:shd w:val="clear" w:color="auto" w:fill="EEEEEE"/>
        </w:rPr>
        <w:t>new</w:t>
      </w:r>
      <w:r w:rsidRPr="00E11B5F">
        <w:rPr>
          <w:rStyle w:val="HTMLCode"/>
          <w:rFonts w:asciiTheme="majorHAnsi" w:hAnsiTheme="majorHAnsi"/>
          <w:color w:val="000000"/>
          <w:sz w:val="18"/>
          <w:szCs w:val="18"/>
          <w:bdr w:val="none" w:sz="0" w:space="0" w:color="auto" w:frame="1"/>
          <w:shd w:val="clear" w:color="auto" w:fill="EEEEEE"/>
        </w:rPr>
        <w:t xml:space="preserve"> ChromeDriver();</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driver.manage().window().maximize();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annotation"/>
          <w:rFonts w:asciiTheme="majorHAnsi" w:hAnsiTheme="majorHAnsi"/>
          <w:color w:val="000077"/>
          <w:sz w:val="18"/>
          <w:szCs w:val="18"/>
          <w:bdr w:val="none" w:sz="0" w:space="0" w:color="auto" w:frame="1"/>
          <w:shd w:val="clear" w:color="auto" w:fill="EEEEEE"/>
        </w:rPr>
        <w:t>@Test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void</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title"/>
          <w:rFonts w:asciiTheme="majorHAnsi" w:hAnsiTheme="majorHAnsi"/>
          <w:b/>
          <w:bCs/>
          <w:color w:val="880000"/>
          <w:sz w:val="18"/>
          <w:szCs w:val="18"/>
          <w:bdr w:val="none" w:sz="0" w:space="0" w:color="auto" w:frame="1"/>
          <w:shd w:val="clear" w:color="auto" w:fill="EEEEEE"/>
        </w:rPr>
        <w:t>testGooglePageTitleInIEBrowser</w:t>
      </w:r>
      <w:r w:rsidRPr="00E11B5F">
        <w:rPr>
          <w:rStyle w:val="HTMLCode"/>
          <w:rFonts w:asciiTheme="majorHAnsi" w:hAnsiTheme="majorHAnsi"/>
          <w:color w:val="000000"/>
          <w:sz w:val="18"/>
          <w:szCs w:val="18"/>
          <w:bdr w:val="none" w:sz="0" w:space="0" w:color="auto" w:frame="1"/>
          <w:shd w:val="clear" w:color="auto" w:fill="EEEEEE"/>
        </w:rPr>
        <w:t>()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driver.navigate().to(</w:t>
      </w:r>
      <w:r w:rsidRPr="00E11B5F">
        <w:rPr>
          <w:rStyle w:val="hljs-string"/>
          <w:rFonts w:asciiTheme="majorHAnsi" w:hAnsiTheme="majorHAnsi"/>
          <w:color w:val="DD1144"/>
          <w:sz w:val="18"/>
          <w:szCs w:val="18"/>
          <w:bdr w:val="none" w:sz="0" w:space="0" w:color="auto" w:frame="1"/>
          <w:shd w:val="clear" w:color="auto" w:fill="EEEEEE"/>
        </w:rPr>
        <w:t>"</w:t>
      </w:r>
      <w:hyperlink r:id="rId222" w:history="1">
        <w:r w:rsidRPr="00E11B5F">
          <w:rPr>
            <w:rStyle w:val="hljs-string"/>
            <w:rFonts w:asciiTheme="majorHAnsi" w:hAnsiTheme="majorHAnsi"/>
            <w:color w:val="DD1144"/>
            <w:sz w:val="18"/>
            <w:szCs w:val="18"/>
            <w:bdr w:val="none" w:sz="0" w:space="0" w:color="auto" w:frame="1"/>
            <w:shd w:val="clear" w:color="auto" w:fill="EEEEEE"/>
          </w:rPr>
          <w:t>http://www.google.com"</w:t>
        </w:r>
      </w:hyperlink>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String strPageTitle = driver.getTitle();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System.out.println(</w:t>
      </w:r>
      <w:r w:rsidRPr="00E11B5F">
        <w:rPr>
          <w:rStyle w:val="hljs-string"/>
          <w:rFonts w:asciiTheme="majorHAnsi" w:hAnsiTheme="majorHAnsi"/>
          <w:color w:val="DD1144"/>
          <w:sz w:val="18"/>
          <w:szCs w:val="18"/>
          <w:bdr w:val="none" w:sz="0" w:space="0" w:color="auto" w:frame="1"/>
          <w:shd w:val="clear" w:color="auto" w:fill="EEEEEE"/>
        </w:rPr>
        <w:t>"Page title: - "</w:t>
      </w:r>
      <w:r w:rsidRPr="00E11B5F">
        <w:rPr>
          <w:rStyle w:val="HTMLCode"/>
          <w:rFonts w:asciiTheme="majorHAnsi" w:hAnsiTheme="majorHAnsi"/>
          <w:color w:val="000000"/>
          <w:sz w:val="18"/>
          <w:szCs w:val="18"/>
          <w:bdr w:val="none" w:sz="0" w:space="0" w:color="auto" w:frame="1"/>
          <w:shd w:val="clear" w:color="auto" w:fill="EEEEEE"/>
        </w:rPr>
        <w:t>+strPageTitle);</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Assert.assertTrue(strPageTitle.equalsIgnoreCase(</w:t>
      </w:r>
      <w:r w:rsidRPr="00E11B5F">
        <w:rPr>
          <w:rStyle w:val="hljs-string"/>
          <w:rFonts w:asciiTheme="majorHAnsi" w:hAnsiTheme="majorHAnsi"/>
          <w:color w:val="DD1144"/>
          <w:sz w:val="18"/>
          <w:szCs w:val="18"/>
          <w:bdr w:val="none" w:sz="0" w:space="0" w:color="auto" w:frame="1"/>
          <w:shd w:val="clear" w:color="auto" w:fill="EEEEEE"/>
        </w:rPr>
        <w:t>"Google"</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string"/>
          <w:rFonts w:asciiTheme="majorHAnsi" w:hAnsiTheme="majorHAnsi"/>
          <w:color w:val="DD1144"/>
          <w:sz w:val="18"/>
          <w:szCs w:val="18"/>
          <w:bdr w:val="none" w:sz="0" w:space="0" w:color="auto" w:frame="1"/>
          <w:shd w:val="clear" w:color="auto" w:fill="EEEEEE"/>
        </w:rPr>
        <w:t>"Page title doesn't match"</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annotation"/>
          <w:rFonts w:asciiTheme="majorHAnsi" w:hAnsiTheme="majorHAnsi"/>
          <w:color w:val="000077"/>
          <w:sz w:val="18"/>
          <w:szCs w:val="18"/>
          <w:bdr w:val="none" w:sz="0" w:space="0" w:color="auto" w:frame="1"/>
          <w:shd w:val="clear" w:color="auto" w:fill="EEEEEE"/>
        </w:rPr>
        <w:t>@AfterClass</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public</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void</w:t>
      </w: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title"/>
          <w:rFonts w:asciiTheme="majorHAnsi" w:hAnsiTheme="majorHAnsi"/>
          <w:b/>
          <w:bCs/>
          <w:color w:val="880000"/>
          <w:sz w:val="18"/>
          <w:szCs w:val="18"/>
          <w:bdr w:val="none" w:sz="0" w:space="0" w:color="auto" w:frame="1"/>
          <w:shd w:val="clear" w:color="auto" w:fill="EEEEEE"/>
        </w:rPr>
        <w:t>tearDown</w:t>
      </w:r>
      <w:r w:rsidRPr="00E11B5F">
        <w:rPr>
          <w:rStyle w:val="HTMLCode"/>
          <w:rFonts w:asciiTheme="majorHAnsi" w:hAnsiTheme="majorHAnsi"/>
          <w:color w:val="000000"/>
          <w:sz w:val="18"/>
          <w:szCs w:val="18"/>
          <w:bdr w:val="none" w:sz="0" w:space="0" w:color="auto" w:frame="1"/>
          <w:shd w:val="clear" w:color="auto" w:fill="EEEEEE"/>
        </w:rPr>
        <w:t>()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r w:rsidRPr="00E11B5F">
        <w:rPr>
          <w:rStyle w:val="hljs-keyword"/>
          <w:rFonts w:asciiTheme="majorHAnsi" w:hAnsiTheme="majorHAnsi"/>
          <w:b/>
          <w:bCs/>
          <w:color w:val="000000"/>
          <w:sz w:val="18"/>
          <w:szCs w:val="18"/>
          <w:bdr w:val="none" w:sz="0" w:space="0" w:color="auto" w:frame="1"/>
          <w:shd w:val="clear" w:color="auto" w:fill="EEEEEE"/>
        </w:rPr>
        <w:t>if</w:t>
      </w:r>
      <w:r w:rsidRPr="00E11B5F">
        <w:rPr>
          <w:rStyle w:val="HTMLCode"/>
          <w:rFonts w:asciiTheme="majorHAnsi" w:hAnsiTheme="majorHAnsi"/>
          <w:color w:val="000000"/>
          <w:sz w:val="18"/>
          <w:szCs w:val="18"/>
          <w:bdr w:val="none" w:sz="0" w:space="0" w:color="auto" w:frame="1"/>
          <w:shd w:val="clear" w:color="auto" w:fill="EEEEEE"/>
        </w:rPr>
        <w:t>(driver!=</w:t>
      </w:r>
      <w:r w:rsidRPr="00E11B5F">
        <w:rPr>
          <w:rStyle w:val="hljs-keyword"/>
          <w:rFonts w:asciiTheme="majorHAnsi" w:hAnsiTheme="majorHAnsi"/>
          <w:b/>
          <w:bCs/>
          <w:color w:val="000000"/>
          <w:sz w:val="18"/>
          <w:szCs w:val="18"/>
          <w:bdr w:val="none" w:sz="0" w:space="0" w:color="auto" w:frame="1"/>
          <w:shd w:val="clear" w:color="auto" w:fill="EEEEEE"/>
        </w:rPr>
        <w:t>null</w:t>
      </w:r>
      <w:r w:rsidRPr="00E11B5F">
        <w:rPr>
          <w:rStyle w:val="HTMLCode"/>
          <w:rFonts w:asciiTheme="majorHAnsi" w:hAnsiTheme="majorHAnsi"/>
          <w:color w:val="000000"/>
          <w:sz w:val="18"/>
          <w:szCs w:val="18"/>
          <w:bdr w:val="none" w:sz="0" w:space="0" w:color="auto" w:frame="1"/>
          <w:shd w:val="clear" w:color="auto" w:fill="EEEEEE"/>
        </w:rPr>
        <w:t>)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System.out.println(</w:t>
      </w:r>
      <w:r w:rsidRPr="00E11B5F">
        <w:rPr>
          <w:rStyle w:val="hljs-string"/>
          <w:rFonts w:asciiTheme="majorHAnsi" w:hAnsiTheme="majorHAnsi"/>
          <w:color w:val="DD1144"/>
          <w:sz w:val="18"/>
          <w:szCs w:val="18"/>
          <w:bdr w:val="none" w:sz="0" w:space="0" w:color="auto" w:frame="1"/>
          <w:shd w:val="clear" w:color="auto" w:fill="EEEEEE"/>
        </w:rPr>
        <w:t>"Closing chrome browser"</w:t>
      </w: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driver.quit();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TMLCode"/>
          <w:rFonts w:asciiTheme="majorHAnsi" w:hAnsiTheme="majorHAnsi"/>
          <w:color w:val="000000"/>
          <w:sz w:val="18"/>
          <w:szCs w:val="18"/>
          <w:bdr w:val="none" w:sz="0" w:space="0" w:color="auto" w:frame="1"/>
          <w:shd w:val="clear" w:color="auto" w:fill="EEEEEE"/>
        </w:rPr>
        <w:t>}</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As many of them keep asking about a message which displays when your start execution with chrome driver like </w:t>
      </w:r>
      <w:r w:rsidRPr="00E11B5F">
        <w:rPr>
          <w:rFonts w:asciiTheme="majorHAnsi" w:hAnsiTheme="majorHAnsi"/>
          <w:b/>
          <w:bCs/>
          <w:color w:val="555555"/>
          <w:sz w:val="18"/>
          <w:szCs w:val="18"/>
        </w:rPr>
        <w:t>"starting chromedriver on port xxxxx only local connections are allowed"</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This message is just for an information only. It is telling you is that "chromedriver" executable will only accept connections from the local machine.</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As most driver implementations ( let it be Chrome driver / IE driver ) creates an HTTP server, and the language bindings (Java / Python / . etc.) use a </w:t>
      </w:r>
      <w:hyperlink r:id="rId223" w:tgtFrame="_blank" w:history="1">
        <w:r w:rsidRPr="00E11B5F">
          <w:rPr>
            <w:rStyle w:val="Hyperlink"/>
            <w:rFonts w:asciiTheme="majorHAnsi" w:hAnsiTheme="majorHAnsi"/>
            <w:color w:val="0088CC"/>
            <w:sz w:val="18"/>
            <w:szCs w:val="18"/>
          </w:rPr>
          <w:t>JsonWireProtocol</w:t>
        </w:r>
      </w:hyperlink>
      <w:r w:rsidRPr="00E11B5F">
        <w:rPr>
          <w:rFonts w:asciiTheme="majorHAnsi" w:hAnsiTheme="majorHAnsi"/>
          <w:color w:val="555555"/>
          <w:sz w:val="18"/>
          <w:szCs w:val="18"/>
        </w:rPr>
        <w:t> to communicate with the driver, and automate the browser.</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lastRenderedPageBreak/>
        <w:t>Naturally, since the HTTP server is simply listening on an open port for HTTP requests generated by the language bindings, </w:t>
      </w:r>
      <w:r w:rsidRPr="00E11B5F">
        <w:rPr>
          <w:rFonts w:asciiTheme="majorHAnsi" w:hAnsiTheme="majorHAnsi"/>
          <w:b/>
          <w:bCs/>
          <w:color w:val="555555"/>
          <w:sz w:val="18"/>
          <w:szCs w:val="18"/>
        </w:rPr>
        <w:t>connections to the HTTP server started by the language bindings are restricted to only be allowed to come from other processes on the same host. </w:t>
      </w:r>
    </w:p>
    <w:p w:rsidR="002E24DB" w:rsidRPr="00E11B5F" w:rsidRDefault="002E24DB" w:rsidP="00E11B5F">
      <w:pPr>
        <w:pStyle w:val="Heading1"/>
        <w:spacing w:before="0" w:beforeAutospacing="0" w:after="0" w:afterAutospacing="0"/>
        <w:rPr>
          <w:rFonts w:asciiTheme="majorHAnsi" w:hAnsiTheme="majorHAnsi"/>
          <w:color w:val="373B41"/>
          <w:sz w:val="18"/>
          <w:szCs w:val="18"/>
        </w:rPr>
      </w:pPr>
      <w:hyperlink r:id="rId224" w:history="1">
        <w:r w:rsidRPr="00E11B5F">
          <w:rPr>
            <w:rStyle w:val="Hyperlink"/>
            <w:rFonts w:asciiTheme="majorHAnsi" w:hAnsiTheme="majorHAnsi"/>
            <w:color w:val="373B41"/>
            <w:sz w:val="18"/>
            <w:szCs w:val="18"/>
          </w:rPr>
          <w:t>Basic HTML concepts required for Selenium</w:t>
        </w:r>
      </w:hyperlink>
    </w:p>
    <w:p w:rsidR="002E24DB" w:rsidRPr="00E11B5F" w:rsidRDefault="002E24DB" w:rsidP="00E11B5F">
      <w:pPr>
        <w:shd w:val="clear" w:color="auto" w:fill="FFFFFF"/>
        <w:spacing w:after="0" w:line="240" w:lineRule="auto"/>
        <w:rPr>
          <w:rFonts w:asciiTheme="majorHAnsi" w:hAnsiTheme="majorHAnsi"/>
          <w:color w:val="555555"/>
          <w:sz w:val="18"/>
          <w:szCs w:val="18"/>
        </w:rPr>
      </w:pPr>
    </w:p>
    <w:p w:rsidR="002E24DB" w:rsidRPr="00E11B5F" w:rsidRDefault="002E24DB" w:rsidP="00E11B5F">
      <w:pPr>
        <w:shd w:val="clear" w:color="auto" w:fill="FFFFFF"/>
        <w:spacing w:after="0" w:line="240" w:lineRule="auto"/>
        <w:jc w:val="center"/>
        <w:rPr>
          <w:rFonts w:asciiTheme="majorHAnsi" w:hAnsiTheme="majorHAnsi"/>
          <w:color w:val="555555"/>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612" name="Picture 612" descr="https://2.bp.blogspot.com/-aYpEHEJAIlc/XCXSGJC4A5I/AAAAAAAAPKQ/gtvZKe_309IxBdN_fb2mf61tdsRXesAuQCLcBGAs/s1600/Programs%2Bfor%2BSelenium%25281%2529.png">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2.bp.blogspot.com/-aYpEHEJAIlc/XCXSGJC4A5I/AAAAAAAAPKQ/gtvZKe_309IxBdN_fb2mf61tdsRXesAuQCLcBGAs/s1600/Programs%2Bfor%2BSelenium%25281%2529.png">
                      <a:hlinkClick r:id="rId225"/>
                    </pic:cNvPr>
                    <pic:cNvPicPr>
                      <a:picLocks noChangeAspect="1" noChangeArrowheads="1"/>
                    </pic:cNvPicPr>
                  </pic:nvPicPr>
                  <pic:blipFill>
                    <a:blip r:embed="rId226"/>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What is HTML?</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As you know </w:t>
      </w:r>
      <w:hyperlink r:id="rId227" w:tgtFrame="_blank" w:history="1">
        <w:r w:rsidRPr="00E11B5F">
          <w:rPr>
            <w:rStyle w:val="Hyperlink"/>
            <w:rFonts w:asciiTheme="majorHAnsi" w:hAnsiTheme="majorHAnsi"/>
            <w:color w:val="0088CC"/>
            <w:sz w:val="18"/>
            <w:szCs w:val="18"/>
          </w:rPr>
          <w:t>HTML Hyper Text Markup Language</w:t>
        </w:r>
      </w:hyperlink>
      <w:r w:rsidRPr="00E11B5F">
        <w:rPr>
          <w:rFonts w:asciiTheme="majorHAnsi" w:hAnsiTheme="majorHAnsi"/>
          <w:color w:val="555555"/>
          <w:sz w:val="18"/>
          <w:szCs w:val="18"/>
        </w:rPr>
        <w:t> used for describing web pages. Each tag represents a document content. HTML contains tags with angle brackets like and plain text. There are two tags one is start tag and second tag is end tag. Every tag should end with a forward slash before the tag name.</w:t>
      </w:r>
      <w:r w:rsidRPr="00E11B5F">
        <w:rPr>
          <w:rFonts w:asciiTheme="majorHAnsi" w:hAnsiTheme="majorHAnsi"/>
          <w:color w:val="555555"/>
          <w:sz w:val="18"/>
          <w:szCs w:val="18"/>
        </w:rPr>
        <w:br/>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Syntax:</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tagname</w:t>
      </w:r>
      <w:r w:rsidRPr="00E11B5F">
        <w:rPr>
          <w:rStyle w:val="hljs-tag"/>
          <w:rFonts w:asciiTheme="majorHAnsi" w:hAnsiTheme="majorHAnsi"/>
          <w:color w:val="007700"/>
          <w:sz w:val="18"/>
          <w:szCs w:val="18"/>
          <w:bdr w:val="none" w:sz="0" w:space="0" w:color="auto" w:frame="1"/>
          <w:shd w:val="clear" w:color="auto" w:fill="EEEEEE"/>
        </w:rPr>
        <w:t>&gt;</w:t>
      </w:r>
      <w:r w:rsidRPr="00E11B5F">
        <w:rPr>
          <w:rStyle w:val="HTMLCode"/>
          <w:rFonts w:asciiTheme="majorHAnsi" w:hAnsiTheme="majorHAnsi"/>
          <w:color w:val="000000"/>
          <w:sz w:val="18"/>
          <w:szCs w:val="18"/>
          <w:bdr w:val="none" w:sz="0" w:space="0" w:color="auto" w:frame="1"/>
          <w:shd w:val="clear" w:color="auto" w:fill="EEEEEE"/>
        </w:rPr>
        <w:t>content here</w:t>
      </w: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tagname</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html</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head</w:t>
      </w:r>
      <w:r w:rsidRPr="00E11B5F">
        <w:rPr>
          <w:rStyle w:val="hljs-tag"/>
          <w:rFonts w:asciiTheme="majorHAnsi" w:hAnsiTheme="majorHAnsi"/>
          <w:color w:val="007700"/>
          <w:sz w:val="18"/>
          <w:szCs w:val="18"/>
          <w:bdr w:val="none" w:sz="0" w:space="0" w:color="auto" w:frame="1"/>
          <w:shd w:val="clear" w:color="auto" w:fill="EEEEEE"/>
        </w:rPr>
        <w:t>&gt;&lt;/</w:t>
      </w:r>
      <w:r w:rsidRPr="00E11B5F">
        <w:rPr>
          <w:rStyle w:val="hljs-title"/>
          <w:rFonts w:asciiTheme="majorHAnsi" w:hAnsiTheme="majorHAnsi"/>
          <w:b/>
          <w:bCs/>
          <w:color w:val="000000"/>
          <w:sz w:val="18"/>
          <w:szCs w:val="18"/>
          <w:bdr w:val="none" w:sz="0" w:space="0" w:color="auto" w:frame="1"/>
          <w:shd w:val="clear" w:color="auto" w:fill="EEEEEE"/>
        </w:rPr>
        <w:t>head</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body</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h1</w:t>
      </w:r>
      <w:r w:rsidRPr="00E11B5F">
        <w:rPr>
          <w:rStyle w:val="hljs-tag"/>
          <w:rFonts w:asciiTheme="majorHAnsi" w:hAnsiTheme="majorHAnsi"/>
          <w:color w:val="007700"/>
          <w:sz w:val="18"/>
          <w:szCs w:val="18"/>
          <w:bdr w:val="none" w:sz="0" w:space="0" w:color="auto" w:frame="1"/>
          <w:shd w:val="clear" w:color="auto" w:fill="EEEEEE"/>
        </w:rPr>
        <w:t>&gt;</w:t>
      </w:r>
      <w:r w:rsidRPr="00E11B5F">
        <w:rPr>
          <w:rStyle w:val="HTMLCode"/>
          <w:rFonts w:asciiTheme="majorHAnsi" w:hAnsiTheme="majorHAnsi"/>
          <w:color w:val="000000"/>
          <w:sz w:val="18"/>
          <w:szCs w:val="18"/>
          <w:bdr w:val="none" w:sz="0" w:space="0" w:color="auto" w:frame="1"/>
          <w:shd w:val="clear" w:color="auto" w:fill="EEEEEE"/>
        </w:rPr>
        <w:t>My First H1 Heading</w:t>
      </w: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h1</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p</w:t>
      </w:r>
      <w:r w:rsidRPr="00E11B5F">
        <w:rPr>
          <w:rStyle w:val="hljs-tag"/>
          <w:rFonts w:asciiTheme="majorHAnsi" w:hAnsiTheme="majorHAnsi"/>
          <w:color w:val="007700"/>
          <w:sz w:val="18"/>
          <w:szCs w:val="18"/>
          <w:bdr w:val="none" w:sz="0" w:space="0" w:color="auto" w:frame="1"/>
          <w:shd w:val="clear" w:color="auto" w:fill="EEEEEE"/>
        </w:rPr>
        <w:t>&gt;</w:t>
      </w:r>
      <w:r w:rsidRPr="00E11B5F">
        <w:rPr>
          <w:rStyle w:val="HTMLCode"/>
          <w:rFonts w:asciiTheme="majorHAnsi" w:hAnsiTheme="majorHAnsi"/>
          <w:color w:val="000000"/>
          <w:sz w:val="18"/>
          <w:szCs w:val="18"/>
          <w:bdr w:val="none" w:sz="0" w:space="0" w:color="auto" w:frame="1"/>
          <w:shd w:val="clear" w:color="auto" w:fill="EEEEEE"/>
        </w:rPr>
        <w:t>My first paragraph content goes here</w:t>
      </w: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p</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Style w:val="HTMLCode"/>
          <w:rFonts w:asciiTheme="majorHAnsi" w:hAnsiTheme="majorHAnsi"/>
          <w:color w:val="000000"/>
          <w:sz w:val="18"/>
          <w:szCs w:val="18"/>
          <w:bdr w:val="none" w:sz="0" w:space="0" w:color="auto" w:frame="1"/>
          <w:shd w:val="clear" w:color="auto" w:fill="EEEEEE"/>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body</w:t>
      </w:r>
      <w:r w:rsidRPr="00E11B5F">
        <w:rPr>
          <w:rStyle w:val="hljs-tag"/>
          <w:rFonts w:asciiTheme="majorHAnsi" w:hAnsiTheme="majorHAnsi"/>
          <w:color w:val="007700"/>
          <w:sz w:val="18"/>
          <w:szCs w:val="18"/>
          <w:bdr w:val="none" w:sz="0" w:space="0" w:color="auto" w:frame="1"/>
          <w:shd w:val="clear" w:color="auto" w:fill="EEEEEE"/>
        </w:rPr>
        <w:t>&gt;</w:t>
      </w:r>
    </w:p>
    <w:p w:rsidR="002E24DB" w:rsidRPr="00E11B5F" w:rsidRDefault="002E24DB" w:rsidP="00E11B5F">
      <w:pPr>
        <w:pStyle w:val="HTMLPreformatted"/>
        <w:shd w:val="clear" w:color="auto" w:fill="F5F5F5"/>
        <w:wordWrap w:val="0"/>
        <w:rPr>
          <w:rFonts w:asciiTheme="majorHAnsi" w:hAnsiTheme="majorHAnsi"/>
          <w:color w:val="333333"/>
          <w:sz w:val="18"/>
          <w:szCs w:val="18"/>
        </w:rPr>
      </w:pPr>
      <w:r w:rsidRPr="00E11B5F">
        <w:rPr>
          <w:rStyle w:val="hljs-tag"/>
          <w:rFonts w:asciiTheme="majorHAnsi" w:hAnsiTheme="majorHAnsi"/>
          <w:color w:val="007700"/>
          <w:sz w:val="18"/>
          <w:szCs w:val="18"/>
          <w:bdr w:val="none" w:sz="0" w:space="0" w:color="auto" w:frame="1"/>
          <w:shd w:val="clear" w:color="auto" w:fill="EEEEEE"/>
        </w:rPr>
        <w:t>&lt;/</w:t>
      </w:r>
      <w:r w:rsidRPr="00E11B5F">
        <w:rPr>
          <w:rStyle w:val="hljs-title"/>
          <w:rFonts w:asciiTheme="majorHAnsi" w:hAnsiTheme="majorHAnsi"/>
          <w:b/>
          <w:bCs/>
          <w:color w:val="000000"/>
          <w:sz w:val="18"/>
          <w:szCs w:val="18"/>
          <w:bdr w:val="none" w:sz="0" w:space="0" w:color="auto" w:frame="1"/>
          <w:shd w:val="clear" w:color="auto" w:fill="EEEEEE"/>
        </w:rPr>
        <w:t>html</w:t>
      </w:r>
      <w:r w:rsidRPr="00E11B5F">
        <w:rPr>
          <w:rStyle w:val="hljs-tag"/>
          <w:rFonts w:asciiTheme="majorHAnsi" w:hAnsiTheme="majorHAnsi"/>
          <w:color w:val="007700"/>
          <w:sz w:val="18"/>
          <w:szCs w:val="18"/>
          <w:bdr w:val="none" w:sz="0" w:space="0" w:color="auto" w:frame="1"/>
          <w:shd w:val="clear" w:color="auto" w:fill="EEEEEE"/>
        </w:rPr>
        <w:t>&gt;</w:t>
      </w:r>
      <w:r w:rsidRPr="00E11B5F">
        <w:rPr>
          <w:rStyle w:val="HTMLCode"/>
          <w:rFonts w:asciiTheme="majorHAnsi" w:hAnsiTheme="majorHAnsi"/>
          <w:color w:val="000000"/>
          <w:sz w:val="18"/>
          <w:szCs w:val="18"/>
          <w:bdr w:val="none" w:sz="0" w:space="0" w:color="auto" w:frame="1"/>
          <w:shd w:val="clear" w:color="auto" w:fill="EEEEEE"/>
        </w:rPr>
        <w:t xml:space="preserve"> </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HTML tags determine to display the content to display on the web browser. The current version (At the time of writing) of HTML is version 5.</w:t>
      </w:r>
      <w:r w:rsidRPr="00E11B5F">
        <w:rPr>
          <w:rFonts w:asciiTheme="majorHAnsi" w:hAnsiTheme="majorHAnsi"/>
          <w:color w:val="555555"/>
          <w:sz w:val="18"/>
          <w:szCs w:val="18"/>
        </w:rPr>
        <w:br/>
        <w:t>Now coming to our selenium, we generally see the below elements / attributes in any of the simple web page.</w:t>
      </w:r>
    </w:p>
    <w:p w:rsidR="002E24DB" w:rsidRPr="00E11B5F" w:rsidRDefault="002E24DB" w:rsidP="00E11B5F">
      <w:pPr>
        <w:numPr>
          <w:ilvl w:val="0"/>
          <w:numId w:val="47"/>
        </w:numPr>
        <w:shd w:val="clear" w:color="auto" w:fill="FFFFFF"/>
        <w:spacing w:after="0" w:line="240" w:lineRule="auto"/>
        <w:ind w:left="0"/>
        <w:rPr>
          <w:rFonts w:asciiTheme="majorHAnsi" w:hAnsiTheme="majorHAnsi"/>
          <w:color w:val="555555"/>
          <w:sz w:val="18"/>
          <w:szCs w:val="18"/>
        </w:rPr>
      </w:pPr>
      <w:r w:rsidRPr="00E11B5F">
        <w:rPr>
          <w:rFonts w:asciiTheme="majorHAnsi" w:hAnsiTheme="majorHAnsi"/>
          <w:color w:val="555555"/>
          <w:sz w:val="18"/>
          <w:szCs w:val="18"/>
        </w:rPr>
        <w:t>Text-box</w:t>
      </w:r>
    </w:p>
    <w:p w:rsidR="002E24DB" w:rsidRPr="00E11B5F" w:rsidRDefault="002E24DB" w:rsidP="00E11B5F">
      <w:pPr>
        <w:numPr>
          <w:ilvl w:val="0"/>
          <w:numId w:val="47"/>
        </w:numPr>
        <w:shd w:val="clear" w:color="auto" w:fill="FFFFFF"/>
        <w:spacing w:after="0" w:line="240" w:lineRule="auto"/>
        <w:ind w:left="0"/>
        <w:rPr>
          <w:rFonts w:asciiTheme="majorHAnsi" w:hAnsiTheme="majorHAnsi"/>
          <w:color w:val="555555"/>
          <w:sz w:val="18"/>
          <w:szCs w:val="18"/>
        </w:rPr>
      </w:pPr>
      <w:r w:rsidRPr="00E11B5F">
        <w:rPr>
          <w:rFonts w:asciiTheme="majorHAnsi" w:hAnsiTheme="majorHAnsi"/>
          <w:color w:val="555555"/>
          <w:sz w:val="18"/>
          <w:szCs w:val="18"/>
        </w:rPr>
        <w:t>Text-area</w:t>
      </w:r>
    </w:p>
    <w:p w:rsidR="002E24DB" w:rsidRPr="00E11B5F" w:rsidRDefault="002E24DB" w:rsidP="00E11B5F">
      <w:pPr>
        <w:numPr>
          <w:ilvl w:val="0"/>
          <w:numId w:val="47"/>
        </w:numPr>
        <w:shd w:val="clear" w:color="auto" w:fill="FFFFFF"/>
        <w:spacing w:after="0" w:line="240" w:lineRule="auto"/>
        <w:ind w:left="0"/>
        <w:rPr>
          <w:rFonts w:asciiTheme="majorHAnsi" w:hAnsiTheme="majorHAnsi"/>
          <w:color w:val="555555"/>
          <w:sz w:val="18"/>
          <w:szCs w:val="18"/>
        </w:rPr>
      </w:pPr>
      <w:r w:rsidRPr="00E11B5F">
        <w:rPr>
          <w:rFonts w:asciiTheme="majorHAnsi" w:hAnsiTheme="majorHAnsi"/>
          <w:color w:val="555555"/>
          <w:sz w:val="18"/>
          <w:szCs w:val="18"/>
        </w:rPr>
        <w:t>link</w:t>
      </w:r>
    </w:p>
    <w:p w:rsidR="002E24DB" w:rsidRPr="00E11B5F" w:rsidRDefault="002E24DB" w:rsidP="00E11B5F">
      <w:pPr>
        <w:numPr>
          <w:ilvl w:val="0"/>
          <w:numId w:val="47"/>
        </w:numPr>
        <w:shd w:val="clear" w:color="auto" w:fill="FFFFFF"/>
        <w:spacing w:after="0" w:line="240" w:lineRule="auto"/>
        <w:ind w:left="0"/>
        <w:rPr>
          <w:rFonts w:asciiTheme="majorHAnsi" w:hAnsiTheme="majorHAnsi"/>
          <w:color w:val="555555"/>
          <w:sz w:val="18"/>
          <w:szCs w:val="18"/>
        </w:rPr>
      </w:pPr>
      <w:r w:rsidRPr="00E11B5F">
        <w:rPr>
          <w:rFonts w:asciiTheme="majorHAnsi" w:hAnsiTheme="majorHAnsi"/>
          <w:color w:val="555555"/>
          <w:sz w:val="18"/>
          <w:szCs w:val="18"/>
        </w:rPr>
        <w:t>radio-buttons</w:t>
      </w:r>
    </w:p>
    <w:p w:rsidR="002E24DB" w:rsidRPr="00E11B5F" w:rsidRDefault="002E24DB" w:rsidP="00E11B5F">
      <w:pPr>
        <w:numPr>
          <w:ilvl w:val="0"/>
          <w:numId w:val="47"/>
        </w:numPr>
        <w:shd w:val="clear" w:color="auto" w:fill="FFFFFF"/>
        <w:spacing w:after="0" w:line="240" w:lineRule="auto"/>
        <w:ind w:left="0"/>
        <w:rPr>
          <w:rFonts w:asciiTheme="majorHAnsi" w:hAnsiTheme="majorHAnsi"/>
          <w:color w:val="555555"/>
          <w:sz w:val="18"/>
          <w:szCs w:val="18"/>
        </w:rPr>
      </w:pPr>
      <w:r w:rsidRPr="00E11B5F">
        <w:rPr>
          <w:rFonts w:asciiTheme="majorHAnsi" w:hAnsiTheme="majorHAnsi"/>
          <w:color w:val="555555"/>
          <w:sz w:val="18"/>
          <w:szCs w:val="18"/>
        </w:rPr>
        <w:t>check-box</w:t>
      </w:r>
    </w:p>
    <w:p w:rsidR="002E24DB" w:rsidRPr="00E11B5F" w:rsidRDefault="002E24DB" w:rsidP="00E11B5F">
      <w:pPr>
        <w:numPr>
          <w:ilvl w:val="0"/>
          <w:numId w:val="47"/>
        </w:numPr>
        <w:shd w:val="clear" w:color="auto" w:fill="FFFFFF"/>
        <w:spacing w:after="0" w:line="240" w:lineRule="auto"/>
        <w:ind w:left="0"/>
        <w:rPr>
          <w:rFonts w:asciiTheme="majorHAnsi" w:hAnsiTheme="majorHAnsi"/>
          <w:color w:val="555555"/>
          <w:sz w:val="18"/>
          <w:szCs w:val="18"/>
        </w:rPr>
      </w:pPr>
      <w:r w:rsidRPr="00E11B5F">
        <w:rPr>
          <w:rFonts w:asciiTheme="majorHAnsi" w:hAnsiTheme="majorHAnsi"/>
          <w:color w:val="555555"/>
          <w:sz w:val="18"/>
          <w:szCs w:val="18"/>
        </w:rPr>
        <w:t>drop-down / list-box</w:t>
      </w:r>
    </w:p>
    <w:p w:rsidR="002E24DB" w:rsidRPr="00E11B5F" w:rsidRDefault="002E24DB" w:rsidP="00E11B5F">
      <w:pPr>
        <w:numPr>
          <w:ilvl w:val="0"/>
          <w:numId w:val="47"/>
        </w:numPr>
        <w:shd w:val="clear" w:color="auto" w:fill="FFFFFF"/>
        <w:spacing w:after="0" w:line="240" w:lineRule="auto"/>
        <w:ind w:left="0"/>
        <w:rPr>
          <w:rFonts w:asciiTheme="majorHAnsi" w:hAnsiTheme="majorHAnsi"/>
          <w:color w:val="555555"/>
          <w:sz w:val="18"/>
          <w:szCs w:val="18"/>
        </w:rPr>
      </w:pPr>
      <w:r w:rsidRPr="00E11B5F">
        <w:rPr>
          <w:rFonts w:asciiTheme="majorHAnsi" w:hAnsiTheme="majorHAnsi"/>
          <w:color w:val="555555"/>
          <w:sz w:val="18"/>
          <w:szCs w:val="18"/>
        </w:rPr>
        <w:t>table, Etc....</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We can divide the elements in three ways:</w:t>
      </w:r>
      <w:r w:rsidRPr="00E11B5F">
        <w:rPr>
          <w:rFonts w:asciiTheme="majorHAnsi" w:hAnsiTheme="majorHAnsi"/>
          <w:color w:val="555555"/>
          <w:sz w:val="18"/>
          <w:szCs w:val="18"/>
        </w:rPr>
        <w:br/>
        <w:t>1. Single Elements</w:t>
      </w:r>
      <w:r w:rsidRPr="00E11B5F">
        <w:rPr>
          <w:rFonts w:asciiTheme="majorHAnsi" w:hAnsiTheme="majorHAnsi"/>
          <w:color w:val="555555"/>
          <w:sz w:val="18"/>
          <w:szCs w:val="18"/>
        </w:rPr>
        <w:br/>
        <w:t>2. Group Elements</w:t>
      </w:r>
      <w:r w:rsidRPr="00E11B5F">
        <w:rPr>
          <w:rFonts w:asciiTheme="majorHAnsi" w:hAnsiTheme="majorHAnsi"/>
          <w:color w:val="555555"/>
          <w:sz w:val="18"/>
          <w:szCs w:val="18"/>
        </w:rPr>
        <w:br/>
        <w:t>3. Customized Elements</w:t>
      </w:r>
    </w:p>
    <w:p w:rsidR="002E24DB" w:rsidRPr="00E11B5F" w:rsidRDefault="002E24DB" w:rsidP="00E11B5F">
      <w:pPr>
        <w:shd w:val="clear" w:color="auto" w:fill="FFFFFF"/>
        <w:spacing w:after="0" w:line="240" w:lineRule="auto"/>
        <w:rPr>
          <w:rFonts w:asciiTheme="majorHAnsi" w:hAnsiTheme="majorHAnsi"/>
          <w:color w:val="555555"/>
          <w:sz w:val="18"/>
          <w:szCs w:val="18"/>
        </w:rPr>
      </w:pPr>
      <w:r w:rsidRPr="00E11B5F">
        <w:rPr>
          <w:rFonts w:asciiTheme="majorHAnsi" w:hAnsiTheme="majorHAnsi"/>
          <w:color w:val="555555"/>
          <w:sz w:val="18"/>
          <w:szCs w:val="18"/>
        </w:rPr>
        <w:t>For </w:t>
      </w:r>
      <w:r w:rsidRPr="00E11B5F">
        <w:rPr>
          <w:rFonts w:asciiTheme="majorHAnsi" w:hAnsiTheme="majorHAnsi"/>
          <w:b/>
          <w:bCs/>
          <w:color w:val="555555"/>
          <w:sz w:val="18"/>
          <w:szCs w:val="18"/>
        </w:rPr>
        <w:t>Single elements</w:t>
      </w:r>
      <w:r w:rsidRPr="00E11B5F">
        <w:rPr>
          <w:rFonts w:asciiTheme="majorHAnsi" w:hAnsiTheme="majorHAnsi"/>
          <w:color w:val="555555"/>
          <w:sz w:val="18"/>
          <w:szCs w:val="18"/>
        </w:rPr>
        <w:t>, we can easily find out an locator to work with selenium. We can locate by ID or by Link or by Link Text.</w:t>
      </w:r>
      <w:r w:rsidRPr="00E11B5F">
        <w:rPr>
          <w:rFonts w:asciiTheme="majorHAnsi" w:hAnsiTheme="majorHAnsi"/>
          <w:color w:val="555555"/>
          <w:sz w:val="18"/>
          <w:szCs w:val="18"/>
        </w:rPr>
        <w:br/>
      </w:r>
      <w:r w:rsidRPr="00E11B5F">
        <w:rPr>
          <w:rFonts w:asciiTheme="majorHAnsi" w:hAnsiTheme="majorHAnsi"/>
          <w:color w:val="555555"/>
          <w:sz w:val="18"/>
          <w:szCs w:val="18"/>
        </w:rPr>
        <w:br/>
      </w:r>
      <w:r w:rsidRPr="00E11B5F">
        <w:rPr>
          <w:rFonts w:asciiTheme="majorHAnsi" w:hAnsiTheme="majorHAnsi"/>
          <w:color w:val="555555"/>
          <w:sz w:val="18"/>
          <w:szCs w:val="18"/>
        </w:rPr>
        <w:br/>
      </w:r>
      <w:r w:rsidRPr="00E11B5F">
        <w:rPr>
          <w:rFonts w:asciiTheme="majorHAnsi" w:hAnsiTheme="majorHAnsi"/>
          <w:noProof/>
          <w:color w:val="555555"/>
          <w:sz w:val="18"/>
          <w:szCs w:val="18"/>
          <w:bdr w:val="none" w:sz="0" w:space="0" w:color="auto" w:frame="1"/>
        </w:rPr>
        <w:lastRenderedPageBreak/>
        <w:drawing>
          <wp:inline distT="0" distB="0" distL="0" distR="0">
            <wp:extent cx="6876415" cy="2245995"/>
            <wp:effectExtent l="19050" t="0" r="635" b="0"/>
            <wp:docPr id="613" name="Picture 613" descr="single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single elements"/>
                    <pic:cNvPicPr>
                      <a:picLocks noChangeAspect="1" noChangeArrowheads="1"/>
                    </pic:cNvPicPr>
                  </pic:nvPicPr>
                  <pic:blipFill>
                    <a:blip r:embed="rId228"/>
                    <a:srcRect/>
                    <a:stretch>
                      <a:fillRect/>
                    </a:stretch>
                  </pic:blipFill>
                  <pic:spPr bwMode="auto">
                    <a:xfrm>
                      <a:off x="0" y="0"/>
                      <a:ext cx="6876415" cy="2245995"/>
                    </a:xfrm>
                    <a:prstGeom prst="rect">
                      <a:avLst/>
                    </a:prstGeom>
                    <a:noFill/>
                    <a:ln w="9525">
                      <a:noFill/>
                      <a:miter lim="800000"/>
                      <a:headEnd/>
                      <a:tailEnd/>
                    </a:ln>
                  </pic:spPr>
                </pic:pic>
              </a:graphicData>
            </a:graphic>
          </wp:inline>
        </w:drawing>
      </w:r>
      <w:r w:rsidRPr="00E11B5F">
        <w:rPr>
          <w:rFonts w:asciiTheme="majorHAnsi" w:hAnsiTheme="majorHAnsi"/>
          <w:color w:val="555555"/>
          <w:sz w:val="18"/>
          <w:szCs w:val="18"/>
        </w:rPr>
        <w:br/>
      </w:r>
      <w:r w:rsidRPr="00E11B5F">
        <w:rPr>
          <w:rFonts w:asciiTheme="majorHAnsi" w:hAnsiTheme="majorHAnsi"/>
          <w:color w:val="555555"/>
          <w:sz w:val="18"/>
          <w:szCs w:val="18"/>
        </w:rPr>
        <w:br/>
      </w:r>
      <w:r w:rsidRPr="00E11B5F">
        <w:rPr>
          <w:rFonts w:asciiTheme="majorHAnsi" w:hAnsiTheme="majorHAnsi"/>
          <w:color w:val="555555"/>
          <w:sz w:val="18"/>
          <w:szCs w:val="18"/>
        </w:rPr>
        <w:br/>
        <w:t>For </w:t>
      </w:r>
      <w:r w:rsidRPr="00E11B5F">
        <w:rPr>
          <w:rFonts w:asciiTheme="majorHAnsi" w:hAnsiTheme="majorHAnsi"/>
          <w:b/>
          <w:bCs/>
          <w:color w:val="555555"/>
          <w:sz w:val="18"/>
          <w:szCs w:val="18"/>
        </w:rPr>
        <w:t>Group elements</w:t>
      </w:r>
      <w:r w:rsidRPr="00E11B5F">
        <w:rPr>
          <w:rFonts w:asciiTheme="majorHAnsi" w:hAnsiTheme="majorHAnsi"/>
          <w:color w:val="555555"/>
          <w:sz w:val="18"/>
          <w:szCs w:val="18"/>
        </w:rPr>
        <w:t>, we should try to prefer name as identifier along with a combination of value or index property.</w:t>
      </w:r>
      <w:r w:rsidRPr="00E11B5F">
        <w:rPr>
          <w:rFonts w:asciiTheme="majorHAnsi" w:hAnsiTheme="majorHAnsi"/>
          <w:color w:val="555555"/>
          <w:sz w:val="18"/>
          <w:szCs w:val="18"/>
        </w:rPr>
        <w:br/>
      </w:r>
      <w:r w:rsidRPr="00E11B5F">
        <w:rPr>
          <w:rFonts w:asciiTheme="majorHAnsi" w:hAnsiTheme="majorHAnsi"/>
          <w:color w:val="555555"/>
          <w:sz w:val="18"/>
          <w:szCs w:val="18"/>
        </w:rPr>
        <w:br/>
      </w:r>
      <w:r w:rsidRPr="00E11B5F">
        <w:rPr>
          <w:rFonts w:asciiTheme="majorHAnsi" w:hAnsiTheme="majorHAnsi"/>
          <w:color w:val="555555"/>
          <w:sz w:val="18"/>
          <w:szCs w:val="18"/>
        </w:rPr>
        <w:br/>
      </w:r>
      <w:r w:rsidRPr="00E11B5F">
        <w:rPr>
          <w:rFonts w:asciiTheme="majorHAnsi" w:hAnsiTheme="majorHAnsi"/>
          <w:noProof/>
          <w:color w:val="555555"/>
          <w:sz w:val="18"/>
          <w:szCs w:val="18"/>
        </w:rPr>
        <w:drawing>
          <wp:inline distT="0" distB="0" distL="0" distR="0">
            <wp:extent cx="4740275" cy="4374515"/>
            <wp:effectExtent l="19050" t="0" r="3175" b="0"/>
            <wp:docPr id="614" name="Picture 614" descr="group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group elements"/>
                    <pic:cNvPicPr>
                      <a:picLocks noChangeAspect="1" noChangeArrowheads="1"/>
                    </pic:cNvPicPr>
                  </pic:nvPicPr>
                  <pic:blipFill>
                    <a:blip r:embed="rId229"/>
                    <a:srcRect/>
                    <a:stretch>
                      <a:fillRect/>
                    </a:stretch>
                  </pic:blipFill>
                  <pic:spPr bwMode="auto">
                    <a:xfrm>
                      <a:off x="0" y="0"/>
                      <a:ext cx="4740275" cy="4374515"/>
                    </a:xfrm>
                    <a:prstGeom prst="rect">
                      <a:avLst/>
                    </a:prstGeom>
                    <a:noFill/>
                    <a:ln w="9525">
                      <a:noFill/>
                      <a:miter lim="800000"/>
                      <a:headEnd/>
                      <a:tailEnd/>
                    </a:ln>
                  </pic:spPr>
                </pic:pic>
              </a:graphicData>
            </a:graphic>
          </wp:inline>
        </w:drawing>
      </w:r>
    </w:p>
    <w:p w:rsidR="002E24DB" w:rsidRPr="00E11B5F" w:rsidRDefault="002E24DB" w:rsidP="00E11B5F">
      <w:pPr>
        <w:pStyle w:val="Heading1"/>
        <w:spacing w:before="0" w:beforeAutospacing="0" w:after="0" w:afterAutospacing="0"/>
        <w:rPr>
          <w:rFonts w:asciiTheme="majorHAnsi" w:hAnsiTheme="majorHAnsi"/>
          <w:color w:val="373B41"/>
          <w:sz w:val="18"/>
          <w:szCs w:val="18"/>
        </w:rPr>
      </w:pPr>
      <w:hyperlink r:id="rId230" w:history="1">
        <w:r w:rsidRPr="00E11B5F">
          <w:rPr>
            <w:rStyle w:val="Hyperlink"/>
            <w:rFonts w:asciiTheme="majorHAnsi" w:hAnsiTheme="majorHAnsi"/>
            <w:color w:val="373B41"/>
            <w:sz w:val="18"/>
            <w:szCs w:val="18"/>
          </w:rPr>
          <w:t>What is Selenium?</w:t>
        </w:r>
      </w:hyperlink>
    </w:p>
    <w:p w:rsidR="002E24DB" w:rsidRPr="00E11B5F" w:rsidRDefault="002E24DB" w:rsidP="00E11B5F">
      <w:pPr>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lastRenderedPageBreak/>
        <w:drawing>
          <wp:inline distT="0" distB="0" distL="0" distR="0">
            <wp:extent cx="3050540" cy="2282190"/>
            <wp:effectExtent l="19050" t="0" r="0" b="0"/>
            <wp:docPr id="618" name="Picture 618" descr="https://3.bp.blogspot.com/-ZmYrPCGr1qQ/XCXSfT1TIlI/AAAAAAAAPKc/zx2e6PT-C4kUaao7tA0hVgD260OU1NCzQCLcBGAs/s1600/Programs%2Bfor%2BSelenium%25282%2529.png">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3.bp.blogspot.com/-ZmYrPCGr1qQ/XCXSfT1TIlI/AAAAAAAAPKc/zx2e6PT-C4kUaao7tA0hVgD260OU1NCzQCLcBGAs/s1600/Programs%2Bfor%2BSelenium%25282%2529.png">
                      <a:hlinkClick r:id="rId231"/>
                    </pic:cNvPr>
                    <pic:cNvPicPr>
                      <a:picLocks noChangeAspect="1" noChangeArrowheads="1"/>
                    </pic:cNvPicPr>
                  </pic:nvPicPr>
                  <pic:blipFill>
                    <a:blip r:embed="rId232"/>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2E24DB" w:rsidRPr="00E11B5F" w:rsidRDefault="002E24DB" w:rsidP="00E11B5F">
      <w:pPr>
        <w:pStyle w:val="Heading2"/>
        <w:shd w:val="clear" w:color="auto" w:fill="FFFFFF"/>
        <w:spacing w:before="0" w:beforeAutospacing="0" w:after="0" w:afterAutospacing="0"/>
        <w:rPr>
          <w:rFonts w:asciiTheme="majorHAnsi" w:hAnsiTheme="majorHAnsi"/>
          <w:b w:val="0"/>
          <w:bCs w:val="0"/>
          <w:color w:val="373B41"/>
          <w:sz w:val="18"/>
          <w:szCs w:val="18"/>
        </w:rPr>
      </w:pPr>
      <w:hyperlink r:id="rId233" w:tgtFrame="_blank" w:history="1">
        <w:r w:rsidRPr="00E11B5F">
          <w:rPr>
            <w:rStyle w:val="Hyperlink"/>
            <w:rFonts w:asciiTheme="majorHAnsi" w:hAnsiTheme="majorHAnsi"/>
            <w:b w:val="0"/>
            <w:bCs w:val="0"/>
            <w:color w:val="E6A117"/>
            <w:sz w:val="18"/>
            <w:szCs w:val="18"/>
          </w:rPr>
          <w:t>Selenium</w:t>
        </w:r>
      </w:hyperlink>
      <w:r w:rsidRPr="00E11B5F">
        <w:rPr>
          <w:rFonts w:asciiTheme="majorHAnsi" w:hAnsiTheme="majorHAnsi"/>
          <w:b w:val="0"/>
          <w:bCs w:val="0"/>
          <w:color w:val="444444"/>
          <w:sz w:val="18"/>
          <w:szCs w:val="18"/>
        </w:rPr>
        <w:t> is a web Automation tool which can used to perform testing ONLY on Web Applications not Desktop based applications.</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444444"/>
          <w:sz w:val="18"/>
          <w:szCs w:val="18"/>
        </w:rPr>
        <w:t>There are others tool which can be used to automate both web applications and windows applications like </w:t>
      </w:r>
      <w:hyperlink r:id="rId234" w:tgtFrame="_blank" w:history="1">
        <w:r w:rsidRPr="00E11B5F">
          <w:rPr>
            <w:rStyle w:val="Hyperlink"/>
            <w:rFonts w:asciiTheme="majorHAnsi" w:hAnsiTheme="majorHAnsi"/>
            <w:color w:val="E6A117"/>
            <w:sz w:val="18"/>
            <w:szCs w:val="18"/>
          </w:rPr>
          <w:t>QTP (Quick Test Professional)</w:t>
        </w:r>
      </w:hyperlink>
      <w:r w:rsidRPr="00E11B5F">
        <w:rPr>
          <w:rFonts w:asciiTheme="majorHAnsi" w:hAnsiTheme="majorHAnsi"/>
          <w:color w:val="444444"/>
          <w:sz w:val="18"/>
          <w:szCs w:val="18"/>
        </w:rPr>
        <w:t> . As every one aware that QTP is Licensed Tool AND Selenium is Open source tool, download it configure it and enjoy.</w:t>
      </w:r>
      <w:r w:rsidRPr="00E11B5F">
        <w:rPr>
          <w:rFonts w:asciiTheme="majorHAnsi" w:hAnsiTheme="majorHAnsi"/>
          <w:color w:val="373B41"/>
          <w:sz w:val="18"/>
          <w:szCs w:val="18"/>
        </w:rPr>
        <w:br/>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444444"/>
          <w:sz w:val="18"/>
          <w:szCs w:val="18"/>
        </w:rPr>
        <w:t>This is the main reason why most of the companies choose Selenium whenever they want to automate Web applications</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444444"/>
          <w:sz w:val="18"/>
          <w:szCs w:val="18"/>
        </w:rPr>
        <w:t>It has the below components:</w:t>
      </w:r>
      <w:r w:rsidRPr="00E11B5F">
        <w:rPr>
          <w:rFonts w:asciiTheme="majorHAnsi" w:hAnsiTheme="majorHAnsi"/>
          <w:color w:val="444444"/>
          <w:sz w:val="18"/>
          <w:szCs w:val="18"/>
        </w:rPr>
        <w:br/>
      </w:r>
      <w:hyperlink r:id="rId235" w:tgtFrame="_blank" w:history="1">
        <w:r w:rsidRPr="00E11B5F">
          <w:rPr>
            <w:rStyle w:val="Hyperlink"/>
            <w:rFonts w:asciiTheme="majorHAnsi" w:hAnsiTheme="majorHAnsi"/>
            <w:color w:val="E6A117"/>
            <w:sz w:val="18"/>
            <w:szCs w:val="18"/>
          </w:rPr>
          <w:t>Selenium IDE</w:t>
        </w:r>
      </w:hyperlink>
      <w:r w:rsidRPr="00E11B5F">
        <w:rPr>
          <w:rFonts w:asciiTheme="majorHAnsi" w:hAnsiTheme="majorHAnsi"/>
          <w:color w:val="444444"/>
          <w:sz w:val="18"/>
          <w:szCs w:val="18"/>
        </w:rPr>
        <w:t>: Which is a firefox plug-in which deals with and playback mechanism. User can create simple scripts and export to selenium RC or Webdriver.</w:t>
      </w:r>
    </w:p>
    <w:p w:rsidR="002E24DB" w:rsidRPr="00E11B5F" w:rsidRDefault="002E24DB" w:rsidP="00E11B5F">
      <w:pPr>
        <w:shd w:val="clear" w:color="auto" w:fill="FFFFFF"/>
        <w:spacing w:after="0" w:line="240" w:lineRule="auto"/>
        <w:rPr>
          <w:rFonts w:asciiTheme="majorHAnsi" w:hAnsiTheme="majorHAnsi"/>
          <w:color w:val="373B41"/>
          <w:sz w:val="18"/>
          <w:szCs w:val="18"/>
        </w:rPr>
      </w:pPr>
      <w:hyperlink r:id="rId236" w:tgtFrame="_blank" w:history="1">
        <w:r w:rsidRPr="00E11B5F">
          <w:rPr>
            <w:rStyle w:val="Hyperlink"/>
            <w:rFonts w:asciiTheme="majorHAnsi" w:hAnsiTheme="majorHAnsi"/>
            <w:color w:val="E6A117"/>
            <w:sz w:val="18"/>
            <w:szCs w:val="18"/>
          </w:rPr>
          <w:t>Selenium RC</w:t>
        </w:r>
      </w:hyperlink>
      <w:r w:rsidRPr="00E11B5F">
        <w:rPr>
          <w:rFonts w:asciiTheme="majorHAnsi" w:hAnsiTheme="majorHAnsi"/>
          <w:color w:val="444444"/>
          <w:sz w:val="18"/>
          <w:szCs w:val="18"/>
        </w:rPr>
        <w:t>: Is a tool which allows to automate web application using any of the programming language that supports.</w:t>
      </w:r>
    </w:p>
    <w:p w:rsidR="002E24DB" w:rsidRPr="00E11B5F" w:rsidRDefault="002E24DB" w:rsidP="00E11B5F">
      <w:pPr>
        <w:shd w:val="clear" w:color="auto" w:fill="FFFFFF"/>
        <w:spacing w:after="0" w:line="240" w:lineRule="auto"/>
        <w:rPr>
          <w:rFonts w:asciiTheme="majorHAnsi" w:hAnsiTheme="majorHAnsi"/>
          <w:color w:val="373B41"/>
          <w:sz w:val="18"/>
          <w:szCs w:val="18"/>
        </w:rPr>
      </w:pPr>
      <w:hyperlink r:id="rId237" w:tgtFrame="_blank" w:history="1">
        <w:r w:rsidRPr="00E11B5F">
          <w:rPr>
            <w:rStyle w:val="Hyperlink"/>
            <w:rFonts w:asciiTheme="majorHAnsi" w:hAnsiTheme="majorHAnsi"/>
            <w:color w:val="E6A117"/>
            <w:sz w:val="18"/>
            <w:szCs w:val="18"/>
          </w:rPr>
          <w:t>Selenium Webdriver:</w:t>
        </w:r>
      </w:hyperlink>
      <w:r w:rsidRPr="00E11B5F">
        <w:rPr>
          <w:rFonts w:asciiTheme="majorHAnsi" w:hAnsiTheme="majorHAnsi"/>
          <w:color w:val="444444"/>
          <w:sz w:val="18"/>
          <w:szCs w:val="18"/>
        </w:rPr>
        <w:br/>
        <w:t>It makes direct calls to the browser using each browser's native support for automation.</w:t>
      </w:r>
      <w:r w:rsidRPr="00E11B5F">
        <w:rPr>
          <w:rFonts w:asciiTheme="majorHAnsi" w:hAnsiTheme="majorHAnsi"/>
          <w:color w:val="444444"/>
          <w:sz w:val="18"/>
          <w:szCs w:val="18"/>
        </w:rPr>
        <w:br/>
        <w:t>Webdriver was developed to better support dynamic web pages like Ajax where elements of a page may change without the page itself being reloaded.</w:t>
      </w:r>
    </w:p>
    <w:p w:rsidR="002E24DB" w:rsidRPr="00E11B5F" w:rsidRDefault="002E24DB" w:rsidP="00E11B5F">
      <w:pPr>
        <w:shd w:val="clear" w:color="auto" w:fill="FFFFFF"/>
        <w:spacing w:after="0" w:line="240" w:lineRule="auto"/>
        <w:rPr>
          <w:rFonts w:asciiTheme="majorHAnsi" w:hAnsiTheme="majorHAnsi"/>
          <w:color w:val="373B41"/>
          <w:sz w:val="18"/>
          <w:szCs w:val="18"/>
        </w:rPr>
      </w:pPr>
      <w:hyperlink r:id="rId238" w:tgtFrame="_blank" w:history="1">
        <w:r w:rsidRPr="00E11B5F">
          <w:rPr>
            <w:rStyle w:val="Hyperlink"/>
            <w:rFonts w:asciiTheme="majorHAnsi" w:hAnsiTheme="majorHAnsi"/>
            <w:color w:val="E6A117"/>
            <w:sz w:val="18"/>
            <w:szCs w:val="18"/>
          </w:rPr>
          <w:t>Selenium Grid</w:t>
        </w:r>
      </w:hyperlink>
      <w:r w:rsidRPr="00E11B5F">
        <w:rPr>
          <w:rFonts w:asciiTheme="majorHAnsi" w:hAnsiTheme="majorHAnsi"/>
          <w:color w:val="444444"/>
          <w:sz w:val="18"/>
          <w:szCs w:val="18"/>
        </w:rPr>
        <w:t>:</w:t>
      </w:r>
      <w:r w:rsidRPr="00E11B5F">
        <w:rPr>
          <w:rFonts w:asciiTheme="majorHAnsi" w:hAnsiTheme="majorHAnsi"/>
          <w:color w:val="444444"/>
          <w:sz w:val="18"/>
          <w:szCs w:val="18"/>
        </w:rPr>
        <w:br/>
        <w:t>Is a server that allows tests to use web browser instances running on remote machines.</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444444"/>
          <w:sz w:val="18"/>
          <w:szCs w:val="18"/>
        </w:rPr>
        <w:t>There are others tool which can be used to automate both web applications and windows applications like QTP (Quick Test Professional) . As every one aware that QTP is Licensed Tool AND Selenium is Open source tool, download it configure it and enjoy.</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444444"/>
          <w:sz w:val="18"/>
          <w:szCs w:val="18"/>
        </w:rPr>
        <w:t>This is the main reason why most of the companies choose Selenium tool whenever they want to automate Web applications</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444444"/>
          <w:sz w:val="18"/>
          <w:szCs w:val="18"/>
        </w:rPr>
        <w:t>As a beginner, if you want to learn selenium, it is not that difficult, you just start using Selenium IDE which is a firefox plug-in, used to record and play the script. This is just for practice, and you can learn how the commands that are used to run the script in IDE.</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444444"/>
          <w:sz w:val="18"/>
          <w:szCs w:val="18"/>
        </w:rPr>
        <w:t>But remember IDE itself is not enough for effective test case writing / scripting. Because it doesn't support looping concepts and and you cannot customize it for your needs.</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444444"/>
          <w:sz w:val="18"/>
          <w:szCs w:val="18"/>
        </w:rPr>
        <w:t>At this point of time, you can start using Webdriver with the programming language that you are comfortable with.</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444444"/>
          <w:sz w:val="18"/>
          <w:szCs w:val="18"/>
        </w:rPr>
        <w:t>We prefer Java as it is from long time in the industry and there are many online forums which provides support to Webdriver with Java.</w:t>
      </w:r>
    </w:p>
    <w:p w:rsidR="002E24DB" w:rsidRPr="00E11B5F" w:rsidRDefault="002E24DB" w:rsidP="00E11B5F">
      <w:pPr>
        <w:pStyle w:val="Heading2"/>
        <w:shd w:val="clear" w:color="auto" w:fill="FFFFFF"/>
        <w:spacing w:before="0" w:beforeAutospacing="0" w:after="0" w:afterAutospacing="0"/>
        <w:rPr>
          <w:rFonts w:asciiTheme="majorHAnsi" w:hAnsiTheme="majorHAnsi"/>
          <w:b w:val="0"/>
          <w:bCs w:val="0"/>
          <w:color w:val="373B41"/>
          <w:sz w:val="18"/>
          <w:szCs w:val="18"/>
        </w:rPr>
      </w:pPr>
      <w:r w:rsidRPr="00E11B5F">
        <w:rPr>
          <w:rFonts w:asciiTheme="majorHAnsi" w:hAnsiTheme="majorHAnsi"/>
          <w:b w:val="0"/>
          <w:bCs w:val="0"/>
          <w:color w:val="444444"/>
          <w:sz w:val="18"/>
          <w:szCs w:val="18"/>
        </w:rPr>
        <w:t>How and where to download selenium?</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444444"/>
          <w:sz w:val="18"/>
          <w:szCs w:val="18"/>
        </w:rPr>
        <w:t>It is very simple to download selenium. We need to download a jar file from </w:t>
      </w:r>
      <w:hyperlink r:id="rId239" w:history="1">
        <w:r w:rsidRPr="00E11B5F">
          <w:rPr>
            <w:rStyle w:val="Hyperlink"/>
            <w:rFonts w:asciiTheme="majorHAnsi" w:hAnsiTheme="majorHAnsi"/>
            <w:color w:val="E6A117"/>
            <w:sz w:val="18"/>
            <w:szCs w:val="18"/>
          </w:rPr>
          <w:t>Selenium Downloads</w:t>
        </w:r>
      </w:hyperlink>
      <w:r w:rsidRPr="00E11B5F">
        <w:rPr>
          <w:rFonts w:asciiTheme="majorHAnsi" w:hAnsiTheme="majorHAnsi"/>
          <w:color w:val="444444"/>
          <w:sz w:val="18"/>
          <w:szCs w:val="18"/>
        </w:rPr>
        <w:t>. In the downloads page, you will find the name as Selenium server, where you will have a link to download the latest version of selenium.</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444444"/>
          <w:sz w:val="18"/>
          <w:szCs w:val="18"/>
        </w:rPr>
        <w:t>And at Selenium Client &amp; Webdriver Language Bindings, You need to choose the language that you are going to use to write the selenium scripts. The current version of selenium is 2.39.0 ( At the time of writing).</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444444"/>
          <w:sz w:val="18"/>
          <w:szCs w:val="18"/>
        </w:rPr>
        <w:t>Be sure you specify the most current version as there will be some enhancements and fixes will be added/appended. You can also refer to change log document for reference.</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444444"/>
          <w:sz w:val="18"/>
          <w:szCs w:val="18"/>
        </w:rPr>
        <w:t>the downloaded file name will be selenium-server-standalone</w:t>
      </w:r>
    </w:p>
    <w:p w:rsidR="002E24DB" w:rsidRPr="00E11B5F" w:rsidRDefault="002E24DB" w:rsidP="00E11B5F">
      <w:pPr>
        <w:pStyle w:val="Heading2"/>
        <w:shd w:val="clear" w:color="auto" w:fill="FFFFFF"/>
        <w:spacing w:before="0" w:beforeAutospacing="0" w:after="0" w:afterAutospacing="0"/>
        <w:rPr>
          <w:rFonts w:asciiTheme="majorHAnsi" w:hAnsiTheme="majorHAnsi"/>
          <w:b w:val="0"/>
          <w:bCs w:val="0"/>
          <w:color w:val="373B41"/>
          <w:sz w:val="18"/>
          <w:szCs w:val="18"/>
        </w:rPr>
      </w:pPr>
      <w:r w:rsidRPr="00E11B5F">
        <w:rPr>
          <w:rFonts w:asciiTheme="majorHAnsi" w:hAnsiTheme="majorHAnsi"/>
          <w:b w:val="0"/>
          <w:bCs w:val="0"/>
          <w:color w:val="444444"/>
          <w:sz w:val="18"/>
          <w:szCs w:val="18"/>
        </w:rPr>
        <w:t>Prerequisites to learn selenium?</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444444"/>
          <w:sz w:val="18"/>
          <w:szCs w:val="18"/>
        </w:rPr>
        <w:lastRenderedPageBreak/>
        <w:t>Before jumping into selenium, user should be aware of basic java concepts and HTML concepts which will help the selenium developer to create effective scripts.</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444444"/>
          <w:sz w:val="18"/>
          <w:szCs w:val="18"/>
        </w:rPr>
        <w:t>HTML knowledge: User should have knowledge in basics of HTML tags like text-box, text-area box, radio buttons check-boxes and the tags for these elements etc.</w:t>
      </w:r>
      <w:r w:rsidRPr="00E11B5F">
        <w:rPr>
          <w:rFonts w:asciiTheme="majorHAnsi" w:hAnsiTheme="majorHAnsi"/>
          <w:color w:val="444444"/>
          <w:sz w:val="18"/>
          <w:szCs w:val="18"/>
        </w:rPr>
        <w:br/>
        <w:t>we will discuss in detail in HTML introduction</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444444"/>
          <w:sz w:val="18"/>
          <w:szCs w:val="18"/>
        </w:rPr>
        <w:t>Java knowledge for Selenium: User need to have minimum knowledge in the below concepts:</w:t>
      </w:r>
    </w:p>
    <w:p w:rsidR="002E24DB" w:rsidRPr="00E11B5F" w:rsidRDefault="002E24DB" w:rsidP="00E11B5F">
      <w:pPr>
        <w:numPr>
          <w:ilvl w:val="0"/>
          <w:numId w:val="48"/>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444444"/>
          <w:sz w:val="18"/>
          <w:szCs w:val="18"/>
        </w:rPr>
        <w:t>Static and Non Static Variables</w:t>
      </w:r>
    </w:p>
    <w:p w:rsidR="002E24DB" w:rsidRPr="00E11B5F" w:rsidRDefault="002E24DB" w:rsidP="00E11B5F">
      <w:pPr>
        <w:numPr>
          <w:ilvl w:val="0"/>
          <w:numId w:val="48"/>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444444"/>
          <w:sz w:val="18"/>
          <w:szCs w:val="18"/>
        </w:rPr>
        <w:t>Control statements</w:t>
      </w:r>
    </w:p>
    <w:p w:rsidR="002E24DB" w:rsidRPr="00E11B5F" w:rsidRDefault="002E24DB" w:rsidP="00E11B5F">
      <w:pPr>
        <w:numPr>
          <w:ilvl w:val="0"/>
          <w:numId w:val="48"/>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444444"/>
          <w:sz w:val="18"/>
          <w:szCs w:val="18"/>
        </w:rPr>
        <w:t>Operators</w:t>
      </w:r>
    </w:p>
    <w:p w:rsidR="002E24DB" w:rsidRPr="00E11B5F" w:rsidRDefault="002E24DB" w:rsidP="00E11B5F">
      <w:pPr>
        <w:numPr>
          <w:ilvl w:val="0"/>
          <w:numId w:val="48"/>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444444"/>
          <w:sz w:val="18"/>
          <w:szCs w:val="18"/>
        </w:rPr>
        <w:t>Objects and Classes</w:t>
      </w:r>
    </w:p>
    <w:p w:rsidR="002E24DB" w:rsidRPr="00E11B5F" w:rsidRDefault="002E24DB" w:rsidP="00E11B5F">
      <w:pPr>
        <w:numPr>
          <w:ilvl w:val="0"/>
          <w:numId w:val="48"/>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444444"/>
          <w:sz w:val="18"/>
          <w:szCs w:val="18"/>
        </w:rPr>
        <w:t>Return Types</w:t>
      </w:r>
    </w:p>
    <w:p w:rsidR="002E24DB" w:rsidRPr="00E11B5F" w:rsidRDefault="002E24DB" w:rsidP="00E11B5F">
      <w:pPr>
        <w:numPr>
          <w:ilvl w:val="0"/>
          <w:numId w:val="48"/>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444444"/>
          <w:sz w:val="18"/>
          <w:szCs w:val="18"/>
        </w:rPr>
        <w:t>OOPS concepts (Inheritance, Overriding)</w:t>
      </w:r>
    </w:p>
    <w:p w:rsidR="002E24DB" w:rsidRPr="00E11B5F" w:rsidRDefault="002E24DB" w:rsidP="00E11B5F">
      <w:pPr>
        <w:numPr>
          <w:ilvl w:val="0"/>
          <w:numId w:val="48"/>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444444"/>
          <w:sz w:val="18"/>
          <w:szCs w:val="18"/>
        </w:rPr>
        <w:t>Strings</w:t>
      </w:r>
    </w:p>
    <w:p w:rsidR="002E24DB" w:rsidRPr="00E11B5F" w:rsidRDefault="002E24DB" w:rsidP="00E11B5F">
      <w:pPr>
        <w:numPr>
          <w:ilvl w:val="0"/>
          <w:numId w:val="48"/>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444444"/>
          <w:sz w:val="18"/>
          <w:szCs w:val="18"/>
        </w:rPr>
        <w:t>Constructors</w:t>
      </w:r>
    </w:p>
    <w:p w:rsidR="002E24DB" w:rsidRPr="00E11B5F" w:rsidRDefault="002E24DB" w:rsidP="00E11B5F">
      <w:pPr>
        <w:numPr>
          <w:ilvl w:val="0"/>
          <w:numId w:val="48"/>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444444"/>
          <w:sz w:val="18"/>
          <w:szCs w:val="18"/>
        </w:rPr>
        <w:t>Arrays</w:t>
      </w:r>
    </w:p>
    <w:p w:rsidR="002E24DB" w:rsidRPr="00E11B5F" w:rsidRDefault="002E24DB" w:rsidP="00E11B5F">
      <w:pPr>
        <w:numPr>
          <w:ilvl w:val="0"/>
          <w:numId w:val="48"/>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444444"/>
          <w:sz w:val="18"/>
          <w:szCs w:val="18"/>
        </w:rPr>
        <w:t>Exception Handling</w:t>
      </w:r>
    </w:p>
    <w:p w:rsidR="002E24DB" w:rsidRPr="00E11B5F" w:rsidRDefault="002E24DB" w:rsidP="00E11B5F">
      <w:pPr>
        <w:numPr>
          <w:ilvl w:val="0"/>
          <w:numId w:val="48"/>
        </w:numPr>
        <w:shd w:val="clear" w:color="auto" w:fill="FFFFFF"/>
        <w:spacing w:after="0" w:line="240" w:lineRule="auto"/>
        <w:ind w:left="0"/>
        <w:rPr>
          <w:rFonts w:asciiTheme="majorHAnsi" w:hAnsiTheme="majorHAnsi"/>
          <w:color w:val="373B41"/>
          <w:sz w:val="18"/>
          <w:szCs w:val="18"/>
        </w:rPr>
      </w:pPr>
      <w:r w:rsidRPr="00E11B5F">
        <w:rPr>
          <w:rFonts w:asciiTheme="majorHAnsi" w:hAnsiTheme="majorHAnsi"/>
          <w:color w:val="444444"/>
          <w:sz w:val="18"/>
          <w:szCs w:val="18"/>
        </w:rPr>
        <w:t>Packages</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444444"/>
          <w:sz w:val="18"/>
          <w:szCs w:val="18"/>
        </w:rPr>
        <w:t>If the user is really strong in the above concepts, he/she can play with selenium with minimum effort.</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444444"/>
          <w:sz w:val="18"/>
          <w:szCs w:val="18"/>
        </w:rPr>
        <w:t>A user without these concepts also can start scripting, but need to work hard to write effective test scripts using selenium.</w:t>
      </w:r>
    </w:p>
    <w:p w:rsidR="002E24DB" w:rsidRPr="00E11B5F" w:rsidRDefault="002E24DB" w:rsidP="00E11B5F">
      <w:pPr>
        <w:pStyle w:val="Heading1"/>
        <w:spacing w:before="0" w:beforeAutospacing="0" w:after="0" w:afterAutospacing="0"/>
        <w:rPr>
          <w:rFonts w:asciiTheme="majorHAnsi" w:hAnsiTheme="majorHAnsi"/>
          <w:color w:val="373B41"/>
          <w:sz w:val="18"/>
          <w:szCs w:val="18"/>
        </w:rPr>
      </w:pPr>
      <w:hyperlink r:id="rId240" w:history="1">
        <w:r w:rsidRPr="00E11B5F">
          <w:rPr>
            <w:rStyle w:val="Hyperlink"/>
            <w:rFonts w:asciiTheme="majorHAnsi" w:hAnsiTheme="majorHAnsi"/>
            <w:color w:val="373B41"/>
            <w:sz w:val="18"/>
            <w:szCs w:val="18"/>
          </w:rPr>
          <w:t>Skills Required for Software Tester</w:t>
        </w:r>
      </w:hyperlink>
    </w:p>
    <w:p w:rsidR="002E24DB" w:rsidRPr="00E11B5F" w:rsidRDefault="002E24DB" w:rsidP="00E11B5F">
      <w:pPr>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620" name="Picture 620" descr="https://4.bp.blogspot.com/-AQt8YbI8Rk8/XDME7W8dNJI/AAAAAAAAPRY/2lGROMkJbHAIxjwzaqZwZZn5LPZVFxNHACLcBGAs/s1600/Programs%2Bfor%2BSelenium%25284%2529.png">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4.bp.blogspot.com/-AQt8YbI8Rk8/XDME7W8dNJI/AAAAAAAAPRY/2lGROMkJbHAIxjwzaqZwZZn5LPZVFxNHACLcBGAs/s1600/Programs%2Bfor%2BSelenium%25284%2529.png">
                      <a:hlinkClick r:id="rId241"/>
                    </pic:cNvPr>
                    <pic:cNvPicPr>
                      <a:picLocks noChangeAspect="1" noChangeArrowheads="1"/>
                    </pic:cNvPicPr>
                  </pic:nvPicPr>
                  <pic:blipFill>
                    <a:blip r:embed="rId242"/>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2E24DB" w:rsidRPr="00E11B5F" w:rsidRDefault="002E24DB" w:rsidP="00E11B5F">
      <w:pPr>
        <w:spacing w:after="0" w:line="240" w:lineRule="auto"/>
        <w:rPr>
          <w:rFonts w:asciiTheme="majorHAnsi" w:hAnsiTheme="majorHAnsi"/>
          <w:color w:val="373B41"/>
          <w:sz w:val="18"/>
          <w:szCs w:val="18"/>
        </w:rPr>
      </w:pPr>
      <w:r w:rsidRPr="00E11B5F">
        <w:rPr>
          <w:rFonts w:asciiTheme="majorHAnsi" w:hAnsiTheme="majorHAnsi"/>
          <w:b/>
          <w:bCs/>
          <w:color w:val="FF0000"/>
          <w:sz w:val="18"/>
          <w:szCs w:val="18"/>
          <w:shd w:val="clear" w:color="auto" w:fill="FFFFFF"/>
        </w:rPr>
        <w:t>Important Activities in IT (Information Technology) Industry:</w:t>
      </w:r>
      <w:r w:rsidRPr="00E11B5F">
        <w:rPr>
          <w:rFonts w:asciiTheme="majorHAnsi" w:hAnsiTheme="majorHAnsi"/>
          <w:color w:val="FF0000"/>
          <w:sz w:val="18"/>
          <w:szCs w:val="18"/>
          <w:shd w:val="clear" w:color="auto" w:fill="FFFFFF"/>
        </w:rPr>
        <w:t> </w:t>
      </w:r>
      <w:r w:rsidRPr="00E11B5F">
        <w:rPr>
          <w:rFonts w:asciiTheme="majorHAnsi" w:hAnsiTheme="majorHAnsi"/>
          <w:color w:val="333333"/>
          <w:sz w:val="18"/>
          <w:szCs w:val="18"/>
        </w:rPr>
        <w:br/>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t>• Project Management</w:t>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t>• Business Analysis </w:t>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t>• Software Development (Front-end and Back-end) </w:t>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t>• Software Testing (Manual Testing and Automated Testing)  </w:t>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t>• Technical Support (Network Administration/System Administration) </w:t>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t>• DBA (Database Administration)</w:t>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t> • Software Maintenance</w:t>
      </w:r>
      <w:r w:rsidRPr="00E11B5F">
        <w:rPr>
          <w:rFonts w:asciiTheme="majorHAnsi" w:hAnsiTheme="majorHAnsi"/>
          <w:color w:val="373B41"/>
          <w:sz w:val="18"/>
          <w:szCs w:val="18"/>
        </w:rPr>
        <w:br/>
      </w:r>
      <w:r w:rsidRPr="00E11B5F">
        <w:rPr>
          <w:rFonts w:asciiTheme="majorHAnsi" w:hAnsiTheme="majorHAnsi"/>
          <w:color w:val="333333"/>
          <w:sz w:val="18"/>
          <w:szCs w:val="18"/>
        </w:rPr>
        <w:br/>
      </w:r>
      <w:r w:rsidRPr="00E11B5F">
        <w:rPr>
          <w:rFonts w:asciiTheme="majorHAnsi" w:hAnsiTheme="majorHAnsi"/>
          <w:b/>
          <w:bCs/>
          <w:color w:val="FF0000"/>
          <w:sz w:val="18"/>
          <w:szCs w:val="18"/>
          <w:shd w:val="clear" w:color="auto" w:fill="FFFFFF"/>
        </w:rPr>
        <w:t>If you want to choose software testing as your career then you need to familiar with the following concepts.</w:t>
      </w:r>
      <w:r w:rsidRPr="00E11B5F">
        <w:rPr>
          <w:rFonts w:asciiTheme="majorHAnsi" w:hAnsiTheme="majorHAnsi"/>
          <w:color w:val="333333"/>
          <w:sz w:val="18"/>
          <w:szCs w:val="18"/>
        </w:rPr>
        <w:br/>
      </w:r>
      <w:r w:rsidRPr="00E11B5F">
        <w:rPr>
          <w:rFonts w:asciiTheme="majorHAnsi" w:hAnsiTheme="majorHAnsi"/>
          <w:b/>
          <w:bCs/>
          <w:color w:val="333333"/>
          <w:sz w:val="18"/>
          <w:szCs w:val="18"/>
          <w:shd w:val="clear" w:color="auto" w:fill="FFFFFF"/>
        </w:rPr>
        <w:t> </w:t>
      </w:r>
      <w:r w:rsidRPr="00E11B5F">
        <w:rPr>
          <w:rFonts w:asciiTheme="majorHAnsi" w:hAnsiTheme="majorHAnsi"/>
          <w:color w:val="333333"/>
          <w:sz w:val="18"/>
          <w:szCs w:val="18"/>
          <w:shd w:val="clear" w:color="auto" w:fill="FFFFFF"/>
        </w:rPr>
        <w:br/>
      </w:r>
      <w:r w:rsidRPr="00E11B5F">
        <w:rPr>
          <w:rFonts w:asciiTheme="majorHAnsi" w:hAnsiTheme="majorHAnsi"/>
          <w:b/>
          <w:bCs/>
          <w:color w:val="0000FF"/>
          <w:sz w:val="18"/>
          <w:szCs w:val="18"/>
          <w:shd w:val="clear" w:color="auto" w:fill="FFFFFF"/>
        </w:rPr>
        <w:t>I) Communication Skills</w:t>
      </w:r>
      <w:r w:rsidRPr="00E11B5F">
        <w:rPr>
          <w:rFonts w:asciiTheme="majorHAnsi" w:hAnsiTheme="majorHAnsi"/>
          <w:color w:val="333333"/>
          <w:sz w:val="18"/>
          <w:szCs w:val="18"/>
          <w:shd w:val="clear" w:color="auto" w:fill="FFFFFF"/>
        </w:rPr>
        <w:br/>
        <w:t> </w:t>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t>• Customer Communication.</w:t>
      </w:r>
      <w:r w:rsidRPr="00E11B5F">
        <w:rPr>
          <w:rFonts w:asciiTheme="majorHAnsi" w:hAnsiTheme="majorHAnsi"/>
          <w:color w:val="333333"/>
          <w:sz w:val="18"/>
          <w:szCs w:val="18"/>
          <w:shd w:val="clear" w:color="auto" w:fill="FFFFFF"/>
        </w:rPr>
        <w:br/>
        <w:t>• Team Communication</w:t>
      </w:r>
      <w:r w:rsidRPr="00E11B5F">
        <w:rPr>
          <w:rFonts w:asciiTheme="majorHAnsi" w:hAnsiTheme="majorHAnsi"/>
          <w:color w:val="333333"/>
          <w:sz w:val="18"/>
          <w:szCs w:val="18"/>
          <w:shd w:val="clear" w:color="auto" w:fill="FFFFFF"/>
        </w:rPr>
        <w:br/>
        <w:t>• Presentation Skills</w:t>
      </w:r>
      <w:r w:rsidRPr="00E11B5F">
        <w:rPr>
          <w:rFonts w:asciiTheme="majorHAnsi" w:hAnsiTheme="majorHAnsi"/>
          <w:color w:val="333333"/>
          <w:sz w:val="18"/>
          <w:szCs w:val="18"/>
          <w:shd w:val="clear" w:color="auto" w:fill="FFFFFF"/>
        </w:rPr>
        <w:br/>
        <w:t>• Writing Skills</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r>
      <w:r w:rsidRPr="00E11B5F">
        <w:rPr>
          <w:rFonts w:asciiTheme="majorHAnsi" w:hAnsiTheme="majorHAnsi"/>
          <w:b/>
          <w:bCs/>
          <w:color w:val="0000FF"/>
          <w:sz w:val="18"/>
          <w:szCs w:val="18"/>
          <w:shd w:val="clear" w:color="auto" w:fill="FFFFFF"/>
        </w:rPr>
        <w:lastRenderedPageBreak/>
        <w:t>II) Computer Fundamentals</w:t>
      </w:r>
      <w:r w:rsidRPr="00E11B5F">
        <w:rPr>
          <w:rFonts w:asciiTheme="majorHAnsi" w:hAnsiTheme="majorHAnsi"/>
          <w:color w:val="333333"/>
          <w:sz w:val="18"/>
          <w:szCs w:val="18"/>
          <w:shd w:val="clear" w:color="auto" w:fill="FFFFFF"/>
        </w:rPr>
        <w:br/>
        <w:t> </w:t>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t>• Knowledge on Computer Operating Systems (MS Windows, UNIX, Macintosh etc...)</w:t>
      </w:r>
      <w:r w:rsidRPr="00E11B5F">
        <w:rPr>
          <w:rFonts w:asciiTheme="majorHAnsi" w:hAnsiTheme="majorHAnsi"/>
          <w:color w:val="333333"/>
          <w:sz w:val="18"/>
          <w:szCs w:val="18"/>
          <w:shd w:val="clear" w:color="auto" w:fill="FFFFFF"/>
        </w:rPr>
        <w:br/>
        <w:t>• knowledge on Mobile device operating systems - Optional</w:t>
      </w:r>
      <w:r w:rsidRPr="00E11B5F">
        <w:rPr>
          <w:rFonts w:asciiTheme="majorHAnsi" w:hAnsiTheme="majorHAnsi"/>
          <w:color w:val="333333"/>
          <w:sz w:val="18"/>
          <w:szCs w:val="18"/>
          <w:shd w:val="clear" w:color="auto" w:fill="FFFFFF"/>
        </w:rPr>
        <w:br/>
        <w:t>• Documentation skills ((MS Office, Star office(optional)).</w:t>
      </w:r>
      <w:r w:rsidRPr="00E11B5F">
        <w:rPr>
          <w:rFonts w:asciiTheme="majorHAnsi" w:hAnsiTheme="majorHAnsi"/>
          <w:color w:val="333333"/>
          <w:sz w:val="18"/>
          <w:szCs w:val="18"/>
          <w:shd w:val="clear" w:color="auto" w:fill="FFFFFF"/>
        </w:rPr>
        <w:br/>
        <w:t>• Knowledge on Software Environments (Stand-alone, Intranet, Internet and Extranet).</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r>
      <w:r w:rsidRPr="00E11B5F">
        <w:rPr>
          <w:rFonts w:asciiTheme="majorHAnsi" w:hAnsiTheme="majorHAnsi"/>
          <w:b/>
          <w:bCs/>
          <w:color w:val="0000FF"/>
          <w:sz w:val="18"/>
          <w:szCs w:val="18"/>
          <w:shd w:val="clear" w:color="auto" w:fill="FFFFFF"/>
        </w:rPr>
        <w:t>III) Manual Testing Knowledge</w:t>
      </w:r>
      <w:r w:rsidRPr="00E11B5F">
        <w:rPr>
          <w:rFonts w:asciiTheme="majorHAnsi" w:hAnsiTheme="majorHAnsi"/>
          <w:color w:val="333333"/>
          <w:sz w:val="18"/>
          <w:szCs w:val="18"/>
          <w:shd w:val="clear" w:color="auto" w:fill="FFFFFF"/>
        </w:rPr>
        <w:br/>
        <w:t> </w:t>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t>• Software Project life cycle</w:t>
      </w:r>
      <w:r w:rsidRPr="00E11B5F">
        <w:rPr>
          <w:rFonts w:asciiTheme="majorHAnsi" w:hAnsiTheme="majorHAnsi"/>
          <w:color w:val="333333"/>
          <w:sz w:val="18"/>
          <w:szCs w:val="18"/>
          <w:shd w:val="clear" w:color="auto" w:fill="FFFFFF"/>
        </w:rPr>
        <w:br/>
        <w:t>• Ability to analyze Functional and Non-functional requirements</w:t>
      </w:r>
      <w:r w:rsidRPr="00E11B5F">
        <w:rPr>
          <w:rFonts w:asciiTheme="majorHAnsi" w:hAnsiTheme="majorHAnsi"/>
          <w:color w:val="333333"/>
          <w:sz w:val="18"/>
          <w:szCs w:val="18"/>
          <w:shd w:val="clear" w:color="auto" w:fill="FFFFFF"/>
        </w:rPr>
        <w:br/>
        <w:t>• Test Levels (Unit, Integration, System and Acceptance Testing)</w:t>
      </w:r>
      <w:r w:rsidRPr="00E11B5F">
        <w:rPr>
          <w:rFonts w:asciiTheme="majorHAnsi" w:hAnsiTheme="majorHAnsi"/>
          <w:color w:val="333333"/>
          <w:sz w:val="18"/>
          <w:szCs w:val="18"/>
          <w:shd w:val="clear" w:color="auto" w:fill="FFFFFF"/>
        </w:rPr>
        <w:br/>
        <w:t>• Test Types (Functional and Non-Functional Testing)</w:t>
      </w:r>
      <w:r w:rsidRPr="00E11B5F">
        <w:rPr>
          <w:rFonts w:asciiTheme="majorHAnsi" w:hAnsiTheme="majorHAnsi"/>
          <w:color w:val="333333"/>
          <w:sz w:val="18"/>
          <w:szCs w:val="18"/>
          <w:shd w:val="clear" w:color="auto" w:fill="FFFFFF"/>
        </w:rPr>
        <w:br/>
        <w:t>• Test Planning</w:t>
      </w:r>
      <w:r w:rsidRPr="00E11B5F">
        <w:rPr>
          <w:rFonts w:asciiTheme="majorHAnsi" w:hAnsiTheme="majorHAnsi"/>
          <w:color w:val="333333"/>
          <w:sz w:val="18"/>
          <w:szCs w:val="18"/>
          <w:shd w:val="clear" w:color="auto" w:fill="FFFFFF"/>
        </w:rPr>
        <w:br/>
        <w:t>• Test Design Techniques (Equivalence Partitioning, Boundary value Analysis, Decision Table testing, State transition testing etc...)</w:t>
      </w:r>
      <w:r w:rsidRPr="00E11B5F">
        <w:rPr>
          <w:rFonts w:asciiTheme="majorHAnsi" w:hAnsiTheme="majorHAnsi"/>
          <w:color w:val="333333"/>
          <w:sz w:val="18"/>
          <w:szCs w:val="18"/>
          <w:shd w:val="clear" w:color="auto" w:fill="FFFFFF"/>
        </w:rPr>
        <w:br/>
        <w:t>• Test Design (Test Scenarios, Test Case and Test Data)</w:t>
      </w:r>
      <w:r w:rsidRPr="00E11B5F">
        <w:rPr>
          <w:rFonts w:asciiTheme="majorHAnsi" w:hAnsiTheme="majorHAnsi"/>
          <w:color w:val="333333"/>
          <w:sz w:val="18"/>
          <w:szCs w:val="18"/>
          <w:shd w:val="clear" w:color="auto" w:fill="FFFFFF"/>
        </w:rPr>
        <w:br/>
        <w:t>• Test Execution (Sanity, Comprehensive and Regression Testing. Defect Reporting &amp; Tracking)</w:t>
      </w:r>
      <w:r w:rsidRPr="00E11B5F">
        <w:rPr>
          <w:rFonts w:asciiTheme="majorHAnsi" w:hAnsiTheme="majorHAnsi"/>
          <w:color w:val="333333"/>
          <w:sz w:val="18"/>
          <w:szCs w:val="18"/>
          <w:shd w:val="clear" w:color="auto" w:fill="FFFFFF"/>
        </w:rPr>
        <w:br/>
        <w:t>• Maintenance of Testing resources</w:t>
      </w:r>
      <w:r w:rsidRPr="00E11B5F">
        <w:rPr>
          <w:rFonts w:asciiTheme="majorHAnsi" w:hAnsiTheme="majorHAnsi"/>
          <w:color w:val="333333"/>
          <w:sz w:val="18"/>
          <w:szCs w:val="18"/>
          <w:shd w:val="clear" w:color="auto" w:fill="FFFFFF"/>
        </w:rPr>
        <w:br/>
        <w:t>• Ability to track changes</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r>
      <w:r w:rsidRPr="00E11B5F">
        <w:rPr>
          <w:rFonts w:asciiTheme="majorHAnsi" w:hAnsiTheme="majorHAnsi"/>
          <w:b/>
          <w:bCs/>
          <w:color w:val="0000FF"/>
          <w:sz w:val="18"/>
          <w:szCs w:val="18"/>
          <w:shd w:val="clear" w:color="auto" w:fill="FFFFFF"/>
        </w:rPr>
        <w:t>IV) Database knowledge</w:t>
      </w:r>
      <w:r w:rsidRPr="00E11B5F">
        <w:rPr>
          <w:rFonts w:asciiTheme="majorHAnsi" w:hAnsiTheme="majorHAnsi"/>
          <w:color w:val="333333"/>
          <w:sz w:val="18"/>
          <w:szCs w:val="18"/>
          <w:shd w:val="clear" w:color="auto" w:fill="FFFFFF"/>
        </w:rPr>
        <w:t> </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 Database objects</w:t>
      </w:r>
      <w:r w:rsidRPr="00E11B5F">
        <w:rPr>
          <w:rFonts w:asciiTheme="majorHAnsi" w:hAnsiTheme="majorHAnsi"/>
          <w:color w:val="333333"/>
          <w:sz w:val="18"/>
          <w:szCs w:val="18"/>
          <w:shd w:val="clear" w:color="auto" w:fill="FFFFFF"/>
        </w:rPr>
        <w:br/>
        <w:t>• Create new databases</w:t>
      </w:r>
      <w:r w:rsidRPr="00E11B5F">
        <w:rPr>
          <w:rFonts w:asciiTheme="majorHAnsi" w:hAnsiTheme="majorHAnsi"/>
          <w:color w:val="333333"/>
          <w:sz w:val="18"/>
          <w:szCs w:val="18"/>
          <w:shd w:val="clear" w:color="auto" w:fill="FFFFFF"/>
        </w:rPr>
        <w:br/>
        <w:t>• Create new tables in a database</w:t>
      </w:r>
      <w:r w:rsidRPr="00E11B5F">
        <w:rPr>
          <w:rFonts w:asciiTheme="majorHAnsi" w:hAnsiTheme="majorHAnsi"/>
          <w:color w:val="333333"/>
          <w:sz w:val="18"/>
          <w:szCs w:val="18"/>
          <w:shd w:val="clear" w:color="auto" w:fill="FFFFFF"/>
        </w:rPr>
        <w:br/>
        <w:t>• Insert records in a database</w:t>
      </w:r>
      <w:r w:rsidRPr="00E11B5F">
        <w:rPr>
          <w:rFonts w:asciiTheme="majorHAnsi" w:hAnsiTheme="majorHAnsi"/>
          <w:color w:val="333333"/>
          <w:sz w:val="18"/>
          <w:szCs w:val="18"/>
          <w:shd w:val="clear" w:color="auto" w:fill="FFFFFF"/>
        </w:rPr>
        <w:br/>
        <w:t>• Update records in a database</w:t>
      </w:r>
      <w:r w:rsidRPr="00E11B5F">
        <w:rPr>
          <w:rFonts w:asciiTheme="majorHAnsi" w:hAnsiTheme="majorHAnsi"/>
          <w:color w:val="333333"/>
          <w:sz w:val="18"/>
          <w:szCs w:val="18"/>
          <w:shd w:val="clear" w:color="auto" w:fill="FFFFFF"/>
        </w:rPr>
        <w:br/>
        <w:t>• Delete records from a database</w:t>
      </w:r>
      <w:r w:rsidRPr="00E11B5F">
        <w:rPr>
          <w:rFonts w:asciiTheme="majorHAnsi" w:hAnsiTheme="majorHAnsi"/>
          <w:color w:val="333333"/>
          <w:sz w:val="18"/>
          <w:szCs w:val="18"/>
          <w:shd w:val="clear" w:color="auto" w:fill="FFFFFF"/>
        </w:rPr>
        <w:br/>
        <w:t>• Retrieve data from a database</w:t>
      </w:r>
      <w:r w:rsidRPr="00E11B5F">
        <w:rPr>
          <w:rFonts w:asciiTheme="majorHAnsi" w:hAnsiTheme="majorHAnsi"/>
          <w:color w:val="333333"/>
          <w:sz w:val="18"/>
          <w:szCs w:val="18"/>
          <w:shd w:val="clear" w:color="auto" w:fill="FFFFFF"/>
        </w:rPr>
        <w:br/>
        <w:t>• Execute queries against a database</w:t>
      </w:r>
      <w:r w:rsidRPr="00E11B5F">
        <w:rPr>
          <w:rFonts w:asciiTheme="majorHAnsi" w:hAnsiTheme="majorHAnsi"/>
          <w:color w:val="333333"/>
          <w:sz w:val="18"/>
          <w:szCs w:val="18"/>
          <w:shd w:val="clear" w:color="auto" w:fill="FFFFFF"/>
        </w:rPr>
        <w:br/>
        <w:t>• Data Integrity</w:t>
      </w:r>
      <w:r w:rsidRPr="00E11B5F">
        <w:rPr>
          <w:rFonts w:asciiTheme="majorHAnsi" w:hAnsiTheme="majorHAnsi"/>
          <w:color w:val="333333"/>
          <w:sz w:val="18"/>
          <w:szCs w:val="18"/>
          <w:shd w:val="clear" w:color="auto" w:fill="FFFFFF"/>
        </w:rPr>
        <w:br/>
        <w:t>• Data Comparisons</w:t>
      </w:r>
      <w:r w:rsidRPr="00E11B5F">
        <w:rPr>
          <w:rFonts w:asciiTheme="majorHAnsi" w:hAnsiTheme="majorHAnsi"/>
          <w:color w:val="333333"/>
          <w:sz w:val="18"/>
          <w:szCs w:val="18"/>
          <w:shd w:val="clear" w:color="auto" w:fill="FFFFFF"/>
        </w:rPr>
        <w:br/>
        <w:t>• Data backup and Recovery etc...</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r>
      <w:r w:rsidRPr="00E11B5F">
        <w:rPr>
          <w:rFonts w:asciiTheme="majorHAnsi" w:hAnsiTheme="majorHAnsi"/>
          <w:b/>
          <w:bCs/>
          <w:color w:val="0000FF"/>
          <w:sz w:val="18"/>
          <w:szCs w:val="18"/>
          <w:shd w:val="clear" w:color="auto" w:fill="FFFFFF"/>
        </w:rPr>
        <w:t>V) Programming knowledge</w:t>
      </w:r>
      <w:r w:rsidRPr="00E11B5F">
        <w:rPr>
          <w:rFonts w:asciiTheme="majorHAnsi" w:hAnsiTheme="majorHAnsi"/>
          <w:color w:val="333333"/>
          <w:sz w:val="18"/>
          <w:szCs w:val="18"/>
          <w:shd w:val="clear" w:color="auto" w:fill="FFFFFF"/>
        </w:rPr>
        <w:t> </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 Comments</w:t>
      </w:r>
      <w:r w:rsidRPr="00E11B5F">
        <w:rPr>
          <w:rFonts w:asciiTheme="majorHAnsi" w:hAnsiTheme="majorHAnsi"/>
          <w:color w:val="333333"/>
          <w:sz w:val="18"/>
          <w:szCs w:val="18"/>
          <w:shd w:val="clear" w:color="auto" w:fill="FFFFFF"/>
        </w:rPr>
        <w:br/>
        <w:t>• Data Types</w:t>
      </w:r>
      <w:r w:rsidRPr="00E11B5F">
        <w:rPr>
          <w:rFonts w:asciiTheme="majorHAnsi" w:hAnsiTheme="majorHAnsi"/>
          <w:color w:val="333333"/>
          <w:sz w:val="18"/>
          <w:szCs w:val="18"/>
          <w:shd w:val="clear" w:color="auto" w:fill="FFFFFF"/>
        </w:rPr>
        <w:br/>
        <w:t>• Modifiers</w:t>
      </w:r>
      <w:r w:rsidRPr="00E11B5F">
        <w:rPr>
          <w:rFonts w:asciiTheme="majorHAnsi" w:hAnsiTheme="majorHAnsi"/>
          <w:color w:val="333333"/>
          <w:sz w:val="18"/>
          <w:szCs w:val="18"/>
          <w:shd w:val="clear" w:color="auto" w:fill="FFFFFF"/>
        </w:rPr>
        <w:br/>
        <w:t>• Variables</w:t>
      </w:r>
      <w:r w:rsidRPr="00E11B5F">
        <w:rPr>
          <w:rFonts w:asciiTheme="majorHAnsi" w:hAnsiTheme="majorHAnsi"/>
          <w:color w:val="333333"/>
          <w:sz w:val="18"/>
          <w:szCs w:val="18"/>
          <w:shd w:val="clear" w:color="auto" w:fill="FFFFFF"/>
        </w:rPr>
        <w:br/>
        <w:t>• Operators</w:t>
      </w:r>
      <w:r w:rsidRPr="00E11B5F">
        <w:rPr>
          <w:rFonts w:asciiTheme="majorHAnsi" w:hAnsiTheme="majorHAnsi"/>
          <w:color w:val="333333"/>
          <w:sz w:val="18"/>
          <w:szCs w:val="18"/>
          <w:shd w:val="clear" w:color="auto" w:fill="FFFFFF"/>
        </w:rPr>
        <w:br/>
        <w:t>• Conditional Statements</w:t>
      </w:r>
      <w:r w:rsidRPr="00E11B5F">
        <w:rPr>
          <w:rFonts w:asciiTheme="majorHAnsi" w:hAnsiTheme="majorHAnsi"/>
          <w:color w:val="333333"/>
          <w:sz w:val="18"/>
          <w:szCs w:val="18"/>
          <w:shd w:val="clear" w:color="auto" w:fill="FFFFFF"/>
        </w:rPr>
        <w:br/>
        <w:t>• Loop Statements</w:t>
      </w:r>
      <w:r w:rsidRPr="00E11B5F">
        <w:rPr>
          <w:rFonts w:asciiTheme="majorHAnsi" w:hAnsiTheme="majorHAnsi"/>
          <w:color w:val="333333"/>
          <w:sz w:val="18"/>
          <w:szCs w:val="18"/>
          <w:shd w:val="clear" w:color="auto" w:fill="FFFFFF"/>
        </w:rPr>
        <w:br/>
        <w:t>• Input and Output operations</w:t>
      </w:r>
      <w:r w:rsidRPr="00E11B5F">
        <w:rPr>
          <w:rFonts w:asciiTheme="majorHAnsi" w:hAnsiTheme="majorHAnsi"/>
          <w:color w:val="333333"/>
          <w:sz w:val="18"/>
          <w:szCs w:val="18"/>
          <w:shd w:val="clear" w:color="auto" w:fill="FFFFFF"/>
        </w:rPr>
        <w:br/>
        <w:t>• Built-in Functions / Methods</w:t>
      </w:r>
      <w:r w:rsidRPr="00E11B5F">
        <w:rPr>
          <w:rFonts w:asciiTheme="majorHAnsi" w:hAnsiTheme="majorHAnsi"/>
          <w:color w:val="333333"/>
          <w:sz w:val="18"/>
          <w:szCs w:val="18"/>
          <w:shd w:val="clear" w:color="auto" w:fill="FFFFFF"/>
        </w:rPr>
        <w:br/>
        <w:t>• User defined Functions / Methods</w:t>
      </w:r>
      <w:r w:rsidRPr="00E11B5F">
        <w:rPr>
          <w:rFonts w:asciiTheme="majorHAnsi" w:hAnsiTheme="majorHAnsi"/>
          <w:color w:val="333333"/>
          <w:sz w:val="18"/>
          <w:szCs w:val="18"/>
          <w:shd w:val="clear" w:color="auto" w:fill="FFFFFF"/>
        </w:rPr>
        <w:br/>
        <w:t>• Working with Files</w:t>
      </w:r>
      <w:r w:rsidRPr="00E11B5F">
        <w:rPr>
          <w:rFonts w:asciiTheme="majorHAnsi" w:hAnsiTheme="majorHAnsi"/>
          <w:color w:val="333333"/>
          <w:sz w:val="18"/>
          <w:szCs w:val="18"/>
          <w:shd w:val="clear" w:color="auto" w:fill="FFFFFF"/>
        </w:rPr>
        <w:br/>
        <w:t>• Working with Databases</w:t>
      </w:r>
      <w:r w:rsidRPr="00E11B5F">
        <w:rPr>
          <w:rFonts w:asciiTheme="majorHAnsi" w:hAnsiTheme="majorHAnsi"/>
          <w:color w:val="333333"/>
          <w:sz w:val="18"/>
          <w:szCs w:val="18"/>
          <w:shd w:val="clear" w:color="auto" w:fill="FFFFFF"/>
        </w:rPr>
        <w:br/>
        <w:t>• Regular Expressions</w:t>
      </w:r>
      <w:r w:rsidRPr="00E11B5F">
        <w:rPr>
          <w:rFonts w:asciiTheme="majorHAnsi" w:hAnsiTheme="majorHAnsi"/>
          <w:color w:val="333333"/>
          <w:sz w:val="18"/>
          <w:szCs w:val="18"/>
          <w:shd w:val="clear" w:color="auto" w:fill="FFFFFF"/>
        </w:rPr>
        <w:br/>
        <w:t>• Exception handling</w:t>
      </w:r>
      <w:r w:rsidRPr="00E11B5F">
        <w:rPr>
          <w:rFonts w:asciiTheme="majorHAnsi" w:hAnsiTheme="majorHAnsi"/>
          <w:color w:val="333333"/>
          <w:sz w:val="18"/>
          <w:szCs w:val="18"/>
          <w:shd w:val="clear" w:color="auto" w:fill="FFFFFF"/>
        </w:rPr>
        <w:br/>
        <w:t>• OOPS concepts (Abstraction, Polymorphism, Inheritance, Encapsulation)</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lastRenderedPageBreak/>
        <w:br/>
      </w:r>
      <w:r w:rsidRPr="00E11B5F">
        <w:rPr>
          <w:rFonts w:asciiTheme="majorHAnsi" w:hAnsiTheme="majorHAnsi"/>
          <w:b/>
          <w:bCs/>
          <w:color w:val="0000FF"/>
          <w:sz w:val="18"/>
          <w:szCs w:val="18"/>
          <w:shd w:val="clear" w:color="auto" w:fill="FFFFFF"/>
        </w:rPr>
        <w:t>VI) Test Tools knowledge</w:t>
      </w:r>
      <w:r w:rsidRPr="00E11B5F">
        <w:rPr>
          <w:rFonts w:asciiTheme="majorHAnsi" w:hAnsiTheme="majorHAnsi"/>
          <w:color w:val="333333"/>
          <w:sz w:val="18"/>
          <w:szCs w:val="18"/>
          <w:shd w:val="clear" w:color="auto" w:fill="FFFFFF"/>
        </w:rPr>
        <w:br/>
        <w:t> </w:t>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t>• UFT or Selenium or both UFT and Selenium for Functional and Regression Testing.</w:t>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t>• LoadRunner or any other Performance test tool knowledge for PerformanceTest Automation.</w:t>
      </w:r>
      <w:r w:rsidRPr="00E11B5F">
        <w:rPr>
          <w:rFonts w:asciiTheme="majorHAnsi" w:hAnsiTheme="majorHAnsi"/>
          <w:color w:val="333333"/>
          <w:sz w:val="18"/>
          <w:szCs w:val="18"/>
        </w:rPr>
        <w:br/>
      </w:r>
      <w:r w:rsidRPr="00E11B5F">
        <w:rPr>
          <w:rFonts w:asciiTheme="majorHAnsi" w:hAnsiTheme="majorHAnsi"/>
          <w:b/>
          <w:bCs/>
          <w:color w:val="0000FF"/>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b/>
          <w:bCs/>
          <w:color w:val="0000FF"/>
          <w:sz w:val="18"/>
          <w:szCs w:val="18"/>
          <w:shd w:val="clear" w:color="auto" w:fill="FFFFFF"/>
        </w:rPr>
        <w:t>a) UFT (QTP)</w:t>
      </w:r>
      <w:r w:rsidRPr="00E11B5F">
        <w:rPr>
          <w:rFonts w:asciiTheme="majorHAnsi" w:hAnsiTheme="majorHAnsi"/>
          <w:color w:val="333333"/>
          <w:sz w:val="18"/>
          <w:szCs w:val="18"/>
          <w:shd w:val="clear" w:color="auto" w:fill="FFFFFF"/>
        </w:rPr>
        <w:t> </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t>• UFT Tool fundamentals</w:t>
      </w:r>
      <w:r w:rsidRPr="00E11B5F">
        <w:rPr>
          <w:rFonts w:asciiTheme="majorHAnsi" w:hAnsiTheme="majorHAnsi"/>
          <w:color w:val="333333"/>
          <w:sz w:val="18"/>
          <w:szCs w:val="18"/>
          <w:shd w:val="clear" w:color="auto" w:fill="FFFFFF"/>
        </w:rPr>
        <w:br/>
        <w:t>• VBScripting</w:t>
      </w:r>
      <w:r w:rsidRPr="00E11B5F">
        <w:rPr>
          <w:rFonts w:asciiTheme="majorHAnsi" w:hAnsiTheme="majorHAnsi"/>
          <w:color w:val="333333"/>
          <w:sz w:val="18"/>
          <w:szCs w:val="18"/>
          <w:shd w:val="clear" w:color="auto" w:fill="FFFFFF"/>
        </w:rPr>
        <w:br/>
        <w:t>• Creating Tests using either Object Repository or Descriptive programming.</w:t>
      </w:r>
      <w:r w:rsidRPr="00E11B5F">
        <w:rPr>
          <w:rFonts w:asciiTheme="majorHAnsi" w:hAnsiTheme="majorHAnsi"/>
          <w:color w:val="333333"/>
          <w:sz w:val="18"/>
          <w:szCs w:val="18"/>
          <w:shd w:val="clear" w:color="auto" w:fill="FFFFFF"/>
        </w:rPr>
        <w:br/>
        <w:t>• Enhancing Tests using Tool features like Checkpoints, Output values, Data Table etc...</w:t>
      </w:r>
      <w:r w:rsidRPr="00E11B5F">
        <w:rPr>
          <w:rFonts w:asciiTheme="majorHAnsi" w:hAnsiTheme="majorHAnsi"/>
          <w:color w:val="333333"/>
          <w:sz w:val="18"/>
          <w:szCs w:val="18"/>
          <w:shd w:val="clear" w:color="auto" w:fill="FFFFFF"/>
        </w:rPr>
        <w:br/>
        <w:t>• Enhancing Tests using VBScript features like Flow Control statements, Functions and Automation objects etc...</w:t>
      </w:r>
      <w:r w:rsidRPr="00E11B5F">
        <w:rPr>
          <w:rFonts w:asciiTheme="majorHAnsi" w:hAnsiTheme="majorHAnsi"/>
          <w:color w:val="333333"/>
          <w:sz w:val="18"/>
          <w:szCs w:val="18"/>
          <w:shd w:val="clear" w:color="auto" w:fill="FFFFFF"/>
        </w:rPr>
        <w:br/>
        <w:t>• Parametrization, synchronization.</w:t>
      </w:r>
      <w:r w:rsidRPr="00E11B5F">
        <w:rPr>
          <w:rFonts w:asciiTheme="majorHAnsi" w:hAnsiTheme="majorHAnsi"/>
          <w:color w:val="333333"/>
          <w:sz w:val="18"/>
          <w:szCs w:val="18"/>
          <w:shd w:val="clear" w:color="auto" w:fill="FFFFFF"/>
        </w:rPr>
        <w:br/>
        <w:t>• Creating Test Batches.</w:t>
      </w:r>
      <w:r w:rsidRPr="00E11B5F">
        <w:rPr>
          <w:rFonts w:asciiTheme="majorHAnsi" w:hAnsiTheme="majorHAnsi"/>
          <w:color w:val="333333"/>
          <w:sz w:val="18"/>
          <w:szCs w:val="18"/>
          <w:shd w:val="clear" w:color="auto" w:fill="FFFFFF"/>
        </w:rPr>
        <w:br/>
        <w:t>• Debugging &amp; Running Tests</w:t>
      </w:r>
      <w:r w:rsidRPr="00E11B5F">
        <w:rPr>
          <w:rFonts w:asciiTheme="majorHAnsi" w:hAnsiTheme="majorHAnsi"/>
          <w:color w:val="333333"/>
          <w:sz w:val="18"/>
          <w:szCs w:val="18"/>
          <w:shd w:val="clear" w:color="auto" w:fill="FFFFFF"/>
        </w:rPr>
        <w:br/>
        <w:t>• Analyzing Test Results</w:t>
      </w:r>
      <w:r w:rsidRPr="00E11B5F">
        <w:rPr>
          <w:rFonts w:asciiTheme="majorHAnsi" w:hAnsiTheme="majorHAnsi"/>
          <w:color w:val="333333"/>
          <w:sz w:val="18"/>
          <w:szCs w:val="18"/>
          <w:shd w:val="clear" w:color="auto" w:fill="FFFFFF"/>
        </w:rPr>
        <w:br/>
        <w:t>• Reporting Defects and Tracking Defects.</w:t>
      </w:r>
      <w:r w:rsidRPr="00E11B5F">
        <w:rPr>
          <w:rFonts w:asciiTheme="majorHAnsi" w:hAnsiTheme="majorHAnsi"/>
          <w:color w:val="333333"/>
          <w:sz w:val="18"/>
          <w:szCs w:val="18"/>
          <w:shd w:val="clear" w:color="auto" w:fill="FFFFFF"/>
        </w:rPr>
        <w:br/>
        <w:t>• Regression Testing</w:t>
      </w:r>
      <w:r w:rsidRPr="00E11B5F">
        <w:rPr>
          <w:rFonts w:asciiTheme="majorHAnsi" w:hAnsiTheme="majorHAnsi"/>
          <w:color w:val="333333"/>
          <w:sz w:val="18"/>
          <w:szCs w:val="18"/>
          <w:shd w:val="clear" w:color="auto" w:fill="FFFFFF"/>
        </w:rPr>
        <w:br/>
        <w:t>• Maintenance of Automation Resources.</w:t>
      </w:r>
      <w:r w:rsidRPr="00E11B5F">
        <w:rPr>
          <w:rFonts w:asciiTheme="majorHAnsi" w:hAnsiTheme="majorHAnsi"/>
          <w:color w:val="373B41"/>
          <w:sz w:val="18"/>
          <w:szCs w:val="18"/>
          <w:shd w:val="clear" w:color="auto" w:fill="FFFFFF"/>
        </w:rPr>
        <w:br/>
      </w:r>
      <w:r w:rsidRPr="00E11B5F">
        <w:rPr>
          <w:rFonts w:asciiTheme="majorHAnsi" w:hAnsiTheme="majorHAnsi"/>
          <w:color w:val="373B41"/>
          <w:sz w:val="18"/>
          <w:szCs w:val="18"/>
          <w:shd w:val="clear" w:color="auto" w:fill="FFFFFF"/>
        </w:rPr>
        <w:br/>
      </w:r>
      <w:r w:rsidRPr="00E11B5F">
        <w:rPr>
          <w:rFonts w:asciiTheme="majorHAnsi" w:hAnsiTheme="majorHAnsi"/>
          <w:b/>
          <w:bCs/>
          <w:color w:val="0000FF"/>
          <w:sz w:val="18"/>
          <w:szCs w:val="18"/>
          <w:shd w:val="clear" w:color="auto" w:fill="FFFFFF"/>
        </w:rPr>
        <w:t>b) Selenium </w:t>
      </w:r>
      <w:r w:rsidRPr="00E11B5F">
        <w:rPr>
          <w:rFonts w:asciiTheme="majorHAnsi" w:hAnsiTheme="majorHAnsi"/>
          <w:color w:val="373B41"/>
          <w:sz w:val="18"/>
          <w:szCs w:val="18"/>
          <w:shd w:val="clear" w:color="auto" w:fill="FFFFFF"/>
        </w:rPr>
        <w:br/>
      </w:r>
      <w:r w:rsidRPr="00E11B5F">
        <w:rPr>
          <w:rFonts w:asciiTheme="majorHAnsi" w:hAnsiTheme="majorHAnsi"/>
          <w:color w:val="333333"/>
          <w:sz w:val="18"/>
          <w:szCs w:val="18"/>
          <w:shd w:val="clear" w:color="auto" w:fill="FFFFFF"/>
        </w:rPr>
        <w:t>• Selenium IDE, Selenium WebDriver and Selenium Grid Fundamentals</w:t>
      </w:r>
      <w:r w:rsidRPr="00E11B5F">
        <w:rPr>
          <w:rFonts w:asciiTheme="majorHAnsi" w:hAnsiTheme="majorHAnsi"/>
          <w:color w:val="373B41"/>
          <w:sz w:val="18"/>
          <w:szCs w:val="18"/>
          <w:shd w:val="clear" w:color="auto" w:fill="FFFFFF"/>
        </w:rPr>
        <w:br/>
      </w:r>
      <w:r w:rsidRPr="00E11B5F">
        <w:rPr>
          <w:rFonts w:asciiTheme="majorHAnsi" w:hAnsiTheme="majorHAnsi"/>
          <w:color w:val="333333"/>
          <w:sz w:val="18"/>
          <w:szCs w:val="18"/>
          <w:shd w:val="clear" w:color="auto" w:fill="FFFFFF"/>
        </w:rPr>
        <w:t>• Java Programming (Core Java)</w:t>
      </w:r>
      <w:r w:rsidRPr="00E11B5F">
        <w:rPr>
          <w:rFonts w:asciiTheme="majorHAnsi" w:hAnsiTheme="majorHAnsi"/>
          <w:color w:val="373B41"/>
          <w:sz w:val="18"/>
          <w:szCs w:val="18"/>
          <w:shd w:val="clear" w:color="auto" w:fill="FFFFFF"/>
        </w:rPr>
        <w:br/>
      </w:r>
      <w:r w:rsidRPr="00E11B5F">
        <w:rPr>
          <w:rFonts w:asciiTheme="majorHAnsi" w:hAnsiTheme="majorHAnsi"/>
          <w:color w:val="333333"/>
          <w:sz w:val="18"/>
          <w:szCs w:val="18"/>
          <w:shd w:val="clear" w:color="auto" w:fill="FFFFFF"/>
        </w:rPr>
        <w:t>• Create Test Cases</w:t>
      </w:r>
      <w:r w:rsidRPr="00E11B5F">
        <w:rPr>
          <w:rFonts w:asciiTheme="majorHAnsi" w:hAnsiTheme="majorHAnsi"/>
          <w:color w:val="373B41"/>
          <w:sz w:val="18"/>
          <w:szCs w:val="18"/>
          <w:shd w:val="clear" w:color="auto" w:fill="FFFFFF"/>
        </w:rPr>
        <w:br/>
      </w:r>
      <w:r w:rsidRPr="00E11B5F">
        <w:rPr>
          <w:rFonts w:asciiTheme="majorHAnsi" w:hAnsiTheme="majorHAnsi"/>
          <w:color w:val="333333"/>
          <w:sz w:val="18"/>
          <w:szCs w:val="18"/>
          <w:shd w:val="clear" w:color="auto" w:fill="FFFFFF"/>
        </w:rPr>
        <w:t>• Enhance Test Cases</w:t>
      </w:r>
      <w:r w:rsidRPr="00E11B5F">
        <w:rPr>
          <w:rFonts w:asciiTheme="majorHAnsi" w:hAnsiTheme="majorHAnsi"/>
          <w:color w:val="373B41"/>
          <w:sz w:val="18"/>
          <w:szCs w:val="18"/>
          <w:shd w:val="clear" w:color="auto" w:fill="FFFFFF"/>
        </w:rPr>
        <w:br/>
      </w:r>
      <w:r w:rsidRPr="00E11B5F">
        <w:rPr>
          <w:rFonts w:asciiTheme="majorHAnsi" w:hAnsiTheme="majorHAnsi"/>
          <w:color w:val="333333"/>
          <w:sz w:val="18"/>
          <w:szCs w:val="18"/>
          <w:shd w:val="clear" w:color="auto" w:fill="FFFFFF"/>
        </w:rPr>
        <w:t>• Run Test Cases - Batch Testing, Data Driven Testing, Parallel Test execution.</w:t>
      </w:r>
      <w:r w:rsidRPr="00E11B5F">
        <w:rPr>
          <w:rFonts w:asciiTheme="majorHAnsi" w:hAnsiTheme="majorHAnsi"/>
          <w:color w:val="373B41"/>
          <w:sz w:val="18"/>
          <w:szCs w:val="18"/>
          <w:shd w:val="clear" w:color="auto" w:fill="FFFFFF"/>
        </w:rPr>
        <w:br/>
      </w:r>
      <w:r w:rsidRPr="00E11B5F">
        <w:rPr>
          <w:rFonts w:asciiTheme="majorHAnsi" w:hAnsiTheme="majorHAnsi"/>
          <w:color w:val="333333"/>
          <w:sz w:val="18"/>
          <w:szCs w:val="18"/>
          <w:shd w:val="clear" w:color="auto" w:fill="FFFFFF"/>
        </w:rPr>
        <w:t>• Cross Browser Testing.</w:t>
      </w:r>
      <w:r w:rsidRPr="00E11B5F">
        <w:rPr>
          <w:rFonts w:asciiTheme="majorHAnsi" w:hAnsiTheme="majorHAnsi"/>
          <w:color w:val="373B41"/>
          <w:sz w:val="18"/>
          <w:szCs w:val="18"/>
          <w:shd w:val="clear" w:color="auto" w:fill="FFFFFF"/>
        </w:rPr>
        <w:br/>
      </w:r>
      <w:r w:rsidRPr="00E11B5F">
        <w:rPr>
          <w:rFonts w:asciiTheme="majorHAnsi" w:hAnsiTheme="majorHAnsi"/>
          <w:color w:val="333333"/>
          <w:sz w:val="18"/>
          <w:szCs w:val="18"/>
          <w:shd w:val="clear" w:color="auto" w:fill="FFFFFF"/>
        </w:rPr>
        <w:t>• Analyzing Test Results</w:t>
      </w:r>
      <w:r w:rsidRPr="00E11B5F">
        <w:rPr>
          <w:rFonts w:asciiTheme="majorHAnsi" w:hAnsiTheme="majorHAnsi"/>
          <w:color w:val="373B41"/>
          <w:sz w:val="18"/>
          <w:szCs w:val="18"/>
          <w:shd w:val="clear" w:color="auto" w:fill="FFFFFF"/>
        </w:rPr>
        <w:br/>
      </w:r>
      <w:r w:rsidRPr="00E11B5F">
        <w:rPr>
          <w:rFonts w:asciiTheme="majorHAnsi" w:hAnsiTheme="majorHAnsi"/>
          <w:color w:val="333333"/>
          <w:sz w:val="18"/>
          <w:szCs w:val="18"/>
          <w:shd w:val="clear" w:color="auto" w:fill="FFFFFF"/>
        </w:rPr>
        <w:t>• Reporting and Tracking Defects (Defects Management)</w:t>
      </w:r>
      <w:r w:rsidRPr="00E11B5F">
        <w:rPr>
          <w:rFonts w:asciiTheme="majorHAnsi" w:hAnsiTheme="majorHAnsi"/>
          <w:color w:val="373B41"/>
          <w:sz w:val="18"/>
          <w:szCs w:val="18"/>
          <w:shd w:val="clear" w:color="auto" w:fill="FFFFFF"/>
        </w:rPr>
        <w:br/>
      </w:r>
      <w:r w:rsidRPr="00E11B5F">
        <w:rPr>
          <w:rFonts w:asciiTheme="majorHAnsi" w:hAnsiTheme="majorHAnsi"/>
          <w:color w:val="333333"/>
          <w:sz w:val="18"/>
          <w:szCs w:val="18"/>
          <w:shd w:val="clear" w:color="auto" w:fill="FFFFFF"/>
        </w:rPr>
        <w:t>• Regression Testing</w:t>
      </w:r>
      <w:r w:rsidRPr="00E11B5F">
        <w:rPr>
          <w:rFonts w:asciiTheme="majorHAnsi" w:hAnsiTheme="majorHAnsi"/>
          <w:color w:val="373B41"/>
          <w:sz w:val="18"/>
          <w:szCs w:val="18"/>
          <w:shd w:val="clear" w:color="auto" w:fill="FFFFFF"/>
        </w:rPr>
        <w:br/>
      </w:r>
      <w:r w:rsidRPr="00E11B5F">
        <w:rPr>
          <w:rFonts w:asciiTheme="majorHAnsi" w:hAnsiTheme="majorHAnsi"/>
          <w:color w:val="333333"/>
          <w:sz w:val="18"/>
          <w:szCs w:val="18"/>
          <w:shd w:val="clear" w:color="auto" w:fill="FFFFFF"/>
        </w:rPr>
        <w:t>• Maintenance of Automation Resources.</w:t>
      </w:r>
      <w:r w:rsidRPr="00E11B5F">
        <w:rPr>
          <w:rFonts w:asciiTheme="majorHAnsi" w:hAnsiTheme="majorHAnsi"/>
          <w:color w:val="333333"/>
          <w:sz w:val="18"/>
          <w:szCs w:val="18"/>
          <w:shd w:val="clear" w:color="auto" w:fill="FFFFFF"/>
        </w:rPr>
        <w:br/>
      </w:r>
      <w:r w:rsidRPr="00E11B5F">
        <w:rPr>
          <w:rFonts w:asciiTheme="majorHAnsi" w:hAnsiTheme="majorHAnsi"/>
          <w:color w:val="333333"/>
          <w:sz w:val="18"/>
          <w:szCs w:val="18"/>
          <w:shd w:val="clear" w:color="auto" w:fill="FFFFFF"/>
        </w:rPr>
        <w:br/>
      </w:r>
      <w:r w:rsidRPr="00E11B5F">
        <w:rPr>
          <w:rFonts w:asciiTheme="majorHAnsi" w:hAnsiTheme="majorHAnsi"/>
          <w:b/>
          <w:bCs/>
          <w:color w:val="0000FF"/>
          <w:sz w:val="18"/>
          <w:szCs w:val="18"/>
          <w:shd w:val="clear" w:color="auto" w:fill="FFFFFF"/>
        </w:rPr>
        <w:t>VII) Domain knowledge</w:t>
      </w:r>
      <w:r w:rsidRPr="00E11B5F">
        <w:rPr>
          <w:rFonts w:asciiTheme="majorHAnsi" w:hAnsiTheme="majorHAnsi"/>
          <w:color w:val="333333"/>
          <w:sz w:val="18"/>
          <w:szCs w:val="18"/>
          <w:shd w:val="clear" w:color="auto" w:fill="FFFFFF"/>
        </w:rPr>
        <w:br/>
        <w:t> </w:t>
      </w:r>
      <w:r w:rsidRPr="00E11B5F">
        <w:rPr>
          <w:rFonts w:asciiTheme="majorHAnsi" w:hAnsiTheme="majorHAnsi"/>
          <w:color w:val="333333"/>
          <w:sz w:val="18"/>
          <w:szCs w:val="18"/>
        </w:rPr>
        <w:br/>
      </w:r>
      <w:r w:rsidRPr="00E11B5F">
        <w:rPr>
          <w:rFonts w:asciiTheme="majorHAnsi" w:hAnsiTheme="majorHAnsi"/>
          <w:color w:val="333333"/>
          <w:sz w:val="18"/>
          <w:szCs w:val="18"/>
          <w:shd w:val="clear" w:color="auto" w:fill="FFFFFF"/>
        </w:rPr>
        <w:t>• BFSI (Banking Financial Services and Insurance)</w:t>
      </w:r>
      <w:r w:rsidRPr="00E11B5F">
        <w:rPr>
          <w:rFonts w:asciiTheme="majorHAnsi" w:hAnsiTheme="majorHAnsi"/>
          <w:color w:val="373B41"/>
          <w:sz w:val="18"/>
          <w:szCs w:val="18"/>
          <w:shd w:val="clear" w:color="auto" w:fill="FFFFFF"/>
        </w:rPr>
        <w:br/>
      </w:r>
      <w:r w:rsidRPr="00E11B5F">
        <w:rPr>
          <w:rFonts w:asciiTheme="majorHAnsi" w:hAnsiTheme="majorHAnsi"/>
          <w:color w:val="333333"/>
          <w:sz w:val="18"/>
          <w:szCs w:val="18"/>
          <w:shd w:val="clear" w:color="auto" w:fill="FFFFFF"/>
        </w:rPr>
        <w:t>• ERP (Enterprise Resource Planning)</w:t>
      </w:r>
      <w:r w:rsidRPr="00E11B5F">
        <w:rPr>
          <w:rFonts w:asciiTheme="majorHAnsi" w:hAnsiTheme="majorHAnsi"/>
          <w:color w:val="373B41"/>
          <w:sz w:val="18"/>
          <w:szCs w:val="18"/>
          <w:shd w:val="clear" w:color="auto" w:fill="FFFFFF"/>
        </w:rPr>
        <w:br/>
      </w:r>
      <w:r w:rsidRPr="00E11B5F">
        <w:rPr>
          <w:rFonts w:asciiTheme="majorHAnsi" w:hAnsiTheme="majorHAnsi"/>
          <w:color w:val="333333"/>
          <w:sz w:val="18"/>
          <w:szCs w:val="18"/>
          <w:shd w:val="clear" w:color="auto" w:fill="FFFFFF"/>
        </w:rPr>
        <w:t>• Telecom</w:t>
      </w:r>
      <w:r w:rsidRPr="00E11B5F">
        <w:rPr>
          <w:rFonts w:asciiTheme="majorHAnsi" w:hAnsiTheme="majorHAnsi"/>
          <w:color w:val="373B41"/>
          <w:sz w:val="18"/>
          <w:szCs w:val="18"/>
          <w:shd w:val="clear" w:color="auto" w:fill="FFFFFF"/>
        </w:rPr>
        <w:br/>
      </w:r>
      <w:r w:rsidRPr="00E11B5F">
        <w:rPr>
          <w:rFonts w:asciiTheme="majorHAnsi" w:hAnsiTheme="majorHAnsi"/>
          <w:color w:val="333333"/>
          <w:sz w:val="18"/>
          <w:szCs w:val="18"/>
          <w:shd w:val="clear" w:color="auto" w:fill="FFFFFF"/>
        </w:rPr>
        <w:t>• Healthcare</w:t>
      </w:r>
      <w:r w:rsidRPr="00E11B5F">
        <w:rPr>
          <w:rFonts w:asciiTheme="majorHAnsi" w:hAnsiTheme="majorHAnsi"/>
          <w:color w:val="373B41"/>
          <w:sz w:val="18"/>
          <w:szCs w:val="18"/>
          <w:shd w:val="clear" w:color="auto" w:fill="FFFFFF"/>
        </w:rPr>
        <w:br/>
      </w:r>
      <w:r w:rsidRPr="00E11B5F">
        <w:rPr>
          <w:rFonts w:asciiTheme="majorHAnsi" w:hAnsiTheme="majorHAnsi"/>
          <w:color w:val="333333"/>
          <w:sz w:val="18"/>
          <w:szCs w:val="18"/>
          <w:shd w:val="clear" w:color="auto" w:fill="FFFFFF"/>
        </w:rPr>
        <w:t>• Ecommerce</w:t>
      </w:r>
      <w:r w:rsidRPr="00E11B5F">
        <w:rPr>
          <w:rFonts w:asciiTheme="majorHAnsi" w:hAnsiTheme="majorHAnsi"/>
          <w:color w:val="373B41"/>
          <w:sz w:val="18"/>
          <w:szCs w:val="18"/>
          <w:shd w:val="clear" w:color="auto" w:fill="FFFFFF"/>
        </w:rPr>
        <w:br/>
      </w:r>
      <w:r w:rsidRPr="00E11B5F">
        <w:rPr>
          <w:rFonts w:asciiTheme="majorHAnsi" w:hAnsiTheme="majorHAnsi"/>
          <w:color w:val="333333"/>
          <w:sz w:val="18"/>
          <w:szCs w:val="18"/>
          <w:shd w:val="clear" w:color="auto" w:fill="FFFFFF"/>
        </w:rPr>
        <w:t>• Retail Market etc...</w:t>
      </w:r>
      <w:r w:rsidRPr="00E11B5F">
        <w:rPr>
          <w:rFonts w:asciiTheme="majorHAnsi" w:hAnsiTheme="majorHAnsi"/>
          <w:color w:val="373B41"/>
          <w:sz w:val="18"/>
          <w:szCs w:val="18"/>
          <w:shd w:val="clear" w:color="auto" w:fill="FFFFFF"/>
        </w:rPr>
        <w:br/>
      </w:r>
      <w:r w:rsidRPr="00E11B5F">
        <w:rPr>
          <w:rFonts w:asciiTheme="majorHAnsi" w:hAnsiTheme="majorHAnsi"/>
          <w:color w:val="373B41"/>
          <w:sz w:val="18"/>
          <w:szCs w:val="18"/>
          <w:shd w:val="clear" w:color="auto" w:fill="FFFFFF"/>
        </w:rPr>
        <w:br/>
      </w:r>
      <w:r w:rsidRPr="00E11B5F">
        <w:rPr>
          <w:rFonts w:asciiTheme="majorHAnsi" w:hAnsiTheme="majorHAnsi"/>
          <w:b/>
          <w:bCs/>
          <w:color w:val="373B41"/>
          <w:sz w:val="18"/>
          <w:szCs w:val="18"/>
          <w:shd w:val="clear" w:color="auto" w:fill="FFFFFF"/>
        </w:rPr>
        <w:t>Note: </w:t>
      </w:r>
      <w:r w:rsidRPr="00E11B5F">
        <w:rPr>
          <w:rFonts w:asciiTheme="majorHAnsi" w:hAnsiTheme="majorHAnsi"/>
          <w:color w:val="373B41"/>
          <w:sz w:val="18"/>
          <w:szCs w:val="18"/>
        </w:rPr>
        <w:br/>
      </w:r>
      <w:r w:rsidRPr="00E11B5F">
        <w:rPr>
          <w:rFonts w:asciiTheme="majorHAnsi" w:hAnsiTheme="majorHAnsi"/>
          <w:color w:val="0000FF"/>
          <w:sz w:val="18"/>
          <w:szCs w:val="18"/>
          <w:shd w:val="clear" w:color="auto" w:fill="FFFFFF"/>
        </w:rPr>
        <w:br/>
      </w:r>
      <w:r w:rsidRPr="00E11B5F">
        <w:rPr>
          <w:rFonts w:asciiTheme="majorHAnsi" w:hAnsiTheme="majorHAnsi"/>
          <w:color w:val="333333"/>
          <w:sz w:val="18"/>
          <w:szCs w:val="18"/>
          <w:shd w:val="clear" w:color="auto" w:fill="FFFFFF"/>
        </w:rPr>
        <w:t>• Defect management using Bugzilla or any other tool is essential.</w:t>
      </w:r>
      <w:r w:rsidRPr="00E11B5F">
        <w:rPr>
          <w:rFonts w:asciiTheme="majorHAnsi" w:hAnsiTheme="majorHAnsi"/>
          <w:color w:val="373B41"/>
          <w:sz w:val="18"/>
          <w:szCs w:val="18"/>
          <w:shd w:val="clear" w:color="auto" w:fill="FFFFFF"/>
        </w:rPr>
        <w:br/>
      </w:r>
      <w:r w:rsidRPr="00E11B5F">
        <w:rPr>
          <w:rFonts w:asciiTheme="majorHAnsi" w:hAnsiTheme="majorHAnsi"/>
          <w:color w:val="333333"/>
          <w:sz w:val="18"/>
          <w:szCs w:val="18"/>
          <w:shd w:val="clear" w:color="auto" w:fill="FFFFFF"/>
        </w:rPr>
        <w:t>• Knowledge on Performance Testing using LoadRunner or any other tool is an added advantage.</w:t>
      </w:r>
      <w:r w:rsidRPr="00E11B5F">
        <w:rPr>
          <w:rFonts w:asciiTheme="majorHAnsi" w:hAnsiTheme="majorHAnsi"/>
          <w:color w:val="373B41"/>
          <w:sz w:val="18"/>
          <w:szCs w:val="18"/>
          <w:shd w:val="clear" w:color="auto" w:fill="FFFFFF"/>
        </w:rPr>
        <w:br/>
      </w:r>
      <w:r w:rsidRPr="00E11B5F">
        <w:rPr>
          <w:rFonts w:asciiTheme="majorHAnsi" w:hAnsiTheme="majorHAnsi"/>
          <w:color w:val="333333"/>
          <w:sz w:val="18"/>
          <w:szCs w:val="18"/>
          <w:shd w:val="clear" w:color="auto" w:fill="FFFFFF"/>
        </w:rPr>
        <w:t>• Test Management (Defect Management is part of Test Management) using ALM or any other tool is an added advantage.</w:t>
      </w:r>
    </w:p>
    <w:p w:rsidR="002E24DB" w:rsidRPr="00E11B5F" w:rsidRDefault="002E24DB" w:rsidP="00E11B5F">
      <w:pPr>
        <w:pStyle w:val="Heading1"/>
        <w:spacing w:before="0" w:beforeAutospacing="0" w:after="0" w:afterAutospacing="0"/>
        <w:rPr>
          <w:rFonts w:asciiTheme="majorHAnsi" w:hAnsiTheme="majorHAnsi"/>
          <w:color w:val="373B41"/>
          <w:sz w:val="18"/>
          <w:szCs w:val="18"/>
        </w:rPr>
      </w:pPr>
      <w:hyperlink r:id="rId243" w:history="1">
        <w:r w:rsidRPr="00E11B5F">
          <w:rPr>
            <w:rStyle w:val="Hyperlink"/>
            <w:rFonts w:asciiTheme="majorHAnsi" w:hAnsiTheme="majorHAnsi"/>
            <w:color w:val="373B41"/>
            <w:sz w:val="18"/>
            <w:szCs w:val="18"/>
          </w:rPr>
          <w:t>Continuous integration with Jenkins</w:t>
        </w:r>
      </w:hyperlink>
    </w:p>
    <w:p w:rsidR="002E24DB" w:rsidRPr="00E11B5F" w:rsidRDefault="002E24DB" w:rsidP="00E11B5F">
      <w:pPr>
        <w:shd w:val="clear" w:color="auto" w:fill="FFFFFF"/>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lastRenderedPageBreak/>
        <w:drawing>
          <wp:inline distT="0" distB="0" distL="0" distR="0">
            <wp:extent cx="3050540" cy="2282190"/>
            <wp:effectExtent l="19050" t="0" r="0" b="0"/>
            <wp:docPr id="622" name="Picture 622" descr="https://4.bp.blogspot.com/-ikAX37-59HA/XDMF3YWxYMI/AAAAAAAAPRs/PtrpqGySsJsfL43NVqh9ll2JIeICOpsCQCLcBGAs/s1600/Programs%2Bfor%2BSelenium%25287%2529.png">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4.bp.blogspot.com/-ikAX37-59HA/XDMF3YWxYMI/AAAAAAAAPRs/PtrpqGySsJsfL43NVqh9ll2JIeICOpsCQCLcBGAs/s1600/Programs%2Bfor%2BSelenium%25287%2529.png">
                      <a:hlinkClick r:id="rId244"/>
                    </pic:cNvPr>
                    <pic:cNvPicPr>
                      <a:picLocks noChangeAspect="1" noChangeArrowheads="1"/>
                    </pic:cNvPicPr>
                  </pic:nvPicPr>
                  <pic:blipFill>
                    <a:blip r:embed="rId245"/>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FF0000"/>
          <w:spacing w:val="-2"/>
          <w:sz w:val="18"/>
          <w:szCs w:val="18"/>
        </w:rPr>
        <w:t>Using the Jenkins build server</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i/>
          <w:iCs/>
          <w:color w:val="373B41"/>
          <w:spacing w:val="-2"/>
          <w:sz w:val="18"/>
          <w:szCs w:val="18"/>
        </w:rPr>
        <w:t>Continuous integration</w:t>
      </w:r>
      <w:r w:rsidRPr="00E11B5F">
        <w:rPr>
          <w:rFonts w:asciiTheme="majorHAnsi" w:hAnsiTheme="majorHAnsi"/>
          <w:color w:val="373B41"/>
          <w:spacing w:val="-2"/>
          <w:sz w:val="18"/>
          <w:szCs w:val="18"/>
        </w:rPr>
        <w:t> is a process in which all development work is integrated as early as possible. The resulting artifacts are automatically created and tested. This process should identify errors as very early in the process.</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i/>
          <w:iCs/>
          <w:color w:val="373B41"/>
          <w:spacing w:val="-2"/>
          <w:sz w:val="18"/>
          <w:szCs w:val="18"/>
        </w:rPr>
        <w:t>Jenkins</w:t>
      </w:r>
      <w:r w:rsidRPr="00E11B5F">
        <w:rPr>
          <w:rFonts w:asciiTheme="majorHAnsi" w:hAnsiTheme="majorHAnsi"/>
          <w:color w:val="373B41"/>
          <w:spacing w:val="-2"/>
          <w:sz w:val="18"/>
          <w:szCs w:val="18"/>
        </w:rPr>
        <w:t> is one open source tool to perform continuous integration and build automation. The basic functionality of Jenkins is to execute a predefined list of steps. The trigger for this execution can be time or event based. For example, every 20 minutes or after a new commit in a Git repository.</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The list of steps can, for example, include:</w:t>
      </w:r>
    </w:p>
    <w:p w:rsidR="002E24DB" w:rsidRPr="00E11B5F" w:rsidRDefault="002E24DB" w:rsidP="00E11B5F">
      <w:pPr>
        <w:numPr>
          <w:ilvl w:val="0"/>
          <w:numId w:val="49"/>
        </w:numPr>
        <w:shd w:val="clear" w:color="auto" w:fill="FFFFFF"/>
        <w:spacing w:after="0" w:line="240" w:lineRule="auto"/>
        <w:ind w:left="0"/>
        <w:rPr>
          <w:rFonts w:asciiTheme="majorHAnsi" w:hAnsiTheme="majorHAnsi"/>
          <w:color w:val="373B41"/>
          <w:spacing w:val="-2"/>
          <w:sz w:val="18"/>
          <w:szCs w:val="18"/>
        </w:rPr>
      </w:pPr>
      <w:r w:rsidRPr="00E11B5F">
        <w:rPr>
          <w:rFonts w:asciiTheme="majorHAnsi" w:hAnsiTheme="majorHAnsi"/>
          <w:color w:val="373B41"/>
          <w:spacing w:val="-2"/>
          <w:sz w:val="18"/>
          <w:szCs w:val="18"/>
        </w:rPr>
        <w:t>perform a software build with Apache Maven or Gradle</w:t>
      </w:r>
    </w:p>
    <w:p w:rsidR="002E24DB" w:rsidRPr="00E11B5F" w:rsidRDefault="002E24DB" w:rsidP="00E11B5F">
      <w:pPr>
        <w:numPr>
          <w:ilvl w:val="0"/>
          <w:numId w:val="49"/>
        </w:numPr>
        <w:shd w:val="clear" w:color="auto" w:fill="FFFFFF"/>
        <w:spacing w:after="0" w:line="240" w:lineRule="auto"/>
        <w:ind w:left="0"/>
        <w:rPr>
          <w:rFonts w:asciiTheme="majorHAnsi" w:hAnsiTheme="majorHAnsi"/>
          <w:color w:val="373B41"/>
          <w:spacing w:val="-2"/>
          <w:sz w:val="18"/>
          <w:szCs w:val="18"/>
        </w:rPr>
      </w:pPr>
      <w:r w:rsidRPr="00E11B5F">
        <w:rPr>
          <w:rFonts w:asciiTheme="majorHAnsi" w:hAnsiTheme="majorHAnsi"/>
          <w:color w:val="373B41"/>
          <w:spacing w:val="-2"/>
          <w:sz w:val="18"/>
          <w:szCs w:val="18"/>
        </w:rPr>
        <w:t>Run a shell script</w:t>
      </w:r>
    </w:p>
    <w:p w:rsidR="002E24DB" w:rsidRPr="00E11B5F" w:rsidRDefault="002E24DB" w:rsidP="00E11B5F">
      <w:pPr>
        <w:numPr>
          <w:ilvl w:val="0"/>
          <w:numId w:val="49"/>
        </w:numPr>
        <w:shd w:val="clear" w:color="auto" w:fill="FFFFFF"/>
        <w:spacing w:after="0" w:line="240" w:lineRule="auto"/>
        <w:ind w:left="0"/>
        <w:rPr>
          <w:rFonts w:asciiTheme="majorHAnsi" w:hAnsiTheme="majorHAnsi"/>
          <w:color w:val="373B41"/>
          <w:spacing w:val="-2"/>
          <w:sz w:val="18"/>
          <w:szCs w:val="18"/>
        </w:rPr>
      </w:pPr>
      <w:r w:rsidRPr="00E11B5F">
        <w:rPr>
          <w:rFonts w:asciiTheme="majorHAnsi" w:hAnsiTheme="majorHAnsi"/>
          <w:color w:val="373B41"/>
          <w:spacing w:val="-2"/>
          <w:sz w:val="18"/>
          <w:szCs w:val="18"/>
        </w:rPr>
        <w:t>Archive the build result</w:t>
      </w:r>
    </w:p>
    <w:p w:rsidR="002E24DB" w:rsidRPr="00E11B5F" w:rsidRDefault="002E24DB" w:rsidP="00E11B5F">
      <w:pPr>
        <w:numPr>
          <w:ilvl w:val="0"/>
          <w:numId w:val="49"/>
        </w:numPr>
        <w:shd w:val="clear" w:color="auto" w:fill="FFFFFF"/>
        <w:spacing w:after="0" w:line="240" w:lineRule="auto"/>
        <w:ind w:left="0"/>
        <w:rPr>
          <w:rFonts w:asciiTheme="majorHAnsi" w:hAnsiTheme="majorHAnsi"/>
          <w:color w:val="373B41"/>
          <w:spacing w:val="-2"/>
          <w:sz w:val="18"/>
          <w:szCs w:val="18"/>
        </w:rPr>
      </w:pPr>
      <w:r w:rsidRPr="00E11B5F">
        <w:rPr>
          <w:rFonts w:asciiTheme="majorHAnsi" w:hAnsiTheme="majorHAnsi"/>
          <w:color w:val="373B41"/>
          <w:spacing w:val="-2"/>
          <w:sz w:val="18"/>
          <w:szCs w:val="18"/>
        </w:rPr>
        <w:t>Afterwards start the integration tests</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t>Jenkins also monitors the execution of the steps and allows to stop the process if one of the steps fails. Jenkins can also send out notification about the build success or failure.</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Jenkins can be extended by additional plug-ins, e.g., for building and testing Android applications or to support the Git version control system.</w:t>
      </w:r>
    </w:p>
    <w:p w:rsidR="002E24DB" w:rsidRPr="00E11B5F" w:rsidRDefault="002E24DB" w:rsidP="00E11B5F">
      <w:pPr>
        <w:pStyle w:val="Heading2"/>
        <w:shd w:val="clear" w:color="auto" w:fill="FFFFFF"/>
        <w:spacing w:before="0" w:beforeAutospacing="0" w:after="0" w:afterAutospacing="0"/>
        <w:rPr>
          <w:rFonts w:asciiTheme="majorHAnsi" w:hAnsiTheme="majorHAnsi"/>
          <w:b w:val="0"/>
          <w:bCs w:val="0"/>
          <w:color w:val="373B41"/>
          <w:spacing w:val="-2"/>
          <w:sz w:val="18"/>
          <w:szCs w:val="18"/>
        </w:rPr>
      </w:pPr>
      <w:r w:rsidRPr="00E11B5F">
        <w:rPr>
          <w:rFonts w:asciiTheme="majorHAnsi" w:hAnsiTheme="majorHAnsi"/>
          <w:b w:val="0"/>
          <w:bCs w:val="0"/>
          <w:color w:val="FF0000"/>
          <w:spacing w:val="-2"/>
          <w:sz w:val="18"/>
          <w:szCs w:val="18"/>
        </w:rPr>
        <w:t>Installation of Jenkins</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Jenkins can be started via the command line or can run in a web application server. Under Linux you can also install Jenkins as a system service.</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For most platforms you have native packages, see the </w:t>
      </w:r>
      <w:hyperlink r:id="rId246" w:history="1">
        <w:r w:rsidRPr="00E11B5F">
          <w:rPr>
            <w:rStyle w:val="Hyperlink"/>
            <w:rFonts w:asciiTheme="majorHAnsi" w:hAnsiTheme="majorHAnsi"/>
            <w:color w:val="2156A5"/>
            <w:spacing w:val="-2"/>
            <w:sz w:val="18"/>
            <w:szCs w:val="18"/>
          </w:rPr>
          <w:t>Jenkins Homepage</w:t>
        </w:r>
      </w:hyperlink>
      <w:r w:rsidRPr="00E11B5F">
        <w:rPr>
          <w:rFonts w:asciiTheme="majorHAnsi" w:hAnsiTheme="majorHAnsi"/>
          <w:color w:val="373B41"/>
          <w:spacing w:val="-2"/>
          <w:sz w:val="18"/>
          <w:szCs w:val="18"/>
        </w:rPr>
        <w:t>.</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If you installed Jenkins locally, you find it running under the following URL: </w:t>
      </w:r>
      <w:hyperlink r:id="rId247" w:history="1">
        <w:r w:rsidRPr="00E11B5F">
          <w:rPr>
            <w:rStyle w:val="Hyperlink"/>
            <w:rFonts w:asciiTheme="majorHAnsi" w:hAnsiTheme="majorHAnsi"/>
            <w:color w:val="2156A5"/>
            <w:spacing w:val="-2"/>
            <w:sz w:val="18"/>
            <w:szCs w:val="18"/>
          </w:rPr>
          <w:t>http://localhost:8080/</w:t>
        </w:r>
      </w:hyperlink>
    </w:p>
    <w:p w:rsidR="002E24DB" w:rsidRPr="00E11B5F" w:rsidRDefault="002E24DB" w:rsidP="00E11B5F">
      <w:pPr>
        <w:pStyle w:val="Heading3"/>
        <w:shd w:val="clear" w:color="auto" w:fill="FFFFFF"/>
        <w:spacing w:before="0" w:line="240" w:lineRule="auto"/>
        <w:rPr>
          <w:b w:val="0"/>
          <w:bCs w:val="0"/>
          <w:color w:val="373B41"/>
          <w:sz w:val="18"/>
          <w:szCs w:val="18"/>
        </w:rPr>
      </w:pPr>
      <w:r w:rsidRPr="00E11B5F">
        <w:rPr>
          <w:b w:val="0"/>
          <w:bCs w:val="0"/>
          <w:color w:val="0000FF"/>
          <w:sz w:val="18"/>
          <w:szCs w:val="18"/>
        </w:rPr>
        <w:t> Installing of the Jenkins server on Ubuntu</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Jenkins provides Debian/Ubuntu packages which install Jenkins and register Jenkins as start service. See the </w:t>
      </w:r>
      <w:hyperlink r:id="rId248" w:history="1">
        <w:r w:rsidRPr="00E11B5F">
          <w:rPr>
            <w:rStyle w:val="Hyperlink"/>
            <w:rFonts w:asciiTheme="majorHAnsi" w:hAnsiTheme="majorHAnsi"/>
            <w:color w:val="2156A5"/>
            <w:spacing w:val="-2"/>
            <w:sz w:val="18"/>
            <w:szCs w:val="18"/>
          </w:rPr>
          <w:t>Install Jenkins on Ubuntu description</w:t>
        </w:r>
      </w:hyperlink>
      <w:r w:rsidRPr="00E11B5F">
        <w:rPr>
          <w:rFonts w:asciiTheme="majorHAnsi" w:hAnsiTheme="majorHAnsi"/>
          <w:color w:val="373B41"/>
          <w:spacing w:val="-2"/>
          <w:sz w:val="18"/>
          <w:szCs w:val="18"/>
        </w:rPr>
        <w:t> The Linux installation creates a </w:t>
      </w:r>
      <w:r w:rsidRPr="00E11B5F">
        <w:rPr>
          <w:rFonts w:asciiTheme="majorHAnsi" w:hAnsiTheme="majorHAnsi"/>
          <w:i/>
          <w:iCs/>
          <w:color w:val="373B41"/>
          <w:spacing w:val="-2"/>
          <w:sz w:val="18"/>
          <w:szCs w:val="18"/>
        </w:rPr>
        <w:t>/etc/init.d/jenkins</w:t>
      </w:r>
      <w:r w:rsidRPr="00E11B5F">
        <w:rPr>
          <w:rFonts w:asciiTheme="majorHAnsi" w:hAnsiTheme="majorHAnsi"/>
          <w:color w:val="373B41"/>
          <w:spacing w:val="-2"/>
          <w:sz w:val="18"/>
          <w:szCs w:val="18"/>
        </w:rPr>
        <w:t> script which starts Jenkins automatically at boot time.</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Jenkins stores all the settings, logs and build artifacts in its home directory. The default installation directory is</w:t>
      </w:r>
      <w:r w:rsidRPr="00E11B5F">
        <w:rPr>
          <w:rFonts w:asciiTheme="majorHAnsi" w:hAnsiTheme="majorHAnsi"/>
          <w:i/>
          <w:iCs/>
          <w:color w:val="373B41"/>
          <w:spacing w:val="-2"/>
          <w:sz w:val="18"/>
          <w:szCs w:val="18"/>
        </w:rPr>
        <w:t>/var/lib/jenkins</w:t>
      </w:r>
      <w:r w:rsidRPr="00E11B5F">
        <w:rPr>
          <w:rFonts w:asciiTheme="majorHAnsi" w:hAnsiTheme="majorHAnsi"/>
          <w:color w:val="373B41"/>
          <w:spacing w:val="-2"/>
          <w:sz w:val="18"/>
          <w:szCs w:val="18"/>
        </w:rPr>
        <w:t> under Ubuntu.</w:t>
      </w:r>
    </w:p>
    <w:p w:rsidR="002E24DB" w:rsidRPr="00E11B5F" w:rsidRDefault="002E24DB" w:rsidP="00E11B5F">
      <w:pPr>
        <w:pStyle w:val="Heading3"/>
        <w:shd w:val="clear" w:color="auto" w:fill="FFFFFF"/>
        <w:spacing w:before="0" w:line="240" w:lineRule="auto"/>
        <w:rPr>
          <w:b w:val="0"/>
          <w:bCs w:val="0"/>
          <w:color w:val="373B41"/>
          <w:sz w:val="18"/>
          <w:szCs w:val="18"/>
        </w:rPr>
      </w:pPr>
      <w:r w:rsidRPr="00E11B5F">
        <w:rPr>
          <w:b w:val="0"/>
          <w:bCs w:val="0"/>
          <w:color w:val="0000FF"/>
          <w:sz w:val="18"/>
          <w:szCs w:val="18"/>
        </w:rPr>
        <w:t> Using the .WAR file of Jenkins</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Download the </w:t>
      </w:r>
      <w:r w:rsidRPr="00E11B5F">
        <w:rPr>
          <w:rFonts w:asciiTheme="majorHAnsi" w:hAnsiTheme="majorHAnsi"/>
          <w:i/>
          <w:iCs/>
          <w:color w:val="373B41"/>
          <w:spacing w:val="-2"/>
          <w:sz w:val="18"/>
          <w:szCs w:val="18"/>
        </w:rPr>
        <w:t>jenkins.war</w:t>
      </w:r>
      <w:r w:rsidRPr="00E11B5F">
        <w:rPr>
          <w:rFonts w:asciiTheme="majorHAnsi" w:hAnsiTheme="majorHAnsi"/>
          <w:color w:val="373B41"/>
          <w:spacing w:val="-2"/>
          <w:sz w:val="18"/>
          <w:szCs w:val="18"/>
        </w:rPr>
        <w:t> file from </w:t>
      </w:r>
      <w:hyperlink r:id="rId249" w:history="1">
        <w:r w:rsidRPr="00E11B5F">
          <w:rPr>
            <w:rStyle w:val="Hyperlink"/>
            <w:rFonts w:asciiTheme="majorHAnsi" w:hAnsiTheme="majorHAnsi"/>
            <w:color w:val="2156A5"/>
            <w:spacing w:val="-2"/>
            <w:sz w:val="18"/>
            <w:szCs w:val="18"/>
          </w:rPr>
          <w:t>Jenkins Homepage</w:t>
        </w:r>
      </w:hyperlink>
      <w:r w:rsidRPr="00E11B5F">
        <w:rPr>
          <w:rFonts w:asciiTheme="majorHAnsi" w:hAnsiTheme="majorHAnsi"/>
          <w:color w:val="373B41"/>
          <w:spacing w:val="-2"/>
          <w:sz w:val="18"/>
          <w:szCs w:val="18"/>
        </w:rPr>
        <w:t>. From this file you can start Jenkins directly via the command line with </w:t>
      </w:r>
      <w:r w:rsidRPr="00E11B5F">
        <w:rPr>
          <w:rStyle w:val="HTMLCode"/>
          <w:rFonts w:asciiTheme="majorHAnsi" w:eastAsiaTheme="minorHAnsi" w:hAnsiTheme="majorHAnsi"/>
          <w:color w:val="373B41"/>
          <w:sz w:val="18"/>
          <w:szCs w:val="18"/>
          <w:shd w:val="clear" w:color="auto" w:fill="F7F7F8"/>
        </w:rPr>
        <w:t>java -jar jenkins*.war</w:t>
      </w:r>
      <w:r w:rsidRPr="00E11B5F">
        <w:rPr>
          <w:rFonts w:asciiTheme="majorHAnsi" w:hAnsiTheme="majorHAnsi"/>
          <w:color w:val="373B41"/>
          <w:spacing w:val="-2"/>
          <w:sz w:val="18"/>
          <w:szCs w:val="18"/>
        </w:rPr>
        <w:t>.</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If you start it locally, you find it running under the following URL: </w:t>
      </w:r>
      <w:hyperlink r:id="rId250" w:history="1">
        <w:r w:rsidRPr="00E11B5F">
          <w:rPr>
            <w:rStyle w:val="Hyperlink"/>
            <w:rFonts w:asciiTheme="majorHAnsi" w:hAnsiTheme="majorHAnsi"/>
            <w:color w:val="E6A117"/>
            <w:spacing w:val="-2"/>
            <w:sz w:val="18"/>
            <w:szCs w:val="18"/>
          </w:rPr>
          <w:t>http:="" localhost:8080="" "="" class="bare" style="box-sizing: border-box; background: transparent; color: rgb(33, 86, 165); line-height: inherit;"&gt;http://localhost:8080/"&gt;http://localhost:8080/</w:t>
        </w:r>
      </w:hyperlink>
      <w:r w:rsidRPr="00E11B5F">
        <w:rPr>
          <w:rFonts w:asciiTheme="majorHAnsi" w:hAnsiTheme="majorHAnsi"/>
          <w:color w:val="373B41"/>
          <w:spacing w:val="-2"/>
          <w:sz w:val="18"/>
          <w:szCs w:val="18"/>
        </w:rPr>
        <w:t>]</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To run it in your Tomcat server, put the .WAR file into the </w:t>
      </w:r>
      <w:r w:rsidRPr="00E11B5F">
        <w:rPr>
          <w:rFonts w:asciiTheme="majorHAnsi" w:hAnsiTheme="majorHAnsi"/>
          <w:i/>
          <w:iCs/>
          <w:color w:val="373B41"/>
          <w:spacing w:val="-2"/>
          <w:sz w:val="18"/>
          <w:szCs w:val="18"/>
        </w:rPr>
        <w:t>webapps</w:t>
      </w:r>
      <w:r w:rsidRPr="00E11B5F">
        <w:rPr>
          <w:rFonts w:asciiTheme="majorHAnsi" w:hAnsiTheme="majorHAnsi"/>
          <w:color w:val="373B41"/>
          <w:spacing w:val="-2"/>
          <w:sz w:val="18"/>
          <w:szCs w:val="18"/>
        </w:rPr>
        <w:t> directory. If you start Tomcat, your Jenkins installation will be available under </w:t>
      </w:r>
      <w:hyperlink r:id="rId251" w:history="1">
        <w:r w:rsidRPr="00E11B5F">
          <w:rPr>
            <w:rStyle w:val="Hyperlink"/>
            <w:rFonts w:asciiTheme="majorHAnsi" w:hAnsiTheme="majorHAnsi"/>
            <w:color w:val="2156A5"/>
            <w:spacing w:val="-2"/>
            <w:sz w:val="18"/>
            <w:szCs w:val="18"/>
          </w:rPr>
          <w:t>http://localhost:8080/jenkins</w:t>
        </w:r>
      </w:hyperlink>
      <w:r w:rsidRPr="00E11B5F">
        <w:rPr>
          <w:rFonts w:asciiTheme="majorHAnsi" w:hAnsiTheme="majorHAnsi"/>
          <w:color w:val="373B41"/>
          <w:spacing w:val="-2"/>
          <w:sz w:val="18"/>
          <w:szCs w:val="18"/>
        </w:rPr>
        <w:t>.</w:t>
      </w:r>
    </w:p>
    <w:tbl>
      <w:tblPr>
        <w:tblW w:w="11174" w:type="dxa"/>
        <w:tblCellMar>
          <w:top w:w="15" w:type="dxa"/>
          <w:left w:w="15" w:type="dxa"/>
          <w:bottom w:w="15" w:type="dxa"/>
          <w:right w:w="15" w:type="dxa"/>
        </w:tblCellMar>
        <w:tblLook w:val="04A0"/>
      </w:tblPr>
      <w:tblGrid>
        <w:gridCol w:w="922"/>
        <w:gridCol w:w="10252"/>
      </w:tblGrid>
      <w:tr w:rsidR="002E24DB" w:rsidRPr="00E11B5F" w:rsidTr="002E24DB">
        <w:tc>
          <w:tcPr>
            <w:tcW w:w="922" w:type="dxa"/>
            <w:tcBorders>
              <w:top w:val="single" w:sz="4" w:space="0" w:color="000000"/>
              <w:left w:val="single" w:sz="4" w:space="0" w:color="000000"/>
              <w:bottom w:val="single" w:sz="4" w:space="0" w:color="000000"/>
              <w:right w:val="single" w:sz="4" w:space="0" w:color="000000"/>
            </w:tcBorders>
            <w:tcMar>
              <w:top w:w="135" w:type="dxa"/>
              <w:left w:w="150" w:type="dxa"/>
              <w:bottom w:w="135" w:type="dxa"/>
              <w:right w:w="150" w:type="dxa"/>
            </w:tcMar>
            <w:vAlign w:val="center"/>
            <w:hideMark/>
          </w:tcPr>
          <w:p w:rsidR="002E24DB" w:rsidRPr="00E11B5F" w:rsidRDefault="002E24DB" w:rsidP="00E11B5F">
            <w:pPr>
              <w:spacing w:after="0" w:line="240" w:lineRule="auto"/>
              <w:jc w:val="center"/>
              <w:rPr>
                <w:rFonts w:asciiTheme="majorHAnsi" w:hAnsiTheme="majorHAnsi"/>
                <w:sz w:val="18"/>
                <w:szCs w:val="18"/>
              </w:rPr>
            </w:pPr>
          </w:p>
        </w:tc>
        <w:tc>
          <w:tcPr>
            <w:tcW w:w="0" w:type="auto"/>
            <w:tcBorders>
              <w:top w:val="single" w:sz="4" w:space="0" w:color="000000"/>
              <w:left w:val="single" w:sz="4" w:space="0" w:color="DDDDD8"/>
              <w:bottom w:val="single" w:sz="4" w:space="0" w:color="000000"/>
              <w:right w:val="single" w:sz="4" w:space="0" w:color="000000"/>
            </w:tcBorders>
            <w:tcMar>
              <w:top w:w="135" w:type="dxa"/>
              <w:left w:w="270" w:type="dxa"/>
              <w:bottom w:w="135" w:type="dxa"/>
              <w:right w:w="300" w:type="dxa"/>
            </w:tcMar>
            <w:vAlign w:val="center"/>
            <w:hideMark/>
          </w:tcPr>
          <w:p w:rsidR="002E24DB" w:rsidRPr="00E11B5F" w:rsidRDefault="002E24DB" w:rsidP="00E11B5F">
            <w:pPr>
              <w:spacing w:after="0" w:line="240" w:lineRule="auto"/>
              <w:rPr>
                <w:rFonts w:asciiTheme="majorHAnsi" w:hAnsiTheme="majorHAnsi"/>
                <w:spacing w:val="-2"/>
                <w:sz w:val="18"/>
                <w:szCs w:val="18"/>
              </w:rPr>
            </w:pPr>
            <w:r w:rsidRPr="00E11B5F">
              <w:rPr>
                <w:rFonts w:asciiTheme="majorHAnsi" w:hAnsiTheme="majorHAnsi"/>
                <w:spacing w:val="-2"/>
                <w:sz w:val="18"/>
                <w:szCs w:val="18"/>
              </w:rPr>
              <w:t>If the jenkins.war is deployed in your </w:t>
            </w:r>
            <w:r w:rsidRPr="00E11B5F">
              <w:rPr>
                <w:rFonts w:asciiTheme="majorHAnsi" w:hAnsiTheme="majorHAnsi"/>
                <w:i/>
                <w:iCs/>
                <w:spacing w:val="-2"/>
                <w:sz w:val="18"/>
                <w:szCs w:val="18"/>
              </w:rPr>
              <w:t>webapps</w:t>
            </w:r>
            <w:r w:rsidRPr="00E11B5F">
              <w:rPr>
                <w:rFonts w:asciiTheme="majorHAnsi" w:hAnsiTheme="majorHAnsi"/>
                <w:spacing w:val="-2"/>
                <w:sz w:val="18"/>
                <w:szCs w:val="18"/>
              </w:rPr>
              <w:t> directory, but cannot be started and the tomcat manager says </w:t>
            </w:r>
            <w:r w:rsidRPr="00E11B5F">
              <w:rPr>
                <w:rFonts w:ascii="Tahoma" w:hAnsi="Tahoma" w:cs="Tahoma"/>
                <w:i/>
                <w:iCs/>
                <w:spacing w:val="-2"/>
                <w:sz w:val="18"/>
                <w:szCs w:val="18"/>
              </w:rPr>
              <w:t>﻿</w:t>
            </w:r>
            <w:r w:rsidRPr="00E11B5F">
              <w:rPr>
                <w:rFonts w:asciiTheme="majorHAnsi" w:hAnsiTheme="majorHAnsi" w:cs="Times New Roman"/>
                <w:i/>
                <w:iCs/>
                <w:spacing w:val="-2"/>
                <w:sz w:val="18"/>
                <w:szCs w:val="18"/>
              </w:rPr>
              <w:t>FAIL - Application at context path /jenkins could not be started</w:t>
            </w:r>
            <w:r w:rsidRPr="00E11B5F">
              <w:rPr>
                <w:rFonts w:asciiTheme="majorHAnsi" w:hAnsiTheme="majorHAnsi"/>
                <w:spacing w:val="-2"/>
                <w:sz w:val="18"/>
                <w:szCs w:val="18"/>
              </w:rPr>
              <w:t> , you may need to grant the permissons for </w:t>
            </w:r>
            <w:r w:rsidRPr="00E11B5F">
              <w:rPr>
                <w:rStyle w:val="HTMLCode"/>
                <w:rFonts w:ascii="Tahoma" w:eastAsiaTheme="minorHAnsi" w:hAnsi="Tahoma" w:cs="Tahoma"/>
                <w:sz w:val="18"/>
                <w:szCs w:val="18"/>
                <w:shd w:val="clear" w:color="auto" w:fill="F7F7F8"/>
              </w:rPr>
              <w:t>﻿</w:t>
            </w:r>
            <w:r w:rsidRPr="00E11B5F">
              <w:rPr>
                <w:rStyle w:val="HTMLCode"/>
                <w:rFonts w:asciiTheme="majorHAnsi" w:eastAsiaTheme="minorHAnsi" w:hAnsiTheme="majorHAnsi"/>
                <w:sz w:val="18"/>
                <w:szCs w:val="18"/>
                <w:shd w:val="clear" w:color="auto" w:fill="F7F7F8"/>
              </w:rPr>
              <w:t>JENKINS_HOME</w:t>
            </w:r>
            <w:r w:rsidRPr="00E11B5F">
              <w:rPr>
                <w:rFonts w:asciiTheme="majorHAnsi" w:hAnsiTheme="majorHAnsi"/>
                <w:spacing w:val="-2"/>
                <w:sz w:val="18"/>
                <w:szCs w:val="18"/>
              </w:rPr>
              <w:t>.</w:t>
            </w:r>
          </w:p>
          <w:p w:rsidR="002E24DB" w:rsidRPr="00E11B5F" w:rsidRDefault="002E24DB" w:rsidP="00E11B5F">
            <w:pPr>
              <w:pStyle w:val="HTMLPreformatted"/>
              <w:shd w:val="clear" w:color="auto" w:fill="F7F7F8"/>
              <w:rPr>
                <w:rStyle w:val="HTMLCode"/>
                <w:rFonts w:asciiTheme="majorHAnsi" w:hAnsiTheme="majorHAnsi"/>
                <w:spacing w:val="-2"/>
                <w:sz w:val="18"/>
                <w:szCs w:val="18"/>
                <w:shd w:val="clear" w:color="auto" w:fill="E8EAEE"/>
              </w:rPr>
            </w:pPr>
            <w:r w:rsidRPr="00E11B5F">
              <w:rPr>
                <w:rStyle w:val="HTMLCode"/>
                <w:rFonts w:ascii="Tahoma" w:hAnsi="Tahoma" w:cs="Tahoma"/>
                <w:spacing w:val="-2"/>
                <w:sz w:val="18"/>
                <w:szCs w:val="18"/>
                <w:shd w:val="clear" w:color="auto" w:fill="E8EAEE"/>
              </w:rPr>
              <w:t>﻿</w:t>
            </w:r>
            <w:r w:rsidRPr="00E11B5F">
              <w:rPr>
                <w:rStyle w:val="HTMLCode"/>
                <w:rFonts w:asciiTheme="majorHAnsi" w:hAnsiTheme="majorHAnsi" w:cs="Times New Roman"/>
                <w:spacing w:val="-2"/>
                <w:sz w:val="18"/>
                <w:szCs w:val="18"/>
                <w:shd w:val="clear" w:color="auto" w:fill="E8EAEE"/>
              </w:rPr>
              <w:t>sudo mkdir .jenkins</w:t>
            </w:r>
          </w:p>
          <w:p w:rsidR="002E24DB" w:rsidRPr="00E11B5F" w:rsidRDefault="002E24DB" w:rsidP="00E11B5F">
            <w:pPr>
              <w:pStyle w:val="HTMLPreformatted"/>
              <w:shd w:val="clear" w:color="auto" w:fill="F7F7F8"/>
              <w:rPr>
                <w:rStyle w:val="HTMLCode"/>
                <w:rFonts w:asciiTheme="majorHAnsi" w:hAnsiTheme="majorHAnsi"/>
                <w:spacing w:val="-2"/>
                <w:sz w:val="18"/>
                <w:szCs w:val="18"/>
                <w:shd w:val="clear" w:color="auto" w:fill="E8EAEE"/>
              </w:rPr>
            </w:pPr>
            <w:r w:rsidRPr="00E11B5F">
              <w:rPr>
                <w:rStyle w:val="HTMLCode"/>
                <w:rFonts w:ascii="Tahoma" w:hAnsi="Tahoma" w:cs="Tahoma"/>
                <w:spacing w:val="-2"/>
                <w:sz w:val="18"/>
                <w:szCs w:val="18"/>
                <w:shd w:val="clear" w:color="auto" w:fill="E8EAEE"/>
              </w:rPr>
              <w:t>﻿</w:t>
            </w:r>
            <w:r w:rsidRPr="00E11B5F">
              <w:rPr>
                <w:rStyle w:val="HTMLCode"/>
                <w:rFonts w:asciiTheme="majorHAnsi" w:hAnsiTheme="majorHAnsi" w:cs="Times New Roman"/>
                <w:spacing w:val="-2"/>
                <w:sz w:val="18"/>
                <w:szCs w:val="18"/>
                <w:shd w:val="clear" w:color="auto" w:fill="E8EAEE"/>
              </w:rPr>
              <w:t>sudo</w:t>
            </w:r>
          </w:p>
          <w:p w:rsidR="002E24DB" w:rsidRPr="00E11B5F" w:rsidRDefault="002E24DB" w:rsidP="00E11B5F">
            <w:pPr>
              <w:pStyle w:val="HTMLPreformatted"/>
              <w:shd w:val="clear" w:color="auto" w:fill="F7F7F8"/>
              <w:rPr>
                <w:rStyle w:val="HTMLCode"/>
                <w:rFonts w:asciiTheme="majorHAnsi" w:hAnsiTheme="majorHAnsi"/>
                <w:spacing w:val="-2"/>
                <w:sz w:val="18"/>
                <w:szCs w:val="18"/>
                <w:shd w:val="clear" w:color="auto" w:fill="E8EAEE"/>
              </w:rPr>
            </w:pPr>
            <w:r w:rsidRPr="00E11B5F">
              <w:rPr>
                <w:rStyle w:val="HTMLCode"/>
                <w:rFonts w:asciiTheme="majorHAnsi" w:hAnsiTheme="majorHAnsi"/>
                <w:spacing w:val="-2"/>
                <w:sz w:val="18"/>
                <w:szCs w:val="18"/>
                <w:shd w:val="clear" w:color="auto" w:fill="E8EAEE"/>
              </w:rPr>
              <w:t>chown tomcat7:nogroup .jenkins</w:t>
            </w:r>
          </w:p>
          <w:p w:rsidR="002E24DB" w:rsidRPr="00E11B5F" w:rsidRDefault="002E24DB" w:rsidP="00E11B5F">
            <w:pPr>
              <w:pStyle w:val="HTMLPreformatted"/>
              <w:shd w:val="clear" w:color="auto" w:fill="F7F7F8"/>
              <w:rPr>
                <w:rStyle w:val="HTMLCode"/>
                <w:rFonts w:asciiTheme="majorHAnsi" w:hAnsiTheme="majorHAnsi"/>
                <w:spacing w:val="-2"/>
                <w:sz w:val="18"/>
                <w:szCs w:val="18"/>
                <w:shd w:val="clear" w:color="auto" w:fill="E8EAEE"/>
              </w:rPr>
            </w:pPr>
            <w:r w:rsidRPr="00E11B5F">
              <w:rPr>
                <w:rStyle w:val="HTMLCode"/>
                <w:rFonts w:asciiTheme="majorHAnsi" w:hAnsiTheme="majorHAnsi"/>
                <w:spacing w:val="-2"/>
                <w:sz w:val="18"/>
                <w:szCs w:val="18"/>
                <w:shd w:val="clear" w:color="auto" w:fill="E8EAEE"/>
              </w:rPr>
              <w:t>---</w:t>
            </w:r>
          </w:p>
          <w:p w:rsidR="002E24DB" w:rsidRPr="00E11B5F" w:rsidRDefault="002E24DB" w:rsidP="00E11B5F">
            <w:pPr>
              <w:pStyle w:val="HTMLPreformatted"/>
              <w:shd w:val="clear" w:color="auto" w:fill="F7F7F8"/>
              <w:rPr>
                <w:rStyle w:val="HTMLCode"/>
                <w:rFonts w:asciiTheme="majorHAnsi" w:hAnsiTheme="majorHAnsi"/>
                <w:spacing w:val="-2"/>
                <w:sz w:val="18"/>
                <w:szCs w:val="18"/>
                <w:shd w:val="clear" w:color="auto" w:fill="E8EAEE"/>
              </w:rPr>
            </w:pPr>
          </w:p>
          <w:p w:rsidR="002E24DB" w:rsidRPr="00E11B5F" w:rsidRDefault="002E24DB" w:rsidP="00E11B5F">
            <w:pPr>
              <w:pStyle w:val="HTMLPreformatted"/>
              <w:shd w:val="clear" w:color="auto" w:fill="F7F7F8"/>
              <w:rPr>
                <w:rFonts w:asciiTheme="majorHAnsi" w:hAnsiTheme="majorHAnsi"/>
                <w:spacing w:val="-2"/>
                <w:sz w:val="18"/>
                <w:szCs w:val="18"/>
              </w:rPr>
            </w:pPr>
            <w:r w:rsidRPr="00E11B5F">
              <w:rPr>
                <w:rStyle w:val="HTMLCode"/>
                <w:rFonts w:asciiTheme="majorHAnsi" w:hAnsiTheme="majorHAnsi"/>
                <w:spacing w:val="-2"/>
                <w:sz w:val="18"/>
                <w:szCs w:val="18"/>
                <w:shd w:val="clear" w:color="auto" w:fill="E8EAEE"/>
              </w:rPr>
              <w:lastRenderedPageBreak/>
              <w:t>This makes the .jenkins folder writable and Jenkins can use it.</w:t>
            </w:r>
          </w:p>
        </w:tc>
      </w:tr>
    </w:tbl>
    <w:p w:rsidR="002E24DB" w:rsidRPr="00E11B5F" w:rsidRDefault="002E24DB" w:rsidP="00E11B5F">
      <w:pPr>
        <w:pStyle w:val="Heading2"/>
        <w:shd w:val="clear" w:color="auto" w:fill="FFFFFF"/>
        <w:spacing w:before="0" w:beforeAutospacing="0" w:after="0" w:afterAutospacing="0"/>
        <w:rPr>
          <w:rFonts w:asciiTheme="majorHAnsi" w:hAnsiTheme="majorHAnsi"/>
          <w:b w:val="0"/>
          <w:bCs w:val="0"/>
          <w:color w:val="373B41"/>
          <w:spacing w:val="-2"/>
          <w:sz w:val="18"/>
          <w:szCs w:val="18"/>
        </w:rPr>
      </w:pPr>
      <w:r w:rsidRPr="00E11B5F">
        <w:rPr>
          <w:rFonts w:asciiTheme="majorHAnsi" w:hAnsiTheme="majorHAnsi"/>
          <w:b w:val="0"/>
          <w:bCs w:val="0"/>
          <w:color w:val="FF0000"/>
          <w:spacing w:val="-2"/>
          <w:sz w:val="18"/>
          <w:szCs w:val="18"/>
        </w:rPr>
        <w:lastRenderedPageBreak/>
        <w:t> Configure Jenkins</w:t>
      </w:r>
    </w:p>
    <w:p w:rsidR="002E24DB" w:rsidRPr="00E11B5F" w:rsidRDefault="002E24DB" w:rsidP="00E11B5F">
      <w:pPr>
        <w:pStyle w:val="Heading3"/>
        <w:shd w:val="clear" w:color="auto" w:fill="FFFFFF"/>
        <w:spacing w:before="0" w:line="240" w:lineRule="auto"/>
        <w:rPr>
          <w:b w:val="0"/>
          <w:bCs w:val="0"/>
          <w:color w:val="373B41"/>
          <w:sz w:val="18"/>
          <w:szCs w:val="18"/>
        </w:rPr>
      </w:pPr>
      <w:r w:rsidRPr="00E11B5F">
        <w:rPr>
          <w:b w:val="0"/>
          <w:bCs w:val="0"/>
          <w:color w:val="BA3925"/>
          <w:sz w:val="18"/>
          <w:szCs w:val="18"/>
        </w:rPr>
        <w:t> </w:t>
      </w:r>
      <w:r w:rsidRPr="00E11B5F">
        <w:rPr>
          <w:b w:val="0"/>
          <w:bCs w:val="0"/>
          <w:color w:val="0000FF"/>
          <w:sz w:val="18"/>
          <w:szCs w:val="18"/>
        </w:rPr>
        <w:t>Configuration the JDK location</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Before using Jenkins to build Java applications, you need to configure the location or it where your JDK installation is. Select </w:t>
      </w:r>
      <w:r w:rsidRPr="00E11B5F">
        <w:rPr>
          <w:rFonts w:asciiTheme="majorHAnsi" w:hAnsiTheme="majorHAnsi"/>
          <w:i/>
          <w:iCs/>
          <w:color w:val="373B41"/>
          <w:spacing w:val="-2"/>
          <w:sz w:val="18"/>
          <w:szCs w:val="18"/>
        </w:rPr>
        <w:t>Manage Jenkins</w:t>
      </w:r>
      <w:r w:rsidRPr="00E11B5F">
        <w:rPr>
          <w:rFonts w:asciiTheme="majorHAnsi" w:hAnsiTheme="majorHAnsi"/>
          <w:color w:val="373B41"/>
          <w:spacing w:val="-2"/>
          <w:sz w:val="18"/>
          <w:szCs w:val="18"/>
        </w:rPr>
        <w:t> and afterwards </w:t>
      </w:r>
      <w:r w:rsidRPr="00E11B5F">
        <w:rPr>
          <w:rFonts w:asciiTheme="majorHAnsi" w:hAnsiTheme="majorHAnsi"/>
          <w:i/>
          <w:iCs/>
          <w:color w:val="373B41"/>
          <w:spacing w:val="-2"/>
          <w:sz w:val="18"/>
          <w:szCs w:val="18"/>
        </w:rPr>
        <w:t>Configure System</w:t>
      </w:r>
      <w:r w:rsidRPr="00E11B5F">
        <w:rPr>
          <w:rFonts w:asciiTheme="majorHAnsi" w:hAnsiTheme="majorHAnsi"/>
          <w:color w:val="373B41"/>
          <w:spacing w:val="-2"/>
          <w:sz w:val="18"/>
          <w:szCs w:val="18"/>
        </w:rPr>
        <w:t>.</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pict>
          <v:shape id="_x0000_i2797" type="#_x0000_t75" alt="Jenkins at first startup" style="width:24.2pt;height:24.2pt"/>
        </w:pic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Enter the correct path to your JDK, Apache Ant and Maven and press the btn:[Save] button below. Jenkins can also install these for your automatically.</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pict>
          <v:shape id="_x0000_i2798" type="#_x0000_t75" alt="Configuring Jenkins" style="width:24.2pt;height:24.2pt"/>
        </w:pict>
      </w:r>
    </w:p>
    <w:p w:rsidR="002E24DB" w:rsidRPr="00E11B5F" w:rsidRDefault="002E24DB" w:rsidP="00E11B5F">
      <w:pPr>
        <w:pStyle w:val="Heading3"/>
        <w:shd w:val="clear" w:color="auto" w:fill="FFFFFF"/>
        <w:spacing w:before="0" w:line="240" w:lineRule="auto"/>
        <w:rPr>
          <w:b w:val="0"/>
          <w:bCs w:val="0"/>
          <w:color w:val="373B41"/>
          <w:sz w:val="18"/>
          <w:szCs w:val="18"/>
        </w:rPr>
      </w:pPr>
      <w:r w:rsidRPr="00E11B5F">
        <w:rPr>
          <w:b w:val="0"/>
          <w:bCs w:val="0"/>
          <w:color w:val="0000FF"/>
          <w:sz w:val="18"/>
          <w:szCs w:val="18"/>
        </w:rPr>
        <w:t>Secure Jenkins</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It is recommended to secure Jenkins. </w:t>
      </w:r>
      <w:r w:rsidRPr="00E11B5F">
        <w:rPr>
          <w:rFonts w:asciiTheme="majorHAnsi" w:hAnsiTheme="majorHAnsi"/>
          <w:i/>
          <w:iCs/>
          <w:color w:val="373B41"/>
          <w:spacing w:val="-2"/>
          <w:sz w:val="18"/>
          <w:szCs w:val="18"/>
        </w:rPr>
        <w:t>Manage Jenkins</w:t>
      </w:r>
      <w:r w:rsidRPr="00E11B5F">
        <w:rPr>
          <w:rFonts w:asciiTheme="majorHAnsi" w:hAnsiTheme="majorHAnsi"/>
          <w:color w:val="373B41"/>
          <w:spacing w:val="-2"/>
          <w:sz w:val="18"/>
          <w:szCs w:val="18"/>
        </w:rPr>
        <w:t> and then </w:t>
      </w:r>
      <w:r w:rsidRPr="00E11B5F">
        <w:rPr>
          <w:rFonts w:asciiTheme="majorHAnsi" w:hAnsiTheme="majorHAnsi"/>
          <w:i/>
          <w:iCs/>
          <w:color w:val="373B41"/>
          <w:spacing w:val="-2"/>
          <w:sz w:val="18"/>
          <w:szCs w:val="18"/>
        </w:rPr>
        <w:t>Configure Global Security</w:t>
      </w:r>
      <w:r w:rsidRPr="00E11B5F">
        <w:rPr>
          <w:rFonts w:asciiTheme="majorHAnsi" w:hAnsiTheme="majorHAnsi"/>
          <w:color w:val="373B41"/>
          <w:spacing w:val="-2"/>
          <w:sz w:val="18"/>
          <w:szCs w:val="18"/>
        </w:rPr>
        <w:t>. Select the </w:t>
      </w:r>
      <w:r w:rsidRPr="00E11B5F">
        <w:rPr>
          <w:rFonts w:asciiTheme="majorHAnsi" w:hAnsiTheme="majorHAnsi"/>
          <w:i/>
          <w:iCs/>
          <w:color w:val="373B41"/>
          <w:spacing w:val="-2"/>
          <w:sz w:val="18"/>
          <w:szCs w:val="18"/>
        </w:rPr>
        <w:t>Enable security</w:t>
      </w:r>
      <w:r w:rsidRPr="00E11B5F">
        <w:rPr>
          <w:rFonts w:asciiTheme="majorHAnsi" w:hAnsiTheme="majorHAnsi"/>
          <w:color w:val="373B41"/>
          <w:spacing w:val="-2"/>
          <w:sz w:val="18"/>
          <w:szCs w:val="18"/>
        </w:rPr>
        <w:t> flag. The easiest way is to use Jenkins own user database. Create at least the user "Anonymous" with read access. Also create entries for the users you want to add in the next step.</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pict>
          <v:shape id="_x0000_i2799" type="#_x0000_t75" alt="Access restrictions" style="width:24.2pt;height:24.2pt"/>
        </w:pic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On the login page, select </w:t>
      </w:r>
      <w:r w:rsidRPr="00E11B5F">
        <w:rPr>
          <w:rFonts w:asciiTheme="majorHAnsi" w:hAnsiTheme="majorHAnsi"/>
          <w:i/>
          <w:iCs/>
          <w:color w:val="373B41"/>
          <w:spacing w:val="-2"/>
          <w:sz w:val="18"/>
          <w:szCs w:val="18"/>
        </w:rPr>
        <w:t>Create an account</w:t>
      </w:r>
      <w:r w:rsidRPr="00E11B5F">
        <w:rPr>
          <w:rFonts w:asciiTheme="majorHAnsi" w:hAnsiTheme="majorHAnsi"/>
          <w:color w:val="373B41"/>
          <w:spacing w:val="-2"/>
          <w:sz w:val="18"/>
          <w:szCs w:val="18"/>
        </w:rPr>
        <w:t> to create the users you just gave access.</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pict>
          <v:shape id="_x0000_i2800" type="#_x0000_t75" alt="Create Jenkins account" style="width:24.2pt;height:24.2pt"/>
        </w:pic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pict>
          <v:shape id="_x0000_i2801" type="#_x0000_t75" alt="Sign up a new Jenkins user" style="width:24.2pt;height:24.2pt"/>
        </w:pic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Go to_Manage Jenkins_, </w:t>
      </w:r>
      <w:r w:rsidRPr="00E11B5F">
        <w:rPr>
          <w:rFonts w:asciiTheme="majorHAnsi" w:hAnsiTheme="majorHAnsi"/>
          <w:i/>
          <w:iCs/>
          <w:color w:val="373B41"/>
          <w:spacing w:val="-2"/>
          <w:sz w:val="18"/>
          <w:szCs w:val="18"/>
        </w:rPr>
        <w:t>Manage and Assign Roles</w:t>
      </w:r>
      <w:r w:rsidRPr="00E11B5F">
        <w:rPr>
          <w:rFonts w:asciiTheme="majorHAnsi" w:hAnsiTheme="majorHAnsi"/>
          <w:color w:val="373B41"/>
          <w:spacing w:val="-2"/>
          <w:sz w:val="18"/>
          <w:szCs w:val="18"/>
        </w:rPr>
        <w:t> and then </w:t>
      </w:r>
      <w:r w:rsidRPr="00E11B5F">
        <w:rPr>
          <w:rFonts w:asciiTheme="majorHAnsi" w:hAnsiTheme="majorHAnsi"/>
          <w:i/>
          <w:iCs/>
          <w:color w:val="373B41"/>
          <w:spacing w:val="-2"/>
          <w:sz w:val="18"/>
          <w:szCs w:val="18"/>
        </w:rPr>
        <w:t>Assign Roles</w:t>
      </w:r>
      <w:r w:rsidRPr="00E11B5F">
        <w:rPr>
          <w:rFonts w:asciiTheme="majorHAnsi" w:hAnsiTheme="majorHAnsi"/>
          <w:color w:val="373B41"/>
          <w:spacing w:val="-2"/>
          <w:sz w:val="18"/>
          <w:szCs w:val="18"/>
        </w:rPr>
        <w:t> to grant the newly created user additional access rights.</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pict>
          <v:shape id="_x0000_i2802" type="#_x0000_t75" alt="Sign up a new Jenkins user" style="width:24.2pt;height:24.2pt"/>
        </w:pic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Navigate to </w:t>
      </w:r>
      <w:r w:rsidRPr="00E11B5F">
        <w:rPr>
          <w:rFonts w:asciiTheme="majorHAnsi" w:hAnsiTheme="majorHAnsi"/>
          <w:i/>
          <w:iCs/>
          <w:color w:val="373B41"/>
          <w:spacing w:val="-2"/>
          <w:sz w:val="18"/>
          <w:szCs w:val="18"/>
        </w:rPr>
        <w:t>Manage Roles</w:t>
      </w:r>
      <w:r w:rsidRPr="00E11B5F">
        <w:rPr>
          <w:rFonts w:asciiTheme="majorHAnsi" w:hAnsiTheme="majorHAnsi"/>
          <w:color w:val="373B41"/>
          <w:spacing w:val="-2"/>
          <w:sz w:val="18"/>
          <w:szCs w:val="18"/>
        </w:rPr>
        <w:t> to define access restrictions in detail. </w:t>
      </w:r>
      <w:r w:rsidRPr="00E11B5F">
        <w:rPr>
          <w:rFonts w:asciiTheme="majorHAnsi" w:hAnsiTheme="majorHAnsi"/>
          <w:i/>
          <w:iCs/>
          <w:color w:val="373B41"/>
          <w:spacing w:val="-2"/>
          <w:sz w:val="18"/>
          <w:szCs w:val="18"/>
        </w:rPr>
        <w:t>Pattern</w:t>
      </w:r>
      <w:r w:rsidRPr="00E11B5F">
        <w:rPr>
          <w:rFonts w:asciiTheme="majorHAnsi" w:hAnsiTheme="majorHAnsi"/>
          <w:color w:val="373B41"/>
          <w:spacing w:val="-2"/>
          <w:sz w:val="18"/>
          <w:szCs w:val="18"/>
        </w:rPr>
        <w:t> is a regex value of the job name. The following grants unregistered users read-only access to your build jobs that start with the </w:t>
      </w:r>
      <w:r w:rsidRPr="00E11B5F">
        <w:rPr>
          <w:rStyle w:val="HTMLCode"/>
          <w:rFonts w:asciiTheme="majorHAnsi" w:eastAsiaTheme="minorHAnsi" w:hAnsiTheme="majorHAnsi"/>
          <w:color w:val="373B41"/>
          <w:sz w:val="18"/>
          <w:szCs w:val="18"/>
          <w:shd w:val="clear" w:color="auto" w:fill="F7F7F8"/>
        </w:rPr>
        <w:t>C-MASTER</w:t>
      </w:r>
      <w:r w:rsidRPr="00E11B5F">
        <w:rPr>
          <w:rFonts w:asciiTheme="majorHAnsi" w:hAnsiTheme="majorHAnsi"/>
          <w:color w:val="373B41"/>
          <w:spacing w:val="-2"/>
          <w:sz w:val="18"/>
          <w:szCs w:val="18"/>
        </w:rPr>
        <w:t> or </w:t>
      </w:r>
      <w:r w:rsidRPr="00E11B5F">
        <w:rPr>
          <w:rStyle w:val="HTMLCode"/>
          <w:rFonts w:asciiTheme="majorHAnsi" w:eastAsiaTheme="minorHAnsi" w:hAnsiTheme="majorHAnsi"/>
          <w:color w:val="373B41"/>
          <w:sz w:val="18"/>
          <w:szCs w:val="18"/>
          <w:shd w:val="clear" w:color="auto" w:fill="F7F7F8"/>
        </w:rPr>
        <w:t>M-MASTER</w:t>
      </w:r>
      <w:r w:rsidRPr="00E11B5F">
        <w:rPr>
          <w:rFonts w:asciiTheme="majorHAnsi" w:hAnsiTheme="majorHAnsi"/>
          <w:color w:val="373B41"/>
          <w:spacing w:val="-2"/>
          <w:sz w:val="18"/>
          <w:szCs w:val="18"/>
        </w:rPr>
        <w:t> prefix and only those.</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pict>
          <v:shape id="_x0000_i2803" type="#_x0000_t75" alt="Sign up a new Jenkins user" style="width:24.2pt;height:24.2pt"/>
        </w:pict>
      </w:r>
    </w:p>
    <w:p w:rsidR="002E24DB" w:rsidRPr="00E11B5F" w:rsidRDefault="002E24DB" w:rsidP="00E11B5F">
      <w:pPr>
        <w:pStyle w:val="Heading3"/>
        <w:shd w:val="clear" w:color="auto" w:fill="FFFFFF"/>
        <w:spacing w:before="0" w:line="240" w:lineRule="auto"/>
        <w:rPr>
          <w:b w:val="0"/>
          <w:bCs w:val="0"/>
          <w:color w:val="373B41"/>
          <w:sz w:val="18"/>
          <w:szCs w:val="18"/>
        </w:rPr>
      </w:pPr>
      <w:r w:rsidRPr="00E11B5F">
        <w:rPr>
          <w:b w:val="0"/>
          <w:bCs w:val="0"/>
          <w:color w:val="BA3925"/>
          <w:sz w:val="18"/>
          <w:szCs w:val="18"/>
        </w:rPr>
        <w:t> </w:t>
      </w:r>
      <w:r w:rsidRPr="00E11B5F">
        <w:rPr>
          <w:b w:val="0"/>
          <w:bCs w:val="0"/>
          <w:color w:val="0000FF"/>
          <w:sz w:val="18"/>
          <w:szCs w:val="18"/>
        </w:rPr>
        <w:t>Generate ssh key for Jenkins user</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If you want to access a private Git repo, for example at Github, you need to generate an ssh key-pair. Create a SSH key with the following command.</w:t>
      </w:r>
    </w:p>
    <w:p w:rsidR="002E24DB" w:rsidRPr="00E11B5F" w:rsidRDefault="002E24DB" w:rsidP="00E11B5F">
      <w:pPr>
        <w:pStyle w:val="HTMLPreformatted"/>
        <w:shd w:val="clear" w:color="auto" w:fill="F7F7F8"/>
        <w:rPr>
          <w:rFonts w:asciiTheme="majorHAnsi" w:hAnsiTheme="majorHAnsi"/>
          <w:color w:val="373B41"/>
          <w:sz w:val="18"/>
          <w:szCs w:val="18"/>
        </w:rPr>
      </w:pPr>
      <w:r w:rsidRPr="00E11B5F">
        <w:rPr>
          <w:rStyle w:val="HTMLCode"/>
          <w:rFonts w:asciiTheme="majorHAnsi" w:hAnsiTheme="majorHAnsi"/>
          <w:color w:val="373B41"/>
          <w:sz w:val="18"/>
          <w:szCs w:val="18"/>
          <w:shd w:val="clear" w:color="auto" w:fill="E8EAEE"/>
        </w:rPr>
        <w:t>sudo -u jenkins ssh-keygen</w:t>
      </w:r>
    </w:p>
    <w:p w:rsidR="002E24DB" w:rsidRPr="00E11B5F" w:rsidRDefault="002E24DB" w:rsidP="00E11B5F">
      <w:pPr>
        <w:pStyle w:val="Heading2"/>
        <w:shd w:val="clear" w:color="auto" w:fill="FFFFFF"/>
        <w:spacing w:before="0" w:beforeAutospacing="0" w:after="0" w:afterAutospacing="0"/>
        <w:rPr>
          <w:rFonts w:asciiTheme="majorHAnsi" w:hAnsiTheme="majorHAnsi"/>
          <w:b w:val="0"/>
          <w:bCs w:val="0"/>
          <w:color w:val="373B41"/>
          <w:spacing w:val="-2"/>
          <w:sz w:val="18"/>
          <w:szCs w:val="18"/>
        </w:rPr>
      </w:pPr>
      <w:r w:rsidRPr="00E11B5F">
        <w:rPr>
          <w:rFonts w:asciiTheme="majorHAnsi" w:hAnsiTheme="majorHAnsi"/>
          <w:b w:val="0"/>
          <w:bCs w:val="0"/>
          <w:color w:val="FF0000"/>
          <w:spacing w:val="-2"/>
          <w:sz w:val="18"/>
          <w:szCs w:val="18"/>
        </w:rPr>
        <w:t>Jenkins management</w:t>
      </w:r>
    </w:p>
    <w:p w:rsidR="002E24DB" w:rsidRPr="00E11B5F" w:rsidRDefault="002E24DB" w:rsidP="00E11B5F">
      <w:pPr>
        <w:pStyle w:val="Heading3"/>
        <w:shd w:val="clear" w:color="auto" w:fill="FFFFFF"/>
        <w:spacing w:before="0" w:line="240" w:lineRule="auto"/>
        <w:rPr>
          <w:b w:val="0"/>
          <w:bCs w:val="0"/>
          <w:color w:val="373B41"/>
          <w:sz w:val="18"/>
          <w:szCs w:val="18"/>
        </w:rPr>
      </w:pPr>
      <w:r w:rsidRPr="00E11B5F">
        <w:rPr>
          <w:b w:val="0"/>
          <w:bCs w:val="0"/>
          <w:color w:val="0000FF"/>
          <w:sz w:val="18"/>
          <w:szCs w:val="18"/>
        </w:rPr>
        <w:t> Plug-in management</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Jenkins can be extended via additional plug-ins with more functionality. You can configure your plug-ins via the menu:Manage Jenkins[Manager Plugins] link.</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To install plugins in Jenkins select use the menu:Manage Jenkins[Manager Plugins] link and search for the plugin you want to install. Select it from the list and select to install it and restart Jenkins.</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The following table is a summary of commonly used plug-ins.</w:t>
      </w:r>
    </w:p>
    <w:tbl>
      <w:tblPr>
        <w:tblW w:w="11174" w:type="dxa"/>
        <w:tblBorders>
          <w:top w:val="single" w:sz="4" w:space="0" w:color="DEDEDE"/>
          <w:left w:val="single" w:sz="4" w:space="0" w:color="DEDEDE"/>
          <w:bottom w:val="single" w:sz="4" w:space="0" w:color="DEDEDE"/>
          <w:right w:val="single" w:sz="4" w:space="0" w:color="DEDEDE"/>
        </w:tblBorders>
        <w:tblCellMar>
          <w:top w:w="15" w:type="dxa"/>
          <w:left w:w="15" w:type="dxa"/>
          <w:bottom w:w="15" w:type="dxa"/>
          <w:right w:w="15" w:type="dxa"/>
        </w:tblCellMar>
        <w:tblLook w:val="04A0"/>
      </w:tblPr>
      <w:tblGrid>
        <w:gridCol w:w="1342"/>
        <w:gridCol w:w="4613"/>
        <w:gridCol w:w="5219"/>
      </w:tblGrid>
      <w:tr w:rsidR="002E24DB" w:rsidRPr="00E11B5F" w:rsidTr="002E24DB">
        <w:trPr>
          <w:tblHeader/>
        </w:trPr>
        <w:tc>
          <w:tcPr>
            <w:tcW w:w="0" w:type="auto"/>
            <w:gridSpan w:val="3"/>
            <w:tcBorders>
              <w:top w:val="nil"/>
              <w:left w:val="nil"/>
              <w:bottom w:val="nil"/>
              <w:right w:val="nil"/>
            </w:tcBorders>
            <w:shd w:val="clear" w:color="auto" w:fill="F7F8F7"/>
            <w:tcMar>
              <w:top w:w="120" w:type="dxa"/>
              <w:left w:w="150" w:type="dxa"/>
              <w:bottom w:w="150" w:type="dxa"/>
              <w:right w:w="150" w:type="dxa"/>
            </w:tcMar>
            <w:vAlign w:val="center"/>
            <w:hideMark/>
          </w:tcPr>
          <w:p w:rsidR="002E24DB" w:rsidRPr="00E11B5F" w:rsidRDefault="002E24DB" w:rsidP="00E11B5F">
            <w:pPr>
              <w:spacing w:after="0" w:line="240" w:lineRule="auto"/>
              <w:rPr>
                <w:rFonts w:asciiTheme="majorHAnsi" w:hAnsiTheme="majorHAnsi"/>
                <w:i/>
                <w:iCs/>
                <w:color w:val="7A2518"/>
                <w:sz w:val="18"/>
                <w:szCs w:val="18"/>
              </w:rPr>
            </w:pPr>
            <w:r w:rsidRPr="00E11B5F">
              <w:rPr>
                <w:rFonts w:asciiTheme="majorHAnsi" w:hAnsiTheme="majorHAnsi"/>
                <w:b/>
                <w:bCs/>
                <w:i/>
                <w:iCs/>
                <w:color w:val="7A2518"/>
                <w:sz w:val="18"/>
                <w:szCs w:val="18"/>
              </w:rPr>
              <w:t>Table 1. Table Jenkins plug-ins</w:t>
            </w:r>
          </w:p>
        </w:tc>
      </w:tr>
      <w:tr w:rsidR="002E24DB" w:rsidRPr="00E11B5F" w:rsidTr="002E24DB">
        <w:trPr>
          <w:tblHeader/>
        </w:trPr>
        <w:tc>
          <w:tcPr>
            <w:tcW w:w="0" w:type="auto"/>
            <w:tcBorders>
              <w:top w:val="single" w:sz="2" w:space="0" w:color="DEDEDE"/>
              <w:left w:val="single" w:sz="2" w:space="0" w:color="DEDEDE"/>
              <w:bottom w:val="single" w:sz="4" w:space="0" w:color="DEDEDE"/>
              <w:right w:val="single" w:sz="4" w:space="0" w:color="DEDEDE"/>
            </w:tcBorders>
            <w:shd w:val="clear" w:color="auto" w:fill="F7F8F7"/>
            <w:tcMar>
              <w:top w:w="120" w:type="dxa"/>
              <w:left w:w="150" w:type="dxa"/>
              <w:bottom w:w="150" w:type="dxa"/>
              <w:right w:w="150" w:type="dxa"/>
            </w:tcMar>
            <w:hideMark/>
          </w:tcPr>
          <w:p w:rsidR="002E24DB" w:rsidRPr="00E11B5F" w:rsidRDefault="002E24DB" w:rsidP="00E11B5F">
            <w:pPr>
              <w:spacing w:after="0" w:line="240" w:lineRule="auto"/>
              <w:rPr>
                <w:rFonts w:asciiTheme="majorHAnsi" w:hAnsiTheme="majorHAnsi"/>
                <w:b/>
                <w:bCs/>
                <w:sz w:val="18"/>
                <w:szCs w:val="18"/>
              </w:rPr>
            </w:pPr>
            <w:r w:rsidRPr="00E11B5F">
              <w:rPr>
                <w:rFonts w:asciiTheme="majorHAnsi" w:hAnsiTheme="majorHAnsi"/>
                <w:b/>
                <w:bCs/>
                <w:sz w:val="18"/>
                <w:szCs w:val="18"/>
              </w:rPr>
              <w:t>Plug-in name</w:t>
            </w:r>
          </w:p>
        </w:tc>
        <w:tc>
          <w:tcPr>
            <w:tcW w:w="0" w:type="auto"/>
            <w:tcBorders>
              <w:top w:val="single" w:sz="2" w:space="0" w:color="DEDEDE"/>
              <w:left w:val="single" w:sz="2" w:space="0" w:color="DEDEDE"/>
              <w:bottom w:val="single" w:sz="4" w:space="0" w:color="DEDEDE"/>
              <w:right w:val="single" w:sz="4" w:space="0" w:color="DEDEDE"/>
            </w:tcBorders>
            <w:shd w:val="clear" w:color="auto" w:fill="F7F8F7"/>
            <w:tcMar>
              <w:top w:w="120" w:type="dxa"/>
              <w:left w:w="150" w:type="dxa"/>
              <w:bottom w:w="150" w:type="dxa"/>
              <w:right w:w="150" w:type="dxa"/>
            </w:tcMar>
            <w:hideMark/>
          </w:tcPr>
          <w:p w:rsidR="002E24DB" w:rsidRPr="00E11B5F" w:rsidRDefault="002E24DB" w:rsidP="00E11B5F">
            <w:pPr>
              <w:spacing w:after="0" w:line="240" w:lineRule="auto"/>
              <w:rPr>
                <w:rFonts w:asciiTheme="majorHAnsi" w:hAnsiTheme="majorHAnsi"/>
                <w:b/>
                <w:bCs/>
                <w:sz w:val="18"/>
                <w:szCs w:val="18"/>
              </w:rPr>
            </w:pPr>
            <w:r w:rsidRPr="00E11B5F">
              <w:rPr>
                <w:rFonts w:asciiTheme="majorHAnsi" w:hAnsiTheme="majorHAnsi"/>
                <w:b/>
                <w:bCs/>
                <w:sz w:val="18"/>
                <w:szCs w:val="18"/>
              </w:rPr>
              <w:t>Description</w:t>
            </w:r>
          </w:p>
        </w:tc>
        <w:tc>
          <w:tcPr>
            <w:tcW w:w="0" w:type="auto"/>
            <w:tcBorders>
              <w:top w:val="single" w:sz="2" w:space="0" w:color="DEDEDE"/>
              <w:left w:val="single" w:sz="2" w:space="0" w:color="DEDEDE"/>
              <w:bottom w:val="single" w:sz="4" w:space="0" w:color="DEDEDE"/>
              <w:right w:val="single" w:sz="2" w:space="0" w:color="DEDEDE"/>
            </w:tcBorders>
            <w:shd w:val="clear" w:color="auto" w:fill="F7F8F7"/>
            <w:tcMar>
              <w:top w:w="120" w:type="dxa"/>
              <w:left w:w="150" w:type="dxa"/>
              <w:bottom w:w="150" w:type="dxa"/>
              <w:right w:w="150" w:type="dxa"/>
            </w:tcMar>
            <w:hideMark/>
          </w:tcPr>
          <w:p w:rsidR="002E24DB" w:rsidRPr="00E11B5F" w:rsidRDefault="002E24DB" w:rsidP="00E11B5F">
            <w:pPr>
              <w:spacing w:after="0" w:line="240" w:lineRule="auto"/>
              <w:rPr>
                <w:rFonts w:asciiTheme="majorHAnsi" w:hAnsiTheme="majorHAnsi"/>
                <w:b/>
                <w:bCs/>
                <w:sz w:val="18"/>
                <w:szCs w:val="18"/>
              </w:rPr>
            </w:pPr>
            <w:r w:rsidRPr="00E11B5F">
              <w:rPr>
                <w:rFonts w:asciiTheme="majorHAnsi" w:hAnsiTheme="majorHAnsi"/>
                <w:b/>
                <w:bCs/>
                <w:sz w:val="18"/>
                <w:szCs w:val="18"/>
              </w:rPr>
              <w:t>URL</w:t>
            </w:r>
          </w:p>
        </w:tc>
      </w:tr>
      <w:tr w:rsidR="002E24DB" w:rsidRPr="00E11B5F" w:rsidTr="002E24DB">
        <w:tc>
          <w:tcPr>
            <w:tcW w:w="0" w:type="auto"/>
            <w:tcBorders>
              <w:top w:val="single" w:sz="2" w:space="0" w:color="DEDEDE"/>
              <w:left w:val="single" w:sz="2" w:space="0" w:color="DEDEDE"/>
              <w:bottom w:val="single" w:sz="4" w:space="0" w:color="DEDEDE"/>
              <w:right w:val="single" w:sz="4" w:space="0" w:color="DEDEDE"/>
            </w:tcBorders>
            <w:tcMar>
              <w:top w:w="135" w:type="dxa"/>
              <w:left w:w="150" w:type="dxa"/>
              <w:bottom w:w="135" w:type="dxa"/>
              <w:right w:w="150" w:type="dxa"/>
            </w:tcMar>
            <w:hideMark/>
          </w:tcPr>
          <w:p w:rsidR="002E24DB" w:rsidRPr="00E11B5F" w:rsidRDefault="002E24DB" w:rsidP="00E11B5F">
            <w:pPr>
              <w:spacing w:after="0" w:line="240" w:lineRule="auto"/>
              <w:rPr>
                <w:rFonts w:asciiTheme="majorHAnsi" w:hAnsiTheme="majorHAnsi"/>
                <w:spacing w:val="-2"/>
                <w:sz w:val="18"/>
                <w:szCs w:val="18"/>
              </w:rPr>
            </w:pPr>
            <w:r w:rsidRPr="00E11B5F">
              <w:rPr>
                <w:rFonts w:asciiTheme="majorHAnsi" w:hAnsiTheme="majorHAnsi"/>
                <w:spacing w:val="-2"/>
                <w:sz w:val="18"/>
                <w:szCs w:val="18"/>
              </w:rPr>
              <w:t>Git Plugin</w:t>
            </w:r>
          </w:p>
        </w:tc>
        <w:tc>
          <w:tcPr>
            <w:tcW w:w="0" w:type="auto"/>
            <w:tcBorders>
              <w:top w:val="single" w:sz="2" w:space="0" w:color="DEDEDE"/>
              <w:left w:val="single" w:sz="2" w:space="0" w:color="DEDEDE"/>
              <w:bottom w:val="single" w:sz="4" w:space="0" w:color="DEDEDE"/>
              <w:right w:val="single" w:sz="4" w:space="0" w:color="DEDEDE"/>
            </w:tcBorders>
            <w:tcMar>
              <w:top w:w="135" w:type="dxa"/>
              <w:left w:w="150" w:type="dxa"/>
              <w:bottom w:w="135" w:type="dxa"/>
              <w:right w:w="150" w:type="dxa"/>
            </w:tcMar>
            <w:hideMark/>
          </w:tcPr>
          <w:p w:rsidR="002E24DB" w:rsidRPr="00E11B5F" w:rsidRDefault="002E24DB" w:rsidP="00E11B5F">
            <w:pPr>
              <w:spacing w:after="0" w:line="240" w:lineRule="auto"/>
              <w:rPr>
                <w:rFonts w:asciiTheme="majorHAnsi" w:hAnsiTheme="majorHAnsi"/>
                <w:spacing w:val="-2"/>
                <w:sz w:val="18"/>
                <w:szCs w:val="18"/>
              </w:rPr>
            </w:pPr>
            <w:r w:rsidRPr="00E11B5F">
              <w:rPr>
                <w:rFonts w:asciiTheme="majorHAnsi" w:hAnsiTheme="majorHAnsi"/>
                <w:spacing w:val="-2"/>
                <w:sz w:val="18"/>
                <w:szCs w:val="18"/>
              </w:rPr>
              <w:t>This plugin allows use of Git as a build SCM.</w:t>
            </w:r>
          </w:p>
        </w:tc>
        <w:tc>
          <w:tcPr>
            <w:tcW w:w="0" w:type="auto"/>
            <w:tcBorders>
              <w:top w:val="single" w:sz="2" w:space="0" w:color="DEDEDE"/>
              <w:left w:val="single" w:sz="2" w:space="0" w:color="DEDEDE"/>
              <w:bottom w:val="single" w:sz="4" w:space="0" w:color="DEDEDE"/>
              <w:right w:val="single" w:sz="2" w:space="0" w:color="DEDEDE"/>
            </w:tcBorders>
            <w:tcMar>
              <w:top w:w="135" w:type="dxa"/>
              <w:left w:w="150" w:type="dxa"/>
              <w:bottom w:w="135" w:type="dxa"/>
              <w:right w:w="150" w:type="dxa"/>
            </w:tcMar>
            <w:hideMark/>
          </w:tcPr>
          <w:p w:rsidR="002E24DB" w:rsidRPr="00E11B5F" w:rsidRDefault="002E24DB" w:rsidP="00E11B5F">
            <w:pPr>
              <w:spacing w:after="0" w:line="240" w:lineRule="auto"/>
              <w:rPr>
                <w:rFonts w:asciiTheme="majorHAnsi" w:hAnsiTheme="majorHAnsi"/>
                <w:spacing w:val="-2"/>
                <w:sz w:val="18"/>
                <w:szCs w:val="18"/>
              </w:rPr>
            </w:pPr>
            <w:hyperlink r:id="rId252" w:history="1">
              <w:r w:rsidRPr="00E11B5F">
                <w:rPr>
                  <w:rStyle w:val="Hyperlink"/>
                  <w:rFonts w:asciiTheme="majorHAnsi" w:hAnsiTheme="majorHAnsi"/>
                  <w:color w:val="2156A5"/>
                  <w:spacing w:val="-2"/>
                  <w:sz w:val="18"/>
                  <w:szCs w:val="18"/>
                </w:rPr>
                <w:t>https://wiki.jenkins-ci.org/display/JENKINS/Git+Plugin</w:t>
              </w:r>
            </w:hyperlink>
          </w:p>
        </w:tc>
      </w:tr>
      <w:tr w:rsidR="002E24DB" w:rsidRPr="00E11B5F" w:rsidTr="002E24DB">
        <w:tc>
          <w:tcPr>
            <w:tcW w:w="0" w:type="auto"/>
            <w:tcBorders>
              <w:top w:val="single" w:sz="2" w:space="0" w:color="DEDEDE"/>
              <w:left w:val="single" w:sz="2" w:space="0" w:color="DEDEDE"/>
              <w:bottom w:val="single" w:sz="4" w:space="0" w:color="DEDEDE"/>
              <w:right w:val="single" w:sz="4" w:space="0" w:color="DEDEDE"/>
            </w:tcBorders>
            <w:shd w:val="clear" w:color="auto" w:fill="F8F8F7"/>
            <w:tcMar>
              <w:top w:w="135" w:type="dxa"/>
              <w:left w:w="150" w:type="dxa"/>
              <w:bottom w:w="135" w:type="dxa"/>
              <w:right w:w="150" w:type="dxa"/>
            </w:tcMar>
            <w:hideMark/>
          </w:tcPr>
          <w:p w:rsidR="002E24DB" w:rsidRPr="00E11B5F" w:rsidRDefault="002E24DB" w:rsidP="00E11B5F">
            <w:pPr>
              <w:spacing w:after="0" w:line="240" w:lineRule="auto"/>
              <w:rPr>
                <w:rFonts w:asciiTheme="majorHAnsi" w:hAnsiTheme="majorHAnsi"/>
                <w:spacing w:val="-2"/>
                <w:sz w:val="18"/>
                <w:szCs w:val="18"/>
              </w:rPr>
            </w:pPr>
            <w:r w:rsidRPr="00E11B5F">
              <w:rPr>
                <w:rFonts w:asciiTheme="majorHAnsi" w:hAnsiTheme="majorHAnsi"/>
                <w:spacing w:val="-2"/>
                <w:sz w:val="18"/>
                <w:szCs w:val="18"/>
              </w:rPr>
              <w:t>Xvnc plugin</w:t>
            </w:r>
          </w:p>
        </w:tc>
        <w:tc>
          <w:tcPr>
            <w:tcW w:w="0" w:type="auto"/>
            <w:tcBorders>
              <w:top w:val="single" w:sz="2" w:space="0" w:color="DEDEDE"/>
              <w:left w:val="single" w:sz="2" w:space="0" w:color="DEDEDE"/>
              <w:bottom w:val="single" w:sz="4" w:space="0" w:color="DEDEDE"/>
              <w:right w:val="single" w:sz="4" w:space="0" w:color="DEDEDE"/>
            </w:tcBorders>
            <w:shd w:val="clear" w:color="auto" w:fill="F8F8F7"/>
            <w:tcMar>
              <w:top w:w="135" w:type="dxa"/>
              <w:left w:w="150" w:type="dxa"/>
              <w:bottom w:w="135" w:type="dxa"/>
              <w:right w:w="150" w:type="dxa"/>
            </w:tcMar>
            <w:hideMark/>
          </w:tcPr>
          <w:p w:rsidR="002E24DB" w:rsidRPr="00E11B5F" w:rsidRDefault="002E24DB" w:rsidP="00E11B5F">
            <w:pPr>
              <w:spacing w:after="0" w:line="240" w:lineRule="auto"/>
              <w:rPr>
                <w:rFonts w:asciiTheme="majorHAnsi" w:hAnsiTheme="majorHAnsi"/>
                <w:spacing w:val="-2"/>
                <w:sz w:val="18"/>
                <w:szCs w:val="18"/>
              </w:rPr>
            </w:pPr>
            <w:r w:rsidRPr="00E11B5F">
              <w:rPr>
                <w:rFonts w:asciiTheme="majorHAnsi" w:hAnsiTheme="majorHAnsi"/>
                <w:spacing w:val="-2"/>
                <w:sz w:val="18"/>
                <w:szCs w:val="18"/>
              </w:rPr>
              <w:t xml:space="preserve">This plugin allows projects to run xvnc during a build. This allows for example to run tests which requires a display to run on a virtual display. To use this plug-in you need to connect once to your vncserver on the </w:t>
            </w:r>
            <w:r w:rsidRPr="00E11B5F">
              <w:rPr>
                <w:rFonts w:asciiTheme="majorHAnsi" w:hAnsiTheme="majorHAnsi"/>
                <w:spacing w:val="-2"/>
                <w:sz w:val="18"/>
                <w:szCs w:val="18"/>
              </w:rPr>
              <w:lastRenderedPageBreak/>
              <w:t>command line to provide a password. Use for example the following commands.</w:t>
            </w:r>
          </w:p>
          <w:p w:rsidR="002E24DB" w:rsidRPr="00E11B5F" w:rsidRDefault="002E24DB" w:rsidP="00E11B5F">
            <w:pPr>
              <w:spacing w:after="0" w:line="240" w:lineRule="auto"/>
              <w:rPr>
                <w:rFonts w:asciiTheme="majorHAnsi" w:hAnsiTheme="majorHAnsi"/>
                <w:spacing w:val="-2"/>
                <w:sz w:val="18"/>
                <w:szCs w:val="18"/>
              </w:rPr>
            </w:pPr>
            <w:r w:rsidRPr="00E11B5F">
              <w:rPr>
                <w:rFonts w:asciiTheme="majorHAnsi" w:hAnsiTheme="majorHAnsi"/>
                <w:spacing w:val="-2"/>
                <w:sz w:val="18"/>
                <w:szCs w:val="18"/>
              </w:rPr>
              <w:t>[source,java] ---- # install vncserver apt-get install vnc4server</w:t>
            </w:r>
          </w:p>
          <w:p w:rsidR="002E24DB" w:rsidRPr="00E11B5F" w:rsidRDefault="002E24DB" w:rsidP="00E11B5F">
            <w:pPr>
              <w:spacing w:after="0" w:line="240" w:lineRule="auto"/>
              <w:rPr>
                <w:rFonts w:asciiTheme="majorHAnsi" w:hAnsiTheme="majorHAnsi"/>
                <w:spacing w:val="-2"/>
                <w:sz w:val="18"/>
                <w:szCs w:val="18"/>
              </w:rPr>
            </w:pPr>
            <w:r w:rsidRPr="00E11B5F">
              <w:rPr>
                <w:rFonts w:asciiTheme="majorHAnsi" w:hAnsiTheme="majorHAnsi"/>
                <w:spacing w:val="-2"/>
                <w:sz w:val="18"/>
                <w:szCs w:val="18"/>
              </w:rPr>
              <w:t># switch to jenkins user sudo su jenkins</w:t>
            </w:r>
          </w:p>
          <w:p w:rsidR="002E24DB" w:rsidRPr="00E11B5F" w:rsidRDefault="002E24DB" w:rsidP="00E11B5F">
            <w:pPr>
              <w:spacing w:after="0" w:line="240" w:lineRule="auto"/>
              <w:rPr>
                <w:rFonts w:asciiTheme="majorHAnsi" w:hAnsiTheme="majorHAnsi"/>
                <w:spacing w:val="-2"/>
                <w:sz w:val="18"/>
                <w:szCs w:val="18"/>
              </w:rPr>
            </w:pPr>
            <w:r w:rsidRPr="00E11B5F">
              <w:rPr>
                <w:rFonts w:asciiTheme="majorHAnsi" w:hAnsiTheme="majorHAnsi"/>
                <w:spacing w:val="-2"/>
                <w:sz w:val="18"/>
                <w:szCs w:val="18"/>
              </w:rPr>
              <w:t># connect to vncserver which creates the password vncserver :10 ----</w:t>
            </w:r>
          </w:p>
        </w:tc>
        <w:tc>
          <w:tcPr>
            <w:tcW w:w="0" w:type="auto"/>
            <w:tcBorders>
              <w:top w:val="single" w:sz="2" w:space="0" w:color="DEDEDE"/>
              <w:left w:val="single" w:sz="2" w:space="0" w:color="DEDEDE"/>
              <w:bottom w:val="single" w:sz="4" w:space="0" w:color="DEDEDE"/>
              <w:right w:val="single" w:sz="2" w:space="0" w:color="DEDEDE"/>
            </w:tcBorders>
            <w:shd w:val="clear" w:color="auto" w:fill="F8F8F7"/>
            <w:tcMar>
              <w:top w:w="135" w:type="dxa"/>
              <w:left w:w="150" w:type="dxa"/>
              <w:bottom w:w="135" w:type="dxa"/>
              <w:right w:w="150" w:type="dxa"/>
            </w:tcMar>
            <w:hideMark/>
          </w:tcPr>
          <w:p w:rsidR="002E24DB" w:rsidRPr="00E11B5F" w:rsidRDefault="002E24DB" w:rsidP="00E11B5F">
            <w:pPr>
              <w:spacing w:after="0" w:line="240" w:lineRule="auto"/>
              <w:rPr>
                <w:rFonts w:asciiTheme="majorHAnsi" w:hAnsiTheme="majorHAnsi"/>
                <w:spacing w:val="-2"/>
                <w:sz w:val="18"/>
                <w:szCs w:val="18"/>
              </w:rPr>
            </w:pPr>
            <w:r w:rsidRPr="00E11B5F">
              <w:rPr>
                <w:rFonts w:asciiTheme="majorHAnsi" w:hAnsiTheme="majorHAnsi"/>
                <w:spacing w:val="-2"/>
                <w:sz w:val="18"/>
                <w:szCs w:val="18"/>
              </w:rPr>
              <w:lastRenderedPageBreak/>
              <w:t>wiki.jenkins-ci.org/display/JENKINS/Xvnc+Plugin</w:t>
            </w:r>
          </w:p>
        </w:tc>
      </w:tr>
      <w:tr w:rsidR="002E24DB" w:rsidRPr="00E11B5F" w:rsidTr="002E24DB">
        <w:tc>
          <w:tcPr>
            <w:tcW w:w="0" w:type="auto"/>
            <w:tcBorders>
              <w:top w:val="single" w:sz="2" w:space="0" w:color="DEDEDE"/>
              <w:left w:val="single" w:sz="2" w:space="0" w:color="DEDEDE"/>
              <w:bottom w:val="single" w:sz="4" w:space="0" w:color="DEDEDE"/>
              <w:right w:val="single" w:sz="4" w:space="0" w:color="DEDEDE"/>
            </w:tcBorders>
            <w:tcMar>
              <w:top w:w="135" w:type="dxa"/>
              <w:left w:w="150" w:type="dxa"/>
              <w:bottom w:w="135" w:type="dxa"/>
              <w:right w:w="150" w:type="dxa"/>
            </w:tcMar>
            <w:hideMark/>
          </w:tcPr>
          <w:p w:rsidR="002E24DB" w:rsidRPr="00E11B5F" w:rsidRDefault="002E24DB" w:rsidP="00E11B5F">
            <w:pPr>
              <w:spacing w:after="0" w:line="240" w:lineRule="auto"/>
              <w:rPr>
                <w:rFonts w:asciiTheme="majorHAnsi" w:hAnsiTheme="majorHAnsi"/>
                <w:spacing w:val="-2"/>
                <w:sz w:val="18"/>
                <w:szCs w:val="18"/>
              </w:rPr>
            </w:pPr>
            <w:r w:rsidRPr="00E11B5F">
              <w:rPr>
                <w:rFonts w:asciiTheme="majorHAnsi" w:hAnsiTheme="majorHAnsi"/>
                <w:spacing w:val="-2"/>
                <w:sz w:val="18"/>
                <w:szCs w:val="18"/>
              </w:rPr>
              <w:lastRenderedPageBreak/>
              <w:t>Gradle Plugin</w:t>
            </w:r>
          </w:p>
        </w:tc>
        <w:tc>
          <w:tcPr>
            <w:tcW w:w="0" w:type="auto"/>
            <w:tcBorders>
              <w:top w:val="single" w:sz="2" w:space="0" w:color="DEDEDE"/>
              <w:left w:val="single" w:sz="2" w:space="0" w:color="DEDEDE"/>
              <w:bottom w:val="single" w:sz="4" w:space="0" w:color="DEDEDE"/>
              <w:right w:val="single" w:sz="4" w:space="0" w:color="DEDEDE"/>
            </w:tcBorders>
            <w:tcMar>
              <w:top w:w="135" w:type="dxa"/>
              <w:left w:w="150" w:type="dxa"/>
              <w:bottom w:w="135" w:type="dxa"/>
              <w:right w:w="150" w:type="dxa"/>
            </w:tcMar>
            <w:hideMark/>
          </w:tcPr>
          <w:p w:rsidR="002E24DB" w:rsidRPr="00E11B5F" w:rsidRDefault="002E24DB" w:rsidP="00E11B5F">
            <w:pPr>
              <w:spacing w:after="0" w:line="240" w:lineRule="auto"/>
              <w:rPr>
                <w:rFonts w:asciiTheme="majorHAnsi" w:hAnsiTheme="majorHAnsi"/>
                <w:spacing w:val="-2"/>
                <w:sz w:val="18"/>
                <w:szCs w:val="18"/>
              </w:rPr>
            </w:pPr>
            <w:r w:rsidRPr="00E11B5F">
              <w:rPr>
                <w:rFonts w:asciiTheme="majorHAnsi" w:hAnsiTheme="majorHAnsi"/>
                <w:spacing w:val="-2"/>
                <w:sz w:val="18"/>
                <w:szCs w:val="18"/>
              </w:rPr>
              <w:t>This plugin allows to run Gradle builds, e.g., as required for Android, via Jenkins.</w:t>
            </w:r>
          </w:p>
        </w:tc>
        <w:tc>
          <w:tcPr>
            <w:tcW w:w="0" w:type="auto"/>
            <w:tcBorders>
              <w:top w:val="single" w:sz="2" w:space="0" w:color="DEDEDE"/>
              <w:left w:val="single" w:sz="2" w:space="0" w:color="DEDEDE"/>
              <w:bottom w:val="single" w:sz="4" w:space="0" w:color="DEDEDE"/>
              <w:right w:val="single" w:sz="2" w:space="0" w:color="DEDEDE"/>
            </w:tcBorders>
            <w:tcMar>
              <w:top w:w="135" w:type="dxa"/>
              <w:left w:w="150" w:type="dxa"/>
              <w:bottom w:w="135" w:type="dxa"/>
              <w:right w:w="150" w:type="dxa"/>
            </w:tcMar>
            <w:hideMark/>
          </w:tcPr>
          <w:p w:rsidR="002E24DB" w:rsidRPr="00E11B5F" w:rsidRDefault="002E24DB" w:rsidP="00E11B5F">
            <w:pPr>
              <w:spacing w:after="0" w:line="240" w:lineRule="auto"/>
              <w:rPr>
                <w:rFonts w:asciiTheme="majorHAnsi" w:hAnsiTheme="majorHAnsi"/>
                <w:spacing w:val="-2"/>
                <w:sz w:val="18"/>
                <w:szCs w:val="18"/>
              </w:rPr>
            </w:pPr>
            <w:hyperlink r:id="rId253" w:history="1">
              <w:r w:rsidRPr="00E11B5F">
                <w:rPr>
                  <w:rStyle w:val="Hyperlink"/>
                  <w:rFonts w:asciiTheme="majorHAnsi" w:hAnsiTheme="majorHAnsi"/>
                  <w:color w:val="2156A5"/>
                  <w:spacing w:val="-2"/>
                  <w:sz w:val="18"/>
                  <w:szCs w:val="18"/>
                </w:rPr>
                <w:t>https://wiki.jenkins-ci.org/display/JENKINS/Gradle+Plugin</w:t>
              </w:r>
            </w:hyperlink>
          </w:p>
        </w:tc>
      </w:tr>
      <w:tr w:rsidR="002E24DB" w:rsidRPr="00E11B5F" w:rsidTr="002E24DB">
        <w:tc>
          <w:tcPr>
            <w:tcW w:w="0" w:type="auto"/>
            <w:tcBorders>
              <w:top w:val="single" w:sz="2" w:space="0" w:color="DEDEDE"/>
              <w:left w:val="single" w:sz="2" w:space="0" w:color="DEDEDE"/>
              <w:bottom w:val="single" w:sz="4" w:space="0" w:color="DEDEDE"/>
              <w:right w:val="single" w:sz="4" w:space="0" w:color="DEDEDE"/>
            </w:tcBorders>
            <w:shd w:val="clear" w:color="auto" w:fill="F8F8F7"/>
            <w:tcMar>
              <w:top w:w="135" w:type="dxa"/>
              <w:left w:w="150" w:type="dxa"/>
              <w:bottom w:w="135" w:type="dxa"/>
              <w:right w:w="150" w:type="dxa"/>
            </w:tcMar>
            <w:hideMark/>
          </w:tcPr>
          <w:p w:rsidR="002E24DB" w:rsidRPr="00E11B5F" w:rsidRDefault="002E24DB" w:rsidP="00E11B5F">
            <w:pPr>
              <w:spacing w:after="0" w:line="240" w:lineRule="auto"/>
              <w:rPr>
                <w:rFonts w:asciiTheme="majorHAnsi" w:hAnsiTheme="majorHAnsi"/>
                <w:spacing w:val="-2"/>
                <w:sz w:val="18"/>
                <w:szCs w:val="18"/>
              </w:rPr>
            </w:pPr>
            <w:r w:rsidRPr="00E11B5F">
              <w:rPr>
                <w:rFonts w:asciiTheme="majorHAnsi" w:hAnsiTheme="majorHAnsi"/>
                <w:spacing w:val="-2"/>
                <w:sz w:val="18"/>
                <w:szCs w:val="18"/>
              </w:rPr>
              <w:t>Maven Plugin</w:t>
            </w:r>
          </w:p>
        </w:tc>
        <w:tc>
          <w:tcPr>
            <w:tcW w:w="0" w:type="auto"/>
            <w:tcBorders>
              <w:top w:val="single" w:sz="2" w:space="0" w:color="DEDEDE"/>
              <w:left w:val="single" w:sz="2" w:space="0" w:color="DEDEDE"/>
              <w:bottom w:val="single" w:sz="4" w:space="0" w:color="DEDEDE"/>
              <w:right w:val="single" w:sz="4" w:space="0" w:color="DEDEDE"/>
            </w:tcBorders>
            <w:shd w:val="clear" w:color="auto" w:fill="F8F8F7"/>
            <w:tcMar>
              <w:top w:w="135" w:type="dxa"/>
              <w:left w:w="150" w:type="dxa"/>
              <w:bottom w:w="135" w:type="dxa"/>
              <w:right w:w="150" w:type="dxa"/>
            </w:tcMar>
            <w:hideMark/>
          </w:tcPr>
          <w:p w:rsidR="002E24DB" w:rsidRPr="00E11B5F" w:rsidRDefault="002E24DB" w:rsidP="00E11B5F">
            <w:pPr>
              <w:spacing w:after="0" w:line="240" w:lineRule="auto"/>
              <w:rPr>
                <w:rFonts w:asciiTheme="majorHAnsi" w:hAnsiTheme="majorHAnsi"/>
                <w:spacing w:val="-2"/>
                <w:sz w:val="18"/>
                <w:szCs w:val="18"/>
              </w:rPr>
            </w:pPr>
            <w:r w:rsidRPr="00E11B5F">
              <w:rPr>
                <w:rFonts w:asciiTheme="majorHAnsi" w:hAnsiTheme="majorHAnsi"/>
                <w:spacing w:val="-2"/>
                <w:sz w:val="18"/>
                <w:szCs w:val="18"/>
              </w:rPr>
              <w:t>This plugin allows to run Maven builds.</w:t>
            </w:r>
          </w:p>
        </w:tc>
        <w:tc>
          <w:tcPr>
            <w:tcW w:w="0" w:type="auto"/>
            <w:tcBorders>
              <w:top w:val="single" w:sz="2" w:space="0" w:color="DEDEDE"/>
              <w:left w:val="single" w:sz="2" w:space="0" w:color="DEDEDE"/>
              <w:bottom w:val="single" w:sz="4" w:space="0" w:color="DEDEDE"/>
              <w:right w:val="single" w:sz="2" w:space="0" w:color="DEDEDE"/>
            </w:tcBorders>
            <w:shd w:val="clear" w:color="auto" w:fill="F8F8F7"/>
            <w:tcMar>
              <w:top w:w="135" w:type="dxa"/>
              <w:left w:w="150" w:type="dxa"/>
              <w:bottom w:w="135" w:type="dxa"/>
              <w:right w:w="150" w:type="dxa"/>
            </w:tcMar>
            <w:hideMark/>
          </w:tcPr>
          <w:p w:rsidR="002E24DB" w:rsidRPr="00E11B5F" w:rsidRDefault="002E24DB" w:rsidP="00E11B5F">
            <w:pPr>
              <w:spacing w:after="0" w:line="240" w:lineRule="auto"/>
              <w:rPr>
                <w:rFonts w:asciiTheme="majorHAnsi" w:hAnsiTheme="majorHAnsi"/>
                <w:spacing w:val="-2"/>
                <w:sz w:val="18"/>
                <w:szCs w:val="18"/>
              </w:rPr>
            </w:pPr>
            <w:hyperlink r:id="rId254" w:history="1">
              <w:r w:rsidRPr="00E11B5F">
                <w:rPr>
                  <w:rStyle w:val="Hyperlink"/>
                  <w:rFonts w:asciiTheme="majorHAnsi" w:hAnsiTheme="majorHAnsi"/>
                  <w:color w:val="2156A5"/>
                  <w:spacing w:val="-2"/>
                  <w:sz w:val="18"/>
                  <w:szCs w:val="18"/>
                </w:rPr>
                <w:t>https://wiki.jenkins-ci.org/display/JENKINS/Maven+Project+Plugin</w:t>
              </w:r>
            </w:hyperlink>
          </w:p>
        </w:tc>
      </w:tr>
      <w:tr w:rsidR="002E24DB" w:rsidRPr="00E11B5F" w:rsidTr="002E24DB">
        <w:tc>
          <w:tcPr>
            <w:tcW w:w="0" w:type="auto"/>
            <w:tcBorders>
              <w:top w:val="single" w:sz="2" w:space="0" w:color="DEDEDE"/>
              <w:left w:val="single" w:sz="2" w:space="0" w:color="DEDEDE"/>
              <w:bottom w:val="single" w:sz="4" w:space="0" w:color="DEDEDE"/>
              <w:right w:val="single" w:sz="4" w:space="0" w:color="DEDEDE"/>
            </w:tcBorders>
            <w:tcMar>
              <w:top w:w="135" w:type="dxa"/>
              <w:left w:w="150" w:type="dxa"/>
              <w:bottom w:w="135" w:type="dxa"/>
              <w:right w:w="150" w:type="dxa"/>
            </w:tcMar>
            <w:hideMark/>
          </w:tcPr>
          <w:p w:rsidR="002E24DB" w:rsidRPr="00E11B5F" w:rsidRDefault="002E24DB" w:rsidP="00E11B5F">
            <w:pPr>
              <w:spacing w:after="0" w:line="240" w:lineRule="auto"/>
              <w:rPr>
                <w:rFonts w:asciiTheme="majorHAnsi" w:hAnsiTheme="majorHAnsi"/>
                <w:spacing w:val="-2"/>
                <w:sz w:val="18"/>
                <w:szCs w:val="18"/>
              </w:rPr>
            </w:pPr>
            <w:r w:rsidRPr="00E11B5F">
              <w:rPr>
                <w:rFonts w:asciiTheme="majorHAnsi" w:hAnsiTheme="majorHAnsi"/>
                <w:spacing w:val="-2"/>
                <w:sz w:val="18"/>
                <w:szCs w:val="18"/>
              </w:rPr>
              <w:t>GitHub plugin</w:t>
            </w:r>
          </w:p>
        </w:tc>
        <w:tc>
          <w:tcPr>
            <w:tcW w:w="0" w:type="auto"/>
            <w:tcBorders>
              <w:top w:val="single" w:sz="2" w:space="0" w:color="DEDEDE"/>
              <w:left w:val="single" w:sz="2" w:space="0" w:color="DEDEDE"/>
              <w:bottom w:val="single" w:sz="4" w:space="0" w:color="DEDEDE"/>
              <w:right w:val="single" w:sz="4" w:space="0" w:color="DEDEDE"/>
            </w:tcBorders>
            <w:tcMar>
              <w:top w:w="135" w:type="dxa"/>
              <w:left w:w="150" w:type="dxa"/>
              <w:bottom w:w="135" w:type="dxa"/>
              <w:right w:w="150" w:type="dxa"/>
            </w:tcMar>
            <w:hideMark/>
          </w:tcPr>
          <w:p w:rsidR="002E24DB" w:rsidRPr="00E11B5F" w:rsidRDefault="002E24DB" w:rsidP="00E11B5F">
            <w:pPr>
              <w:spacing w:after="0" w:line="240" w:lineRule="auto"/>
              <w:rPr>
                <w:rFonts w:asciiTheme="majorHAnsi" w:hAnsiTheme="majorHAnsi"/>
                <w:spacing w:val="-2"/>
                <w:sz w:val="18"/>
                <w:szCs w:val="18"/>
              </w:rPr>
            </w:pPr>
            <w:r w:rsidRPr="00E11B5F">
              <w:rPr>
                <w:rFonts w:asciiTheme="majorHAnsi" w:hAnsiTheme="majorHAnsi"/>
                <w:spacing w:val="-2"/>
                <w:sz w:val="18"/>
                <w:szCs w:val="18"/>
              </w:rPr>
              <w:t>This plugin integrates Jenkins with Github projects.</w:t>
            </w:r>
          </w:p>
        </w:tc>
        <w:tc>
          <w:tcPr>
            <w:tcW w:w="0" w:type="auto"/>
            <w:tcBorders>
              <w:top w:val="single" w:sz="2" w:space="0" w:color="DEDEDE"/>
              <w:left w:val="single" w:sz="2" w:space="0" w:color="DEDEDE"/>
              <w:bottom w:val="single" w:sz="4" w:space="0" w:color="DEDEDE"/>
              <w:right w:val="single" w:sz="2" w:space="0" w:color="DEDEDE"/>
            </w:tcBorders>
            <w:tcMar>
              <w:top w:w="135" w:type="dxa"/>
              <w:left w:w="150" w:type="dxa"/>
              <w:bottom w:w="135" w:type="dxa"/>
              <w:right w:w="150" w:type="dxa"/>
            </w:tcMar>
            <w:hideMark/>
          </w:tcPr>
          <w:p w:rsidR="002E24DB" w:rsidRPr="00E11B5F" w:rsidRDefault="002E24DB" w:rsidP="00E11B5F">
            <w:pPr>
              <w:spacing w:after="0" w:line="240" w:lineRule="auto"/>
              <w:rPr>
                <w:rFonts w:asciiTheme="majorHAnsi" w:hAnsiTheme="majorHAnsi"/>
                <w:spacing w:val="-2"/>
                <w:sz w:val="18"/>
                <w:szCs w:val="18"/>
              </w:rPr>
            </w:pPr>
            <w:hyperlink r:id="rId255" w:history="1">
              <w:r w:rsidRPr="00E11B5F">
                <w:rPr>
                  <w:rStyle w:val="Hyperlink"/>
                  <w:rFonts w:asciiTheme="majorHAnsi" w:hAnsiTheme="majorHAnsi"/>
                  <w:color w:val="2156A5"/>
                  <w:spacing w:val="-2"/>
                  <w:sz w:val="18"/>
                  <w:szCs w:val="18"/>
                </w:rPr>
                <w:t>https://wiki.jenkins-ci.org/display/JENKINS/Github+Plugin</w:t>
              </w:r>
            </w:hyperlink>
          </w:p>
        </w:tc>
      </w:tr>
      <w:tr w:rsidR="002E24DB" w:rsidRPr="00E11B5F" w:rsidTr="002E24DB">
        <w:tc>
          <w:tcPr>
            <w:tcW w:w="0" w:type="auto"/>
            <w:tcBorders>
              <w:top w:val="single" w:sz="2" w:space="0" w:color="DEDEDE"/>
              <w:left w:val="single" w:sz="2" w:space="0" w:color="DEDEDE"/>
              <w:bottom w:val="single" w:sz="4" w:space="0" w:color="DEDEDE"/>
              <w:right w:val="single" w:sz="4" w:space="0" w:color="DEDEDE"/>
            </w:tcBorders>
            <w:shd w:val="clear" w:color="auto" w:fill="F8F8F7"/>
            <w:tcMar>
              <w:top w:w="135" w:type="dxa"/>
              <w:left w:w="150" w:type="dxa"/>
              <w:bottom w:w="135" w:type="dxa"/>
              <w:right w:w="150" w:type="dxa"/>
            </w:tcMar>
            <w:hideMark/>
          </w:tcPr>
          <w:p w:rsidR="002E24DB" w:rsidRPr="00E11B5F" w:rsidRDefault="002E24DB" w:rsidP="00E11B5F">
            <w:pPr>
              <w:spacing w:after="0" w:line="240" w:lineRule="auto"/>
              <w:rPr>
                <w:rFonts w:asciiTheme="majorHAnsi" w:hAnsiTheme="majorHAnsi"/>
                <w:spacing w:val="-2"/>
                <w:sz w:val="18"/>
                <w:szCs w:val="18"/>
              </w:rPr>
            </w:pPr>
            <w:r w:rsidRPr="00E11B5F">
              <w:rPr>
                <w:rFonts w:asciiTheme="majorHAnsi" w:hAnsiTheme="majorHAnsi"/>
                <w:spacing w:val="-2"/>
                <w:sz w:val="18"/>
                <w:szCs w:val="18"/>
              </w:rPr>
              <w:t>Publish Over SSH Plugin</w:t>
            </w:r>
          </w:p>
        </w:tc>
        <w:tc>
          <w:tcPr>
            <w:tcW w:w="0" w:type="auto"/>
            <w:tcBorders>
              <w:top w:val="single" w:sz="2" w:space="0" w:color="DEDEDE"/>
              <w:left w:val="single" w:sz="2" w:space="0" w:color="DEDEDE"/>
              <w:bottom w:val="single" w:sz="4" w:space="0" w:color="DEDEDE"/>
              <w:right w:val="single" w:sz="4" w:space="0" w:color="DEDEDE"/>
            </w:tcBorders>
            <w:shd w:val="clear" w:color="auto" w:fill="F8F8F7"/>
            <w:tcMar>
              <w:top w:w="135" w:type="dxa"/>
              <w:left w:w="150" w:type="dxa"/>
              <w:bottom w:w="135" w:type="dxa"/>
              <w:right w:w="150" w:type="dxa"/>
            </w:tcMar>
            <w:hideMark/>
          </w:tcPr>
          <w:p w:rsidR="002E24DB" w:rsidRPr="00E11B5F" w:rsidRDefault="002E24DB" w:rsidP="00E11B5F">
            <w:pPr>
              <w:spacing w:after="0" w:line="240" w:lineRule="auto"/>
              <w:rPr>
                <w:rFonts w:asciiTheme="majorHAnsi" w:hAnsiTheme="majorHAnsi"/>
                <w:spacing w:val="-2"/>
                <w:sz w:val="18"/>
                <w:szCs w:val="18"/>
              </w:rPr>
            </w:pPr>
            <w:r w:rsidRPr="00E11B5F">
              <w:rPr>
                <w:rFonts w:asciiTheme="majorHAnsi" w:hAnsiTheme="majorHAnsi"/>
                <w:spacing w:val="-2"/>
                <w:sz w:val="18"/>
                <w:szCs w:val="18"/>
              </w:rPr>
              <w:t>This plugin allows to publish build artifacts via ssh</w:t>
            </w:r>
          </w:p>
        </w:tc>
        <w:tc>
          <w:tcPr>
            <w:tcW w:w="0" w:type="auto"/>
            <w:tcBorders>
              <w:top w:val="single" w:sz="2" w:space="0" w:color="DEDEDE"/>
              <w:left w:val="single" w:sz="2" w:space="0" w:color="DEDEDE"/>
              <w:bottom w:val="single" w:sz="4" w:space="0" w:color="DEDEDE"/>
              <w:right w:val="single" w:sz="2" w:space="0" w:color="DEDEDE"/>
            </w:tcBorders>
            <w:shd w:val="clear" w:color="auto" w:fill="F8F8F7"/>
            <w:tcMar>
              <w:top w:w="135" w:type="dxa"/>
              <w:left w:w="150" w:type="dxa"/>
              <w:bottom w:w="135" w:type="dxa"/>
              <w:right w:w="150" w:type="dxa"/>
            </w:tcMar>
            <w:hideMark/>
          </w:tcPr>
          <w:p w:rsidR="002E24DB" w:rsidRPr="00E11B5F" w:rsidRDefault="002E24DB" w:rsidP="00E11B5F">
            <w:pPr>
              <w:spacing w:after="0" w:line="240" w:lineRule="auto"/>
              <w:rPr>
                <w:rFonts w:asciiTheme="majorHAnsi" w:hAnsiTheme="majorHAnsi"/>
                <w:spacing w:val="-2"/>
                <w:sz w:val="18"/>
                <w:szCs w:val="18"/>
              </w:rPr>
            </w:pPr>
            <w:hyperlink r:id="rId256" w:history="1">
              <w:r w:rsidRPr="00E11B5F">
                <w:rPr>
                  <w:rStyle w:val="Hyperlink"/>
                  <w:rFonts w:asciiTheme="majorHAnsi" w:hAnsiTheme="majorHAnsi"/>
                  <w:color w:val="2156A5"/>
                  <w:spacing w:val="-2"/>
                  <w:sz w:val="18"/>
                  <w:szCs w:val="18"/>
                </w:rPr>
                <w:t>https://wiki.jenkins-ci.org/display/JENKINS/Publish+Over+SSH+Plugin</w:t>
              </w:r>
            </w:hyperlink>
          </w:p>
        </w:tc>
      </w:tr>
      <w:tr w:rsidR="002E24DB" w:rsidRPr="00E11B5F" w:rsidTr="002E24DB">
        <w:tc>
          <w:tcPr>
            <w:tcW w:w="0" w:type="auto"/>
            <w:tcBorders>
              <w:top w:val="single" w:sz="2" w:space="0" w:color="DEDEDE"/>
              <w:left w:val="single" w:sz="2" w:space="0" w:color="DEDEDE"/>
              <w:bottom w:val="single" w:sz="4" w:space="0" w:color="DEDEDE"/>
              <w:right w:val="single" w:sz="4" w:space="0" w:color="DEDEDE"/>
            </w:tcBorders>
            <w:tcMar>
              <w:top w:w="135" w:type="dxa"/>
              <w:left w:w="150" w:type="dxa"/>
              <w:bottom w:w="135" w:type="dxa"/>
              <w:right w:w="150" w:type="dxa"/>
            </w:tcMar>
            <w:hideMark/>
          </w:tcPr>
          <w:p w:rsidR="002E24DB" w:rsidRPr="00E11B5F" w:rsidRDefault="002E24DB" w:rsidP="00E11B5F">
            <w:pPr>
              <w:spacing w:after="0" w:line="240" w:lineRule="auto"/>
              <w:rPr>
                <w:rFonts w:asciiTheme="majorHAnsi" w:hAnsiTheme="majorHAnsi"/>
                <w:spacing w:val="-2"/>
                <w:sz w:val="18"/>
                <w:szCs w:val="18"/>
              </w:rPr>
            </w:pPr>
            <w:r w:rsidRPr="00E11B5F">
              <w:rPr>
                <w:rFonts w:asciiTheme="majorHAnsi" w:hAnsiTheme="majorHAnsi"/>
                <w:spacing w:val="-2"/>
                <w:sz w:val="18"/>
                <w:szCs w:val="18"/>
              </w:rPr>
              <w:t>Workspace Cleanup Plugin</w:t>
            </w:r>
          </w:p>
        </w:tc>
        <w:tc>
          <w:tcPr>
            <w:tcW w:w="0" w:type="auto"/>
            <w:tcBorders>
              <w:top w:val="single" w:sz="2" w:space="0" w:color="DEDEDE"/>
              <w:left w:val="single" w:sz="2" w:space="0" w:color="DEDEDE"/>
              <w:bottom w:val="single" w:sz="4" w:space="0" w:color="DEDEDE"/>
              <w:right w:val="single" w:sz="4" w:space="0" w:color="DEDEDE"/>
            </w:tcBorders>
            <w:tcMar>
              <w:top w:w="135" w:type="dxa"/>
              <w:left w:w="150" w:type="dxa"/>
              <w:bottom w:w="135" w:type="dxa"/>
              <w:right w:w="150" w:type="dxa"/>
            </w:tcMar>
            <w:hideMark/>
          </w:tcPr>
          <w:p w:rsidR="002E24DB" w:rsidRPr="00E11B5F" w:rsidRDefault="002E24DB" w:rsidP="00E11B5F">
            <w:pPr>
              <w:spacing w:after="0" w:line="240" w:lineRule="auto"/>
              <w:rPr>
                <w:rFonts w:asciiTheme="majorHAnsi" w:hAnsiTheme="majorHAnsi"/>
                <w:spacing w:val="-2"/>
                <w:sz w:val="18"/>
                <w:szCs w:val="18"/>
              </w:rPr>
            </w:pPr>
            <w:r w:rsidRPr="00E11B5F">
              <w:rPr>
                <w:rFonts w:asciiTheme="majorHAnsi" w:hAnsiTheme="majorHAnsi"/>
                <w:spacing w:val="-2"/>
                <w:sz w:val="18"/>
                <w:szCs w:val="18"/>
              </w:rPr>
              <w:t>This plugin allows to delete the workspace before the build or when a build is finished and artifacts saved.</w:t>
            </w:r>
          </w:p>
        </w:tc>
        <w:tc>
          <w:tcPr>
            <w:tcW w:w="0" w:type="auto"/>
            <w:tcBorders>
              <w:top w:val="single" w:sz="2" w:space="0" w:color="DEDEDE"/>
              <w:left w:val="single" w:sz="2" w:space="0" w:color="DEDEDE"/>
              <w:bottom w:val="single" w:sz="4" w:space="0" w:color="DEDEDE"/>
              <w:right w:val="single" w:sz="2" w:space="0" w:color="DEDEDE"/>
            </w:tcBorders>
            <w:tcMar>
              <w:top w:w="135" w:type="dxa"/>
              <w:left w:w="150" w:type="dxa"/>
              <w:bottom w:w="135" w:type="dxa"/>
              <w:right w:w="150" w:type="dxa"/>
            </w:tcMar>
            <w:hideMark/>
          </w:tcPr>
          <w:p w:rsidR="002E24DB" w:rsidRPr="00E11B5F" w:rsidRDefault="002E24DB" w:rsidP="00E11B5F">
            <w:pPr>
              <w:spacing w:after="0" w:line="240" w:lineRule="auto"/>
              <w:rPr>
                <w:rFonts w:asciiTheme="majorHAnsi" w:hAnsiTheme="majorHAnsi"/>
                <w:spacing w:val="-2"/>
                <w:sz w:val="18"/>
                <w:szCs w:val="18"/>
              </w:rPr>
            </w:pPr>
            <w:hyperlink r:id="rId257" w:history="1">
              <w:r w:rsidRPr="00E11B5F">
                <w:rPr>
                  <w:rStyle w:val="Hyperlink"/>
                  <w:rFonts w:asciiTheme="majorHAnsi" w:hAnsiTheme="majorHAnsi"/>
                  <w:color w:val="2156A5"/>
                  <w:spacing w:val="-2"/>
                  <w:sz w:val="18"/>
                  <w:szCs w:val="18"/>
                </w:rPr>
                <w:t>https://wiki.jenkins-ci.org/display/JENKINS/Workspace+Cleanup+Plugin</w:t>
              </w:r>
            </w:hyperlink>
          </w:p>
        </w:tc>
      </w:tr>
      <w:tr w:rsidR="002E24DB" w:rsidRPr="00E11B5F" w:rsidTr="002E24DB">
        <w:tc>
          <w:tcPr>
            <w:tcW w:w="0" w:type="auto"/>
            <w:tcBorders>
              <w:top w:val="single" w:sz="2" w:space="0" w:color="DEDEDE"/>
              <w:left w:val="single" w:sz="2" w:space="0" w:color="DEDEDE"/>
              <w:bottom w:val="single" w:sz="2" w:space="0" w:color="DEDEDE"/>
              <w:right w:val="single" w:sz="4" w:space="0" w:color="DEDEDE"/>
            </w:tcBorders>
            <w:shd w:val="clear" w:color="auto" w:fill="F8F8F7"/>
            <w:tcMar>
              <w:top w:w="135" w:type="dxa"/>
              <w:left w:w="150" w:type="dxa"/>
              <w:bottom w:w="135" w:type="dxa"/>
              <w:right w:w="150" w:type="dxa"/>
            </w:tcMar>
            <w:hideMark/>
          </w:tcPr>
          <w:p w:rsidR="002E24DB" w:rsidRPr="00E11B5F" w:rsidRDefault="002E24DB" w:rsidP="00E11B5F">
            <w:pPr>
              <w:spacing w:after="0" w:line="240" w:lineRule="auto"/>
              <w:rPr>
                <w:rFonts w:asciiTheme="majorHAnsi" w:hAnsiTheme="majorHAnsi"/>
                <w:spacing w:val="-2"/>
                <w:sz w:val="18"/>
                <w:szCs w:val="18"/>
              </w:rPr>
            </w:pPr>
            <w:r w:rsidRPr="00E11B5F">
              <w:rPr>
                <w:rFonts w:asciiTheme="majorHAnsi" w:hAnsiTheme="majorHAnsi"/>
                <w:spacing w:val="-2"/>
                <w:sz w:val="18"/>
                <w:szCs w:val="18"/>
              </w:rPr>
              <w:t>Github Pull Request Builder</w:t>
            </w:r>
          </w:p>
        </w:tc>
        <w:tc>
          <w:tcPr>
            <w:tcW w:w="0" w:type="auto"/>
            <w:tcBorders>
              <w:top w:val="single" w:sz="2" w:space="0" w:color="DEDEDE"/>
              <w:left w:val="single" w:sz="2" w:space="0" w:color="DEDEDE"/>
              <w:bottom w:val="single" w:sz="2" w:space="0" w:color="DEDEDE"/>
              <w:right w:val="single" w:sz="4" w:space="0" w:color="DEDEDE"/>
            </w:tcBorders>
            <w:shd w:val="clear" w:color="auto" w:fill="F8F8F7"/>
            <w:tcMar>
              <w:top w:w="135" w:type="dxa"/>
              <w:left w:w="150" w:type="dxa"/>
              <w:bottom w:w="135" w:type="dxa"/>
              <w:right w:w="150" w:type="dxa"/>
            </w:tcMar>
            <w:hideMark/>
          </w:tcPr>
          <w:p w:rsidR="002E24DB" w:rsidRPr="00E11B5F" w:rsidRDefault="002E24DB" w:rsidP="00E11B5F">
            <w:pPr>
              <w:spacing w:after="0" w:line="240" w:lineRule="auto"/>
              <w:rPr>
                <w:rFonts w:asciiTheme="majorHAnsi" w:hAnsiTheme="majorHAnsi"/>
                <w:spacing w:val="-2"/>
                <w:sz w:val="18"/>
                <w:szCs w:val="18"/>
              </w:rPr>
            </w:pPr>
            <w:r w:rsidRPr="00E11B5F">
              <w:rPr>
                <w:rFonts w:asciiTheme="majorHAnsi" w:hAnsiTheme="majorHAnsi"/>
                <w:spacing w:val="-2"/>
                <w:sz w:val="18"/>
                <w:szCs w:val="18"/>
              </w:rPr>
              <w:t>This plugin allows to build Github Pull Requests</w:t>
            </w:r>
          </w:p>
        </w:tc>
        <w:tc>
          <w:tcPr>
            <w:tcW w:w="0" w:type="auto"/>
            <w:tcBorders>
              <w:top w:val="single" w:sz="2" w:space="0" w:color="DEDEDE"/>
              <w:left w:val="single" w:sz="2" w:space="0" w:color="DEDEDE"/>
              <w:bottom w:val="single" w:sz="2" w:space="0" w:color="DEDEDE"/>
              <w:right w:val="single" w:sz="2" w:space="0" w:color="DEDEDE"/>
            </w:tcBorders>
            <w:shd w:val="clear" w:color="auto" w:fill="F8F8F7"/>
            <w:tcMar>
              <w:top w:w="135" w:type="dxa"/>
              <w:left w:w="150" w:type="dxa"/>
              <w:bottom w:w="135" w:type="dxa"/>
              <w:right w:w="150" w:type="dxa"/>
            </w:tcMar>
            <w:hideMark/>
          </w:tcPr>
          <w:p w:rsidR="002E24DB" w:rsidRPr="00E11B5F" w:rsidRDefault="002E24DB" w:rsidP="00E11B5F">
            <w:pPr>
              <w:spacing w:after="0" w:line="240" w:lineRule="auto"/>
              <w:rPr>
                <w:rFonts w:asciiTheme="majorHAnsi" w:hAnsiTheme="majorHAnsi"/>
                <w:spacing w:val="-2"/>
                <w:sz w:val="18"/>
                <w:szCs w:val="18"/>
              </w:rPr>
            </w:pPr>
            <w:hyperlink r:id="rId258" w:history="1">
              <w:r w:rsidRPr="00E11B5F">
                <w:rPr>
                  <w:rStyle w:val="Hyperlink"/>
                  <w:rFonts w:asciiTheme="majorHAnsi" w:hAnsiTheme="majorHAnsi"/>
                  <w:color w:val="2156A5"/>
                  <w:spacing w:val="-2"/>
                  <w:sz w:val="18"/>
                  <w:szCs w:val="18"/>
                </w:rPr>
                <w:t>https://wiki.jenkins-ci.org/display/JENKINS/GitHub+pull+request+builder+plugin</w:t>
              </w:r>
            </w:hyperlink>
          </w:p>
        </w:tc>
      </w:tr>
    </w:tbl>
    <w:p w:rsidR="002E24DB" w:rsidRPr="00E11B5F" w:rsidRDefault="002E24DB" w:rsidP="00E11B5F">
      <w:pPr>
        <w:pStyle w:val="Heading3"/>
        <w:shd w:val="clear" w:color="auto" w:fill="FFFFFF"/>
        <w:spacing w:before="0" w:line="240" w:lineRule="auto"/>
        <w:rPr>
          <w:b w:val="0"/>
          <w:bCs w:val="0"/>
          <w:color w:val="373B41"/>
          <w:sz w:val="18"/>
          <w:szCs w:val="18"/>
        </w:rPr>
      </w:pPr>
      <w:r w:rsidRPr="00E11B5F">
        <w:rPr>
          <w:b w:val="0"/>
          <w:bCs w:val="0"/>
          <w:color w:val="0000FF"/>
          <w:sz w:val="18"/>
          <w:szCs w:val="18"/>
        </w:rPr>
        <w:t> Restart your Jenkins</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You can manually restart Jenkins by adding </w:t>
      </w:r>
      <w:r w:rsidRPr="00E11B5F">
        <w:rPr>
          <w:rStyle w:val="HTMLCode"/>
          <w:rFonts w:asciiTheme="majorHAnsi" w:eastAsiaTheme="minorHAnsi" w:hAnsiTheme="majorHAnsi"/>
          <w:color w:val="373B41"/>
          <w:sz w:val="18"/>
          <w:szCs w:val="18"/>
          <w:shd w:val="clear" w:color="auto" w:fill="F7F7F8"/>
        </w:rPr>
        <w:t>restart</w:t>
      </w:r>
      <w:r w:rsidRPr="00E11B5F">
        <w:rPr>
          <w:rFonts w:asciiTheme="majorHAnsi" w:hAnsiTheme="majorHAnsi"/>
          <w:color w:val="373B41"/>
          <w:spacing w:val="-2"/>
          <w:sz w:val="18"/>
          <w:szCs w:val="18"/>
        </w:rPr>
        <w:t> as URL parameter.</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pict>
          <v:shape id="_x0000_i2804" type="#_x0000_t75" alt="How to manually restart Jenkins" style="width:24.2pt;height:24.2pt"/>
        </w:pict>
      </w:r>
    </w:p>
    <w:p w:rsidR="002E24DB" w:rsidRPr="00E11B5F" w:rsidRDefault="002E24DB" w:rsidP="00E11B5F">
      <w:pPr>
        <w:pStyle w:val="Heading2"/>
        <w:shd w:val="clear" w:color="auto" w:fill="FFFFFF"/>
        <w:spacing w:before="0" w:beforeAutospacing="0" w:after="0" w:afterAutospacing="0"/>
        <w:rPr>
          <w:rFonts w:asciiTheme="majorHAnsi" w:hAnsiTheme="majorHAnsi"/>
          <w:b w:val="0"/>
          <w:bCs w:val="0"/>
          <w:color w:val="373B41"/>
          <w:spacing w:val="-2"/>
          <w:sz w:val="18"/>
          <w:szCs w:val="18"/>
        </w:rPr>
      </w:pPr>
      <w:r w:rsidRPr="00E11B5F">
        <w:rPr>
          <w:rFonts w:asciiTheme="majorHAnsi" w:hAnsiTheme="majorHAnsi"/>
          <w:b w:val="0"/>
          <w:bCs w:val="0"/>
          <w:color w:val="FF0000"/>
          <w:spacing w:val="-2"/>
          <w:sz w:val="18"/>
          <w:szCs w:val="18"/>
        </w:rPr>
        <w:t>Support for the Git version control systems</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Jenkins supports the Git version control system via a plugin. Select the menu:Manage Jenkins[Manager Plugins] link. Here you have to install the </w:t>
      </w:r>
      <w:r w:rsidRPr="00E11B5F">
        <w:rPr>
          <w:rFonts w:asciiTheme="majorHAnsi" w:hAnsiTheme="majorHAnsi"/>
          <w:i/>
          <w:iCs/>
          <w:color w:val="373B41"/>
          <w:spacing w:val="-2"/>
          <w:sz w:val="18"/>
          <w:szCs w:val="18"/>
        </w:rPr>
        <w:t>Git Plugin</w:t>
      </w:r>
      <w:r w:rsidRPr="00E11B5F">
        <w:rPr>
          <w:rFonts w:asciiTheme="majorHAnsi" w:hAnsiTheme="majorHAnsi"/>
          <w:color w:val="373B41"/>
          <w:spacing w:val="-2"/>
          <w:sz w:val="18"/>
          <w:szCs w:val="18"/>
        </w:rPr>
        <w:t>.</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To clone a Git repostory via Jenkins you need to enter the email and user name for your Jenkins system. For this switch into your job directory and run the </w:t>
      </w:r>
      <w:r w:rsidRPr="00E11B5F">
        <w:rPr>
          <w:rStyle w:val="HTMLCode"/>
          <w:rFonts w:asciiTheme="majorHAnsi" w:eastAsiaTheme="minorHAnsi" w:hAnsiTheme="majorHAnsi"/>
          <w:color w:val="373B41"/>
          <w:sz w:val="18"/>
          <w:szCs w:val="18"/>
          <w:shd w:val="clear" w:color="auto" w:fill="F7F7F8"/>
        </w:rPr>
        <w:t>git config</w:t>
      </w:r>
      <w:r w:rsidRPr="00E11B5F">
        <w:rPr>
          <w:rFonts w:asciiTheme="majorHAnsi" w:hAnsiTheme="majorHAnsi"/>
          <w:color w:val="373B41"/>
          <w:spacing w:val="-2"/>
          <w:sz w:val="18"/>
          <w:szCs w:val="18"/>
        </w:rPr>
        <w:t> command.</w:t>
      </w:r>
    </w:p>
    <w:p w:rsidR="002E24DB" w:rsidRPr="00E11B5F" w:rsidRDefault="002E24DB" w:rsidP="00E11B5F">
      <w:pPr>
        <w:pStyle w:val="HTMLPreformatted"/>
        <w:shd w:val="clear" w:color="auto" w:fill="F7F7F8"/>
        <w:rPr>
          <w:rStyle w:val="HTMLCode"/>
          <w:rFonts w:asciiTheme="majorHAnsi" w:hAnsiTheme="majorHAnsi"/>
          <w:color w:val="373B41"/>
          <w:sz w:val="18"/>
          <w:szCs w:val="18"/>
          <w:shd w:val="clear" w:color="auto" w:fill="E8EAEE"/>
        </w:rPr>
      </w:pPr>
      <w:r w:rsidRPr="00E11B5F">
        <w:rPr>
          <w:rStyle w:val="HTMLCode"/>
          <w:rFonts w:asciiTheme="majorHAnsi" w:hAnsiTheme="majorHAnsi"/>
          <w:color w:val="373B41"/>
          <w:sz w:val="18"/>
          <w:szCs w:val="18"/>
          <w:shd w:val="clear" w:color="auto" w:fill="E8EAEE"/>
        </w:rPr>
        <w:t># Need to configure the Git email and user for the Jenkins job</w:t>
      </w:r>
    </w:p>
    <w:p w:rsidR="002E24DB" w:rsidRPr="00E11B5F" w:rsidRDefault="002E24DB" w:rsidP="00E11B5F">
      <w:pPr>
        <w:pStyle w:val="HTMLPreformatted"/>
        <w:shd w:val="clear" w:color="auto" w:fill="F7F7F8"/>
        <w:rPr>
          <w:rStyle w:val="HTMLCode"/>
          <w:rFonts w:asciiTheme="majorHAnsi" w:hAnsiTheme="majorHAnsi"/>
          <w:color w:val="373B41"/>
          <w:sz w:val="18"/>
          <w:szCs w:val="18"/>
          <w:shd w:val="clear" w:color="auto" w:fill="E8EAEE"/>
        </w:rPr>
      </w:pPr>
    </w:p>
    <w:p w:rsidR="002E24DB" w:rsidRPr="00E11B5F" w:rsidRDefault="002E24DB" w:rsidP="00E11B5F">
      <w:pPr>
        <w:pStyle w:val="HTMLPreformatted"/>
        <w:shd w:val="clear" w:color="auto" w:fill="F7F7F8"/>
        <w:rPr>
          <w:rStyle w:val="HTMLCode"/>
          <w:rFonts w:asciiTheme="majorHAnsi" w:hAnsiTheme="majorHAnsi"/>
          <w:color w:val="373B41"/>
          <w:sz w:val="18"/>
          <w:szCs w:val="18"/>
          <w:shd w:val="clear" w:color="auto" w:fill="E8EAEE"/>
        </w:rPr>
      </w:pPr>
      <w:r w:rsidRPr="00E11B5F">
        <w:rPr>
          <w:rStyle w:val="HTMLCode"/>
          <w:rFonts w:asciiTheme="majorHAnsi" w:hAnsiTheme="majorHAnsi"/>
          <w:color w:val="373B41"/>
          <w:sz w:val="18"/>
          <w:szCs w:val="18"/>
          <w:shd w:val="clear" w:color="auto" w:fill="E8EAEE"/>
        </w:rPr>
        <w:t># switch to the job directory</w:t>
      </w:r>
    </w:p>
    <w:p w:rsidR="002E24DB" w:rsidRPr="00E11B5F" w:rsidRDefault="002E24DB" w:rsidP="00E11B5F">
      <w:pPr>
        <w:pStyle w:val="HTMLPreformatted"/>
        <w:shd w:val="clear" w:color="auto" w:fill="F7F7F8"/>
        <w:rPr>
          <w:rStyle w:val="HTMLCode"/>
          <w:rFonts w:asciiTheme="majorHAnsi" w:hAnsiTheme="majorHAnsi"/>
          <w:color w:val="373B41"/>
          <w:sz w:val="18"/>
          <w:szCs w:val="18"/>
          <w:shd w:val="clear" w:color="auto" w:fill="E8EAEE"/>
        </w:rPr>
      </w:pPr>
      <w:r w:rsidRPr="00E11B5F">
        <w:rPr>
          <w:rStyle w:val="HTMLCode"/>
          <w:rFonts w:asciiTheme="majorHAnsi" w:hAnsiTheme="majorHAnsi"/>
          <w:color w:val="373B41"/>
          <w:sz w:val="18"/>
          <w:szCs w:val="18"/>
          <w:shd w:val="clear" w:color="auto" w:fill="E8EAEE"/>
        </w:rPr>
        <w:t>cd /var/lib/jenkins/jobs/Android/workspace</w:t>
      </w:r>
    </w:p>
    <w:p w:rsidR="002E24DB" w:rsidRPr="00E11B5F" w:rsidRDefault="002E24DB" w:rsidP="00E11B5F">
      <w:pPr>
        <w:pStyle w:val="HTMLPreformatted"/>
        <w:shd w:val="clear" w:color="auto" w:fill="F7F7F8"/>
        <w:rPr>
          <w:rStyle w:val="HTMLCode"/>
          <w:rFonts w:asciiTheme="majorHAnsi" w:hAnsiTheme="majorHAnsi"/>
          <w:color w:val="373B41"/>
          <w:sz w:val="18"/>
          <w:szCs w:val="18"/>
          <w:shd w:val="clear" w:color="auto" w:fill="E8EAEE"/>
        </w:rPr>
      </w:pPr>
    </w:p>
    <w:p w:rsidR="002E24DB" w:rsidRPr="00E11B5F" w:rsidRDefault="002E24DB" w:rsidP="00E11B5F">
      <w:pPr>
        <w:pStyle w:val="HTMLPreformatted"/>
        <w:shd w:val="clear" w:color="auto" w:fill="F7F7F8"/>
        <w:rPr>
          <w:rStyle w:val="HTMLCode"/>
          <w:rFonts w:asciiTheme="majorHAnsi" w:hAnsiTheme="majorHAnsi"/>
          <w:color w:val="373B41"/>
          <w:sz w:val="18"/>
          <w:szCs w:val="18"/>
          <w:shd w:val="clear" w:color="auto" w:fill="E8EAEE"/>
        </w:rPr>
      </w:pPr>
      <w:r w:rsidRPr="00E11B5F">
        <w:rPr>
          <w:rStyle w:val="HTMLCode"/>
          <w:rFonts w:asciiTheme="majorHAnsi" w:hAnsiTheme="majorHAnsi"/>
          <w:color w:val="373B41"/>
          <w:sz w:val="18"/>
          <w:szCs w:val="18"/>
          <w:shd w:val="clear" w:color="auto" w:fill="E8EAEE"/>
        </w:rPr>
        <w:t># setup name and email</w:t>
      </w:r>
    </w:p>
    <w:p w:rsidR="002E24DB" w:rsidRPr="00E11B5F" w:rsidRDefault="002E24DB" w:rsidP="00E11B5F">
      <w:pPr>
        <w:pStyle w:val="HTMLPreformatted"/>
        <w:shd w:val="clear" w:color="auto" w:fill="F7F7F8"/>
        <w:rPr>
          <w:rStyle w:val="HTMLCode"/>
          <w:rFonts w:asciiTheme="majorHAnsi" w:hAnsiTheme="majorHAnsi"/>
          <w:color w:val="373B41"/>
          <w:sz w:val="18"/>
          <w:szCs w:val="18"/>
          <w:shd w:val="clear" w:color="auto" w:fill="E8EAEE"/>
        </w:rPr>
      </w:pPr>
      <w:r w:rsidRPr="00E11B5F">
        <w:rPr>
          <w:rStyle w:val="HTMLCode"/>
          <w:rFonts w:asciiTheme="majorHAnsi" w:hAnsiTheme="majorHAnsi"/>
          <w:color w:val="373B41"/>
          <w:sz w:val="18"/>
          <w:szCs w:val="18"/>
          <w:shd w:val="clear" w:color="auto" w:fill="E8EAEE"/>
        </w:rPr>
        <w:t>sudo git config user.name "jenkins"</w:t>
      </w:r>
    </w:p>
    <w:p w:rsidR="002E24DB" w:rsidRPr="00E11B5F" w:rsidRDefault="002E24DB" w:rsidP="00E11B5F">
      <w:pPr>
        <w:pStyle w:val="HTMLPreformatted"/>
        <w:shd w:val="clear" w:color="auto" w:fill="F7F7F8"/>
        <w:rPr>
          <w:rFonts w:asciiTheme="majorHAnsi" w:hAnsiTheme="majorHAnsi"/>
          <w:color w:val="373B41"/>
          <w:sz w:val="18"/>
          <w:szCs w:val="18"/>
        </w:rPr>
      </w:pPr>
      <w:r w:rsidRPr="00E11B5F">
        <w:rPr>
          <w:rStyle w:val="HTMLCode"/>
          <w:rFonts w:asciiTheme="majorHAnsi" w:hAnsiTheme="majorHAnsi"/>
          <w:color w:val="373B41"/>
          <w:sz w:val="18"/>
          <w:szCs w:val="18"/>
          <w:shd w:val="clear" w:color="auto" w:fill="E8EAEE"/>
        </w:rPr>
        <w:t>sudo git config user.email "test@gmail.com"</w:t>
      </w:r>
    </w:p>
    <w:p w:rsidR="002E24DB" w:rsidRPr="00E11B5F" w:rsidRDefault="002E24DB" w:rsidP="00E11B5F">
      <w:pPr>
        <w:pStyle w:val="Heading2"/>
        <w:shd w:val="clear" w:color="auto" w:fill="FFFFFF"/>
        <w:spacing w:before="0" w:beforeAutospacing="0" w:after="0" w:afterAutospacing="0"/>
        <w:rPr>
          <w:rFonts w:asciiTheme="majorHAnsi" w:hAnsiTheme="majorHAnsi"/>
          <w:b w:val="0"/>
          <w:bCs w:val="0"/>
          <w:color w:val="373B41"/>
          <w:spacing w:val="-2"/>
          <w:sz w:val="18"/>
          <w:szCs w:val="18"/>
        </w:rPr>
      </w:pPr>
      <w:r w:rsidRPr="00E11B5F">
        <w:rPr>
          <w:rFonts w:asciiTheme="majorHAnsi" w:hAnsiTheme="majorHAnsi"/>
          <w:b w:val="0"/>
          <w:bCs w:val="0"/>
          <w:color w:val="FF0000"/>
          <w:spacing w:val="-2"/>
          <w:sz w:val="18"/>
          <w:szCs w:val="18"/>
        </w:rPr>
        <w:t>Setting up a Jenkins job</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The build of a project is handled via </w:t>
      </w:r>
      <w:r w:rsidRPr="00E11B5F">
        <w:rPr>
          <w:rFonts w:asciiTheme="majorHAnsi" w:hAnsiTheme="majorHAnsi"/>
          <w:i/>
          <w:iCs/>
          <w:color w:val="373B41"/>
          <w:spacing w:val="-2"/>
          <w:sz w:val="18"/>
          <w:szCs w:val="18"/>
        </w:rPr>
        <w:t>jobs</w:t>
      </w:r>
      <w:r w:rsidRPr="00E11B5F">
        <w:rPr>
          <w:rFonts w:asciiTheme="majorHAnsi" w:hAnsiTheme="majorHAnsi"/>
          <w:color w:val="373B41"/>
          <w:spacing w:val="-2"/>
          <w:sz w:val="18"/>
          <w:szCs w:val="18"/>
        </w:rPr>
        <w:t> in Jenkins. Select </w:t>
      </w:r>
      <w:r w:rsidRPr="00E11B5F">
        <w:rPr>
          <w:rFonts w:asciiTheme="majorHAnsi" w:hAnsiTheme="majorHAnsi"/>
          <w:i/>
          <w:iCs/>
          <w:color w:val="373B41"/>
          <w:spacing w:val="-2"/>
          <w:sz w:val="18"/>
          <w:szCs w:val="18"/>
        </w:rPr>
        <w:t>New Item</w:t>
      </w:r>
      <w:r w:rsidRPr="00E11B5F">
        <w:rPr>
          <w:rFonts w:asciiTheme="majorHAnsi" w:hAnsiTheme="majorHAnsi"/>
          <w:color w:val="373B41"/>
          <w:spacing w:val="-2"/>
          <w:sz w:val="18"/>
          <w:szCs w:val="18"/>
        </w:rPr>
        <w:t> from the menu</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pict>
          <v:shape id="_x0000_i2805" type="#_x0000_t75" alt="Setting up a Jenkins job" style="width:24.2pt;height:24.2pt"/>
        </w:pic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lastRenderedPageBreak/>
        <w:t>Afterwards enter a name for the job and select </w:t>
      </w:r>
      <w:r w:rsidRPr="00E11B5F">
        <w:rPr>
          <w:rFonts w:asciiTheme="majorHAnsi" w:hAnsiTheme="majorHAnsi"/>
          <w:i/>
          <w:iCs/>
          <w:color w:val="373B41"/>
          <w:spacing w:val="-2"/>
          <w:sz w:val="18"/>
          <w:szCs w:val="18"/>
        </w:rPr>
        <w:t>Freestyle Job</w:t>
      </w:r>
      <w:r w:rsidRPr="00E11B5F">
        <w:rPr>
          <w:rFonts w:asciiTheme="majorHAnsi" w:hAnsiTheme="majorHAnsi"/>
          <w:color w:val="373B41"/>
          <w:spacing w:val="-2"/>
          <w:sz w:val="18"/>
          <w:szCs w:val="18"/>
        </w:rPr>
        <w:t>. Press </w:t>
      </w:r>
      <w:r w:rsidRPr="00E11B5F">
        <w:rPr>
          <w:rFonts w:asciiTheme="majorHAnsi" w:hAnsiTheme="majorHAnsi"/>
          <w:i/>
          <w:iCs/>
          <w:color w:val="373B41"/>
          <w:spacing w:val="-2"/>
          <w:sz w:val="18"/>
          <w:szCs w:val="18"/>
        </w:rPr>
        <w:t>OK</w:t>
      </w:r>
      <w:r w:rsidRPr="00E11B5F">
        <w:rPr>
          <w:rFonts w:asciiTheme="majorHAnsi" w:hAnsiTheme="majorHAnsi"/>
          <w:color w:val="373B41"/>
          <w:spacing w:val="-2"/>
          <w:sz w:val="18"/>
          <w:szCs w:val="18"/>
        </w:rPr>
        <w:t>.</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The next page allows you to configure your job. If you for example using Git, enter the URL to the Git repository. If the repository is not public, you may also need to configure the credentials.</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pict>
          <v:shape id="_x0000_i2806" type="#_x0000_t75" alt="Setting up a Jenkins job" style="width:24.2pt;height:24.2pt"/>
        </w:pic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Specify when and how your build should be triggered. The following example polls the Git repository every 15 min. It triggers a build, if something has changed in the repo.</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pict>
          <v:shape id="_x0000_i2807" type="#_x0000_t75" alt="Setting up a Jenkins job" style="width:24.2pt;height:24.2pt"/>
        </w:pic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I typically delete the workspace before a build to avoid any side-effect. In the </w:t>
      </w:r>
      <w:r w:rsidRPr="00E11B5F">
        <w:rPr>
          <w:rFonts w:asciiTheme="majorHAnsi" w:hAnsiTheme="majorHAnsi"/>
          <w:i/>
          <w:iCs/>
          <w:color w:val="373B41"/>
          <w:spacing w:val="-2"/>
          <w:sz w:val="18"/>
          <w:szCs w:val="18"/>
        </w:rPr>
        <w:t>Build</w:t>
      </w:r>
      <w:r w:rsidRPr="00E11B5F">
        <w:rPr>
          <w:rFonts w:asciiTheme="majorHAnsi" w:hAnsiTheme="majorHAnsi"/>
          <w:color w:val="373B41"/>
          <w:spacing w:val="-2"/>
          <w:sz w:val="18"/>
          <w:szCs w:val="18"/>
        </w:rPr>
        <w:t> section you can add a build step, e.g., a Maven build.</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pict>
          <v:shape id="_x0000_i2808" type="#_x0000_t75" alt="Setting up a Jenkins job" style="width:24.2pt;height:24.2pt"/>
        </w:pic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Press </w:t>
      </w:r>
      <w:r w:rsidRPr="00E11B5F">
        <w:rPr>
          <w:rFonts w:asciiTheme="majorHAnsi" w:hAnsiTheme="majorHAnsi"/>
          <w:i/>
          <w:iCs/>
          <w:color w:val="373B41"/>
          <w:spacing w:val="-2"/>
          <w:sz w:val="18"/>
          <w:szCs w:val="18"/>
        </w:rPr>
        <w:t>Save</w:t>
      </w:r>
      <w:r w:rsidRPr="00E11B5F">
        <w:rPr>
          <w:rFonts w:asciiTheme="majorHAnsi" w:hAnsiTheme="majorHAnsi"/>
          <w:color w:val="373B41"/>
          <w:spacing w:val="-2"/>
          <w:sz w:val="18"/>
          <w:szCs w:val="18"/>
        </w:rPr>
        <w:t> to finish the job definition. Press _Build Now _ on the job page to validate the job works as expected.</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pict>
          <v:shape id="_x0000_i2809" type="#_x0000_t75" alt="Setting up a Jenkins job" style="width:24.2pt;height:24.2pt"/>
        </w:pic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After a while the job should go to green or blue (depending on your configuration), if successful. Click on the job and afterwards on </w:t>
      </w:r>
      <w:r w:rsidRPr="00E11B5F">
        <w:rPr>
          <w:rFonts w:asciiTheme="majorHAnsi" w:hAnsiTheme="majorHAnsi"/>
          <w:i/>
          <w:iCs/>
          <w:color w:val="373B41"/>
          <w:spacing w:val="-2"/>
          <w:sz w:val="18"/>
          <w:szCs w:val="18"/>
        </w:rPr>
        <w:t>Console Output</w:t>
      </w:r>
      <w:r w:rsidRPr="00E11B5F">
        <w:rPr>
          <w:rFonts w:asciiTheme="majorHAnsi" w:hAnsiTheme="majorHAnsi"/>
          <w:color w:val="373B41"/>
          <w:spacing w:val="-2"/>
          <w:sz w:val="18"/>
          <w:szCs w:val="18"/>
        </w:rPr>
        <w:t> to see the log file. Here you can analyse build errors.</w:t>
      </w:r>
    </w:p>
    <w:p w:rsidR="002E24DB" w:rsidRPr="00E11B5F" w:rsidRDefault="002E24DB"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373B41"/>
          <w:sz w:val="18"/>
          <w:szCs w:val="18"/>
        </w:rPr>
        <w:pict>
          <v:shape id="_x0000_i2810" type="#_x0000_t75" alt="Setting up a Jenkins job" style="width:24.2pt;height:24.2pt"/>
        </w:pict>
      </w:r>
    </w:p>
    <w:p w:rsidR="002E24DB" w:rsidRPr="00E11B5F" w:rsidRDefault="002E24DB" w:rsidP="00E11B5F">
      <w:pPr>
        <w:pStyle w:val="Heading2"/>
        <w:shd w:val="clear" w:color="auto" w:fill="FFFFFF"/>
        <w:spacing w:before="0" w:beforeAutospacing="0" w:after="0" w:afterAutospacing="0"/>
        <w:rPr>
          <w:rFonts w:asciiTheme="majorHAnsi" w:hAnsiTheme="majorHAnsi"/>
          <w:b w:val="0"/>
          <w:bCs w:val="0"/>
          <w:color w:val="373B41"/>
          <w:spacing w:val="-2"/>
          <w:sz w:val="18"/>
          <w:szCs w:val="18"/>
        </w:rPr>
      </w:pPr>
      <w:r w:rsidRPr="00E11B5F">
        <w:rPr>
          <w:rFonts w:asciiTheme="majorHAnsi" w:hAnsiTheme="majorHAnsi"/>
          <w:b w:val="0"/>
          <w:bCs w:val="0"/>
          <w:color w:val="FF0000"/>
          <w:spacing w:val="-2"/>
          <w:sz w:val="18"/>
          <w:szCs w:val="18"/>
        </w:rPr>
        <w:t>Jenkins backup and copying files</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Jenkins stores all the settings, logs and build artifacts in its home directory. For example, in </w:t>
      </w:r>
      <w:r w:rsidRPr="00E11B5F">
        <w:rPr>
          <w:rFonts w:asciiTheme="majorHAnsi" w:hAnsiTheme="majorHAnsi"/>
          <w:i/>
          <w:iCs/>
          <w:color w:val="373B41"/>
          <w:spacing w:val="-2"/>
          <w:sz w:val="18"/>
          <w:szCs w:val="18"/>
        </w:rPr>
        <w:t>/var/lib/jenkins</w:t>
      </w:r>
      <w:r w:rsidRPr="00E11B5F">
        <w:rPr>
          <w:rFonts w:asciiTheme="majorHAnsi" w:hAnsiTheme="majorHAnsi"/>
          <w:color w:val="373B41"/>
          <w:spacing w:val="-2"/>
          <w:sz w:val="18"/>
          <w:szCs w:val="18"/>
        </w:rPr>
        <w:t> under the default install location of Ubuntu.</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To create a backup of your Jenkins setup, just copy this directory.</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The </w:t>
      </w:r>
      <w:r w:rsidRPr="00E11B5F">
        <w:rPr>
          <w:rFonts w:asciiTheme="majorHAnsi" w:hAnsiTheme="majorHAnsi"/>
          <w:i/>
          <w:iCs/>
          <w:color w:val="373B41"/>
          <w:spacing w:val="-2"/>
          <w:sz w:val="18"/>
          <w:szCs w:val="18"/>
        </w:rPr>
        <w:t>jobs</w:t>
      </w:r>
      <w:r w:rsidRPr="00E11B5F">
        <w:rPr>
          <w:rFonts w:asciiTheme="majorHAnsi" w:hAnsiTheme="majorHAnsi"/>
          <w:color w:val="373B41"/>
          <w:spacing w:val="-2"/>
          <w:sz w:val="18"/>
          <w:szCs w:val="18"/>
        </w:rPr>
        <w:t> directory contains the individual jobs configured in the Jenkins install. You can move a job from one Jenkins installation to another by copying the corresponding job directory. You can also copy a job directory to clone a job or rename the directory.</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Click btn:[reload config] button in the Jenkins web user interface to force Jenkins to reload configuration from the disk.</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See the following link for details: </w:t>
      </w:r>
      <w:hyperlink r:id="rId259" w:history="1">
        <w:r w:rsidRPr="00E11B5F">
          <w:rPr>
            <w:rStyle w:val="Hyperlink"/>
            <w:rFonts w:asciiTheme="majorHAnsi" w:hAnsiTheme="majorHAnsi"/>
            <w:color w:val="2156A5"/>
            <w:spacing w:val="-2"/>
            <w:sz w:val="18"/>
            <w:szCs w:val="18"/>
          </w:rPr>
          <w:t>https://wiki.jenkins-ci.org/display/JENKINS/Administering+Jenkins</w:t>
        </w:r>
      </w:hyperlink>
    </w:p>
    <w:p w:rsidR="002E24DB" w:rsidRPr="00E11B5F" w:rsidRDefault="002E24DB" w:rsidP="00E11B5F">
      <w:pPr>
        <w:pStyle w:val="Heading3"/>
        <w:shd w:val="clear" w:color="auto" w:fill="FFFFFF"/>
        <w:spacing w:before="0" w:line="240" w:lineRule="auto"/>
        <w:rPr>
          <w:b w:val="0"/>
          <w:bCs w:val="0"/>
          <w:color w:val="373B41"/>
          <w:sz w:val="18"/>
          <w:szCs w:val="18"/>
        </w:rPr>
      </w:pPr>
      <w:r w:rsidRPr="00E11B5F">
        <w:rPr>
          <w:b w:val="0"/>
          <w:bCs w:val="0"/>
          <w:color w:val="0000FF"/>
          <w:sz w:val="18"/>
          <w:szCs w:val="18"/>
        </w:rPr>
        <w:t> Managing Jenkins with Git</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Jenkins supports the </w:t>
      </w:r>
      <w:hyperlink r:id="rId260" w:history="1">
        <w:r w:rsidRPr="00E11B5F">
          <w:rPr>
            <w:rStyle w:val="Hyperlink"/>
            <w:rFonts w:asciiTheme="majorHAnsi" w:hAnsiTheme="majorHAnsi"/>
            <w:color w:val="2156A5"/>
            <w:spacing w:val="-2"/>
            <w:sz w:val="18"/>
            <w:szCs w:val="18"/>
          </w:rPr>
          <w:t>https://wiki.jenkins-ci.org/display/JENKINS/SCM+Sync+configuration+plugin</w:t>
        </w:r>
      </w:hyperlink>
      <w:r w:rsidRPr="00E11B5F">
        <w:rPr>
          <w:rFonts w:asciiTheme="majorHAnsi" w:hAnsiTheme="majorHAnsi"/>
          <w:color w:val="373B41"/>
          <w:spacing w:val="-2"/>
          <w:sz w:val="18"/>
          <w:szCs w:val="18"/>
        </w:rPr>
        <w:t> plug-in which allows you to store every change in a Git repo.</w:t>
      </w:r>
    </w:p>
    <w:p w:rsidR="002E24DB" w:rsidRPr="00E11B5F" w:rsidRDefault="002E24DB" w:rsidP="00E11B5F">
      <w:pPr>
        <w:shd w:val="clear" w:color="auto" w:fill="FFFFFF"/>
        <w:spacing w:after="0" w:line="240" w:lineRule="auto"/>
        <w:rPr>
          <w:rFonts w:asciiTheme="majorHAnsi" w:hAnsiTheme="majorHAnsi"/>
          <w:color w:val="373B41"/>
          <w:spacing w:val="-2"/>
          <w:sz w:val="18"/>
          <w:szCs w:val="18"/>
        </w:rPr>
      </w:pPr>
      <w:r w:rsidRPr="00E11B5F">
        <w:rPr>
          <w:rFonts w:asciiTheme="majorHAnsi" w:hAnsiTheme="majorHAnsi"/>
          <w:color w:val="373B41"/>
          <w:spacing w:val="-2"/>
          <w:sz w:val="18"/>
          <w:szCs w:val="18"/>
        </w:rPr>
        <w:t>It is also possible to manually maintain the Jenkins configuration in a Git repo.</w:t>
      </w:r>
    </w:p>
    <w:p w:rsidR="002E24DB" w:rsidRPr="00E11B5F" w:rsidRDefault="002E24DB" w:rsidP="00E11B5F">
      <w:pPr>
        <w:pStyle w:val="Heading1"/>
        <w:spacing w:before="0" w:beforeAutospacing="0" w:after="0" w:afterAutospacing="0"/>
        <w:rPr>
          <w:rFonts w:asciiTheme="majorHAnsi" w:hAnsiTheme="majorHAnsi"/>
          <w:sz w:val="18"/>
          <w:szCs w:val="18"/>
        </w:rPr>
      </w:pPr>
      <w:hyperlink r:id="rId261" w:history="1">
        <w:r w:rsidRPr="00E11B5F">
          <w:rPr>
            <w:rStyle w:val="Hyperlink"/>
            <w:rFonts w:asciiTheme="majorHAnsi" w:hAnsiTheme="majorHAnsi"/>
            <w:color w:val="373B41"/>
            <w:sz w:val="18"/>
            <w:szCs w:val="18"/>
          </w:rPr>
          <w:t>Slowly Changing Dimensions (SCD)</w:t>
        </w:r>
      </w:hyperlink>
    </w:p>
    <w:p w:rsidR="002E24DB" w:rsidRPr="00E11B5F" w:rsidRDefault="002E24DB" w:rsidP="00E11B5F">
      <w:pPr>
        <w:shd w:val="clear" w:color="auto" w:fill="FFFFFF"/>
        <w:spacing w:after="0" w:line="240" w:lineRule="auto"/>
        <w:jc w:val="center"/>
        <w:textAlignment w:val="baseline"/>
        <w:rPr>
          <w:rFonts w:asciiTheme="majorHAnsi" w:hAnsiTheme="majorHAnsi"/>
          <w:color w:val="373B41"/>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652" name="Picture 652" descr="https://1.bp.blogspot.com/-6bsHSIJw_Kc/XDMGOpJ6zUI/AAAAAAAAPR0/21IbZQTvkhU446YjmINrUxXdXwYRboqjACLcBGAs/s1600/Programs%2Bfor%2BSelenium%25288%2529.png">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1.bp.blogspot.com/-6bsHSIJw_Kc/XDMGOpJ6zUI/AAAAAAAAPR0/21IbZQTvkhU446YjmINrUxXdXwYRboqjACLcBGAs/s1600/Programs%2Bfor%2BSelenium%25288%2529.png">
                      <a:hlinkClick r:id="rId262"/>
                    </pic:cNvPr>
                    <pic:cNvPicPr>
                      <a:picLocks noChangeAspect="1" noChangeArrowheads="1"/>
                    </pic:cNvPicPr>
                  </pic:nvPicPr>
                  <pic:blipFill>
                    <a:blip r:embed="rId263"/>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The "Slowly Changing Dimension" problem is a common one particular to data warehousing. In a nutshell, this applies to cases where the attribute for a record varies over time. We give an example below:</w:t>
      </w:r>
      <w:r w:rsidRPr="00E11B5F">
        <w:rPr>
          <w:rFonts w:asciiTheme="majorHAnsi" w:hAnsiTheme="majorHAnsi"/>
          <w:color w:val="373B41"/>
          <w:sz w:val="18"/>
          <w:szCs w:val="18"/>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Christina is a customer with ABC Inc. She first lived in Chicago, Illinois. So, the original entry in the customer lookup table has the following record:</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br/>
      </w:r>
    </w:p>
    <w:tbl>
      <w:tblPr>
        <w:tblW w:w="6792" w:type="dxa"/>
        <w:tblBorders>
          <w:top w:val="single" w:sz="8" w:space="0" w:color="F1F4F6"/>
          <w:left w:val="single" w:sz="8" w:space="0" w:color="F1F4F6"/>
          <w:bottom w:val="single" w:sz="8" w:space="0" w:color="F1F4F6"/>
          <w:right w:val="single" w:sz="8" w:space="0" w:color="F1F4F6"/>
        </w:tblBorders>
        <w:shd w:val="clear" w:color="auto" w:fill="FFFFFF"/>
        <w:tblCellMar>
          <w:left w:w="0" w:type="dxa"/>
          <w:right w:w="0" w:type="dxa"/>
        </w:tblCellMar>
        <w:tblLook w:val="04A0"/>
      </w:tblPr>
      <w:tblGrid>
        <w:gridCol w:w="2264"/>
        <w:gridCol w:w="2264"/>
        <w:gridCol w:w="2264"/>
      </w:tblGrid>
      <w:tr w:rsidR="002E24DB" w:rsidRPr="00E11B5F" w:rsidTr="002E24DB">
        <w:tc>
          <w:tcPr>
            <w:tcW w:w="1800" w:type="dxa"/>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Customer Key</w:t>
            </w:r>
          </w:p>
        </w:tc>
        <w:tc>
          <w:tcPr>
            <w:tcW w:w="1800" w:type="dxa"/>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Name</w:t>
            </w:r>
          </w:p>
        </w:tc>
        <w:tc>
          <w:tcPr>
            <w:tcW w:w="1800" w:type="dxa"/>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State</w:t>
            </w:r>
          </w:p>
        </w:tc>
      </w:tr>
      <w:tr w:rsidR="002E24DB" w:rsidRPr="00E11B5F" w:rsidTr="002E24DB">
        <w:tc>
          <w:tcPr>
            <w:tcW w:w="0" w:type="auto"/>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lastRenderedPageBreak/>
              <w:t>1001</w:t>
            </w:r>
          </w:p>
        </w:tc>
        <w:tc>
          <w:tcPr>
            <w:tcW w:w="0" w:type="auto"/>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Christina</w:t>
            </w:r>
          </w:p>
        </w:tc>
        <w:tc>
          <w:tcPr>
            <w:tcW w:w="0" w:type="auto"/>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Illinois</w:t>
            </w:r>
          </w:p>
        </w:tc>
      </w:tr>
    </w:tbl>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At a later date, she moved to Los Angeles, California on January, 2003. How should ABC Inc. now modify its customer table to reflect this change? This is the "Slowly Changing Dimension" problem.</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There are in general three ways to solve this type of problem, and they are categorized as follows:</w:t>
      </w:r>
    </w:p>
    <w:p w:rsidR="002E24DB" w:rsidRPr="00E11B5F" w:rsidRDefault="002E24DB" w:rsidP="00E11B5F">
      <w:pPr>
        <w:shd w:val="clear" w:color="auto" w:fill="FFFFFF"/>
        <w:spacing w:after="0" w:line="240" w:lineRule="auto"/>
        <w:textAlignment w:val="baseline"/>
        <w:rPr>
          <w:rFonts w:asciiTheme="majorHAnsi" w:hAnsiTheme="majorHAnsi"/>
          <w:color w:val="666666"/>
          <w:sz w:val="18"/>
          <w:szCs w:val="18"/>
        </w:rPr>
      </w:pPr>
      <w:r w:rsidRPr="00E11B5F">
        <w:rPr>
          <w:rFonts w:asciiTheme="majorHAnsi" w:hAnsiTheme="majorHAnsi"/>
          <w:b/>
          <w:bCs/>
          <w:color w:val="FF0000"/>
          <w:sz w:val="18"/>
          <w:szCs w:val="18"/>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FF0000"/>
          <w:sz w:val="18"/>
          <w:szCs w:val="18"/>
          <w:bdr w:val="none" w:sz="0" w:space="0" w:color="auto" w:frame="1"/>
        </w:rPr>
        <w:t>Slowly Changing Dimension Type 1</w:t>
      </w:r>
      <w:r w:rsidRPr="00E11B5F">
        <w:rPr>
          <w:rFonts w:asciiTheme="majorHAnsi" w:hAnsiTheme="majorHAnsi"/>
          <w:color w:val="666666"/>
          <w:sz w:val="18"/>
          <w:szCs w:val="18"/>
          <w:bdr w:val="none" w:sz="0" w:space="0" w:color="auto" w:frame="1"/>
        </w:rPr>
        <w:t>:</w:t>
      </w:r>
      <w:r w:rsidRPr="00E11B5F">
        <w:rPr>
          <w:rFonts w:asciiTheme="majorHAnsi" w:hAnsiTheme="majorHAnsi"/>
          <w:color w:val="373B41"/>
          <w:sz w:val="18"/>
          <w:szCs w:val="18"/>
          <w:bdr w:val="none" w:sz="0" w:space="0" w:color="auto" w:frame="1"/>
        </w:rPr>
        <w:t> The new record replaces the original record. No trace of the old record exists.</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          In Type 1 Slowly Changing Dimension, the new information simply overwrites the original information. In other words, no history is kept.</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In our example, recall we originally have the following table:</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br/>
      </w:r>
    </w:p>
    <w:tbl>
      <w:tblPr>
        <w:tblW w:w="6792" w:type="dxa"/>
        <w:tblBorders>
          <w:top w:val="single" w:sz="8" w:space="0" w:color="F1F4F6"/>
          <w:left w:val="single" w:sz="8" w:space="0" w:color="F1F4F6"/>
          <w:bottom w:val="single" w:sz="8" w:space="0" w:color="F1F4F6"/>
          <w:right w:val="single" w:sz="8" w:space="0" w:color="F1F4F6"/>
        </w:tblBorders>
        <w:shd w:val="clear" w:color="auto" w:fill="FFFFFF"/>
        <w:tblCellMar>
          <w:left w:w="0" w:type="dxa"/>
          <w:right w:w="0" w:type="dxa"/>
        </w:tblCellMar>
        <w:tblLook w:val="04A0"/>
      </w:tblPr>
      <w:tblGrid>
        <w:gridCol w:w="2264"/>
        <w:gridCol w:w="2264"/>
        <w:gridCol w:w="2264"/>
      </w:tblGrid>
      <w:tr w:rsidR="002E24DB" w:rsidRPr="00E11B5F" w:rsidTr="002E24DB">
        <w:tc>
          <w:tcPr>
            <w:tcW w:w="1800" w:type="dxa"/>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Customer Key</w:t>
            </w:r>
          </w:p>
        </w:tc>
        <w:tc>
          <w:tcPr>
            <w:tcW w:w="1800" w:type="dxa"/>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Name</w:t>
            </w:r>
          </w:p>
        </w:tc>
        <w:tc>
          <w:tcPr>
            <w:tcW w:w="1800" w:type="dxa"/>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State</w:t>
            </w:r>
          </w:p>
        </w:tc>
      </w:tr>
      <w:tr w:rsidR="002E24DB" w:rsidRPr="00E11B5F" w:rsidTr="002E24DB">
        <w:tc>
          <w:tcPr>
            <w:tcW w:w="0" w:type="auto"/>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1001</w:t>
            </w:r>
          </w:p>
        </w:tc>
        <w:tc>
          <w:tcPr>
            <w:tcW w:w="0" w:type="auto"/>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Christina</w:t>
            </w:r>
          </w:p>
        </w:tc>
        <w:tc>
          <w:tcPr>
            <w:tcW w:w="0" w:type="auto"/>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Illinois</w:t>
            </w:r>
          </w:p>
        </w:tc>
      </w:tr>
    </w:tbl>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After Christina moved from Illinois to California, the new information replaces the new record, and we have the following table:</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br/>
      </w:r>
    </w:p>
    <w:tbl>
      <w:tblPr>
        <w:tblW w:w="6792" w:type="dxa"/>
        <w:tblBorders>
          <w:top w:val="single" w:sz="8" w:space="0" w:color="F1F4F6"/>
          <w:left w:val="single" w:sz="8" w:space="0" w:color="F1F4F6"/>
          <w:bottom w:val="single" w:sz="8" w:space="0" w:color="F1F4F6"/>
          <w:right w:val="single" w:sz="8" w:space="0" w:color="F1F4F6"/>
        </w:tblBorders>
        <w:shd w:val="clear" w:color="auto" w:fill="FFFFFF"/>
        <w:tblCellMar>
          <w:left w:w="0" w:type="dxa"/>
          <w:right w:w="0" w:type="dxa"/>
        </w:tblCellMar>
        <w:tblLook w:val="04A0"/>
      </w:tblPr>
      <w:tblGrid>
        <w:gridCol w:w="2264"/>
        <w:gridCol w:w="2264"/>
        <w:gridCol w:w="2264"/>
      </w:tblGrid>
      <w:tr w:rsidR="002E24DB" w:rsidRPr="00E11B5F" w:rsidTr="002E24DB">
        <w:tc>
          <w:tcPr>
            <w:tcW w:w="1800" w:type="dxa"/>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Customer Key</w:t>
            </w:r>
          </w:p>
        </w:tc>
        <w:tc>
          <w:tcPr>
            <w:tcW w:w="1800" w:type="dxa"/>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Name</w:t>
            </w:r>
          </w:p>
        </w:tc>
        <w:tc>
          <w:tcPr>
            <w:tcW w:w="1800" w:type="dxa"/>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State</w:t>
            </w:r>
          </w:p>
        </w:tc>
      </w:tr>
      <w:tr w:rsidR="002E24DB" w:rsidRPr="00E11B5F" w:rsidTr="002E24DB">
        <w:tc>
          <w:tcPr>
            <w:tcW w:w="0" w:type="auto"/>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1001</w:t>
            </w:r>
          </w:p>
        </w:tc>
        <w:tc>
          <w:tcPr>
            <w:tcW w:w="0" w:type="auto"/>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Christina</w:t>
            </w:r>
          </w:p>
        </w:tc>
        <w:tc>
          <w:tcPr>
            <w:tcW w:w="0" w:type="auto"/>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California</w:t>
            </w:r>
          </w:p>
        </w:tc>
      </w:tr>
    </w:tbl>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u w:val="single"/>
          <w:bdr w:val="none" w:sz="0" w:space="0" w:color="auto" w:frame="1"/>
        </w:rPr>
        <w:t>Advantages</w:t>
      </w:r>
      <w:r w:rsidRPr="00E11B5F">
        <w:rPr>
          <w:rFonts w:asciiTheme="majorHAnsi" w:hAnsiTheme="majorHAnsi"/>
          <w:b/>
          <w:bCs/>
          <w:color w:val="373B41"/>
          <w:sz w:val="18"/>
          <w:szCs w:val="18"/>
          <w:bdr w:val="none" w:sz="0" w:space="0" w:color="auto" w:frame="1"/>
        </w:rPr>
        <w:t>:</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t>- This is the easiest way to handle the Slowly Changing Dimension problem, since there is no need to keep track of the old information.</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u w:val="single"/>
          <w:bdr w:val="none" w:sz="0" w:space="0" w:color="auto" w:frame="1"/>
        </w:rPr>
        <w:t>Disadvantages</w:t>
      </w:r>
      <w:r w:rsidRPr="00E11B5F">
        <w:rPr>
          <w:rFonts w:asciiTheme="majorHAnsi" w:hAnsiTheme="majorHAnsi"/>
          <w:b/>
          <w:bCs/>
          <w:color w:val="373B41"/>
          <w:sz w:val="18"/>
          <w:szCs w:val="18"/>
          <w:bdr w:val="none" w:sz="0" w:space="0" w:color="auto" w:frame="1"/>
        </w:rPr>
        <w:t>:</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t>- All history is lost. By applying this methodology, it is not possible to trace back in history. For example, in this case, the company would not be able to know that Christina lived in Illinois before.</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u w:val="single"/>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u w:val="single"/>
          <w:bdr w:val="none" w:sz="0" w:space="0" w:color="auto" w:frame="1"/>
        </w:rPr>
        <w:t>Usage</w:t>
      </w:r>
      <w:r w:rsidRPr="00E11B5F">
        <w:rPr>
          <w:rFonts w:asciiTheme="majorHAnsi" w:hAnsiTheme="majorHAnsi"/>
          <w:b/>
          <w:bCs/>
          <w:color w:val="373B41"/>
          <w:sz w:val="18"/>
          <w:szCs w:val="18"/>
          <w:bdr w:val="none" w:sz="0" w:space="0" w:color="auto" w:frame="1"/>
        </w:rPr>
        <w:t>:</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About 50% of the time.</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u w:val="single"/>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u w:val="single"/>
          <w:bdr w:val="none" w:sz="0" w:space="0" w:color="auto" w:frame="1"/>
        </w:rPr>
        <w:t>When to use Type 1</w:t>
      </w:r>
      <w:r w:rsidRPr="00E11B5F">
        <w:rPr>
          <w:rFonts w:asciiTheme="majorHAnsi" w:hAnsiTheme="majorHAnsi"/>
          <w:b/>
          <w:bCs/>
          <w:color w:val="373B41"/>
          <w:sz w:val="18"/>
          <w:szCs w:val="18"/>
          <w:bdr w:val="none" w:sz="0" w:space="0" w:color="auto" w:frame="1"/>
        </w:rPr>
        <w:t>:</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Type 1 slowly changing dimension should be used when it is not necessary for the data warehouse to keep track of historical changes.</w:t>
      </w:r>
    </w:p>
    <w:p w:rsidR="002E24DB" w:rsidRPr="00E11B5F" w:rsidRDefault="002E24DB" w:rsidP="00E11B5F">
      <w:pPr>
        <w:shd w:val="clear" w:color="auto" w:fill="FFFFFF"/>
        <w:spacing w:after="0" w:line="240" w:lineRule="auto"/>
        <w:textAlignment w:val="baseline"/>
        <w:rPr>
          <w:rFonts w:asciiTheme="majorHAnsi" w:hAnsiTheme="majorHAnsi"/>
          <w:color w:val="666666"/>
          <w:sz w:val="18"/>
          <w:szCs w:val="18"/>
        </w:rPr>
      </w:pPr>
      <w:r w:rsidRPr="00E11B5F">
        <w:rPr>
          <w:rFonts w:asciiTheme="majorHAnsi" w:hAnsiTheme="majorHAnsi"/>
          <w:color w:val="666666"/>
          <w:sz w:val="18"/>
          <w:szCs w:val="18"/>
        </w:rPr>
        <w:br/>
      </w:r>
    </w:p>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color w:val="666666"/>
          <w:sz w:val="18"/>
          <w:szCs w:val="18"/>
          <w:shd w:val="clear" w:color="auto" w:fill="FFFFFF"/>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FF0000"/>
          <w:sz w:val="18"/>
          <w:szCs w:val="18"/>
          <w:bdr w:val="none" w:sz="0" w:space="0" w:color="auto" w:frame="1"/>
        </w:rPr>
        <w:t>Slowly Changing Dimension Type 2</w:t>
      </w:r>
      <w:r w:rsidRPr="00E11B5F">
        <w:rPr>
          <w:rFonts w:asciiTheme="majorHAnsi" w:hAnsiTheme="majorHAnsi"/>
          <w:color w:val="373B41"/>
          <w:sz w:val="18"/>
          <w:szCs w:val="18"/>
          <w:bdr w:val="none" w:sz="0" w:space="0" w:color="auto" w:frame="1"/>
        </w:rPr>
        <w:t>: A new record is added into the customer dimension table. Therefore, the customer is treated essentially as two people.</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In Type 2 Slowly Changing Dimension, a new record is added to the table to represent the new information. Therefore, both the original and the new record will be present. The newe record gets its own primary key.</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In our example, recall we originally have the following table:</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br/>
      </w:r>
    </w:p>
    <w:tbl>
      <w:tblPr>
        <w:tblW w:w="6792" w:type="dxa"/>
        <w:tblBorders>
          <w:top w:val="single" w:sz="8" w:space="0" w:color="F1F4F6"/>
          <w:left w:val="single" w:sz="8" w:space="0" w:color="F1F4F6"/>
          <w:bottom w:val="single" w:sz="8" w:space="0" w:color="F1F4F6"/>
          <w:right w:val="single" w:sz="8" w:space="0" w:color="F1F4F6"/>
        </w:tblBorders>
        <w:shd w:val="clear" w:color="auto" w:fill="FFFFFF"/>
        <w:tblCellMar>
          <w:left w:w="0" w:type="dxa"/>
          <w:right w:w="0" w:type="dxa"/>
        </w:tblCellMar>
        <w:tblLook w:val="04A0"/>
      </w:tblPr>
      <w:tblGrid>
        <w:gridCol w:w="2264"/>
        <w:gridCol w:w="2264"/>
        <w:gridCol w:w="2264"/>
      </w:tblGrid>
      <w:tr w:rsidR="002E24DB" w:rsidRPr="00E11B5F" w:rsidTr="002E24DB">
        <w:tc>
          <w:tcPr>
            <w:tcW w:w="1800" w:type="dxa"/>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Customer Key</w:t>
            </w:r>
          </w:p>
        </w:tc>
        <w:tc>
          <w:tcPr>
            <w:tcW w:w="1800" w:type="dxa"/>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Name</w:t>
            </w:r>
          </w:p>
        </w:tc>
        <w:tc>
          <w:tcPr>
            <w:tcW w:w="1800" w:type="dxa"/>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State</w:t>
            </w:r>
          </w:p>
        </w:tc>
      </w:tr>
      <w:tr w:rsidR="002E24DB" w:rsidRPr="00E11B5F" w:rsidTr="002E24DB">
        <w:tc>
          <w:tcPr>
            <w:tcW w:w="0" w:type="auto"/>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1001</w:t>
            </w:r>
          </w:p>
        </w:tc>
        <w:tc>
          <w:tcPr>
            <w:tcW w:w="0" w:type="auto"/>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Christina</w:t>
            </w:r>
          </w:p>
        </w:tc>
        <w:tc>
          <w:tcPr>
            <w:tcW w:w="0" w:type="auto"/>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Illinois</w:t>
            </w:r>
          </w:p>
        </w:tc>
      </w:tr>
    </w:tbl>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lastRenderedPageBreak/>
        <w:t>After Christina moved from Illinois to California, we add the new information as a new row into the table:</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br/>
      </w:r>
    </w:p>
    <w:tbl>
      <w:tblPr>
        <w:tblW w:w="6792" w:type="dxa"/>
        <w:tblBorders>
          <w:top w:val="single" w:sz="8" w:space="0" w:color="F1F4F6"/>
          <w:left w:val="single" w:sz="8" w:space="0" w:color="F1F4F6"/>
          <w:bottom w:val="single" w:sz="8" w:space="0" w:color="F1F4F6"/>
          <w:right w:val="single" w:sz="8" w:space="0" w:color="F1F4F6"/>
        </w:tblBorders>
        <w:shd w:val="clear" w:color="auto" w:fill="FFFFFF"/>
        <w:tblCellMar>
          <w:left w:w="0" w:type="dxa"/>
          <w:right w:w="0" w:type="dxa"/>
        </w:tblCellMar>
        <w:tblLook w:val="04A0"/>
      </w:tblPr>
      <w:tblGrid>
        <w:gridCol w:w="2264"/>
        <w:gridCol w:w="2264"/>
        <w:gridCol w:w="2264"/>
      </w:tblGrid>
      <w:tr w:rsidR="002E24DB" w:rsidRPr="00E11B5F" w:rsidTr="002E24DB">
        <w:tc>
          <w:tcPr>
            <w:tcW w:w="1800" w:type="dxa"/>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Customer Key</w:t>
            </w:r>
          </w:p>
        </w:tc>
        <w:tc>
          <w:tcPr>
            <w:tcW w:w="1800" w:type="dxa"/>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Name</w:t>
            </w:r>
          </w:p>
        </w:tc>
        <w:tc>
          <w:tcPr>
            <w:tcW w:w="1800" w:type="dxa"/>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State</w:t>
            </w:r>
          </w:p>
        </w:tc>
      </w:tr>
      <w:tr w:rsidR="002E24DB" w:rsidRPr="00E11B5F" w:rsidTr="002E24DB">
        <w:tc>
          <w:tcPr>
            <w:tcW w:w="0" w:type="auto"/>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1001</w:t>
            </w:r>
          </w:p>
        </w:tc>
        <w:tc>
          <w:tcPr>
            <w:tcW w:w="0" w:type="auto"/>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Christina</w:t>
            </w:r>
          </w:p>
        </w:tc>
        <w:tc>
          <w:tcPr>
            <w:tcW w:w="0" w:type="auto"/>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Illinois</w:t>
            </w:r>
          </w:p>
        </w:tc>
      </w:tr>
      <w:tr w:rsidR="002E24DB" w:rsidRPr="00E11B5F" w:rsidTr="002E24DB">
        <w:tc>
          <w:tcPr>
            <w:tcW w:w="0" w:type="auto"/>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1005</w:t>
            </w:r>
          </w:p>
        </w:tc>
        <w:tc>
          <w:tcPr>
            <w:tcW w:w="0" w:type="auto"/>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Christina</w:t>
            </w:r>
          </w:p>
        </w:tc>
        <w:tc>
          <w:tcPr>
            <w:tcW w:w="0" w:type="auto"/>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California</w:t>
            </w:r>
          </w:p>
        </w:tc>
      </w:tr>
    </w:tbl>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u w:val="single"/>
          <w:bdr w:val="none" w:sz="0" w:space="0" w:color="auto" w:frame="1"/>
        </w:rPr>
        <w:t>Advantages</w:t>
      </w:r>
      <w:r w:rsidRPr="00E11B5F">
        <w:rPr>
          <w:rFonts w:asciiTheme="majorHAnsi" w:hAnsiTheme="majorHAnsi"/>
          <w:b/>
          <w:bCs/>
          <w:color w:val="373B41"/>
          <w:sz w:val="18"/>
          <w:szCs w:val="18"/>
          <w:bdr w:val="none" w:sz="0" w:space="0" w:color="auto" w:frame="1"/>
        </w:rPr>
        <w:t>:</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 This allows us to accurately keep all historical information.</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u w:val="single"/>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u w:val="single"/>
          <w:bdr w:val="none" w:sz="0" w:space="0" w:color="auto" w:frame="1"/>
        </w:rPr>
        <w:t>Disadvantages</w:t>
      </w:r>
      <w:r w:rsidRPr="00E11B5F">
        <w:rPr>
          <w:rFonts w:asciiTheme="majorHAnsi" w:hAnsiTheme="majorHAnsi"/>
          <w:b/>
          <w:bCs/>
          <w:color w:val="373B41"/>
          <w:sz w:val="18"/>
          <w:szCs w:val="18"/>
          <w:bdr w:val="none" w:sz="0" w:space="0" w:color="auto" w:frame="1"/>
        </w:rPr>
        <w:t>:</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 This will cause the size of the table to grow fast. In cases where the number of rows for the table is very high to start with, storage and performance can become a concern.</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 This necessarily complicates the ETL process.</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u w:val="single"/>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u w:val="single"/>
          <w:bdr w:val="none" w:sz="0" w:space="0" w:color="auto" w:frame="1"/>
        </w:rPr>
        <w:t>Usage</w:t>
      </w:r>
      <w:r w:rsidRPr="00E11B5F">
        <w:rPr>
          <w:rFonts w:asciiTheme="majorHAnsi" w:hAnsiTheme="majorHAnsi"/>
          <w:b/>
          <w:bCs/>
          <w:color w:val="373B41"/>
          <w:sz w:val="18"/>
          <w:szCs w:val="18"/>
          <w:bdr w:val="none" w:sz="0" w:space="0" w:color="auto" w:frame="1"/>
        </w:rPr>
        <w:t>:</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About 50% of the time.</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u w:val="single"/>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u w:val="single"/>
          <w:bdr w:val="none" w:sz="0" w:space="0" w:color="auto" w:frame="1"/>
        </w:rPr>
        <w:t>When to use Type 2</w:t>
      </w:r>
      <w:r w:rsidRPr="00E11B5F">
        <w:rPr>
          <w:rFonts w:asciiTheme="majorHAnsi" w:hAnsiTheme="majorHAnsi"/>
          <w:b/>
          <w:bCs/>
          <w:color w:val="373B41"/>
          <w:sz w:val="18"/>
          <w:szCs w:val="18"/>
          <w:bdr w:val="none" w:sz="0" w:space="0" w:color="auto" w:frame="1"/>
        </w:rPr>
        <w:t>:</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Type 2 slowly changing dimension should be used when it is necessary for the data warehouse to track historical changes.</w:t>
      </w:r>
    </w:p>
    <w:p w:rsidR="002E24DB" w:rsidRPr="00E11B5F" w:rsidRDefault="002E24DB" w:rsidP="00E11B5F">
      <w:pPr>
        <w:shd w:val="clear" w:color="auto" w:fill="FFFFFF"/>
        <w:spacing w:after="0" w:line="240" w:lineRule="auto"/>
        <w:textAlignment w:val="baseline"/>
        <w:rPr>
          <w:rFonts w:asciiTheme="majorHAnsi" w:hAnsiTheme="majorHAnsi"/>
          <w:color w:val="666666"/>
          <w:sz w:val="18"/>
          <w:szCs w:val="18"/>
        </w:rPr>
      </w:pPr>
      <w:r w:rsidRPr="00E11B5F">
        <w:rPr>
          <w:rFonts w:asciiTheme="majorHAnsi" w:hAnsiTheme="majorHAnsi"/>
          <w:color w:val="666666"/>
          <w:sz w:val="18"/>
          <w:szCs w:val="18"/>
        </w:rPr>
        <w:br/>
      </w:r>
    </w:p>
    <w:p w:rsidR="002E24DB" w:rsidRPr="00E11B5F" w:rsidRDefault="002E24DB" w:rsidP="00E11B5F">
      <w:pPr>
        <w:spacing w:after="0" w:line="240" w:lineRule="auto"/>
        <w:rPr>
          <w:rFonts w:asciiTheme="majorHAnsi" w:hAnsiTheme="majorHAnsi"/>
          <w:sz w:val="18"/>
          <w:szCs w:val="18"/>
        </w:rPr>
      </w:pPr>
      <w:r w:rsidRPr="00E11B5F">
        <w:rPr>
          <w:rFonts w:asciiTheme="majorHAnsi" w:hAnsiTheme="majorHAnsi"/>
          <w:color w:val="666666"/>
          <w:sz w:val="18"/>
          <w:szCs w:val="18"/>
          <w:shd w:val="clear" w:color="auto" w:fill="FFFFFF"/>
        </w:rPr>
        <w:br/>
      </w:r>
      <w:r w:rsidRPr="00E11B5F">
        <w:rPr>
          <w:rFonts w:asciiTheme="majorHAnsi" w:hAnsiTheme="majorHAnsi"/>
          <w:b/>
          <w:bCs/>
          <w:color w:val="FF0000"/>
          <w:sz w:val="18"/>
          <w:szCs w:val="18"/>
          <w:bdr w:val="none" w:sz="0" w:space="0" w:color="auto" w:frame="1"/>
          <w:shd w:val="clear" w:color="auto" w:fill="FFFFFF"/>
        </w:rPr>
        <w:t>Slowly Changing Dimension Type 3</w:t>
      </w:r>
      <w:r w:rsidRPr="00E11B5F">
        <w:rPr>
          <w:rFonts w:asciiTheme="majorHAnsi" w:hAnsiTheme="majorHAnsi"/>
          <w:color w:val="373B41"/>
          <w:sz w:val="18"/>
          <w:szCs w:val="18"/>
          <w:bdr w:val="none" w:sz="0" w:space="0" w:color="auto" w:frame="1"/>
          <w:shd w:val="clear" w:color="auto" w:fill="FFFFFF"/>
        </w:rPr>
        <w:t>: The original record is modified to reflect the change.</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In Type 3 Slowly Changing Dimension, there will be two columns to indicate the particular attribute of interest, one indicating the original value, and one indicating the current value. There will also be a column that indicates when the current value becomes active.</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In our example, recall we originally have the following table:</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br/>
      </w:r>
    </w:p>
    <w:tbl>
      <w:tblPr>
        <w:tblW w:w="6792" w:type="dxa"/>
        <w:tblBorders>
          <w:top w:val="single" w:sz="8" w:space="0" w:color="F1F4F6"/>
          <w:left w:val="single" w:sz="8" w:space="0" w:color="F1F4F6"/>
          <w:bottom w:val="single" w:sz="8" w:space="0" w:color="F1F4F6"/>
          <w:right w:val="single" w:sz="8" w:space="0" w:color="F1F4F6"/>
        </w:tblBorders>
        <w:shd w:val="clear" w:color="auto" w:fill="FFFFFF"/>
        <w:tblCellMar>
          <w:left w:w="0" w:type="dxa"/>
          <w:right w:w="0" w:type="dxa"/>
        </w:tblCellMar>
        <w:tblLook w:val="04A0"/>
      </w:tblPr>
      <w:tblGrid>
        <w:gridCol w:w="2264"/>
        <w:gridCol w:w="2264"/>
        <w:gridCol w:w="2264"/>
      </w:tblGrid>
      <w:tr w:rsidR="002E24DB" w:rsidRPr="00E11B5F" w:rsidTr="002E24DB">
        <w:tc>
          <w:tcPr>
            <w:tcW w:w="1800" w:type="dxa"/>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Customer Key</w:t>
            </w:r>
          </w:p>
        </w:tc>
        <w:tc>
          <w:tcPr>
            <w:tcW w:w="1800" w:type="dxa"/>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Name</w:t>
            </w:r>
          </w:p>
        </w:tc>
        <w:tc>
          <w:tcPr>
            <w:tcW w:w="1800" w:type="dxa"/>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State</w:t>
            </w:r>
          </w:p>
        </w:tc>
      </w:tr>
      <w:tr w:rsidR="002E24DB" w:rsidRPr="00E11B5F" w:rsidTr="002E24DB">
        <w:tc>
          <w:tcPr>
            <w:tcW w:w="0" w:type="auto"/>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1001</w:t>
            </w:r>
          </w:p>
        </w:tc>
        <w:tc>
          <w:tcPr>
            <w:tcW w:w="0" w:type="auto"/>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Christina</w:t>
            </w:r>
          </w:p>
        </w:tc>
        <w:tc>
          <w:tcPr>
            <w:tcW w:w="0" w:type="auto"/>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Illinois</w:t>
            </w:r>
          </w:p>
        </w:tc>
      </w:tr>
    </w:tbl>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To accommodate Type 3 Slowly Changing Dimension, we will now have the following columns:</w:t>
      </w:r>
    </w:p>
    <w:p w:rsidR="002E24DB" w:rsidRPr="00E11B5F" w:rsidRDefault="002E24DB" w:rsidP="00E11B5F">
      <w:pPr>
        <w:numPr>
          <w:ilvl w:val="0"/>
          <w:numId w:val="50"/>
        </w:numPr>
        <w:shd w:val="clear" w:color="auto" w:fill="FFFFFF"/>
        <w:spacing w:after="0" w:line="240" w:lineRule="auto"/>
        <w:ind w:left="0"/>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Customer Key</w:t>
      </w:r>
    </w:p>
    <w:p w:rsidR="002E24DB" w:rsidRPr="00E11B5F" w:rsidRDefault="002E24DB" w:rsidP="00E11B5F">
      <w:pPr>
        <w:numPr>
          <w:ilvl w:val="0"/>
          <w:numId w:val="50"/>
        </w:numPr>
        <w:shd w:val="clear" w:color="auto" w:fill="FFFFFF"/>
        <w:spacing w:after="0" w:line="240" w:lineRule="auto"/>
        <w:ind w:left="0"/>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Name</w:t>
      </w:r>
    </w:p>
    <w:p w:rsidR="002E24DB" w:rsidRPr="00E11B5F" w:rsidRDefault="002E24DB" w:rsidP="00E11B5F">
      <w:pPr>
        <w:numPr>
          <w:ilvl w:val="0"/>
          <w:numId w:val="50"/>
        </w:numPr>
        <w:shd w:val="clear" w:color="auto" w:fill="FFFFFF"/>
        <w:spacing w:after="0" w:line="240" w:lineRule="auto"/>
        <w:ind w:left="0"/>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Original State</w:t>
      </w:r>
    </w:p>
    <w:p w:rsidR="002E24DB" w:rsidRPr="00E11B5F" w:rsidRDefault="002E24DB" w:rsidP="00E11B5F">
      <w:pPr>
        <w:numPr>
          <w:ilvl w:val="0"/>
          <w:numId w:val="50"/>
        </w:numPr>
        <w:shd w:val="clear" w:color="auto" w:fill="FFFFFF"/>
        <w:spacing w:after="0" w:line="240" w:lineRule="auto"/>
        <w:ind w:left="0"/>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Current State</w:t>
      </w:r>
    </w:p>
    <w:p w:rsidR="002E24DB" w:rsidRPr="00E11B5F" w:rsidRDefault="002E24DB" w:rsidP="00E11B5F">
      <w:pPr>
        <w:numPr>
          <w:ilvl w:val="0"/>
          <w:numId w:val="50"/>
        </w:numPr>
        <w:shd w:val="clear" w:color="auto" w:fill="FFFFFF"/>
        <w:spacing w:after="0" w:line="240" w:lineRule="auto"/>
        <w:ind w:left="0"/>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Effective Date</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After Christina moved from Illinois to California, the original information gets updated, and we have the following table (assuming the effective date of change is January 15, 2003):</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br/>
      </w:r>
    </w:p>
    <w:tbl>
      <w:tblPr>
        <w:tblW w:w="6792" w:type="dxa"/>
        <w:tblBorders>
          <w:top w:val="single" w:sz="8" w:space="0" w:color="F1F4F6"/>
          <w:left w:val="single" w:sz="8" w:space="0" w:color="F1F4F6"/>
          <w:bottom w:val="single" w:sz="8" w:space="0" w:color="F1F4F6"/>
          <w:right w:val="single" w:sz="8" w:space="0" w:color="F1F4F6"/>
        </w:tblBorders>
        <w:shd w:val="clear" w:color="auto" w:fill="FFFFFF"/>
        <w:tblCellMar>
          <w:left w:w="0" w:type="dxa"/>
          <w:right w:w="0" w:type="dxa"/>
        </w:tblCellMar>
        <w:tblLook w:val="04A0"/>
      </w:tblPr>
      <w:tblGrid>
        <w:gridCol w:w="1380"/>
        <w:gridCol w:w="1361"/>
        <w:gridCol w:w="1324"/>
        <w:gridCol w:w="1386"/>
        <w:gridCol w:w="1341"/>
      </w:tblGrid>
      <w:tr w:rsidR="002E24DB" w:rsidRPr="00E11B5F" w:rsidTr="002E24DB">
        <w:tc>
          <w:tcPr>
            <w:tcW w:w="1800" w:type="dxa"/>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Customer Key</w:t>
            </w:r>
          </w:p>
        </w:tc>
        <w:tc>
          <w:tcPr>
            <w:tcW w:w="1800" w:type="dxa"/>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Name</w:t>
            </w:r>
          </w:p>
        </w:tc>
        <w:tc>
          <w:tcPr>
            <w:tcW w:w="1800" w:type="dxa"/>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Original State</w:t>
            </w:r>
          </w:p>
        </w:tc>
        <w:tc>
          <w:tcPr>
            <w:tcW w:w="1800" w:type="dxa"/>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Current State</w:t>
            </w:r>
          </w:p>
        </w:tc>
        <w:tc>
          <w:tcPr>
            <w:tcW w:w="1800" w:type="dxa"/>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Effective Date</w:t>
            </w:r>
          </w:p>
        </w:tc>
      </w:tr>
      <w:tr w:rsidR="002E24DB" w:rsidRPr="00E11B5F" w:rsidTr="002E24DB">
        <w:tc>
          <w:tcPr>
            <w:tcW w:w="0" w:type="auto"/>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1001</w:t>
            </w:r>
          </w:p>
        </w:tc>
        <w:tc>
          <w:tcPr>
            <w:tcW w:w="0" w:type="auto"/>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Christina</w:t>
            </w:r>
          </w:p>
        </w:tc>
        <w:tc>
          <w:tcPr>
            <w:tcW w:w="0" w:type="auto"/>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Illinois</w:t>
            </w:r>
          </w:p>
        </w:tc>
        <w:tc>
          <w:tcPr>
            <w:tcW w:w="0" w:type="auto"/>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California</w:t>
            </w:r>
          </w:p>
        </w:tc>
        <w:tc>
          <w:tcPr>
            <w:tcW w:w="0" w:type="auto"/>
            <w:tcBorders>
              <w:top w:val="nil"/>
              <w:left w:val="nil"/>
              <w:bottom w:val="nil"/>
              <w:right w:val="nil"/>
            </w:tcBorders>
            <w:shd w:val="clear" w:color="auto" w:fill="FFFFFF"/>
            <w:tcMar>
              <w:top w:w="15" w:type="dxa"/>
              <w:left w:w="15" w:type="dxa"/>
              <w:bottom w:w="15" w:type="dxa"/>
              <w:right w:w="15" w:type="dxa"/>
            </w:tcMar>
            <w:vAlign w:val="bottom"/>
            <w:hideMark/>
          </w:tcPr>
          <w:p w:rsidR="002E24DB" w:rsidRPr="00E11B5F" w:rsidRDefault="002E24DB" w:rsidP="00E11B5F">
            <w:pPr>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15-JAN-2003</w:t>
            </w:r>
          </w:p>
        </w:tc>
      </w:tr>
    </w:tbl>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u w:val="single"/>
          <w:bdr w:val="none" w:sz="0" w:space="0" w:color="auto" w:frame="1"/>
        </w:rPr>
        <w:t>Advantages</w:t>
      </w:r>
      <w:r w:rsidRPr="00E11B5F">
        <w:rPr>
          <w:rFonts w:asciiTheme="majorHAnsi" w:hAnsiTheme="majorHAnsi"/>
          <w:b/>
          <w:bCs/>
          <w:color w:val="373B41"/>
          <w:sz w:val="18"/>
          <w:szCs w:val="18"/>
          <w:bdr w:val="none" w:sz="0" w:space="0" w:color="auto" w:frame="1"/>
        </w:rPr>
        <w:t>:</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 This does not increase the size of the table, since new information is updated.</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 This allows us to keep some part of history.</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u w:val="single"/>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u w:val="single"/>
          <w:bdr w:val="none" w:sz="0" w:space="0" w:color="auto" w:frame="1"/>
        </w:rPr>
        <w:t>Disadvantages</w:t>
      </w:r>
      <w:r w:rsidRPr="00E11B5F">
        <w:rPr>
          <w:rFonts w:asciiTheme="majorHAnsi" w:hAnsiTheme="majorHAnsi"/>
          <w:b/>
          <w:bCs/>
          <w:color w:val="373B41"/>
          <w:sz w:val="18"/>
          <w:szCs w:val="18"/>
          <w:bdr w:val="none" w:sz="0" w:space="0" w:color="auto" w:frame="1"/>
        </w:rPr>
        <w:t>:</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 Type 3 will not be able to keep all history where an attribute is changed more than once. For example, if Christina later moves to Texas on December 15, 2003, the California information will be lost.</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u w:val="single"/>
          <w:bdr w:val="none" w:sz="0" w:space="0" w:color="auto" w:frame="1"/>
        </w:rPr>
        <w:lastRenderedPageBreak/>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u w:val="single"/>
          <w:bdr w:val="none" w:sz="0" w:space="0" w:color="auto" w:frame="1"/>
        </w:rPr>
        <w:t>Usage</w:t>
      </w:r>
      <w:r w:rsidRPr="00E11B5F">
        <w:rPr>
          <w:rFonts w:asciiTheme="majorHAnsi" w:hAnsiTheme="majorHAnsi"/>
          <w:b/>
          <w:bCs/>
          <w:color w:val="373B41"/>
          <w:sz w:val="18"/>
          <w:szCs w:val="18"/>
          <w:bdr w:val="none" w:sz="0" w:space="0" w:color="auto" w:frame="1"/>
        </w:rPr>
        <w:t>:</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Type 3 is rarely used in actual practice.</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u w:val="single"/>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u w:val="single"/>
          <w:bdr w:val="none" w:sz="0" w:space="0" w:color="auto" w:frame="1"/>
        </w:rPr>
        <w:t>When to use Type 3</w:t>
      </w:r>
      <w:r w:rsidRPr="00E11B5F">
        <w:rPr>
          <w:rFonts w:asciiTheme="majorHAnsi" w:hAnsiTheme="majorHAnsi"/>
          <w:b/>
          <w:bCs/>
          <w:color w:val="373B41"/>
          <w:sz w:val="18"/>
          <w:szCs w:val="18"/>
          <w:bdr w:val="none" w:sz="0" w:space="0" w:color="auto" w:frame="1"/>
        </w:rPr>
        <w:t>:</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Type III slowly changing dimension should only be used when it is necessary for the data warehouse to track historical changes, and when such changes will only occur for a finite number of time.</w:t>
      </w:r>
    </w:p>
    <w:p w:rsidR="002E24DB" w:rsidRPr="00E11B5F" w:rsidRDefault="002E24DB" w:rsidP="00E11B5F">
      <w:pPr>
        <w:pStyle w:val="Heading1"/>
        <w:spacing w:before="0" w:beforeAutospacing="0" w:after="0" w:afterAutospacing="0"/>
        <w:rPr>
          <w:rFonts w:asciiTheme="majorHAnsi" w:hAnsiTheme="majorHAnsi"/>
          <w:color w:val="373B41"/>
          <w:sz w:val="18"/>
          <w:szCs w:val="18"/>
        </w:rPr>
      </w:pPr>
      <w:hyperlink r:id="rId264" w:history="1">
        <w:r w:rsidRPr="00E11B5F">
          <w:rPr>
            <w:rStyle w:val="Hyperlink"/>
            <w:rFonts w:asciiTheme="majorHAnsi" w:hAnsiTheme="majorHAnsi"/>
            <w:color w:val="373B41"/>
            <w:sz w:val="18"/>
            <w:szCs w:val="18"/>
          </w:rPr>
          <w:t>Dimensional Data Mode</w:t>
        </w:r>
      </w:hyperlink>
    </w:p>
    <w:p w:rsidR="002E24DB" w:rsidRPr="00E11B5F" w:rsidRDefault="002E24DB" w:rsidP="00E11B5F">
      <w:pPr>
        <w:shd w:val="clear" w:color="auto" w:fill="FFFFFF"/>
        <w:spacing w:after="0" w:line="240" w:lineRule="auto"/>
        <w:jc w:val="center"/>
        <w:textAlignment w:val="baseline"/>
        <w:rPr>
          <w:rFonts w:asciiTheme="majorHAnsi" w:hAnsiTheme="majorHAnsi"/>
          <w:color w:val="373B41"/>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654" name="Picture 654" descr="https://4.bp.blogspot.com/-hNJXN0a2qdo/XDMGxpcsGzI/AAAAAAAAPSA/QcaHHwRRlsw5-dGUWHwxGdvba6gDDsYEwCLcBGAs/s1600/Programs%2Bfor%2BSelenium%25289%2529.png">
              <a:hlinkClick xmlns:a="http://schemas.openxmlformats.org/drawingml/2006/main" r:id="rId2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4.bp.blogspot.com/-hNJXN0a2qdo/XDMGxpcsGzI/AAAAAAAAPSA/QcaHHwRRlsw5-dGUWHwxGdvba6gDDsYEwCLcBGAs/s1600/Programs%2Bfor%2BSelenium%25289%2529.png">
                      <a:hlinkClick r:id="rId265"/>
                    </pic:cNvPr>
                    <pic:cNvPicPr>
                      <a:picLocks noChangeAspect="1" noChangeArrowheads="1"/>
                    </pic:cNvPicPr>
                  </pic:nvPicPr>
                  <pic:blipFill>
                    <a:blip r:embed="rId266"/>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Dimensional data model is most often used in data warehousing systems. This is different from the 3rd normal form, commonly used for transactional (OLTP) type systems. As you can imagine, the same data would then be stored differently in a dimensional model than in a 3rd normal form model.</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To understand dimensional data modeling, let's define some of the terms commonly used in this type of modeling:</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Dimension</w:t>
      </w:r>
      <w:r w:rsidRPr="00E11B5F">
        <w:rPr>
          <w:rFonts w:asciiTheme="majorHAnsi" w:hAnsiTheme="majorHAnsi"/>
          <w:color w:val="373B41"/>
          <w:sz w:val="18"/>
          <w:szCs w:val="18"/>
          <w:bdr w:val="none" w:sz="0" w:space="0" w:color="auto" w:frame="1"/>
        </w:rPr>
        <w:t>: A category of information. For example, the time dimension.</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Attribute</w:t>
      </w:r>
      <w:r w:rsidRPr="00E11B5F">
        <w:rPr>
          <w:rFonts w:asciiTheme="majorHAnsi" w:hAnsiTheme="majorHAnsi"/>
          <w:color w:val="373B41"/>
          <w:sz w:val="18"/>
          <w:szCs w:val="18"/>
          <w:bdr w:val="none" w:sz="0" w:space="0" w:color="auto" w:frame="1"/>
        </w:rPr>
        <w:t>: A unique level within a dimension. For example, Month is an attribute in the Time Dimension.</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Hierarchy</w:t>
      </w:r>
      <w:r w:rsidRPr="00E11B5F">
        <w:rPr>
          <w:rFonts w:asciiTheme="majorHAnsi" w:hAnsiTheme="majorHAnsi"/>
          <w:color w:val="373B41"/>
          <w:sz w:val="18"/>
          <w:szCs w:val="18"/>
          <w:bdr w:val="none" w:sz="0" w:space="0" w:color="auto" w:frame="1"/>
        </w:rPr>
        <w:t>: The specification of levels that represents relationship between different attributes within a dimension. For example, one possible hierarchy in the Time dimension is Year → Quarter → Month → Day.</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Fact Table</w:t>
      </w:r>
      <w:r w:rsidRPr="00E11B5F">
        <w:rPr>
          <w:rFonts w:asciiTheme="majorHAnsi" w:hAnsiTheme="majorHAnsi"/>
          <w:color w:val="373B41"/>
          <w:sz w:val="18"/>
          <w:szCs w:val="18"/>
          <w:bdr w:val="none" w:sz="0" w:space="0" w:color="auto" w:frame="1"/>
        </w:rPr>
        <w:t>: A fact table is a table that contains the measures of interest. For example, sales amount would be such a measure. This measure is stored in the fact table with the appropriate granularity. For example, it can be sales amount by store by day. In this case, the fact table would contain three columns: A date column, a store column, and a sales amount column.</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Lookup Table</w:t>
      </w:r>
      <w:r w:rsidRPr="00E11B5F">
        <w:rPr>
          <w:rFonts w:asciiTheme="majorHAnsi" w:hAnsiTheme="majorHAnsi"/>
          <w:color w:val="373B41"/>
          <w:sz w:val="18"/>
          <w:szCs w:val="18"/>
          <w:bdr w:val="none" w:sz="0" w:space="0" w:color="auto" w:frame="1"/>
        </w:rPr>
        <w:t>: The lookup table provides the detailed information about the attributes. For example, the lookup table for the Quarter attribute would include a list of all of the quarters available in the data warehouse. Each row (each quarter) may have several fields, one for the unique ID that identifies the quarter, and one or more additional fields that specifies how that particular quarter is represented on a report (for example, first quarter of 2001 may be represented as "Q1 2001" or "2001 Q1").</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A dimensional model includes fact tables and lookup tables. Fact tables connect to one or more lookup tables, but fact tables do not have direct relationships to one another. Dimensions and hierarchies are represented by lookup tables. Attributes are the non-key columns in the lookup tables.</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lastRenderedPageBreak/>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In designing data models for data warehouses / data marts, the most commonly used schema types are</w:t>
      </w:r>
      <w:r w:rsidRPr="00E11B5F">
        <w:rPr>
          <w:rStyle w:val="apple-converted-space"/>
          <w:rFonts w:asciiTheme="majorHAnsi" w:hAnsiTheme="majorHAnsi"/>
          <w:color w:val="373B41"/>
          <w:sz w:val="18"/>
          <w:szCs w:val="18"/>
          <w:bdr w:val="none" w:sz="0" w:space="0" w:color="auto" w:frame="1"/>
        </w:rPr>
        <w:t> </w:t>
      </w:r>
      <w:r w:rsidRPr="00E11B5F">
        <w:rPr>
          <w:rFonts w:asciiTheme="majorHAnsi" w:hAnsiTheme="majorHAnsi"/>
          <w:color w:val="373B41"/>
          <w:sz w:val="18"/>
          <w:szCs w:val="18"/>
          <w:bdr w:val="none" w:sz="0" w:space="0" w:color="auto" w:frame="1"/>
        </w:rPr>
        <w:t>Star Schema</w:t>
      </w:r>
      <w:r w:rsidRPr="00E11B5F">
        <w:rPr>
          <w:rStyle w:val="apple-converted-space"/>
          <w:rFonts w:asciiTheme="majorHAnsi" w:hAnsiTheme="majorHAnsi"/>
          <w:color w:val="373B41"/>
          <w:sz w:val="18"/>
          <w:szCs w:val="18"/>
          <w:bdr w:val="none" w:sz="0" w:space="0" w:color="auto" w:frame="1"/>
        </w:rPr>
        <w:t> </w:t>
      </w:r>
      <w:r w:rsidRPr="00E11B5F">
        <w:rPr>
          <w:rFonts w:asciiTheme="majorHAnsi" w:hAnsiTheme="majorHAnsi"/>
          <w:color w:val="373B41"/>
          <w:sz w:val="18"/>
          <w:szCs w:val="18"/>
          <w:bdr w:val="none" w:sz="0" w:space="0" w:color="auto" w:frame="1"/>
        </w:rPr>
        <w:t>and Snowflake Schema.</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Whether one uses a star or a snowflake largely depends on personal preference and business needs. Personally, I am partial to snowflakes,</w:t>
      </w:r>
      <w:r w:rsidRPr="00E11B5F">
        <w:rPr>
          <w:rStyle w:val="apple-converted-space"/>
          <w:rFonts w:asciiTheme="majorHAnsi" w:hAnsiTheme="majorHAnsi"/>
          <w:color w:val="373B41"/>
          <w:sz w:val="18"/>
          <w:szCs w:val="18"/>
          <w:bdr w:val="none" w:sz="0" w:space="0" w:color="auto" w:frame="1"/>
        </w:rPr>
        <w:t> </w:t>
      </w:r>
      <w:r w:rsidRPr="00E11B5F">
        <w:rPr>
          <w:rFonts w:asciiTheme="majorHAnsi" w:hAnsiTheme="majorHAnsi"/>
          <w:i/>
          <w:iCs/>
          <w:color w:val="373B41"/>
          <w:sz w:val="18"/>
          <w:szCs w:val="18"/>
          <w:bdr w:val="none" w:sz="0" w:space="0" w:color="auto" w:frame="1"/>
        </w:rPr>
        <w:t>when there is a business case to analyze the information at that particular level</w:t>
      </w:r>
      <w:r w:rsidRPr="00E11B5F">
        <w:rPr>
          <w:rFonts w:asciiTheme="majorHAnsi" w:hAnsiTheme="majorHAnsi"/>
          <w:color w:val="373B41"/>
          <w:sz w:val="18"/>
          <w:szCs w:val="18"/>
          <w:bdr w:val="none" w:sz="0" w:space="0" w:color="auto" w:frame="1"/>
        </w:rPr>
        <w:t>.</w:t>
      </w:r>
    </w:p>
    <w:p w:rsidR="002E24DB" w:rsidRPr="00E11B5F" w:rsidRDefault="002E24DB" w:rsidP="00E11B5F">
      <w:pPr>
        <w:pStyle w:val="Heading1"/>
        <w:spacing w:before="0" w:beforeAutospacing="0" w:after="0" w:afterAutospacing="0"/>
        <w:rPr>
          <w:rFonts w:asciiTheme="majorHAnsi" w:hAnsiTheme="majorHAnsi"/>
          <w:color w:val="373B41"/>
          <w:sz w:val="18"/>
          <w:szCs w:val="18"/>
        </w:rPr>
      </w:pPr>
      <w:hyperlink r:id="rId267" w:history="1">
        <w:r w:rsidRPr="00E11B5F">
          <w:rPr>
            <w:rStyle w:val="Hyperlink"/>
            <w:rFonts w:asciiTheme="majorHAnsi" w:hAnsiTheme="majorHAnsi"/>
            <w:color w:val="373B41"/>
            <w:sz w:val="18"/>
            <w:szCs w:val="18"/>
          </w:rPr>
          <w:t>What Is OLAP</w:t>
        </w:r>
      </w:hyperlink>
    </w:p>
    <w:p w:rsidR="002E24DB" w:rsidRPr="00E11B5F" w:rsidRDefault="002E24DB" w:rsidP="00E11B5F">
      <w:pPr>
        <w:shd w:val="clear" w:color="auto" w:fill="FFFFFF"/>
        <w:spacing w:after="0" w:line="240" w:lineRule="auto"/>
        <w:jc w:val="center"/>
        <w:textAlignment w:val="baseline"/>
        <w:rPr>
          <w:rFonts w:asciiTheme="majorHAnsi" w:hAnsiTheme="majorHAnsi"/>
          <w:color w:val="373B41"/>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656" name="Picture 656" descr="https://3.bp.blogspot.com/-4ZILD6L5kCQ/XDRZamb1LrI/AAAAAAAAPSc/LKMGMoDENk4Ypa6HDpjVeeTUp7zjLq5RgCLcBGAs/s1600/Programs%2Bfor%2BSelenium%252812%2529.png">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3.bp.blogspot.com/-4ZILD6L5kCQ/XDRZamb1LrI/AAAAAAAAPSc/LKMGMoDENk4Ypa6HDpjVeeTUp7zjLq5RgCLcBGAs/s1600/Programs%2Bfor%2BSelenium%252812%2529.png">
                      <a:hlinkClick r:id="rId268"/>
                    </pic:cNvPr>
                    <pic:cNvPicPr>
                      <a:picLocks noChangeAspect="1" noChangeArrowheads="1"/>
                    </pic:cNvPicPr>
                  </pic:nvPicPr>
                  <pic:blipFill>
                    <a:blip r:embed="rId269"/>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OLAP stands for On-Line Analytical Processing. The first attempt to provide a definition to OLAP was by Dr. Codd, who proposed 12 rules for OLAP. Later, it was discovered that this particular white paper was sponsored by one of the OLAP tool vendors, thus causing it to lose objectivity. The OLAP Report has proposed the FASMI test, </w:t>
      </w:r>
      <w:r w:rsidRPr="00E11B5F">
        <w:rPr>
          <w:rFonts w:asciiTheme="majorHAnsi" w:hAnsiTheme="majorHAnsi"/>
          <w:b/>
          <w:bCs/>
          <w:i/>
          <w:iCs/>
          <w:color w:val="373B41"/>
          <w:sz w:val="18"/>
          <w:szCs w:val="18"/>
          <w:bdr w:val="none" w:sz="0" w:space="0" w:color="auto" w:frame="1"/>
        </w:rPr>
        <w:t>F</w:t>
      </w:r>
      <w:r w:rsidRPr="00E11B5F">
        <w:rPr>
          <w:rFonts w:asciiTheme="majorHAnsi" w:hAnsiTheme="majorHAnsi"/>
          <w:color w:val="373B41"/>
          <w:sz w:val="18"/>
          <w:szCs w:val="18"/>
          <w:bdr w:val="none" w:sz="0" w:space="0" w:color="auto" w:frame="1"/>
        </w:rPr>
        <w:t>ast </w:t>
      </w:r>
      <w:r w:rsidRPr="00E11B5F">
        <w:rPr>
          <w:rFonts w:asciiTheme="majorHAnsi" w:hAnsiTheme="majorHAnsi"/>
          <w:b/>
          <w:bCs/>
          <w:i/>
          <w:iCs/>
          <w:color w:val="373B41"/>
          <w:sz w:val="18"/>
          <w:szCs w:val="18"/>
          <w:bdr w:val="none" w:sz="0" w:space="0" w:color="auto" w:frame="1"/>
        </w:rPr>
        <w:t>A</w:t>
      </w:r>
      <w:r w:rsidRPr="00E11B5F">
        <w:rPr>
          <w:rFonts w:asciiTheme="majorHAnsi" w:hAnsiTheme="majorHAnsi"/>
          <w:color w:val="373B41"/>
          <w:sz w:val="18"/>
          <w:szCs w:val="18"/>
          <w:bdr w:val="none" w:sz="0" w:space="0" w:color="auto" w:frame="1"/>
        </w:rPr>
        <w:t>nalysis of </w:t>
      </w:r>
      <w:r w:rsidRPr="00E11B5F">
        <w:rPr>
          <w:rFonts w:asciiTheme="majorHAnsi" w:hAnsiTheme="majorHAnsi"/>
          <w:b/>
          <w:bCs/>
          <w:i/>
          <w:iCs/>
          <w:color w:val="373B41"/>
          <w:sz w:val="18"/>
          <w:szCs w:val="18"/>
          <w:bdr w:val="none" w:sz="0" w:space="0" w:color="auto" w:frame="1"/>
        </w:rPr>
        <w:t>S</w:t>
      </w:r>
      <w:r w:rsidRPr="00E11B5F">
        <w:rPr>
          <w:rFonts w:asciiTheme="majorHAnsi" w:hAnsiTheme="majorHAnsi"/>
          <w:color w:val="373B41"/>
          <w:sz w:val="18"/>
          <w:szCs w:val="18"/>
          <w:bdr w:val="none" w:sz="0" w:space="0" w:color="auto" w:frame="1"/>
        </w:rPr>
        <w:t>hared </w:t>
      </w:r>
      <w:r w:rsidRPr="00E11B5F">
        <w:rPr>
          <w:rFonts w:asciiTheme="majorHAnsi" w:hAnsiTheme="majorHAnsi"/>
          <w:b/>
          <w:bCs/>
          <w:i/>
          <w:iCs/>
          <w:color w:val="373B41"/>
          <w:sz w:val="18"/>
          <w:szCs w:val="18"/>
          <w:bdr w:val="none" w:sz="0" w:space="0" w:color="auto" w:frame="1"/>
        </w:rPr>
        <w:t>M</w:t>
      </w:r>
      <w:r w:rsidRPr="00E11B5F">
        <w:rPr>
          <w:rFonts w:asciiTheme="majorHAnsi" w:hAnsiTheme="majorHAnsi"/>
          <w:color w:val="373B41"/>
          <w:sz w:val="18"/>
          <w:szCs w:val="18"/>
          <w:bdr w:val="none" w:sz="0" w:space="0" w:color="auto" w:frame="1"/>
        </w:rPr>
        <w:t>ultidimensional </w:t>
      </w:r>
      <w:r w:rsidRPr="00E11B5F">
        <w:rPr>
          <w:rFonts w:asciiTheme="majorHAnsi" w:hAnsiTheme="majorHAnsi"/>
          <w:b/>
          <w:bCs/>
          <w:i/>
          <w:iCs/>
          <w:color w:val="373B41"/>
          <w:sz w:val="18"/>
          <w:szCs w:val="18"/>
          <w:bdr w:val="none" w:sz="0" w:space="0" w:color="auto" w:frame="1"/>
        </w:rPr>
        <w:t>I</w:t>
      </w:r>
      <w:r w:rsidRPr="00E11B5F">
        <w:rPr>
          <w:rFonts w:asciiTheme="majorHAnsi" w:hAnsiTheme="majorHAnsi"/>
          <w:color w:val="373B41"/>
          <w:sz w:val="18"/>
          <w:szCs w:val="18"/>
          <w:bdr w:val="none" w:sz="0" w:space="0" w:color="auto" w:frame="1"/>
        </w:rPr>
        <w:t>nformation. For a more detailed description of both Dr. Codd's rules and the FASMI test, please visit The OLAP Report.</w:t>
      </w:r>
      <w:r w:rsidRPr="00E11B5F">
        <w:rPr>
          <w:rFonts w:asciiTheme="majorHAnsi" w:hAnsiTheme="majorHAnsi"/>
          <w:color w:val="373B41"/>
          <w:sz w:val="18"/>
          <w:szCs w:val="18"/>
        </w:rPr>
        <w:br/>
      </w:r>
    </w:p>
    <w:p w:rsidR="002E24DB" w:rsidRPr="00E11B5F" w:rsidRDefault="002E24DB"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rPr>
        <w:br/>
      </w:r>
    </w:p>
    <w:p w:rsidR="002E24DB" w:rsidRPr="00E11B5F" w:rsidRDefault="002E24DB"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                 For people on the business side, the key feature out of the above list is "Multidimensional." In other words,  the ability to analyze metrics in different dimensions such as time, geography, gender, product, etc. For example, a sale for the company is up. What region is most responsible for this increase? Which store in this region is most responsible for the increase? What particular product category or categories contributed the most to the increase? Answering these types of questions in order means that you are performing an OLAP analysis.</w:t>
      </w:r>
    </w:p>
    <w:p w:rsidR="002E24DB" w:rsidRPr="00E11B5F" w:rsidRDefault="002E24DB"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br/>
      </w:r>
    </w:p>
    <w:p w:rsidR="002E24DB" w:rsidRPr="00E11B5F" w:rsidRDefault="002E24DB"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Depending on the underlying technology used, OLAP can be broadly divided into two different camps: MOLAP and ROLAP. A discussion of the different OLAP types can be found in the MOLAP, ROLAP, and HOLAP section.</w:t>
      </w:r>
    </w:p>
    <w:p w:rsidR="002E24DB" w:rsidRPr="00E11B5F" w:rsidRDefault="002E24DB" w:rsidP="00E11B5F">
      <w:pPr>
        <w:pStyle w:val="Heading1"/>
        <w:spacing w:before="0" w:beforeAutospacing="0" w:after="0" w:afterAutospacing="0"/>
        <w:rPr>
          <w:rFonts w:asciiTheme="majorHAnsi" w:hAnsiTheme="majorHAnsi"/>
          <w:color w:val="373B41"/>
          <w:sz w:val="18"/>
          <w:szCs w:val="18"/>
        </w:rPr>
      </w:pPr>
      <w:hyperlink r:id="rId270" w:history="1">
        <w:r w:rsidRPr="00E11B5F">
          <w:rPr>
            <w:rStyle w:val="Hyperlink"/>
            <w:rFonts w:asciiTheme="majorHAnsi" w:hAnsiTheme="majorHAnsi"/>
            <w:color w:val="373B41"/>
            <w:sz w:val="18"/>
            <w:szCs w:val="18"/>
          </w:rPr>
          <w:t>Data Integrity</w:t>
        </w:r>
      </w:hyperlink>
    </w:p>
    <w:p w:rsidR="002E24DB" w:rsidRPr="00E11B5F" w:rsidRDefault="002E24DB" w:rsidP="00E11B5F">
      <w:pPr>
        <w:shd w:val="clear" w:color="auto" w:fill="FFFFFF"/>
        <w:spacing w:after="0" w:line="240" w:lineRule="auto"/>
        <w:jc w:val="center"/>
        <w:textAlignment w:val="baseline"/>
        <w:rPr>
          <w:rFonts w:asciiTheme="majorHAnsi" w:hAnsiTheme="majorHAnsi"/>
          <w:color w:val="373B41"/>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658" name="Picture 658" descr="https://4.bp.blogspot.com/-ouA1bIDjVJU/XDRgbQqz-yI/AAAAAAAAPSo/LQ_-WV74hgIW4tMrXBH_5H8gvJs_1iThQCLcBGAs/s1600/Programs%2Bfor%2BSelenium%252813%2529.png">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s://4.bp.blogspot.com/-ouA1bIDjVJU/XDRgbQqz-yI/AAAAAAAAPSo/LQ_-WV74hgIW4tMrXBH_5H8gvJs_1iThQCLcBGAs/s1600/Programs%2Bfor%2BSelenium%252813%2529.png">
                      <a:hlinkClick r:id="rId271"/>
                    </pic:cNvPr>
                    <pic:cNvPicPr>
                      <a:picLocks noChangeAspect="1" noChangeArrowheads="1"/>
                    </pic:cNvPicPr>
                  </pic:nvPicPr>
                  <pic:blipFill>
                    <a:blip r:embed="rId272"/>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lastRenderedPageBreak/>
        <w:t> Data integrity refers to the validity of data, meaning data is consistent and correct. In the data warehousing field, we frequently hear the term, "Garbage In, Garbage Out." If there is no data integrity in the data warehouse, any resulting report and analysis will not be useful. </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t>                   </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t> In a data warehouse or a data mart, there are three areas of where data integrity needs to be enforced: </w:t>
      </w:r>
      <w:r w:rsidRPr="00E11B5F">
        <w:rPr>
          <w:rFonts w:asciiTheme="majorHAnsi" w:hAnsiTheme="majorHAnsi"/>
          <w:color w:val="373B41"/>
          <w:sz w:val="18"/>
          <w:szCs w:val="18"/>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Database level</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t>We can enforce data integrity at the database level. Common ways of enforcing data integrity include:</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Referential integrity</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u w:val="single"/>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t>The relationship between the primary key of one table and the foreign key of another table must always be maintained. For example, a primary key cannot be deleted if there is still a foreign key that refers to this primary key.</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Primary key / Unique constraint</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u w:val="single"/>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t>Primary keys and the UNIQUE constraint are used to make sure every row in a table can be uniquely identified.</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u w:val="single"/>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Not NULL vs NULL-able</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u w:val="single"/>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t>For columns identified as NOT NULL, they may not have a NULL value.</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Valid Values</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u w:val="single"/>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t>Only allowed values are permitted in the database. For example, if a column can only have positive integers, a value of '-1' cannot be allowed.</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ETL process</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u w:val="single"/>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t>For each step of the ETL process, data integrity checks should be put in place to ensure that source data is the same as the data in the destination. Most common checks include record counts or record sums.</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u w:val="single"/>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Access level</w:t>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z w:val="18"/>
          <w:szCs w:val="18"/>
          <w:u w:val="single"/>
          <w:bdr w:val="none" w:sz="0" w:space="0" w:color="auto" w:frame="1"/>
        </w:rPr>
        <w:br/>
      </w:r>
    </w:p>
    <w:p w:rsidR="002E24DB" w:rsidRPr="00E11B5F" w:rsidRDefault="002E24DB"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t>We need to ensure that data is not altered by any unauthorized means either during the ETL process or in the data warehouse. To do this, there needs to be safeguards against unauthorized access to data (including physical access to the servers), as well as logging of all data access history. Data integrity can only ensured if there is no unauthorized access to the data.</w:t>
      </w:r>
    </w:p>
    <w:p w:rsidR="008C1076" w:rsidRPr="00E11B5F" w:rsidRDefault="008C1076" w:rsidP="00E11B5F">
      <w:pPr>
        <w:pStyle w:val="Heading1"/>
        <w:spacing w:before="0" w:beforeAutospacing="0" w:after="0" w:afterAutospacing="0"/>
        <w:rPr>
          <w:rFonts w:asciiTheme="majorHAnsi" w:hAnsiTheme="majorHAnsi"/>
          <w:sz w:val="18"/>
          <w:szCs w:val="18"/>
        </w:rPr>
      </w:pPr>
      <w:hyperlink r:id="rId273" w:history="1">
        <w:r w:rsidRPr="00E11B5F">
          <w:rPr>
            <w:rStyle w:val="Hyperlink"/>
            <w:rFonts w:asciiTheme="majorHAnsi" w:hAnsiTheme="majorHAnsi"/>
            <w:color w:val="373B41"/>
            <w:sz w:val="18"/>
            <w:szCs w:val="18"/>
          </w:rPr>
          <w:t>Data Warehouse Schemas</w:t>
        </w:r>
      </w:hyperlink>
    </w:p>
    <w:p w:rsidR="008C1076" w:rsidRPr="00E11B5F" w:rsidRDefault="008C1076" w:rsidP="00E11B5F">
      <w:pPr>
        <w:shd w:val="clear" w:color="auto" w:fill="FFFFFF"/>
        <w:spacing w:after="0" w:line="240" w:lineRule="auto"/>
        <w:jc w:val="center"/>
        <w:textAlignment w:val="baseline"/>
        <w:rPr>
          <w:rFonts w:asciiTheme="majorHAnsi" w:hAnsiTheme="majorHAnsi"/>
          <w:color w:val="373B41"/>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660" name="Picture 660" descr="https://1.bp.blogspot.com/-Ukidi-XX6bI/XDRiwdLHiOI/AAAAAAAAPS0/cfcOvH8FKpYL_r-RYyo-J56eXs4j45ybgCLcBGAs/s1600/Programs%2Bfor%2BSelenium%252814%2529.png">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1.bp.blogspot.com/-Ukidi-XX6bI/XDRiwdLHiOI/AAAAAAAAPS0/cfcOvH8FKpYL_r-RYyo-J56eXs4j45ybgCLcBGAs/s1600/Programs%2Bfor%2BSelenium%252814%2529.png">
                      <a:hlinkClick r:id="rId274"/>
                    </pic:cNvPr>
                    <pic:cNvPicPr>
                      <a:picLocks noChangeAspect="1" noChangeArrowheads="1"/>
                    </pic:cNvPicPr>
                  </pic:nvPicPr>
                  <pic:blipFill>
                    <a:blip r:embed="rId275"/>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A schema is a collection of database objects, including tables, views, indexes, and synonyms. You can arrange schema objects in the schema models designed for data warehousing in a variety of ways.</w:t>
      </w:r>
    </w:p>
    <w:p w:rsidR="008C1076" w:rsidRPr="00E11B5F" w:rsidRDefault="008C1076" w:rsidP="00E11B5F">
      <w:pPr>
        <w:pStyle w:val="Heading5"/>
        <w:shd w:val="clear" w:color="auto" w:fill="FFFFFF"/>
        <w:spacing w:before="0" w:line="240" w:lineRule="auto"/>
        <w:jc w:val="both"/>
        <w:textAlignment w:val="baseline"/>
        <w:rPr>
          <w:color w:val="373B41"/>
          <w:spacing w:val="-12"/>
          <w:sz w:val="18"/>
          <w:szCs w:val="18"/>
        </w:rPr>
      </w:pPr>
      <w:r w:rsidRPr="00E11B5F">
        <w:rPr>
          <w:b/>
          <w:bCs/>
          <w:color w:val="373B41"/>
          <w:spacing w:val="-12"/>
          <w:sz w:val="18"/>
          <w:szCs w:val="18"/>
          <w:bdr w:val="none" w:sz="0" w:space="0" w:color="auto" w:frame="1"/>
        </w:rPr>
        <w:t>Star Schemas :</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The </w:t>
      </w:r>
      <w:r w:rsidRPr="00E11B5F">
        <w:rPr>
          <w:rFonts w:asciiTheme="majorHAnsi" w:hAnsiTheme="majorHAnsi"/>
          <w:b/>
          <w:bCs/>
          <w:color w:val="373B41"/>
          <w:sz w:val="18"/>
          <w:szCs w:val="18"/>
          <w:bdr w:val="none" w:sz="0" w:space="0" w:color="auto" w:frame="1"/>
        </w:rPr>
        <w:t>star schema</w:t>
      </w:r>
      <w:r w:rsidRPr="00E11B5F">
        <w:rPr>
          <w:rFonts w:asciiTheme="majorHAnsi" w:hAnsiTheme="majorHAnsi"/>
          <w:color w:val="373B41"/>
          <w:sz w:val="18"/>
          <w:szCs w:val="18"/>
          <w:bdr w:val="none" w:sz="0" w:space="0" w:color="auto" w:frame="1"/>
        </w:rPr>
        <w:t> (also called </w:t>
      </w:r>
      <w:r w:rsidRPr="00E11B5F">
        <w:rPr>
          <w:rFonts w:asciiTheme="majorHAnsi" w:hAnsiTheme="majorHAnsi"/>
          <w:i/>
          <w:iCs/>
          <w:color w:val="373B41"/>
          <w:sz w:val="18"/>
          <w:szCs w:val="18"/>
          <w:bdr w:val="none" w:sz="0" w:space="0" w:color="auto" w:frame="1"/>
        </w:rPr>
        <w:t>star-join schema</w:t>
      </w:r>
      <w:r w:rsidRPr="00E11B5F">
        <w:rPr>
          <w:rFonts w:asciiTheme="majorHAnsi" w:hAnsiTheme="majorHAnsi"/>
          <w:color w:val="373B41"/>
          <w:sz w:val="18"/>
          <w:szCs w:val="18"/>
          <w:bdr w:val="none" w:sz="0" w:space="0" w:color="auto" w:frame="1"/>
        </w:rPr>
        <w:t>, </w:t>
      </w:r>
      <w:r w:rsidRPr="00E11B5F">
        <w:rPr>
          <w:rFonts w:asciiTheme="majorHAnsi" w:hAnsiTheme="majorHAnsi"/>
          <w:i/>
          <w:iCs/>
          <w:color w:val="373B41"/>
          <w:sz w:val="18"/>
          <w:szCs w:val="18"/>
          <w:bdr w:val="none" w:sz="0" w:space="0" w:color="auto" w:frame="1"/>
        </w:rPr>
        <w:t>data cube</w:t>
      </w:r>
      <w:r w:rsidRPr="00E11B5F">
        <w:rPr>
          <w:rFonts w:asciiTheme="majorHAnsi" w:hAnsiTheme="majorHAnsi"/>
          <w:color w:val="373B41"/>
          <w:sz w:val="18"/>
          <w:szCs w:val="18"/>
          <w:bdr w:val="none" w:sz="0" w:space="0" w:color="auto" w:frame="1"/>
        </w:rPr>
        <w:t>, or </w:t>
      </w:r>
      <w:r w:rsidRPr="00E11B5F">
        <w:rPr>
          <w:rFonts w:asciiTheme="majorHAnsi" w:hAnsiTheme="majorHAnsi"/>
          <w:i/>
          <w:iCs/>
          <w:color w:val="373B41"/>
          <w:sz w:val="18"/>
          <w:szCs w:val="18"/>
          <w:bdr w:val="none" w:sz="0" w:space="0" w:color="auto" w:frame="1"/>
        </w:rPr>
        <w:t>multi-dimensional schema</w:t>
      </w:r>
      <w:r w:rsidRPr="00E11B5F">
        <w:rPr>
          <w:rFonts w:asciiTheme="majorHAnsi" w:hAnsiTheme="majorHAnsi"/>
          <w:color w:val="373B41"/>
          <w:sz w:val="18"/>
          <w:szCs w:val="18"/>
          <w:bdr w:val="none" w:sz="0" w:space="0" w:color="auto" w:frame="1"/>
        </w:rPr>
        <w:t>) is the simplest style of data warehouse schema. The star schema consists of one or more fact tables referencing any number of dimension tables</w:t>
      </w: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noProof/>
          <w:color w:val="373B41"/>
          <w:sz w:val="18"/>
          <w:szCs w:val="18"/>
          <w:bdr w:val="none" w:sz="0" w:space="0" w:color="auto" w:frame="1"/>
        </w:rPr>
        <w:drawing>
          <wp:inline distT="0" distB="0" distL="0" distR="0">
            <wp:extent cx="5398770" cy="1718945"/>
            <wp:effectExtent l="19050" t="0" r="0" b="0"/>
            <wp:docPr id="661" name="Picture 661" descr="Text description of dwhsg007.gif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Text description of dwhsg007.gif follows"/>
                    <pic:cNvPicPr>
                      <a:picLocks noChangeAspect="1" noChangeArrowheads="1"/>
                    </pic:cNvPicPr>
                  </pic:nvPicPr>
                  <pic:blipFill>
                    <a:blip r:embed="rId276"/>
                    <a:srcRect/>
                    <a:stretch>
                      <a:fillRect/>
                    </a:stretch>
                  </pic:blipFill>
                  <pic:spPr bwMode="auto">
                    <a:xfrm>
                      <a:off x="0" y="0"/>
                      <a:ext cx="5398770" cy="1718945"/>
                    </a:xfrm>
                    <a:prstGeom prst="rect">
                      <a:avLst/>
                    </a:prstGeom>
                    <a:noFill/>
                    <a:ln w="9525">
                      <a:noFill/>
                      <a:miter lim="800000"/>
                      <a:headEnd/>
                      <a:tailEnd/>
                    </a:ln>
                  </pic:spPr>
                </pic:pic>
              </a:graphicData>
            </a:graphic>
          </wp:inline>
        </w:drawing>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The facts that the data warehouse helps analyze are classified along different dimensions:</w:t>
      </w:r>
    </w:p>
    <w:p w:rsidR="008C1076" w:rsidRPr="00E11B5F" w:rsidRDefault="008C1076" w:rsidP="00E11B5F">
      <w:pPr>
        <w:numPr>
          <w:ilvl w:val="0"/>
          <w:numId w:val="51"/>
        </w:numPr>
        <w:shd w:val="clear" w:color="auto" w:fill="FFFFFF"/>
        <w:spacing w:after="0" w:line="240" w:lineRule="auto"/>
        <w:ind w:left="0"/>
        <w:jc w:val="both"/>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The </w:t>
      </w:r>
      <w:r w:rsidRPr="00E11B5F">
        <w:rPr>
          <w:rFonts w:asciiTheme="majorHAnsi" w:hAnsiTheme="majorHAnsi"/>
          <w:b/>
          <w:bCs/>
          <w:i/>
          <w:iCs/>
          <w:color w:val="373B41"/>
          <w:sz w:val="18"/>
          <w:szCs w:val="18"/>
          <w:bdr w:val="none" w:sz="0" w:space="0" w:color="auto" w:frame="1"/>
        </w:rPr>
        <w:t>fact table</w:t>
      </w:r>
      <w:r w:rsidRPr="00E11B5F">
        <w:rPr>
          <w:rFonts w:asciiTheme="majorHAnsi" w:hAnsiTheme="majorHAnsi"/>
          <w:color w:val="373B41"/>
          <w:sz w:val="18"/>
          <w:szCs w:val="18"/>
          <w:bdr w:val="none" w:sz="0" w:space="0" w:color="auto" w:frame="1"/>
        </w:rPr>
        <w:t> holds the main data. It includes a large amount of aggregated data, such as price and units sold. There may be multiple fact tables in a star schema.</w:t>
      </w:r>
    </w:p>
    <w:p w:rsidR="008C1076" w:rsidRPr="00E11B5F" w:rsidRDefault="008C1076" w:rsidP="00E11B5F">
      <w:pPr>
        <w:numPr>
          <w:ilvl w:val="0"/>
          <w:numId w:val="51"/>
        </w:numPr>
        <w:shd w:val="clear" w:color="auto" w:fill="FFFFFF"/>
        <w:spacing w:after="0" w:line="240" w:lineRule="auto"/>
        <w:ind w:left="0"/>
        <w:jc w:val="both"/>
        <w:textAlignment w:val="baseline"/>
        <w:rPr>
          <w:rFonts w:asciiTheme="majorHAnsi" w:hAnsiTheme="majorHAnsi"/>
          <w:color w:val="373B41"/>
          <w:sz w:val="18"/>
          <w:szCs w:val="18"/>
        </w:rPr>
      </w:pPr>
      <w:r w:rsidRPr="00E11B5F">
        <w:rPr>
          <w:rFonts w:asciiTheme="majorHAnsi" w:hAnsiTheme="majorHAnsi"/>
          <w:b/>
          <w:bCs/>
          <w:i/>
          <w:iCs/>
          <w:color w:val="373B41"/>
          <w:sz w:val="18"/>
          <w:szCs w:val="18"/>
          <w:bdr w:val="none" w:sz="0" w:space="0" w:color="auto" w:frame="1"/>
        </w:rPr>
        <w:t>Dimension tables</w:t>
      </w:r>
      <w:r w:rsidRPr="00E11B5F">
        <w:rPr>
          <w:rFonts w:asciiTheme="majorHAnsi" w:hAnsiTheme="majorHAnsi"/>
          <w:b/>
          <w:bCs/>
          <w:color w:val="373B41"/>
          <w:sz w:val="18"/>
          <w:szCs w:val="18"/>
          <w:bdr w:val="none" w:sz="0" w:space="0" w:color="auto" w:frame="1"/>
        </w:rPr>
        <w:t>,</w:t>
      </w:r>
      <w:r w:rsidRPr="00E11B5F">
        <w:rPr>
          <w:rFonts w:asciiTheme="majorHAnsi" w:hAnsiTheme="majorHAnsi"/>
          <w:color w:val="373B41"/>
          <w:sz w:val="18"/>
          <w:szCs w:val="18"/>
          <w:bdr w:val="none" w:sz="0" w:space="0" w:color="auto" w:frame="1"/>
        </w:rPr>
        <w:t> which are usually smaller than fact tables, include the attributes that describe the facts. Often this is a separate table for each dimension. Dimension tables can be joined to the fact table(s) as needed.</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Dimension tables have a simple primary key, while fact tables have a set of foreign keys which make up a compound primary key consisting of a combination of relevant dimension keys.</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Advantages :</w:t>
      </w:r>
    </w:p>
    <w:p w:rsidR="008C1076" w:rsidRPr="00E11B5F" w:rsidRDefault="008C1076" w:rsidP="00E11B5F">
      <w:pPr>
        <w:numPr>
          <w:ilvl w:val="0"/>
          <w:numId w:val="52"/>
        </w:numPr>
        <w:shd w:val="clear" w:color="auto" w:fill="FFFFFF"/>
        <w:spacing w:after="0" w:line="240" w:lineRule="auto"/>
        <w:ind w:left="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Provide a direct and intuitive mapping between the business entities being analyzed by end users and the schema design.</w:t>
      </w:r>
    </w:p>
    <w:p w:rsidR="008C1076" w:rsidRPr="00E11B5F" w:rsidRDefault="008C1076" w:rsidP="00E11B5F">
      <w:pPr>
        <w:numPr>
          <w:ilvl w:val="0"/>
          <w:numId w:val="52"/>
        </w:numPr>
        <w:shd w:val="clear" w:color="auto" w:fill="FFFFFF"/>
        <w:spacing w:after="0" w:line="240" w:lineRule="auto"/>
        <w:ind w:left="0"/>
        <w:jc w:val="both"/>
        <w:textAlignment w:val="baseline"/>
        <w:rPr>
          <w:rFonts w:asciiTheme="majorHAnsi" w:hAnsiTheme="majorHAnsi"/>
          <w:color w:val="373B41"/>
          <w:sz w:val="18"/>
          <w:szCs w:val="18"/>
        </w:rPr>
      </w:pPr>
      <w:bookmarkStart w:id="4" w:name="14729"/>
      <w:bookmarkEnd w:id="4"/>
      <w:r w:rsidRPr="00E11B5F">
        <w:rPr>
          <w:rFonts w:asciiTheme="majorHAnsi" w:hAnsiTheme="majorHAnsi"/>
          <w:color w:val="373B41"/>
          <w:sz w:val="18"/>
          <w:szCs w:val="18"/>
          <w:bdr w:val="none" w:sz="0" w:space="0" w:color="auto" w:frame="1"/>
        </w:rPr>
        <w:t>Provide highly optimized performance for typical star queries.</w:t>
      </w:r>
    </w:p>
    <w:p w:rsidR="008C1076" w:rsidRPr="00E11B5F" w:rsidRDefault="008C1076" w:rsidP="00E11B5F">
      <w:pPr>
        <w:numPr>
          <w:ilvl w:val="0"/>
          <w:numId w:val="52"/>
        </w:numPr>
        <w:shd w:val="clear" w:color="auto" w:fill="FFFFFF"/>
        <w:spacing w:after="0" w:line="240" w:lineRule="auto"/>
        <w:ind w:left="0"/>
        <w:jc w:val="both"/>
        <w:textAlignment w:val="baseline"/>
        <w:rPr>
          <w:rFonts w:asciiTheme="majorHAnsi" w:hAnsiTheme="majorHAnsi"/>
          <w:color w:val="373B41"/>
          <w:sz w:val="18"/>
          <w:szCs w:val="18"/>
        </w:rPr>
      </w:pPr>
      <w:bookmarkStart w:id="5" w:name="14730"/>
      <w:bookmarkEnd w:id="5"/>
      <w:r w:rsidRPr="00E11B5F">
        <w:rPr>
          <w:rFonts w:asciiTheme="majorHAnsi" w:hAnsiTheme="majorHAnsi"/>
          <w:color w:val="373B41"/>
          <w:sz w:val="18"/>
          <w:szCs w:val="18"/>
          <w:bdr w:val="none" w:sz="0" w:space="0" w:color="auto" w:frame="1"/>
        </w:rPr>
        <w:t>Are widely supported by a large number of business intelligence tools, which may anticipate or even require that the data-warehouse schema contain dimension tables</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Snow Flake Schemas :</w:t>
      </w:r>
      <w:r w:rsidRPr="00E11B5F">
        <w:rPr>
          <w:rFonts w:asciiTheme="majorHAnsi" w:hAnsiTheme="majorHAnsi"/>
          <w:color w:val="373B41"/>
          <w:sz w:val="18"/>
          <w:szCs w:val="18"/>
          <w:bdr w:val="none" w:sz="0" w:space="0" w:color="auto" w:frame="1"/>
        </w:rPr>
        <w:t> The snowflake schema is represented by centralized fact tables which are connected to multiple dimensions. In the snowflake schema, dimensions are normalized into multiple related tables, whereas the star schema's dimensions are denormalized with each dimension represented by a single table.</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          Snowflake schemas are often better with more sophisticated query tools that isolate users from the raw table structures and for environments having numerous queries with complex criteria.</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noProof/>
          <w:color w:val="373B41"/>
          <w:sz w:val="18"/>
          <w:szCs w:val="18"/>
          <w:bdr w:val="none" w:sz="0" w:space="0" w:color="auto" w:frame="1"/>
        </w:rPr>
        <w:lastRenderedPageBreak/>
        <w:drawing>
          <wp:inline distT="0" distB="0" distL="0" distR="0">
            <wp:extent cx="5398770" cy="2179955"/>
            <wp:effectExtent l="19050" t="0" r="0" b="0"/>
            <wp:docPr id="662" name="Picture 662" descr="Text description of dwhsg008.gif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Text description of dwhsg008.gif follows"/>
                    <pic:cNvPicPr>
                      <a:picLocks noChangeAspect="1" noChangeArrowheads="1"/>
                    </pic:cNvPicPr>
                  </pic:nvPicPr>
                  <pic:blipFill>
                    <a:blip r:embed="rId277"/>
                    <a:srcRect/>
                    <a:stretch>
                      <a:fillRect/>
                    </a:stretch>
                  </pic:blipFill>
                  <pic:spPr bwMode="auto">
                    <a:xfrm>
                      <a:off x="0" y="0"/>
                      <a:ext cx="5398770" cy="2179955"/>
                    </a:xfrm>
                    <a:prstGeom prst="rect">
                      <a:avLst/>
                    </a:prstGeom>
                    <a:noFill/>
                    <a:ln w="9525">
                      <a:noFill/>
                      <a:miter lim="800000"/>
                      <a:headEnd/>
                      <a:tailEnd/>
                    </a:ln>
                  </pic:spPr>
                </pic:pic>
              </a:graphicData>
            </a:graphic>
          </wp:inline>
        </w:drawing>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Advantages :</w:t>
      </w:r>
    </w:p>
    <w:p w:rsidR="008C1076" w:rsidRPr="00E11B5F" w:rsidRDefault="008C1076" w:rsidP="00E11B5F">
      <w:pPr>
        <w:numPr>
          <w:ilvl w:val="0"/>
          <w:numId w:val="53"/>
        </w:numPr>
        <w:shd w:val="clear" w:color="auto" w:fill="FFFFFF"/>
        <w:spacing w:after="0" w:line="240" w:lineRule="auto"/>
        <w:ind w:left="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Some OLAP multidimensional database modeling tools that use dimensional data marts as data sources are optimized for snowflake schemas.</w:t>
      </w:r>
    </w:p>
    <w:p w:rsidR="008C1076" w:rsidRPr="00E11B5F" w:rsidRDefault="008C1076" w:rsidP="00E11B5F">
      <w:pPr>
        <w:numPr>
          <w:ilvl w:val="0"/>
          <w:numId w:val="53"/>
        </w:numPr>
        <w:shd w:val="clear" w:color="auto" w:fill="FFFFFF"/>
        <w:spacing w:after="0" w:line="240" w:lineRule="auto"/>
        <w:ind w:left="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A snowflake schema can sometimes reflect the way in which users think about data. Users may prefer to generate queries using a star schema in some cases, although this may or may not be reflected in the underlying organization of the database.</w:t>
      </w:r>
    </w:p>
    <w:p w:rsidR="008C1076" w:rsidRPr="00E11B5F" w:rsidRDefault="008C1076" w:rsidP="00E11B5F">
      <w:pPr>
        <w:numPr>
          <w:ilvl w:val="0"/>
          <w:numId w:val="53"/>
        </w:numPr>
        <w:shd w:val="clear" w:color="auto" w:fill="FFFFFF"/>
        <w:spacing w:after="0" w:line="240" w:lineRule="auto"/>
        <w:ind w:left="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A multidimensional view is sometimes added to an existing transactional database to aid reporting. In this case, the tables which describe the dimensions will already exist and will typically be normalized. A snowflake schema will therefore be easier to implement.</w:t>
      </w:r>
    </w:p>
    <w:p w:rsidR="008C1076" w:rsidRPr="00E11B5F" w:rsidRDefault="008C1076" w:rsidP="00E11B5F">
      <w:pPr>
        <w:numPr>
          <w:ilvl w:val="0"/>
          <w:numId w:val="53"/>
        </w:numPr>
        <w:shd w:val="clear" w:color="auto" w:fill="FFFFFF"/>
        <w:spacing w:after="0" w:line="240" w:lineRule="auto"/>
        <w:ind w:left="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If a dimension is very sparse (i.e. most of the possible values for the dimension have no data) and/or a dimension has a very long list of attributes which may be used in a query, the dimension table may occupy a significant proportion of the database and snowflaking may be appropriate.</w:t>
      </w:r>
    </w:p>
    <w:p w:rsidR="008C1076" w:rsidRPr="00E11B5F" w:rsidRDefault="008C1076" w:rsidP="00E11B5F">
      <w:pPr>
        <w:pStyle w:val="Heading1"/>
        <w:spacing w:before="0" w:beforeAutospacing="0" w:after="0" w:afterAutospacing="0"/>
        <w:rPr>
          <w:rFonts w:asciiTheme="majorHAnsi" w:hAnsiTheme="majorHAnsi"/>
          <w:color w:val="373B41"/>
          <w:sz w:val="18"/>
          <w:szCs w:val="18"/>
        </w:rPr>
      </w:pPr>
      <w:hyperlink r:id="rId278" w:history="1">
        <w:r w:rsidRPr="00E11B5F">
          <w:rPr>
            <w:rStyle w:val="Hyperlink"/>
            <w:rFonts w:asciiTheme="majorHAnsi" w:hAnsiTheme="majorHAnsi"/>
            <w:color w:val="373B41"/>
            <w:sz w:val="18"/>
            <w:szCs w:val="18"/>
          </w:rPr>
          <w:t>DWH Modeling Methodologies</w:t>
        </w:r>
      </w:hyperlink>
    </w:p>
    <w:p w:rsidR="008C1076" w:rsidRPr="00E11B5F" w:rsidRDefault="008C1076" w:rsidP="00E11B5F">
      <w:pPr>
        <w:shd w:val="clear" w:color="auto" w:fill="FFFFFF"/>
        <w:spacing w:after="0" w:line="240" w:lineRule="auto"/>
        <w:jc w:val="center"/>
        <w:textAlignment w:val="baseline"/>
        <w:rPr>
          <w:rFonts w:asciiTheme="majorHAnsi" w:hAnsiTheme="majorHAnsi"/>
          <w:color w:val="373B41"/>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666" name="Picture 666" descr="https://2.bp.blogspot.com/-PhwPTf2J6h8/XDRnde05LrI/AAAAAAAAPTQ/CmSXWl65cFgQtFV_ltWpQp11Av1qZqr9ACLcBGAs/s1600/Programs%2Bfor%2BSelenium%25283%2529.png">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https://2.bp.blogspot.com/-PhwPTf2J6h8/XDRnde05LrI/AAAAAAAAPTQ/CmSXWl65cFgQtFV_ltWpQp11Av1qZqr9ACLcBGAs/s1600/Programs%2Bfor%2BSelenium%25283%2529.png">
                      <a:hlinkClick r:id="rId279"/>
                    </pic:cNvPr>
                    <pic:cNvPicPr>
                      <a:picLocks noChangeAspect="1" noChangeArrowheads="1"/>
                    </pic:cNvPicPr>
                  </pic:nvPicPr>
                  <pic:blipFill>
                    <a:blip r:embed="rId280"/>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pacing w:val="-15"/>
          <w:sz w:val="18"/>
          <w:szCs w:val="18"/>
          <w:bdr w:val="none" w:sz="0" w:space="0" w:color="auto" w:frame="1"/>
        </w:rPr>
        <w:t>Conformed facts</w:t>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In addition to conformed dimensions, you need conformed facts. Conforming a fact really amounts to standardizing the definitions of terms across individual marts. Often, different divisions or departments use the same term in different ways. Does “revenue” refer to “gross revenue” or “adjusted revenue”? Does “units shipped” refer to </w:t>
      </w:r>
      <w:r w:rsidRPr="00E11B5F">
        <w:rPr>
          <w:rFonts w:asciiTheme="majorHAnsi" w:hAnsiTheme="majorHAnsi"/>
          <w:i/>
          <w:iCs/>
          <w:color w:val="373B41"/>
          <w:sz w:val="18"/>
          <w:szCs w:val="18"/>
          <w:bdr w:val="none" w:sz="0" w:space="0" w:color="auto" w:frame="1"/>
        </w:rPr>
        <w:t>cases</w:t>
      </w:r>
      <w:r w:rsidRPr="00E11B5F">
        <w:rPr>
          <w:rFonts w:asciiTheme="majorHAnsi" w:hAnsiTheme="majorHAnsi"/>
          <w:color w:val="373B41"/>
          <w:sz w:val="18"/>
          <w:szCs w:val="18"/>
          <w:bdr w:val="none" w:sz="0" w:space="0" w:color="auto" w:frame="1"/>
        </w:rPr>
        <w:t> of items or individual items?</w:t>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Make certain your design team develops, early on, a uniform enterprise taxonomy—and enforce it.</w:t>
      </w: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pacing w:val="-15"/>
          <w:sz w:val="18"/>
          <w:szCs w:val="18"/>
          <w:bdr w:val="none" w:sz="0" w:space="0" w:color="auto" w:frame="1"/>
        </w:rPr>
        <w:t>Conformed dimensions</w:t>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pacing w:val="-15"/>
          <w:sz w:val="18"/>
          <w:szCs w:val="18"/>
          <w:bdr w:val="none" w:sz="0" w:space="0" w:color="auto" w:frame="1"/>
        </w:rPr>
        <w:lastRenderedPageBreak/>
        <w:br/>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Conformed dimensions can be used to analyze facts from two or more data marts. Suppose you have a “shipping” data mart (telling you what you’ve shipped to whom and when) and a “sales” data mart (telling you who has purchased what and when). Both marts require a “customer” dimension and a “time” dimension. If they’re the </w:t>
      </w:r>
      <w:r w:rsidRPr="00E11B5F">
        <w:rPr>
          <w:rFonts w:asciiTheme="majorHAnsi" w:hAnsiTheme="majorHAnsi"/>
          <w:i/>
          <w:iCs/>
          <w:color w:val="373B41"/>
          <w:sz w:val="18"/>
          <w:szCs w:val="18"/>
          <w:bdr w:val="none" w:sz="0" w:space="0" w:color="auto" w:frame="1"/>
        </w:rPr>
        <w:t>same</w:t>
      </w:r>
      <w:r w:rsidRPr="00E11B5F">
        <w:rPr>
          <w:rFonts w:asciiTheme="majorHAnsi" w:hAnsiTheme="majorHAnsi"/>
          <w:color w:val="373B41"/>
          <w:sz w:val="18"/>
          <w:szCs w:val="18"/>
          <w:bdr w:val="none" w:sz="0" w:space="0" w:color="auto" w:frame="1"/>
        </w:rPr>
        <w:t>dimension, then you have </w:t>
      </w:r>
      <w:r w:rsidRPr="00E11B5F">
        <w:rPr>
          <w:rFonts w:asciiTheme="majorHAnsi" w:hAnsiTheme="majorHAnsi"/>
          <w:i/>
          <w:iCs/>
          <w:color w:val="373B41"/>
          <w:sz w:val="18"/>
          <w:szCs w:val="18"/>
          <w:bdr w:val="none" w:sz="0" w:space="0" w:color="auto" w:frame="1"/>
        </w:rPr>
        <w:t>conforming</w:t>
      </w:r>
      <w:r w:rsidRPr="00E11B5F">
        <w:rPr>
          <w:rFonts w:asciiTheme="majorHAnsi" w:hAnsiTheme="majorHAnsi"/>
          <w:color w:val="373B41"/>
          <w:sz w:val="18"/>
          <w:szCs w:val="18"/>
          <w:bdr w:val="none" w:sz="0" w:space="0" w:color="auto" w:frame="1"/>
        </w:rPr>
        <w:t> dimensions, allowing you to extract and manipulate facts relating to a particular customer from both marts, answering questions such as whether late shipments have affected sales to that customer.</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Suppose now that you add a “marketing” data mart to help you analyze product promotions. Again, with conformed customer and time dimensions, you’re able to analyze the effects of a particular product promotion on sales. (Analyzing facts from more than one fact table in this way is termed “drilling across.” My previous article,“Thinking dimensionally aids business intelligence design and use,” explains the function of facts and dimensions.)</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As this example shows, the very same conformed dimensions—in this case, time and customer dimensions—have meaning in the context of three </w:t>
      </w:r>
      <w:r w:rsidRPr="00E11B5F">
        <w:rPr>
          <w:rFonts w:asciiTheme="majorHAnsi" w:hAnsiTheme="majorHAnsi"/>
          <w:i/>
          <w:iCs/>
          <w:color w:val="373B41"/>
          <w:sz w:val="18"/>
          <w:szCs w:val="18"/>
          <w:bdr w:val="none" w:sz="0" w:space="0" w:color="auto" w:frame="1"/>
        </w:rPr>
        <w:t>independentlydeveloped</w:t>
      </w:r>
      <w:r w:rsidRPr="00E11B5F">
        <w:rPr>
          <w:rFonts w:asciiTheme="majorHAnsi" w:hAnsiTheme="majorHAnsi"/>
          <w:color w:val="373B41"/>
          <w:sz w:val="18"/>
          <w:szCs w:val="18"/>
          <w:bdr w:val="none" w:sz="0" w:space="0" w:color="auto" w:frame="1"/>
        </w:rPr>
        <w:t>data marts. These dimensions become enterprise property and can be used later in other marts as you evolve the enterprise data warehouse.</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pacing w:val="-15"/>
          <w:sz w:val="18"/>
          <w:szCs w:val="18"/>
          <w:bdr w:val="none" w:sz="0" w:space="0" w:color="auto" w:frame="1"/>
        </w:rPr>
        <w:t>Semi Additive Facts</w:t>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pacing w:val="-15"/>
          <w:sz w:val="18"/>
          <w:szCs w:val="18"/>
          <w:bdr w:val="none" w:sz="0" w:space="0" w:color="auto" w:frame="1"/>
        </w:rPr>
        <w:br/>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A semi additive fact is one where the measure can either have only a subset of aggregations applied to it, it you can count the measures but not sum them, or the measures are only additive over a subset of the dimensions.</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Using our "daily_balances" fact above would be a good example of a semi additive fact. The daily balances can be aggregated by customer if the customer has multiple accounts to give the customrs daily balance, however the balances could not be aggregated over time as adding last weeks balance onto this weeks balance would result in a nonsensical figure.</w:t>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pacing w:val="-15"/>
          <w:sz w:val="18"/>
          <w:szCs w:val="18"/>
          <w:bdr w:val="none" w:sz="0" w:space="0" w:color="auto" w:frame="1"/>
        </w:rPr>
        <w:t>Non Additive Facts</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A non additive fact is one where the measure is non aggregable over any dimensions. These are commonly where percentages have been calculated and stored in the fact. Another example could be a profit margin on a sale, there is this figure other than at an individual sale level.</w:t>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pacing w:val="-15"/>
          <w:sz w:val="18"/>
          <w:szCs w:val="18"/>
          <w:bdr w:val="none" w:sz="0" w:space="0" w:color="auto" w:frame="1"/>
        </w:rPr>
        <w:br/>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pacing w:val="-15"/>
          <w:sz w:val="18"/>
          <w:szCs w:val="18"/>
          <w:bdr w:val="none" w:sz="0" w:space="0" w:color="auto" w:frame="1"/>
        </w:rPr>
        <w:t>Additive Facts</w:t>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A fully additive fact is one where the measures can be aggregated. </w:t>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For example our Sales fact above would be fully additive as you can aggregate the sales amout over time, by product, by region or by salesman and still get the correct answer.</w:t>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pacing w:val="-15"/>
          <w:sz w:val="18"/>
          <w:szCs w:val="18"/>
          <w:bdr w:val="none" w:sz="0" w:space="0" w:color="auto" w:frame="1"/>
        </w:rPr>
        <w:br/>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pacing w:val="-15"/>
          <w:sz w:val="18"/>
          <w:szCs w:val="18"/>
          <w:bdr w:val="none" w:sz="0" w:space="0" w:color="auto" w:frame="1"/>
        </w:rPr>
        <w:t>Transaction Grain</w:t>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pacing w:val="-15"/>
          <w:sz w:val="18"/>
          <w:szCs w:val="18"/>
          <w:bdr w:val="none" w:sz="0" w:space="0" w:color="auto" w:frame="1"/>
        </w:rPr>
        <w:br/>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lastRenderedPageBreak/>
        <w:t>This is the most common type of fact. You would declare the grain of the fact, ie the level of detail and then this is what would be stored. For example you may have a sales_order fact, every time a new sales order a new row would be created in the fact table. alternatively you may have a "monthly_sales" fact. At the end of every month you would aggregate up all the sales that happened in that month and record the single total value.</w:t>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pacing w:val="-15"/>
          <w:sz w:val="18"/>
          <w:szCs w:val="18"/>
          <w:bdr w:val="none" w:sz="0" w:space="0" w:color="auto" w:frame="1"/>
        </w:rPr>
        <w:br/>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pacing w:val="-15"/>
          <w:sz w:val="18"/>
          <w:szCs w:val="18"/>
          <w:bdr w:val="none" w:sz="0" w:space="0" w:color="auto" w:frame="1"/>
        </w:rPr>
        <w:t>Snapshot Facts</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br/>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The snapshot fact contains a reflection of the state of an entity at a given point in time. A classic example of this would be a "daily_balance" fact in a banking system. This would, on a daily basis record the balance of each account, it would NOT list the individual transactions that happened on the account.</w:t>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pacing w:val="-15"/>
          <w:sz w:val="18"/>
          <w:szCs w:val="18"/>
          <w:bdr w:val="none" w:sz="0" w:space="0" w:color="auto" w:frame="1"/>
        </w:rPr>
        <w:br/>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pacing w:val="-15"/>
          <w:sz w:val="18"/>
          <w:szCs w:val="18"/>
          <w:bdr w:val="none" w:sz="0" w:space="0" w:color="auto" w:frame="1"/>
        </w:rPr>
        <w:t>Factless Facts</w:t>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A factless fact is where the fact does not store an actual numerical measure, the mere existance of a fact record indicates that an event has happened that you wish to track. The classic example of this would be an "Attendance" fact. If you had dimensions to record date, scheduled_course, instructor and delegate then you could create a fact table that held the permutations of these dimensions. From this you could evaluate the number of courses you run, the number of delegates, the number of courses by instructor etc.</w:t>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I would never simply leave a factess fact as a bare collection of foreign key columns I would always add a dummy measure column which would be set to 1 which you would then sum.</w:t>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pacing w:val="-15"/>
          <w:sz w:val="18"/>
          <w:szCs w:val="18"/>
          <w:bdr w:val="none" w:sz="0" w:space="0" w:color="auto" w:frame="1"/>
        </w:rPr>
        <w:br/>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pacing w:val="-15"/>
          <w:sz w:val="18"/>
          <w:szCs w:val="18"/>
          <w:bdr w:val="none" w:sz="0" w:space="0" w:color="auto" w:frame="1"/>
        </w:rPr>
        <w:t>Accumulating Fact Table</w:t>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An accumulating fact table is where all of the dimensional attributes are not available at the time of creation and the dimensions that are linked to a fact table change over time. The most common implementation of this is in the recording of dates against facts. </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Take a "Sales" fact, typical dates you may be intersted in when tracking an individual sale is maybe, order_date, ship_date, delivery_date and payment_date. These would not all be available when the fact is first created. Over time the fact record would accumulatemore relationships with the dimensions as the relevant date milestones were passed for the sale.</w:t>
      </w:r>
    </w:p>
    <w:p w:rsidR="008C1076" w:rsidRPr="00E11B5F" w:rsidRDefault="008C1076" w:rsidP="00E11B5F">
      <w:pPr>
        <w:shd w:val="clear" w:color="auto" w:fill="FFFFFF"/>
        <w:spacing w:after="0" w:line="240" w:lineRule="auto"/>
        <w:jc w:val="center"/>
        <w:textAlignment w:val="baseline"/>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pacing w:val="-15"/>
          <w:sz w:val="18"/>
          <w:szCs w:val="18"/>
          <w:bdr w:val="none" w:sz="0" w:space="0" w:color="auto" w:frame="1"/>
        </w:rPr>
        <w:t>The differences between a logical data model and physical data model</w:t>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jc w:val="center"/>
        <w:textAlignment w:val="baseline"/>
        <w:rPr>
          <w:rFonts w:asciiTheme="majorHAnsi" w:hAnsiTheme="majorHAnsi"/>
          <w:color w:val="373B41"/>
          <w:sz w:val="18"/>
          <w:szCs w:val="18"/>
        </w:rPr>
      </w:pPr>
      <w:r w:rsidRPr="00E11B5F">
        <w:rPr>
          <w:rFonts w:asciiTheme="majorHAnsi" w:hAnsiTheme="majorHAnsi"/>
          <w:b/>
          <w:bCs/>
          <w:color w:val="373B41"/>
          <w:sz w:val="18"/>
          <w:szCs w:val="18"/>
          <w:bdr w:val="none" w:sz="0" w:space="0" w:color="auto" w:frame="1"/>
        </w:rPr>
        <w:t>Logical vs Physical Data Modeling</w:t>
      </w:r>
    </w:p>
    <w:p w:rsidR="008C1076" w:rsidRPr="00E11B5F" w:rsidRDefault="008C1076" w:rsidP="00E11B5F">
      <w:pPr>
        <w:shd w:val="clear" w:color="auto" w:fill="FFFFFF"/>
        <w:spacing w:after="0" w:line="240" w:lineRule="auto"/>
        <w:jc w:val="center"/>
        <w:textAlignment w:val="baseline"/>
        <w:rPr>
          <w:rFonts w:asciiTheme="majorHAnsi" w:hAnsiTheme="majorHAnsi"/>
          <w:color w:val="373B41"/>
          <w:sz w:val="18"/>
          <w:szCs w:val="18"/>
        </w:rPr>
      </w:pPr>
      <w:r w:rsidRPr="00E11B5F">
        <w:rPr>
          <w:rFonts w:asciiTheme="majorHAnsi" w:hAnsiTheme="majorHAnsi"/>
          <w:color w:val="373B41"/>
          <w:sz w:val="18"/>
          <w:szCs w:val="18"/>
        </w:rPr>
        <w:lastRenderedPageBreak/>
        <w:br/>
      </w:r>
    </w:p>
    <w:tbl>
      <w:tblPr>
        <w:tblW w:w="6811" w:type="dxa"/>
        <w:tblInd w:w="225" w:type="dxa"/>
        <w:shd w:val="clear" w:color="auto" w:fill="FFFFFF"/>
        <w:tblCellMar>
          <w:left w:w="0" w:type="dxa"/>
          <w:right w:w="0" w:type="dxa"/>
        </w:tblCellMar>
        <w:tblLook w:val="04A0"/>
      </w:tblPr>
      <w:tblGrid>
        <w:gridCol w:w="3181"/>
        <w:gridCol w:w="3630"/>
      </w:tblGrid>
      <w:tr w:rsidR="008C1076" w:rsidRPr="00E11B5F" w:rsidTr="008C1076">
        <w:trPr>
          <w:trHeight w:val="300"/>
        </w:trPr>
        <w:tc>
          <w:tcPr>
            <w:tcW w:w="0" w:type="auto"/>
            <w:tcBorders>
              <w:top w:val="nil"/>
              <w:left w:val="nil"/>
              <w:bottom w:val="nil"/>
              <w:right w:val="nil"/>
            </w:tcBorders>
            <w:shd w:val="clear" w:color="auto" w:fill="003399"/>
            <w:tcMar>
              <w:top w:w="45" w:type="dxa"/>
              <w:left w:w="45" w:type="dxa"/>
              <w:bottom w:w="45" w:type="dxa"/>
              <w:right w:w="45" w:type="dxa"/>
            </w:tcMar>
            <w:vAlign w:val="bottom"/>
            <w:hideMark/>
          </w:tcPr>
          <w:p w:rsidR="008C1076" w:rsidRPr="00E11B5F" w:rsidRDefault="008C1076" w:rsidP="00E11B5F">
            <w:pPr>
              <w:spacing w:after="0" w:line="240" w:lineRule="auto"/>
              <w:jc w:val="both"/>
              <w:textAlignment w:val="baseline"/>
              <w:rPr>
                <w:rFonts w:asciiTheme="majorHAnsi" w:hAnsiTheme="majorHAnsi"/>
                <w:sz w:val="18"/>
                <w:szCs w:val="18"/>
              </w:rPr>
            </w:pPr>
            <w:r w:rsidRPr="00E11B5F">
              <w:rPr>
                <w:rFonts w:asciiTheme="majorHAnsi" w:hAnsiTheme="majorHAnsi"/>
                <w:b/>
                <w:bCs/>
                <w:color w:val="FFFFFF"/>
                <w:sz w:val="18"/>
                <w:szCs w:val="18"/>
                <w:bdr w:val="none" w:sz="0" w:space="0" w:color="auto" w:frame="1"/>
              </w:rPr>
              <w:t>Logical Data Model</w:t>
            </w:r>
          </w:p>
        </w:tc>
        <w:tc>
          <w:tcPr>
            <w:tcW w:w="0" w:type="auto"/>
            <w:tcBorders>
              <w:top w:val="nil"/>
              <w:left w:val="nil"/>
              <w:bottom w:val="nil"/>
              <w:right w:val="nil"/>
            </w:tcBorders>
            <w:shd w:val="clear" w:color="auto" w:fill="003399"/>
            <w:tcMar>
              <w:top w:w="45" w:type="dxa"/>
              <w:left w:w="45" w:type="dxa"/>
              <w:bottom w:w="45" w:type="dxa"/>
              <w:right w:w="45" w:type="dxa"/>
            </w:tcMar>
            <w:vAlign w:val="bottom"/>
            <w:hideMark/>
          </w:tcPr>
          <w:p w:rsidR="008C1076" w:rsidRPr="00E11B5F" w:rsidRDefault="008C1076" w:rsidP="00E11B5F">
            <w:pPr>
              <w:spacing w:after="0" w:line="240" w:lineRule="auto"/>
              <w:jc w:val="both"/>
              <w:textAlignment w:val="baseline"/>
              <w:rPr>
                <w:rFonts w:asciiTheme="majorHAnsi" w:hAnsiTheme="majorHAnsi"/>
                <w:sz w:val="18"/>
                <w:szCs w:val="18"/>
              </w:rPr>
            </w:pPr>
            <w:r w:rsidRPr="00E11B5F">
              <w:rPr>
                <w:rFonts w:asciiTheme="majorHAnsi" w:hAnsiTheme="majorHAnsi"/>
                <w:b/>
                <w:bCs/>
                <w:color w:val="FFFFFF"/>
                <w:sz w:val="18"/>
                <w:szCs w:val="18"/>
                <w:bdr w:val="none" w:sz="0" w:space="0" w:color="auto" w:frame="1"/>
              </w:rPr>
              <w:t>Physical Data Model</w:t>
            </w:r>
          </w:p>
        </w:tc>
      </w:tr>
      <w:tr w:rsidR="008C1076" w:rsidRPr="00E11B5F" w:rsidTr="008C1076">
        <w:tc>
          <w:tcPr>
            <w:tcW w:w="0" w:type="auto"/>
            <w:tcBorders>
              <w:top w:val="nil"/>
              <w:left w:val="nil"/>
              <w:bottom w:val="nil"/>
              <w:right w:val="nil"/>
            </w:tcBorders>
            <w:shd w:val="clear" w:color="auto" w:fill="DDDDDD"/>
            <w:tcMar>
              <w:top w:w="45" w:type="dxa"/>
              <w:left w:w="45" w:type="dxa"/>
              <w:bottom w:w="45" w:type="dxa"/>
              <w:right w:w="45" w:type="dxa"/>
            </w:tcMar>
            <w:vAlign w:val="bottom"/>
            <w:hideMark/>
          </w:tcPr>
          <w:p w:rsidR="008C1076" w:rsidRPr="00E11B5F" w:rsidRDefault="008C1076" w:rsidP="00E11B5F">
            <w:pPr>
              <w:spacing w:after="0" w:line="240" w:lineRule="auto"/>
              <w:jc w:val="both"/>
              <w:textAlignment w:val="baseline"/>
              <w:rPr>
                <w:rFonts w:asciiTheme="majorHAnsi" w:hAnsiTheme="majorHAnsi"/>
                <w:sz w:val="18"/>
                <w:szCs w:val="18"/>
              </w:rPr>
            </w:pPr>
            <w:r w:rsidRPr="00E11B5F">
              <w:rPr>
                <w:rFonts w:asciiTheme="majorHAnsi" w:hAnsiTheme="majorHAnsi"/>
                <w:sz w:val="18"/>
                <w:szCs w:val="18"/>
                <w:bdr w:val="none" w:sz="0" w:space="0" w:color="auto" w:frame="1"/>
              </w:rPr>
              <w:t>Represents business information and defines business rules</w:t>
            </w:r>
          </w:p>
        </w:tc>
        <w:tc>
          <w:tcPr>
            <w:tcW w:w="0" w:type="auto"/>
            <w:tcBorders>
              <w:top w:val="nil"/>
              <w:left w:val="nil"/>
              <w:bottom w:val="nil"/>
              <w:right w:val="nil"/>
            </w:tcBorders>
            <w:shd w:val="clear" w:color="auto" w:fill="DDDDDD"/>
            <w:tcMar>
              <w:top w:w="45" w:type="dxa"/>
              <w:left w:w="45" w:type="dxa"/>
              <w:bottom w:w="45" w:type="dxa"/>
              <w:right w:w="45" w:type="dxa"/>
            </w:tcMar>
            <w:vAlign w:val="bottom"/>
            <w:hideMark/>
          </w:tcPr>
          <w:p w:rsidR="008C1076" w:rsidRPr="00E11B5F" w:rsidRDefault="008C1076" w:rsidP="00E11B5F">
            <w:pPr>
              <w:spacing w:after="0" w:line="240" w:lineRule="auto"/>
              <w:jc w:val="both"/>
              <w:textAlignment w:val="baseline"/>
              <w:rPr>
                <w:rFonts w:asciiTheme="majorHAnsi" w:hAnsiTheme="majorHAnsi"/>
                <w:sz w:val="18"/>
                <w:szCs w:val="18"/>
              </w:rPr>
            </w:pPr>
            <w:r w:rsidRPr="00E11B5F">
              <w:rPr>
                <w:rFonts w:asciiTheme="majorHAnsi" w:hAnsiTheme="majorHAnsi"/>
                <w:sz w:val="18"/>
                <w:szCs w:val="18"/>
                <w:bdr w:val="none" w:sz="0" w:space="0" w:color="auto" w:frame="1"/>
              </w:rPr>
              <w:t>Represents the physical implementation of the model in a database.</w:t>
            </w:r>
          </w:p>
        </w:tc>
      </w:tr>
      <w:tr w:rsidR="008C1076" w:rsidRPr="00E11B5F" w:rsidTr="008C1076">
        <w:tc>
          <w:tcPr>
            <w:tcW w:w="0" w:type="auto"/>
            <w:tcBorders>
              <w:top w:val="nil"/>
              <w:left w:val="nil"/>
              <w:bottom w:val="nil"/>
              <w:right w:val="nil"/>
            </w:tcBorders>
            <w:shd w:val="clear" w:color="auto" w:fill="DDDDDD"/>
            <w:tcMar>
              <w:top w:w="45" w:type="dxa"/>
              <w:left w:w="45" w:type="dxa"/>
              <w:bottom w:w="45" w:type="dxa"/>
              <w:right w:w="45" w:type="dxa"/>
            </w:tcMar>
            <w:vAlign w:val="bottom"/>
            <w:hideMark/>
          </w:tcPr>
          <w:p w:rsidR="008C1076" w:rsidRPr="00E11B5F" w:rsidRDefault="008C1076" w:rsidP="00E11B5F">
            <w:pPr>
              <w:spacing w:after="0" w:line="240" w:lineRule="auto"/>
              <w:jc w:val="both"/>
              <w:textAlignment w:val="baseline"/>
              <w:rPr>
                <w:rFonts w:asciiTheme="majorHAnsi" w:hAnsiTheme="majorHAnsi"/>
                <w:sz w:val="18"/>
                <w:szCs w:val="18"/>
              </w:rPr>
            </w:pPr>
            <w:r w:rsidRPr="00E11B5F">
              <w:rPr>
                <w:rFonts w:asciiTheme="majorHAnsi" w:hAnsiTheme="majorHAnsi"/>
                <w:sz w:val="18"/>
                <w:szCs w:val="18"/>
                <w:bdr w:val="none" w:sz="0" w:space="0" w:color="auto" w:frame="1"/>
              </w:rPr>
              <w:t>Entity</w:t>
            </w:r>
          </w:p>
        </w:tc>
        <w:tc>
          <w:tcPr>
            <w:tcW w:w="0" w:type="auto"/>
            <w:tcBorders>
              <w:top w:val="nil"/>
              <w:left w:val="nil"/>
              <w:bottom w:val="nil"/>
              <w:right w:val="nil"/>
            </w:tcBorders>
            <w:shd w:val="clear" w:color="auto" w:fill="DDDDDD"/>
            <w:tcMar>
              <w:top w:w="45" w:type="dxa"/>
              <w:left w:w="45" w:type="dxa"/>
              <w:bottom w:w="45" w:type="dxa"/>
              <w:right w:w="45" w:type="dxa"/>
            </w:tcMar>
            <w:vAlign w:val="bottom"/>
            <w:hideMark/>
          </w:tcPr>
          <w:p w:rsidR="008C1076" w:rsidRPr="00E11B5F" w:rsidRDefault="008C1076" w:rsidP="00E11B5F">
            <w:pPr>
              <w:spacing w:after="0" w:line="240" w:lineRule="auto"/>
              <w:jc w:val="both"/>
              <w:textAlignment w:val="baseline"/>
              <w:rPr>
                <w:rFonts w:asciiTheme="majorHAnsi" w:hAnsiTheme="majorHAnsi"/>
                <w:sz w:val="18"/>
                <w:szCs w:val="18"/>
              </w:rPr>
            </w:pPr>
            <w:r w:rsidRPr="00E11B5F">
              <w:rPr>
                <w:rFonts w:asciiTheme="majorHAnsi" w:hAnsiTheme="majorHAnsi"/>
                <w:sz w:val="18"/>
                <w:szCs w:val="18"/>
                <w:bdr w:val="none" w:sz="0" w:space="0" w:color="auto" w:frame="1"/>
              </w:rPr>
              <w:t>Table</w:t>
            </w:r>
          </w:p>
        </w:tc>
      </w:tr>
      <w:tr w:rsidR="008C1076" w:rsidRPr="00E11B5F" w:rsidTr="008C1076">
        <w:tc>
          <w:tcPr>
            <w:tcW w:w="0" w:type="auto"/>
            <w:tcBorders>
              <w:top w:val="nil"/>
              <w:left w:val="nil"/>
              <w:bottom w:val="nil"/>
              <w:right w:val="nil"/>
            </w:tcBorders>
            <w:shd w:val="clear" w:color="auto" w:fill="DDDDDD"/>
            <w:tcMar>
              <w:top w:w="45" w:type="dxa"/>
              <w:left w:w="45" w:type="dxa"/>
              <w:bottom w:w="45" w:type="dxa"/>
              <w:right w:w="45" w:type="dxa"/>
            </w:tcMar>
            <w:vAlign w:val="bottom"/>
            <w:hideMark/>
          </w:tcPr>
          <w:p w:rsidR="008C1076" w:rsidRPr="00E11B5F" w:rsidRDefault="008C1076" w:rsidP="00E11B5F">
            <w:pPr>
              <w:spacing w:after="0" w:line="240" w:lineRule="auto"/>
              <w:jc w:val="both"/>
              <w:textAlignment w:val="baseline"/>
              <w:rPr>
                <w:rFonts w:asciiTheme="majorHAnsi" w:hAnsiTheme="majorHAnsi"/>
                <w:sz w:val="18"/>
                <w:szCs w:val="18"/>
              </w:rPr>
            </w:pPr>
            <w:r w:rsidRPr="00E11B5F">
              <w:rPr>
                <w:rFonts w:asciiTheme="majorHAnsi" w:hAnsiTheme="majorHAnsi"/>
                <w:sz w:val="18"/>
                <w:szCs w:val="18"/>
                <w:bdr w:val="none" w:sz="0" w:space="0" w:color="auto" w:frame="1"/>
              </w:rPr>
              <w:t>Attribute</w:t>
            </w:r>
          </w:p>
        </w:tc>
        <w:tc>
          <w:tcPr>
            <w:tcW w:w="0" w:type="auto"/>
            <w:tcBorders>
              <w:top w:val="nil"/>
              <w:left w:val="nil"/>
              <w:bottom w:val="nil"/>
              <w:right w:val="nil"/>
            </w:tcBorders>
            <w:shd w:val="clear" w:color="auto" w:fill="DDDDDD"/>
            <w:tcMar>
              <w:top w:w="45" w:type="dxa"/>
              <w:left w:w="45" w:type="dxa"/>
              <w:bottom w:w="45" w:type="dxa"/>
              <w:right w:w="45" w:type="dxa"/>
            </w:tcMar>
            <w:vAlign w:val="bottom"/>
            <w:hideMark/>
          </w:tcPr>
          <w:p w:rsidR="008C1076" w:rsidRPr="00E11B5F" w:rsidRDefault="008C1076" w:rsidP="00E11B5F">
            <w:pPr>
              <w:spacing w:after="0" w:line="240" w:lineRule="auto"/>
              <w:jc w:val="both"/>
              <w:textAlignment w:val="baseline"/>
              <w:rPr>
                <w:rFonts w:asciiTheme="majorHAnsi" w:hAnsiTheme="majorHAnsi"/>
                <w:sz w:val="18"/>
                <w:szCs w:val="18"/>
              </w:rPr>
            </w:pPr>
            <w:r w:rsidRPr="00E11B5F">
              <w:rPr>
                <w:rFonts w:asciiTheme="majorHAnsi" w:hAnsiTheme="majorHAnsi"/>
                <w:sz w:val="18"/>
                <w:szCs w:val="18"/>
                <w:bdr w:val="none" w:sz="0" w:space="0" w:color="auto" w:frame="1"/>
              </w:rPr>
              <w:t>Column</w:t>
            </w:r>
          </w:p>
        </w:tc>
      </w:tr>
      <w:tr w:rsidR="008C1076" w:rsidRPr="00E11B5F" w:rsidTr="008C1076">
        <w:tc>
          <w:tcPr>
            <w:tcW w:w="0" w:type="auto"/>
            <w:tcBorders>
              <w:top w:val="nil"/>
              <w:left w:val="nil"/>
              <w:bottom w:val="nil"/>
              <w:right w:val="nil"/>
            </w:tcBorders>
            <w:shd w:val="clear" w:color="auto" w:fill="DDDDDD"/>
            <w:tcMar>
              <w:top w:w="45" w:type="dxa"/>
              <w:left w:w="45" w:type="dxa"/>
              <w:bottom w:w="45" w:type="dxa"/>
              <w:right w:w="45" w:type="dxa"/>
            </w:tcMar>
            <w:vAlign w:val="bottom"/>
            <w:hideMark/>
          </w:tcPr>
          <w:p w:rsidR="008C1076" w:rsidRPr="00E11B5F" w:rsidRDefault="008C1076" w:rsidP="00E11B5F">
            <w:pPr>
              <w:spacing w:after="0" w:line="240" w:lineRule="auto"/>
              <w:jc w:val="both"/>
              <w:textAlignment w:val="baseline"/>
              <w:rPr>
                <w:rFonts w:asciiTheme="majorHAnsi" w:hAnsiTheme="majorHAnsi"/>
                <w:sz w:val="18"/>
                <w:szCs w:val="18"/>
              </w:rPr>
            </w:pPr>
            <w:r w:rsidRPr="00E11B5F">
              <w:rPr>
                <w:rFonts w:asciiTheme="majorHAnsi" w:hAnsiTheme="majorHAnsi"/>
                <w:sz w:val="18"/>
                <w:szCs w:val="18"/>
                <w:bdr w:val="none" w:sz="0" w:space="0" w:color="auto" w:frame="1"/>
              </w:rPr>
              <w:t>Primary Key</w:t>
            </w:r>
          </w:p>
        </w:tc>
        <w:tc>
          <w:tcPr>
            <w:tcW w:w="0" w:type="auto"/>
            <w:tcBorders>
              <w:top w:val="nil"/>
              <w:left w:val="nil"/>
              <w:bottom w:val="nil"/>
              <w:right w:val="nil"/>
            </w:tcBorders>
            <w:shd w:val="clear" w:color="auto" w:fill="DDDDDD"/>
            <w:tcMar>
              <w:top w:w="45" w:type="dxa"/>
              <w:left w:w="45" w:type="dxa"/>
              <w:bottom w:w="45" w:type="dxa"/>
              <w:right w:w="45" w:type="dxa"/>
            </w:tcMar>
            <w:vAlign w:val="bottom"/>
            <w:hideMark/>
          </w:tcPr>
          <w:p w:rsidR="008C1076" w:rsidRPr="00E11B5F" w:rsidRDefault="008C1076" w:rsidP="00E11B5F">
            <w:pPr>
              <w:spacing w:after="0" w:line="240" w:lineRule="auto"/>
              <w:jc w:val="both"/>
              <w:textAlignment w:val="baseline"/>
              <w:rPr>
                <w:rFonts w:asciiTheme="majorHAnsi" w:hAnsiTheme="majorHAnsi"/>
                <w:sz w:val="18"/>
                <w:szCs w:val="18"/>
              </w:rPr>
            </w:pPr>
            <w:r w:rsidRPr="00E11B5F">
              <w:rPr>
                <w:rFonts w:asciiTheme="majorHAnsi" w:hAnsiTheme="majorHAnsi"/>
                <w:sz w:val="18"/>
                <w:szCs w:val="18"/>
                <w:bdr w:val="none" w:sz="0" w:space="0" w:color="auto" w:frame="1"/>
              </w:rPr>
              <w:t>Primary Key Constraint</w:t>
            </w:r>
          </w:p>
        </w:tc>
      </w:tr>
      <w:tr w:rsidR="008C1076" w:rsidRPr="00E11B5F" w:rsidTr="008C1076">
        <w:tc>
          <w:tcPr>
            <w:tcW w:w="0" w:type="auto"/>
            <w:tcBorders>
              <w:top w:val="nil"/>
              <w:left w:val="nil"/>
              <w:bottom w:val="nil"/>
              <w:right w:val="nil"/>
            </w:tcBorders>
            <w:shd w:val="clear" w:color="auto" w:fill="DDDDDD"/>
            <w:tcMar>
              <w:top w:w="45" w:type="dxa"/>
              <w:left w:w="45" w:type="dxa"/>
              <w:bottom w:w="45" w:type="dxa"/>
              <w:right w:w="45" w:type="dxa"/>
            </w:tcMar>
            <w:vAlign w:val="bottom"/>
            <w:hideMark/>
          </w:tcPr>
          <w:p w:rsidR="008C1076" w:rsidRPr="00E11B5F" w:rsidRDefault="008C1076" w:rsidP="00E11B5F">
            <w:pPr>
              <w:spacing w:after="0" w:line="240" w:lineRule="auto"/>
              <w:jc w:val="both"/>
              <w:textAlignment w:val="baseline"/>
              <w:rPr>
                <w:rFonts w:asciiTheme="majorHAnsi" w:hAnsiTheme="majorHAnsi"/>
                <w:sz w:val="18"/>
                <w:szCs w:val="18"/>
              </w:rPr>
            </w:pPr>
            <w:r w:rsidRPr="00E11B5F">
              <w:rPr>
                <w:rFonts w:asciiTheme="majorHAnsi" w:hAnsiTheme="majorHAnsi"/>
                <w:sz w:val="18"/>
                <w:szCs w:val="18"/>
                <w:bdr w:val="none" w:sz="0" w:space="0" w:color="auto" w:frame="1"/>
              </w:rPr>
              <w:t>Alternate Key</w:t>
            </w:r>
          </w:p>
        </w:tc>
        <w:tc>
          <w:tcPr>
            <w:tcW w:w="0" w:type="auto"/>
            <w:tcBorders>
              <w:top w:val="nil"/>
              <w:left w:val="nil"/>
              <w:bottom w:val="nil"/>
              <w:right w:val="nil"/>
            </w:tcBorders>
            <w:shd w:val="clear" w:color="auto" w:fill="DDDDDD"/>
            <w:tcMar>
              <w:top w:w="45" w:type="dxa"/>
              <w:left w:w="45" w:type="dxa"/>
              <w:bottom w:w="45" w:type="dxa"/>
              <w:right w:w="45" w:type="dxa"/>
            </w:tcMar>
            <w:vAlign w:val="bottom"/>
            <w:hideMark/>
          </w:tcPr>
          <w:p w:rsidR="008C1076" w:rsidRPr="00E11B5F" w:rsidRDefault="008C1076" w:rsidP="00E11B5F">
            <w:pPr>
              <w:spacing w:after="0" w:line="240" w:lineRule="auto"/>
              <w:jc w:val="both"/>
              <w:textAlignment w:val="baseline"/>
              <w:rPr>
                <w:rFonts w:asciiTheme="majorHAnsi" w:hAnsiTheme="majorHAnsi"/>
                <w:sz w:val="18"/>
                <w:szCs w:val="18"/>
              </w:rPr>
            </w:pPr>
            <w:r w:rsidRPr="00E11B5F">
              <w:rPr>
                <w:rFonts w:asciiTheme="majorHAnsi" w:hAnsiTheme="majorHAnsi"/>
                <w:sz w:val="18"/>
                <w:szCs w:val="18"/>
                <w:bdr w:val="none" w:sz="0" w:space="0" w:color="auto" w:frame="1"/>
              </w:rPr>
              <w:t>Unique Constraint or Unique Index</w:t>
            </w:r>
          </w:p>
        </w:tc>
      </w:tr>
      <w:tr w:rsidR="008C1076" w:rsidRPr="00E11B5F" w:rsidTr="008C1076">
        <w:tc>
          <w:tcPr>
            <w:tcW w:w="0" w:type="auto"/>
            <w:tcBorders>
              <w:top w:val="nil"/>
              <w:left w:val="nil"/>
              <w:bottom w:val="nil"/>
              <w:right w:val="nil"/>
            </w:tcBorders>
            <w:shd w:val="clear" w:color="auto" w:fill="DDDDDD"/>
            <w:tcMar>
              <w:top w:w="45" w:type="dxa"/>
              <w:left w:w="45" w:type="dxa"/>
              <w:bottom w:w="45" w:type="dxa"/>
              <w:right w:w="45" w:type="dxa"/>
            </w:tcMar>
            <w:vAlign w:val="bottom"/>
            <w:hideMark/>
          </w:tcPr>
          <w:p w:rsidR="008C1076" w:rsidRPr="00E11B5F" w:rsidRDefault="008C1076" w:rsidP="00E11B5F">
            <w:pPr>
              <w:spacing w:after="0" w:line="240" w:lineRule="auto"/>
              <w:jc w:val="both"/>
              <w:textAlignment w:val="baseline"/>
              <w:rPr>
                <w:rFonts w:asciiTheme="majorHAnsi" w:hAnsiTheme="majorHAnsi"/>
                <w:sz w:val="18"/>
                <w:szCs w:val="18"/>
              </w:rPr>
            </w:pPr>
            <w:r w:rsidRPr="00E11B5F">
              <w:rPr>
                <w:rFonts w:asciiTheme="majorHAnsi" w:hAnsiTheme="majorHAnsi"/>
                <w:sz w:val="18"/>
                <w:szCs w:val="18"/>
                <w:bdr w:val="none" w:sz="0" w:space="0" w:color="auto" w:frame="1"/>
              </w:rPr>
              <w:t>Inversion Key Entry</w:t>
            </w:r>
          </w:p>
        </w:tc>
        <w:tc>
          <w:tcPr>
            <w:tcW w:w="0" w:type="auto"/>
            <w:tcBorders>
              <w:top w:val="nil"/>
              <w:left w:val="nil"/>
              <w:bottom w:val="nil"/>
              <w:right w:val="nil"/>
            </w:tcBorders>
            <w:shd w:val="clear" w:color="auto" w:fill="DDDDDD"/>
            <w:tcMar>
              <w:top w:w="45" w:type="dxa"/>
              <w:left w:w="45" w:type="dxa"/>
              <w:bottom w:w="45" w:type="dxa"/>
              <w:right w:w="45" w:type="dxa"/>
            </w:tcMar>
            <w:vAlign w:val="bottom"/>
            <w:hideMark/>
          </w:tcPr>
          <w:p w:rsidR="008C1076" w:rsidRPr="00E11B5F" w:rsidRDefault="008C1076" w:rsidP="00E11B5F">
            <w:pPr>
              <w:spacing w:after="0" w:line="240" w:lineRule="auto"/>
              <w:jc w:val="both"/>
              <w:textAlignment w:val="baseline"/>
              <w:rPr>
                <w:rFonts w:asciiTheme="majorHAnsi" w:hAnsiTheme="majorHAnsi"/>
                <w:sz w:val="18"/>
                <w:szCs w:val="18"/>
              </w:rPr>
            </w:pPr>
            <w:r w:rsidRPr="00E11B5F">
              <w:rPr>
                <w:rFonts w:asciiTheme="majorHAnsi" w:hAnsiTheme="majorHAnsi"/>
                <w:sz w:val="18"/>
                <w:szCs w:val="18"/>
                <w:bdr w:val="none" w:sz="0" w:space="0" w:color="auto" w:frame="1"/>
              </w:rPr>
              <w:t>Non Unique Index</w:t>
            </w:r>
          </w:p>
        </w:tc>
      </w:tr>
      <w:tr w:rsidR="008C1076" w:rsidRPr="00E11B5F" w:rsidTr="008C1076">
        <w:tc>
          <w:tcPr>
            <w:tcW w:w="0" w:type="auto"/>
            <w:tcBorders>
              <w:top w:val="nil"/>
              <w:left w:val="nil"/>
              <w:bottom w:val="nil"/>
              <w:right w:val="nil"/>
            </w:tcBorders>
            <w:shd w:val="clear" w:color="auto" w:fill="DDDDDD"/>
            <w:tcMar>
              <w:top w:w="45" w:type="dxa"/>
              <w:left w:w="45" w:type="dxa"/>
              <w:bottom w:w="45" w:type="dxa"/>
              <w:right w:w="45" w:type="dxa"/>
            </w:tcMar>
            <w:vAlign w:val="bottom"/>
            <w:hideMark/>
          </w:tcPr>
          <w:p w:rsidR="008C1076" w:rsidRPr="00E11B5F" w:rsidRDefault="008C1076" w:rsidP="00E11B5F">
            <w:pPr>
              <w:spacing w:after="0" w:line="240" w:lineRule="auto"/>
              <w:jc w:val="both"/>
              <w:textAlignment w:val="baseline"/>
              <w:rPr>
                <w:rFonts w:asciiTheme="majorHAnsi" w:hAnsiTheme="majorHAnsi"/>
                <w:sz w:val="18"/>
                <w:szCs w:val="18"/>
              </w:rPr>
            </w:pPr>
            <w:r w:rsidRPr="00E11B5F">
              <w:rPr>
                <w:rFonts w:asciiTheme="majorHAnsi" w:hAnsiTheme="majorHAnsi"/>
                <w:sz w:val="18"/>
                <w:szCs w:val="18"/>
                <w:bdr w:val="none" w:sz="0" w:space="0" w:color="auto" w:frame="1"/>
              </w:rPr>
              <w:t>Rule</w:t>
            </w:r>
          </w:p>
        </w:tc>
        <w:tc>
          <w:tcPr>
            <w:tcW w:w="0" w:type="auto"/>
            <w:tcBorders>
              <w:top w:val="nil"/>
              <w:left w:val="nil"/>
              <w:bottom w:val="nil"/>
              <w:right w:val="nil"/>
            </w:tcBorders>
            <w:shd w:val="clear" w:color="auto" w:fill="DDDDDD"/>
            <w:tcMar>
              <w:top w:w="45" w:type="dxa"/>
              <w:left w:w="45" w:type="dxa"/>
              <w:bottom w:w="45" w:type="dxa"/>
              <w:right w:w="45" w:type="dxa"/>
            </w:tcMar>
            <w:vAlign w:val="bottom"/>
            <w:hideMark/>
          </w:tcPr>
          <w:p w:rsidR="008C1076" w:rsidRPr="00E11B5F" w:rsidRDefault="008C1076" w:rsidP="00E11B5F">
            <w:pPr>
              <w:spacing w:after="0" w:line="240" w:lineRule="auto"/>
              <w:jc w:val="both"/>
              <w:textAlignment w:val="baseline"/>
              <w:rPr>
                <w:rFonts w:asciiTheme="majorHAnsi" w:hAnsiTheme="majorHAnsi"/>
                <w:sz w:val="18"/>
                <w:szCs w:val="18"/>
              </w:rPr>
            </w:pPr>
            <w:r w:rsidRPr="00E11B5F">
              <w:rPr>
                <w:rFonts w:asciiTheme="majorHAnsi" w:hAnsiTheme="majorHAnsi"/>
                <w:sz w:val="18"/>
                <w:szCs w:val="18"/>
                <w:bdr w:val="none" w:sz="0" w:space="0" w:color="auto" w:frame="1"/>
              </w:rPr>
              <w:t>Check Constraint, Default Value</w:t>
            </w:r>
          </w:p>
        </w:tc>
      </w:tr>
      <w:tr w:rsidR="008C1076" w:rsidRPr="00E11B5F" w:rsidTr="008C1076">
        <w:tc>
          <w:tcPr>
            <w:tcW w:w="0" w:type="auto"/>
            <w:tcBorders>
              <w:top w:val="nil"/>
              <w:left w:val="nil"/>
              <w:bottom w:val="nil"/>
              <w:right w:val="nil"/>
            </w:tcBorders>
            <w:shd w:val="clear" w:color="auto" w:fill="DDDDDD"/>
            <w:tcMar>
              <w:top w:w="45" w:type="dxa"/>
              <w:left w:w="45" w:type="dxa"/>
              <w:bottom w:w="45" w:type="dxa"/>
              <w:right w:w="45" w:type="dxa"/>
            </w:tcMar>
            <w:vAlign w:val="bottom"/>
            <w:hideMark/>
          </w:tcPr>
          <w:p w:rsidR="008C1076" w:rsidRPr="00E11B5F" w:rsidRDefault="008C1076" w:rsidP="00E11B5F">
            <w:pPr>
              <w:spacing w:after="0" w:line="240" w:lineRule="auto"/>
              <w:jc w:val="both"/>
              <w:textAlignment w:val="baseline"/>
              <w:rPr>
                <w:rFonts w:asciiTheme="majorHAnsi" w:hAnsiTheme="majorHAnsi"/>
                <w:sz w:val="18"/>
                <w:szCs w:val="18"/>
              </w:rPr>
            </w:pPr>
            <w:r w:rsidRPr="00E11B5F">
              <w:rPr>
                <w:rFonts w:asciiTheme="majorHAnsi" w:hAnsiTheme="majorHAnsi"/>
                <w:sz w:val="18"/>
                <w:szCs w:val="18"/>
                <w:bdr w:val="none" w:sz="0" w:space="0" w:color="auto" w:frame="1"/>
              </w:rPr>
              <w:t>Relationship</w:t>
            </w:r>
          </w:p>
        </w:tc>
        <w:tc>
          <w:tcPr>
            <w:tcW w:w="0" w:type="auto"/>
            <w:tcBorders>
              <w:top w:val="nil"/>
              <w:left w:val="nil"/>
              <w:bottom w:val="nil"/>
              <w:right w:val="nil"/>
            </w:tcBorders>
            <w:shd w:val="clear" w:color="auto" w:fill="DDDDDD"/>
            <w:tcMar>
              <w:top w:w="45" w:type="dxa"/>
              <w:left w:w="45" w:type="dxa"/>
              <w:bottom w:w="45" w:type="dxa"/>
              <w:right w:w="45" w:type="dxa"/>
            </w:tcMar>
            <w:vAlign w:val="bottom"/>
            <w:hideMark/>
          </w:tcPr>
          <w:p w:rsidR="008C1076" w:rsidRPr="00E11B5F" w:rsidRDefault="008C1076" w:rsidP="00E11B5F">
            <w:pPr>
              <w:spacing w:after="0" w:line="240" w:lineRule="auto"/>
              <w:jc w:val="both"/>
              <w:textAlignment w:val="baseline"/>
              <w:rPr>
                <w:rFonts w:asciiTheme="majorHAnsi" w:hAnsiTheme="majorHAnsi"/>
                <w:sz w:val="18"/>
                <w:szCs w:val="18"/>
              </w:rPr>
            </w:pPr>
            <w:r w:rsidRPr="00E11B5F">
              <w:rPr>
                <w:rFonts w:asciiTheme="majorHAnsi" w:hAnsiTheme="majorHAnsi"/>
                <w:sz w:val="18"/>
                <w:szCs w:val="18"/>
                <w:bdr w:val="none" w:sz="0" w:space="0" w:color="auto" w:frame="1"/>
              </w:rPr>
              <w:t>Foreign Key</w:t>
            </w:r>
          </w:p>
        </w:tc>
      </w:tr>
      <w:tr w:rsidR="008C1076" w:rsidRPr="00E11B5F" w:rsidTr="008C1076">
        <w:tc>
          <w:tcPr>
            <w:tcW w:w="0" w:type="auto"/>
            <w:tcBorders>
              <w:top w:val="nil"/>
              <w:left w:val="nil"/>
              <w:bottom w:val="nil"/>
              <w:right w:val="nil"/>
            </w:tcBorders>
            <w:shd w:val="clear" w:color="auto" w:fill="DDDDDD"/>
            <w:tcMar>
              <w:top w:w="45" w:type="dxa"/>
              <w:left w:w="45" w:type="dxa"/>
              <w:bottom w:w="45" w:type="dxa"/>
              <w:right w:w="45" w:type="dxa"/>
            </w:tcMar>
            <w:vAlign w:val="bottom"/>
            <w:hideMark/>
          </w:tcPr>
          <w:p w:rsidR="008C1076" w:rsidRPr="00E11B5F" w:rsidRDefault="008C1076" w:rsidP="00E11B5F">
            <w:pPr>
              <w:spacing w:after="0" w:line="240" w:lineRule="auto"/>
              <w:jc w:val="both"/>
              <w:textAlignment w:val="baseline"/>
              <w:rPr>
                <w:rFonts w:asciiTheme="majorHAnsi" w:hAnsiTheme="majorHAnsi"/>
                <w:sz w:val="18"/>
                <w:szCs w:val="18"/>
              </w:rPr>
            </w:pPr>
            <w:r w:rsidRPr="00E11B5F">
              <w:rPr>
                <w:rFonts w:asciiTheme="majorHAnsi" w:hAnsiTheme="majorHAnsi"/>
                <w:sz w:val="18"/>
                <w:szCs w:val="18"/>
                <w:bdr w:val="none" w:sz="0" w:space="0" w:color="auto" w:frame="1"/>
              </w:rPr>
              <w:t>Definition</w:t>
            </w:r>
          </w:p>
        </w:tc>
        <w:tc>
          <w:tcPr>
            <w:tcW w:w="0" w:type="auto"/>
            <w:tcBorders>
              <w:top w:val="nil"/>
              <w:left w:val="nil"/>
              <w:bottom w:val="nil"/>
              <w:right w:val="nil"/>
            </w:tcBorders>
            <w:shd w:val="clear" w:color="auto" w:fill="DDDDDD"/>
            <w:tcMar>
              <w:top w:w="45" w:type="dxa"/>
              <w:left w:w="45" w:type="dxa"/>
              <w:bottom w:w="45" w:type="dxa"/>
              <w:right w:w="45" w:type="dxa"/>
            </w:tcMar>
            <w:vAlign w:val="bottom"/>
            <w:hideMark/>
          </w:tcPr>
          <w:p w:rsidR="008C1076" w:rsidRPr="00E11B5F" w:rsidRDefault="008C1076" w:rsidP="00E11B5F">
            <w:pPr>
              <w:spacing w:after="0" w:line="240" w:lineRule="auto"/>
              <w:jc w:val="both"/>
              <w:textAlignment w:val="baseline"/>
              <w:rPr>
                <w:rFonts w:asciiTheme="majorHAnsi" w:hAnsiTheme="majorHAnsi"/>
                <w:sz w:val="18"/>
                <w:szCs w:val="18"/>
              </w:rPr>
            </w:pPr>
            <w:r w:rsidRPr="00E11B5F">
              <w:rPr>
                <w:rFonts w:asciiTheme="majorHAnsi" w:hAnsiTheme="majorHAnsi"/>
                <w:sz w:val="18"/>
                <w:szCs w:val="18"/>
                <w:bdr w:val="none" w:sz="0" w:space="0" w:color="auto" w:frame="1"/>
              </w:rPr>
              <w:t>Comment</w:t>
            </w:r>
          </w:p>
        </w:tc>
      </w:tr>
    </w:tbl>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pacing w:val="-15"/>
          <w:sz w:val="18"/>
          <w:szCs w:val="18"/>
          <w:bdr w:val="none" w:sz="0" w:space="0" w:color="auto" w:frame="1"/>
        </w:rPr>
        <w:t>Physical Data Modeling</w:t>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Features of physical data model include:</w:t>
      </w:r>
    </w:p>
    <w:p w:rsidR="008C1076" w:rsidRPr="00E11B5F" w:rsidRDefault="008C1076" w:rsidP="00E11B5F">
      <w:pPr>
        <w:shd w:val="clear" w:color="auto" w:fill="FFFFFF"/>
        <w:spacing w:after="0" w:line="240" w:lineRule="auto"/>
        <w:ind w:hanging="36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         Specification all tables and columns.</w:t>
      </w:r>
    </w:p>
    <w:p w:rsidR="008C1076" w:rsidRPr="00E11B5F" w:rsidRDefault="008C1076" w:rsidP="00E11B5F">
      <w:pPr>
        <w:shd w:val="clear" w:color="auto" w:fill="FFFFFF"/>
        <w:spacing w:after="0" w:line="240" w:lineRule="auto"/>
        <w:ind w:hanging="36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         Foreign keys are used to identify relationships between tables.</w:t>
      </w:r>
    </w:p>
    <w:p w:rsidR="008C1076" w:rsidRPr="00E11B5F" w:rsidRDefault="008C1076" w:rsidP="00E11B5F">
      <w:pPr>
        <w:shd w:val="clear" w:color="auto" w:fill="FFFFFF"/>
        <w:spacing w:after="0" w:line="240" w:lineRule="auto"/>
        <w:ind w:hanging="36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         Demoralization may occur based on user requirements.</w:t>
      </w:r>
    </w:p>
    <w:p w:rsidR="008C1076" w:rsidRPr="00E11B5F" w:rsidRDefault="008C1076" w:rsidP="00E11B5F">
      <w:pPr>
        <w:shd w:val="clear" w:color="auto" w:fill="FFFFFF"/>
        <w:spacing w:after="0" w:line="240" w:lineRule="auto"/>
        <w:ind w:hanging="36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         Physical considerations may cause the physical data model to be quite different from the logical data model.</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At this level, the data modeler will specify how the logical data model will be realized in the database schema.</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The steps for physical data model design are as follows:</w:t>
      </w:r>
    </w:p>
    <w:p w:rsidR="008C1076" w:rsidRPr="00E11B5F" w:rsidRDefault="008C1076" w:rsidP="00E11B5F">
      <w:pPr>
        <w:shd w:val="clear" w:color="auto" w:fill="FFFFFF"/>
        <w:spacing w:after="0" w:line="240" w:lineRule="auto"/>
        <w:ind w:hanging="36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1.        Convert entities into tables.</w:t>
      </w:r>
    </w:p>
    <w:p w:rsidR="008C1076" w:rsidRPr="00E11B5F" w:rsidRDefault="008C1076" w:rsidP="00E11B5F">
      <w:pPr>
        <w:shd w:val="clear" w:color="auto" w:fill="FFFFFF"/>
        <w:spacing w:after="0" w:line="240" w:lineRule="auto"/>
        <w:ind w:hanging="36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2.        Convert relationships into foreign keys.</w:t>
      </w:r>
    </w:p>
    <w:p w:rsidR="008C1076" w:rsidRPr="00E11B5F" w:rsidRDefault="008C1076" w:rsidP="00E11B5F">
      <w:pPr>
        <w:shd w:val="clear" w:color="auto" w:fill="FFFFFF"/>
        <w:spacing w:after="0" w:line="240" w:lineRule="auto"/>
        <w:ind w:hanging="36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3.        Convert attributes into columns.</w:t>
      </w:r>
    </w:p>
    <w:p w:rsidR="008C1076" w:rsidRPr="00E11B5F" w:rsidRDefault="008C1076" w:rsidP="00E11B5F">
      <w:pPr>
        <w:shd w:val="clear" w:color="auto" w:fill="FFFFFF"/>
        <w:spacing w:after="0" w:line="240" w:lineRule="auto"/>
        <w:ind w:hanging="36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4.        http://www.learndatamodeling.com/dm_standard.htm</w:t>
      </w:r>
    </w:p>
    <w:p w:rsidR="008C1076" w:rsidRPr="00E11B5F" w:rsidRDefault="008C1076" w:rsidP="00E11B5F">
      <w:pPr>
        <w:shd w:val="clear" w:color="auto" w:fill="FFFFFF"/>
        <w:spacing w:after="0" w:line="240" w:lineRule="auto"/>
        <w:ind w:hanging="36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5.        Modeling is an efficient and effective way to represent the organization’s needs; It provides information in a graphical way to the members of an organization to understand and communicate the business rules and processes. Business Modeling and Data Modeling are the two important types of modeling.</w:t>
      </w:r>
    </w:p>
    <w:p w:rsidR="008C1076" w:rsidRPr="00E11B5F" w:rsidRDefault="008C1076" w:rsidP="00E11B5F">
      <w:pPr>
        <w:shd w:val="clear" w:color="auto" w:fill="FFFFFF"/>
        <w:spacing w:after="0" w:line="240" w:lineRule="auto"/>
        <w:ind w:hanging="36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br/>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pacing w:val="-15"/>
          <w:sz w:val="18"/>
          <w:szCs w:val="18"/>
          <w:bdr w:val="none" w:sz="0" w:space="0" w:color="auto" w:frame="1"/>
        </w:rPr>
        <w:t>Logical Data Model</w:t>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Features of logical data model include:</w:t>
      </w:r>
    </w:p>
    <w:p w:rsidR="008C1076" w:rsidRPr="00E11B5F" w:rsidRDefault="008C1076" w:rsidP="00E11B5F">
      <w:pPr>
        <w:shd w:val="clear" w:color="auto" w:fill="FFFFFF"/>
        <w:spacing w:after="0" w:line="240" w:lineRule="auto"/>
        <w:ind w:hanging="36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         Includes all entities and relationships among them.</w:t>
      </w:r>
    </w:p>
    <w:p w:rsidR="008C1076" w:rsidRPr="00E11B5F" w:rsidRDefault="008C1076" w:rsidP="00E11B5F">
      <w:pPr>
        <w:shd w:val="clear" w:color="auto" w:fill="FFFFFF"/>
        <w:spacing w:after="0" w:line="240" w:lineRule="auto"/>
        <w:ind w:hanging="36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lastRenderedPageBreak/>
        <w:t>·         All attributes for each entity are specified.</w:t>
      </w:r>
    </w:p>
    <w:p w:rsidR="008C1076" w:rsidRPr="00E11B5F" w:rsidRDefault="008C1076" w:rsidP="00E11B5F">
      <w:pPr>
        <w:shd w:val="clear" w:color="auto" w:fill="FFFFFF"/>
        <w:spacing w:after="0" w:line="240" w:lineRule="auto"/>
        <w:ind w:hanging="36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         The primary key for each entity specified.</w:t>
      </w:r>
    </w:p>
    <w:p w:rsidR="008C1076" w:rsidRPr="00E11B5F" w:rsidRDefault="008C1076" w:rsidP="00E11B5F">
      <w:pPr>
        <w:shd w:val="clear" w:color="auto" w:fill="FFFFFF"/>
        <w:spacing w:after="0" w:line="240" w:lineRule="auto"/>
        <w:ind w:hanging="36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         Foreign keys (keys identifying the relationship between different entities) are specified.</w:t>
      </w:r>
    </w:p>
    <w:p w:rsidR="008C1076" w:rsidRPr="00E11B5F" w:rsidRDefault="008C1076" w:rsidP="00E11B5F">
      <w:pPr>
        <w:shd w:val="clear" w:color="auto" w:fill="FFFFFF"/>
        <w:spacing w:after="0" w:line="240" w:lineRule="auto"/>
        <w:ind w:hanging="36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         Normalization occurs at this level.</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At this level, the data modeler attempts to describe the data in as much detail as possible, without regard to how they will be physically implemented in the database.</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In data warehousing, it is common for the conceptual data model and the logical data model to be combined into a single step (deliverable).</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The steps for designing the logical data model are as follows:</w:t>
      </w:r>
    </w:p>
    <w:p w:rsidR="008C1076" w:rsidRPr="00E11B5F" w:rsidRDefault="008C1076" w:rsidP="00E11B5F">
      <w:pPr>
        <w:shd w:val="clear" w:color="auto" w:fill="FFFFFF"/>
        <w:spacing w:after="0" w:line="240" w:lineRule="auto"/>
        <w:ind w:hanging="36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1.        Identify all entities.</w:t>
      </w:r>
    </w:p>
    <w:p w:rsidR="008C1076" w:rsidRPr="00E11B5F" w:rsidRDefault="008C1076" w:rsidP="00E11B5F">
      <w:pPr>
        <w:shd w:val="clear" w:color="auto" w:fill="FFFFFF"/>
        <w:spacing w:after="0" w:line="240" w:lineRule="auto"/>
        <w:ind w:hanging="36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2.        Specify primary keys for all entities.</w:t>
      </w:r>
    </w:p>
    <w:p w:rsidR="008C1076" w:rsidRPr="00E11B5F" w:rsidRDefault="008C1076" w:rsidP="00E11B5F">
      <w:pPr>
        <w:shd w:val="clear" w:color="auto" w:fill="FFFFFF"/>
        <w:spacing w:after="0" w:line="240" w:lineRule="auto"/>
        <w:ind w:hanging="36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3.        Find the relationships between different entities.</w:t>
      </w:r>
    </w:p>
    <w:p w:rsidR="008C1076" w:rsidRPr="00E11B5F" w:rsidRDefault="008C1076" w:rsidP="00E11B5F">
      <w:pPr>
        <w:shd w:val="clear" w:color="auto" w:fill="FFFFFF"/>
        <w:spacing w:after="0" w:line="240" w:lineRule="auto"/>
        <w:ind w:hanging="36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4.        Find all attributes for each entity.</w:t>
      </w:r>
    </w:p>
    <w:p w:rsidR="008C1076" w:rsidRPr="00E11B5F" w:rsidRDefault="008C1076" w:rsidP="00E11B5F">
      <w:pPr>
        <w:shd w:val="clear" w:color="auto" w:fill="FFFFFF"/>
        <w:spacing w:after="0" w:line="240" w:lineRule="auto"/>
        <w:ind w:hanging="36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5.        Resolve many-to-many relationships.</w:t>
      </w:r>
    </w:p>
    <w:p w:rsidR="008C1076" w:rsidRPr="00E11B5F" w:rsidRDefault="008C1076" w:rsidP="00E11B5F">
      <w:pPr>
        <w:shd w:val="clear" w:color="auto" w:fill="FFFFFF"/>
        <w:spacing w:after="0" w:line="240" w:lineRule="auto"/>
        <w:ind w:hanging="36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6.        Normalization.</w:t>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pacing w:val="-15"/>
          <w:sz w:val="18"/>
          <w:szCs w:val="18"/>
          <w:bdr w:val="none" w:sz="0" w:space="0" w:color="auto" w:frame="1"/>
        </w:rPr>
        <w:br/>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pacing w:val="-15"/>
          <w:sz w:val="18"/>
          <w:szCs w:val="18"/>
          <w:bdr w:val="none" w:sz="0" w:space="0" w:color="auto" w:frame="1"/>
        </w:rPr>
        <w:t>Conceptual Data Model</w:t>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Features of conceptual data model include:</w:t>
      </w:r>
    </w:p>
    <w:p w:rsidR="008C1076" w:rsidRPr="00E11B5F" w:rsidRDefault="008C1076" w:rsidP="00E11B5F">
      <w:pPr>
        <w:shd w:val="clear" w:color="auto" w:fill="FFFFFF"/>
        <w:spacing w:after="0" w:line="240" w:lineRule="auto"/>
        <w:ind w:hanging="36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         Includes the important entities and the relationships among them.</w:t>
      </w:r>
    </w:p>
    <w:p w:rsidR="008C1076" w:rsidRPr="00E11B5F" w:rsidRDefault="008C1076" w:rsidP="00E11B5F">
      <w:pPr>
        <w:shd w:val="clear" w:color="auto" w:fill="FFFFFF"/>
        <w:spacing w:after="0" w:line="240" w:lineRule="auto"/>
        <w:ind w:hanging="36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         No attribute is specified.</w:t>
      </w:r>
    </w:p>
    <w:p w:rsidR="008C1076" w:rsidRPr="00E11B5F" w:rsidRDefault="008C1076" w:rsidP="00E11B5F">
      <w:pPr>
        <w:shd w:val="clear" w:color="auto" w:fill="FFFFFF"/>
        <w:spacing w:after="0" w:line="240" w:lineRule="auto"/>
        <w:ind w:hanging="360"/>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         No primary key is specified.</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At this level, the data modeler attempts to identify the highest-level relationships among the different entities. </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br/>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pacing w:val="-15"/>
          <w:sz w:val="18"/>
          <w:szCs w:val="18"/>
          <w:bdr w:val="none" w:sz="0" w:space="0" w:color="auto" w:frame="1"/>
        </w:rPr>
        <w:t>What is Data modeling?</w:t>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pacing w:val="-15"/>
          <w:sz w:val="18"/>
          <w:szCs w:val="18"/>
          <w:bdr w:val="none" w:sz="0" w:space="0" w:color="auto" w:frame="1"/>
        </w:rPr>
        <w:br/>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There are three levels of data modeling. They are conceptual, logical, and physical. This section will explain the difference among the three, the order with which each one is created, and how to go from one level to the other.</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br/>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pacing w:val="-15"/>
          <w:sz w:val="18"/>
          <w:szCs w:val="18"/>
          <w:bdr w:val="none" w:sz="0" w:space="0" w:color="auto" w:frame="1"/>
        </w:rPr>
        <w:t>What is De Generated Dimension?</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An item that is in the fact table but is stripped off of its description, because the description belongs in dimension table, is referred to as Degenerated Dimension.  Since it looks like dimension, but is really in fact table and has been degenerated of its description, hence is called degenerated dimension.</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lastRenderedPageBreak/>
        <w:br/>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pacing w:val="-15"/>
          <w:sz w:val="18"/>
          <w:szCs w:val="18"/>
          <w:bdr w:val="none" w:sz="0" w:space="0" w:color="auto" w:frame="1"/>
        </w:rPr>
        <w:t>What is Junk Dimension?</w:t>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z w:val="18"/>
          <w:szCs w:val="18"/>
        </w:rPr>
        <w:br/>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A "junk" dimension is a collection of random transactional codes, flags and/or text attributes that are unrelated to any particular dimension. The junk dimension is simply a structure that provides a convenient place to store the junk attributes. A good example would be a trade fact in a company that brokers equity trades.</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When you consolidate lots of small dimensions and instead of having 100s of small dimensions, that will have few records in them, cluttering your database with these mini ‘identifier’ tables, all records from all these small dimension tables are loaded into ONE dimension table and we call this dimension table Junk dimension table.  (Since we are storing all the junk in this one table) For example: a company might have handful of manufacture plants, handful of order types, and so on, so forth, and we can consolidate them in one dimension table called junked dimension table</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It’s a dimension table which is used to keep junk attributes</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br/>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b/>
          <w:bCs/>
          <w:color w:val="373B41"/>
          <w:spacing w:val="-15"/>
          <w:sz w:val="18"/>
          <w:szCs w:val="18"/>
          <w:bdr w:val="none" w:sz="0" w:space="0" w:color="auto" w:frame="1"/>
        </w:rPr>
        <w:t>What is Conformed Dimension?</w:t>
      </w:r>
    </w:p>
    <w:p w:rsidR="008C1076" w:rsidRPr="00E11B5F" w:rsidRDefault="008C1076" w:rsidP="00E11B5F">
      <w:pPr>
        <w:shd w:val="clear" w:color="auto" w:fill="FFFFFF"/>
        <w:spacing w:after="0" w:line="240" w:lineRule="auto"/>
        <w:textAlignment w:val="baseline"/>
        <w:rPr>
          <w:rFonts w:asciiTheme="majorHAnsi" w:hAnsiTheme="majorHAnsi"/>
          <w:color w:val="373B41"/>
          <w:sz w:val="18"/>
          <w:szCs w:val="18"/>
        </w:rPr>
      </w:pPr>
      <w:r w:rsidRPr="00E11B5F">
        <w:rPr>
          <w:rFonts w:asciiTheme="majorHAnsi" w:hAnsiTheme="majorHAnsi"/>
          <w:color w:val="373B41"/>
          <w:spacing w:val="-15"/>
          <w:sz w:val="18"/>
          <w:szCs w:val="18"/>
          <w:bdr w:val="none" w:sz="0" w:space="0" w:color="auto" w:frame="1"/>
        </w:rPr>
        <w:br/>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Conformed Dimensions (CD): these dimensions are something that is built once in your model and can be reused multiple times with different fact tables.   </w:t>
      </w:r>
    </w:p>
    <w:p w:rsidR="008C1076" w:rsidRPr="00E11B5F" w:rsidRDefault="008C1076" w:rsidP="00E11B5F">
      <w:pPr>
        <w:shd w:val="clear" w:color="auto" w:fill="FFFFFF"/>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bdr w:val="none" w:sz="0" w:space="0" w:color="auto" w:frame="1"/>
        </w:rPr>
        <w:t>For example, consider a model containing multiple fact tables, representing different data marts.  Now look for a dimension that is common to these facts tables.  In this example let’s consider that the product dimension is common and hence can be reused by creating short cuts and joining the different fact tables.Some of the examples are time dimension, customer dimensions, product dimension.</w:t>
      </w:r>
    </w:p>
    <w:p w:rsidR="008C1076" w:rsidRPr="00E11B5F" w:rsidRDefault="008C1076" w:rsidP="00E11B5F">
      <w:pPr>
        <w:pStyle w:val="Heading1"/>
        <w:spacing w:before="0" w:beforeAutospacing="0" w:after="0" w:afterAutospacing="0"/>
        <w:rPr>
          <w:rFonts w:asciiTheme="majorHAnsi" w:hAnsiTheme="majorHAnsi"/>
          <w:sz w:val="18"/>
          <w:szCs w:val="18"/>
        </w:rPr>
      </w:pPr>
      <w:hyperlink r:id="rId281" w:history="1">
        <w:r w:rsidRPr="00E11B5F">
          <w:rPr>
            <w:rStyle w:val="Hyperlink"/>
            <w:rFonts w:asciiTheme="majorHAnsi" w:hAnsiTheme="majorHAnsi"/>
            <w:color w:val="373B41"/>
            <w:sz w:val="18"/>
            <w:szCs w:val="18"/>
          </w:rPr>
          <w:t>What is Data Warehouse?</w:t>
        </w:r>
      </w:hyperlink>
    </w:p>
    <w:p w:rsidR="008C1076" w:rsidRPr="00E11B5F" w:rsidRDefault="008C1076" w:rsidP="00E11B5F">
      <w:pPr>
        <w:shd w:val="clear" w:color="auto" w:fill="FFFFFF"/>
        <w:spacing w:after="0" w:line="240" w:lineRule="auto"/>
        <w:ind w:firstLine="720"/>
        <w:jc w:val="center"/>
        <w:textAlignment w:val="baseline"/>
        <w:rPr>
          <w:rFonts w:asciiTheme="majorHAnsi" w:hAnsiTheme="majorHAnsi"/>
          <w:color w:val="373B41"/>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668" name="Picture 668" descr="https://4.bp.blogspot.com/-9JvmxdzPtT4/XDRm6AcsqkI/AAAAAAAAPTI/wsZi7SKQ0AQRPfUo6H2fa_Gk3B93ipLaQCLcBGAs/s1600/Programs%2Bfor%2BSelenium%25282%2529.png">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ttps://4.bp.blogspot.com/-9JvmxdzPtT4/XDRm6AcsqkI/AAAAAAAAPTI/wsZi7SKQ0AQRPfUo6H2fa_Gk3B93ipLaQCLcBGAs/s1600/Programs%2Bfor%2BSelenium%25282%2529.png">
                      <a:hlinkClick r:id="rId282"/>
                    </pic:cNvPr>
                    <pic:cNvPicPr>
                      <a:picLocks noChangeAspect="1" noChangeArrowheads="1"/>
                    </pic:cNvPicPr>
                  </pic:nvPicPr>
                  <pic:blipFill>
                    <a:blip r:embed="rId283"/>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8C1076" w:rsidRPr="00E11B5F" w:rsidRDefault="008C1076" w:rsidP="00E11B5F">
      <w:pPr>
        <w:shd w:val="clear" w:color="auto" w:fill="FFFFFF"/>
        <w:spacing w:after="0" w:line="240" w:lineRule="auto"/>
        <w:ind w:firstLine="720"/>
        <w:jc w:val="both"/>
        <w:textAlignment w:val="baseline"/>
        <w:rPr>
          <w:rFonts w:asciiTheme="majorHAnsi" w:hAnsiTheme="majorHAnsi"/>
          <w:color w:val="373B41"/>
          <w:sz w:val="18"/>
          <w:szCs w:val="18"/>
        </w:rPr>
      </w:pPr>
      <w:r w:rsidRPr="00E11B5F">
        <w:rPr>
          <w:rFonts w:asciiTheme="majorHAnsi" w:hAnsiTheme="majorHAnsi"/>
          <w:color w:val="444444"/>
          <w:sz w:val="18"/>
          <w:szCs w:val="18"/>
          <w:bdr w:val="none" w:sz="0" w:space="0" w:color="auto" w:frame="1"/>
        </w:rPr>
        <w:t>In computing, a</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b/>
          <w:bCs/>
          <w:color w:val="444444"/>
          <w:sz w:val="18"/>
          <w:szCs w:val="18"/>
          <w:bdr w:val="none" w:sz="0" w:space="0" w:color="auto" w:frame="1"/>
        </w:rPr>
        <w:t>data warehouse</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w:t>
      </w:r>
      <w:r w:rsidRPr="00E11B5F">
        <w:rPr>
          <w:rFonts w:asciiTheme="majorHAnsi" w:hAnsiTheme="majorHAnsi"/>
          <w:b/>
          <w:bCs/>
          <w:color w:val="444444"/>
          <w:sz w:val="18"/>
          <w:szCs w:val="18"/>
          <w:bdr w:val="none" w:sz="0" w:space="0" w:color="auto" w:frame="1"/>
        </w:rPr>
        <w:t>DW</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or</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b/>
          <w:bCs/>
          <w:color w:val="444444"/>
          <w:sz w:val="18"/>
          <w:szCs w:val="18"/>
          <w:bdr w:val="none" w:sz="0" w:space="0" w:color="auto" w:frame="1"/>
        </w:rPr>
        <w:t>DWH</w:t>
      </w:r>
      <w:r w:rsidRPr="00E11B5F">
        <w:rPr>
          <w:rFonts w:asciiTheme="majorHAnsi" w:hAnsiTheme="majorHAnsi"/>
          <w:color w:val="444444"/>
          <w:sz w:val="18"/>
          <w:szCs w:val="18"/>
          <w:bdr w:val="none" w:sz="0" w:space="0" w:color="auto" w:frame="1"/>
        </w:rPr>
        <w:t>) is a</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database</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used for</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reporting</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and analysis. The data stored in the warehouse are</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uploaded</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from the operational systems (such as marketing, sales etc., shown in the figure to the right). The data may pass through an operational data store</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for additional operations before they are used in the DW for reporting.</w:t>
      </w:r>
    </w:p>
    <w:p w:rsidR="008C1076" w:rsidRPr="00E11B5F" w:rsidRDefault="008C1076" w:rsidP="00E11B5F">
      <w:pPr>
        <w:shd w:val="clear" w:color="auto" w:fill="FFFFFF"/>
        <w:spacing w:after="0" w:line="240" w:lineRule="auto"/>
        <w:ind w:firstLine="720"/>
        <w:jc w:val="both"/>
        <w:textAlignment w:val="baseline"/>
        <w:rPr>
          <w:rFonts w:asciiTheme="majorHAnsi" w:hAnsiTheme="majorHAnsi"/>
          <w:color w:val="373B41"/>
          <w:sz w:val="18"/>
          <w:szCs w:val="18"/>
        </w:rPr>
      </w:pPr>
      <w:r w:rsidRPr="00E11B5F">
        <w:rPr>
          <w:rFonts w:asciiTheme="majorHAnsi" w:hAnsiTheme="majorHAnsi"/>
          <w:color w:val="444444"/>
          <w:sz w:val="18"/>
          <w:szCs w:val="18"/>
          <w:bdr w:val="none" w:sz="0" w:space="0" w:color="auto" w:frame="1"/>
        </w:rPr>
        <w:t>The typical</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ETL-based data warehouse uses</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 xml:space="preserve">staging, integration, and access layers to house its key functions. The staging layer or staging database stores raw data extracted from each of the disparate source data systems. The integration </w:t>
      </w:r>
      <w:r w:rsidRPr="00E11B5F">
        <w:rPr>
          <w:rFonts w:asciiTheme="majorHAnsi" w:hAnsiTheme="majorHAnsi"/>
          <w:color w:val="444444"/>
          <w:sz w:val="18"/>
          <w:szCs w:val="18"/>
          <w:bdr w:val="none" w:sz="0" w:space="0" w:color="auto" w:frame="1"/>
        </w:rPr>
        <w:lastRenderedPageBreak/>
        <w:t>layer integrates the disparate data sets by transforming the data from the staging layer often storing this transformed data in an</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operational data store</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(ODS) database. The integrated data is then moved to yet another database, often called the data warehouse database, where the data is arranged into hierarchical groups often called dimensions and into facts and aggregate facts. The combination of facts and dimensions is sometimes called a</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star schema. The access layer helps users retrieve data.</w:t>
      </w:r>
    </w:p>
    <w:p w:rsidR="008C1076" w:rsidRPr="00E11B5F" w:rsidRDefault="008C1076" w:rsidP="00E11B5F">
      <w:pPr>
        <w:shd w:val="clear" w:color="auto" w:fill="FFFFFF"/>
        <w:spacing w:after="0" w:line="240" w:lineRule="auto"/>
        <w:ind w:firstLine="720"/>
        <w:jc w:val="both"/>
        <w:textAlignment w:val="baseline"/>
        <w:rPr>
          <w:rFonts w:asciiTheme="majorHAnsi" w:hAnsiTheme="majorHAnsi"/>
          <w:color w:val="373B41"/>
          <w:sz w:val="18"/>
          <w:szCs w:val="18"/>
        </w:rPr>
      </w:pPr>
      <w:r w:rsidRPr="00E11B5F">
        <w:rPr>
          <w:rFonts w:asciiTheme="majorHAnsi" w:hAnsiTheme="majorHAnsi"/>
          <w:color w:val="373B41"/>
          <w:sz w:val="18"/>
          <w:szCs w:val="18"/>
        </w:rPr>
        <w:br/>
      </w:r>
      <w:r w:rsidRPr="00E11B5F">
        <w:rPr>
          <w:rFonts w:asciiTheme="majorHAnsi" w:hAnsiTheme="majorHAnsi"/>
          <w:color w:val="444444"/>
          <w:sz w:val="18"/>
          <w:szCs w:val="18"/>
          <w:bdr w:val="none" w:sz="0" w:space="0" w:color="auto" w:frame="1"/>
        </w:rPr>
        <w:br/>
      </w:r>
    </w:p>
    <w:p w:rsidR="008C1076" w:rsidRPr="00E11B5F" w:rsidRDefault="008C1076" w:rsidP="00E11B5F">
      <w:pPr>
        <w:shd w:val="clear" w:color="auto" w:fill="FFFFFF"/>
        <w:spacing w:after="0" w:line="240" w:lineRule="auto"/>
        <w:jc w:val="center"/>
        <w:textAlignment w:val="baseline"/>
        <w:rPr>
          <w:rFonts w:asciiTheme="majorHAnsi" w:hAnsiTheme="majorHAnsi"/>
          <w:color w:val="373B41"/>
          <w:sz w:val="18"/>
          <w:szCs w:val="18"/>
        </w:rPr>
      </w:pPr>
      <w:r w:rsidRPr="00E11B5F">
        <w:rPr>
          <w:rFonts w:asciiTheme="majorHAnsi" w:hAnsiTheme="majorHAnsi"/>
          <w:noProof/>
          <w:color w:val="444444"/>
          <w:sz w:val="18"/>
          <w:szCs w:val="18"/>
        </w:rPr>
        <w:drawing>
          <wp:inline distT="0" distB="0" distL="0" distR="0">
            <wp:extent cx="3811270" cy="2479675"/>
            <wp:effectExtent l="19050" t="0" r="0" b="0"/>
            <wp:docPr id="669" name="Picture 669" descr="https://3.bp.blogspot.com/-NBaN2r1h35o/UBpCURCuXjI/AAAAAAAAACA/mzGOk34W3Qo/s400/data_warehouse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https://3.bp.blogspot.com/-NBaN2r1h35o/UBpCURCuXjI/AAAAAAAAACA/mzGOk34W3Qo/s400/data_warehouse_architecture.jpg"/>
                    <pic:cNvPicPr>
                      <a:picLocks noChangeAspect="1" noChangeArrowheads="1"/>
                    </pic:cNvPicPr>
                  </pic:nvPicPr>
                  <pic:blipFill>
                    <a:blip r:embed="rId284"/>
                    <a:srcRect/>
                    <a:stretch>
                      <a:fillRect/>
                    </a:stretch>
                  </pic:blipFill>
                  <pic:spPr bwMode="auto">
                    <a:xfrm>
                      <a:off x="0" y="0"/>
                      <a:ext cx="3811270" cy="2479675"/>
                    </a:xfrm>
                    <a:prstGeom prst="rect">
                      <a:avLst/>
                    </a:prstGeom>
                    <a:noFill/>
                    <a:ln w="9525">
                      <a:noFill/>
                      <a:miter lim="800000"/>
                      <a:headEnd/>
                      <a:tailEnd/>
                    </a:ln>
                  </pic:spPr>
                </pic:pic>
              </a:graphicData>
            </a:graphic>
          </wp:inline>
        </w:drawing>
      </w:r>
    </w:p>
    <w:p w:rsidR="008C1076" w:rsidRPr="00E11B5F" w:rsidRDefault="008C1076" w:rsidP="00E11B5F">
      <w:pPr>
        <w:shd w:val="clear" w:color="auto" w:fill="FFFFFF"/>
        <w:spacing w:after="0" w:line="240" w:lineRule="auto"/>
        <w:ind w:firstLine="720"/>
        <w:jc w:val="both"/>
        <w:textAlignment w:val="baseline"/>
        <w:rPr>
          <w:rFonts w:asciiTheme="majorHAnsi" w:hAnsiTheme="majorHAnsi"/>
          <w:color w:val="373B41"/>
          <w:sz w:val="18"/>
          <w:szCs w:val="18"/>
        </w:rPr>
      </w:pPr>
      <w:r w:rsidRPr="00E11B5F">
        <w:rPr>
          <w:rFonts w:asciiTheme="majorHAnsi" w:hAnsiTheme="majorHAnsi"/>
          <w:color w:val="444444"/>
          <w:sz w:val="18"/>
          <w:szCs w:val="18"/>
          <w:bdr w:val="none" w:sz="0" w:space="0" w:color="auto" w:frame="1"/>
        </w:rPr>
        <w:br/>
      </w:r>
    </w:p>
    <w:p w:rsidR="008C1076" w:rsidRPr="00E11B5F" w:rsidRDefault="008C1076" w:rsidP="00E11B5F">
      <w:pPr>
        <w:shd w:val="clear" w:color="auto" w:fill="FFFFFF"/>
        <w:spacing w:after="0" w:line="240" w:lineRule="auto"/>
        <w:ind w:firstLine="720"/>
        <w:jc w:val="both"/>
        <w:textAlignment w:val="baseline"/>
        <w:rPr>
          <w:rFonts w:asciiTheme="majorHAnsi" w:hAnsiTheme="majorHAnsi"/>
          <w:color w:val="373B41"/>
          <w:sz w:val="18"/>
          <w:szCs w:val="18"/>
        </w:rPr>
      </w:pPr>
      <w:r w:rsidRPr="00E11B5F">
        <w:rPr>
          <w:rFonts w:asciiTheme="majorHAnsi" w:hAnsiTheme="majorHAnsi"/>
          <w:color w:val="444444"/>
          <w:sz w:val="18"/>
          <w:szCs w:val="18"/>
          <w:bdr w:val="none" w:sz="0" w:space="0" w:color="auto" w:frame="1"/>
        </w:rPr>
        <w:t>A data warehouse constructed from integrated data source systems does not require ETL, staging databases, or operational data store databases. The integrated data source systems may be considered to be a part of a distributed operational data store layer. Data federation methods or</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data virtualization</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methods may be used to access the distributed integrated source data systems to consolidate and aggregate data directly into the data warehouse database tables. Unlike the ETL-based data warehouse, the integrated source data systems and the data warehouse are all integrated since there is no transformation of dimensional or reference data. This integrated data warehouse architecture supports the</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drill down</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from the</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aggregate data</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of the data warehouse to the</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transactional data</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of the integrated source data systems.</w:t>
      </w:r>
    </w:p>
    <w:p w:rsidR="008C1076" w:rsidRPr="00E11B5F" w:rsidRDefault="008C1076" w:rsidP="00E11B5F">
      <w:pPr>
        <w:shd w:val="clear" w:color="auto" w:fill="FFFFFF"/>
        <w:spacing w:after="0" w:line="240" w:lineRule="auto"/>
        <w:ind w:firstLine="720"/>
        <w:jc w:val="both"/>
        <w:textAlignment w:val="baseline"/>
        <w:rPr>
          <w:rFonts w:asciiTheme="majorHAnsi" w:hAnsiTheme="majorHAnsi"/>
          <w:color w:val="373B41"/>
          <w:sz w:val="18"/>
          <w:szCs w:val="18"/>
        </w:rPr>
      </w:pPr>
      <w:r w:rsidRPr="00E11B5F">
        <w:rPr>
          <w:rFonts w:asciiTheme="majorHAnsi" w:hAnsiTheme="majorHAnsi"/>
          <w:color w:val="444444"/>
          <w:sz w:val="18"/>
          <w:szCs w:val="18"/>
          <w:bdr w:val="none" w:sz="0" w:space="0" w:color="auto" w:frame="1"/>
        </w:rPr>
        <w:t>Data warehouses can be subdivided into</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data marts. Data marts store subsets of data from a warehouse.</w:t>
      </w:r>
    </w:p>
    <w:p w:rsidR="008C1076" w:rsidRPr="00E11B5F" w:rsidRDefault="008C1076" w:rsidP="00E11B5F">
      <w:pPr>
        <w:shd w:val="clear" w:color="auto" w:fill="FFFFFF"/>
        <w:spacing w:after="0" w:line="240" w:lineRule="auto"/>
        <w:ind w:firstLine="720"/>
        <w:jc w:val="both"/>
        <w:textAlignment w:val="baseline"/>
        <w:rPr>
          <w:rFonts w:asciiTheme="majorHAnsi" w:hAnsiTheme="majorHAnsi"/>
          <w:color w:val="373B41"/>
          <w:sz w:val="18"/>
          <w:szCs w:val="18"/>
        </w:rPr>
      </w:pPr>
      <w:r w:rsidRPr="00E11B5F">
        <w:rPr>
          <w:rFonts w:asciiTheme="majorHAnsi" w:hAnsiTheme="majorHAnsi"/>
          <w:color w:val="444444"/>
          <w:sz w:val="18"/>
          <w:szCs w:val="18"/>
          <w:bdr w:val="none" w:sz="0" w:space="0" w:color="auto" w:frame="1"/>
        </w:rPr>
        <w:t>This definition of the data warehouse focuses on data storage. The main source of the data is cleaned, transformed, cataloged and made available for use by managers and other business professionals for</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data mining,</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online analytical processing, market research and decision support (Marakas &amp; O'Brien 2009). However, the means to retrieve and analyze data, to</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extract, transform and load</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data, and to manage the</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data dictionary</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are also considered essential components of a data warehousing system. Many references to data warehousing use this broader context. Thus, an expanded definition for data warehousing includes</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business intelligence tools, tools to extract, transform and load</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data into the repository, and tools to manage and retrieve</w:t>
      </w:r>
      <w:r w:rsidRPr="00E11B5F">
        <w:rPr>
          <w:rStyle w:val="apple-converted-space"/>
          <w:rFonts w:asciiTheme="majorHAnsi" w:hAnsiTheme="majorHAnsi"/>
          <w:color w:val="444444"/>
          <w:sz w:val="18"/>
          <w:szCs w:val="18"/>
          <w:bdr w:val="none" w:sz="0" w:space="0" w:color="auto" w:frame="1"/>
        </w:rPr>
        <w:t> </w:t>
      </w:r>
      <w:r w:rsidRPr="00E11B5F">
        <w:rPr>
          <w:rFonts w:asciiTheme="majorHAnsi" w:hAnsiTheme="majorHAnsi"/>
          <w:color w:val="444444"/>
          <w:sz w:val="18"/>
          <w:szCs w:val="18"/>
          <w:bdr w:val="none" w:sz="0" w:space="0" w:color="auto" w:frame="1"/>
        </w:rPr>
        <w:t>metadata.</w:t>
      </w:r>
    </w:p>
    <w:p w:rsidR="008C1076" w:rsidRPr="00E11B5F" w:rsidRDefault="008C1076" w:rsidP="00E11B5F">
      <w:pPr>
        <w:pStyle w:val="Heading1"/>
        <w:spacing w:before="0" w:beforeAutospacing="0" w:after="0" w:afterAutospacing="0"/>
        <w:rPr>
          <w:rFonts w:asciiTheme="majorHAnsi" w:hAnsiTheme="majorHAnsi"/>
          <w:sz w:val="18"/>
          <w:szCs w:val="18"/>
        </w:rPr>
      </w:pPr>
      <w:hyperlink r:id="rId285" w:history="1">
        <w:r w:rsidRPr="00E11B5F">
          <w:rPr>
            <w:rStyle w:val="Hyperlink"/>
            <w:rFonts w:asciiTheme="majorHAnsi" w:hAnsiTheme="majorHAnsi"/>
            <w:color w:val="373B41"/>
            <w:sz w:val="18"/>
            <w:szCs w:val="18"/>
          </w:rPr>
          <w:t>Business Intelligence and Data Warehousing</w:t>
        </w:r>
      </w:hyperlink>
    </w:p>
    <w:p w:rsidR="008C1076" w:rsidRPr="00E11B5F" w:rsidRDefault="008C1076" w:rsidP="00E11B5F">
      <w:pPr>
        <w:shd w:val="clear" w:color="auto" w:fill="FFFFFF"/>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lastRenderedPageBreak/>
        <w:drawing>
          <wp:inline distT="0" distB="0" distL="0" distR="0">
            <wp:extent cx="3050540" cy="2282190"/>
            <wp:effectExtent l="19050" t="0" r="0" b="0"/>
            <wp:docPr id="672" name="Picture 672" descr="https://1.bp.blogspot.com/-B-GTpc--Iyw/XDmXh1kuueI/AAAAAAAAPXo/ymvGaWEOmSEmD_hKTl0kxmz6vlL2_6e2ACLcBGAs/s1600/Programs%2Bfor%2BSelenium%25282%2529.png">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https://1.bp.blogspot.com/-B-GTpc--Iyw/XDmXh1kuueI/AAAAAAAAPXo/ymvGaWEOmSEmD_hKTl0kxmz6vlL2_6e2ACLcBGAs/s1600/Programs%2Bfor%2BSelenium%25282%2529.png">
                      <a:hlinkClick r:id="rId286"/>
                    </pic:cNvPr>
                    <pic:cNvPicPr>
                      <a:picLocks noChangeAspect="1" noChangeArrowheads="1"/>
                    </pic:cNvPicPr>
                  </pic:nvPicPr>
                  <pic:blipFill>
                    <a:blip r:embed="rId287"/>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8C1076" w:rsidRPr="00E11B5F" w:rsidRDefault="008C1076" w:rsidP="00E11B5F">
      <w:pPr>
        <w:pStyle w:val="Heading4"/>
        <w:shd w:val="clear" w:color="auto" w:fill="FFFFFF"/>
        <w:spacing w:before="0" w:line="240" w:lineRule="auto"/>
        <w:rPr>
          <w:b w:val="0"/>
          <w:bCs w:val="0"/>
          <w:color w:val="373B41"/>
          <w:sz w:val="18"/>
          <w:szCs w:val="18"/>
        </w:rPr>
      </w:pPr>
      <w:r w:rsidRPr="00E11B5F">
        <w:rPr>
          <w:color w:val="444444"/>
          <w:sz w:val="18"/>
          <w:szCs w:val="18"/>
        </w:rPr>
        <w:t>What is Business Intelligence?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5A5A5A"/>
          <w:sz w:val="18"/>
          <w:szCs w:val="18"/>
        </w:rPr>
        <w:t>Business Intelligence is the set of processes, technologies, and tools that help an organization to transform raw data into meaningful and useful information for business analysis (Identifying business needs and determining solutions to business problems).</w:t>
      </w:r>
    </w:p>
    <w:p w:rsidR="008C1076" w:rsidRPr="00E11B5F" w:rsidRDefault="008C1076" w:rsidP="00E11B5F">
      <w:pPr>
        <w:spacing w:after="0" w:line="240" w:lineRule="auto"/>
        <w:rPr>
          <w:rFonts w:asciiTheme="majorHAnsi" w:hAnsiTheme="majorHAnsi"/>
          <w:sz w:val="18"/>
          <w:szCs w:val="18"/>
        </w:rPr>
      </w:pPr>
      <w:r w:rsidRPr="00E11B5F">
        <w:rPr>
          <w:rFonts w:asciiTheme="majorHAnsi" w:hAnsiTheme="majorHAnsi"/>
          <w:color w:val="373B41"/>
          <w:sz w:val="18"/>
          <w:szCs w:val="18"/>
        </w:rPr>
        <w:br/>
      </w:r>
    </w:p>
    <w:p w:rsidR="008C1076" w:rsidRPr="00E11B5F" w:rsidRDefault="008C1076" w:rsidP="00E11B5F">
      <w:pPr>
        <w:pStyle w:val="Heading4"/>
        <w:shd w:val="clear" w:color="auto" w:fill="FFFFFF"/>
        <w:spacing w:before="0" w:line="240" w:lineRule="auto"/>
        <w:rPr>
          <w:b w:val="0"/>
          <w:bCs w:val="0"/>
          <w:color w:val="373B41"/>
          <w:sz w:val="18"/>
          <w:szCs w:val="18"/>
        </w:rPr>
      </w:pPr>
      <w:r w:rsidRPr="00E11B5F">
        <w:rPr>
          <w:color w:val="444444"/>
          <w:sz w:val="18"/>
          <w:szCs w:val="18"/>
        </w:rPr>
        <w:t>What is the need for Business Intelligence?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5A5A5A"/>
          <w:sz w:val="18"/>
          <w:szCs w:val="18"/>
        </w:rPr>
        <w:t>Below are some of the major benefits of Business Intelligence in any Organization.</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        </w:t>
      </w:r>
      <w:r w:rsidRPr="00E11B5F">
        <w:rPr>
          <w:rFonts w:asciiTheme="majorHAnsi" w:hAnsiTheme="majorHAnsi"/>
          <w:b/>
          <w:bCs/>
          <w:color w:val="008080"/>
          <w:sz w:val="18"/>
          <w:szCs w:val="18"/>
        </w:rPr>
        <w:t>Get deeper insights in business operations</w:t>
      </w:r>
      <w:r w:rsidRPr="00E11B5F">
        <w:rPr>
          <w:rFonts w:asciiTheme="majorHAnsi" w:hAnsiTheme="majorHAnsi"/>
          <w:color w:val="5A5A5A"/>
          <w:sz w:val="18"/>
          <w:szCs w:val="18"/>
        </w:rPr>
        <w:t>, Identifying new opportunities and implementing an effective strategy based on insights can provide businesses with a competitive market advantage and long-term stability</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        Business Intelligence Provides </w:t>
      </w:r>
      <w:r w:rsidRPr="00E11B5F">
        <w:rPr>
          <w:rFonts w:asciiTheme="majorHAnsi" w:hAnsiTheme="majorHAnsi"/>
          <w:b/>
          <w:bCs/>
          <w:color w:val="008080"/>
          <w:sz w:val="18"/>
          <w:szCs w:val="18"/>
        </w:rPr>
        <w:t>historical, current and predictive views</w:t>
      </w:r>
      <w:r w:rsidRPr="00E11B5F">
        <w:rPr>
          <w:rFonts w:asciiTheme="majorHAnsi" w:hAnsiTheme="majorHAnsi"/>
          <w:color w:val="5A5A5A"/>
          <w:sz w:val="18"/>
          <w:szCs w:val="18"/>
        </w:rPr>
        <w:t> of business operations.</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        </w:t>
      </w:r>
      <w:r w:rsidRPr="00E11B5F">
        <w:rPr>
          <w:rFonts w:asciiTheme="majorHAnsi" w:hAnsiTheme="majorHAnsi"/>
          <w:b/>
          <w:bCs/>
          <w:color w:val="008080"/>
          <w:sz w:val="18"/>
          <w:szCs w:val="18"/>
        </w:rPr>
        <w:t>Sales and marketing</w:t>
      </w:r>
      <w:r w:rsidRPr="00E11B5F">
        <w:rPr>
          <w:rFonts w:asciiTheme="majorHAnsi" w:hAnsiTheme="majorHAnsi"/>
          <w:color w:val="5A5A5A"/>
          <w:sz w:val="18"/>
          <w:szCs w:val="18"/>
        </w:rPr>
        <w:t> – Understanding the profitability of customer segments and answers to valuable questions like,</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o   Which customers should an organization target?</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o   Which are my most profitable campaigns per region?</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o   What is the most profitable source of sales leads and how has that changed over time?</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        </w:t>
      </w:r>
      <w:r w:rsidRPr="00E11B5F">
        <w:rPr>
          <w:rFonts w:asciiTheme="majorHAnsi" w:hAnsiTheme="majorHAnsi"/>
          <w:b/>
          <w:bCs/>
          <w:color w:val="008080"/>
          <w:sz w:val="18"/>
          <w:szCs w:val="18"/>
        </w:rPr>
        <w:t>Improve Productivity and efficiency</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        </w:t>
      </w:r>
      <w:r w:rsidRPr="00E11B5F">
        <w:rPr>
          <w:rFonts w:asciiTheme="majorHAnsi" w:hAnsiTheme="majorHAnsi"/>
          <w:b/>
          <w:bCs/>
          <w:color w:val="008080"/>
          <w:sz w:val="18"/>
          <w:szCs w:val="18"/>
        </w:rPr>
        <w:t>Informed decision making</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        </w:t>
      </w:r>
      <w:r w:rsidRPr="00E11B5F">
        <w:rPr>
          <w:rFonts w:asciiTheme="majorHAnsi" w:hAnsiTheme="majorHAnsi"/>
          <w:b/>
          <w:bCs/>
          <w:color w:val="008080"/>
          <w:sz w:val="18"/>
          <w:szCs w:val="18"/>
        </w:rPr>
        <w:t>Improve Customer Service and satisfaction</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        </w:t>
      </w:r>
      <w:r w:rsidRPr="00E11B5F">
        <w:rPr>
          <w:rFonts w:asciiTheme="majorHAnsi" w:hAnsiTheme="majorHAnsi"/>
          <w:b/>
          <w:bCs/>
          <w:color w:val="008080"/>
          <w:sz w:val="18"/>
          <w:szCs w:val="18"/>
        </w:rPr>
        <w:t>Streamline budgeting and planning</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        </w:t>
      </w:r>
      <w:r w:rsidRPr="00E11B5F">
        <w:rPr>
          <w:rFonts w:asciiTheme="majorHAnsi" w:hAnsiTheme="majorHAnsi"/>
          <w:b/>
          <w:bCs/>
          <w:color w:val="008080"/>
          <w:sz w:val="18"/>
          <w:szCs w:val="18"/>
        </w:rPr>
        <w:t>Financial decisions based on results for important questions like</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o   What is the full cost of new products?</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o   How are forecasts trending against the annual plan?</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o   What are the current trends in cash flow, accounts payable and accounts receivable and how do they compare with plan?</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        </w:t>
      </w:r>
      <w:r w:rsidRPr="00E11B5F">
        <w:rPr>
          <w:rFonts w:asciiTheme="majorHAnsi" w:hAnsiTheme="majorHAnsi"/>
          <w:b/>
          <w:bCs/>
          <w:color w:val="008080"/>
          <w:sz w:val="18"/>
          <w:szCs w:val="18"/>
        </w:rPr>
        <w:t>Overall business performance tracking based on</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o   What are the most important risk factors impacting the company’s ability to meet annual profit goals?</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o   Should we expand internationally and, if so, which geographic areas should we first target?</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008000"/>
          <w:sz w:val="18"/>
          <w:szCs w:val="18"/>
          <w:u w:val="single"/>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444444"/>
          <w:sz w:val="18"/>
          <w:szCs w:val="18"/>
        </w:rPr>
        <w:t>Common Functions of Business Intelligence are</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        Reporting</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        OLAP (Online Analytical Processing)</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        Data Mining</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        Process mining</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        Complex event processing</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        Business performance management</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        Text mining, predictive analytics and prescriptive analytics.</w:t>
      </w:r>
    </w:p>
    <w:p w:rsidR="008C1076" w:rsidRPr="00E11B5F" w:rsidRDefault="008C1076" w:rsidP="00E11B5F">
      <w:pPr>
        <w:pStyle w:val="Heading4"/>
        <w:shd w:val="clear" w:color="auto" w:fill="FFFFFF"/>
        <w:spacing w:before="0" w:line="240" w:lineRule="auto"/>
        <w:rPr>
          <w:b w:val="0"/>
          <w:bCs w:val="0"/>
          <w:color w:val="373B41"/>
          <w:sz w:val="18"/>
          <w:szCs w:val="18"/>
        </w:rPr>
      </w:pPr>
      <w:r w:rsidRPr="00E11B5F">
        <w:rPr>
          <w:color w:val="444444"/>
          <w:sz w:val="18"/>
          <w:szCs w:val="18"/>
        </w:rPr>
        <w:lastRenderedPageBreak/>
        <w:t>Stages of BI</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5A5A5A"/>
          <w:sz w:val="18"/>
          <w:szCs w:val="18"/>
        </w:rPr>
        <w:t>Below are the five stages of Big data Business Intelligence in any organization.</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        </w:t>
      </w:r>
      <w:r w:rsidRPr="00E11B5F">
        <w:rPr>
          <w:rFonts w:asciiTheme="majorHAnsi" w:hAnsiTheme="majorHAnsi"/>
          <w:b/>
          <w:bCs/>
          <w:color w:val="008000"/>
          <w:sz w:val="18"/>
          <w:szCs w:val="18"/>
        </w:rPr>
        <w:t>Data Sourcing</w:t>
      </w:r>
      <w:r w:rsidRPr="00E11B5F">
        <w:rPr>
          <w:rFonts w:asciiTheme="majorHAnsi" w:hAnsiTheme="majorHAnsi"/>
          <w:color w:val="5A5A5A"/>
          <w:sz w:val="18"/>
          <w:szCs w:val="18"/>
        </w:rPr>
        <w:t> – Defining the data to be loaded into the system. Usually BI applications gathers data from a data warehouse (Data marts, OLTP or OLAP).</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        </w:t>
      </w:r>
      <w:r w:rsidRPr="00E11B5F">
        <w:rPr>
          <w:rFonts w:asciiTheme="majorHAnsi" w:hAnsiTheme="majorHAnsi"/>
          <w:b/>
          <w:bCs/>
          <w:color w:val="008000"/>
          <w:sz w:val="18"/>
          <w:szCs w:val="18"/>
        </w:rPr>
        <w:t>ETL (Extract Transform Load)</w:t>
      </w:r>
      <w:r w:rsidRPr="00E11B5F">
        <w:rPr>
          <w:rFonts w:asciiTheme="majorHAnsi" w:hAnsiTheme="majorHAnsi"/>
          <w:color w:val="5A5A5A"/>
          <w:sz w:val="18"/>
          <w:szCs w:val="18"/>
        </w:rPr>
        <w:t> – Extracting the source data and transforming per business rules and loading into the Data Warehouses.</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        </w:t>
      </w:r>
      <w:r w:rsidRPr="00E11B5F">
        <w:rPr>
          <w:rFonts w:asciiTheme="majorHAnsi" w:hAnsiTheme="majorHAnsi"/>
          <w:b/>
          <w:bCs/>
          <w:color w:val="008000"/>
          <w:sz w:val="18"/>
          <w:szCs w:val="18"/>
        </w:rPr>
        <w:t>Data Warehousing</w:t>
      </w:r>
      <w:r w:rsidRPr="00E11B5F">
        <w:rPr>
          <w:rFonts w:asciiTheme="majorHAnsi" w:hAnsiTheme="majorHAnsi"/>
          <w:color w:val="5A5A5A"/>
          <w:sz w:val="18"/>
          <w:szCs w:val="18"/>
        </w:rPr>
        <w:t> – Storing transformed data into various Data warehouses types and making it available for business analysis.</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        </w:t>
      </w:r>
      <w:r w:rsidRPr="00E11B5F">
        <w:rPr>
          <w:rFonts w:asciiTheme="majorHAnsi" w:hAnsiTheme="majorHAnsi"/>
          <w:b/>
          <w:bCs/>
          <w:color w:val="008000"/>
          <w:sz w:val="18"/>
          <w:szCs w:val="18"/>
        </w:rPr>
        <w:t>Data Analysis</w:t>
      </w:r>
      <w:r w:rsidRPr="00E11B5F">
        <w:rPr>
          <w:rFonts w:asciiTheme="majorHAnsi" w:hAnsiTheme="majorHAnsi"/>
          <w:color w:val="5A5A5A"/>
          <w:sz w:val="18"/>
          <w:szCs w:val="18"/>
        </w:rPr>
        <w:t> – Applying various techniques like data mining, text mining, Process mining to identify trends and patterns in business operations.</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        </w:t>
      </w:r>
      <w:r w:rsidRPr="00E11B5F">
        <w:rPr>
          <w:rFonts w:asciiTheme="majorHAnsi" w:hAnsiTheme="majorHAnsi"/>
          <w:b/>
          <w:bCs/>
          <w:color w:val="008000"/>
          <w:sz w:val="18"/>
          <w:szCs w:val="18"/>
        </w:rPr>
        <w:t>Decision Making</w:t>
      </w:r>
      <w:r w:rsidRPr="00E11B5F">
        <w:rPr>
          <w:rFonts w:asciiTheme="majorHAnsi" w:hAnsiTheme="majorHAnsi"/>
          <w:color w:val="5A5A5A"/>
          <w:sz w:val="18"/>
          <w:szCs w:val="18"/>
        </w:rPr>
        <w:t> – Based on the reports, dashboards and alerts from previous stage, making valuable business decisions and bench marking future growth.</w:t>
      </w:r>
    </w:p>
    <w:p w:rsidR="008C1076" w:rsidRPr="00E11B5F" w:rsidRDefault="008C1076" w:rsidP="00E11B5F">
      <w:pPr>
        <w:pStyle w:val="Heading1"/>
        <w:shd w:val="clear" w:color="auto" w:fill="FFFFFF"/>
        <w:spacing w:before="0" w:beforeAutospacing="0" w:after="0" w:afterAutospacing="0"/>
        <w:rPr>
          <w:rFonts w:asciiTheme="majorHAnsi" w:hAnsiTheme="majorHAnsi"/>
          <w:b w:val="0"/>
          <w:bCs w:val="0"/>
          <w:color w:val="373B41"/>
          <w:sz w:val="18"/>
          <w:szCs w:val="18"/>
        </w:rPr>
      </w:pPr>
      <w:r w:rsidRPr="00E11B5F">
        <w:rPr>
          <w:rFonts w:asciiTheme="majorHAnsi" w:hAnsiTheme="majorHAnsi"/>
          <w:b w:val="0"/>
          <w:bCs w:val="0"/>
          <w:color w:val="444444"/>
          <w:sz w:val="18"/>
          <w:szCs w:val="18"/>
        </w:rPr>
        <w:t>Data Warehousing</w:t>
      </w:r>
    </w:p>
    <w:p w:rsidR="008C1076" w:rsidRPr="00E11B5F" w:rsidRDefault="008C1076" w:rsidP="00E11B5F">
      <w:pPr>
        <w:pStyle w:val="Heading5"/>
        <w:shd w:val="clear" w:color="auto" w:fill="FFFFFF"/>
        <w:spacing w:before="0" w:line="240" w:lineRule="auto"/>
        <w:rPr>
          <w:b/>
          <w:bCs/>
          <w:color w:val="373B41"/>
          <w:sz w:val="18"/>
          <w:szCs w:val="18"/>
        </w:rPr>
      </w:pPr>
      <w:r w:rsidRPr="00E11B5F">
        <w:rPr>
          <w:b/>
          <w:bCs/>
          <w:color w:val="444444"/>
          <w:sz w:val="18"/>
          <w:szCs w:val="18"/>
        </w:rPr>
        <w:t>What is Data Warehousing?</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5A5A5A"/>
          <w:sz w:val="18"/>
          <w:szCs w:val="18"/>
        </w:rPr>
        <w:t>The process of extracting and transforming internal and external data into useful business information and loading it into a central database so that it can be explored by business users across the company is known as Data warehousing.</w:t>
      </w:r>
    </w:p>
    <w:p w:rsidR="008C1076" w:rsidRPr="00E11B5F" w:rsidRDefault="008C1076" w:rsidP="00E11B5F">
      <w:pPr>
        <w:pStyle w:val="Heading5"/>
        <w:shd w:val="clear" w:color="auto" w:fill="FFFFFF"/>
        <w:spacing w:before="0" w:line="240" w:lineRule="auto"/>
        <w:rPr>
          <w:color w:val="373B41"/>
          <w:sz w:val="18"/>
          <w:szCs w:val="18"/>
        </w:rPr>
      </w:pPr>
      <w:r w:rsidRPr="00E11B5F">
        <w:rPr>
          <w:color w:val="444444"/>
          <w:sz w:val="18"/>
          <w:szCs w:val="18"/>
        </w:rPr>
        <w:t>What is a Data Warehouse?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5A5A5A"/>
          <w:sz w:val="18"/>
          <w:szCs w:val="18"/>
        </w:rPr>
        <w:t>A data warehouse is a relational database that is designed for query and analysis. Enterprise Data warehouses store current and historical data and are used for creating trending reports for business management like annual and quarterly comparison reports.</w:t>
      </w:r>
    </w:p>
    <w:p w:rsidR="008C1076" w:rsidRPr="00E11B5F" w:rsidRDefault="008C1076" w:rsidP="00E11B5F">
      <w:pPr>
        <w:pStyle w:val="Heading6"/>
        <w:shd w:val="clear" w:color="auto" w:fill="FFFFFF"/>
        <w:spacing w:before="0" w:line="240" w:lineRule="auto"/>
        <w:rPr>
          <w:color w:val="373B41"/>
          <w:sz w:val="18"/>
          <w:szCs w:val="18"/>
        </w:rPr>
      </w:pPr>
      <w:r w:rsidRPr="00E11B5F">
        <w:rPr>
          <w:color w:val="444444"/>
          <w:sz w:val="18"/>
          <w:szCs w:val="18"/>
        </w:rPr>
        <w:t>Business Intelligence and Data warehousing architecture</w:t>
      </w:r>
    </w:p>
    <w:p w:rsidR="008C1076" w:rsidRPr="00E11B5F" w:rsidRDefault="008C1076" w:rsidP="00E11B5F">
      <w:pPr>
        <w:spacing w:after="0" w:line="240" w:lineRule="auto"/>
        <w:rPr>
          <w:rFonts w:asciiTheme="majorHAnsi" w:hAnsiTheme="majorHAnsi"/>
          <w:sz w:val="18"/>
          <w:szCs w:val="18"/>
        </w:rPr>
      </w:pP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5A5A5A"/>
          <w:sz w:val="18"/>
          <w:szCs w:val="18"/>
        </w:rPr>
        <w:t>Below is the typical </w:t>
      </w:r>
      <w:r w:rsidRPr="00E11B5F">
        <w:rPr>
          <w:rFonts w:asciiTheme="majorHAnsi" w:hAnsiTheme="majorHAnsi"/>
          <w:b/>
          <w:bCs/>
          <w:color w:val="5A5A5A"/>
          <w:sz w:val="18"/>
          <w:szCs w:val="18"/>
        </w:rPr>
        <w:t>Business Intelligence and Data warehousing platform architecture.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5A5A5A"/>
          <w:sz w:val="18"/>
          <w:szCs w:val="18"/>
        </w:rPr>
        <w:br/>
      </w:r>
    </w:p>
    <w:p w:rsidR="008C1076" w:rsidRPr="00E11B5F" w:rsidRDefault="008C1076" w:rsidP="00E11B5F">
      <w:pPr>
        <w:shd w:val="clear" w:color="auto" w:fill="FFFFFF"/>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lastRenderedPageBreak/>
        <w:drawing>
          <wp:inline distT="0" distB="0" distL="0" distR="0">
            <wp:extent cx="7022465" cy="5208270"/>
            <wp:effectExtent l="19050" t="0" r="6985" b="0"/>
            <wp:docPr id="673" name="Picture 673" descr="https://2.bp.blogspot.com/-zb5Ke2XfSeY/V9DLu9J735I/AAAAAAAAKTA/dGaqE4RtriE2DvQnL62s-Psk6qyzd0QJACLcB/s1600/Pic1.JPG">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https://2.bp.blogspot.com/-zb5Ke2XfSeY/V9DLu9J735I/AAAAAAAAKTA/dGaqE4RtriE2DvQnL62s-Psk6qyzd0QJACLcB/s1600/Pic1.JPG"/>
                    <pic:cNvPicPr>
                      <a:picLocks noChangeAspect="1" noChangeArrowheads="1"/>
                    </pic:cNvPicPr>
                  </pic:nvPicPr>
                  <pic:blipFill>
                    <a:blip r:embed="rId289"/>
                    <a:srcRect/>
                    <a:stretch>
                      <a:fillRect/>
                    </a:stretch>
                  </pic:blipFill>
                  <pic:spPr bwMode="auto">
                    <a:xfrm>
                      <a:off x="0" y="0"/>
                      <a:ext cx="7022465" cy="5208270"/>
                    </a:xfrm>
                    <a:prstGeom prst="rect">
                      <a:avLst/>
                    </a:prstGeom>
                    <a:noFill/>
                    <a:ln w="9525">
                      <a:noFill/>
                      <a:miter lim="800000"/>
                      <a:headEnd/>
                      <a:tailEnd/>
                    </a:ln>
                  </pic:spPr>
                </pic:pic>
              </a:graphicData>
            </a:graphic>
          </wp:inline>
        </w:drawing>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5A5A5A"/>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444444"/>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444444"/>
          <w:sz w:val="18"/>
          <w:szCs w:val="18"/>
        </w:rPr>
        <w:t>Data Warehouse(DW or DWH) Types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b/>
          <w:bCs/>
          <w:color w:val="444444"/>
          <w:sz w:val="18"/>
          <w:szCs w:val="18"/>
        </w:rPr>
        <w:br/>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        </w:t>
      </w:r>
      <w:r w:rsidRPr="00E11B5F">
        <w:rPr>
          <w:rFonts w:asciiTheme="majorHAnsi" w:hAnsiTheme="majorHAnsi"/>
          <w:b/>
          <w:bCs/>
          <w:color w:val="0000FF"/>
          <w:sz w:val="18"/>
          <w:szCs w:val="18"/>
        </w:rPr>
        <w:t>Data Marts</w:t>
      </w:r>
      <w:r w:rsidRPr="00E11B5F">
        <w:rPr>
          <w:rFonts w:asciiTheme="majorHAnsi" w:hAnsiTheme="majorHAnsi"/>
          <w:b/>
          <w:bCs/>
          <w:color w:val="5A5A5A"/>
          <w:sz w:val="18"/>
          <w:szCs w:val="18"/>
        </w:rPr>
        <w:t> – </w:t>
      </w:r>
      <w:r w:rsidRPr="00E11B5F">
        <w:rPr>
          <w:rFonts w:asciiTheme="majorHAnsi" w:hAnsiTheme="majorHAnsi"/>
          <w:color w:val="5A5A5A"/>
          <w:sz w:val="18"/>
          <w:szCs w:val="18"/>
        </w:rPr>
        <w:t>As shown in the above architecture,</w:t>
      </w:r>
      <w:r w:rsidRPr="00E11B5F">
        <w:rPr>
          <w:rFonts w:asciiTheme="majorHAnsi" w:hAnsiTheme="majorHAnsi"/>
          <w:b/>
          <w:bCs/>
          <w:color w:val="5A5A5A"/>
          <w:sz w:val="18"/>
          <w:szCs w:val="18"/>
        </w:rPr>
        <w:t> </w:t>
      </w:r>
      <w:r w:rsidRPr="00E11B5F">
        <w:rPr>
          <w:rFonts w:asciiTheme="majorHAnsi" w:hAnsiTheme="majorHAnsi"/>
          <w:color w:val="5A5A5A"/>
          <w:sz w:val="18"/>
          <w:szCs w:val="18"/>
        </w:rPr>
        <w:t>a data mart is a simple form of a data warehouse that is focused on a single functional area, like sales, finance or marketing.</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        </w:t>
      </w:r>
      <w:r w:rsidRPr="00E11B5F">
        <w:rPr>
          <w:rFonts w:asciiTheme="majorHAnsi" w:hAnsiTheme="majorHAnsi"/>
          <w:b/>
          <w:bCs/>
          <w:color w:val="0000FF"/>
          <w:sz w:val="18"/>
          <w:szCs w:val="18"/>
        </w:rPr>
        <w:t>Online Analytical Processing (OLAP)</w:t>
      </w:r>
      <w:r w:rsidRPr="00E11B5F">
        <w:rPr>
          <w:rFonts w:asciiTheme="majorHAnsi" w:hAnsiTheme="majorHAnsi"/>
          <w:color w:val="5A5A5A"/>
          <w:sz w:val="18"/>
          <w:szCs w:val="18"/>
        </w:rPr>
        <w:t> – OLAP databases store aggregated, historical data in multi-dimensional schemas. OLAP systems typically have data latency of a few hours, as opposed to data marts, where latency is expected to be closer to one day. Mainly used for Reporting and allows complex analytical and ad-hoc queries</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t>·        </w:t>
      </w:r>
      <w:r w:rsidRPr="00E11B5F">
        <w:rPr>
          <w:rFonts w:asciiTheme="majorHAnsi" w:hAnsiTheme="majorHAnsi"/>
          <w:b/>
          <w:bCs/>
          <w:color w:val="0000FF"/>
          <w:sz w:val="18"/>
          <w:szCs w:val="18"/>
        </w:rPr>
        <w:t>Online Transaction Processing (OLTP)</w:t>
      </w:r>
      <w:r w:rsidRPr="00E11B5F">
        <w:rPr>
          <w:rFonts w:asciiTheme="majorHAnsi" w:hAnsiTheme="majorHAnsi"/>
          <w:color w:val="5A5A5A"/>
          <w:sz w:val="18"/>
          <w:szCs w:val="18"/>
        </w:rPr>
        <w:t> – OLTP systems support online transactions like INSERT, SELECT, UPDATE, DELETE within fraction of seconds. OLTP is mainly aimed at fast response, simplicity and efficiency but not for reporting purpose.</w:t>
      </w:r>
    </w:p>
    <w:p w:rsidR="008C1076" w:rsidRPr="00E11B5F" w:rsidRDefault="008C1076" w:rsidP="00E11B5F">
      <w:pPr>
        <w:shd w:val="clear" w:color="auto" w:fill="FFFFFF"/>
        <w:spacing w:after="0" w:line="240" w:lineRule="auto"/>
        <w:ind w:hanging="360"/>
        <w:rPr>
          <w:rFonts w:asciiTheme="majorHAnsi" w:hAnsiTheme="majorHAnsi"/>
          <w:color w:val="373B41"/>
          <w:sz w:val="18"/>
          <w:szCs w:val="18"/>
        </w:rPr>
      </w:pPr>
      <w:r w:rsidRPr="00E11B5F">
        <w:rPr>
          <w:rFonts w:asciiTheme="majorHAnsi" w:hAnsiTheme="majorHAnsi"/>
          <w:color w:val="5A5A5A"/>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5A5A5A"/>
          <w:sz w:val="18"/>
          <w:szCs w:val="18"/>
        </w:rPr>
        <w:t>Below is the high level comparison chart between data warehouse types.</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5A5A5A"/>
          <w:sz w:val="18"/>
          <w:szCs w:val="18"/>
        </w:rPr>
        <w:br/>
      </w:r>
    </w:p>
    <w:tbl>
      <w:tblPr>
        <w:tblW w:w="0" w:type="auto"/>
        <w:shd w:val="clear" w:color="auto" w:fill="FFFFFF"/>
        <w:tblCellMar>
          <w:left w:w="0" w:type="dxa"/>
          <w:right w:w="0" w:type="dxa"/>
        </w:tblCellMar>
        <w:tblLook w:val="04A0"/>
      </w:tblPr>
      <w:tblGrid>
        <w:gridCol w:w="1581"/>
        <w:gridCol w:w="2263"/>
        <w:gridCol w:w="1657"/>
        <w:gridCol w:w="1682"/>
      </w:tblGrid>
      <w:tr w:rsidR="008C1076" w:rsidRPr="00E11B5F" w:rsidTr="008C1076">
        <w:tc>
          <w:tcPr>
            <w:tcW w:w="0" w:type="auto"/>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C1076" w:rsidRPr="00E11B5F" w:rsidRDefault="008C1076" w:rsidP="00E11B5F">
            <w:pPr>
              <w:spacing w:after="0" w:line="240" w:lineRule="auto"/>
              <w:jc w:val="center"/>
              <w:rPr>
                <w:rFonts w:asciiTheme="majorHAnsi" w:hAnsiTheme="majorHAnsi"/>
                <w:color w:val="373B41"/>
                <w:sz w:val="18"/>
                <w:szCs w:val="18"/>
              </w:rPr>
            </w:pPr>
            <w:r w:rsidRPr="00E11B5F">
              <w:rPr>
                <w:rFonts w:asciiTheme="majorHAnsi" w:hAnsiTheme="majorHAnsi"/>
                <w:b/>
                <w:bCs/>
                <w:color w:val="333300"/>
                <w:sz w:val="18"/>
                <w:szCs w:val="18"/>
              </w:rPr>
              <w:t>Function</w:t>
            </w:r>
          </w:p>
        </w:tc>
        <w:tc>
          <w:tcPr>
            <w:tcW w:w="0" w:type="auto"/>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C1076" w:rsidRPr="00E11B5F" w:rsidRDefault="008C1076" w:rsidP="00E11B5F">
            <w:pPr>
              <w:spacing w:after="0" w:line="240" w:lineRule="auto"/>
              <w:jc w:val="center"/>
              <w:rPr>
                <w:rFonts w:asciiTheme="majorHAnsi" w:hAnsiTheme="majorHAnsi"/>
                <w:color w:val="373B41"/>
                <w:sz w:val="18"/>
                <w:szCs w:val="18"/>
              </w:rPr>
            </w:pPr>
            <w:r w:rsidRPr="00E11B5F">
              <w:rPr>
                <w:rFonts w:asciiTheme="majorHAnsi" w:hAnsiTheme="majorHAnsi"/>
                <w:b/>
                <w:bCs/>
                <w:color w:val="333300"/>
                <w:sz w:val="18"/>
                <w:szCs w:val="18"/>
              </w:rPr>
              <w:t>OLTP</w:t>
            </w:r>
          </w:p>
        </w:tc>
        <w:tc>
          <w:tcPr>
            <w:tcW w:w="0" w:type="auto"/>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C1076" w:rsidRPr="00E11B5F" w:rsidRDefault="008C1076" w:rsidP="00E11B5F">
            <w:pPr>
              <w:spacing w:after="0" w:line="240" w:lineRule="auto"/>
              <w:jc w:val="center"/>
              <w:rPr>
                <w:rFonts w:asciiTheme="majorHAnsi" w:hAnsiTheme="majorHAnsi"/>
                <w:color w:val="373B41"/>
                <w:sz w:val="18"/>
                <w:szCs w:val="18"/>
              </w:rPr>
            </w:pPr>
            <w:r w:rsidRPr="00E11B5F">
              <w:rPr>
                <w:rFonts w:asciiTheme="majorHAnsi" w:hAnsiTheme="majorHAnsi"/>
                <w:b/>
                <w:bCs/>
                <w:color w:val="333300"/>
                <w:sz w:val="18"/>
                <w:szCs w:val="18"/>
              </w:rPr>
              <w:t>OLAP</w:t>
            </w:r>
          </w:p>
        </w:tc>
        <w:tc>
          <w:tcPr>
            <w:tcW w:w="0" w:type="auto"/>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C1076" w:rsidRPr="00E11B5F" w:rsidRDefault="008C1076" w:rsidP="00E11B5F">
            <w:pPr>
              <w:spacing w:after="0" w:line="240" w:lineRule="auto"/>
              <w:jc w:val="center"/>
              <w:rPr>
                <w:rFonts w:asciiTheme="majorHAnsi" w:hAnsiTheme="majorHAnsi"/>
                <w:color w:val="373B41"/>
                <w:sz w:val="18"/>
                <w:szCs w:val="18"/>
              </w:rPr>
            </w:pPr>
            <w:r w:rsidRPr="00E11B5F">
              <w:rPr>
                <w:rFonts w:asciiTheme="majorHAnsi" w:hAnsiTheme="majorHAnsi"/>
                <w:b/>
                <w:bCs/>
                <w:color w:val="333300"/>
                <w:sz w:val="18"/>
                <w:szCs w:val="18"/>
              </w:rPr>
              <w:t>Data Marts</w:t>
            </w:r>
          </w:p>
        </w:tc>
      </w:tr>
      <w:tr w:rsidR="008C1076" w:rsidRPr="00E11B5F" w:rsidTr="008C1076">
        <w:tc>
          <w:tcPr>
            <w:tcW w:w="0" w:type="auto"/>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b/>
                <w:bCs/>
                <w:color w:val="5A5A5A"/>
                <w:sz w:val="18"/>
                <w:szCs w:val="18"/>
              </w:rPr>
              <w:lastRenderedPageBreak/>
              <w:t> Operation</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color w:val="5A5A5A"/>
                <w:sz w:val="18"/>
                <w:szCs w:val="18"/>
              </w:rPr>
              <w:t> INSERT, UPDATE, SELECT</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color w:val="5A5A5A"/>
                <w:sz w:val="18"/>
                <w:szCs w:val="18"/>
              </w:rPr>
              <w:t> Complex Queries</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color w:val="5A5A5A"/>
                <w:sz w:val="18"/>
                <w:szCs w:val="18"/>
              </w:rPr>
              <w:t> Report Generation</w:t>
            </w:r>
          </w:p>
        </w:tc>
      </w:tr>
      <w:tr w:rsidR="008C1076" w:rsidRPr="00E11B5F" w:rsidTr="008C1076">
        <w:tc>
          <w:tcPr>
            <w:tcW w:w="0" w:type="auto"/>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b/>
                <w:bCs/>
                <w:color w:val="5A5A5A"/>
                <w:sz w:val="18"/>
                <w:szCs w:val="18"/>
              </w:rPr>
              <w:t> Latency</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color w:val="5A5A5A"/>
                <w:sz w:val="18"/>
                <w:szCs w:val="18"/>
              </w:rPr>
              <w:t> Within Seconds</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color w:val="5A5A5A"/>
                <w:sz w:val="18"/>
                <w:szCs w:val="18"/>
              </w:rPr>
              <w:t> Within Hours</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color w:val="5A5A5A"/>
                <w:sz w:val="18"/>
                <w:szCs w:val="18"/>
              </w:rPr>
              <w:t> Within Days</w:t>
            </w:r>
          </w:p>
        </w:tc>
      </w:tr>
      <w:tr w:rsidR="008C1076" w:rsidRPr="00E11B5F" w:rsidTr="008C1076">
        <w:tc>
          <w:tcPr>
            <w:tcW w:w="0" w:type="auto"/>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b/>
                <w:bCs/>
                <w:color w:val="5A5A5A"/>
                <w:sz w:val="18"/>
                <w:szCs w:val="18"/>
              </w:rPr>
              <w:t> Analytical</w:t>
            </w:r>
            <w:r w:rsidRPr="00E11B5F">
              <w:rPr>
                <w:rFonts w:asciiTheme="majorHAnsi" w:hAnsiTheme="majorHAnsi"/>
                <w:color w:val="5A5A5A"/>
                <w:sz w:val="18"/>
                <w:szCs w:val="18"/>
              </w:rPr>
              <w:br/>
            </w:r>
            <w:r w:rsidRPr="00E11B5F">
              <w:rPr>
                <w:rFonts w:asciiTheme="majorHAnsi" w:hAnsiTheme="majorHAnsi"/>
                <w:b/>
                <w:bCs/>
                <w:color w:val="5A5A5A"/>
                <w:sz w:val="18"/>
                <w:szCs w:val="18"/>
              </w:rPr>
              <w:t>Requirements</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color w:val="5A5A5A"/>
                <w:sz w:val="18"/>
                <w:szCs w:val="18"/>
              </w:rPr>
              <w:t> Low</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color w:val="5A5A5A"/>
                <w:sz w:val="18"/>
                <w:szCs w:val="18"/>
              </w:rPr>
              <w:t> High</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color w:val="5A5A5A"/>
                <w:sz w:val="18"/>
                <w:szCs w:val="18"/>
              </w:rPr>
              <w:t> Medium</w:t>
            </w:r>
          </w:p>
        </w:tc>
      </w:tr>
      <w:tr w:rsidR="008C1076" w:rsidRPr="00E11B5F" w:rsidTr="008C1076">
        <w:tc>
          <w:tcPr>
            <w:tcW w:w="0" w:type="auto"/>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b/>
                <w:bCs/>
                <w:color w:val="5A5A5A"/>
                <w:sz w:val="18"/>
                <w:szCs w:val="18"/>
              </w:rPr>
              <w:t> Age of Data</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color w:val="5A5A5A"/>
                <w:sz w:val="18"/>
                <w:szCs w:val="18"/>
              </w:rPr>
              <w:t> Current</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color w:val="5A5A5A"/>
                <w:sz w:val="18"/>
                <w:szCs w:val="18"/>
              </w:rPr>
              <w:t> Historical, current</w:t>
            </w:r>
            <w:r w:rsidRPr="00E11B5F">
              <w:rPr>
                <w:rFonts w:asciiTheme="majorHAnsi" w:hAnsiTheme="majorHAnsi"/>
                <w:color w:val="5A5A5A"/>
                <w:sz w:val="18"/>
                <w:szCs w:val="18"/>
              </w:rPr>
              <w:br/>
              <w:t>and projected</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color w:val="5A5A5A"/>
                <w:sz w:val="18"/>
                <w:szCs w:val="18"/>
              </w:rPr>
              <w:t> Historical and</w:t>
            </w:r>
            <w:r w:rsidRPr="00E11B5F">
              <w:rPr>
                <w:rFonts w:asciiTheme="majorHAnsi" w:hAnsiTheme="majorHAnsi"/>
                <w:color w:val="5A5A5A"/>
                <w:sz w:val="18"/>
                <w:szCs w:val="18"/>
              </w:rPr>
              <w:br/>
              <w:t>Current</w:t>
            </w:r>
          </w:p>
        </w:tc>
      </w:tr>
      <w:tr w:rsidR="008C1076" w:rsidRPr="00E11B5F" w:rsidTr="008C1076">
        <w:tc>
          <w:tcPr>
            <w:tcW w:w="0" w:type="auto"/>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b/>
                <w:bCs/>
                <w:color w:val="5A5A5A"/>
                <w:sz w:val="18"/>
                <w:szCs w:val="18"/>
              </w:rPr>
              <w:t> Business Events</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color w:val="5A5A5A"/>
                <w:sz w:val="18"/>
                <w:szCs w:val="18"/>
              </w:rPr>
              <w:t> React</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color w:val="5A5A5A"/>
                <w:sz w:val="18"/>
                <w:szCs w:val="18"/>
              </w:rPr>
              <w:t> Predict</w:t>
            </w:r>
          </w:p>
        </w:tc>
        <w:tc>
          <w:tcPr>
            <w:tcW w:w="0" w:type="auto"/>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8C1076" w:rsidRPr="00E11B5F" w:rsidRDefault="008C1076" w:rsidP="00E11B5F">
            <w:pPr>
              <w:spacing w:after="0" w:line="240" w:lineRule="auto"/>
              <w:rPr>
                <w:rFonts w:asciiTheme="majorHAnsi" w:hAnsiTheme="majorHAnsi"/>
                <w:color w:val="373B41"/>
                <w:sz w:val="18"/>
                <w:szCs w:val="18"/>
              </w:rPr>
            </w:pPr>
            <w:r w:rsidRPr="00E11B5F">
              <w:rPr>
                <w:rFonts w:asciiTheme="majorHAnsi" w:hAnsiTheme="majorHAnsi"/>
                <w:color w:val="5A5A5A"/>
                <w:sz w:val="18"/>
                <w:szCs w:val="18"/>
              </w:rPr>
              <w:t> Anticipate</w:t>
            </w:r>
          </w:p>
        </w:tc>
      </w:tr>
    </w:tbl>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5A5A5A"/>
          <w:sz w:val="18"/>
          <w:szCs w:val="18"/>
        </w:rPr>
        <w:br/>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5A5A5A"/>
          <w:sz w:val="18"/>
          <w:szCs w:val="18"/>
        </w:rPr>
        <w:t>But to handle Big data, the above regular data marts are not capable and Hadoop (HDFS, Hive, HBase) plays the role of OLAP data ware house type in typical Big data Business Analysis using Hadoop. Below is the Hadoop Perspective of the Data warehousing architecture.</w:t>
      </w:r>
    </w:p>
    <w:p w:rsidR="008C1076" w:rsidRPr="00E11B5F" w:rsidRDefault="008C1076" w:rsidP="00E11B5F">
      <w:pPr>
        <w:shd w:val="clear" w:color="auto" w:fill="FFFFFF"/>
        <w:spacing w:after="0" w:line="240" w:lineRule="auto"/>
        <w:rPr>
          <w:rFonts w:asciiTheme="majorHAnsi" w:hAnsiTheme="majorHAnsi"/>
          <w:color w:val="373B41"/>
          <w:sz w:val="18"/>
          <w:szCs w:val="18"/>
        </w:rPr>
      </w:pPr>
      <w:r w:rsidRPr="00E11B5F">
        <w:rPr>
          <w:rFonts w:asciiTheme="majorHAnsi" w:hAnsiTheme="majorHAnsi"/>
          <w:color w:val="5A5A5A"/>
          <w:sz w:val="18"/>
          <w:szCs w:val="18"/>
        </w:rPr>
        <w:br/>
      </w:r>
    </w:p>
    <w:p w:rsidR="008C1076" w:rsidRPr="00E11B5F" w:rsidRDefault="008C1076" w:rsidP="00E11B5F">
      <w:pPr>
        <w:shd w:val="clear" w:color="auto" w:fill="FFFFFF"/>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drawing>
          <wp:inline distT="0" distB="0" distL="0" distR="0">
            <wp:extent cx="6334760" cy="4389120"/>
            <wp:effectExtent l="19050" t="0" r="8890" b="0"/>
            <wp:docPr id="674" name="Picture 674" descr="https://1.bp.blogspot.com/-BToT-7JUQUA/V9DMBalI3DI/AAAAAAAAKTE/RyfFad2d-Ys7X4Ck-xIwikFq4BkpAQU0ACLcB/s1600/Pic2.JPG">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https://1.bp.blogspot.com/-BToT-7JUQUA/V9DMBalI3DI/AAAAAAAAKTE/RyfFad2d-Ys7X4Ck-xIwikFq4BkpAQU0ACLcB/s1600/Pic2.JPG"/>
                    <pic:cNvPicPr>
                      <a:picLocks noChangeAspect="1" noChangeArrowheads="1"/>
                    </pic:cNvPicPr>
                  </pic:nvPicPr>
                  <pic:blipFill>
                    <a:blip r:embed="rId291"/>
                    <a:srcRect/>
                    <a:stretch>
                      <a:fillRect/>
                    </a:stretch>
                  </pic:blipFill>
                  <pic:spPr bwMode="auto">
                    <a:xfrm>
                      <a:off x="0" y="0"/>
                      <a:ext cx="6334760" cy="4389120"/>
                    </a:xfrm>
                    <a:prstGeom prst="rect">
                      <a:avLst/>
                    </a:prstGeom>
                    <a:noFill/>
                    <a:ln w="9525">
                      <a:noFill/>
                      <a:miter lim="800000"/>
                      <a:headEnd/>
                      <a:tailEnd/>
                    </a:ln>
                  </pic:spPr>
                </pic:pic>
              </a:graphicData>
            </a:graphic>
          </wp:inline>
        </w:drawing>
      </w:r>
    </w:p>
    <w:p w:rsidR="008C1076" w:rsidRPr="00E11B5F" w:rsidRDefault="008C1076" w:rsidP="00E11B5F">
      <w:pPr>
        <w:pStyle w:val="Heading1"/>
        <w:spacing w:before="0" w:beforeAutospacing="0" w:after="0" w:afterAutospacing="0"/>
        <w:rPr>
          <w:rFonts w:asciiTheme="majorHAnsi" w:hAnsiTheme="majorHAnsi"/>
          <w:color w:val="373B41"/>
          <w:sz w:val="18"/>
          <w:szCs w:val="18"/>
        </w:rPr>
      </w:pPr>
      <w:hyperlink r:id="rId292" w:history="1">
        <w:r w:rsidRPr="00E11B5F">
          <w:rPr>
            <w:rStyle w:val="Hyperlink"/>
            <w:rFonts w:asciiTheme="majorHAnsi" w:hAnsiTheme="majorHAnsi"/>
            <w:color w:val="373B41"/>
            <w:sz w:val="18"/>
            <w:szCs w:val="18"/>
          </w:rPr>
          <w:t>Testing E-commerce Websites</w:t>
        </w:r>
      </w:hyperlink>
    </w:p>
    <w:p w:rsidR="008C1076" w:rsidRPr="00E11B5F" w:rsidRDefault="008C1076" w:rsidP="00E11B5F">
      <w:pPr>
        <w:shd w:val="clear" w:color="auto" w:fill="FFFFFF"/>
        <w:spacing w:after="0" w:line="240" w:lineRule="auto"/>
        <w:jc w:val="center"/>
        <w:rPr>
          <w:rFonts w:asciiTheme="majorHAnsi" w:hAnsiTheme="majorHAnsi"/>
          <w:color w:val="666666"/>
          <w:sz w:val="18"/>
          <w:szCs w:val="18"/>
        </w:rPr>
      </w:pPr>
      <w:r w:rsidRPr="00E11B5F">
        <w:rPr>
          <w:rFonts w:asciiTheme="majorHAnsi" w:hAnsiTheme="majorHAnsi"/>
          <w:noProof/>
          <w:color w:val="E6A117"/>
          <w:sz w:val="18"/>
          <w:szCs w:val="18"/>
        </w:rPr>
        <w:lastRenderedPageBreak/>
        <w:drawing>
          <wp:inline distT="0" distB="0" distL="0" distR="0">
            <wp:extent cx="3050540" cy="2282190"/>
            <wp:effectExtent l="19050" t="0" r="0" b="0"/>
            <wp:docPr id="688" name="Picture 688" descr="https://4.bp.blogspot.com/-UNvL8cDpG1k/XDw8j3_coVI/AAAAAAAAPZ0/j6_HQWyNJIYd4R659V0oN769ogsXrToCQCLcBGAs/s1600/Programs%2Bfor%2BSelenium%25281%2529.png">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https://4.bp.blogspot.com/-UNvL8cDpG1k/XDw8j3_coVI/AAAAAAAAPZ0/j6_HQWyNJIYd4R659V0oN769ogsXrToCQCLcBGAs/s1600/Programs%2Bfor%2BSelenium%25281%2529.png">
                      <a:hlinkClick r:id="rId293"/>
                    </pic:cNvPr>
                    <pic:cNvPicPr>
                      <a:picLocks noChangeAspect="1" noChangeArrowheads="1"/>
                    </pic:cNvPicPr>
                  </pic:nvPicPr>
                  <pic:blipFill>
                    <a:blip r:embed="rId294"/>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Testing E-commerce Websites requires knowledge of web testing techniques and the e-commerce domain.</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Most E-commerce Websites share a general common theme and structure, e.g:</w:t>
      </w:r>
    </w:p>
    <w:p w:rsidR="008C1076" w:rsidRPr="00E11B5F" w:rsidRDefault="008C1076" w:rsidP="00E11B5F">
      <w:pPr>
        <w:numPr>
          <w:ilvl w:val="0"/>
          <w:numId w:val="77"/>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Homepage</w:t>
      </w:r>
    </w:p>
    <w:p w:rsidR="008C1076" w:rsidRPr="00E11B5F" w:rsidRDefault="008C1076" w:rsidP="00E11B5F">
      <w:pPr>
        <w:numPr>
          <w:ilvl w:val="0"/>
          <w:numId w:val="78"/>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Search Results Page</w:t>
      </w:r>
    </w:p>
    <w:p w:rsidR="008C1076" w:rsidRPr="00E11B5F" w:rsidRDefault="008C1076" w:rsidP="00E11B5F">
      <w:pPr>
        <w:numPr>
          <w:ilvl w:val="0"/>
          <w:numId w:val="79"/>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Product Details Page</w:t>
      </w:r>
    </w:p>
    <w:p w:rsidR="008C1076" w:rsidRPr="00E11B5F" w:rsidRDefault="008C1076" w:rsidP="00E11B5F">
      <w:pPr>
        <w:numPr>
          <w:ilvl w:val="0"/>
          <w:numId w:val="80"/>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Order Form Page</w:t>
      </w:r>
    </w:p>
    <w:p w:rsidR="008C1076" w:rsidRPr="00E11B5F" w:rsidRDefault="008C1076" w:rsidP="00E11B5F">
      <w:pPr>
        <w:numPr>
          <w:ilvl w:val="0"/>
          <w:numId w:val="81"/>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Order Confirmation Page</w:t>
      </w:r>
    </w:p>
    <w:p w:rsidR="008C1076" w:rsidRPr="00E11B5F" w:rsidRDefault="008C1076" w:rsidP="00E11B5F">
      <w:pPr>
        <w:numPr>
          <w:ilvl w:val="0"/>
          <w:numId w:val="82"/>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Login Form Page and Accounts Pages</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Of course there are many other pages on a typical e-commerce website, but the main core user journey would entail touching the above pages and that’s where testing e-commerce websites should focus on: </w:t>
      </w:r>
      <w:r w:rsidRPr="00E11B5F">
        <w:rPr>
          <w:rFonts w:asciiTheme="majorHAnsi" w:hAnsiTheme="majorHAnsi"/>
          <w:b/>
          <w:bCs/>
          <w:color w:val="666666"/>
          <w:sz w:val="18"/>
          <w:szCs w:val="18"/>
        </w:rPr>
        <w:t>The Checkout Journey.</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These “front-end” pages most likely communicate with “back-end” web services, such as Product Search Service, Content Service, Booking Engine, Payment Services, Accounts Services, etc. Therefore, it is important when testing e-commerce websites that we test individual services in isolation as well as integrated as a whole system.</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A typical </w:t>
      </w:r>
      <w:r w:rsidRPr="00E11B5F">
        <w:rPr>
          <w:rFonts w:asciiTheme="majorHAnsi" w:hAnsiTheme="majorHAnsi"/>
          <w:b/>
          <w:bCs/>
          <w:color w:val="666666"/>
          <w:sz w:val="18"/>
          <w:szCs w:val="18"/>
        </w:rPr>
        <w:t>user journey flow</w:t>
      </w:r>
      <w:r w:rsidRPr="00E11B5F">
        <w:rPr>
          <w:rFonts w:asciiTheme="majorHAnsi" w:hAnsiTheme="majorHAnsi"/>
          <w:color w:val="666666"/>
          <w:sz w:val="18"/>
          <w:szCs w:val="18"/>
        </w:rPr>
        <w:t> would start at homepage, or a product landing page, searching for a product, reviewing the product, adding product(s) to the shopping cart, fill in order details and payment details and submitting the order.</w:t>
      </w:r>
    </w:p>
    <w:p w:rsidR="008C1076" w:rsidRPr="00E11B5F" w:rsidRDefault="008C1076" w:rsidP="00E11B5F">
      <w:pPr>
        <w:pStyle w:val="Heading2"/>
        <w:shd w:val="clear" w:color="auto" w:fill="FFFFFF"/>
        <w:spacing w:before="0" w:beforeAutospacing="0" w:after="0" w:afterAutospacing="0"/>
        <w:jc w:val="center"/>
        <w:rPr>
          <w:rFonts w:asciiTheme="majorHAnsi" w:hAnsiTheme="majorHAnsi"/>
          <w:b w:val="0"/>
          <w:bCs w:val="0"/>
          <w:color w:val="373B41"/>
          <w:sz w:val="18"/>
          <w:szCs w:val="18"/>
        </w:rPr>
      </w:pPr>
      <w:r w:rsidRPr="00E11B5F">
        <w:rPr>
          <w:rFonts w:asciiTheme="majorHAnsi" w:hAnsiTheme="majorHAnsi"/>
          <w:b w:val="0"/>
          <w:bCs w:val="0"/>
          <w:color w:val="373B41"/>
          <w:sz w:val="18"/>
          <w:szCs w:val="18"/>
        </w:rPr>
        <w:t>Ideas for Testing E-commerce Websites</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We have already discussed </w:t>
      </w:r>
      <w:r w:rsidRPr="00E11B5F">
        <w:rPr>
          <w:rFonts w:asciiTheme="majorHAnsi" w:hAnsiTheme="majorHAnsi"/>
          <w:b/>
          <w:bCs/>
          <w:color w:val="666666"/>
          <w:sz w:val="18"/>
          <w:szCs w:val="18"/>
        </w:rPr>
        <w:t>tips and guidelines for testing web applications</w:t>
      </w:r>
      <w:r w:rsidRPr="00E11B5F">
        <w:rPr>
          <w:rFonts w:asciiTheme="majorHAnsi" w:hAnsiTheme="majorHAnsi"/>
          <w:color w:val="666666"/>
          <w:sz w:val="18"/>
          <w:szCs w:val="18"/>
        </w:rPr>
        <w:t> and common test methods and test techniques for web application testing which are also applicable to testing e-commerce websites.</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In this article, we examine some common test cases which are specific for testing e-commerce websites. The ideas presented here are some generic high-level test cases which are applicable to most e-commerce websites, and you can use this guide to get started with testing e-commerce websites.</w:t>
      </w:r>
    </w:p>
    <w:p w:rsidR="008C1076" w:rsidRPr="00E11B5F" w:rsidRDefault="008C1076" w:rsidP="00E11B5F">
      <w:pPr>
        <w:pStyle w:val="Heading3"/>
        <w:shd w:val="clear" w:color="auto" w:fill="FFFFFF"/>
        <w:spacing w:before="0" w:line="240" w:lineRule="auto"/>
        <w:jc w:val="center"/>
        <w:rPr>
          <w:b w:val="0"/>
          <w:bCs w:val="0"/>
          <w:color w:val="373B41"/>
          <w:sz w:val="18"/>
          <w:szCs w:val="18"/>
        </w:rPr>
      </w:pPr>
      <w:r w:rsidRPr="00E11B5F">
        <w:rPr>
          <w:b w:val="0"/>
          <w:bCs w:val="0"/>
          <w:color w:val="373B41"/>
          <w:sz w:val="18"/>
          <w:szCs w:val="18"/>
        </w:rPr>
        <w:t>Testing Shopping Cart</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Shopping carts are one of the main features of an e-commerce website and thus form the center piece of testing e-commerce websites. It allows for customers to select and store multiple items in the cart and purchase them all at once.</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Nowadays, shopping carts have become “intelligent” in a sense that they remember what items you store in them so you can retrieve them at a later date or even from another device.</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In most cases, cookies are used to store cart data or if the user has an active account and is logged in, a session id can be stored against the user in the database. Either way, there are some key test cases which should be part of testing a shopping cart.</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Add one item to the cart</w:t>
      </w:r>
      <w:r w:rsidRPr="00E11B5F">
        <w:rPr>
          <w:rFonts w:asciiTheme="majorHAnsi" w:hAnsiTheme="majorHAnsi"/>
          <w:color w:val="666666"/>
          <w:sz w:val="18"/>
          <w:szCs w:val="18"/>
        </w:rPr>
        <w:t> – the cart should be updated with the item with correct name, image and price.</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Increase the quantity of item from the cart</w:t>
      </w:r>
      <w:r w:rsidRPr="00E11B5F">
        <w:rPr>
          <w:rFonts w:asciiTheme="majorHAnsi" w:hAnsiTheme="majorHAnsi"/>
          <w:color w:val="666666"/>
          <w:sz w:val="18"/>
          <w:szCs w:val="18"/>
        </w:rPr>
        <w:t> – the price should be updated to reflect he correct figure.</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Add the same item multiple times</w:t>
      </w:r>
      <w:r w:rsidRPr="00E11B5F">
        <w:rPr>
          <w:rFonts w:asciiTheme="majorHAnsi" w:hAnsiTheme="majorHAnsi"/>
          <w:color w:val="666666"/>
          <w:sz w:val="18"/>
          <w:szCs w:val="18"/>
        </w:rPr>
        <w:t> – there should be one item in the cart, but the quantity should reflect the number of additions and the total price should reflect the sum of the price of each item.</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Add multiple items of different types</w:t>
      </w:r>
      <w:r w:rsidRPr="00E11B5F">
        <w:rPr>
          <w:rFonts w:asciiTheme="majorHAnsi" w:hAnsiTheme="majorHAnsi"/>
          <w:color w:val="666666"/>
          <w:sz w:val="18"/>
          <w:szCs w:val="18"/>
        </w:rPr>
        <w:t> – For each item added, we should see a corresponding name, image and price and total price of all items.</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Remove some items from the cart</w:t>
      </w:r>
      <w:r w:rsidRPr="00E11B5F">
        <w:rPr>
          <w:rFonts w:asciiTheme="majorHAnsi" w:hAnsiTheme="majorHAnsi"/>
          <w:color w:val="666666"/>
          <w:sz w:val="18"/>
          <w:szCs w:val="18"/>
        </w:rPr>
        <w:t> – the cart should update showing the existing items in the cart, total price should reflect the new sum.</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lastRenderedPageBreak/>
        <w:t>Remove all items from the cart</w:t>
      </w:r>
      <w:r w:rsidRPr="00E11B5F">
        <w:rPr>
          <w:rFonts w:asciiTheme="majorHAnsi" w:hAnsiTheme="majorHAnsi"/>
          <w:color w:val="666666"/>
          <w:sz w:val="18"/>
          <w:szCs w:val="18"/>
        </w:rPr>
        <w:t> – cart balance should be zero, no items should be displayed in the cart.</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Click on an item in the cart</w:t>
      </w:r>
      <w:r w:rsidRPr="00E11B5F">
        <w:rPr>
          <w:rFonts w:asciiTheme="majorHAnsi" w:hAnsiTheme="majorHAnsi"/>
          <w:color w:val="666666"/>
          <w:sz w:val="18"/>
          <w:szCs w:val="18"/>
        </w:rPr>
        <w:t> – we should be able to see more information about the product we just clicked either as a popup or redirecting to product page.</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Add item(s) to the cart, close the browser and reopen the same site</w:t>
      </w:r>
      <w:r w:rsidRPr="00E11B5F">
        <w:rPr>
          <w:rFonts w:asciiTheme="majorHAnsi" w:hAnsiTheme="majorHAnsi"/>
          <w:color w:val="666666"/>
          <w:sz w:val="18"/>
          <w:szCs w:val="18"/>
        </w:rPr>
        <w:t> – ideally the cart should still hold your items. N.B this particularly depends on the requirements on how the cart should behave.</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Coupons</w:t>
      </w:r>
      <w:r w:rsidRPr="00E11B5F">
        <w:rPr>
          <w:rFonts w:asciiTheme="majorHAnsi" w:hAnsiTheme="majorHAnsi"/>
          <w:color w:val="666666"/>
          <w:sz w:val="18"/>
          <w:szCs w:val="18"/>
        </w:rPr>
        <w:t> – need to check that the price of the cart is discounted when we apply a coupon and not discounted when we apply an invalid or expired coupon.</w:t>
      </w:r>
    </w:p>
    <w:p w:rsidR="008C1076" w:rsidRPr="00E11B5F" w:rsidRDefault="008C1076" w:rsidP="00E11B5F">
      <w:pPr>
        <w:pStyle w:val="Heading3"/>
        <w:shd w:val="clear" w:color="auto" w:fill="FFFFFF"/>
        <w:spacing w:before="0" w:line="240" w:lineRule="auto"/>
        <w:jc w:val="center"/>
        <w:rPr>
          <w:b w:val="0"/>
          <w:bCs w:val="0"/>
          <w:color w:val="373B41"/>
          <w:sz w:val="18"/>
          <w:szCs w:val="18"/>
        </w:rPr>
      </w:pPr>
      <w:r w:rsidRPr="00E11B5F">
        <w:rPr>
          <w:b w:val="0"/>
          <w:bCs w:val="0"/>
          <w:color w:val="373B41"/>
          <w:sz w:val="18"/>
          <w:szCs w:val="18"/>
        </w:rPr>
        <w:t>Search Form, Sorting, Filtering, Pagination</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The search form is usually present on multiple pages to allow users to search for products wherever they are on the site. Therefore, it is important that the search feature is tested from applicable pages.</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Most probably the code for the search module is reused in multiple pages or templates, or it could be part of the header section which is displayed across the whole site. If this is case, the behavior of the search feature should be the same wherever it occurs and running all test cases on all pages is a waste of exercise.</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Testing e-commerce websites wouldn’t be fun without testing the most feature rich page on the site, the Search Results Page.</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When we search for a product, we get redirected to the Search Results Page (SRP) with all the relevant items we searched for. There are many things to check for and many features to test, but the three features that are of most important and relevant specifically to SRP are sorting, filtering and pagination.</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Relevant products</w:t>
      </w:r>
      <w:r w:rsidRPr="00E11B5F">
        <w:rPr>
          <w:rFonts w:asciiTheme="majorHAnsi" w:hAnsiTheme="majorHAnsi"/>
          <w:color w:val="666666"/>
          <w:sz w:val="18"/>
          <w:szCs w:val="18"/>
        </w:rPr>
        <w:t> – check that the products displayed are related to what was searched for.</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Product information</w:t>
      </w:r>
      <w:r w:rsidRPr="00E11B5F">
        <w:rPr>
          <w:rFonts w:asciiTheme="majorHAnsi" w:hAnsiTheme="majorHAnsi"/>
          <w:color w:val="666666"/>
          <w:sz w:val="18"/>
          <w:szCs w:val="18"/>
        </w:rPr>
        <w:t> – the products should display an image, name, price and maybe customer ratings and number of reviews.</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Number of products per page</w:t>
      </w:r>
      <w:r w:rsidRPr="00E11B5F">
        <w:rPr>
          <w:rFonts w:asciiTheme="majorHAnsi" w:hAnsiTheme="majorHAnsi"/>
          <w:color w:val="666666"/>
          <w:sz w:val="18"/>
          <w:szCs w:val="18"/>
        </w:rPr>
        <w:t> – check that the number of products per page matches the requirement.</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Pagination</w:t>
      </w:r>
      <w:r w:rsidRPr="00E11B5F">
        <w:rPr>
          <w:rFonts w:asciiTheme="majorHAnsi" w:hAnsiTheme="majorHAnsi"/>
          <w:color w:val="666666"/>
          <w:sz w:val="18"/>
          <w:szCs w:val="18"/>
        </w:rPr>
        <w:t> – check that all items in next page is different to the previous page, i.e. no duplicates</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Sorting</w:t>
      </w:r>
      <w:r w:rsidRPr="00E11B5F">
        <w:rPr>
          <w:rFonts w:asciiTheme="majorHAnsi" w:hAnsiTheme="majorHAnsi"/>
          <w:color w:val="666666"/>
          <w:sz w:val="18"/>
          <w:szCs w:val="18"/>
        </w:rPr>
        <w:t> – there could be four to five options to select from a drop-down menu. Sorting is usually single-select, i.e. you can sort by one parameter only.</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Sorting and Pagination</w:t>
      </w:r>
      <w:r w:rsidRPr="00E11B5F">
        <w:rPr>
          <w:rFonts w:asciiTheme="majorHAnsi" w:hAnsiTheme="majorHAnsi"/>
          <w:color w:val="666666"/>
          <w:sz w:val="18"/>
          <w:szCs w:val="18"/>
        </w:rPr>
        <w:t> – when there are products in multiple pages, when you sort by a parameter, the sort order should remain as you paginate, or more products loaded (if it is an Ajax load)</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Filtering</w:t>
      </w:r>
      <w:r w:rsidRPr="00E11B5F">
        <w:rPr>
          <w:rFonts w:asciiTheme="majorHAnsi" w:hAnsiTheme="majorHAnsi"/>
          <w:color w:val="666666"/>
          <w:sz w:val="18"/>
          <w:szCs w:val="18"/>
        </w:rPr>
        <w:t> – unlike sort option, filter options are multi-select, that is you can filter by multiple parameters. It is a good idea to explore single filters and multi-filter options.</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Filtering and Pagination</w:t>
      </w:r>
      <w:r w:rsidRPr="00E11B5F">
        <w:rPr>
          <w:rFonts w:asciiTheme="majorHAnsi" w:hAnsiTheme="majorHAnsi"/>
          <w:color w:val="666666"/>
          <w:sz w:val="18"/>
          <w:szCs w:val="18"/>
        </w:rPr>
        <w:t> – Again, this is important, when we filter in one page, ideally as we paginate we would want the filter to be applied throughout.</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Sorting and Filtering</w:t>
      </w:r>
      <w:r w:rsidRPr="00E11B5F">
        <w:rPr>
          <w:rFonts w:asciiTheme="majorHAnsi" w:hAnsiTheme="majorHAnsi"/>
          <w:color w:val="666666"/>
          <w:sz w:val="18"/>
          <w:szCs w:val="18"/>
        </w:rPr>
        <w:t> – an important test case is mixing the sorting and filtering options together, e.g. filter by price and then sort by price high-to-low, or other way round. Whilst the individual features on their own might work correctly, when combined with another feature, the functionality of one or both features might break, so it is essential that we check the results when combining filtering with sorting.</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Sorting, Filtering and Pagination</w:t>
      </w:r>
      <w:r w:rsidRPr="00E11B5F">
        <w:rPr>
          <w:rFonts w:asciiTheme="majorHAnsi" w:hAnsiTheme="majorHAnsi"/>
          <w:color w:val="666666"/>
          <w:sz w:val="18"/>
          <w:szCs w:val="18"/>
        </w:rPr>
        <w:t> – this is checking that when both sort and filter have been applied, they remain as we paginate or more products are loaded.</w:t>
      </w:r>
    </w:p>
    <w:p w:rsidR="008C1076" w:rsidRPr="00E11B5F" w:rsidRDefault="008C1076" w:rsidP="00E11B5F">
      <w:pPr>
        <w:pStyle w:val="Heading3"/>
        <w:shd w:val="clear" w:color="auto" w:fill="FFFFFF"/>
        <w:spacing w:before="0" w:line="240" w:lineRule="auto"/>
        <w:jc w:val="center"/>
        <w:rPr>
          <w:b w:val="0"/>
          <w:bCs w:val="0"/>
          <w:color w:val="373B41"/>
          <w:sz w:val="18"/>
          <w:szCs w:val="18"/>
        </w:rPr>
      </w:pPr>
      <w:r w:rsidRPr="00E11B5F">
        <w:rPr>
          <w:b w:val="0"/>
          <w:bCs w:val="0"/>
          <w:color w:val="373B41"/>
          <w:sz w:val="18"/>
          <w:szCs w:val="18"/>
        </w:rPr>
        <w:t>Create Account and Login</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Some e-commerce websites allows you to purchase an item as a guest, i.e. without the need to create an account, and then an optional step to create an account when an order is placed.</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When an account is created, the user can login at any stage during a purchasing journey. It is important that we test all these variations along the user journey when testing e-commerce websites.</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Purchase an item as a guest</w:t>
      </w:r>
      <w:r w:rsidRPr="00E11B5F">
        <w:rPr>
          <w:rFonts w:asciiTheme="majorHAnsi" w:hAnsiTheme="majorHAnsi"/>
          <w:color w:val="666666"/>
          <w:sz w:val="18"/>
          <w:szCs w:val="18"/>
        </w:rPr>
        <w:t> – If the site permits, test that you can purchase an item without having to create an account.</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Existing and new accounts</w:t>
      </w:r>
      <w:r w:rsidRPr="00E11B5F">
        <w:rPr>
          <w:rFonts w:asciiTheme="majorHAnsi" w:hAnsiTheme="majorHAnsi"/>
          <w:color w:val="666666"/>
          <w:sz w:val="18"/>
          <w:szCs w:val="18"/>
        </w:rPr>
        <w:t> – purchase an item with an existing account and with a newly created account.</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Create account and login before purchase</w:t>
      </w:r>
      <w:r w:rsidRPr="00E11B5F">
        <w:rPr>
          <w:rFonts w:asciiTheme="majorHAnsi" w:hAnsiTheme="majorHAnsi"/>
          <w:color w:val="666666"/>
          <w:sz w:val="18"/>
          <w:szCs w:val="18"/>
        </w:rPr>
        <w:t> – this is to test that the item you purchase gets added and connected to the correct account. Also you should not be prompted to login again once you have already been logged in.</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Login redirects</w:t>
      </w:r>
      <w:r w:rsidRPr="00E11B5F">
        <w:rPr>
          <w:rFonts w:asciiTheme="majorHAnsi" w:hAnsiTheme="majorHAnsi"/>
          <w:color w:val="666666"/>
          <w:sz w:val="18"/>
          <w:szCs w:val="18"/>
        </w:rPr>
        <w:t> – check the behavior of login feature on different pages. Some sites redirect the user back to the same page where they clicked the login link and some sites redirect the user to the accounts pages. This should be tested thoroughly.</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lastRenderedPageBreak/>
        <w:t>Login session</w:t>
      </w:r>
      <w:r w:rsidRPr="00E11B5F">
        <w:rPr>
          <w:rFonts w:asciiTheme="majorHAnsi" w:hAnsiTheme="majorHAnsi"/>
          <w:color w:val="666666"/>
          <w:sz w:val="18"/>
          <w:szCs w:val="18"/>
        </w:rPr>
        <w:t> – when you login check that you stay logged in as you browse products. Also you need to test the behavior when the user doesn’t interact with the site for some time. Will the session expire after a period of time? Make sure the user has actually been logged out after the session times out.</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Login and Logout</w:t>
      </w:r>
      <w:r w:rsidRPr="00E11B5F">
        <w:rPr>
          <w:rFonts w:asciiTheme="majorHAnsi" w:hAnsiTheme="majorHAnsi"/>
          <w:color w:val="666666"/>
          <w:sz w:val="18"/>
          <w:szCs w:val="18"/>
        </w:rPr>
        <w:t> – when you are logged in, logout and make sure you are logged out and that you cannot access any of the accounts pages.</w:t>
      </w:r>
    </w:p>
    <w:p w:rsidR="008C1076" w:rsidRPr="00E11B5F" w:rsidRDefault="008C1076" w:rsidP="00E11B5F">
      <w:pPr>
        <w:pStyle w:val="Heading3"/>
        <w:shd w:val="clear" w:color="auto" w:fill="FFFFFF"/>
        <w:spacing w:before="0" w:line="240" w:lineRule="auto"/>
        <w:jc w:val="center"/>
        <w:rPr>
          <w:b w:val="0"/>
          <w:bCs w:val="0"/>
          <w:color w:val="373B41"/>
          <w:sz w:val="18"/>
          <w:szCs w:val="18"/>
        </w:rPr>
      </w:pPr>
      <w:r w:rsidRPr="00E11B5F">
        <w:rPr>
          <w:b w:val="0"/>
          <w:bCs w:val="0"/>
          <w:color w:val="373B41"/>
          <w:sz w:val="18"/>
          <w:szCs w:val="18"/>
        </w:rPr>
        <w:t>Payments</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Payments are an essential part of testing e-commerce websites. After all this is what allows users to purchase for their items without the need to call a number to place their order.</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Payment types</w:t>
      </w:r>
      <w:r w:rsidRPr="00E11B5F">
        <w:rPr>
          <w:rFonts w:asciiTheme="majorHAnsi" w:hAnsiTheme="majorHAnsi"/>
          <w:color w:val="666666"/>
          <w:sz w:val="18"/>
          <w:szCs w:val="18"/>
        </w:rPr>
        <w:t> – Different payment types should all be tested, e.g. Credit Card, Paypal, Bank Transfers, Instalments, etc</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b/>
          <w:bCs/>
          <w:color w:val="666666"/>
          <w:sz w:val="18"/>
          <w:szCs w:val="18"/>
        </w:rPr>
        <w:t>Card Details Storage</w:t>
      </w:r>
      <w:r w:rsidRPr="00E11B5F">
        <w:rPr>
          <w:rFonts w:asciiTheme="majorHAnsi" w:hAnsiTheme="majorHAnsi"/>
          <w:color w:val="666666"/>
          <w:sz w:val="18"/>
          <w:szCs w:val="18"/>
        </w:rPr>
        <w:t> – does the site store customer’s credit card details? If so are they securely stored? Is it </w:t>
      </w:r>
      <w:r w:rsidRPr="00E11B5F">
        <w:rPr>
          <w:rFonts w:asciiTheme="majorHAnsi" w:hAnsiTheme="majorHAnsi"/>
          <w:b/>
          <w:bCs/>
          <w:color w:val="666666"/>
          <w:sz w:val="18"/>
          <w:szCs w:val="18"/>
        </w:rPr>
        <w:t>PCI compliant</w:t>
      </w:r>
      <w:r w:rsidRPr="00E11B5F">
        <w:rPr>
          <w:rFonts w:asciiTheme="majorHAnsi" w:hAnsiTheme="majorHAnsi"/>
          <w:color w:val="666666"/>
          <w:sz w:val="18"/>
          <w:szCs w:val="18"/>
        </w:rPr>
        <w:t>?</w:t>
      </w:r>
    </w:p>
    <w:p w:rsidR="008C1076" w:rsidRPr="00E11B5F" w:rsidRDefault="008C1076" w:rsidP="00E11B5F">
      <w:pPr>
        <w:pStyle w:val="Heading3"/>
        <w:shd w:val="clear" w:color="auto" w:fill="FFFFFF"/>
        <w:spacing w:before="0" w:line="240" w:lineRule="auto"/>
        <w:jc w:val="center"/>
        <w:rPr>
          <w:b w:val="0"/>
          <w:bCs w:val="0"/>
          <w:color w:val="373B41"/>
          <w:sz w:val="18"/>
          <w:szCs w:val="18"/>
        </w:rPr>
      </w:pPr>
      <w:r w:rsidRPr="00E11B5F">
        <w:rPr>
          <w:b w:val="0"/>
          <w:bCs w:val="0"/>
          <w:color w:val="373B41"/>
          <w:sz w:val="18"/>
          <w:szCs w:val="18"/>
        </w:rPr>
        <w:t>Post Purchase Test</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When we place an order, there are many actions that users can do related to their purchase. Testing the post purchase functionality is also an important aspect of testing e-commerce websites. These could be:</w:t>
      </w:r>
    </w:p>
    <w:p w:rsidR="008C1076" w:rsidRPr="00E11B5F" w:rsidRDefault="008C1076" w:rsidP="00E11B5F">
      <w:pPr>
        <w:numPr>
          <w:ilvl w:val="0"/>
          <w:numId w:val="83"/>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Cancel the order or change the quantity of the order.</w:t>
      </w:r>
    </w:p>
    <w:p w:rsidR="008C1076" w:rsidRPr="00E11B5F" w:rsidRDefault="008C1076" w:rsidP="00E11B5F">
      <w:pPr>
        <w:numPr>
          <w:ilvl w:val="0"/>
          <w:numId w:val="84"/>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Review your recent order and history of purchased items.</w:t>
      </w:r>
    </w:p>
    <w:p w:rsidR="008C1076" w:rsidRPr="00E11B5F" w:rsidRDefault="008C1076" w:rsidP="00E11B5F">
      <w:pPr>
        <w:numPr>
          <w:ilvl w:val="0"/>
          <w:numId w:val="85"/>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Changes to the account, such as billing address, shipping address, change password, change profile information such as name, email address and even deleting an account.</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No doubt that testing e-commerce websites is challenging and requires a lot of skill. This article is just the tip of the iceberg of all the relevant test cases that can be executed when testing e-commerce websites and it can be used as a starting point.</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There are a lot more functionalities to be tested as part of testing e-commerce websites such as:</w:t>
      </w:r>
    </w:p>
    <w:p w:rsidR="008C1076" w:rsidRPr="00E11B5F" w:rsidRDefault="008C1076" w:rsidP="00E11B5F">
      <w:pPr>
        <w:numPr>
          <w:ilvl w:val="0"/>
          <w:numId w:val="86"/>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Product carousels and recommended products.</w:t>
      </w:r>
    </w:p>
    <w:p w:rsidR="008C1076" w:rsidRPr="00E11B5F" w:rsidRDefault="008C1076" w:rsidP="00E11B5F">
      <w:pPr>
        <w:numPr>
          <w:ilvl w:val="0"/>
          <w:numId w:val="87"/>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Correct display of information on the Product Details Page which is usually content heavy.</w:t>
      </w:r>
    </w:p>
    <w:p w:rsidR="008C1076" w:rsidRPr="00E11B5F" w:rsidRDefault="008C1076" w:rsidP="00E11B5F">
      <w:pPr>
        <w:numPr>
          <w:ilvl w:val="0"/>
          <w:numId w:val="88"/>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Database of product – how is the data modified after an item is purchased?</w:t>
      </w:r>
    </w:p>
    <w:p w:rsidR="008C1076" w:rsidRPr="00E11B5F" w:rsidRDefault="008C1076" w:rsidP="00E11B5F">
      <w:pPr>
        <w:numPr>
          <w:ilvl w:val="0"/>
          <w:numId w:val="89"/>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Warehouse System – how is the warehouse or third-party gets notified when an order is placed?</w:t>
      </w:r>
    </w:p>
    <w:p w:rsidR="008C1076" w:rsidRPr="00E11B5F" w:rsidRDefault="008C1076" w:rsidP="00E11B5F">
      <w:pPr>
        <w:numPr>
          <w:ilvl w:val="0"/>
          <w:numId w:val="90"/>
        </w:numPr>
        <w:shd w:val="clear" w:color="auto" w:fill="FFFFFF"/>
        <w:spacing w:after="0" w:line="240" w:lineRule="auto"/>
        <w:ind w:left="0"/>
        <w:rPr>
          <w:rFonts w:asciiTheme="majorHAnsi" w:hAnsiTheme="majorHAnsi"/>
          <w:color w:val="666666"/>
          <w:sz w:val="18"/>
          <w:szCs w:val="18"/>
        </w:rPr>
      </w:pPr>
      <w:r w:rsidRPr="00E11B5F">
        <w:rPr>
          <w:rFonts w:asciiTheme="majorHAnsi" w:hAnsiTheme="majorHAnsi"/>
          <w:color w:val="666666"/>
          <w:sz w:val="18"/>
          <w:szCs w:val="18"/>
        </w:rPr>
        <w:t>Contacting the customer, confirmation emails, contents of the email, returns, complaints, etc…</w:t>
      </w:r>
    </w:p>
    <w:p w:rsidR="008C1076" w:rsidRPr="00E11B5F" w:rsidRDefault="008C1076" w:rsidP="00E11B5F">
      <w:pPr>
        <w:shd w:val="clear" w:color="auto" w:fill="FFFFFF"/>
        <w:spacing w:after="0" w:line="240" w:lineRule="auto"/>
        <w:rPr>
          <w:rFonts w:asciiTheme="majorHAnsi" w:hAnsiTheme="majorHAnsi"/>
          <w:color w:val="666666"/>
          <w:sz w:val="18"/>
          <w:szCs w:val="18"/>
        </w:rPr>
      </w:pPr>
      <w:r w:rsidRPr="00E11B5F">
        <w:rPr>
          <w:rFonts w:asciiTheme="majorHAnsi" w:hAnsiTheme="majorHAnsi"/>
          <w:color w:val="666666"/>
          <w:sz w:val="18"/>
          <w:szCs w:val="18"/>
        </w:rPr>
        <w:t>What’s most important when testing e-commerce websites is to make sure that each feature has correctly implemented its requirements.</w:t>
      </w:r>
    </w:p>
    <w:p w:rsidR="00B600B1" w:rsidRPr="00E11B5F" w:rsidRDefault="00B600B1" w:rsidP="00E11B5F">
      <w:pPr>
        <w:shd w:val="clear" w:color="auto" w:fill="FFFFFF"/>
        <w:spacing w:after="0" w:line="240" w:lineRule="auto"/>
        <w:textAlignment w:val="baseline"/>
        <w:rPr>
          <w:rFonts w:asciiTheme="majorHAnsi" w:hAnsiTheme="majorHAnsi"/>
          <w:color w:val="757575"/>
          <w:sz w:val="18"/>
          <w:szCs w:val="18"/>
        </w:rPr>
      </w:pPr>
    </w:p>
    <w:p w:rsidR="004D3204" w:rsidRPr="00E11B5F" w:rsidRDefault="004D3204" w:rsidP="00E11B5F">
      <w:pPr>
        <w:pStyle w:val="Heading1"/>
        <w:spacing w:before="0" w:beforeAutospacing="0" w:after="0" w:afterAutospacing="0"/>
        <w:rPr>
          <w:rFonts w:asciiTheme="majorHAnsi" w:hAnsiTheme="majorHAnsi"/>
          <w:sz w:val="18"/>
          <w:szCs w:val="18"/>
        </w:rPr>
      </w:pPr>
      <w:hyperlink r:id="rId295" w:history="1">
        <w:r w:rsidRPr="00E11B5F">
          <w:rPr>
            <w:rStyle w:val="Hyperlink"/>
            <w:rFonts w:asciiTheme="majorHAnsi" w:hAnsiTheme="majorHAnsi"/>
            <w:color w:val="373B41"/>
            <w:sz w:val="18"/>
            <w:szCs w:val="18"/>
          </w:rPr>
          <w:t>Test Case Writing</w:t>
        </w:r>
      </w:hyperlink>
    </w:p>
    <w:p w:rsidR="004D3204" w:rsidRPr="00E11B5F" w:rsidRDefault="004D3204" w:rsidP="00E11B5F">
      <w:pPr>
        <w:shd w:val="clear" w:color="auto" w:fill="FFFFFF"/>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998" name="Picture 998" descr="https://4.bp.blogspot.com/-ldHu52pGtBk/XFf8EAKmbgI/AAAAAAAAP9M/4GUfyoXtMssbAWBLIN9zO_1nXWrcmaVuwCLcBGAs/s1600/Programs%2Bfor%2BSelenium%252816%2529.png">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https://4.bp.blogspot.com/-ldHu52pGtBk/XFf8EAKmbgI/AAAAAAAAP9M/4GUfyoXtMssbAWBLIN9zO_1nXWrcmaVuwCLcBGAs/s1600/Programs%2Bfor%2BSelenium%252816%2529.png">
                      <a:hlinkClick r:id="rId296"/>
                    </pic:cNvPr>
                    <pic:cNvPicPr>
                      <a:picLocks noChangeAspect="1" noChangeArrowheads="1"/>
                    </pic:cNvPicPr>
                  </pic:nvPicPr>
                  <pic:blipFill>
                    <a:blip r:embed="rId297"/>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990000"/>
          <w:sz w:val="18"/>
          <w:szCs w:val="18"/>
        </w:rPr>
        <w:t>1) How do we write test cases without documents or knowing the requirements?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We can go to adopt a testing technique called Exploratory Testing. According to James Bach exploratory testing is defined as "an interactive process of concurrent product exploration, test design, and test execution."</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990000"/>
          <w:sz w:val="18"/>
          <w:szCs w:val="18"/>
        </w:rPr>
        <w:t>2) What are the test cases for one Rupees Coin Box (Telephone box)?</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lastRenderedPageBreak/>
        <w:t>Positive test cases: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TC1: Pick up the Handset</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Expected: Should display the message “Insert one rupee coin"</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TC2: Insert the coin</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Expected: Should display the message “Dial the Number"</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TC3: When you get a busy tone, hang-up the receiver</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Expected: The inserted one rupee coin comes out of the exit door.</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TC4: Finish off the conversation and hang-up the receiver</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Expected: The inserted coin should not come out.</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TC5: During the conversation, in case of a local call, (assume the duration is of 60 sec), when 45 as are completed</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Expected: It should prompt you to insert another coin to continue by giving beeps.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TC6: In the above scenario, if another coin is inserted</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Expected: 60 sec will be added to the counter.</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TC7: In the TC5 scenario, if you don't insert one more coin.</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Expected: The call gets ended.</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TC8: Pick up the receiver. Insert appropriate one rupee coin; Dial the number after hearing the ring tone. Assume it got connected and you are getting the ring tone. Immediately you end up the call.</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Expected: The inserted one rupee coin comes out of the exit door.</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990000"/>
          <w:sz w:val="18"/>
          <w:szCs w:val="18"/>
        </w:rPr>
        <w:t>3) Explain about Use Cases?</w:t>
      </w:r>
      <w:r w:rsidRPr="00E11B5F">
        <w:rPr>
          <w:rFonts w:asciiTheme="majorHAnsi" w:hAnsiTheme="majorHAnsi"/>
          <w:color w:val="373B41"/>
          <w:sz w:val="18"/>
          <w:szCs w:val="18"/>
        </w:rPr>
        <w:br/>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In software engineering, a Use Case is,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1. A technique for capturing the potential requirements of a new system or software change.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2. Each use case provides one or more scenarios that convey how the system should interact with the end user or another system to achieve a specific business goal.</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3. Use cases typically avoid technical jargon, preferring instead the language of the end user or domain expert.</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4. Use cases are often co-authored by software developers and end users.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990000"/>
          <w:sz w:val="18"/>
          <w:szCs w:val="18"/>
        </w:rPr>
        <w:t>5) Write test cases for Cell phone.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1) Check whether Battery is inserted into mobile properly</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2) Check Switch on/Switch off of the Mobile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3) Insert the SIM into the phone n check</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4) Add one user with name and phone number in Address book</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5) Check the Incoming call</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6) Check the outgoing call</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7) Send/receive messages for that mobile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8) Check all the numbers/Characters on the phone working fine by clicking on them.</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9) Remove the user from phone book and check removed properly with name and phone number</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10) Check whether Network working fine.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990000"/>
          <w:sz w:val="18"/>
          <w:szCs w:val="18"/>
        </w:rPr>
        <w:t>6) Test cases for coffee machine?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1. Plug the power cable and press the on button. The indicator bulb should glow indicating the machine is on.</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2. Whether there are three different buttons Red, Blue and Green.</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3. Whether Red indicated Coffee.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4. Whether Blue indicated Tea.</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5. Whether Green indicated Milk.</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6. Whether each button produces the correct out put (Coffee, Tea or Milk).</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lastRenderedPageBreak/>
        <w:t>7. Whether the desired out put is hot or not (Coffee, Tea or Milk).</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8. Whether the quantity is exceeding the specified the limit of a cup.</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9. Whether the power is off (including the power indicator) when pressed the off button.</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10. Verify the Output without Coffee Mix, Milk, Tea Mix in the machine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990000"/>
          <w:sz w:val="18"/>
          <w:szCs w:val="18"/>
        </w:rPr>
        <w:t>7) What are Test cases for date field validation? (Third party Calendar controls/date pickers will have a text box attached with a button/icon beside it)</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You can consider the following test cases for a calendar control.</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1. Ensure that calendar window is displayed and active, when the calendar is invoked by pressing the calendar icon. (Once we faced an issue, the calendar window is in minimized state when we invoked the calendar.)</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2. Ensure that calendar date is defaulted to system date.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3. Ensure that when a date is selected in the calendar (double click, or some other method), the selected  date  is displayed in the text box.</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They may be many other cases, if the text box is editable or not, purpose of the date field used etc.</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990000"/>
          <w:sz w:val="18"/>
          <w:szCs w:val="18"/>
        </w:rPr>
        <w:t>8) What can be the possible test cases for the Computer Mouse?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1. To check the mouse company</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2. Whether it is a PS/2, USB or serial port mouse or cordless mouse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3. It should be plugged to all the ports of different manufacturers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4. It should be platform independent.</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5. Right clicking on the mouse should open the context window.</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6. Double clicking on any folder should open up the file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7. Should be able to scroll up and down using the scroll button on the mouse.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8. Should be able to change the functionality of the right and left mouse by changing the settings.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9. Should be able to point to the scrollbar and then drag up and down.</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10. Should always point to the right place, where it is intended to point.</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990000"/>
          <w:sz w:val="18"/>
          <w:szCs w:val="18"/>
        </w:rPr>
        <w:t>9) What are GUI test cases?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GUI test cases are designed to conduct Usability Testing to verify User Friendliness of the given application with respect to look &amp; feel, spell mistakes, the alignment &amp; total objects availability and their access with input devices.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990000"/>
          <w:sz w:val="18"/>
          <w:szCs w:val="18"/>
        </w:rPr>
        <w:t>10) What is the difference between positive and negative test cases ?</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Positive Testing = (Not showing error when not supposed to) + (Showing error when supposed to) So if either of the situations in parentheses happens you have a positive test in terms of its result - not what the test was hoping to find. The application did what it was supposed to do. Here user tends to put all positive values according to requirements.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Negative Testing = (Showing error when not supposed to) + (Not showing error when supposed to)(Usually these situations crop up during boundary testing or cause-effect testing.) Here if either of the situations in parentheses happens you have a negative test in terms of its result - again, not what the test was hoping to find. The application did what it was not supposed to do. User tends to put negative values, which may crash the application.</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For example in Registration Form, for Name field, user should be allowed to enter only alphabets. Here for Positive Testing, tester will enter only alphabets and application should run properly and should accept only alphabets. For Negative Testing, in the same case user tries to enter numbers, special characters and if the case is executed successfully, negative testing is successful.</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990000"/>
          <w:sz w:val="18"/>
          <w:szCs w:val="18"/>
        </w:rPr>
        <w:t>11) Write Test case on Yahoo Mail Page after login.</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Testcase1:</w:t>
      </w:r>
      <w:r w:rsidRPr="00E11B5F">
        <w:rPr>
          <w:rFonts w:asciiTheme="majorHAnsi" w:hAnsiTheme="majorHAnsi"/>
          <w:color w:val="373B41"/>
          <w:sz w:val="18"/>
          <w:szCs w:val="18"/>
        </w:rPr>
        <w:t> To verify that when we click mail button whether it list all the compose and check mail etc options or not</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Description: click on the mail button</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Expected result: Clicking of the mail button lists all the options check mail and compose etc</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Testcase2:</w:t>
      </w:r>
      <w:r w:rsidRPr="00E11B5F">
        <w:rPr>
          <w:rFonts w:asciiTheme="majorHAnsi" w:hAnsiTheme="majorHAnsi"/>
          <w:color w:val="373B41"/>
          <w:sz w:val="18"/>
          <w:szCs w:val="18"/>
        </w:rPr>
        <w:t> To verify that when we click check mail option in the mail list whether it takes you to inbox page or not</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Description: click on check mail option</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Expected result: check mail option opens the inbox page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Testcase3:</w:t>
      </w:r>
      <w:r w:rsidRPr="00E11B5F">
        <w:rPr>
          <w:rFonts w:asciiTheme="majorHAnsi" w:hAnsiTheme="majorHAnsi"/>
          <w:color w:val="373B41"/>
          <w:sz w:val="18"/>
          <w:szCs w:val="18"/>
        </w:rPr>
        <w:t> To verify that when you click the inbox whether it displays u r received mails or not</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Description: click the inbox button</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Expected result: It lists all the mails u received in the inbox</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Testcase4:</w:t>
      </w:r>
      <w:r w:rsidRPr="00E11B5F">
        <w:rPr>
          <w:rFonts w:asciiTheme="majorHAnsi" w:hAnsiTheme="majorHAnsi"/>
          <w:color w:val="373B41"/>
          <w:sz w:val="18"/>
          <w:szCs w:val="18"/>
        </w:rPr>
        <w:t> To verify when u click the compose option in the mail button whether it takes u to compose page where u can compose and send mails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Description: click on the compose option in the mail button</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Expected result: it takes u to compose page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Testcase5:</w:t>
      </w:r>
      <w:r w:rsidRPr="00E11B5F">
        <w:rPr>
          <w:rFonts w:asciiTheme="majorHAnsi" w:hAnsiTheme="majorHAnsi"/>
          <w:color w:val="373B41"/>
          <w:sz w:val="18"/>
          <w:szCs w:val="18"/>
        </w:rPr>
        <w:t> To verify that after writing message when you click on ‘Send’ whether mail is sent to the address where you specified</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Description: give mail id for which you want to send the message in the ‘To’ field and write the message in compose box and click on send button</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Expected result: it sending the mail to the mail id which u are given in the TO field</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Testcase6:</w:t>
      </w:r>
      <w:r w:rsidRPr="00E11B5F">
        <w:rPr>
          <w:rFonts w:asciiTheme="majorHAnsi" w:hAnsiTheme="majorHAnsi"/>
          <w:color w:val="373B41"/>
          <w:sz w:val="18"/>
          <w:szCs w:val="18"/>
        </w:rPr>
        <w:t> To verify if you give wrong id whether it gives failure notice or not</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Description: Give wrong mail id in compose page in the ‘To’ field and see what happens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Expected result: In your inbox one failure notice will come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Like this you can write any no of test cases on yahoo mail page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990000"/>
          <w:sz w:val="18"/>
          <w:szCs w:val="18"/>
        </w:rPr>
        <w:t>12) What is defect leakage?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Defect Leakage is also referred to as 'Defect Seepage. Defect Seepage is 'How many defects related to one particular phase is not getting captured in the same phase.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For Example: requirements related defects should be captured in Requirements review. Not in unit testing or system testing.</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990000"/>
          <w:sz w:val="18"/>
          <w:szCs w:val="18"/>
        </w:rPr>
        <w:t>13) Which of the following statements about generating test cases is false?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Test cases may contain multiple valid test conditions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(b) Test cases may contain multiple invalid test conditions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(c) Test cases may contain both valid and invalid test conditions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(d) Test cases may contain more than one step</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(e) Test cases should contain expected results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Ans:</w:t>
      </w:r>
      <w:r w:rsidRPr="00E11B5F">
        <w:rPr>
          <w:rFonts w:asciiTheme="majorHAnsi" w:hAnsiTheme="majorHAnsi"/>
          <w:color w:val="373B41"/>
          <w:sz w:val="18"/>
          <w:szCs w:val="18"/>
        </w:rPr>
        <w:t> No Statement is False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990000"/>
          <w:sz w:val="18"/>
          <w:szCs w:val="18"/>
        </w:rPr>
        <w:t>14) What is VSS? Explain?</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990000"/>
          <w:sz w:val="18"/>
          <w:szCs w:val="18"/>
        </w:rPr>
        <w:t>VSS:</w:t>
      </w:r>
      <w:r w:rsidRPr="00E11B5F">
        <w:rPr>
          <w:rFonts w:asciiTheme="majorHAnsi" w:hAnsiTheme="majorHAnsi"/>
          <w:color w:val="373B41"/>
          <w:sz w:val="18"/>
          <w:szCs w:val="18"/>
        </w:rPr>
        <w:t> VSS stands for Visual Source Safe. It is a configuration management tool. It is a virtual library of computer files.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Users can read any of the files in the library at any time, but in order to change them, they must first check the file out. They are then allowed to modify the file and finally check it back in. Only after they check the file in are their changes made available to other users.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990000"/>
          <w:sz w:val="18"/>
          <w:szCs w:val="18"/>
        </w:rPr>
        <w:t>Configuration Management:</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Definition #1: The process of identifying and defining the configuration items in a software system, controlling the release, versioning and change of these items though out the software system life cycle, recording and reporting the status of configuration items and change requests, and verifying the completeness and correctness of configuration items.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Definition #2: The tracking and control of software development. SCM systems typically offer version control and team programming features. SCM is an acronym for software configuration management, and relates to configuration management (CM).</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990000"/>
          <w:sz w:val="18"/>
          <w:szCs w:val="18"/>
        </w:rPr>
        <w:t>Configuration Management Tool:</w:t>
      </w:r>
      <w:r w:rsidRPr="00E11B5F">
        <w:rPr>
          <w:rFonts w:asciiTheme="majorHAnsi" w:hAnsiTheme="majorHAnsi"/>
          <w:color w:val="373B41"/>
          <w:sz w:val="18"/>
          <w:szCs w:val="18"/>
        </w:rPr>
        <w:t> A software product providing automatic support for Change, Configuration or versions control.</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990000"/>
          <w:sz w:val="18"/>
          <w:szCs w:val="18"/>
        </w:rPr>
        <w:t>15) What is SDLC and briefly discuss the stages in SDLC?</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SDLC or software development life cycle is the whole process of developing software, beginning from Requirement gathering to maintenance. Broadly, the different stages of SDLC can be illustrated as these,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lastRenderedPageBreak/>
        <w:t>Gathering information, Analyze, Designing, Coding, Testing, Implementation and Maintenance.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Where each stage has a well defined procedure so that the developed software meets the customer or clients requirements in the best and most cost effective manner, without erring on the quality of the product.</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990000"/>
          <w:sz w:val="18"/>
          <w:szCs w:val="18"/>
        </w:rPr>
        <w:t>16) Write a test case for telephone?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Test case for telephone: 1. To check connectivity of telephone line or cable 2.To check dial tone of the phone 3. To check the keypads while you dial any valid number on the phone 4. To check ring tone with its volume levels 5.To check voice of both sides (from and to) of the phone 6. To check the display monitor of the phone. 7.To check redial option whether it’s functioning or not 8. To check loudspeaker whether it is functioning or not any missing above then you can add any more test cases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990000"/>
          <w:sz w:val="18"/>
          <w:szCs w:val="18"/>
        </w:rPr>
        <w:t>17) Design the test cases on sending of the emails?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For testing sending an email you can write test cases for.</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1) Performance: By using connections from different ISP's i.e. the speed.</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2) If your email id is POP compliant, then check if you can sent it using email clients.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3) If you email can be sent using an attachment.</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4) Maximum attachment limit.</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5) Maximum mail size.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6) Sending to valid / invalid id's if mail is received / bounced back respectively.</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990000"/>
          <w:sz w:val="18"/>
          <w:szCs w:val="18"/>
        </w:rPr>
        <w:t>18) What can be the various test cases for a pen?</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To check the pen type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b) To check the pen cap is present or not</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c) To check the pen ink is filled or not</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d) To check the pen writing or not</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e) To check the ink color i.e black or blue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f) To check the pen color</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g) To check weather the pen is used to write all types of papers or not</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h) To check the ink capacity of the pen</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i) To check the pen product by fiber or plastic.</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990000"/>
          <w:sz w:val="18"/>
          <w:szCs w:val="18"/>
        </w:rPr>
        <w:t>19) Give test case for withdraw module in banking project.</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Step1: when the balance in the account is nil, try to withdraw some amount (amount&gt;0) should display msg as " insufficient funds in acc"</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Step 2: when the account has some balance amount, try to withdraw amount(amount&gt;balance amount in account), should display "insufficient funds in acc"</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Step 3: when the account has some balance amount, enter a amount (amount&lt;=balance amount), should withdrawn correct amount from account.</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Step 4: when the account has some balance amount, enter the amount as 0, should display msg as withdrawal amount should be &gt; 0 and should be in multiple of hundreds( varies depending on reqs docs).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In the case of Minimum balance mandatory in the Account:</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Step 5: When the account has balance amount, try to withdraw whole amount , should display msg as " Minimum balance should be maintained".</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Step 6: When the account has balance amount=minimum balance, try to withdraw any amount , should display msg as " Minimum balance should be maintained".</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990000"/>
          <w:sz w:val="18"/>
          <w:szCs w:val="18"/>
        </w:rPr>
        <w:t>20) How to write test case of Login window where user name is editable to only upto 8 alpha characters?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1. Enter User Name and press LOGIN Button. User Name= COES. Should Display Warning Message Box "Please Enter User name and Password"</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lastRenderedPageBreak/>
        <w:t>2.Enter Password and press LOGIN Button. Password= COES. Should Display Warning Message Box "Please Enter User name and Password”</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3. Enter user Name and Password and press LOGIN Button. "USER = COES AND Password = XYZ" (Wrong user name &amp; password). Should Display Warning Message Box "Please Enter User name and Password"</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4. Enter user Name and Password and press LOGIN Button. "USER ="" "" AND Password = "" """(Blank values). Should Display Warning Message Box "Please Enter User name and Password"</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5. Enter User Name and Password and press LOGIN Button. "USER = COES AND Password = COES" (Correct user name &amp; password). Should navigate to next page.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6. Enter User Name and Password and press LOGIN Button "USER = ADMIN AND Password = ADMIN" (Correct user name &amp; password). Should navigate to Maintenance page.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990000"/>
          <w:sz w:val="18"/>
          <w:szCs w:val="18"/>
        </w:rPr>
        <w:t>21) How will we prepare test cases?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Test cases are prepared on the basis of Requirement documents. Each company follows their own format.</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The test cases are 3 types.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1.GUI Test cases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 Availability b. Alignment C. Look and Feel d. Spell checking</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2.Positive test cases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3.Negative test cases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990000"/>
          <w:sz w:val="18"/>
          <w:szCs w:val="18"/>
        </w:rPr>
        <w:t>22) What is the Traceability matrix? What is its use?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Traceability Matrix is a document that provides cross-reference between Requirements/ Use Cases with Test Cases and Bugs. This document establishes the Traceability between the requirements and test cases executed in the system testing. It also provides a reference to the specific requirement with reference to a particular bug.</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990000"/>
          <w:sz w:val="18"/>
          <w:szCs w:val="18"/>
        </w:rPr>
        <w:t>23) How will you check that your test cases covered all the requirements?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By using, Traceability matrix. Traceability matrix means the matrix showing the relationship b/w the requirements &amp; test cases.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b/>
          <w:bCs/>
          <w:color w:val="990000"/>
          <w:sz w:val="18"/>
          <w:szCs w:val="18"/>
        </w:rPr>
        <w:t>24) For a triangle (sum of two sides is greater than or equal to the third side), what is the minimal number of test cases required?</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The answer is 3</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1.Measure all sides of the triangle.</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2.Add the minimum and second highest length of the triangle and store the result as Res.</w:t>
      </w:r>
    </w:p>
    <w:p w:rsidR="004D3204" w:rsidRPr="00E11B5F" w:rsidRDefault="004D3204" w:rsidP="00E11B5F">
      <w:pPr>
        <w:shd w:val="clear" w:color="auto" w:fill="FFFFFF"/>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3.Compare the Res with the largest side of the triangle.</w:t>
      </w:r>
    </w:p>
    <w:p w:rsidR="004D3204" w:rsidRPr="004D3204" w:rsidRDefault="004D3204" w:rsidP="00E11B5F">
      <w:pPr>
        <w:spacing w:after="0" w:line="240" w:lineRule="auto"/>
        <w:rPr>
          <w:rFonts w:asciiTheme="majorHAnsi" w:eastAsia="Times New Roman" w:hAnsiTheme="majorHAnsi" w:cs="Times New Roman"/>
          <w:sz w:val="18"/>
          <w:szCs w:val="18"/>
        </w:rPr>
      </w:pPr>
      <w:r w:rsidRPr="004D3204">
        <w:rPr>
          <w:rFonts w:asciiTheme="majorHAnsi" w:eastAsia="Times New Roman" w:hAnsiTheme="majorHAnsi" w:cs="Times New Roman"/>
          <w:b/>
          <w:bCs/>
          <w:color w:val="373B41"/>
          <w:sz w:val="18"/>
          <w:szCs w:val="18"/>
          <w:shd w:val="clear" w:color="auto" w:fill="FFFFFF"/>
        </w:rPr>
        <w:t>Responsibilities of a tester:</w:t>
      </w:r>
      <w:r w:rsidRPr="004D3204">
        <w:rPr>
          <w:rFonts w:asciiTheme="majorHAnsi" w:eastAsia="Times New Roman" w:hAnsiTheme="majorHAnsi" w:cs="Times New Roman"/>
          <w:color w:val="373B41"/>
          <w:sz w:val="18"/>
          <w:szCs w:val="18"/>
        </w:rPr>
        <w:br/>
      </w:r>
    </w:p>
    <w:p w:rsidR="004D3204" w:rsidRPr="004D3204" w:rsidRDefault="004D3204" w:rsidP="00E11B5F">
      <w:pPr>
        <w:shd w:val="clear" w:color="auto" w:fill="FFFFFF"/>
        <w:spacing w:after="0" w:line="240" w:lineRule="auto"/>
        <w:rPr>
          <w:rFonts w:asciiTheme="majorHAnsi" w:eastAsia="Times New Roman" w:hAnsiTheme="majorHAnsi" w:cs="Times New Roman"/>
          <w:color w:val="373B41"/>
          <w:sz w:val="18"/>
          <w:szCs w:val="18"/>
        </w:rPr>
      </w:pPr>
      <w:r w:rsidRPr="004D3204">
        <w:rPr>
          <w:rFonts w:asciiTheme="majorHAnsi" w:eastAsia="Times New Roman" w:hAnsiTheme="majorHAnsi" w:cs="Times New Roman"/>
          <w:color w:val="373B41"/>
          <w:sz w:val="18"/>
          <w:szCs w:val="18"/>
        </w:rPr>
        <w:t>- Understand project requirements.</w:t>
      </w:r>
      <w:r w:rsidRPr="004D3204">
        <w:rPr>
          <w:rFonts w:asciiTheme="majorHAnsi" w:eastAsia="Times New Roman" w:hAnsiTheme="majorHAnsi" w:cs="Times New Roman"/>
          <w:color w:val="373B41"/>
          <w:sz w:val="18"/>
          <w:szCs w:val="18"/>
        </w:rPr>
        <w:br/>
        <w:t>- Prepare Update the Test case document for testing of the application from all aspects.</w:t>
      </w:r>
      <w:r w:rsidRPr="004D3204">
        <w:rPr>
          <w:rFonts w:asciiTheme="majorHAnsi" w:eastAsia="Times New Roman" w:hAnsiTheme="majorHAnsi" w:cs="Times New Roman"/>
          <w:color w:val="373B41"/>
          <w:sz w:val="18"/>
          <w:szCs w:val="18"/>
        </w:rPr>
        <w:br/>
        <w:t>- Prepare the test setup.</w:t>
      </w:r>
      <w:r w:rsidRPr="004D3204">
        <w:rPr>
          <w:rFonts w:asciiTheme="majorHAnsi" w:eastAsia="Times New Roman" w:hAnsiTheme="majorHAnsi" w:cs="Times New Roman"/>
          <w:color w:val="373B41"/>
          <w:sz w:val="18"/>
          <w:szCs w:val="18"/>
        </w:rPr>
        <w:br/>
        <w:t>- Deploy the build in the required setup.</w:t>
      </w:r>
      <w:r w:rsidRPr="004D3204">
        <w:rPr>
          <w:rFonts w:asciiTheme="majorHAnsi" w:eastAsia="Times New Roman" w:hAnsiTheme="majorHAnsi" w:cs="Times New Roman"/>
          <w:color w:val="373B41"/>
          <w:sz w:val="18"/>
          <w:szCs w:val="18"/>
        </w:rPr>
        <w:br/>
        <w:t>- Conduct the Testing including Sanity and functional Execute the Test cases.</w:t>
      </w:r>
      <w:r w:rsidRPr="004D3204">
        <w:rPr>
          <w:rFonts w:asciiTheme="majorHAnsi" w:eastAsia="Times New Roman" w:hAnsiTheme="majorHAnsi" w:cs="Times New Roman"/>
          <w:color w:val="373B41"/>
          <w:sz w:val="18"/>
          <w:szCs w:val="18"/>
        </w:rPr>
        <w:br/>
        <w:t>-Update the Test Result document.</w:t>
      </w:r>
      <w:r w:rsidRPr="004D3204">
        <w:rPr>
          <w:rFonts w:asciiTheme="majorHAnsi" w:eastAsia="Times New Roman" w:hAnsiTheme="majorHAnsi" w:cs="Times New Roman"/>
          <w:color w:val="373B41"/>
          <w:sz w:val="18"/>
          <w:szCs w:val="18"/>
        </w:rPr>
        <w:br/>
        <w:t>- Attend the Regular client calls.</w:t>
      </w:r>
      <w:r w:rsidRPr="004D3204">
        <w:rPr>
          <w:rFonts w:asciiTheme="majorHAnsi" w:eastAsia="Times New Roman" w:hAnsiTheme="majorHAnsi" w:cs="Times New Roman"/>
          <w:color w:val="373B41"/>
          <w:sz w:val="18"/>
          <w:szCs w:val="18"/>
        </w:rPr>
        <w:br/>
        <w:t>- Log / File the defects in Defect tracking tool / Bug Report.</w:t>
      </w:r>
      <w:r w:rsidRPr="004D3204">
        <w:rPr>
          <w:rFonts w:asciiTheme="majorHAnsi" w:eastAsia="Times New Roman" w:hAnsiTheme="majorHAnsi" w:cs="Times New Roman"/>
          <w:color w:val="373B41"/>
          <w:sz w:val="18"/>
          <w:szCs w:val="18"/>
        </w:rPr>
        <w:br/>
        <w:t>- Verify defects.</w:t>
      </w:r>
      <w:r w:rsidRPr="004D3204">
        <w:rPr>
          <w:rFonts w:asciiTheme="majorHAnsi" w:eastAsia="Times New Roman" w:hAnsiTheme="majorHAnsi" w:cs="Times New Roman"/>
          <w:color w:val="373B41"/>
          <w:sz w:val="18"/>
          <w:szCs w:val="18"/>
        </w:rPr>
        <w:br/>
        <w:t>- Discuss doubts/queries with Development Team / Client.</w:t>
      </w:r>
      <w:r w:rsidRPr="004D3204">
        <w:rPr>
          <w:rFonts w:asciiTheme="majorHAnsi" w:eastAsia="Times New Roman" w:hAnsiTheme="majorHAnsi" w:cs="Times New Roman"/>
          <w:color w:val="373B41"/>
          <w:sz w:val="18"/>
          <w:szCs w:val="18"/>
        </w:rPr>
        <w:br/>
        <w:t>- Conduct internal trainings on various products.</w:t>
      </w:r>
    </w:p>
    <w:p w:rsidR="004D3204" w:rsidRPr="00E11B5F" w:rsidRDefault="004D3204" w:rsidP="00E11B5F">
      <w:pPr>
        <w:pStyle w:val="Heading1"/>
        <w:spacing w:before="0" w:beforeAutospacing="0" w:after="0" w:afterAutospacing="0"/>
        <w:rPr>
          <w:rFonts w:asciiTheme="majorHAnsi" w:hAnsiTheme="majorHAnsi"/>
          <w:color w:val="373B41"/>
          <w:sz w:val="18"/>
          <w:szCs w:val="18"/>
        </w:rPr>
      </w:pPr>
      <w:hyperlink r:id="rId298" w:history="1">
        <w:r w:rsidRPr="00E11B5F">
          <w:rPr>
            <w:rStyle w:val="Hyperlink"/>
            <w:rFonts w:asciiTheme="majorHAnsi" w:hAnsiTheme="majorHAnsi"/>
            <w:color w:val="373B41"/>
            <w:sz w:val="18"/>
            <w:szCs w:val="18"/>
          </w:rPr>
          <w:t>High Seviority-Low Priority &amp; Low Seviority and High Priority</w:t>
        </w:r>
      </w:hyperlink>
    </w:p>
    <w:p w:rsidR="004D3204" w:rsidRPr="00E11B5F" w:rsidRDefault="004D3204" w:rsidP="00E11B5F">
      <w:pPr>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1000" name="Picture 1000" descr="https://4.bp.blogspot.com/-DTH0zDHsPcI/XFlOOLaRYvI/AAAAAAAAQA4/dbnxWowJEyopuyRSadCdAsIn3mPA6wHIACLcBGAs/s1600/Programs%2Bfor%2BSelenium%252810%2529.png">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https://4.bp.blogspot.com/-DTH0zDHsPcI/XFlOOLaRYvI/AAAAAAAAQA4/dbnxWowJEyopuyRSadCdAsIn3mPA6wHIACLcBGAs/s1600/Programs%2Bfor%2BSelenium%252810%2529.png">
                      <a:hlinkClick r:id="rId299"/>
                    </pic:cNvPr>
                    <pic:cNvPicPr>
                      <a:picLocks noChangeAspect="1" noChangeArrowheads="1"/>
                    </pic:cNvPicPr>
                  </pic:nvPicPr>
                  <pic:blipFill>
                    <a:blip r:embed="rId300"/>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4D3204" w:rsidRPr="00E11B5F" w:rsidRDefault="004D3204" w:rsidP="00E11B5F">
      <w:pPr>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Severity:</w:t>
      </w:r>
      <w:r w:rsidRPr="00E11B5F">
        <w:rPr>
          <w:rFonts w:asciiTheme="majorHAnsi" w:hAnsiTheme="majorHAnsi"/>
          <w:color w:val="373B41"/>
          <w:sz w:val="18"/>
          <w:szCs w:val="18"/>
        </w:rPr>
        <w:t> Means impact on the application..,</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Priority:</w:t>
      </w:r>
      <w:r w:rsidRPr="00E11B5F">
        <w:rPr>
          <w:rFonts w:asciiTheme="majorHAnsi" w:hAnsiTheme="majorHAnsi"/>
          <w:color w:val="373B41"/>
          <w:sz w:val="18"/>
          <w:szCs w:val="18"/>
        </w:rPr>
        <w:t> Means Importance in terms of both application and client</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High severity and low priority.</w:t>
      </w:r>
      <w:r w:rsidRPr="00E11B5F">
        <w:rPr>
          <w:rFonts w:asciiTheme="majorHAnsi" w:hAnsiTheme="majorHAnsi"/>
          <w:color w:val="373B41"/>
          <w:sz w:val="18"/>
          <w:szCs w:val="18"/>
        </w:rPr>
        <w:br/>
        <w:t>When the application has critical problem and it has to be solved after a month then we can say it as high severity and low priority.</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low severity and high priority</w:t>
      </w:r>
      <w:r w:rsidRPr="00E11B5F">
        <w:rPr>
          <w:rFonts w:asciiTheme="majorHAnsi" w:hAnsiTheme="majorHAnsi"/>
          <w:color w:val="373B41"/>
          <w:sz w:val="18"/>
          <w:szCs w:val="18"/>
        </w:rPr>
        <w:br/>
        <w:t>When the application has trivial problem ie (less affected) and it has to be solved within a day then we can say it as low seviority and high priority</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u w:val="single"/>
        </w:rPr>
        <w:t>Example:1</w:t>
      </w:r>
      <w:r w:rsidRPr="00E11B5F">
        <w:rPr>
          <w:rFonts w:asciiTheme="majorHAnsi" w:hAnsiTheme="majorHAnsi"/>
          <w:color w:val="373B41"/>
          <w:sz w:val="18"/>
          <w:szCs w:val="18"/>
        </w:rPr>
        <w:br/>
      </w:r>
      <w:r w:rsidRPr="00E11B5F">
        <w:rPr>
          <w:rFonts w:asciiTheme="majorHAnsi" w:hAnsiTheme="majorHAnsi"/>
          <w:b/>
          <w:bCs/>
          <w:color w:val="373B41"/>
          <w:sz w:val="18"/>
          <w:szCs w:val="18"/>
        </w:rPr>
        <w:t>Requirement:</w:t>
      </w:r>
      <w:r w:rsidRPr="00E11B5F">
        <w:rPr>
          <w:rFonts w:asciiTheme="majorHAnsi" w:hAnsiTheme="majorHAnsi"/>
          <w:color w:val="373B41"/>
          <w:sz w:val="18"/>
          <w:szCs w:val="18"/>
        </w:rPr>
        <w:t> Assume that Login page consists of User Name and Password.Crietria is that the Password as to expire in every 30 days and new password has to be assigned.and old one should no longer exist.</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For High Severity and low Priority</w:t>
      </w:r>
      <w:r w:rsidRPr="00E11B5F">
        <w:rPr>
          <w:rFonts w:asciiTheme="majorHAnsi" w:hAnsiTheme="majorHAnsi"/>
          <w:color w:val="373B41"/>
          <w:sz w:val="18"/>
          <w:szCs w:val="18"/>
        </w:rPr>
        <w:br/>
        <w:t>Application accpets the New password after very expiry of 30 days..Now the Application still accpets the Old password and the new password for the same account.</w:t>
      </w:r>
      <w:r w:rsidRPr="00E11B5F">
        <w:rPr>
          <w:rFonts w:asciiTheme="majorHAnsi" w:hAnsiTheme="majorHAnsi"/>
          <w:color w:val="373B41"/>
          <w:sz w:val="18"/>
          <w:szCs w:val="18"/>
        </w:rPr>
        <w:br/>
        <w:t>Hence this High severity and Low priority .Since the deviates the criteria ie Old password still works.</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For High Priority and low Severity</w:t>
      </w:r>
      <w:r w:rsidRPr="00E11B5F">
        <w:rPr>
          <w:rFonts w:asciiTheme="majorHAnsi" w:hAnsiTheme="majorHAnsi"/>
          <w:color w:val="373B41"/>
          <w:sz w:val="18"/>
          <w:szCs w:val="18"/>
        </w:rPr>
        <w:br/>
        <w:t>Application behaves such that it doesn’t allow to change every 30 dyas.It still works with same old password.</w:t>
      </w:r>
      <w:r w:rsidRPr="00E11B5F">
        <w:rPr>
          <w:rFonts w:asciiTheme="majorHAnsi" w:hAnsiTheme="majorHAnsi"/>
          <w:color w:val="373B41"/>
          <w:sz w:val="18"/>
          <w:szCs w:val="18"/>
        </w:rPr>
        <w:br/>
        <w:t>hence deviates from the clients requirements and doesn’t affect the application hence it is termed as High Priority and low severity</w:t>
      </w:r>
    </w:p>
    <w:p w:rsidR="004D3204" w:rsidRPr="00E11B5F" w:rsidRDefault="004D3204" w:rsidP="00E11B5F">
      <w:pPr>
        <w:pStyle w:val="Heading1"/>
        <w:spacing w:before="0" w:beforeAutospacing="0" w:after="0" w:afterAutospacing="0"/>
        <w:rPr>
          <w:rFonts w:asciiTheme="majorHAnsi" w:hAnsiTheme="majorHAnsi"/>
          <w:color w:val="373B41"/>
          <w:sz w:val="18"/>
          <w:szCs w:val="18"/>
        </w:rPr>
      </w:pPr>
      <w:hyperlink r:id="rId301" w:history="1">
        <w:r w:rsidRPr="00E11B5F">
          <w:rPr>
            <w:rStyle w:val="Hyperlink"/>
            <w:rFonts w:asciiTheme="majorHAnsi" w:hAnsiTheme="majorHAnsi"/>
            <w:color w:val="373B41"/>
            <w:sz w:val="18"/>
            <w:szCs w:val="18"/>
          </w:rPr>
          <w:t>Software Testing Metrics</w:t>
        </w:r>
      </w:hyperlink>
    </w:p>
    <w:p w:rsidR="004D3204" w:rsidRPr="00E11B5F" w:rsidRDefault="004D3204" w:rsidP="00E11B5F">
      <w:pPr>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lastRenderedPageBreak/>
        <w:drawing>
          <wp:inline distT="0" distB="0" distL="0" distR="0">
            <wp:extent cx="3050540" cy="2282190"/>
            <wp:effectExtent l="19050" t="0" r="0" b="0"/>
            <wp:docPr id="1002" name="Picture 1002" descr="https://3.bp.blogspot.com/-JQSdYewgUrE/XFlPOqWTSmI/AAAAAAAAQBE/cCYtZ5re3A4vRzyrzLvBG2yXp0Xa2RFDwCLcBGAs/s1600/Programs%2Bfor%2BSelenium%25282%2529.png">
              <a:hlinkClick xmlns:a="http://schemas.openxmlformats.org/drawingml/2006/main" r:id="rId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https://3.bp.blogspot.com/-JQSdYewgUrE/XFlPOqWTSmI/AAAAAAAAQBE/cCYtZ5re3A4vRzyrzLvBG2yXp0Xa2RFDwCLcBGAs/s1600/Programs%2Bfor%2BSelenium%25282%2529.png">
                      <a:hlinkClick r:id="rId302"/>
                    </pic:cNvPr>
                    <pic:cNvPicPr>
                      <a:picLocks noChangeAspect="1" noChangeArrowheads="1"/>
                    </pic:cNvPicPr>
                  </pic:nvPicPr>
                  <pic:blipFill>
                    <a:blip r:embed="rId303"/>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4D3204" w:rsidRPr="00E11B5F" w:rsidRDefault="004D3204" w:rsidP="00E11B5F">
      <w:pPr>
        <w:spacing w:after="0" w:line="240" w:lineRule="auto"/>
        <w:rPr>
          <w:rFonts w:asciiTheme="majorHAnsi" w:hAnsiTheme="majorHAnsi"/>
          <w:color w:val="373B41"/>
          <w:sz w:val="18"/>
          <w:szCs w:val="18"/>
        </w:rPr>
      </w:pPr>
      <w:r w:rsidRPr="00E11B5F">
        <w:rPr>
          <w:rFonts w:asciiTheme="majorHAnsi" w:hAnsiTheme="majorHAnsi"/>
          <w:b/>
          <w:bCs/>
          <w:color w:val="373B41"/>
          <w:sz w:val="18"/>
          <w:szCs w:val="18"/>
        </w:rPr>
        <w:t>Measurement: </w:t>
      </w:r>
      <w:r w:rsidRPr="00E11B5F">
        <w:rPr>
          <w:rFonts w:asciiTheme="majorHAnsi" w:hAnsiTheme="majorHAnsi"/>
          <w:color w:val="373B41"/>
          <w:sz w:val="18"/>
          <w:szCs w:val="18"/>
        </w:rPr>
        <w:t>Quantifying the quality of an Application</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Metric:</w:t>
      </w:r>
      <w:r w:rsidRPr="00E11B5F">
        <w:rPr>
          <w:rFonts w:asciiTheme="majorHAnsi" w:hAnsiTheme="majorHAnsi"/>
          <w:color w:val="373B41"/>
          <w:sz w:val="18"/>
          <w:szCs w:val="18"/>
        </w:rPr>
        <w:t>It is the combination of measurements</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Some important testing metrics:</w:t>
      </w:r>
      <w:r w:rsidRPr="00E11B5F">
        <w:rPr>
          <w:rFonts w:asciiTheme="majorHAnsi" w:hAnsiTheme="majorHAnsi"/>
          <w:color w:val="373B41"/>
          <w:sz w:val="18"/>
          <w:szCs w:val="18"/>
        </w:rPr>
        <w:br/>
      </w:r>
      <w:r w:rsidRPr="00E11B5F">
        <w:rPr>
          <w:rFonts w:asciiTheme="majorHAnsi" w:hAnsiTheme="majorHAnsi"/>
          <w:color w:val="373B41"/>
          <w:sz w:val="18"/>
          <w:szCs w:val="18"/>
        </w:rPr>
        <w:br/>
        <w:t>1)Schedule variance=(Actual time taken-planed time)/planed time*100</w:t>
      </w:r>
      <w:r w:rsidRPr="00E11B5F">
        <w:rPr>
          <w:rFonts w:asciiTheme="majorHAnsi" w:hAnsiTheme="majorHAnsi"/>
          <w:color w:val="373B41"/>
          <w:sz w:val="18"/>
          <w:szCs w:val="18"/>
        </w:rPr>
        <w:br/>
      </w:r>
      <w:r w:rsidRPr="00E11B5F">
        <w:rPr>
          <w:rFonts w:asciiTheme="majorHAnsi" w:hAnsiTheme="majorHAnsi"/>
          <w:color w:val="373B41"/>
          <w:sz w:val="18"/>
          <w:szCs w:val="18"/>
        </w:rPr>
        <w:br/>
        <w:t>2)Effort variance=(Actual effort-Planned Effort)/Planned effort * 100</w:t>
      </w:r>
      <w:r w:rsidRPr="00E11B5F">
        <w:rPr>
          <w:rFonts w:asciiTheme="majorHAnsi" w:hAnsiTheme="majorHAnsi"/>
          <w:color w:val="373B41"/>
          <w:sz w:val="18"/>
          <w:szCs w:val="18"/>
        </w:rPr>
        <w:br/>
      </w:r>
      <w:r w:rsidRPr="00E11B5F">
        <w:rPr>
          <w:rFonts w:asciiTheme="majorHAnsi" w:hAnsiTheme="majorHAnsi"/>
          <w:color w:val="373B41"/>
          <w:sz w:val="18"/>
          <w:szCs w:val="18"/>
        </w:rPr>
        <w:br/>
        <w:t>3)Test Case coverage =(Total Test Cases – Requirements that cannot mapped to test cases)/Total Test cases * 100</w:t>
      </w:r>
      <w:r w:rsidRPr="00E11B5F">
        <w:rPr>
          <w:rFonts w:asciiTheme="majorHAnsi" w:hAnsiTheme="majorHAnsi"/>
          <w:color w:val="373B41"/>
          <w:sz w:val="18"/>
          <w:szCs w:val="18"/>
        </w:rPr>
        <w:br/>
      </w:r>
      <w:r w:rsidRPr="00E11B5F">
        <w:rPr>
          <w:rFonts w:asciiTheme="majorHAnsi" w:hAnsiTheme="majorHAnsi"/>
          <w:color w:val="373B41"/>
          <w:sz w:val="18"/>
          <w:szCs w:val="18"/>
        </w:rPr>
        <w:br/>
        <w:t>4)Customer Satisfaction= number of complaints/Period of time</w:t>
      </w:r>
      <w:r w:rsidRPr="00E11B5F">
        <w:rPr>
          <w:rFonts w:asciiTheme="majorHAnsi" w:hAnsiTheme="majorHAnsi"/>
          <w:color w:val="373B41"/>
          <w:sz w:val="18"/>
          <w:szCs w:val="18"/>
        </w:rPr>
        <w:br/>
      </w:r>
      <w:r w:rsidRPr="00E11B5F">
        <w:rPr>
          <w:rFonts w:asciiTheme="majorHAnsi" w:hAnsiTheme="majorHAnsi"/>
          <w:color w:val="373B41"/>
          <w:sz w:val="18"/>
          <w:szCs w:val="18"/>
        </w:rPr>
        <w:br/>
        <w:t>5)Test Case effectiveness = The extent to which test cases are able to find defect.</w:t>
      </w:r>
      <w:r w:rsidRPr="00E11B5F">
        <w:rPr>
          <w:rFonts w:asciiTheme="majorHAnsi" w:hAnsiTheme="majorHAnsi"/>
          <w:color w:val="373B41"/>
          <w:sz w:val="18"/>
          <w:szCs w:val="18"/>
        </w:rPr>
        <w:br/>
      </w:r>
      <w:r w:rsidRPr="00E11B5F">
        <w:rPr>
          <w:rFonts w:asciiTheme="majorHAnsi" w:hAnsiTheme="majorHAnsi"/>
          <w:color w:val="373B41"/>
          <w:sz w:val="18"/>
          <w:szCs w:val="18"/>
        </w:rPr>
        <w:br/>
        <w:t>6) Time to find a defect = The effort required to find a defect</w:t>
      </w:r>
      <w:r w:rsidRPr="00E11B5F">
        <w:rPr>
          <w:rFonts w:asciiTheme="majorHAnsi" w:hAnsiTheme="majorHAnsi"/>
          <w:color w:val="373B41"/>
          <w:sz w:val="18"/>
          <w:szCs w:val="18"/>
        </w:rPr>
        <w:br/>
      </w:r>
      <w:r w:rsidRPr="00E11B5F">
        <w:rPr>
          <w:rFonts w:asciiTheme="majorHAnsi" w:hAnsiTheme="majorHAnsi"/>
          <w:color w:val="373B41"/>
          <w:sz w:val="18"/>
          <w:szCs w:val="18"/>
        </w:rPr>
        <w:br/>
        <w:t>7) Defect Severity = business impact= effect on the end user</w:t>
      </w:r>
      <w:r w:rsidRPr="00E11B5F">
        <w:rPr>
          <w:rFonts w:asciiTheme="majorHAnsi" w:hAnsiTheme="majorHAnsi"/>
          <w:color w:val="373B41"/>
          <w:sz w:val="18"/>
          <w:szCs w:val="18"/>
        </w:rPr>
        <w:br/>
      </w:r>
      <w:r w:rsidRPr="00E11B5F">
        <w:rPr>
          <w:rFonts w:asciiTheme="majorHAnsi" w:hAnsiTheme="majorHAnsi"/>
          <w:color w:val="373B41"/>
          <w:sz w:val="18"/>
          <w:szCs w:val="18"/>
        </w:rPr>
        <w:br/>
        <w:t>8)Test Coverage = To which test case covers the products complete functionality.</w:t>
      </w:r>
      <w:r w:rsidRPr="00E11B5F">
        <w:rPr>
          <w:rFonts w:asciiTheme="majorHAnsi" w:hAnsiTheme="majorHAnsi"/>
          <w:color w:val="373B41"/>
          <w:sz w:val="18"/>
          <w:szCs w:val="18"/>
        </w:rPr>
        <w:br/>
      </w:r>
      <w:r w:rsidRPr="00E11B5F">
        <w:rPr>
          <w:rFonts w:asciiTheme="majorHAnsi" w:hAnsiTheme="majorHAnsi"/>
          <w:color w:val="373B41"/>
          <w:sz w:val="18"/>
          <w:szCs w:val="18"/>
        </w:rPr>
        <w:br/>
        <w:t>9)Defect Severity index = An index representing the average of the severity of the defect.</w:t>
      </w:r>
      <w:r w:rsidRPr="00E11B5F">
        <w:rPr>
          <w:rFonts w:asciiTheme="majorHAnsi" w:hAnsiTheme="majorHAnsi"/>
          <w:color w:val="373B41"/>
          <w:sz w:val="18"/>
          <w:szCs w:val="18"/>
        </w:rPr>
        <w:br/>
      </w:r>
      <w:r w:rsidRPr="00E11B5F">
        <w:rPr>
          <w:rFonts w:asciiTheme="majorHAnsi" w:hAnsiTheme="majorHAnsi"/>
          <w:color w:val="373B41"/>
          <w:sz w:val="18"/>
          <w:szCs w:val="18"/>
        </w:rPr>
        <w:br/>
        <w:t>10)Time to Solve a Defect = Effort Required to resolve the a defect</w:t>
      </w:r>
      <w:r w:rsidRPr="00E11B5F">
        <w:rPr>
          <w:rFonts w:asciiTheme="majorHAnsi" w:hAnsiTheme="majorHAnsi"/>
          <w:color w:val="373B41"/>
          <w:sz w:val="18"/>
          <w:szCs w:val="18"/>
        </w:rPr>
        <w:br/>
      </w:r>
      <w:r w:rsidRPr="00E11B5F">
        <w:rPr>
          <w:rFonts w:asciiTheme="majorHAnsi" w:hAnsiTheme="majorHAnsi"/>
          <w:color w:val="373B41"/>
          <w:sz w:val="18"/>
          <w:szCs w:val="18"/>
        </w:rPr>
        <w:br/>
        <w:t>11)No Of Defect = The Total number of defects found in time</w:t>
      </w:r>
      <w:r w:rsidRPr="00E11B5F">
        <w:rPr>
          <w:rFonts w:asciiTheme="majorHAnsi" w:hAnsiTheme="majorHAnsi"/>
          <w:color w:val="373B41"/>
          <w:sz w:val="18"/>
          <w:szCs w:val="18"/>
        </w:rPr>
        <w:br/>
      </w:r>
      <w:r w:rsidRPr="00E11B5F">
        <w:rPr>
          <w:rFonts w:asciiTheme="majorHAnsi" w:hAnsiTheme="majorHAnsi"/>
          <w:color w:val="373B41"/>
          <w:sz w:val="18"/>
          <w:szCs w:val="18"/>
        </w:rPr>
        <w:br/>
        <w:t>12)Defects/KLOC = The number of defects per 1000 lines of code</w:t>
      </w:r>
      <w:r w:rsidRPr="00E11B5F">
        <w:rPr>
          <w:rFonts w:asciiTheme="majorHAnsi" w:hAnsiTheme="majorHAnsi"/>
          <w:color w:val="373B41"/>
          <w:sz w:val="18"/>
          <w:szCs w:val="18"/>
        </w:rPr>
        <w:br/>
      </w:r>
      <w:r w:rsidRPr="00E11B5F">
        <w:rPr>
          <w:rFonts w:asciiTheme="majorHAnsi" w:hAnsiTheme="majorHAnsi"/>
          <w:color w:val="373B41"/>
          <w:sz w:val="18"/>
          <w:szCs w:val="18"/>
        </w:rPr>
        <w:br/>
        <w:t>13)Defect severity = The severity level of a defect indicates the potential business impact for the end user.</w:t>
      </w:r>
      <w:r w:rsidRPr="00E11B5F">
        <w:rPr>
          <w:rFonts w:asciiTheme="majorHAnsi" w:hAnsiTheme="majorHAnsi"/>
          <w:color w:val="373B41"/>
          <w:sz w:val="18"/>
          <w:szCs w:val="18"/>
        </w:rPr>
        <w:br/>
        <w:t>(business impact = effect on the end user)</w:t>
      </w:r>
      <w:r w:rsidRPr="00E11B5F">
        <w:rPr>
          <w:rFonts w:asciiTheme="majorHAnsi" w:hAnsiTheme="majorHAnsi"/>
          <w:color w:val="373B41"/>
          <w:sz w:val="18"/>
          <w:szCs w:val="18"/>
        </w:rPr>
        <w:br/>
      </w:r>
      <w:r w:rsidRPr="00E11B5F">
        <w:rPr>
          <w:rFonts w:asciiTheme="majorHAnsi" w:hAnsiTheme="majorHAnsi"/>
          <w:color w:val="373B41"/>
          <w:sz w:val="18"/>
          <w:szCs w:val="18"/>
        </w:rPr>
        <w:br/>
        <w:t>14) Time to find the defect= The effort required to find a defect.</w:t>
      </w:r>
      <w:r w:rsidRPr="00E11B5F">
        <w:rPr>
          <w:rFonts w:asciiTheme="majorHAnsi" w:hAnsiTheme="majorHAnsi"/>
          <w:color w:val="373B41"/>
          <w:sz w:val="18"/>
          <w:szCs w:val="18"/>
        </w:rPr>
        <w:br/>
      </w:r>
      <w:r w:rsidRPr="00E11B5F">
        <w:rPr>
          <w:rFonts w:asciiTheme="majorHAnsi" w:hAnsiTheme="majorHAnsi"/>
          <w:color w:val="373B41"/>
          <w:sz w:val="18"/>
          <w:szCs w:val="18"/>
        </w:rPr>
        <w:br/>
        <w:t>15)Time to solve a defect =Effort required to resolve a defect (diagnosis and correction)</w:t>
      </w:r>
      <w:r w:rsidRPr="00E11B5F">
        <w:rPr>
          <w:rFonts w:asciiTheme="majorHAnsi" w:hAnsiTheme="majorHAnsi"/>
          <w:color w:val="373B41"/>
          <w:sz w:val="18"/>
          <w:szCs w:val="18"/>
        </w:rPr>
        <w:br/>
      </w:r>
      <w:r w:rsidRPr="00E11B5F">
        <w:rPr>
          <w:rFonts w:asciiTheme="majorHAnsi" w:hAnsiTheme="majorHAnsi"/>
          <w:color w:val="373B41"/>
          <w:sz w:val="18"/>
          <w:szCs w:val="18"/>
        </w:rPr>
        <w:br/>
        <w:t>16)Test coverage =Defined as the extent to which testing covers the product’s complete functionality.</w:t>
      </w:r>
      <w:r w:rsidRPr="00E11B5F">
        <w:rPr>
          <w:rFonts w:asciiTheme="majorHAnsi" w:hAnsiTheme="majorHAnsi"/>
          <w:color w:val="373B41"/>
          <w:sz w:val="18"/>
          <w:szCs w:val="18"/>
        </w:rPr>
        <w:br/>
      </w:r>
      <w:r w:rsidRPr="00E11B5F">
        <w:rPr>
          <w:rFonts w:asciiTheme="majorHAnsi" w:hAnsiTheme="majorHAnsi"/>
          <w:color w:val="373B41"/>
          <w:sz w:val="18"/>
          <w:szCs w:val="18"/>
        </w:rPr>
        <w:br/>
        <w:t>17) Test case effectiveness = The extent to which test cases are able to find defects.</w:t>
      </w:r>
      <w:r w:rsidRPr="00E11B5F">
        <w:rPr>
          <w:rFonts w:asciiTheme="majorHAnsi" w:hAnsiTheme="majorHAnsi"/>
          <w:color w:val="373B41"/>
          <w:sz w:val="18"/>
          <w:szCs w:val="18"/>
        </w:rPr>
        <w:br/>
      </w:r>
      <w:r w:rsidRPr="00E11B5F">
        <w:rPr>
          <w:rFonts w:asciiTheme="majorHAnsi" w:hAnsiTheme="majorHAnsi"/>
          <w:color w:val="373B41"/>
          <w:sz w:val="18"/>
          <w:szCs w:val="18"/>
        </w:rPr>
        <w:br/>
        <w:t>18) Defect Age=Fixed date-Reported date</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lastRenderedPageBreak/>
        <w:t>19)Defect Density=Number of defects in the module.</w:t>
      </w:r>
      <w:r w:rsidRPr="00E11B5F">
        <w:rPr>
          <w:rFonts w:asciiTheme="majorHAnsi" w:hAnsiTheme="majorHAnsi"/>
          <w:color w:val="373B41"/>
          <w:sz w:val="18"/>
          <w:szCs w:val="18"/>
        </w:rPr>
        <w:br/>
      </w:r>
      <w:r w:rsidRPr="00E11B5F">
        <w:rPr>
          <w:rFonts w:asciiTheme="majorHAnsi" w:hAnsiTheme="majorHAnsi"/>
          <w:color w:val="373B41"/>
          <w:sz w:val="18"/>
          <w:szCs w:val="18"/>
        </w:rPr>
        <w:br/>
        <w:t>20) Defect cost= Cost to analyze the defect + Cost to fix it+ Cost of failures already incurred due to it.</w:t>
      </w:r>
      <w:r w:rsidRPr="00E11B5F">
        <w:rPr>
          <w:rFonts w:asciiTheme="majorHAnsi" w:hAnsiTheme="majorHAnsi"/>
          <w:color w:val="373B41"/>
          <w:sz w:val="18"/>
          <w:szCs w:val="18"/>
        </w:rPr>
        <w:br/>
      </w:r>
      <w:r w:rsidRPr="00E11B5F">
        <w:rPr>
          <w:rFonts w:asciiTheme="majorHAnsi" w:hAnsiTheme="majorHAnsi"/>
          <w:color w:val="373B41"/>
          <w:sz w:val="18"/>
          <w:szCs w:val="18"/>
        </w:rPr>
        <w:br/>
        <w:t>21) Bug clearance Ratio =The ratio between valid &amp; Invalid bugs</w:t>
      </w:r>
      <w:r w:rsidRPr="00E11B5F">
        <w:rPr>
          <w:rFonts w:asciiTheme="majorHAnsi" w:hAnsiTheme="majorHAnsi"/>
          <w:color w:val="373B41"/>
          <w:sz w:val="18"/>
          <w:szCs w:val="18"/>
        </w:rPr>
        <w:br/>
      </w:r>
      <w:r w:rsidRPr="00E11B5F">
        <w:rPr>
          <w:rFonts w:asciiTheme="majorHAnsi" w:hAnsiTheme="majorHAnsi"/>
          <w:color w:val="373B41"/>
          <w:sz w:val="18"/>
          <w:szCs w:val="18"/>
        </w:rPr>
        <w:br/>
        <w:t>22) DRE (Defect Removal Efficiency)=A / A+B</w:t>
      </w:r>
      <w:r w:rsidRPr="00E11B5F">
        <w:rPr>
          <w:rFonts w:asciiTheme="majorHAnsi" w:hAnsiTheme="majorHAnsi"/>
          <w:color w:val="373B41"/>
          <w:sz w:val="18"/>
          <w:szCs w:val="18"/>
        </w:rPr>
        <w:br/>
        <w:t>A- Defects found by testing team (Fixed Defects)</w:t>
      </w:r>
      <w:r w:rsidRPr="00E11B5F">
        <w:rPr>
          <w:rFonts w:asciiTheme="majorHAnsi" w:hAnsiTheme="majorHAnsi"/>
          <w:color w:val="373B41"/>
          <w:sz w:val="18"/>
          <w:szCs w:val="18"/>
        </w:rPr>
        <w:br/>
        <w:t>B- Defects found by customers (Missed Defects)</w:t>
      </w:r>
    </w:p>
    <w:p w:rsidR="004D3204" w:rsidRPr="00E11B5F" w:rsidRDefault="004D3204" w:rsidP="00E11B5F">
      <w:pPr>
        <w:pStyle w:val="Heading1"/>
        <w:spacing w:before="0" w:beforeAutospacing="0" w:after="0" w:afterAutospacing="0"/>
        <w:rPr>
          <w:rFonts w:asciiTheme="majorHAnsi" w:hAnsiTheme="majorHAnsi"/>
          <w:color w:val="373B41"/>
          <w:sz w:val="18"/>
          <w:szCs w:val="18"/>
        </w:rPr>
      </w:pPr>
      <w:hyperlink r:id="rId304" w:history="1">
        <w:r w:rsidRPr="00E11B5F">
          <w:rPr>
            <w:rStyle w:val="Hyperlink"/>
            <w:rFonts w:asciiTheme="majorHAnsi" w:hAnsiTheme="majorHAnsi"/>
            <w:color w:val="373B41"/>
            <w:sz w:val="18"/>
            <w:szCs w:val="18"/>
          </w:rPr>
          <w:t>Software Testing Process</w:t>
        </w:r>
      </w:hyperlink>
    </w:p>
    <w:p w:rsidR="004D3204" w:rsidRPr="00E11B5F" w:rsidRDefault="004D3204" w:rsidP="00E11B5F">
      <w:pPr>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1004" name="Picture 1004" descr="https://2.bp.blogspot.com/-5Ds9GCOZl08/XFlQiKQIXwI/AAAAAAAAQBQ/mHHNYCd4hDc4K8H-KzSlZ4XZUXw2LsfeACLcBGAs/s1600/Programs%2Bfor%2BSelenium%25283%2529.png">
              <a:hlinkClick xmlns:a="http://schemas.openxmlformats.org/drawingml/2006/main" r:id="rId3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descr="https://2.bp.blogspot.com/-5Ds9GCOZl08/XFlQiKQIXwI/AAAAAAAAQBQ/mHHNYCd4hDc4K8H-KzSlZ4XZUXw2LsfeACLcBGAs/s1600/Programs%2Bfor%2BSelenium%25283%2529.png">
                      <a:hlinkClick r:id="rId305"/>
                    </pic:cNvPr>
                    <pic:cNvPicPr>
                      <a:picLocks noChangeAspect="1" noChangeArrowheads="1"/>
                    </pic:cNvPicPr>
                  </pic:nvPicPr>
                  <pic:blipFill>
                    <a:blip r:embed="rId306"/>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4D3204" w:rsidRPr="00E11B5F" w:rsidRDefault="004D3204" w:rsidP="00E11B5F">
      <w:pPr>
        <w:spacing w:after="0" w:line="240" w:lineRule="auto"/>
        <w:jc w:val="center"/>
        <w:rPr>
          <w:rFonts w:asciiTheme="majorHAnsi" w:hAnsiTheme="majorHAnsi"/>
          <w:color w:val="373B41"/>
          <w:sz w:val="18"/>
          <w:szCs w:val="18"/>
        </w:rPr>
      </w:pPr>
    </w:p>
    <w:p w:rsidR="004D3204" w:rsidRPr="00E11B5F" w:rsidRDefault="004D3204" w:rsidP="00E11B5F">
      <w:pPr>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r w:rsidRPr="00E11B5F">
        <w:rPr>
          <w:rFonts w:asciiTheme="majorHAnsi" w:hAnsiTheme="majorHAnsi"/>
          <w:b/>
          <w:bCs/>
          <w:color w:val="660000"/>
          <w:sz w:val="18"/>
          <w:szCs w:val="18"/>
          <w:u w:val="single"/>
        </w:rPr>
        <w:t>I) Test Planning</w:t>
      </w:r>
      <w:r w:rsidRPr="00E11B5F">
        <w:rPr>
          <w:rFonts w:asciiTheme="majorHAnsi" w:hAnsiTheme="majorHAnsi"/>
          <w:color w:val="373B41"/>
          <w:sz w:val="18"/>
          <w:szCs w:val="18"/>
        </w:rPr>
        <w:br/>
      </w:r>
      <w:r w:rsidRPr="00E11B5F">
        <w:rPr>
          <w:rFonts w:asciiTheme="majorHAnsi" w:hAnsiTheme="majorHAnsi"/>
          <w:color w:val="373B41"/>
          <w:sz w:val="18"/>
          <w:szCs w:val="18"/>
        </w:rPr>
        <w:br/>
        <w:t>(Primary Role: Test Lead/Team Lead)</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0000FF"/>
          <w:sz w:val="18"/>
          <w:szCs w:val="18"/>
        </w:rPr>
        <w:t>Input:/Reference:</w:t>
      </w:r>
      <w:r w:rsidRPr="00E11B5F">
        <w:rPr>
          <w:rFonts w:asciiTheme="majorHAnsi" w:hAnsiTheme="majorHAnsi"/>
          <w:color w:val="373B41"/>
          <w:sz w:val="18"/>
          <w:szCs w:val="18"/>
        </w:rPr>
        <w:br/>
      </w:r>
      <w:r w:rsidRPr="00E11B5F">
        <w:rPr>
          <w:rFonts w:asciiTheme="majorHAnsi" w:hAnsiTheme="majorHAnsi"/>
          <w:color w:val="373B41"/>
          <w:sz w:val="18"/>
          <w:szCs w:val="18"/>
        </w:rPr>
        <w:br/>
        <w:t>a) Requirements specification</w:t>
      </w:r>
      <w:r w:rsidRPr="00E11B5F">
        <w:rPr>
          <w:rFonts w:asciiTheme="majorHAnsi" w:hAnsiTheme="majorHAnsi"/>
          <w:color w:val="373B41"/>
          <w:sz w:val="18"/>
          <w:szCs w:val="18"/>
        </w:rPr>
        <w:br/>
        <w:t>b) Test Strategy</w:t>
      </w:r>
      <w:r w:rsidRPr="00E11B5F">
        <w:rPr>
          <w:rFonts w:asciiTheme="majorHAnsi" w:hAnsiTheme="majorHAnsi"/>
          <w:color w:val="373B41"/>
          <w:sz w:val="18"/>
          <w:szCs w:val="18"/>
        </w:rPr>
        <w:br/>
        <w:t>c) Project plan</w:t>
      </w:r>
      <w:r w:rsidRPr="00E11B5F">
        <w:rPr>
          <w:rFonts w:asciiTheme="majorHAnsi" w:hAnsiTheme="majorHAnsi"/>
          <w:color w:val="373B41"/>
          <w:sz w:val="18"/>
          <w:szCs w:val="18"/>
        </w:rPr>
        <w:br/>
        <w:t>d) Use cases/design docs/Prototype screen</w:t>
      </w:r>
      <w:r w:rsidRPr="00E11B5F">
        <w:rPr>
          <w:rFonts w:asciiTheme="majorHAnsi" w:hAnsiTheme="majorHAnsi"/>
          <w:color w:val="373B41"/>
          <w:sz w:val="18"/>
          <w:szCs w:val="18"/>
        </w:rPr>
        <w:br/>
        <w:t>e) Process Guidelines docs</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0000FF"/>
          <w:sz w:val="18"/>
          <w:szCs w:val="18"/>
        </w:rPr>
        <w:t>Templates:</w:t>
      </w:r>
      <w:r w:rsidRPr="00E11B5F">
        <w:rPr>
          <w:rFonts w:asciiTheme="majorHAnsi" w:hAnsiTheme="majorHAnsi"/>
          <w:color w:val="373B41"/>
          <w:sz w:val="18"/>
          <w:szCs w:val="18"/>
        </w:rPr>
        <w:br/>
      </w:r>
      <w:r w:rsidRPr="00E11B5F">
        <w:rPr>
          <w:rFonts w:asciiTheme="majorHAnsi" w:hAnsiTheme="majorHAnsi"/>
          <w:color w:val="373B41"/>
          <w:sz w:val="18"/>
          <w:szCs w:val="18"/>
        </w:rPr>
        <w:br/>
        <w:t>- Review Report</w:t>
      </w:r>
      <w:r w:rsidRPr="00E11B5F">
        <w:rPr>
          <w:rFonts w:asciiTheme="majorHAnsi" w:hAnsiTheme="majorHAnsi"/>
          <w:color w:val="373B41"/>
          <w:sz w:val="18"/>
          <w:szCs w:val="18"/>
        </w:rPr>
        <w:br/>
        <w:t>- Test Plan</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0000FF"/>
          <w:sz w:val="18"/>
          <w:szCs w:val="18"/>
        </w:rPr>
        <w:t>Roles:</w:t>
      </w:r>
      <w:r w:rsidRPr="00E11B5F">
        <w:rPr>
          <w:rFonts w:asciiTheme="majorHAnsi" w:hAnsiTheme="majorHAnsi"/>
          <w:color w:val="373B41"/>
          <w:sz w:val="18"/>
          <w:szCs w:val="18"/>
        </w:rPr>
        <w:br/>
      </w:r>
      <w:r w:rsidRPr="00E11B5F">
        <w:rPr>
          <w:rFonts w:asciiTheme="majorHAnsi" w:hAnsiTheme="majorHAnsi"/>
          <w:color w:val="373B41"/>
          <w:sz w:val="18"/>
          <w:szCs w:val="18"/>
        </w:rPr>
        <w:br/>
        <w:t>Test Lead/team Lead: Test Planning</w:t>
      </w:r>
      <w:r w:rsidRPr="00E11B5F">
        <w:rPr>
          <w:rFonts w:asciiTheme="majorHAnsi" w:hAnsiTheme="majorHAnsi"/>
          <w:color w:val="373B41"/>
          <w:sz w:val="18"/>
          <w:szCs w:val="18"/>
        </w:rPr>
        <w:br/>
        <w:t>Test Engineers: Contribution to Test plan</w:t>
      </w:r>
      <w:r w:rsidRPr="00E11B5F">
        <w:rPr>
          <w:rFonts w:asciiTheme="majorHAnsi" w:hAnsiTheme="majorHAnsi"/>
          <w:color w:val="373B41"/>
          <w:sz w:val="18"/>
          <w:szCs w:val="18"/>
        </w:rPr>
        <w:br/>
        <w:t>BA: Clarifications on Requirements</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0000FF"/>
          <w:sz w:val="18"/>
          <w:szCs w:val="18"/>
        </w:rPr>
        <w:t>Tasks:</w:t>
      </w:r>
      <w:r w:rsidRPr="00E11B5F">
        <w:rPr>
          <w:rFonts w:asciiTheme="majorHAnsi" w:hAnsiTheme="majorHAnsi"/>
          <w:color w:val="373B41"/>
          <w:sz w:val="18"/>
          <w:szCs w:val="18"/>
        </w:rPr>
        <w:br/>
      </w:r>
      <w:r w:rsidRPr="00E11B5F">
        <w:rPr>
          <w:rFonts w:asciiTheme="majorHAnsi" w:hAnsiTheme="majorHAnsi"/>
          <w:color w:val="373B41"/>
          <w:sz w:val="18"/>
          <w:szCs w:val="18"/>
        </w:rPr>
        <w:br/>
        <w:t>a) Understanding &amp; Analyzing the Requirements</w:t>
      </w:r>
      <w:r w:rsidRPr="00E11B5F">
        <w:rPr>
          <w:rFonts w:asciiTheme="majorHAnsi" w:hAnsiTheme="majorHAnsi"/>
          <w:color w:val="373B41"/>
          <w:sz w:val="18"/>
          <w:szCs w:val="18"/>
        </w:rPr>
        <w:br/>
        <w:t>b) Test Strategy Implementation</w:t>
      </w:r>
      <w:r w:rsidRPr="00E11B5F">
        <w:rPr>
          <w:rFonts w:asciiTheme="majorHAnsi" w:hAnsiTheme="majorHAnsi"/>
          <w:color w:val="373B41"/>
          <w:sz w:val="18"/>
          <w:szCs w:val="18"/>
        </w:rPr>
        <w:br/>
      </w:r>
      <w:r w:rsidRPr="00E11B5F">
        <w:rPr>
          <w:rFonts w:asciiTheme="majorHAnsi" w:hAnsiTheme="majorHAnsi"/>
          <w:color w:val="373B41"/>
          <w:sz w:val="18"/>
          <w:szCs w:val="18"/>
        </w:rPr>
        <w:lastRenderedPageBreak/>
        <w:t>c) Test Estimations (Time, Resources-Environmental, Human, Budget)</w:t>
      </w:r>
      <w:r w:rsidRPr="00E11B5F">
        <w:rPr>
          <w:rFonts w:asciiTheme="majorHAnsi" w:hAnsiTheme="majorHAnsi"/>
          <w:color w:val="373B41"/>
          <w:sz w:val="18"/>
          <w:szCs w:val="18"/>
        </w:rPr>
        <w:br/>
        <w:t>d) Risk Analysis</w:t>
      </w:r>
      <w:r w:rsidRPr="00E11B5F">
        <w:rPr>
          <w:rFonts w:asciiTheme="majorHAnsi" w:hAnsiTheme="majorHAnsi"/>
          <w:color w:val="373B41"/>
          <w:sz w:val="18"/>
          <w:szCs w:val="18"/>
        </w:rPr>
        <w:br/>
        <w:t>f) Team formation</w:t>
      </w:r>
      <w:r w:rsidRPr="00E11B5F">
        <w:rPr>
          <w:rFonts w:asciiTheme="majorHAnsi" w:hAnsiTheme="majorHAnsi"/>
          <w:color w:val="373B41"/>
          <w:sz w:val="18"/>
          <w:szCs w:val="18"/>
        </w:rPr>
        <w:br/>
        <w:t>g) Configuration management plan</w:t>
      </w:r>
      <w:r w:rsidRPr="00E11B5F">
        <w:rPr>
          <w:rFonts w:asciiTheme="majorHAnsi" w:hAnsiTheme="majorHAnsi"/>
          <w:color w:val="373B41"/>
          <w:sz w:val="18"/>
          <w:szCs w:val="18"/>
        </w:rPr>
        <w:br/>
        <w:t>h) Test Plan Documentation</w:t>
      </w:r>
      <w:r w:rsidRPr="00E11B5F">
        <w:rPr>
          <w:rFonts w:asciiTheme="majorHAnsi" w:hAnsiTheme="majorHAnsi"/>
          <w:color w:val="373B41"/>
          <w:sz w:val="18"/>
          <w:szCs w:val="18"/>
        </w:rPr>
        <w:br/>
        <w:t>i) Test Environment set-up defining</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0000FF"/>
          <w:sz w:val="18"/>
          <w:szCs w:val="18"/>
        </w:rPr>
        <w:t>Output:</w:t>
      </w:r>
      <w:r w:rsidRPr="00E11B5F">
        <w:rPr>
          <w:rFonts w:asciiTheme="majorHAnsi" w:hAnsiTheme="majorHAnsi"/>
          <w:color w:val="373B41"/>
          <w:sz w:val="18"/>
          <w:szCs w:val="18"/>
        </w:rPr>
        <w:br/>
      </w:r>
      <w:r w:rsidRPr="00E11B5F">
        <w:rPr>
          <w:rFonts w:asciiTheme="majorHAnsi" w:hAnsiTheme="majorHAnsi"/>
          <w:color w:val="373B41"/>
          <w:sz w:val="18"/>
          <w:szCs w:val="18"/>
        </w:rPr>
        <w:br/>
        <w:t>- Test Plan Document</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660000"/>
          <w:sz w:val="18"/>
          <w:szCs w:val="18"/>
          <w:u w:val="single"/>
        </w:rPr>
        <w:t>II) Test design:</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0000FF"/>
          <w:sz w:val="18"/>
          <w:szCs w:val="18"/>
        </w:rPr>
        <w:t>Input:/Reference:</w:t>
      </w:r>
      <w:r w:rsidRPr="00E11B5F">
        <w:rPr>
          <w:rFonts w:asciiTheme="majorHAnsi" w:hAnsiTheme="majorHAnsi"/>
          <w:color w:val="373B41"/>
          <w:sz w:val="18"/>
          <w:szCs w:val="18"/>
        </w:rPr>
        <w:br/>
      </w:r>
      <w:r w:rsidRPr="00E11B5F">
        <w:rPr>
          <w:rFonts w:asciiTheme="majorHAnsi" w:hAnsiTheme="majorHAnsi"/>
          <w:color w:val="373B41"/>
          <w:sz w:val="18"/>
          <w:szCs w:val="18"/>
        </w:rPr>
        <w:br/>
        <w:t>a) Requirements specification</w:t>
      </w:r>
      <w:r w:rsidRPr="00E11B5F">
        <w:rPr>
          <w:rFonts w:asciiTheme="majorHAnsi" w:hAnsiTheme="majorHAnsi"/>
          <w:color w:val="373B41"/>
          <w:sz w:val="18"/>
          <w:szCs w:val="18"/>
        </w:rPr>
        <w:br/>
        <w:t>b) Test Plan</w:t>
      </w:r>
      <w:r w:rsidRPr="00E11B5F">
        <w:rPr>
          <w:rFonts w:asciiTheme="majorHAnsi" w:hAnsiTheme="majorHAnsi"/>
          <w:color w:val="373B41"/>
          <w:sz w:val="18"/>
          <w:szCs w:val="18"/>
        </w:rPr>
        <w:br/>
        <w:t>d) Use cases/design docs/Prototype screen</w:t>
      </w:r>
      <w:r w:rsidRPr="00E11B5F">
        <w:rPr>
          <w:rFonts w:asciiTheme="majorHAnsi" w:hAnsiTheme="majorHAnsi"/>
          <w:color w:val="373B41"/>
          <w:sz w:val="18"/>
          <w:szCs w:val="18"/>
        </w:rPr>
        <w:br/>
        <w:t>e) Process Guidelines docs</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0000FF"/>
          <w:sz w:val="18"/>
          <w:szCs w:val="18"/>
        </w:rPr>
        <w:t>Templates:</w:t>
      </w:r>
      <w:r w:rsidRPr="00E11B5F">
        <w:rPr>
          <w:rFonts w:asciiTheme="majorHAnsi" w:hAnsiTheme="majorHAnsi"/>
          <w:color w:val="373B41"/>
          <w:sz w:val="18"/>
          <w:szCs w:val="18"/>
        </w:rPr>
        <w:br/>
      </w:r>
      <w:r w:rsidRPr="00E11B5F">
        <w:rPr>
          <w:rFonts w:asciiTheme="majorHAnsi" w:hAnsiTheme="majorHAnsi"/>
          <w:color w:val="373B41"/>
          <w:sz w:val="18"/>
          <w:szCs w:val="18"/>
        </w:rPr>
        <w:br/>
        <w:t>- Test Scenarios</w:t>
      </w:r>
      <w:r w:rsidRPr="00E11B5F">
        <w:rPr>
          <w:rFonts w:asciiTheme="majorHAnsi" w:hAnsiTheme="majorHAnsi"/>
          <w:color w:val="373B41"/>
          <w:sz w:val="18"/>
          <w:szCs w:val="18"/>
        </w:rPr>
        <w:br/>
        <w:t>- Test case</w:t>
      </w:r>
      <w:r w:rsidRPr="00E11B5F">
        <w:rPr>
          <w:rFonts w:asciiTheme="majorHAnsi" w:hAnsiTheme="majorHAnsi"/>
          <w:color w:val="373B41"/>
          <w:sz w:val="18"/>
          <w:szCs w:val="18"/>
        </w:rPr>
        <w:br/>
        <w:t>- Test data</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0000FF"/>
          <w:sz w:val="18"/>
          <w:szCs w:val="18"/>
        </w:rPr>
        <w:t>Roles:</w:t>
      </w:r>
      <w:r w:rsidRPr="00E11B5F">
        <w:rPr>
          <w:rFonts w:asciiTheme="majorHAnsi" w:hAnsiTheme="majorHAnsi"/>
          <w:color w:val="373B41"/>
          <w:sz w:val="18"/>
          <w:szCs w:val="18"/>
        </w:rPr>
        <w:br/>
      </w:r>
      <w:r w:rsidRPr="00E11B5F">
        <w:rPr>
          <w:rFonts w:asciiTheme="majorHAnsi" w:hAnsiTheme="majorHAnsi"/>
          <w:color w:val="373B41"/>
          <w:sz w:val="18"/>
          <w:szCs w:val="18"/>
        </w:rPr>
        <w:br/>
        <w:t>Test Engineers: Test case documentation</w:t>
      </w:r>
      <w:r w:rsidRPr="00E11B5F">
        <w:rPr>
          <w:rFonts w:asciiTheme="majorHAnsi" w:hAnsiTheme="majorHAnsi"/>
          <w:color w:val="373B41"/>
          <w:sz w:val="18"/>
          <w:szCs w:val="18"/>
        </w:rPr>
        <w:br/>
        <w:t>Test Lead/team Lead: Guidance, monitoring &amp; Control</w:t>
      </w:r>
      <w:r w:rsidRPr="00E11B5F">
        <w:rPr>
          <w:rFonts w:asciiTheme="majorHAnsi" w:hAnsiTheme="majorHAnsi"/>
          <w:color w:val="373B41"/>
          <w:sz w:val="18"/>
          <w:szCs w:val="18"/>
        </w:rPr>
        <w:br/>
        <w:t>BA: Clarifications on Requirements</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0000FF"/>
          <w:sz w:val="18"/>
          <w:szCs w:val="18"/>
        </w:rPr>
        <w:t>Tasks:</w:t>
      </w:r>
      <w:r w:rsidRPr="00E11B5F">
        <w:rPr>
          <w:rFonts w:asciiTheme="majorHAnsi" w:hAnsiTheme="majorHAnsi"/>
          <w:color w:val="373B41"/>
          <w:sz w:val="18"/>
          <w:szCs w:val="18"/>
        </w:rPr>
        <w:br/>
      </w:r>
      <w:r w:rsidRPr="00E11B5F">
        <w:rPr>
          <w:rFonts w:asciiTheme="majorHAnsi" w:hAnsiTheme="majorHAnsi"/>
          <w:color w:val="373B41"/>
          <w:sz w:val="18"/>
          <w:szCs w:val="18"/>
        </w:rPr>
        <w:br/>
        <w:t>a) Creating Test scenarios</w:t>
      </w:r>
      <w:r w:rsidRPr="00E11B5F">
        <w:rPr>
          <w:rFonts w:asciiTheme="majorHAnsi" w:hAnsiTheme="majorHAnsi"/>
          <w:color w:val="373B41"/>
          <w:sz w:val="18"/>
          <w:szCs w:val="18"/>
        </w:rPr>
        <w:br/>
        <w:t>b) Test case documentation</w:t>
      </w:r>
      <w:r w:rsidRPr="00E11B5F">
        <w:rPr>
          <w:rFonts w:asciiTheme="majorHAnsi" w:hAnsiTheme="majorHAnsi"/>
          <w:color w:val="373B41"/>
          <w:sz w:val="18"/>
          <w:szCs w:val="18"/>
        </w:rPr>
        <w:br/>
        <w:t>c) Test data collection</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0000FF"/>
          <w:sz w:val="18"/>
          <w:szCs w:val="18"/>
        </w:rPr>
        <w:t>Output:</w:t>
      </w:r>
      <w:r w:rsidRPr="00E11B5F">
        <w:rPr>
          <w:rFonts w:asciiTheme="majorHAnsi" w:hAnsiTheme="majorHAnsi"/>
          <w:color w:val="373B41"/>
          <w:sz w:val="18"/>
          <w:szCs w:val="18"/>
        </w:rPr>
        <w:br/>
      </w:r>
      <w:r w:rsidRPr="00E11B5F">
        <w:rPr>
          <w:rFonts w:asciiTheme="majorHAnsi" w:hAnsiTheme="majorHAnsi"/>
          <w:color w:val="373B41"/>
          <w:sz w:val="18"/>
          <w:szCs w:val="18"/>
        </w:rPr>
        <w:br/>
        <w:t>- Test case Documents</w:t>
      </w:r>
      <w:r w:rsidRPr="00E11B5F">
        <w:rPr>
          <w:rFonts w:asciiTheme="majorHAnsi" w:hAnsiTheme="majorHAnsi"/>
          <w:color w:val="373B41"/>
          <w:sz w:val="18"/>
          <w:szCs w:val="18"/>
        </w:rPr>
        <w:br/>
        <w:t>- Test Data</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660000"/>
          <w:sz w:val="18"/>
          <w:szCs w:val="18"/>
          <w:u w:val="single"/>
        </w:rPr>
        <w:t>3) Test Execution:</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0000FF"/>
          <w:sz w:val="18"/>
          <w:szCs w:val="18"/>
        </w:rPr>
        <w:t>Input:/Reference:</w:t>
      </w:r>
      <w:r w:rsidRPr="00E11B5F">
        <w:rPr>
          <w:rFonts w:asciiTheme="majorHAnsi" w:hAnsiTheme="majorHAnsi"/>
          <w:color w:val="373B41"/>
          <w:sz w:val="18"/>
          <w:szCs w:val="18"/>
        </w:rPr>
        <w:br/>
      </w:r>
      <w:r w:rsidRPr="00E11B5F">
        <w:rPr>
          <w:rFonts w:asciiTheme="majorHAnsi" w:hAnsiTheme="majorHAnsi"/>
          <w:color w:val="373B41"/>
          <w:sz w:val="18"/>
          <w:szCs w:val="18"/>
        </w:rPr>
        <w:br/>
        <w:t>a) Requirements specification</w:t>
      </w:r>
      <w:r w:rsidRPr="00E11B5F">
        <w:rPr>
          <w:rFonts w:asciiTheme="majorHAnsi" w:hAnsiTheme="majorHAnsi"/>
          <w:color w:val="373B41"/>
          <w:sz w:val="18"/>
          <w:szCs w:val="18"/>
        </w:rPr>
        <w:br/>
        <w:t>b) Test Plan</w:t>
      </w:r>
      <w:r w:rsidRPr="00E11B5F">
        <w:rPr>
          <w:rFonts w:asciiTheme="majorHAnsi" w:hAnsiTheme="majorHAnsi"/>
          <w:color w:val="373B41"/>
          <w:sz w:val="18"/>
          <w:szCs w:val="18"/>
        </w:rPr>
        <w:br/>
      </w:r>
      <w:r w:rsidRPr="00E11B5F">
        <w:rPr>
          <w:rFonts w:asciiTheme="majorHAnsi" w:hAnsiTheme="majorHAnsi"/>
          <w:color w:val="373B41"/>
          <w:sz w:val="18"/>
          <w:szCs w:val="18"/>
        </w:rPr>
        <w:lastRenderedPageBreak/>
        <w:t>c) Test Case docs</w:t>
      </w:r>
      <w:r w:rsidRPr="00E11B5F">
        <w:rPr>
          <w:rFonts w:asciiTheme="majorHAnsi" w:hAnsiTheme="majorHAnsi"/>
          <w:color w:val="373B41"/>
          <w:sz w:val="18"/>
          <w:szCs w:val="18"/>
        </w:rPr>
        <w:br/>
        <w:t>d) Test data</w:t>
      </w:r>
      <w:r w:rsidRPr="00E11B5F">
        <w:rPr>
          <w:rFonts w:asciiTheme="majorHAnsi" w:hAnsiTheme="majorHAnsi"/>
          <w:color w:val="373B41"/>
          <w:sz w:val="18"/>
          <w:szCs w:val="18"/>
        </w:rPr>
        <w:br/>
        <w:t>e) Test Environment</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0000FF"/>
          <w:sz w:val="18"/>
          <w:szCs w:val="18"/>
        </w:rPr>
        <w:t>Templates:</w:t>
      </w:r>
      <w:r w:rsidRPr="00E11B5F">
        <w:rPr>
          <w:rFonts w:asciiTheme="majorHAnsi" w:hAnsiTheme="majorHAnsi"/>
          <w:color w:val="373B41"/>
          <w:sz w:val="18"/>
          <w:szCs w:val="18"/>
        </w:rPr>
        <w:br/>
      </w:r>
      <w:r w:rsidRPr="00E11B5F">
        <w:rPr>
          <w:rFonts w:asciiTheme="majorHAnsi" w:hAnsiTheme="majorHAnsi"/>
          <w:color w:val="373B41"/>
          <w:sz w:val="18"/>
          <w:szCs w:val="18"/>
        </w:rPr>
        <w:br/>
        <w:t>- Defect Report</w:t>
      </w:r>
      <w:r w:rsidRPr="00E11B5F">
        <w:rPr>
          <w:rFonts w:asciiTheme="majorHAnsi" w:hAnsiTheme="majorHAnsi"/>
          <w:color w:val="373B41"/>
          <w:sz w:val="18"/>
          <w:szCs w:val="18"/>
        </w:rPr>
        <w:br/>
        <w:t>- Test Report</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0000FF"/>
          <w:sz w:val="18"/>
          <w:szCs w:val="18"/>
        </w:rPr>
        <w:t>Roles:</w:t>
      </w:r>
      <w:r w:rsidRPr="00E11B5F">
        <w:rPr>
          <w:rFonts w:asciiTheme="majorHAnsi" w:hAnsiTheme="majorHAnsi"/>
          <w:color w:val="373B41"/>
          <w:sz w:val="18"/>
          <w:szCs w:val="18"/>
        </w:rPr>
        <w:br/>
      </w:r>
      <w:r w:rsidRPr="00E11B5F">
        <w:rPr>
          <w:rFonts w:asciiTheme="majorHAnsi" w:hAnsiTheme="majorHAnsi"/>
          <w:color w:val="373B41"/>
          <w:sz w:val="18"/>
          <w:szCs w:val="18"/>
        </w:rPr>
        <w:br/>
        <w:t>Test engineers: Test execution</w:t>
      </w:r>
      <w:r w:rsidRPr="00E11B5F">
        <w:rPr>
          <w:rFonts w:asciiTheme="majorHAnsi" w:hAnsiTheme="majorHAnsi"/>
          <w:color w:val="373B41"/>
          <w:sz w:val="18"/>
          <w:szCs w:val="18"/>
        </w:rPr>
        <w:br/>
        <w:t>Test Lead: Guidance, monitoring &amp; Control</w:t>
      </w:r>
      <w:r w:rsidRPr="00E11B5F">
        <w:rPr>
          <w:rFonts w:asciiTheme="majorHAnsi" w:hAnsiTheme="majorHAnsi"/>
          <w:color w:val="373B41"/>
          <w:sz w:val="18"/>
          <w:szCs w:val="18"/>
        </w:rPr>
        <w:br/>
        <w:t>BA: Clarifications on Requirements</w:t>
      </w:r>
      <w:r w:rsidRPr="00E11B5F">
        <w:rPr>
          <w:rFonts w:asciiTheme="majorHAnsi" w:hAnsiTheme="majorHAnsi"/>
          <w:color w:val="373B41"/>
          <w:sz w:val="18"/>
          <w:szCs w:val="18"/>
        </w:rPr>
        <w:br/>
        <w:t>System Administrator/Network Administration: Test Environment set-up</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0000FF"/>
          <w:sz w:val="18"/>
          <w:szCs w:val="18"/>
        </w:rPr>
        <w:t>Tasks:</w:t>
      </w:r>
      <w:r w:rsidRPr="00E11B5F">
        <w:rPr>
          <w:rFonts w:asciiTheme="majorHAnsi" w:hAnsiTheme="majorHAnsi"/>
          <w:color w:val="373B41"/>
          <w:sz w:val="18"/>
          <w:szCs w:val="18"/>
        </w:rPr>
        <w:br/>
      </w:r>
      <w:r w:rsidRPr="00E11B5F">
        <w:rPr>
          <w:rFonts w:asciiTheme="majorHAnsi" w:hAnsiTheme="majorHAnsi"/>
          <w:color w:val="373B41"/>
          <w:sz w:val="18"/>
          <w:szCs w:val="18"/>
        </w:rPr>
        <w:br/>
        <w:t>a) Forming Test Batches</w:t>
      </w:r>
      <w:r w:rsidRPr="00E11B5F">
        <w:rPr>
          <w:rFonts w:asciiTheme="majorHAnsi" w:hAnsiTheme="majorHAnsi"/>
          <w:color w:val="373B41"/>
          <w:sz w:val="18"/>
          <w:szCs w:val="18"/>
        </w:rPr>
        <w:br/>
        <w:t>b) Verifying Test Environment set-up</w:t>
      </w:r>
      <w:r w:rsidRPr="00E11B5F">
        <w:rPr>
          <w:rFonts w:asciiTheme="majorHAnsi" w:hAnsiTheme="majorHAnsi"/>
          <w:color w:val="373B41"/>
          <w:sz w:val="18"/>
          <w:szCs w:val="18"/>
        </w:rPr>
        <w:br/>
        <w:t>c) Test Execution</w:t>
      </w:r>
      <w:r w:rsidRPr="00E11B5F">
        <w:rPr>
          <w:rFonts w:asciiTheme="majorHAnsi" w:hAnsiTheme="majorHAnsi"/>
          <w:color w:val="373B41"/>
          <w:sz w:val="18"/>
          <w:szCs w:val="18"/>
        </w:rPr>
        <w:br/>
        <w:t>d) Test reporting</w:t>
      </w:r>
      <w:r w:rsidRPr="00E11B5F">
        <w:rPr>
          <w:rFonts w:asciiTheme="majorHAnsi" w:hAnsiTheme="majorHAnsi"/>
          <w:color w:val="373B41"/>
          <w:sz w:val="18"/>
          <w:szCs w:val="18"/>
        </w:rPr>
        <w:br/>
        <w:t>e) Defect Reporting</w:t>
      </w:r>
      <w:r w:rsidRPr="00E11B5F">
        <w:rPr>
          <w:rFonts w:asciiTheme="majorHAnsi" w:hAnsiTheme="majorHAnsi"/>
          <w:color w:val="373B41"/>
          <w:sz w:val="18"/>
          <w:szCs w:val="18"/>
        </w:rPr>
        <w:br/>
        <w:t>f) Regression Testing</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0000FF"/>
          <w:sz w:val="18"/>
          <w:szCs w:val="18"/>
        </w:rPr>
        <w:t>Output:</w:t>
      </w:r>
      <w:r w:rsidRPr="00E11B5F">
        <w:rPr>
          <w:rFonts w:asciiTheme="majorHAnsi" w:hAnsiTheme="majorHAnsi"/>
          <w:color w:val="373B41"/>
          <w:sz w:val="18"/>
          <w:szCs w:val="18"/>
        </w:rPr>
        <w:br/>
      </w:r>
      <w:r w:rsidRPr="00E11B5F">
        <w:rPr>
          <w:rFonts w:asciiTheme="majorHAnsi" w:hAnsiTheme="majorHAnsi"/>
          <w:color w:val="373B41"/>
          <w:sz w:val="18"/>
          <w:szCs w:val="18"/>
        </w:rPr>
        <w:br/>
        <w:t>- Test Reports</w:t>
      </w:r>
      <w:r w:rsidRPr="00E11B5F">
        <w:rPr>
          <w:rFonts w:asciiTheme="majorHAnsi" w:hAnsiTheme="majorHAnsi"/>
          <w:color w:val="373B41"/>
          <w:sz w:val="18"/>
          <w:szCs w:val="18"/>
        </w:rPr>
        <w:br/>
        <w:t>- Opened/Closed Defect Reports</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660000"/>
          <w:sz w:val="18"/>
          <w:szCs w:val="18"/>
          <w:u w:val="single"/>
        </w:rPr>
        <w:t>4) Test Closure</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0000FF"/>
          <w:sz w:val="18"/>
          <w:szCs w:val="18"/>
        </w:rPr>
        <w:t>Input:/Reference:</w:t>
      </w:r>
      <w:r w:rsidRPr="00E11B5F">
        <w:rPr>
          <w:rFonts w:asciiTheme="majorHAnsi" w:hAnsiTheme="majorHAnsi"/>
          <w:color w:val="373B41"/>
          <w:sz w:val="18"/>
          <w:szCs w:val="18"/>
        </w:rPr>
        <w:br/>
      </w:r>
      <w:r w:rsidRPr="00E11B5F">
        <w:rPr>
          <w:rFonts w:asciiTheme="majorHAnsi" w:hAnsiTheme="majorHAnsi"/>
          <w:color w:val="373B41"/>
          <w:sz w:val="18"/>
          <w:szCs w:val="18"/>
        </w:rPr>
        <w:br/>
        <w:t>- Requirements</w:t>
      </w:r>
      <w:r w:rsidRPr="00E11B5F">
        <w:rPr>
          <w:rFonts w:asciiTheme="majorHAnsi" w:hAnsiTheme="majorHAnsi"/>
          <w:color w:val="373B41"/>
          <w:sz w:val="18"/>
          <w:szCs w:val="18"/>
        </w:rPr>
        <w:br/>
        <w:t>- Test Plan</w:t>
      </w:r>
      <w:r w:rsidRPr="00E11B5F">
        <w:rPr>
          <w:rFonts w:asciiTheme="majorHAnsi" w:hAnsiTheme="majorHAnsi"/>
          <w:color w:val="373B41"/>
          <w:sz w:val="18"/>
          <w:szCs w:val="18"/>
        </w:rPr>
        <w:br/>
        <w:t>- Test Reports</w:t>
      </w:r>
      <w:r w:rsidRPr="00E11B5F">
        <w:rPr>
          <w:rFonts w:asciiTheme="majorHAnsi" w:hAnsiTheme="majorHAnsi"/>
          <w:color w:val="373B41"/>
          <w:sz w:val="18"/>
          <w:szCs w:val="18"/>
        </w:rPr>
        <w:br/>
        <w:t>- Opened/Closed Defect Reports</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0000FF"/>
          <w:sz w:val="18"/>
          <w:szCs w:val="18"/>
        </w:rPr>
        <w:t>Templates:</w:t>
      </w:r>
      <w:r w:rsidRPr="00E11B5F">
        <w:rPr>
          <w:rFonts w:asciiTheme="majorHAnsi" w:hAnsiTheme="majorHAnsi"/>
          <w:color w:val="373B41"/>
          <w:sz w:val="18"/>
          <w:szCs w:val="18"/>
        </w:rPr>
        <w:br/>
      </w:r>
      <w:r w:rsidRPr="00E11B5F">
        <w:rPr>
          <w:rFonts w:asciiTheme="majorHAnsi" w:hAnsiTheme="majorHAnsi"/>
          <w:color w:val="373B41"/>
          <w:sz w:val="18"/>
          <w:szCs w:val="18"/>
        </w:rPr>
        <w:br/>
        <w:t>- Test Summary Report</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0000FF"/>
          <w:sz w:val="18"/>
          <w:szCs w:val="18"/>
        </w:rPr>
        <w:t>Roles:</w:t>
      </w:r>
      <w:r w:rsidRPr="00E11B5F">
        <w:rPr>
          <w:rFonts w:asciiTheme="majorHAnsi" w:hAnsiTheme="majorHAnsi"/>
          <w:color w:val="373B41"/>
          <w:sz w:val="18"/>
          <w:szCs w:val="18"/>
        </w:rPr>
        <w:br/>
      </w:r>
      <w:r w:rsidRPr="00E11B5F">
        <w:rPr>
          <w:rFonts w:asciiTheme="majorHAnsi" w:hAnsiTheme="majorHAnsi"/>
          <w:color w:val="373B41"/>
          <w:sz w:val="18"/>
          <w:szCs w:val="18"/>
        </w:rPr>
        <w:br/>
        <w:t>Test Lead: decide when to stop testing &amp; Creating Test summary Report</w:t>
      </w:r>
      <w:r w:rsidRPr="00E11B5F">
        <w:rPr>
          <w:rFonts w:asciiTheme="majorHAnsi" w:hAnsiTheme="majorHAnsi"/>
          <w:color w:val="373B41"/>
          <w:sz w:val="18"/>
          <w:szCs w:val="18"/>
        </w:rPr>
        <w:br/>
        <w:t>Testers: Contribution</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0000FF"/>
          <w:sz w:val="18"/>
          <w:szCs w:val="18"/>
        </w:rPr>
        <w:t>Tasks:</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lastRenderedPageBreak/>
        <w:t>a) Evaluating Exit criteria</w:t>
      </w:r>
      <w:r w:rsidRPr="00E11B5F">
        <w:rPr>
          <w:rFonts w:asciiTheme="majorHAnsi" w:hAnsiTheme="majorHAnsi"/>
          <w:color w:val="373B41"/>
          <w:sz w:val="18"/>
          <w:szCs w:val="18"/>
        </w:rPr>
        <w:br/>
        <w:t>b) Collecting all facts from Testing activities</w:t>
      </w:r>
      <w:r w:rsidRPr="00E11B5F">
        <w:rPr>
          <w:rFonts w:asciiTheme="majorHAnsi" w:hAnsiTheme="majorHAnsi"/>
          <w:color w:val="373B41"/>
          <w:sz w:val="18"/>
          <w:szCs w:val="18"/>
        </w:rPr>
        <w:br/>
        <w:t>c) Sending Test deliverables to the Customer</w:t>
      </w:r>
      <w:r w:rsidRPr="00E11B5F">
        <w:rPr>
          <w:rFonts w:asciiTheme="majorHAnsi" w:hAnsiTheme="majorHAnsi"/>
          <w:color w:val="373B41"/>
          <w:sz w:val="18"/>
          <w:szCs w:val="18"/>
        </w:rPr>
        <w:br/>
        <w:t>d) Improvement suggestions for future projects</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0000FF"/>
          <w:sz w:val="18"/>
          <w:szCs w:val="18"/>
        </w:rPr>
        <w:t>Output:</w:t>
      </w:r>
      <w:r w:rsidRPr="00E11B5F">
        <w:rPr>
          <w:rFonts w:asciiTheme="majorHAnsi" w:hAnsiTheme="majorHAnsi"/>
          <w:color w:val="373B41"/>
          <w:sz w:val="18"/>
          <w:szCs w:val="18"/>
        </w:rPr>
        <w:br/>
      </w:r>
      <w:r w:rsidRPr="00E11B5F">
        <w:rPr>
          <w:rFonts w:asciiTheme="majorHAnsi" w:hAnsiTheme="majorHAnsi"/>
          <w:color w:val="373B41"/>
          <w:sz w:val="18"/>
          <w:szCs w:val="18"/>
        </w:rPr>
        <w:br/>
        <w:t>- Test Summary Report</w:t>
      </w:r>
      <w:r w:rsidRPr="00E11B5F">
        <w:rPr>
          <w:rFonts w:asciiTheme="majorHAnsi" w:hAnsiTheme="majorHAnsi"/>
          <w:color w:val="373B41"/>
          <w:sz w:val="18"/>
          <w:szCs w:val="18"/>
        </w:rPr>
        <w:br/>
        <w:t>- Test Deliverables (Test Plan, Test scenarios, Test cases, Test Data, Test Reports, Opened/Closed defect Reports, Test Summary Report)</w:t>
      </w:r>
    </w:p>
    <w:p w:rsidR="004D3204" w:rsidRPr="00E11B5F" w:rsidRDefault="004D3204" w:rsidP="00E11B5F">
      <w:pPr>
        <w:pStyle w:val="Heading1"/>
        <w:spacing w:before="0" w:beforeAutospacing="0" w:after="0" w:afterAutospacing="0"/>
        <w:rPr>
          <w:rFonts w:asciiTheme="majorHAnsi" w:hAnsiTheme="majorHAnsi"/>
          <w:color w:val="373B41"/>
          <w:sz w:val="18"/>
          <w:szCs w:val="18"/>
        </w:rPr>
      </w:pPr>
      <w:hyperlink r:id="rId307" w:history="1">
        <w:r w:rsidRPr="00E11B5F">
          <w:rPr>
            <w:rStyle w:val="Hyperlink"/>
            <w:rFonts w:asciiTheme="majorHAnsi" w:hAnsiTheme="majorHAnsi"/>
            <w:color w:val="373B41"/>
            <w:sz w:val="18"/>
            <w:szCs w:val="18"/>
          </w:rPr>
          <w:t>Quality Standards ( ISO,CMM &amp; Six Sigma)</w:t>
        </w:r>
      </w:hyperlink>
    </w:p>
    <w:p w:rsidR="004D3204" w:rsidRPr="00E11B5F" w:rsidRDefault="004D3204" w:rsidP="00E11B5F">
      <w:pPr>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1006" name="Picture 1006" descr="https://3.bp.blogspot.com/-juy9IMzSN_E/XFvF0LlBP_I/AAAAAAAAQBc/9R4l5H4LBjQ0XX1P299Oy25yGrr0zLuvQCLcBGAs/s1600/Programs%2Bfor%2BSelenium.png">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descr="https://3.bp.blogspot.com/-juy9IMzSN_E/XFvF0LlBP_I/AAAAAAAAQBc/9R4l5H4LBjQ0XX1P299Oy25yGrr0zLuvQCLcBGAs/s1600/Programs%2Bfor%2BSelenium.png">
                      <a:hlinkClick r:id="rId308"/>
                    </pic:cNvPr>
                    <pic:cNvPicPr>
                      <a:picLocks noChangeAspect="1" noChangeArrowheads="1"/>
                    </pic:cNvPicPr>
                  </pic:nvPicPr>
                  <pic:blipFill>
                    <a:blip r:embed="rId309"/>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1) ISO (International Organization for Standardization)</w:t>
      </w: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2) SEI-CMM/CMMI (Capability Maturity Model)</w:t>
      </w: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3) Six Sigma</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u w:val="single"/>
        </w:rPr>
        <w:t>ISO (International Organization for Standardization) :</w:t>
      </w: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ISO 9001:2000: ISO is generic Model, Applicable for all types of originations, contains 20 clauses, certification audit is like an examination ,result is the certification is pass or fail.</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It is based on the “PDCA Cycle” and the “8 Quality management Principles”</w:t>
      </w:r>
      <w:r w:rsidRPr="00E11B5F">
        <w:rPr>
          <w:rFonts w:asciiTheme="majorHAnsi" w:hAnsiTheme="majorHAnsi"/>
          <w:color w:val="373B41"/>
          <w:sz w:val="18"/>
          <w:szCs w:val="18"/>
        </w:rPr>
        <w:br/>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PDCA (Plan Do Check Act):</w:t>
      </w: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Define a plan (DEFINE)</w:t>
      </w: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Execute the plan (IMPLEMENT)</w:t>
      </w: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Check the results (CHECK)</w:t>
      </w: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 Take the necessary action (CORRECT)</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Eight Quality Management principles in ISO Standard</w:t>
      </w: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1. Customer Focus</w:t>
      </w: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2. Leadership</w:t>
      </w: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3. Involvement of people</w:t>
      </w: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4. Process Approach</w:t>
      </w: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5. System Approach to Management.</w:t>
      </w: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6. Continual Improvement.</w:t>
      </w: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7. Factual Approach to Decision making</w:t>
      </w: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8. Mutually Beneficial Supplier Relationship</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u w:val="single"/>
        </w:rPr>
        <w:t>CMM/CMMI</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1) CMM Certification is given to only IT based companies.</w:t>
      </w: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2) CMM Certification is given based on the process followed by the company.</w:t>
      </w: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3) If the company developed system software then it will get CMMI Certification.</w:t>
      </w: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lastRenderedPageBreak/>
        <w:t>4) CMM/CMMI Certification is given in different levels or stages.</w:t>
      </w: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5) CMM/CMMI is called staged Model.</w:t>
      </w: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6) Each Level has several KPA’s (Key Process Areas).</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hyperlink r:id="rId310" w:history="1">
        <w:r w:rsidRPr="00E11B5F">
          <w:rPr>
            <w:rFonts w:asciiTheme="majorHAnsi" w:hAnsiTheme="majorHAnsi"/>
            <w:color w:val="E6A117"/>
            <w:sz w:val="18"/>
            <w:szCs w:val="18"/>
          </w:rPr>
          <w:pict>
            <v:shape id="_x0000_i2815" type="#_x0000_t75" alt="" href="https://2.bp.blogspot.com/_9Lw-yYRdIAg/TQ3CJpHUQgI/AAAAAAAAAH4/7rTac-g18pE/s1600/Untitled.jpg" style="width:240.2pt;height:145.75pt" o:button="t"/>
          </w:pict>
        </w:r>
      </w:hyperlink>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u w:val="single"/>
        </w:rPr>
        <w:t>Six Sigma</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1) Six Sigma Certification is given to any type of company.</w:t>
      </w: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2) Six Sigma Certification is given based on Quality produced by the company.</w:t>
      </w: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3) According to Six Sigma Certification for 1 Million transactions 3.4 defects are acceptable.</w:t>
      </w:r>
    </w:p>
    <w:p w:rsidR="004D3204" w:rsidRPr="00E11B5F" w:rsidRDefault="004D3204" w:rsidP="00E11B5F">
      <w:pPr>
        <w:pStyle w:val="Heading1"/>
        <w:spacing w:before="0" w:beforeAutospacing="0" w:after="0" w:afterAutospacing="0"/>
        <w:rPr>
          <w:rFonts w:asciiTheme="majorHAnsi" w:hAnsiTheme="majorHAnsi"/>
          <w:color w:val="373B41"/>
          <w:sz w:val="18"/>
          <w:szCs w:val="18"/>
        </w:rPr>
      </w:pPr>
      <w:hyperlink r:id="rId311" w:history="1">
        <w:r w:rsidRPr="00E11B5F">
          <w:rPr>
            <w:rStyle w:val="Hyperlink"/>
            <w:rFonts w:asciiTheme="majorHAnsi" w:hAnsiTheme="majorHAnsi"/>
            <w:color w:val="373B41"/>
            <w:sz w:val="18"/>
            <w:szCs w:val="18"/>
          </w:rPr>
          <w:t>Testing Terminology</w:t>
        </w:r>
      </w:hyperlink>
    </w:p>
    <w:p w:rsidR="004D3204" w:rsidRPr="00E11B5F" w:rsidRDefault="004D3204" w:rsidP="00E11B5F">
      <w:pPr>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1010" name="Picture 1010" descr="https://1.bp.blogspot.com/-jKMx7geaBcw/XFvGQNAkDWI/AAAAAAAAQBk/Aee7PCEnWbocshYcNNlWdJyW7xT3rJ5vQCLcBGAs/s1600/Programs%2Bfor%2BSelenium%25281%2529.png">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https://1.bp.blogspot.com/-jKMx7geaBcw/XFvGQNAkDWI/AAAAAAAAQBk/Aee7PCEnWbocshYcNNlWdJyW7xT3rJ5vQCLcBGAs/s1600/Programs%2Bfor%2BSelenium%25281%2529.png">
                      <a:hlinkClick r:id="rId312"/>
                    </pic:cNvPr>
                    <pic:cNvPicPr>
                      <a:picLocks noChangeAspect="1" noChangeArrowheads="1"/>
                    </pic:cNvPicPr>
                  </pic:nvPicPr>
                  <pic:blipFill>
                    <a:blip r:embed="rId313"/>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Black box testing </w:t>
      </w:r>
      <w:r w:rsidRPr="00E11B5F">
        <w:rPr>
          <w:rFonts w:asciiTheme="majorHAnsi" w:hAnsiTheme="majorHAnsi"/>
          <w:color w:val="373B41"/>
          <w:sz w:val="18"/>
          <w:szCs w:val="18"/>
        </w:rPr>
        <w:t>- not based on any knowledge of internal design or code. Tests are based on requirements and functionality.</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White box testing </w:t>
      </w:r>
      <w:r w:rsidRPr="00E11B5F">
        <w:rPr>
          <w:rFonts w:asciiTheme="majorHAnsi" w:hAnsiTheme="majorHAnsi"/>
          <w:color w:val="373B41"/>
          <w:sz w:val="18"/>
          <w:szCs w:val="18"/>
        </w:rPr>
        <w:t>- based on knowledge of the internal logic of an application's code. Tests are based on coverage of code statements, branches, paths, conditions.</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Unit testing</w:t>
      </w:r>
      <w:r w:rsidRPr="00E11B5F">
        <w:rPr>
          <w:rFonts w:asciiTheme="majorHAnsi" w:hAnsiTheme="majorHAnsi"/>
          <w:color w:val="373B41"/>
          <w:sz w:val="18"/>
          <w:szCs w:val="18"/>
        </w:rPr>
        <w:t> - the most 'micro' scale of testing; to test particular functions or code modules. Typically done by the programmer and not by testers, as it requires detailed knowledge of the internal program design and code. Not always easily done unless the application has a well-designed architecture with tight code, may require developing test driver modules or test harnesses.</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Incremental integration testing</w:t>
      </w:r>
      <w:r w:rsidRPr="00E11B5F">
        <w:rPr>
          <w:rFonts w:asciiTheme="majorHAnsi" w:hAnsiTheme="majorHAnsi"/>
          <w:color w:val="373B41"/>
          <w:sz w:val="18"/>
          <w:szCs w:val="18"/>
        </w:rPr>
        <w:t> - continuous testing of an application as new functionality is added; requires that various aspects of an application's functionality be independent enough to work separately before all parts of the program are completed, or that test drivers be developed as needed; done by programmers or by testers.</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Integration testing</w:t>
      </w:r>
      <w:r w:rsidRPr="00E11B5F">
        <w:rPr>
          <w:rFonts w:asciiTheme="majorHAnsi" w:hAnsiTheme="majorHAnsi"/>
          <w:color w:val="373B41"/>
          <w:sz w:val="18"/>
          <w:szCs w:val="18"/>
        </w:rPr>
        <w:t> - testing of combined parts of an application to determine if they function together correctly. The 'parts' can be code modules, individual applications, client and server applications on a network, etc. This type of testing is especially relevant to client/server and distributed systems.</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lastRenderedPageBreak/>
        <w:t>Functional testing</w:t>
      </w:r>
      <w:r w:rsidRPr="00E11B5F">
        <w:rPr>
          <w:rFonts w:asciiTheme="majorHAnsi" w:hAnsiTheme="majorHAnsi"/>
          <w:color w:val="373B41"/>
          <w:sz w:val="18"/>
          <w:szCs w:val="18"/>
        </w:rPr>
        <w:t> – Black box type testing geared to functional requirements of an application; this type of testing should be done by testers. This doesn't mean that the programmers shouldn't check that their code works before releasing it (which of course applies to any stage of testing.)</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System testing </w:t>
      </w:r>
      <w:r w:rsidRPr="00E11B5F">
        <w:rPr>
          <w:rFonts w:asciiTheme="majorHAnsi" w:hAnsiTheme="majorHAnsi"/>
          <w:color w:val="373B41"/>
          <w:sz w:val="18"/>
          <w:szCs w:val="18"/>
        </w:rPr>
        <w:t>- Black box type testing that is based on overall requirements specifications; covers all combined parts of a system.</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end-to-end testing</w:t>
      </w:r>
      <w:r w:rsidRPr="00E11B5F">
        <w:rPr>
          <w:rFonts w:asciiTheme="majorHAnsi" w:hAnsiTheme="majorHAnsi"/>
          <w:color w:val="373B41"/>
          <w:sz w:val="18"/>
          <w:szCs w:val="18"/>
        </w:rPr>
        <w:t> - similar to system testing; the 'macro' end of the test scale; involves testing of a complete application environment in a situation that mimics real-world use, such as interacting with a database, using network communications, or interacting with other hardware, applications, or systems if appropriate.</w:t>
      </w:r>
      <w:r w:rsidRPr="00E11B5F">
        <w:rPr>
          <w:rFonts w:asciiTheme="majorHAnsi" w:hAnsiTheme="majorHAnsi"/>
          <w:color w:val="373B41"/>
          <w:sz w:val="18"/>
          <w:szCs w:val="18"/>
        </w:rPr>
        <w:br/>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Sanity testing </w:t>
      </w:r>
      <w:r w:rsidRPr="00E11B5F">
        <w:rPr>
          <w:rFonts w:asciiTheme="majorHAnsi" w:hAnsiTheme="majorHAnsi"/>
          <w:color w:val="373B41"/>
          <w:sz w:val="18"/>
          <w:szCs w:val="18"/>
        </w:rPr>
        <w:t>- typically an initial testing effort to determine if a new software version is performing well enough to accept it for a major testing effort. For example, if the new software is crashing systems every 5 minutes, bogging down systems to a crawl, or destroying databases, the software may not be in a 'sane' enough condition to warrant further testing in its current state.</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Regression testing </w:t>
      </w:r>
      <w:r w:rsidRPr="00E11B5F">
        <w:rPr>
          <w:rFonts w:asciiTheme="majorHAnsi" w:hAnsiTheme="majorHAnsi"/>
          <w:color w:val="373B41"/>
          <w:sz w:val="18"/>
          <w:szCs w:val="18"/>
        </w:rPr>
        <w:t>- re-testing after fixes or modifications of the software or its environment. It can be difficult to determine how much re-testing is needed, especially near the end of the development cycle. Automated testing tools can be especially useful for this type of testing.</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Acceptance testing</w:t>
      </w:r>
      <w:r w:rsidRPr="00E11B5F">
        <w:rPr>
          <w:rFonts w:asciiTheme="majorHAnsi" w:hAnsiTheme="majorHAnsi"/>
          <w:color w:val="373B41"/>
          <w:sz w:val="18"/>
          <w:szCs w:val="18"/>
        </w:rPr>
        <w:t> - final testing based on specifications of the end-user or customer, or based on use by end-users/customers over some limited period of time.</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Load testing </w:t>
      </w:r>
      <w:r w:rsidRPr="00E11B5F">
        <w:rPr>
          <w:rFonts w:asciiTheme="majorHAnsi" w:hAnsiTheme="majorHAnsi"/>
          <w:color w:val="373B41"/>
          <w:sz w:val="18"/>
          <w:szCs w:val="18"/>
        </w:rPr>
        <w:t>- testing an application under heavy loads, such as testing of a web site under a range of loads to determine at what point the system's response time degrades or fails.</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Stress testing</w:t>
      </w:r>
      <w:r w:rsidRPr="00E11B5F">
        <w:rPr>
          <w:rFonts w:asciiTheme="majorHAnsi" w:hAnsiTheme="majorHAnsi"/>
          <w:color w:val="373B41"/>
          <w:sz w:val="18"/>
          <w:szCs w:val="18"/>
        </w:rPr>
        <w:t> - term often used interchangeably with 'load' and 'performance' testing. Also used to describe such tests as system functional testing while under unusually heavy loads, heavy repetition of certain actions or inputs, input of large numerical values, large complex queries to a database system, etc.</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Performance testing</w:t>
      </w:r>
      <w:r w:rsidRPr="00E11B5F">
        <w:rPr>
          <w:rFonts w:asciiTheme="majorHAnsi" w:hAnsiTheme="majorHAnsi"/>
          <w:color w:val="373B41"/>
          <w:sz w:val="18"/>
          <w:szCs w:val="18"/>
        </w:rPr>
        <w:t> - term often used interchangeably with 'stress' and 'load' testing. Ideally 'performance' testing (and any other 'type' of testing) is defined in requirements documentation or QA or Test Plans.</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Usability testing</w:t>
      </w:r>
      <w:r w:rsidRPr="00E11B5F">
        <w:rPr>
          <w:rFonts w:asciiTheme="majorHAnsi" w:hAnsiTheme="majorHAnsi"/>
          <w:color w:val="373B41"/>
          <w:sz w:val="18"/>
          <w:szCs w:val="18"/>
        </w:rPr>
        <w:t> - testing for 'user-friendliness'. Clearly this is subjective, and will depend on the targeted end-user or customer. User interviews, surveys, video recording of user sessions, and other techniques can be used. Programmers and testers are usually not appropriate as usability testers.</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Install/uninstall testing</w:t>
      </w:r>
      <w:r w:rsidRPr="00E11B5F">
        <w:rPr>
          <w:rFonts w:asciiTheme="majorHAnsi" w:hAnsiTheme="majorHAnsi"/>
          <w:color w:val="373B41"/>
          <w:sz w:val="18"/>
          <w:szCs w:val="18"/>
        </w:rPr>
        <w:t> - testing of full, partial, or upgrade install/uninstall processes.</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Recovery testing </w:t>
      </w:r>
      <w:r w:rsidRPr="00E11B5F">
        <w:rPr>
          <w:rFonts w:asciiTheme="majorHAnsi" w:hAnsiTheme="majorHAnsi"/>
          <w:color w:val="373B41"/>
          <w:sz w:val="18"/>
          <w:szCs w:val="18"/>
        </w:rPr>
        <w:t>- testing how well a system recovers from crashes, hardware failures, or other catastrophic problems.</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Security testing</w:t>
      </w:r>
      <w:r w:rsidRPr="00E11B5F">
        <w:rPr>
          <w:rFonts w:asciiTheme="majorHAnsi" w:hAnsiTheme="majorHAnsi"/>
          <w:color w:val="373B41"/>
          <w:sz w:val="18"/>
          <w:szCs w:val="18"/>
        </w:rPr>
        <w:t> - testing how well the system protects against unauthorized internal or external access, willful damage, etc; may require sophisticated testing techniques.</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Compatibility testing</w:t>
      </w:r>
      <w:r w:rsidRPr="00E11B5F">
        <w:rPr>
          <w:rFonts w:asciiTheme="majorHAnsi" w:hAnsiTheme="majorHAnsi"/>
          <w:color w:val="373B41"/>
          <w:sz w:val="18"/>
          <w:szCs w:val="18"/>
        </w:rPr>
        <w:t> - testing how well software performs in a particular hardware/software/operating system/network/etc. environment.</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Exploratory testing</w:t>
      </w:r>
      <w:r w:rsidRPr="00E11B5F">
        <w:rPr>
          <w:rFonts w:asciiTheme="majorHAnsi" w:hAnsiTheme="majorHAnsi"/>
          <w:color w:val="373B41"/>
          <w:sz w:val="18"/>
          <w:szCs w:val="18"/>
        </w:rPr>
        <w:t> - often taken to mean a creative, informal software test that is not based on formal test plans or test cases; testers may be learning the software as they test it.</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Ad-hoc testing</w:t>
      </w:r>
      <w:r w:rsidRPr="00E11B5F">
        <w:rPr>
          <w:rFonts w:asciiTheme="majorHAnsi" w:hAnsiTheme="majorHAnsi"/>
          <w:color w:val="373B41"/>
          <w:sz w:val="18"/>
          <w:szCs w:val="18"/>
        </w:rPr>
        <w:t> - similar to exploratory testing, but often taken to mean that the testers have significant understanding of the software before testing it.</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User acceptance testing</w:t>
      </w:r>
      <w:r w:rsidRPr="00E11B5F">
        <w:rPr>
          <w:rFonts w:asciiTheme="majorHAnsi" w:hAnsiTheme="majorHAnsi"/>
          <w:color w:val="373B41"/>
          <w:sz w:val="18"/>
          <w:szCs w:val="18"/>
        </w:rPr>
        <w:t> - determining if software is satisfactory to an end-user or customer.</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Comparison testing </w:t>
      </w:r>
      <w:r w:rsidRPr="00E11B5F">
        <w:rPr>
          <w:rFonts w:asciiTheme="majorHAnsi" w:hAnsiTheme="majorHAnsi"/>
          <w:color w:val="373B41"/>
          <w:sz w:val="18"/>
          <w:szCs w:val="18"/>
        </w:rPr>
        <w:t>- comparing software weaknesses and strengths to competing products.</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Alpha testing</w:t>
      </w:r>
      <w:r w:rsidRPr="00E11B5F">
        <w:rPr>
          <w:rFonts w:asciiTheme="majorHAnsi" w:hAnsiTheme="majorHAnsi"/>
          <w:color w:val="373B41"/>
          <w:sz w:val="18"/>
          <w:szCs w:val="18"/>
        </w:rPr>
        <w:t> - testing of an application when development is nearing completion; minor design changes may still be made as a result of such testing. Typically done by end-users or others, not by programmers or testers.</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lastRenderedPageBreak/>
        <w:t>Beta testing</w:t>
      </w:r>
      <w:r w:rsidRPr="00E11B5F">
        <w:rPr>
          <w:rFonts w:asciiTheme="majorHAnsi" w:hAnsiTheme="majorHAnsi"/>
          <w:color w:val="373B41"/>
          <w:sz w:val="18"/>
          <w:szCs w:val="18"/>
        </w:rPr>
        <w:t> - testing when development and testing are essentially completed and final bugs and problems need to be found before final release. Typically done by end-users or others, not by programmers or testers.</w:t>
      </w:r>
    </w:p>
    <w:p w:rsidR="004D3204" w:rsidRPr="00E11B5F" w:rsidRDefault="004D3204" w:rsidP="00E11B5F">
      <w:pPr>
        <w:spacing w:after="0" w:line="240" w:lineRule="auto"/>
        <w:jc w:val="both"/>
        <w:rPr>
          <w:rFonts w:asciiTheme="majorHAnsi" w:hAnsiTheme="majorHAnsi"/>
          <w:color w:val="373B41"/>
          <w:sz w:val="18"/>
          <w:szCs w:val="18"/>
        </w:rPr>
      </w:pPr>
    </w:p>
    <w:p w:rsidR="004D3204" w:rsidRPr="00E11B5F" w:rsidRDefault="004D3204"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Mutation testing</w:t>
      </w:r>
      <w:r w:rsidRPr="00E11B5F">
        <w:rPr>
          <w:rFonts w:asciiTheme="majorHAnsi" w:hAnsiTheme="majorHAnsi"/>
          <w:color w:val="373B41"/>
          <w:sz w:val="18"/>
          <w:szCs w:val="18"/>
        </w:rPr>
        <w:t> - a method for determining if a set of test data or test cases is useful, by deliberately introducing various code changes ('bugs') and retesting with the original test data/cases to determine if the 'bugs' are detected. Proper implementation requires large computational resources.</w:t>
      </w:r>
    </w:p>
    <w:p w:rsidR="004D3204" w:rsidRPr="00E11B5F" w:rsidRDefault="004D3204" w:rsidP="00E11B5F">
      <w:pPr>
        <w:pStyle w:val="Heading1"/>
        <w:spacing w:before="0" w:beforeAutospacing="0" w:after="0" w:afterAutospacing="0"/>
        <w:rPr>
          <w:rFonts w:asciiTheme="majorHAnsi" w:hAnsiTheme="majorHAnsi"/>
          <w:color w:val="373B41"/>
          <w:sz w:val="18"/>
          <w:szCs w:val="18"/>
        </w:rPr>
      </w:pPr>
      <w:hyperlink r:id="rId314" w:history="1">
        <w:r w:rsidRPr="00E11B5F">
          <w:rPr>
            <w:rStyle w:val="Hyperlink"/>
            <w:rFonts w:asciiTheme="majorHAnsi" w:hAnsiTheme="majorHAnsi"/>
            <w:color w:val="373B41"/>
            <w:sz w:val="18"/>
            <w:szCs w:val="18"/>
          </w:rPr>
          <w:t>Black Box Testing Techniques</w:t>
        </w:r>
      </w:hyperlink>
    </w:p>
    <w:p w:rsidR="004D3204" w:rsidRPr="00E11B5F" w:rsidRDefault="004D3204" w:rsidP="00E11B5F">
      <w:pPr>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1012" name="Picture 1012" descr="https://3.bp.blogspot.com/-Ee_30r_yNvs/XFvG4ikREgI/AAAAAAAAQBw/AgtIsaD_S3IY-vIMje2WH5mOF6Q47L08gCLcBGAs/s1600/Programs%2Bfor%2BSelenium%25282%2529.png">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https://3.bp.blogspot.com/-Ee_30r_yNvs/XFvG4ikREgI/AAAAAAAAQBw/AgtIsaD_S3IY-vIMje2WH5mOF6Q47L08gCLcBGAs/s1600/Programs%2Bfor%2BSelenium%25282%2529.png">
                      <a:hlinkClick r:id="rId315"/>
                    </pic:cNvPr>
                    <pic:cNvPicPr>
                      <a:picLocks noChangeAspect="1" noChangeArrowheads="1"/>
                    </pic:cNvPicPr>
                  </pic:nvPicPr>
                  <pic:blipFill>
                    <a:blip r:embed="rId316"/>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4D3204" w:rsidRPr="00E11B5F" w:rsidRDefault="004D3204" w:rsidP="00E11B5F">
      <w:pPr>
        <w:spacing w:after="0" w:line="240" w:lineRule="auto"/>
        <w:rPr>
          <w:rFonts w:asciiTheme="majorHAnsi" w:hAnsiTheme="majorHAnsi"/>
          <w:color w:val="373B41"/>
          <w:sz w:val="18"/>
          <w:szCs w:val="18"/>
        </w:rPr>
      </w:pPr>
      <w:r w:rsidRPr="00E11B5F">
        <w:rPr>
          <w:rFonts w:asciiTheme="majorHAnsi" w:hAnsiTheme="majorHAnsi"/>
          <w:color w:val="373B41"/>
          <w:sz w:val="18"/>
          <w:szCs w:val="18"/>
        </w:rPr>
        <w:t>1) User Interface Testing</w:t>
      </w:r>
      <w:r w:rsidRPr="00E11B5F">
        <w:rPr>
          <w:rFonts w:asciiTheme="majorHAnsi" w:hAnsiTheme="majorHAnsi"/>
          <w:color w:val="373B41"/>
          <w:sz w:val="18"/>
          <w:szCs w:val="18"/>
        </w:rPr>
        <w:br/>
        <w:t>2) Functional Testing</w:t>
      </w:r>
      <w:r w:rsidRPr="00E11B5F">
        <w:rPr>
          <w:rFonts w:asciiTheme="majorHAnsi" w:hAnsiTheme="majorHAnsi"/>
          <w:color w:val="373B41"/>
          <w:sz w:val="18"/>
          <w:szCs w:val="18"/>
        </w:rPr>
        <w:br/>
        <w:t>3) Non Functional Testing</w:t>
      </w:r>
      <w:r w:rsidRPr="00E11B5F">
        <w:rPr>
          <w:rFonts w:asciiTheme="majorHAnsi" w:hAnsiTheme="majorHAnsi"/>
          <w:color w:val="373B41"/>
          <w:sz w:val="18"/>
          <w:szCs w:val="18"/>
        </w:rPr>
        <w:br/>
        <w:t>4) User support Testing</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u w:val="single"/>
        </w:rPr>
        <w:t>User Interface Testing:</w:t>
      </w:r>
      <w:r w:rsidRPr="00E11B5F">
        <w:rPr>
          <w:rFonts w:asciiTheme="majorHAnsi" w:hAnsiTheme="majorHAnsi"/>
          <w:color w:val="373B41"/>
          <w:sz w:val="18"/>
          <w:szCs w:val="18"/>
        </w:rPr>
        <w:br/>
      </w:r>
      <w:r w:rsidRPr="00E11B5F">
        <w:rPr>
          <w:rFonts w:asciiTheme="majorHAnsi" w:hAnsiTheme="majorHAnsi"/>
          <w:color w:val="373B41"/>
          <w:sz w:val="18"/>
          <w:szCs w:val="18"/>
        </w:rPr>
        <w:br/>
        <w:t>During this testing test engineers validates user interface of the application as following aspects:</w:t>
      </w:r>
      <w:r w:rsidRPr="00E11B5F">
        <w:rPr>
          <w:rFonts w:asciiTheme="majorHAnsi" w:hAnsiTheme="majorHAnsi"/>
          <w:color w:val="373B41"/>
          <w:sz w:val="18"/>
          <w:szCs w:val="18"/>
        </w:rPr>
        <w:br/>
        <w:t>1) Look &amp; Feel</w:t>
      </w:r>
      <w:r w:rsidRPr="00E11B5F">
        <w:rPr>
          <w:rFonts w:asciiTheme="majorHAnsi" w:hAnsiTheme="majorHAnsi"/>
          <w:color w:val="373B41"/>
          <w:sz w:val="18"/>
          <w:szCs w:val="18"/>
        </w:rPr>
        <w:br/>
        <w:t>2) Easy to use</w:t>
      </w:r>
      <w:r w:rsidRPr="00E11B5F">
        <w:rPr>
          <w:rFonts w:asciiTheme="majorHAnsi" w:hAnsiTheme="majorHAnsi"/>
          <w:color w:val="373B41"/>
          <w:sz w:val="18"/>
          <w:szCs w:val="18"/>
        </w:rPr>
        <w:br/>
        <w:t>3) Navigations &amp; shortcut keys</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u w:val="single"/>
        </w:rPr>
        <w:t>Functional Testing:</w:t>
      </w:r>
      <w:r w:rsidRPr="00E11B5F">
        <w:rPr>
          <w:rFonts w:asciiTheme="majorHAnsi" w:hAnsiTheme="majorHAnsi"/>
          <w:color w:val="373B41"/>
          <w:sz w:val="18"/>
          <w:szCs w:val="18"/>
        </w:rPr>
        <w:br/>
      </w:r>
      <w:r w:rsidRPr="00E11B5F">
        <w:rPr>
          <w:rFonts w:asciiTheme="majorHAnsi" w:hAnsiTheme="majorHAnsi"/>
          <w:color w:val="373B41"/>
          <w:sz w:val="18"/>
          <w:szCs w:val="18"/>
        </w:rPr>
        <w:br/>
        <w:t>1) Object properties coverage</w:t>
      </w:r>
      <w:r w:rsidRPr="00E11B5F">
        <w:rPr>
          <w:rFonts w:asciiTheme="majorHAnsi" w:hAnsiTheme="majorHAnsi"/>
          <w:color w:val="373B41"/>
          <w:sz w:val="18"/>
          <w:szCs w:val="18"/>
        </w:rPr>
        <w:br/>
        <w:t>2) Input domain Testing</w:t>
      </w:r>
      <w:r w:rsidRPr="00E11B5F">
        <w:rPr>
          <w:rFonts w:asciiTheme="majorHAnsi" w:hAnsiTheme="majorHAnsi"/>
          <w:color w:val="373B41"/>
          <w:sz w:val="18"/>
          <w:szCs w:val="18"/>
        </w:rPr>
        <w:br/>
        <w:t>3) Database testing/Backend coverage</w:t>
      </w:r>
      <w:r w:rsidRPr="00E11B5F">
        <w:rPr>
          <w:rFonts w:asciiTheme="majorHAnsi" w:hAnsiTheme="majorHAnsi"/>
          <w:color w:val="373B41"/>
          <w:sz w:val="18"/>
          <w:szCs w:val="18"/>
        </w:rPr>
        <w:br/>
        <w:t>4) Error Handling</w:t>
      </w:r>
      <w:r w:rsidRPr="00E11B5F">
        <w:rPr>
          <w:rFonts w:asciiTheme="majorHAnsi" w:hAnsiTheme="majorHAnsi"/>
          <w:color w:val="373B41"/>
          <w:sz w:val="18"/>
          <w:szCs w:val="18"/>
        </w:rPr>
        <w:br/>
        <w:t>5) Calculations/Manipulations coverage</w:t>
      </w:r>
      <w:r w:rsidRPr="00E11B5F">
        <w:rPr>
          <w:rFonts w:asciiTheme="majorHAnsi" w:hAnsiTheme="majorHAnsi"/>
          <w:color w:val="373B41"/>
          <w:sz w:val="18"/>
          <w:szCs w:val="18"/>
        </w:rPr>
        <w:br/>
        <w:t>6) Links Existence &amp; Links Execution</w:t>
      </w:r>
      <w:r w:rsidRPr="00E11B5F">
        <w:rPr>
          <w:rFonts w:asciiTheme="majorHAnsi" w:hAnsiTheme="majorHAnsi"/>
          <w:color w:val="373B41"/>
          <w:sz w:val="18"/>
          <w:szCs w:val="18"/>
        </w:rPr>
        <w:br/>
        <w:t>7) Cookies &amp; Sessions</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u w:val="single"/>
        </w:rPr>
        <w:t>Non Functional Testing:</w:t>
      </w:r>
      <w:r w:rsidRPr="00E11B5F">
        <w:rPr>
          <w:rFonts w:asciiTheme="majorHAnsi" w:hAnsiTheme="majorHAnsi"/>
          <w:color w:val="373B41"/>
          <w:sz w:val="18"/>
          <w:szCs w:val="18"/>
        </w:rPr>
        <w:br/>
      </w:r>
      <w:r w:rsidRPr="00E11B5F">
        <w:rPr>
          <w:rFonts w:asciiTheme="majorHAnsi" w:hAnsiTheme="majorHAnsi"/>
          <w:color w:val="373B41"/>
          <w:sz w:val="18"/>
          <w:szCs w:val="18"/>
        </w:rPr>
        <w:br/>
        <w:t>1) Performance Testing</w:t>
      </w:r>
      <w:r w:rsidRPr="00E11B5F">
        <w:rPr>
          <w:rFonts w:asciiTheme="majorHAnsi" w:hAnsiTheme="majorHAnsi"/>
          <w:color w:val="373B41"/>
          <w:sz w:val="18"/>
          <w:szCs w:val="18"/>
        </w:rPr>
        <w:br/>
        <w:t>2) Security Testing</w:t>
      </w:r>
      <w:r w:rsidRPr="00E11B5F">
        <w:rPr>
          <w:rFonts w:asciiTheme="majorHAnsi" w:hAnsiTheme="majorHAnsi"/>
          <w:color w:val="373B41"/>
          <w:sz w:val="18"/>
          <w:szCs w:val="18"/>
        </w:rPr>
        <w:br/>
        <w:t>3) Authentication</w:t>
      </w:r>
      <w:r w:rsidRPr="00E11B5F">
        <w:rPr>
          <w:rFonts w:asciiTheme="majorHAnsi" w:hAnsiTheme="majorHAnsi"/>
          <w:color w:val="373B41"/>
          <w:sz w:val="18"/>
          <w:szCs w:val="18"/>
        </w:rPr>
        <w:br/>
        <w:t>4) Access Control</w:t>
      </w:r>
      <w:r w:rsidRPr="00E11B5F">
        <w:rPr>
          <w:rFonts w:asciiTheme="majorHAnsi" w:hAnsiTheme="majorHAnsi"/>
          <w:color w:val="373B41"/>
          <w:sz w:val="18"/>
          <w:szCs w:val="18"/>
        </w:rPr>
        <w:br/>
        <w:t>5) Recovery Testing</w:t>
      </w:r>
      <w:r w:rsidRPr="00E11B5F">
        <w:rPr>
          <w:rFonts w:asciiTheme="majorHAnsi" w:hAnsiTheme="majorHAnsi"/>
          <w:color w:val="373B41"/>
          <w:sz w:val="18"/>
          <w:szCs w:val="18"/>
        </w:rPr>
        <w:br/>
        <w:t>6) Compatibility Testing</w:t>
      </w:r>
      <w:r w:rsidRPr="00E11B5F">
        <w:rPr>
          <w:rFonts w:asciiTheme="majorHAnsi" w:hAnsiTheme="majorHAnsi"/>
          <w:color w:val="373B41"/>
          <w:sz w:val="18"/>
          <w:szCs w:val="18"/>
        </w:rPr>
        <w:br/>
        <w:t>7) Configuration Testing</w:t>
      </w:r>
      <w:r w:rsidRPr="00E11B5F">
        <w:rPr>
          <w:rFonts w:asciiTheme="majorHAnsi" w:hAnsiTheme="majorHAnsi"/>
          <w:color w:val="373B41"/>
          <w:sz w:val="18"/>
          <w:szCs w:val="18"/>
        </w:rPr>
        <w:br/>
        <w:t>8) Installation Testing</w:t>
      </w:r>
      <w:r w:rsidRPr="00E11B5F">
        <w:rPr>
          <w:rFonts w:asciiTheme="majorHAnsi" w:hAnsiTheme="majorHAnsi"/>
          <w:color w:val="373B41"/>
          <w:sz w:val="18"/>
          <w:szCs w:val="18"/>
        </w:rPr>
        <w:br/>
        <w:t>9) Sanitation Testing</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u w:val="single"/>
        </w:rPr>
        <w:t>User Support testig:</w:t>
      </w:r>
      <w:r w:rsidRPr="00E11B5F">
        <w:rPr>
          <w:rFonts w:asciiTheme="majorHAnsi" w:hAnsiTheme="majorHAnsi"/>
          <w:color w:val="373B41"/>
          <w:sz w:val="18"/>
          <w:szCs w:val="18"/>
        </w:rPr>
        <w:br/>
      </w:r>
      <w:r w:rsidRPr="00E11B5F">
        <w:rPr>
          <w:rFonts w:asciiTheme="majorHAnsi" w:hAnsiTheme="majorHAnsi"/>
          <w:color w:val="373B41"/>
          <w:sz w:val="18"/>
          <w:szCs w:val="18"/>
        </w:rPr>
        <w:lastRenderedPageBreak/>
        <w:t>During this testing test engineers validates whether the application provides help or not.</w:t>
      </w:r>
      <w:r w:rsidRPr="00E11B5F">
        <w:rPr>
          <w:rFonts w:asciiTheme="majorHAnsi" w:hAnsiTheme="majorHAnsi"/>
          <w:color w:val="373B41"/>
          <w:sz w:val="18"/>
          <w:szCs w:val="18"/>
        </w:rPr>
        <w:br/>
        <w:t>This is also called as context sensitive help.</w:t>
      </w:r>
    </w:p>
    <w:p w:rsidR="004D3204" w:rsidRPr="00E11B5F" w:rsidRDefault="004D3204" w:rsidP="00E11B5F">
      <w:pPr>
        <w:pStyle w:val="Heading1"/>
        <w:spacing w:before="0" w:beforeAutospacing="0" w:after="0" w:afterAutospacing="0"/>
        <w:rPr>
          <w:rFonts w:asciiTheme="majorHAnsi" w:hAnsiTheme="majorHAnsi"/>
          <w:color w:val="373B41"/>
          <w:sz w:val="18"/>
          <w:szCs w:val="18"/>
        </w:rPr>
      </w:pPr>
      <w:hyperlink r:id="rId317" w:history="1">
        <w:r w:rsidRPr="00E11B5F">
          <w:rPr>
            <w:rStyle w:val="Hyperlink"/>
            <w:rFonts w:asciiTheme="majorHAnsi" w:hAnsiTheme="majorHAnsi"/>
            <w:color w:val="373B41"/>
            <w:sz w:val="18"/>
            <w:szCs w:val="18"/>
          </w:rPr>
          <w:t>Testing Methodologies ( White Box Vs Black Box Testing)</w:t>
        </w:r>
      </w:hyperlink>
    </w:p>
    <w:p w:rsidR="004D3204" w:rsidRPr="00E11B5F" w:rsidRDefault="004D3204" w:rsidP="00E11B5F">
      <w:pPr>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1014" name="Picture 1014" descr="https://4.bp.blogspot.com/-kDoaEXQ_uf8/XFvHjYfVCII/AAAAAAAAQB4/tZcWxRdIZqQHaZ8BBIZ4TvcySGtfHx3CQCLcBGAs/s1600/Programs%2Bfor%2BSelenium%25283%2529.png">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https://4.bp.blogspot.com/-kDoaEXQ_uf8/XFvHjYfVCII/AAAAAAAAQB4/tZcWxRdIZqQHaZ8BBIZ4TvcySGtfHx3CQCLcBGAs/s1600/Programs%2Bfor%2BSelenium%25283%2529.png">
                      <a:hlinkClick r:id="rId318"/>
                    </pic:cNvPr>
                    <pic:cNvPicPr>
                      <a:picLocks noChangeAspect="1" noChangeArrowheads="1"/>
                    </pic:cNvPicPr>
                  </pic:nvPicPr>
                  <pic:blipFill>
                    <a:blip r:embed="rId319"/>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4D3204" w:rsidRPr="00E11B5F" w:rsidRDefault="004D3204" w:rsidP="00E11B5F">
      <w:pPr>
        <w:spacing w:after="0" w:line="240" w:lineRule="auto"/>
        <w:rPr>
          <w:rFonts w:asciiTheme="majorHAnsi" w:hAnsiTheme="majorHAnsi"/>
          <w:color w:val="373B41"/>
          <w:sz w:val="18"/>
          <w:szCs w:val="18"/>
        </w:rPr>
      </w:pPr>
      <w:r w:rsidRPr="00E11B5F">
        <w:rPr>
          <w:rFonts w:asciiTheme="majorHAnsi" w:hAnsiTheme="majorHAnsi"/>
          <w:b/>
          <w:bCs/>
          <w:color w:val="373B41"/>
          <w:sz w:val="18"/>
          <w:szCs w:val="18"/>
          <w:u w:val="single"/>
        </w:rPr>
        <w:t>White Box Testing</w:t>
      </w:r>
      <w:r w:rsidRPr="00E11B5F">
        <w:rPr>
          <w:rFonts w:asciiTheme="majorHAnsi" w:hAnsiTheme="majorHAnsi"/>
          <w:color w:val="373B41"/>
          <w:sz w:val="18"/>
          <w:szCs w:val="18"/>
        </w:rPr>
        <w:br/>
      </w:r>
      <w:r w:rsidRPr="00E11B5F">
        <w:rPr>
          <w:rFonts w:asciiTheme="majorHAnsi" w:hAnsiTheme="majorHAnsi"/>
          <w:color w:val="373B41"/>
          <w:sz w:val="18"/>
          <w:szCs w:val="18"/>
        </w:rPr>
        <w:br/>
        <w:t>In this testing we test internal logic of the program.</w:t>
      </w:r>
      <w:r w:rsidRPr="00E11B5F">
        <w:rPr>
          <w:rFonts w:asciiTheme="majorHAnsi" w:hAnsiTheme="majorHAnsi"/>
          <w:color w:val="373B41"/>
          <w:sz w:val="18"/>
          <w:szCs w:val="18"/>
        </w:rPr>
        <w:br/>
        <w:t>To conduct this testing we should aware of programming .</w:t>
      </w:r>
      <w:r w:rsidRPr="00E11B5F">
        <w:rPr>
          <w:rFonts w:asciiTheme="majorHAnsi" w:hAnsiTheme="majorHAnsi"/>
          <w:color w:val="373B41"/>
          <w:sz w:val="18"/>
          <w:szCs w:val="18"/>
        </w:rPr>
        <w:br/>
        <w:t>Ex: Unit Testing</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u w:val="single"/>
        </w:rPr>
        <w:t>Black Box Testing</w:t>
      </w:r>
      <w:r w:rsidRPr="00E11B5F">
        <w:rPr>
          <w:rFonts w:asciiTheme="majorHAnsi" w:hAnsiTheme="majorHAnsi"/>
          <w:color w:val="373B41"/>
          <w:sz w:val="18"/>
          <w:szCs w:val="18"/>
        </w:rPr>
        <w:br/>
        <w:t>Without knowing internal logic of the program,we test over all functionality of the application whether it is working according to client requirement or not.</w:t>
      </w:r>
      <w:r w:rsidRPr="00E11B5F">
        <w:rPr>
          <w:rFonts w:asciiTheme="majorHAnsi" w:hAnsiTheme="majorHAnsi"/>
          <w:color w:val="373B41"/>
          <w:sz w:val="18"/>
          <w:szCs w:val="18"/>
        </w:rPr>
        <w:br/>
      </w:r>
      <w:r w:rsidRPr="00E11B5F">
        <w:rPr>
          <w:rFonts w:asciiTheme="majorHAnsi" w:hAnsiTheme="majorHAnsi"/>
          <w:color w:val="373B41"/>
          <w:sz w:val="18"/>
          <w:szCs w:val="18"/>
        </w:rPr>
        <w:br/>
        <w:t>Ex: System Testing</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u w:val="single"/>
        </w:rPr>
        <w:t>Grey Box Testing</w:t>
      </w:r>
      <w:r w:rsidRPr="00E11B5F">
        <w:rPr>
          <w:rFonts w:asciiTheme="majorHAnsi" w:hAnsiTheme="majorHAnsi"/>
          <w:color w:val="373B41"/>
          <w:sz w:val="18"/>
          <w:szCs w:val="18"/>
        </w:rPr>
        <w:br/>
        <w:t>It is the both combination of white box and black box testing.</w:t>
      </w:r>
      <w:r w:rsidRPr="00E11B5F">
        <w:rPr>
          <w:rFonts w:asciiTheme="majorHAnsi" w:hAnsiTheme="majorHAnsi"/>
          <w:color w:val="373B41"/>
          <w:sz w:val="18"/>
          <w:szCs w:val="18"/>
        </w:rPr>
        <w:br/>
        <w:t>Ex:Database Testing</w:t>
      </w:r>
    </w:p>
    <w:p w:rsidR="004D3204" w:rsidRPr="00E11B5F" w:rsidRDefault="004D3204" w:rsidP="00E11B5F">
      <w:pPr>
        <w:spacing w:after="0" w:line="240" w:lineRule="auto"/>
        <w:rPr>
          <w:rFonts w:asciiTheme="majorHAnsi" w:hAnsiTheme="majorHAnsi"/>
          <w:color w:val="373B41"/>
          <w:sz w:val="18"/>
          <w:szCs w:val="18"/>
        </w:rPr>
      </w:pPr>
    </w:p>
    <w:p w:rsidR="004D3204" w:rsidRPr="00E11B5F" w:rsidRDefault="004D3204" w:rsidP="00E11B5F">
      <w:pPr>
        <w:spacing w:after="0" w:line="240" w:lineRule="auto"/>
        <w:rPr>
          <w:rFonts w:asciiTheme="majorHAnsi" w:hAnsiTheme="majorHAnsi"/>
          <w:b/>
          <w:color w:val="373B41"/>
          <w:sz w:val="18"/>
          <w:szCs w:val="18"/>
        </w:rPr>
      </w:pPr>
      <w:r w:rsidRPr="00E11B5F">
        <w:rPr>
          <w:rFonts w:asciiTheme="majorHAnsi" w:hAnsiTheme="majorHAnsi"/>
          <w:b/>
          <w:color w:val="373B41"/>
          <w:sz w:val="18"/>
          <w:szCs w:val="18"/>
        </w:rPr>
        <w:t>RTM: Opencart</w:t>
      </w:r>
    </w:p>
    <w:tbl>
      <w:tblPr>
        <w:tblW w:w="0" w:type="dxa"/>
        <w:tblCellMar>
          <w:left w:w="0" w:type="dxa"/>
          <w:right w:w="0" w:type="dxa"/>
        </w:tblCellMar>
        <w:tblLook w:val="04A0"/>
      </w:tblPr>
      <w:tblGrid>
        <w:gridCol w:w="1674"/>
        <w:gridCol w:w="1694"/>
        <w:gridCol w:w="4227"/>
        <w:gridCol w:w="1148"/>
      </w:tblGrid>
      <w:tr w:rsidR="004D3204" w:rsidRPr="004D3204" w:rsidTr="004D3204">
        <w:trPr>
          <w:trHeight w:val="196"/>
        </w:trPr>
        <w:tc>
          <w:tcPr>
            <w:tcW w:w="0" w:type="auto"/>
            <w:tcBorders>
              <w:top w:val="single" w:sz="4" w:space="0" w:color="CCCCCC"/>
              <w:left w:val="single" w:sz="4" w:space="0" w:color="CCCCCC"/>
              <w:bottom w:val="single" w:sz="4" w:space="0" w:color="FFFFFF"/>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r>
      <w:tr w:rsidR="004D3204" w:rsidRPr="004D3204" w:rsidTr="004D3204">
        <w:trPr>
          <w:trHeight w:val="196"/>
        </w:trPr>
        <w:tc>
          <w:tcPr>
            <w:tcW w:w="0" w:type="auto"/>
            <w:tcBorders>
              <w:top w:val="single" w:sz="4" w:space="0" w:color="CCCCCC"/>
              <w:left w:val="single" w:sz="4" w:space="0" w:color="FFFFFF"/>
              <w:bottom w:val="single" w:sz="4" w:space="0" w:color="FFFFFF"/>
              <w:right w:val="single" w:sz="4" w:space="0" w:color="000000"/>
            </w:tcBorders>
            <w:shd w:val="clear" w:color="auto" w:fill="2F5496"/>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color w:val="FFFFFF"/>
                <w:sz w:val="18"/>
                <w:szCs w:val="18"/>
              </w:rPr>
            </w:pPr>
            <w:r w:rsidRPr="004D3204">
              <w:rPr>
                <w:rFonts w:asciiTheme="majorHAnsi" w:eastAsia="Times New Roman" w:hAnsiTheme="majorHAnsi" w:cs="Calibri"/>
                <w:color w:val="FFFFFF"/>
                <w:sz w:val="18"/>
                <w:szCs w:val="18"/>
              </w:rPr>
              <w:t>Project Name</w:t>
            </w: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color w:val="0563C1"/>
                <w:sz w:val="18"/>
                <w:szCs w:val="18"/>
                <w:u w:val="single"/>
              </w:rPr>
            </w:pPr>
            <w:r w:rsidRPr="004D3204">
              <w:rPr>
                <w:rFonts w:asciiTheme="majorHAnsi" w:eastAsia="Times New Roman" w:hAnsiTheme="majorHAnsi" w:cs="Calibri"/>
                <w:color w:val="0563C1"/>
                <w:sz w:val="18"/>
                <w:szCs w:val="18"/>
                <w:u w:val="single"/>
              </w:rPr>
              <w:t>OpenCart (Frontend)</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r>
      <w:tr w:rsidR="004D3204" w:rsidRPr="004D3204" w:rsidTr="004D3204">
        <w:trPr>
          <w:trHeight w:val="196"/>
        </w:trPr>
        <w:tc>
          <w:tcPr>
            <w:tcW w:w="0" w:type="auto"/>
            <w:tcBorders>
              <w:top w:val="single" w:sz="4" w:space="0" w:color="CCCCCC"/>
              <w:left w:val="single" w:sz="4" w:space="0" w:color="FFFFFF"/>
              <w:bottom w:val="single" w:sz="4" w:space="0" w:color="FFFFFF"/>
              <w:right w:val="single" w:sz="4" w:space="0" w:color="000000"/>
            </w:tcBorders>
            <w:shd w:val="clear" w:color="auto" w:fill="2F5496"/>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color w:val="FFFFFF"/>
                <w:sz w:val="18"/>
                <w:szCs w:val="18"/>
              </w:rPr>
            </w:pPr>
            <w:r w:rsidRPr="004D3204">
              <w:rPr>
                <w:rFonts w:asciiTheme="majorHAnsi" w:eastAsia="Times New Roman" w:hAnsiTheme="majorHAnsi" w:cs="Calibri"/>
                <w:color w:val="FFFFFF"/>
                <w:sz w:val="18"/>
                <w:szCs w:val="18"/>
              </w:rPr>
              <w:t>Client</w:t>
            </w: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color w:val="0563C1"/>
                <w:sz w:val="18"/>
                <w:szCs w:val="18"/>
                <w:u w:val="single"/>
              </w:rPr>
            </w:pPr>
            <w:r w:rsidRPr="004D3204">
              <w:rPr>
                <w:rFonts w:asciiTheme="majorHAnsi" w:eastAsia="Times New Roman" w:hAnsiTheme="majorHAnsi" w:cs="Calibri"/>
                <w:color w:val="0563C1"/>
                <w:sz w:val="18"/>
                <w:szCs w:val="18"/>
                <w:u w:val="single"/>
              </w:rPr>
              <w:t>OpenCart</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r>
      <w:tr w:rsidR="004D3204" w:rsidRPr="004D3204" w:rsidTr="004D3204">
        <w:trPr>
          <w:trHeight w:val="196"/>
        </w:trPr>
        <w:tc>
          <w:tcPr>
            <w:tcW w:w="0" w:type="auto"/>
            <w:tcBorders>
              <w:top w:val="single" w:sz="4" w:space="0" w:color="CCCCCC"/>
              <w:left w:val="single" w:sz="4" w:space="0" w:color="FFFFFF"/>
              <w:bottom w:val="single" w:sz="4" w:space="0" w:color="FFFFFF"/>
              <w:right w:val="single" w:sz="4" w:space="0" w:color="000000"/>
            </w:tcBorders>
            <w:shd w:val="clear" w:color="auto" w:fill="2F5496"/>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color w:val="FFFFFF"/>
                <w:sz w:val="18"/>
                <w:szCs w:val="18"/>
              </w:rPr>
            </w:pPr>
            <w:r w:rsidRPr="004D3204">
              <w:rPr>
                <w:rFonts w:asciiTheme="majorHAnsi" w:eastAsia="Times New Roman" w:hAnsiTheme="majorHAnsi" w:cs="Calibri"/>
                <w:color w:val="FFFFFF"/>
                <w:sz w:val="18"/>
                <w:szCs w:val="18"/>
              </w:rPr>
              <w:t>Reference Document</w:t>
            </w: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r>
      <w:tr w:rsidR="004D3204" w:rsidRPr="004D3204" w:rsidTr="004D3204">
        <w:trPr>
          <w:trHeight w:val="196"/>
        </w:trPr>
        <w:tc>
          <w:tcPr>
            <w:tcW w:w="0" w:type="auto"/>
            <w:tcBorders>
              <w:top w:val="single" w:sz="4" w:space="0" w:color="CCCCCC"/>
              <w:left w:val="single" w:sz="4" w:space="0" w:color="FFFFFF"/>
              <w:bottom w:val="single" w:sz="4" w:space="0" w:color="FFFFFF"/>
              <w:right w:val="single" w:sz="4" w:space="0" w:color="000000"/>
            </w:tcBorders>
            <w:shd w:val="clear" w:color="auto" w:fill="2F5496"/>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color w:val="FFFFFF"/>
                <w:sz w:val="18"/>
                <w:szCs w:val="18"/>
              </w:rPr>
            </w:pPr>
            <w:r w:rsidRPr="004D3204">
              <w:rPr>
                <w:rFonts w:asciiTheme="majorHAnsi" w:eastAsia="Times New Roman" w:hAnsiTheme="majorHAnsi" w:cs="Calibri"/>
                <w:color w:val="FFFFFF"/>
                <w:sz w:val="18"/>
                <w:szCs w:val="18"/>
              </w:rPr>
              <w:t>Created By</w:t>
            </w: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Pavan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r>
      <w:tr w:rsidR="004D3204" w:rsidRPr="004D3204" w:rsidTr="004D3204">
        <w:trPr>
          <w:trHeight w:val="196"/>
        </w:trPr>
        <w:tc>
          <w:tcPr>
            <w:tcW w:w="0" w:type="auto"/>
            <w:tcBorders>
              <w:top w:val="single" w:sz="4" w:space="0" w:color="CCCCCC"/>
              <w:left w:val="single" w:sz="4" w:space="0" w:color="FFFFFF"/>
              <w:bottom w:val="single" w:sz="4" w:space="0" w:color="FFFFFF"/>
              <w:right w:val="single" w:sz="4" w:space="0" w:color="000000"/>
            </w:tcBorders>
            <w:shd w:val="clear" w:color="auto" w:fill="2F5496"/>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color w:val="FFFFFF"/>
                <w:sz w:val="18"/>
                <w:szCs w:val="18"/>
              </w:rPr>
            </w:pPr>
            <w:r w:rsidRPr="004D3204">
              <w:rPr>
                <w:rFonts w:asciiTheme="majorHAnsi" w:eastAsia="Times New Roman" w:hAnsiTheme="majorHAnsi" w:cs="Calibri"/>
                <w:color w:val="FFFFFF"/>
                <w:sz w:val="18"/>
                <w:szCs w:val="18"/>
              </w:rPr>
              <w:t>Creation Date</w:t>
            </w: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DD-MM-YYYY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r>
      <w:tr w:rsidR="004D3204" w:rsidRPr="004D3204" w:rsidTr="004D3204">
        <w:trPr>
          <w:trHeight w:val="196"/>
        </w:trPr>
        <w:tc>
          <w:tcPr>
            <w:tcW w:w="0" w:type="auto"/>
            <w:tcBorders>
              <w:top w:val="single" w:sz="4" w:space="0" w:color="CCCCCC"/>
              <w:left w:val="single" w:sz="4" w:space="0" w:color="FFFFFF"/>
              <w:bottom w:val="single" w:sz="4" w:space="0" w:color="FFFFFF"/>
              <w:right w:val="single" w:sz="4" w:space="0" w:color="000000"/>
            </w:tcBorders>
            <w:shd w:val="clear" w:color="auto" w:fill="2F5496"/>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color w:val="FFFFFF"/>
                <w:sz w:val="18"/>
                <w:szCs w:val="18"/>
              </w:rPr>
            </w:pPr>
            <w:r w:rsidRPr="004D3204">
              <w:rPr>
                <w:rFonts w:asciiTheme="majorHAnsi" w:eastAsia="Times New Roman" w:hAnsiTheme="majorHAnsi" w:cs="Calibri"/>
                <w:color w:val="FFFFFF"/>
                <w:sz w:val="18"/>
                <w:szCs w:val="18"/>
              </w:rPr>
              <w:t>Approval Date</w:t>
            </w: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DD-MM-YYYY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r>
      <w:tr w:rsidR="004D3204" w:rsidRPr="004D3204" w:rsidTr="004D3204">
        <w:trPr>
          <w:trHeight w:val="196"/>
        </w:trPr>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r>
      <w:tr w:rsidR="004D3204" w:rsidRPr="004D3204" w:rsidTr="004D3204">
        <w:trPr>
          <w:trHeight w:val="196"/>
        </w:trPr>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shd w:val="clear" w:color="auto" w:fill="2F5496"/>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b/>
                <w:bCs/>
                <w:color w:val="FFFFFF"/>
                <w:sz w:val="18"/>
                <w:szCs w:val="18"/>
              </w:rPr>
            </w:pPr>
            <w:r w:rsidRPr="004D3204">
              <w:rPr>
                <w:rFonts w:asciiTheme="majorHAnsi" w:eastAsia="Times New Roman" w:hAnsiTheme="majorHAnsi" w:cs="Calibri"/>
                <w:b/>
                <w:bCs/>
                <w:color w:val="FFFFFF"/>
                <w:sz w:val="18"/>
                <w:szCs w:val="18"/>
              </w:rPr>
              <w:t>Requirement ID</w:t>
            </w:r>
          </w:p>
        </w:tc>
        <w:tc>
          <w:tcPr>
            <w:tcW w:w="0" w:type="auto"/>
            <w:tcBorders>
              <w:top w:val="single" w:sz="4" w:space="0" w:color="CCCCCC"/>
              <w:left w:val="single" w:sz="4" w:space="0" w:color="CCCCCC"/>
              <w:bottom w:val="single" w:sz="4" w:space="0" w:color="000000"/>
              <w:right w:val="single" w:sz="4" w:space="0" w:color="000000"/>
            </w:tcBorders>
            <w:shd w:val="clear" w:color="auto" w:fill="2F5496"/>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b/>
                <w:bCs/>
                <w:color w:val="FFFFFF"/>
                <w:sz w:val="18"/>
                <w:szCs w:val="18"/>
              </w:rPr>
            </w:pPr>
            <w:r w:rsidRPr="004D3204">
              <w:rPr>
                <w:rFonts w:asciiTheme="majorHAnsi" w:eastAsia="Times New Roman" w:hAnsiTheme="majorHAnsi" w:cs="Calibri"/>
                <w:b/>
                <w:bCs/>
                <w:color w:val="FFFFFF"/>
                <w:sz w:val="18"/>
                <w:szCs w:val="18"/>
              </w:rPr>
              <w:t>Test Scenario ID</w:t>
            </w:r>
          </w:p>
        </w:tc>
        <w:tc>
          <w:tcPr>
            <w:tcW w:w="0" w:type="auto"/>
            <w:tcBorders>
              <w:top w:val="single" w:sz="4" w:space="0" w:color="CCCCCC"/>
              <w:left w:val="single" w:sz="4" w:space="0" w:color="CCCCCC"/>
              <w:bottom w:val="single" w:sz="4" w:space="0" w:color="000000"/>
              <w:right w:val="single" w:sz="4" w:space="0" w:color="000000"/>
            </w:tcBorders>
            <w:shd w:val="clear" w:color="auto" w:fill="2F5496"/>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b/>
                <w:bCs/>
                <w:color w:val="FFFFFF"/>
                <w:sz w:val="18"/>
                <w:szCs w:val="18"/>
              </w:rPr>
            </w:pPr>
            <w:r w:rsidRPr="004D3204">
              <w:rPr>
                <w:rFonts w:asciiTheme="majorHAnsi" w:eastAsia="Times New Roman" w:hAnsiTheme="majorHAnsi" w:cs="Calibri"/>
                <w:b/>
                <w:bCs/>
                <w:color w:val="FFFFFF"/>
                <w:sz w:val="18"/>
                <w:szCs w:val="18"/>
              </w:rPr>
              <w:t>Test Scenario Description</w:t>
            </w:r>
          </w:p>
        </w:tc>
        <w:tc>
          <w:tcPr>
            <w:tcW w:w="0" w:type="auto"/>
            <w:tcBorders>
              <w:top w:val="single" w:sz="4" w:space="0" w:color="CCCCCC"/>
              <w:left w:val="single" w:sz="4" w:space="0" w:color="CCCCCC"/>
              <w:bottom w:val="single" w:sz="4" w:space="0" w:color="000000"/>
              <w:right w:val="single" w:sz="4" w:space="0" w:color="000000"/>
            </w:tcBorders>
            <w:shd w:val="clear" w:color="auto" w:fill="2F5496"/>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b/>
                <w:bCs/>
                <w:color w:val="FFFFFF"/>
                <w:sz w:val="18"/>
                <w:szCs w:val="18"/>
              </w:rPr>
            </w:pPr>
            <w:r w:rsidRPr="004D3204">
              <w:rPr>
                <w:rFonts w:asciiTheme="majorHAnsi" w:eastAsia="Times New Roman" w:hAnsiTheme="majorHAnsi" w:cs="Calibri"/>
                <w:b/>
                <w:bCs/>
                <w:color w:val="FFFFFF"/>
                <w:sz w:val="18"/>
                <w:szCs w:val="18"/>
              </w:rPr>
              <w:t>Tes Case ID'S</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1.1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TS_001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Register Account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TC_RF_001</w:t>
            </w:r>
            <w:r w:rsidRPr="004D3204">
              <w:rPr>
                <w:rFonts w:asciiTheme="majorHAnsi" w:eastAsia="Times New Roman" w:hAnsiTheme="majorHAnsi" w:cs="Calibri"/>
                <w:sz w:val="18"/>
                <w:szCs w:val="18"/>
              </w:rPr>
              <w:br/>
              <w:t>TC_RF_002</w:t>
            </w:r>
            <w:r w:rsidRPr="004D3204">
              <w:rPr>
                <w:rFonts w:asciiTheme="majorHAnsi" w:eastAsia="Times New Roman" w:hAnsiTheme="majorHAnsi" w:cs="Calibri"/>
                <w:sz w:val="18"/>
                <w:szCs w:val="18"/>
              </w:rPr>
              <w:br/>
              <w:t>TC_RF_003</w:t>
            </w:r>
            <w:r w:rsidRPr="004D3204">
              <w:rPr>
                <w:rFonts w:asciiTheme="majorHAnsi" w:eastAsia="Times New Roman" w:hAnsiTheme="majorHAnsi" w:cs="Calibri"/>
                <w:sz w:val="18"/>
                <w:szCs w:val="18"/>
              </w:rPr>
              <w:br/>
              <w:t>TC_RF_004</w:t>
            </w:r>
            <w:r w:rsidRPr="004D3204">
              <w:rPr>
                <w:rFonts w:asciiTheme="majorHAnsi" w:eastAsia="Times New Roman" w:hAnsiTheme="majorHAnsi" w:cs="Calibri"/>
                <w:sz w:val="18"/>
                <w:szCs w:val="18"/>
              </w:rPr>
              <w:br/>
              <w:t>TC_RF_005</w:t>
            </w:r>
            <w:r w:rsidRPr="004D3204">
              <w:rPr>
                <w:rFonts w:asciiTheme="majorHAnsi" w:eastAsia="Times New Roman" w:hAnsiTheme="majorHAnsi" w:cs="Calibri"/>
                <w:sz w:val="18"/>
                <w:szCs w:val="18"/>
              </w:rPr>
              <w:br/>
              <w:t>TC_RF_006</w:t>
            </w:r>
            <w:r w:rsidRPr="004D3204">
              <w:rPr>
                <w:rFonts w:asciiTheme="majorHAnsi" w:eastAsia="Times New Roman" w:hAnsiTheme="majorHAnsi" w:cs="Calibri"/>
                <w:sz w:val="18"/>
                <w:szCs w:val="18"/>
              </w:rPr>
              <w:br/>
              <w:t>TC_RF_007</w:t>
            </w:r>
            <w:r w:rsidRPr="004D3204">
              <w:rPr>
                <w:rFonts w:asciiTheme="majorHAnsi" w:eastAsia="Times New Roman" w:hAnsiTheme="majorHAnsi" w:cs="Calibri"/>
                <w:sz w:val="18"/>
                <w:szCs w:val="18"/>
              </w:rPr>
              <w:br/>
              <w:t>TC_RF_008</w:t>
            </w:r>
            <w:r w:rsidRPr="004D3204">
              <w:rPr>
                <w:rFonts w:asciiTheme="majorHAnsi" w:eastAsia="Times New Roman" w:hAnsiTheme="majorHAnsi" w:cs="Calibri"/>
                <w:sz w:val="18"/>
                <w:szCs w:val="18"/>
              </w:rPr>
              <w:br/>
              <w:t>TC_RF_009</w:t>
            </w:r>
            <w:r w:rsidRPr="004D3204">
              <w:rPr>
                <w:rFonts w:asciiTheme="majorHAnsi" w:eastAsia="Times New Roman" w:hAnsiTheme="majorHAnsi" w:cs="Calibri"/>
                <w:sz w:val="18"/>
                <w:szCs w:val="18"/>
              </w:rPr>
              <w:br/>
              <w:t>TC_RF_010</w:t>
            </w:r>
            <w:r w:rsidRPr="004D3204">
              <w:rPr>
                <w:rFonts w:asciiTheme="majorHAnsi" w:eastAsia="Times New Roman" w:hAnsiTheme="majorHAnsi" w:cs="Calibri"/>
                <w:sz w:val="18"/>
                <w:szCs w:val="18"/>
              </w:rPr>
              <w:br/>
              <w:t>TC_RF_011</w:t>
            </w:r>
            <w:r w:rsidRPr="004D3204">
              <w:rPr>
                <w:rFonts w:asciiTheme="majorHAnsi" w:eastAsia="Times New Roman" w:hAnsiTheme="majorHAnsi" w:cs="Calibri"/>
                <w:sz w:val="18"/>
                <w:szCs w:val="18"/>
              </w:rPr>
              <w:br/>
            </w:r>
            <w:r w:rsidRPr="004D3204">
              <w:rPr>
                <w:rFonts w:asciiTheme="majorHAnsi" w:eastAsia="Times New Roman" w:hAnsiTheme="majorHAnsi" w:cs="Calibri"/>
                <w:sz w:val="18"/>
                <w:szCs w:val="18"/>
              </w:rPr>
              <w:lastRenderedPageBreak/>
              <w:t>TC_RF_012</w:t>
            </w:r>
            <w:r w:rsidRPr="004D3204">
              <w:rPr>
                <w:rFonts w:asciiTheme="majorHAnsi" w:eastAsia="Times New Roman" w:hAnsiTheme="majorHAnsi" w:cs="Calibri"/>
                <w:sz w:val="18"/>
                <w:szCs w:val="18"/>
              </w:rPr>
              <w:br/>
              <w:t>TC_RF_013</w:t>
            </w:r>
            <w:r w:rsidRPr="004D3204">
              <w:rPr>
                <w:rFonts w:asciiTheme="majorHAnsi" w:eastAsia="Times New Roman" w:hAnsiTheme="majorHAnsi" w:cs="Calibri"/>
                <w:sz w:val="18"/>
                <w:szCs w:val="18"/>
              </w:rPr>
              <w:br/>
              <w:t>TC_RF_014</w:t>
            </w:r>
            <w:r w:rsidRPr="004D3204">
              <w:rPr>
                <w:rFonts w:asciiTheme="majorHAnsi" w:eastAsia="Times New Roman" w:hAnsiTheme="majorHAnsi" w:cs="Calibri"/>
                <w:sz w:val="18"/>
                <w:szCs w:val="18"/>
              </w:rPr>
              <w:br/>
              <w:t>TC_RF_015</w:t>
            </w:r>
            <w:r w:rsidRPr="004D3204">
              <w:rPr>
                <w:rFonts w:asciiTheme="majorHAnsi" w:eastAsia="Times New Roman" w:hAnsiTheme="majorHAnsi" w:cs="Calibri"/>
                <w:sz w:val="18"/>
                <w:szCs w:val="18"/>
              </w:rPr>
              <w:br/>
              <w:t>TC_RF_016</w:t>
            </w:r>
            <w:r w:rsidRPr="004D3204">
              <w:rPr>
                <w:rFonts w:asciiTheme="majorHAnsi" w:eastAsia="Times New Roman" w:hAnsiTheme="majorHAnsi" w:cs="Calibri"/>
                <w:sz w:val="18"/>
                <w:szCs w:val="18"/>
              </w:rPr>
              <w:br/>
              <w:t>TC_RF_017</w:t>
            </w:r>
            <w:r w:rsidRPr="004D3204">
              <w:rPr>
                <w:rFonts w:asciiTheme="majorHAnsi" w:eastAsia="Times New Roman" w:hAnsiTheme="majorHAnsi" w:cs="Calibri"/>
                <w:sz w:val="18"/>
                <w:szCs w:val="18"/>
              </w:rPr>
              <w:br/>
              <w:t>TC_RF_018</w:t>
            </w:r>
            <w:r w:rsidRPr="004D3204">
              <w:rPr>
                <w:rFonts w:asciiTheme="majorHAnsi" w:eastAsia="Times New Roman" w:hAnsiTheme="majorHAnsi" w:cs="Calibri"/>
                <w:sz w:val="18"/>
                <w:szCs w:val="18"/>
              </w:rPr>
              <w:br/>
              <w:t>TC_RF_019</w:t>
            </w:r>
            <w:r w:rsidRPr="004D3204">
              <w:rPr>
                <w:rFonts w:asciiTheme="majorHAnsi" w:eastAsia="Times New Roman" w:hAnsiTheme="majorHAnsi" w:cs="Calibri"/>
                <w:sz w:val="18"/>
                <w:szCs w:val="18"/>
              </w:rPr>
              <w:br/>
              <w:t>TC_RF_020</w:t>
            </w:r>
            <w:r w:rsidRPr="004D3204">
              <w:rPr>
                <w:rFonts w:asciiTheme="majorHAnsi" w:eastAsia="Times New Roman" w:hAnsiTheme="majorHAnsi" w:cs="Calibri"/>
                <w:sz w:val="18"/>
                <w:szCs w:val="18"/>
              </w:rPr>
              <w:br/>
              <w:t>TC_RF_021</w:t>
            </w:r>
            <w:r w:rsidRPr="004D3204">
              <w:rPr>
                <w:rFonts w:asciiTheme="majorHAnsi" w:eastAsia="Times New Roman" w:hAnsiTheme="majorHAnsi" w:cs="Calibri"/>
                <w:sz w:val="18"/>
                <w:szCs w:val="18"/>
              </w:rPr>
              <w:br/>
              <w:t>TC_RF_022</w:t>
            </w:r>
            <w:r w:rsidRPr="004D3204">
              <w:rPr>
                <w:rFonts w:asciiTheme="majorHAnsi" w:eastAsia="Times New Roman" w:hAnsiTheme="majorHAnsi" w:cs="Calibri"/>
                <w:sz w:val="18"/>
                <w:szCs w:val="18"/>
              </w:rPr>
              <w:br/>
              <w:t>TC_RF_023</w:t>
            </w:r>
            <w:r w:rsidRPr="004D3204">
              <w:rPr>
                <w:rFonts w:asciiTheme="majorHAnsi" w:eastAsia="Times New Roman" w:hAnsiTheme="majorHAnsi" w:cs="Calibri"/>
                <w:sz w:val="18"/>
                <w:szCs w:val="18"/>
              </w:rPr>
              <w:br/>
              <w:t>TC_RF_024</w:t>
            </w:r>
            <w:r w:rsidRPr="004D3204">
              <w:rPr>
                <w:rFonts w:asciiTheme="majorHAnsi" w:eastAsia="Times New Roman" w:hAnsiTheme="majorHAnsi" w:cs="Calibri"/>
                <w:sz w:val="18"/>
                <w:szCs w:val="18"/>
              </w:rPr>
              <w:br/>
              <w:t>TC_RF_025</w:t>
            </w:r>
            <w:r w:rsidRPr="004D3204">
              <w:rPr>
                <w:rFonts w:asciiTheme="majorHAnsi" w:eastAsia="Times New Roman" w:hAnsiTheme="majorHAnsi" w:cs="Calibri"/>
                <w:sz w:val="18"/>
                <w:szCs w:val="18"/>
              </w:rPr>
              <w:br/>
              <w:t>TC_RF_026</w:t>
            </w:r>
            <w:r w:rsidRPr="004D3204">
              <w:rPr>
                <w:rFonts w:asciiTheme="majorHAnsi" w:eastAsia="Times New Roman" w:hAnsiTheme="majorHAnsi" w:cs="Calibri"/>
                <w:sz w:val="18"/>
                <w:szCs w:val="18"/>
              </w:rPr>
              <w:br/>
              <w:t>TC_RF_027</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lastRenderedPageBreak/>
              <w:t>1.2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TS_002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Login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TC_LF_001</w:t>
            </w:r>
            <w:r w:rsidRPr="004D3204">
              <w:rPr>
                <w:rFonts w:asciiTheme="majorHAnsi" w:eastAsia="Times New Roman" w:hAnsiTheme="majorHAnsi" w:cs="Calibri"/>
                <w:sz w:val="18"/>
                <w:szCs w:val="18"/>
              </w:rPr>
              <w:br/>
              <w:t>TC_LF_002</w:t>
            </w:r>
            <w:r w:rsidRPr="004D3204">
              <w:rPr>
                <w:rFonts w:asciiTheme="majorHAnsi" w:eastAsia="Times New Roman" w:hAnsiTheme="majorHAnsi" w:cs="Calibri"/>
                <w:sz w:val="18"/>
                <w:szCs w:val="18"/>
              </w:rPr>
              <w:br/>
              <w:t>TC_LF_003</w:t>
            </w:r>
            <w:r w:rsidRPr="004D3204">
              <w:rPr>
                <w:rFonts w:asciiTheme="majorHAnsi" w:eastAsia="Times New Roman" w:hAnsiTheme="majorHAnsi" w:cs="Calibri"/>
                <w:sz w:val="18"/>
                <w:szCs w:val="18"/>
              </w:rPr>
              <w:br/>
              <w:t>TC_LF_004</w:t>
            </w:r>
            <w:r w:rsidRPr="004D3204">
              <w:rPr>
                <w:rFonts w:asciiTheme="majorHAnsi" w:eastAsia="Times New Roman" w:hAnsiTheme="majorHAnsi" w:cs="Calibri"/>
                <w:sz w:val="18"/>
                <w:szCs w:val="18"/>
              </w:rPr>
              <w:br/>
              <w:t>TC_LF_005</w:t>
            </w:r>
            <w:r w:rsidRPr="004D3204">
              <w:rPr>
                <w:rFonts w:asciiTheme="majorHAnsi" w:eastAsia="Times New Roman" w:hAnsiTheme="majorHAnsi" w:cs="Calibri"/>
                <w:sz w:val="18"/>
                <w:szCs w:val="18"/>
              </w:rPr>
              <w:br/>
              <w:t>TC_LF_006</w:t>
            </w:r>
            <w:r w:rsidRPr="004D3204">
              <w:rPr>
                <w:rFonts w:asciiTheme="majorHAnsi" w:eastAsia="Times New Roman" w:hAnsiTheme="majorHAnsi" w:cs="Calibri"/>
                <w:sz w:val="18"/>
                <w:szCs w:val="18"/>
              </w:rPr>
              <w:br/>
              <w:t>TC_LF_007</w:t>
            </w:r>
            <w:r w:rsidRPr="004D3204">
              <w:rPr>
                <w:rFonts w:asciiTheme="majorHAnsi" w:eastAsia="Times New Roman" w:hAnsiTheme="majorHAnsi" w:cs="Calibri"/>
                <w:sz w:val="18"/>
                <w:szCs w:val="18"/>
              </w:rPr>
              <w:br/>
              <w:t>TC_LF_008</w:t>
            </w:r>
            <w:r w:rsidRPr="004D3204">
              <w:rPr>
                <w:rFonts w:asciiTheme="majorHAnsi" w:eastAsia="Times New Roman" w:hAnsiTheme="majorHAnsi" w:cs="Calibri"/>
                <w:sz w:val="18"/>
                <w:szCs w:val="18"/>
              </w:rPr>
              <w:br/>
              <w:t>TC_LF_009</w:t>
            </w:r>
            <w:r w:rsidRPr="004D3204">
              <w:rPr>
                <w:rFonts w:asciiTheme="majorHAnsi" w:eastAsia="Times New Roman" w:hAnsiTheme="majorHAnsi" w:cs="Calibri"/>
                <w:sz w:val="18"/>
                <w:szCs w:val="18"/>
              </w:rPr>
              <w:br/>
              <w:t>TC_LF_010</w:t>
            </w:r>
            <w:r w:rsidRPr="004D3204">
              <w:rPr>
                <w:rFonts w:asciiTheme="majorHAnsi" w:eastAsia="Times New Roman" w:hAnsiTheme="majorHAnsi" w:cs="Calibri"/>
                <w:sz w:val="18"/>
                <w:szCs w:val="18"/>
              </w:rPr>
              <w:br/>
              <w:t>TC_LF_011</w:t>
            </w:r>
            <w:r w:rsidRPr="004D3204">
              <w:rPr>
                <w:rFonts w:asciiTheme="majorHAnsi" w:eastAsia="Times New Roman" w:hAnsiTheme="majorHAnsi" w:cs="Calibri"/>
                <w:sz w:val="18"/>
                <w:szCs w:val="18"/>
              </w:rPr>
              <w:br/>
              <w:t>TC_LF_012</w:t>
            </w:r>
            <w:r w:rsidRPr="004D3204">
              <w:rPr>
                <w:rFonts w:asciiTheme="majorHAnsi" w:eastAsia="Times New Roman" w:hAnsiTheme="majorHAnsi" w:cs="Calibri"/>
                <w:sz w:val="18"/>
                <w:szCs w:val="18"/>
              </w:rPr>
              <w:br/>
              <w:t>TC_LF_013</w:t>
            </w:r>
            <w:r w:rsidRPr="004D3204">
              <w:rPr>
                <w:rFonts w:asciiTheme="majorHAnsi" w:eastAsia="Times New Roman" w:hAnsiTheme="majorHAnsi" w:cs="Calibri"/>
                <w:sz w:val="18"/>
                <w:szCs w:val="18"/>
              </w:rPr>
              <w:br/>
              <w:t>TC_LF_014</w:t>
            </w:r>
            <w:r w:rsidRPr="004D3204">
              <w:rPr>
                <w:rFonts w:asciiTheme="majorHAnsi" w:eastAsia="Times New Roman" w:hAnsiTheme="majorHAnsi" w:cs="Calibri"/>
                <w:sz w:val="18"/>
                <w:szCs w:val="18"/>
              </w:rPr>
              <w:br/>
              <w:t>TC_LF_015</w:t>
            </w:r>
            <w:r w:rsidRPr="004D3204">
              <w:rPr>
                <w:rFonts w:asciiTheme="majorHAnsi" w:eastAsia="Times New Roman" w:hAnsiTheme="majorHAnsi" w:cs="Calibri"/>
                <w:sz w:val="18"/>
                <w:szCs w:val="18"/>
              </w:rPr>
              <w:br/>
              <w:t>TC_LF_016</w:t>
            </w:r>
            <w:r w:rsidRPr="004D3204">
              <w:rPr>
                <w:rFonts w:asciiTheme="majorHAnsi" w:eastAsia="Times New Roman" w:hAnsiTheme="majorHAnsi" w:cs="Calibri"/>
                <w:sz w:val="18"/>
                <w:szCs w:val="18"/>
              </w:rPr>
              <w:br/>
              <w:t>TC_LF_017</w:t>
            </w:r>
            <w:r w:rsidRPr="004D3204">
              <w:rPr>
                <w:rFonts w:asciiTheme="majorHAnsi" w:eastAsia="Times New Roman" w:hAnsiTheme="majorHAnsi" w:cs="Calibri"/>
                <w:sz w:val="18"/>
                <w:szCs w:val="18"/>
              </w:rPr>
              <w:br/>
              <w:t>TC_LF_018</w:t>
            </w:r>
            <w:r w:rsidRPr="004D3204">
              <w:rPr>
                <w:rFonts w:asciiTheme="majorHAnsi" w:eastAsia="Times New Roman" w:hAnsiTheme="majorHAnsi" w:cs="Calibri"/>
                <w:sz w:val="18"/>
                <w:szCs w:val="18"/>
              </w:rPr>
              <w:br/>
              <w:t>TC_LF_019</w:t>
            </w:r>
            <w:r w:rsidRPr="004D3204">
              <w:rPr>
                <w:rFonts w:asciiTheme="majorHAnsi" w:eastAsia="Times New Roman" w:hAnsiTheme="majorHAnsi" w:cs="Calibri"/>
                <w:sz w:val="18"/>
                <w:szCs w:val="18"/>
              </w:rPr>
              <w:br/>
              <w:t>TC_LF_020</w:t>
            </w:r>
            <w:r w:rsidRPr="004D3204">
              <w:rPr>
                <w:rFonts w:asciiTheme="majorHAnsi" w:eastAsia="Times New Roman" w:hAnsiTheme="majorHAnsi" w:cs="Calibri"/>
                <w:sz w:val="18"/>
                <w:szCs w:val="18"/>
              </w:rPr>
              <w:br/>
              <w:t>TC_LF_021</w:t>
            </w:r>
            <w:r w:rsidRPr="004D3204">
              <w:rPr>
                <w:rFonts w:asciiTheme="majorHAnsi" w:eastAsia="Times New Roman" w:hAnsiTheme="majorHAnsi" w:cs="Calibri"/>
                <w:sz w:val="18"/>
                <w:szCs w:val="18"/>
              </w:rPr>
              <w:br/>
              <w:t>TC_LF_022</w:t>
            </w:r>
            <w:r w:rsidRPr="004D3204">
              <w:rPr>
                <w:rFonts w:asciiTheme="majorHAnsi" w:eastAsia="Times New Roman" w:hAnsiTheme="majorHAnsi" w:cs="Calibri"/>
                <w:sz w:val="18"/>
                <w:szCs w:val="18"/>
              </w:rPr>
              <w:br/>
              <w:t>TC_LF_023</w:t>
            </w:r>
          </w:p>
        </w:tc>
      </w:tr>
    </w:tbl>
    <w:p w:rsidR="004D3204" w:rsidRPr="00E11B5F" w:rsidRDefault="004D3204" w:rsidP="00E11B5F">
      <w:pPr>
        <w:shd w:val="clear" w:color="auto" w:fill="FFFFFF"/>
        <w:spacing w:after="0" w:line="240" w:lineRule="auto"/>
        <w:textAlignment w:val="baseline"/>
        <w:rPr>
          <w:rFonts w:asciiTheme="majorHAnsi" w:hAnsiTheme="majorHAnsi"/>
          <w:color w:val="757575"/>
          <w:sz w:val="18"/>
          <w:szCs w:val="18"/>
        </w:rPr>
      </w:pPr>
    </w:p>
    <w:p w:rsidR="004D3204" w:rsidRPr="00E11B5F" w:rsidRDefault="004D3204" w:rsidP="00E11B5F">
      <w:pPr>
        <w:shd w:val="clear" w:color="auto" w:fill="FFFFFF"/>
        <w:spacing w:after="0" w:line="240" w:lineRule="auto"/>
        <w:textAlignment w:val="baseline"/>
        <w:rPr>
          <w:rFonts w:asciiTheme="majorHAnsi" w:hAnsiTheme="majorHAnsi"/>
          <w:color w:val="757575"/>
          <w:sz w:val="18"/>
          <w:szCs w:val="18"/>
        </w:rPr>
      </w:pP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Test Scenarios:</w:t>
      </w:r>
    </w:p>
    <w:tbl>
      <w:tblPr>
        <w:tblW w:w="0" w:type="dxa"/>
        <w:tblCellMar>
          <w:left w:w="0" w:type="dxa"/>
          <w:right w:w="0" w:type="dxa"/>
        </w:tblCellMar>
        <w:tblLook w:val="04A0"/>
      </w:tblPr>
      <w:tblGrid>
        <w:gridCol w:w="1606"/>
        <w:gridCol w:w="907"/>
        <w:gridCol w:w="5880"/>
        <w:gridCol w:w="724"/>
        <w:gridCol w:w="1753"/>
      </w:tblGrid>
      <w:tr w:rsidR="004D3204" w:rsidRPr="004D3204" w:rsidTr="004D3204">
        <w:trPr>
          <w:trHeight w:val="196"/>
        </w:trPr>
        <w:tc>
          <w:tcPr>
            <w:tcW w:w="0" w:type="auto"/>
            <w:tcBorders>
              <w:top w:val="single" w:sz="4" w:space="0" w:color="CCCCCC"/>
              <w:left w:val="single" w:sz="4" w:space="0" w:color="CCCCCC"/>
              <w:bottom w:val="single" w:sz="4" w:space="0" w:color="FFFFFF"/>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r>
      <w:tr w:rsidR="004D3204" w:rsidRPr="004D3204" w:rsidTr="004D3204">
        <w:trPr>
          <w:trHeight w:val="196"/>
        </w:trPr>
        <w:tc>
          <w:tcPr>
            <w:tcW w:w="0" w:type="auto"/>
            <w:tcBorders>
              <w:top w:val="single" w:sz="4" w:space="0" w:color="CCCCCC"/>
              <w:left w:val="single" w:sz="4" w:space="0" w:color="FFFFFF"/>
              <w:bottom w:val="single" w:sz="4" w:space="0" w:color="FFFFFF"/>
              <w:right w:val="single" w:sz="4" w:space="0" w:color="000000"/>
            </w:tcBorders>
            <w:shd w:val="clear" w:color="auto" w:fill="2F5496"/>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color w:val="FFFFFF"/>
                <w:sz w:val="18"/>
                <w:szCs w:val="18"/>
              </w:rPr>
            </w:pPr>
            <w:r w:rsidRPr="004D3204">
              <w:rPr>
                <w:rFonts w:asciiTheme="majorHAnsi" w:eastAsia="Times New Roman" w:hAnsiTheme="majorHAnsi" w:cs="Calibri"/>
                <w:color w:val="FFFFFF"/>
                <w:sz w:val="18"/>
                <w:szCs w:val="18"/>
              </w:rPr>
              <w:t>Project Name</w:t>
            </w:r>
          </w:p>
        </w:tc>
        <w:tc>
          <w:tcPr>
            <w:tcW w:w="0" w:type="auto"/>
            <w:gridSpan w:val="2"/>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color w:val="0563C1"/>
                <w:sz w:val="18"/>
                <w:szCs w:val="18"/>
                <w:u w:val="single"/>
              </w:rPr>
            </w:pPr>
            <w:r w:rsidRPr="004D3204">
              <w:rPr>
                <w:rFonts w:asciiTheme="majorHAnsi" w:eastAsia="Times New Roman" w:hAnsiTheme="majorHAnsi" w:cs="Calibri"/>
                <w:color w:val="0563C1"/>
                <w:sz w:val="18"/>
                <w:szCs w:val="18"/>
                <w:u w:val="single"/>
              </w:rPr>
              <w:t>OpenCart (Frontend)</w:t>
            </w: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r>
      <w:tr w:rsidR="004D3204" w:rsidRPr="004D3204" w:rsidTr="004D3204">
        <w:trPr>
          <w:trHeight w:val="196"/>
        </w:trPr>
        <w:tc>
          <w:tcPr>
            <w:tcW w:w="0" w:type="auto"/>
            <w:tcBorders>
              <w:top w:val="single" w:sz="4" w:space="0" w:color="CCCCCC"/>
              <w:left w:val="single" w:sz="4" w:space="0" w:color="FFFFFF"/>
              <w:bottom w:val="single" w:sz="4" w:space="0" w:color="FFFFFF"/>
              <w:right w:val="single" w:sz="4" w:space="0" w:color="000000"/>
            </w:tcBorders>
            <w:shd w:val="clear" w:color="auto" w:fill="2F5496"/>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color w:val="FFFFFF"/>
                <w:sz w:val="18"/>
                <w:szCs w:val="18"/>
              </w:rPr>
            </w:pPr>
            <w:r w:rsidRPr="004D3204">
              <w:rPr>
                <w:rFonts w:asciiTheme="majorHAnsi" w:eastAsia="Times New Roman" w:hAnsiTheme="majorHAnsi" w:cs="Calibri"/>
                <w:color w:val="FFFFFF"/>
                <w:sz w:val="18"/>
                <w:szCs w:val="18"/>
              </w:rPr>
              <w:t>Client</w:t>
            </w:r>
          </w:p>
        </w:tc>
        <w:tc>
          <w:tcPr>
            <w:tcW w:w="0" w:type="auto"/>
            <w:gridSpan w:val="2"/>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color w:val="0563C1"/>
                <w:sz w:val="18"/>
                <w:szCs w:val="18"/>
                <w:u w:val="single"/>
              </w:rPr>
            </w:pPr>
            <w:r w:rsidRPr="004D3204">
              <w:rPr>
                <w:rFonts w:asciiTheme="majorHAnsi" w:eastAsia="Times New Roman" w:hAnsiTheme="majorHAnsi" w:cs="Calibri"/>
                <w:color w:val="0563C1"/>
                <w:sz w:val="18"/>
                <w:szCs w:val="18"/>
                <w:u w:val="single"/>
              </w:rPr>
              <w:t>OpenCart</w:t>
            </w: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r>
      <w:tr w:rsidR="004D3204" w:rsidRPr="004D3204" w:rsidTr="004D3204">
        <w:trPr>
          <w:trHeight w:val="196"/>
        </w:trPr>
        <w:tc>
          <w:tcPr>
            <w:tcW w:w="0" w:type="auto"/>
            <w:tcBorders>
              <w:top w:val="single" w:sz="4" w:space="0" w:color="CCCCCC"/>
              <w:left w:val="single" w:sz="4" w:space="0" w:color="FFFFFF"/>
              <w:bottom w:val="single" w:sz="4" w:space="0" w:color="FFFFFF"/>
              <w:right w:val="single" w:sz="4" w:space="0" w:color="000000"/>
            </w:tcBorders>
            <w:shd w:val="clear" w:color="auto" w:fill="2F5496"/>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color w:val="FFFFFF"/>
                <w:sz w:val="18"/>
                <w:szCs w:val="18"/>
              </w:rPr>
            </w:pPr>
            <w:r w:rsidRPr="004D3204">
              <w:rPr>
                <w:rFonts w:asciiTheme="majorHAnsi" w:eastAsia="Times New Roman" w:hAnsiTheme="majorHAnsi" w:cs="Calibri"/>
                <w:color w:val="FFFFFF"/>
                <w:sz w:val="18"/>
                <w:szCs w:val="18"/>
              </w:rPr>
              <w:t>Reference Document</w:t>
            </w:r>
          </w:p>
        </w:tc>
        <w:tc>
          <w:tcPr>
            <w:tcW w:w="0" w:type="auto"/>
            <w:gridSpan w:val="2"/>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r>
      <w:tr w:rsidR="004D3204" w:rsidRPr="004D3204" w:rsidTr="004D3204">
        <w:trPr>
          <w:trHeight w:val="196"/>
        </w:trPr>
        <w:tc>
          <w:tcPr>
            <w:tcW w:w="0" w:type="auto"/>
            <w:tcBorders>
              <w:top w:val="single" w:sz="4" w:space="0" w:color="CCCCCC"/>
              <w:left w:val="single" w:sz="4" w:space="0" w:color="FFFFFF"/>
              <w:bottom w:val="single" w:sz="4" w:space="0" w:color="FFFFFF"/>
              <w:right w:val="single" w:sz="4" w:space="0" w:color="000000"/>
            </w:tcBorders>
            <w:shd w:val="clear" w:color="auto" w:fill="2F5496"/>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color w:val="FFFFFF"/>
                <w:sz w:val="18"/>
                <w:szCs w:val="18"/>
              </w:rPr>
            </w:pPr>
            <w:r w:rsidRPr="004D3204">
              <w:rPr>
                <w:rFonts w:asciiTheme="majorHAnsi" w:eastAsia="Times New Roman" w:hAnsiTheme="majorHAnsi" w:cs="Calibri"/>
                <w:color w:val="FFFFFF"/>
                <w:sz w:val="18"/>
                <w:szCs w:val="18"/>
              </w:rPr>
              <w:t>Created By</w:t>
            </w:r>
          </w:p>
        </w:tc>
        <w:tc>
          <w:tcPr>
            <w:tcW w:w="0" w:type="auto"/>
            <w:gridSpan w:val="2"/>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Pavan</w:t>
            </w: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r>
      <w:tr w:rsidR="004D3204" w:rsidRPr="004D3204" w:rsidTr="004D3204">
        <w:trPr>
          <w:trHeight w:val="196"/>
        </w:trPr>
        <w:tc>
          <w:tcPr>
            <w:tcW w:w="0" w:type="auto"/>
            <w:tcBorders>
              <w:top w:val="single" w:sz="4" w:space="0" w:color="CCCCCC"/>
              <w:left w:val="single" w:sz="4" w:space="0" w:color="FFFFFF"/>
              <w:bottom w:val="single" w:sz="4" w:space="0" w:color="FFFFFF"/>
              <w:right w:val="single" w:sz="4" w:space="0" w:color="000000"/>
            </w:tcBorders>
            <w:shd w:val="clear" w:color="auto" w:fill="2F5496"/>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color w:val="FFFFFF"/>
                <w:sz w:val="18"/>
                <w:szCs w:val="18"/>
              </w:rPr>
            </w:pPr>
            <w:r w:rsidRPr="004D3204">
              <w:rPr>
                <w:rFonts w:asciiTheme="majorHAnsi" w:eastAsia="Times New Roman" w:hAnsiTheme="majorHAnsi" w:cs="Calibri"/>
                <w:color w:val="FFFFFF"/>
                <w:sz w:val="18"/>
                <w:szCs w:val="18"/>
              </w:rPr>
              <w:t>Creation Date</w:t>
            </w:r>
          </w:p>
        </w:tc>
        <w:tc>
          <w:tcPr>
            <w:tcW w:w="0" w:type="auto"/>
            <w:gridSpan w:val="2"/>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DD-MM-YYYY</w:t>
            </w: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r>
      <w:tr w:rsidR="004D3204" w:rsidRPr="004D3204" w:rsidTr="004D3204">
        <w:trPr>
          <w:trHeight w:val="196"/>
        </w:trPr>
        <w:tc>
          <w:tcPr>
            <w:tcW w:w="0" w:type="auto"/>
            <w:tcBorders>
              <w:top w:val="single" w:sz="4" w:space="0" w:color="CCCCCC"/>
              <w:left w:val="single" w:sz="4" w:space="0" w:color="FFFFFF"/>
              <w:bottom w:val="single" w:sz="4" w:space="0" w:color="FFFFFF"/>
              <w:right w:val="single" w:sz="4" w:space="0" w:color="000000"/>
            </w:tcBorders>
            <w:shd w:val="clear" w:color="auto" w:fill="2F5496"/>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color w:val="FFFFFF"/>
                <w:sz w:val="18"/>
                <w:szCs w:val="18"/>
              </w:rPr>
            </w:pPr>
            <w:r w:rsidRPr="004D3204">
              <w:rPr>
                <w:rFonts w:asciiTheme="majorHAnsi" w:eastAsia="Times New Roman" w:hAnsiTheme="majorHAnsi" w:cs="Calibri"/>
                <w:color w:val="FFFFFF"/>
                <w:sz w:val="18"/>
                <w:szCs w:val="18"/>
              </w:rPr>
              <w:t>Approval Date</w:t>
            </w:r>
          </w:p>
        </w:tc>
        <w:tc>
          <w:tcPr>
            <w:tcW w:w="0" w:type="auto"/>
            <w:gridSpan w:val="2"/>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DD-MM-YYYY</w:t>
            </w: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r>
      <w:tr w:rsidR="004D3204" w:rsidRPr="004D3204" w:rsidTr="004D3204">
        <w:trPr>
          <w:trHeight w:val="196"/>
        </w:trPr>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r>
      <w:tr w:rsidR="004D3204" w:rsidRPr="004D3204" w:rsidTr="004D3204">
        <w:trPr>
          <w:trHeight w:val="196"/>
        </w:trPr>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shd w:val="clear" w:color="auto" w:fill="2F5496"/>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b/>
                <w:bCs/>
                <w:color w:val="FFFFFF"/>
                <w:sz w:val="18"/>
                <w:szCs w:val="18"/>
              </w:rPr>
            </w:pPr>
            <w:r w:rsidRPr="004D3204">
              <w:rPr>
                <w:rFonts w:asciiTheme="majorHAnsi" w:eastAsia="Times New Roman" w:hAnsiTheme="majorHAnsi" w:cs="Calibri"/>
                <w:b/>
                <w:bCs/>
                <w:color w:val="FFFFFF"/>
                <w:sz w:val="18"/>
                <w:szCs w:val="18"/>
              </w:rPr>
              <w:t>Test Scenario ID</w:t>
            </w:r>
          </w:p>
        </w:tc>
        <w:tc>
          <w:tcPr>
            <w:tcW w:w="0" w:type="auto"/>
            <w:tcBorders>
              <w:top w:val="single" w:sz="4" w:space="0" w:color="CCCCCC"/>
              <w:left w:val="single" w:sz="4" w:space="0" w:color="CCCCCC"/>
              <w:bottom w:val="single" w:sz="4" w:space="0" w:color="000000"/>
              <w:right w:val="single" w:sz="4" w:space="0" w:color="000000"/>
            </w:tcBorders>
            <w:shd w:val="clear" w:color="auto" w:fill="2F5496"/>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b/>
                <w:bCs/>
                <w:color w:val="FFFFFF"/>
                <w:sz w:val="18"/>
                <w:szCs w:val="18"/>
              </w:rPr>
            </w:pPr>
            <w:r w:rsidRPr="004D3204">
              <w:rPr>
                <w:rFonts w:asciiTheme="majorHAnsi" w:eastAsia="Times New Roman" w:hAnsiTheme="majorHAnsi" w:cs="Calibri"/>
                <w:b/>
                <w:bCs/>
                <w:color w:val="FFFFFF"/>
                <w:sz w:val="18"/>
                <w:szCs w:val="18"/>
              </w:rPr>
              <w:t>Reference</w:t>
            </w:r>
          </w:p>
        </w:tc>
        <w:tc>
          <w:tcPr>
            <w:tcW w:w="0" w:type="auto"/>
            <w:tcBorders>
              <w:top w:val="single" w:sz="4" w:space="0" w:color="CCCCCC"/>
              <w:left w:val="single" w:sz="4" w:space="0" w:color="CCCCCC"/>
              <w:bottom w:val="single" w:sz="4" w:space="0" w:color="000000"/>
              <w:right w:val="single" w:sz="4" w:space="0" w:color="000000"/>
            </w:tcBorders>
            <w:shd w:val="clear" w:color="auto" w:fill="2F5496"/>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b/>
                <w:bCs/>
                <w:color w:val="FFFFFF"/>
                <w:sz w:val="18"/>
                <w:szCs w:val="18"/>
              </w:rPr>
            </w:pPr>
            <w:r w:rsidRPr="004D3204">
              <w:rPr>
                <w:rFonts w:asciiTheme="majorHAnsi" w:eastAsia="Times New Roman" w:hAnsiTheme="majorHAnsi" w:cs="Calibri"/>
                <w:b/>
                <w:bCs/>
                <w:color w:val="FFFFFF"/>
                <w:sz w:val="18"/>
                <w:szCs w:val="18"/>
              </w:rPr>
              <w:t>Test Scenario Description</w:t>
            </w:r>
          </w:p>
        </w:tc>
        <w:tc>
          <w:tcPr>
            <w:tcW w:w="0" w:type="auto"/>
            <w:tcBorders>
              <w:top w:val="single" w:sz="4" w:space="0" w:color="CCCCCC"/>
              <w:left w:val="single" w:sz="4" w:space="0" w:color="CCCCCC"/>
              <w:bottom w:val="single" w:sz="4" w:space="0" w:color="000000"/>
              <w:right w:val="single" w:sz="4" w:space="0" w:color="000000"/>
            </w:tcBorders>
            <w:shd w:val="clear" w:color="auto" w:fill="2F5496"/>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b/>
                <w:bCs/>
                <w:color w:val="FFFFFF"/>
                <w:sz w:val="18"/>
                <w:szCs w:val="18"/>
              </w:rPr>
            </w:pPr>
            <w:r w:rsidRPr="004D3204">
              <w:rPr>
                <w:rFonts w:asciiTheme="majorHAnsi" w:eastAsia="Times New Roman" w:hAnsiTheme="majorHAnsi" w:cs="Calibri"/>
                <w:b/>
                <w:bCs/>
                <w:color w:val="FFFFFF"/>
                <w:sz w:val="18"/>
                <w:szCs w:val="18"/>
              </w:rPr>
              <w:t>Priority</w:t>
            </w:r>
          </w:p>
        </w:tc>
        <w:tc>
          <w:tcPr>
            <w:tcW w:w="0" w:type="auto"/>
            <w:tcBorders>
              <w:top w:val="single" w:sz="4" w:space="0" w:color="CCCCCC"/>
              <w:left w:val="single" w:sz="4" w:space="0" w:color="CCCCCC"/>
              <w:bottom w:val="single" w:sz="4" w:space="0" w:color="000000"/>
              <w:right w:val="single" w:sz="4" w:space="0" w:color="000000"/>
            </w:tcBorders>
            <w:shd w:val="clear" w:color="auto" w:fill="2F5496"/>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b/>
                <w:bCs/>
                <w:color w:val="FFFFFF"/>
                <w:sz w:val="18"/>
                <w:szCs w:val="18"/>
              </w:rPr>
            </w:pPr>
            <w:r w:rsidRPr="004D3204">
              <w:rPr>
                <w:rFonts w:asciiTheme="majorHAnsi" w:eastAsia="Times New Roman" w:hAnsiTheme="majorHAnsi" w:cs="Calibri"/>
                <w:b/>
                <w:bCs/>
                <w:color w:val="FFFFFF"/>
                <w:sz w:val="18"/>
                <w:szCs w:val="18"/>
              </w:rPr>
              <w:t>Number of Test Cases</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TS_001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Register Account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27</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TS_002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Login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23</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TS_003</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Logout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11</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TS_004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Forgot Password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25</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TS_005</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Search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22</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TS_006</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Product Compare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24</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lastRenderedPageBreak/>
              <w:t>TS_007</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Product Display Page functionality for the different types of Products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37</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TS_008</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'Add to Cart'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09</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TS_009</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'Wish List'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21</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TS_010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'Shopping Cart'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33</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TS_011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Home Page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10</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TS_012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Checkout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20</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TS_013</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My Account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9</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TS_014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My Account &gt; Account Information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P3</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13</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TS_015</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My Account &gt; 'Change Password'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P3</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13</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TS_016</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My Account &gt; 'Address Book'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P3</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21</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TS_017</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My Orders &gt; 'Order History'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P3</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12</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TS_018</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My Orders &gt; 'Order Information'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P3</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8</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TS_019</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My Orders &gt; 'Product Returns'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P3</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11</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TS_020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My Orders &gt; 'Downloads'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P3</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13</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TS_021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My Orders &gt; 'Reward Points'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P3</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10</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TS_022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My Orders &gt; 'Returned Requests'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P3</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17</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TS_023</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My Orders &gt; 'Your Transactions'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P3</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11</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TS_024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My Orders &gt; 'Recurring Payments'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P3</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9</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TS_025</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'Affiliate'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29</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TS_026</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'Newsletter'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13</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TS_027</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'Contact Us' page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13</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TS_028</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'Gift Certificate' page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11</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TS_029</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'Speal Offers' page functionality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16</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TS_030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working of 'Header' options, 'Menu' options and 'Footer' options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22</w:t>
            </w:r>
          </w:p>
        </w:tc>
      </w:tr>
      <w:tr w:rsidR="004D3204" w:rsidRPr="004D3204" w:rsidTr="004D3204">
        <w:trPr>
          <w:trHeight w:val="196"/>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TS_031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FRS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rPr>
                <w:rFonts w:asciiTheme="majorHAnsi" w:eastAsia="Times New Roman" w:hAnsiTheme="majorHAnsi" w:cs="Calibri"/>
                <w:sz w:val="18"/>
                <w:szCs w:val="18"/>
              </w:rPr>
            </w:pPr>
            <w:r w:rsidRPr="004D3204">
              <w:rPr>
                <w:rFonts w:asciiTheme="majorHAnsi" w:eastAsia="Times New Roman" w:hAnsiTheme="majorHAnsi" w:cs="Calibri"/>
                <w:sz w:val="18"/>
                <w:szCs w:val="18"/>
              </w:rPr>
              <w:t>Validate the complete Application functionality for different currencies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P2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4D3204" w:rsidRPr="004D3204" w:rsidRDefault="004D3204" w:rsidP="00E11B5F">
            <w:pPr>
              <w:spacing w:after="0" w:line="240" w:lineRule="auto"/>
              <w:jc w:val="center"/>
              <w:rPr>
                <w:rFonts w:asciiTheme="majorHAnsi" w:eastAsia="Times New Roman" w:hAnsiTheme="majorHAnsi" w:cs="Calibri"/>
                <w:sz w:val="18"/>
                <w:szCs w:val="18"/>
              </w:rPr>
            </w:pPr>
            <w:r w:rsidRPr="004D3204">
              <w:rPr>
                <w:rFonts w:asciiTheme="majorHAnsi" w:eastAsia="Times New Roman" w:hAnsiTheme="majorHAnsi" w:cs="Calibri"/>
                <w:sz w:val="18"/>
                <w:szCs w:val="18"/>
              </w:rPr>
              <w:t>3</w:t>
            </w:r>
          </w:p>
        </w:tc>
      </w:tr>
    </w:tbl>
    <w:p w:rsidR="004D3204" w:rsidRPr="00E11B5F" w:rsidRDefault="004D3204" w:rsidP="00E11B5F">
      <w:pPr>
        <w:shd w:val="clear" w:color="auto" w:fill="FFFFFF"/>
        <w:spacing w:after="0" w:line="240" w:lineRule="auto"/>
        <w:textAlignment w:val="baseline"/>
        <w:rPr>
          <w:rFonts w:asciiTheme="majorHAnsi" w:hAnsiTheme="majorHAnsi"/>
          <w:color w:val="757575"/>
          <w:sz w:val="18"/>
          <w:szCs w:val="18"/>
        </w:rPr>
      </w:pPr>
    </w:p>
    <w:p w:rsidR="004D3204" w:rsidRPr="00E11B5F" w:rsidRDefault="004D3204" w:rsidP="00E11B5F">
      <w:pPr>
        <w:shd w:val="clear" w:color="auto" w:fill="FFFFFF"/>
        <w:spacing w:after="0" w:line="240" w:lineRule="auto"/>
        <w:textAlignment w:val="baseline"/>
        <w:rPr>
          <w:rFonts w:asciiTheme="majorHAnsi" w:hAnsiTheme="majorHAnsi"/>
          <w:color w:val="757575"/>
          <w:sz w:val="18"/>
          <w:szCs w:val="18"/>
        </w:rPr>
      </w:pPr>
    </w:p>
    <w:p w:rsidR="004D3204" w:rsidRPr="00E11B5F" w:rsidRDefault="004D3204" w:rsidP="00E11B5F">
      <w:pPr>
        <w:shd w:val="clear" w:color="auto" w:fill="FFFFFF"/>
        <w:spacing w:after="0" w:line="240" w:lineRule="auto"/>
        <w:textAlignment w:val="baseline"/>
        <w:rPr>
          <w:rFonts w:asciiTheme="majorHAnsi" w:hAnsiTheme="majorHAnsi"/>
          <w:color w:val="757575"/>
          <w:sz w:val="18"/>
          <w:szCs w:val="18"/>
        </w:rPr>
      </w:pP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 xml:space="preserve">Test cases for Register: Refer Pavan onlinetraing </w:t>
      </w:r>
    </w:p>
    <w:p w:rsidR="004D3204" w:rsidRPr="00E11B5F" w:rsidRDefault="004D3204" w:rsidP="00E11B5F">
      <w:pPr>
        <w:shd w:val="clear" w:color="auto" w:fill="FFFFFF"/>
        <w:spacing w:after="0" w:line="240" w:lineRule="auto"/>
        <w:textAlignment w:val="baseline"/>
        <w:rPr>
          <w:rFonts w:asciiTheme="majorHAnsi" w:hAnsiTheme="majorHAnsi"/>
          <w:b/>
          <w:bCs/>
          <w:color w:val="373B41"/>
          <w:sz w:val="18"/>
          <w:szCs w:val="18"/>
        </w:rPr>
      </w:pPr>
      <w:hyperlink r:id="rId320" w:history="1">
        <w:r w:rsidRPr="00E11B5F">
          <w:rPr>
            <w:rStyle w:val="Hyperlink"/>
            <w:rFonts w:asciiTheme="majorHAnsi" w:hAnsiTheme="majorHAnsi"/>
            <w:sz w:val="18"/>
            <w:szCs w:val="18"/>
          </w:rPr>
          <w:t>Manual Testing Materials ~ SDET - QA Automation Blog (pavantestingtools.com)</w:t>
        </w:r>
      </w:hyperlink>
      <w:r w:rsidRPr="00E11B5F">
        <w:rPr>
          <w:rFonts w:asciiTheme="majorHAnsi" w:hAnsiTheme="majorHAnsi"/>
          <w:sz w:val="18"/>
          <w:szCs w:val="18"/>
        </w:rPr>
        <w:t>:</w:t>
      </w:r>
      <w:r w:rsidRPr="00E11B5F">
        <w:rPr>
          <w:rFonts w:asciiTheme="majorHAnsi" w:hAnsiTheme="majorHAnsi"/>
          <w:b/>
          <w:bCs/>
          <w:color w:val="373B41"/>
          <w:sz w:val="18"/>
          <w:szCs w:val="18"/>
        </w:rPr>
        <w:t xml:space="preserve"> </w:t>
      </w:r>
      <w:hyperlink r:id="rId321" w:history="1">
        <w:r w:rsidRPr="00E11B5F">
          <w:rPr>
            <w:rStyle w:val="Hyperlink"/>
            <w:rFonts w:asciiTheme="majorHAnsi" w:hAnsiTheme="majorHAnsi"/>
            <w:b/>
            <w:bCs/>
            <w:color w:val="E6A117"/>
            <w:sz w:val="18"/>
            <w:szCs w:val="18"/>
          </w:rPr>
          <w:t>OpenCartProject Documents</w:t>
        </w:r>
      </w:hyperlink>
    </w:p>
    <w:p w:rsidR="004D3204" w:rsidRPr="00E11B5F" w:rsidRDefault="004D3204" w:rsidP="00E11B5F">
      <w:pPr>
        <w:shd w:val="clear" w:color="auto" w:fill="FFFFFF"/>
        <w:spacing w:after="0" w:line="240" w:lineRule="auto"/>
        <w:textAlignment w:val="baseline"/>
        <w:rPr>
          <w:rFonts w:asciiTheme="majorHAnsi" w:hAnsiTheme="majorHAnsi"/>
          <w:b/>
          <w:bCs/>
          <w:color w:val="373B41"/>
          <w:sz w:val="18"/>
          <w:szCs w:val="18"/>
        </w:rPr>
      </w:pPr>
      <w:r w:rsidRPr="00E11B5F">
        <w:rPr>
          <w:rFonts w:asciiTheme="majorHAnsi" w:hAnsiTheme="majorHAnsi"/>
          <w:b/>
          <w:bCs/>
          <w:color w:val="373B41"/>
          <w:sz w:val="18"/>
          <w:szCs w:val="18"/>
        </w:rPr>
        <w:t>::Sample User Stories</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As a Customer</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I want to Login to my account using card and PIN code</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So that I can perform the transactions.</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Acceptance Criteria –</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 System must validate the card and pin code</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 In case Customer enters wrong Pin code three times then the system locks the card.</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2. As a Customer</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lastRenderedPageBreak/>
        <w:t>I want to to check the balance of my bank account</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So that I can perform transactions.</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Acceptance Criteria –</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 Customer needs to be logged in before checking balance.</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 Balances is displayed.</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3. As a Customer</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I want to to deposit cash in my bank account through ATM</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So that I may save my time and perform transactions later.</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Acceptance Criteria –</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 Customer needs to be logged in before depositing cash.</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 System should verify the amount of cash deposited by checking with the user.</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 If the user doesn’t agree then the system ejects back the cash.</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 If Ok the account balance is updated and displayed.</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4. As a Customer</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I want to to deposit check in my bank account through ATM</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So that I may save my time and perform transactions later.</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Acceptance Criteria –</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 Customer needs to be logged in before depositing check.</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 System should verify the amount written on the deposited check by asking the user.</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 If the user doesn’t agree then the system ejects back the check.</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 If Ok the account balance is updated and displayed.</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5. As a Customer</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I want to withdraw cash from my bank account through ATM</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So that I may save my time.</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Acceptance Criteria –</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 Customer needs to be logged in before withdrawing cash.</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 System checks to see if the request amount exceeds the balance</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 If so the system displays the balance and asks the user to enter a new amount.</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 If amount entered is less than the account balance cash is dispensed and the new</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balance is displayed.</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6. As a Customer</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I want to transfer money from my account to another bank account through ATM</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So that I may save my time.</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Acceptance Criteria –</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 Customer needs to be logged in before transferring amount.</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 System should check the receivers account number and validate it prior to performing</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the transactions.</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 If Ok the local account balance is updated and displayed.</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 System should update both accounts concurrently.</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7. As a Customer</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I want to logout from my bank account through ATM</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So that I may end up my ATM session.</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Acceptance Criteria –</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 System asks user if the user wants session report and receipt for the entire session.</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 If yes then the receipt is dispensed</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r w:rsidRPr="00E11B5F">
        <w:rPr>
          <w:rFonts w:asciiTheme="majorHAnsi" w:hAnsiTheme="majorHAnsi"/>
          <w:b/>
          <w:color w:val="757575"/>
          <w:sz w:val="18"/>
          <w:szCs w:val="18"/>
        </w:rPr>
        <w:t>• User is logged off from the account</w:t>
      </w: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p>
    <w:p w:rsidR="004D3204" w:rsidRPr="00E11B5F" w:rsidRDefault="004D3204" w:rsidP="00E11B5F">
      <w:pPr>
        <w:pStyle w:val="Heading2"/>
        <w:shd w:val="clear" w:color="auto" w:fill="FFFFFF"/>
        <w:spacing w:before="0" w:beforeAutospacing="0" w:after="0" w:afterAutospacing="0"/>
        <w:rPr>
          <w:rFonts w:asciiTheme="majorHAnsi" w:hAnsiTheme="majorHAnsi" w:cs="Segoe UI"/>
          <w:b w:val="0"/>
          <w:bCs w:val="0"/>
          <w:color w:val="222222"/>
          <w:sz w:val="18"/>
          <w:szCs w:val="18"/>
        </w:rPr>
      </w:pPr>
      <w:r w:rsidRPr="00E11B5F">
        <w:rPr>
          <w:rStyle w:val="Strong"/>
          <w:rFonts w:asciiTheme="majorHAnsi" w:hAnsiTheme="majorHAnsi" w:cs="Segoe UI"/>
          <w:b/>
          <w:bCs/>
          <w:color w:val="000000"/>
          <w:sz w:val="18"/>
          <w:szCs w:val="18"/>
        </w:rPr>
        <w:t>Software Testing Real Time Interview Questions</w:t>
      </w:r>
    </w:p>
    <w:p w:rsidR="004D3204" w:rsidRPr="00E11B5F" w:rsidRDefault="004D3204" w:rsidP="00E11B5F">
      <w:pPr>
        <w:pStyle w:val="Heading5"/>
        <w:shd w:val="clear" w:color="auto" w:fill="FFFFFF"/>
        <w:spacing w:before="0" w:line="240" w:lineRule="auto"/>
        <w:rPr>
          <w:rFonts w:cs="Segoe UI"/>
          <w:b/>
          <w:bCs/>
          <w:color w:val="222222"/>
          <w:sz w:val="18"/>
          <w:szCs w:val="18"/>
        </w:rPr>
      </w:pPr>
      <w:r w:rsidRPr="00E11B5F">
        <w:rPr>
          <w:rStyle w:val="Strong"/>
          <w:rFonts w:cs="Segoe UI"/>
          <w:b w:val="0"/>
          <w:bCs w:val="0"/>
          <w:color w:val="0000FF"/>
          <w:sz w:val="18"/>
          <w:szCs w:val="18"/>
        </w:rPr>
        <w:lastRenderedPageBreak/>
        <w:t>1. What are the key challenges of software testing that you faced in your career?</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Following are some challenges of software testing that I faced in my career:</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i) Unstable Application Under Test.</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ii) Time constraints.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iii) Understanding and Analyzing the requirements.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iv) Changing Requirements.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v) Lack of Domain knowledge and business user perspective understanding.</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vi) Prioritizing Test cases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vii) Lack of skilled team members.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viii) Selecting Test Cases for Regression testing.</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ix) Lack of resources and training.</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x) Test Environment issues.</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2. How you derived Test Cases?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That depends on project, sometimes we derived Test cases from requirements and sometimes from use cases.</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3. How many Test cases did you write for last project?</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Nearly 170 Test cases.</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4. How much time is required to write a Test case?</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That depends on complexity of the functionality.</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5. How many defects did you detect in your last project?</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I executed nearly 150 Test cases, in which some 22 defects were raised including 3 showstoppers.</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6. Did you face any problems during defect reporting and tracking?</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Yes, Developers rejected 2 or 3 valid defects.</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7. Did you create RTM (Requirements Traceability Matrix) document in your project?</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I only updated the RTM document.</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8. Did you involve in Test Environment setup?</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Yes, I involved in verifying Test Lab setup along with other team members.</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9. Did you perform any Live testing?</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Yes, In my current project we used live data for some test cases.</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10. What is the difference between Front End Testing and Back End testing?</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Front End Testing is performed on the Graphical User Interface (GUI), whereas Back End Testing involves databases testing.</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We conduct Database Testing using SQL Queries.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Database Testing is a subset of Functional Testing.</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11. What is the difference between System Testing and Functional Testing?</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System Testing is a Test Level</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Functional Testing is a Test Type that can be performed in all levels of Testing (Unit Testing, Integration Testing, system Testing and Acceptance Testing).</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12. What is the difference between Performance Testing and Load Testing?</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Load Testing, Stress Testing, Spike Testing and Endurance Testing all are subsets of performance Testing.</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13. What are the Test types that you performed in your Software Testing career?</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Functionality Testing</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Security Testing</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Usability Testing</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Compatibility Testing</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Installation Testing etc…</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14. What are the Test deliverables?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What documentation we produce during testing all come under Test deliverables.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Test Plan</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Test Scenarios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Test Cases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Opened and Closed Defect Reports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Test metrics reports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lastRenderedPageBreak/>
        <w:t>Test summary Report etc…</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15. Did you involve in Test plan documentation?</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Yes, I was involved in Test plan documentation in the last project, identified Features to be Tested, Entry criteria, Exit criteria.</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16. What is Exhaustive Testing?</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Exhaustive Testing – testing with all possible inputs and pre-conditions and it is impractical, so we use Test design techniques to reduce the size of Input and Output domains.</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17. What are the important phases in the Formal Software test process or Software test life cycle?</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i. Requirement Analysis</w:t>
      </w:r>
      <w:r w:rsidRPr="00E11B5F">
        <w:rPr>
          <w:rFonts w:asciiTheme="majorHAnsi" w:hAnsiTheme="majorHAnsi" w:cs="Segoe UI"/>
          <w:color w:val="222222"/>
          <w:sz w:val="18"/>
          <w:szCs w:val="18"/>
        </w:rPr>
        <w:br/>
        <w:t>ii. Test Planning</w:t>
      </w:r>
      <w:r w:rsidRPr="00E11B5F">
        <w:rPr>
          <w:rFonts w:asciiTheme="majorHAnsi" w:hAnsiTheme="majorHAnsi" w:cs="Segoe UI"/>
          <w:color w:val="222222"/>
          <w:sz w:val="18"/>
          <w:szCs w:val="18"/>
        </w:rPr>
        <w:br/>
        <w:t>iii. Test Design &amp; Development</w:t>
      </w:r>
      <w:r w:rsidRPr="00E11B5F">
        <w:rPr>
          <w:rFonts w:asciiTheme="majorHAnsi" w:hAnsiTheme="majorHAnsi" w:cs="Segoe UI"/>
          <w:color w:val="222222"/>
          <w:sz w:val="18"/>
          <w:szCs w:val="18"/>
        </w:rPr>
        <w:br/>
        <w:t>iv. Test Environment Setup</w:t>
      </w:r>
      <w:r w:rsidRPr="00E11B5F">
        <w:rPr>
          <w:rFonts w:asciiTheme="majorHAnsi" w:hAnsiTheme="majorHAnsi" w:cs="Segoe UI"/>
          <w:color w:val="222222"/>
          <w:sz w:val="18"/>
          <w:szCs w:val="18"/>
        </w:rPr>
        <w:br/>
        <w:t>v. Test Execution</w:t>
      </w:r>
      <w:r w:rsidRPr="00E11B5F">
        <w:rPr>
          <w:rFonts w:asciiTheme="majorHAnsi" w:hAnsiTheme="majorHAnsi" w:cs="Segoe UI"/>
          <w:color w:val="222222"/>
          <w:sz w:val="18"/>
          <w:szCs w:val="18"/>
        </w:rPr>
        <w:br/>
        <w:t>vi. Test Cycle Closure</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18. What are the important tasks in the Test Planning phase?</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Important tasks in the Test planning phase are:</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i) Understanding and Analyzing the Requirements</w:t>
      </w:r>
      <w:r w:rsidRPr="00E11B5F">
        <w:rPr>
          <w:rFonts w:asciiTheme="majorHAnsi" w:hAnsiTheme="majorHAnsi" w:cs="Segoe UI"/>
          <w:color w:val="222222"/>
          <w:sz w:val="18"/>
          <w:szCs w:val="18"/>
        </w:rPr>
        <w:br/>
        <w:t>ii) Risk Analysis</w:t>
      </w:r>
      <w:r w:rsidRPr="00E11B5F">
        <w:rPr>
          <w:rFonts w:asciiTheme="majorHAnsi" w:hAnsiTheme="majorHAnsi" w:cs="Segoe UI"/>
          <w:color w:val="222222"/>
          <w:sz w:val="18"/>
          <w:szCs w:val="18"/>
        </w:rPr>
        <w:br/>
        <w:t>iii) Test Strategy Implementation</w:t>
      </w:r>
      <w:r w:rsidRPr="00E11B5F">
        <w:rPr>
          <w:rFonts w:asciiTheme="majorHAnsi" w:hAnsiTheme="majorHAnsi" w:cs="Segoe UI"/>
          <w:color w:val="222222"/>
          <w:sz w:val="18"/>
          <w:szCs w:val="18"/>
        </w:rPr>
        <w:br/>
        <w:t>iv) Test Estimations (Scope, Time, Resources, Budget, etc…)</w:t>
      </w:r>
      <w:r w:rsidRPr="00E11B5F">
        <w:rPr>
          <w:rFonts w:asciiTheme="majorHAnsi" w:hAnsiTheme="majorHAnsi" w:cs="Segoe UI"/>
          <w:color w:val="222222"/>
          <w:sz w:val="18"/>
          <w:szCs w:val="18"/>
        </w:rPr>
        <w:br/>
        <w:t>v) Team Formation</w:t>
      </w:r>
      <w:r w:rsidRPr="00E11B5F">
        <w:rPr>
          <w:rFonts w:asciiTheme="majorHAnsi" w:hAnsiTheme="majorHAnsi" w:cs="Segoe UI"/>
          <w:color w:val="222222"/>
          <w:sz w:val="18"/>
          <w:szCs w:val="18"/>
        </w:rPr>
        <w:br/>
        <w:t>vi) Test Plan Documentation</w:t>
      </w:r>
      <w:r w:rsidRPr="00E11B5F">
        <w:rPr>
          <w:rFonts w:asciiTheme="majorHAnsi" w:hAnsiTheme="majorHAnsi" w:cs="Segoe UI"/>
          <w:color w:val="222222"/>
          <w:sz w:val="18"/>
          <w:szCs w:val="18"/>
        </w:rPr>
        <w:br/>
        <w:t>vii) Configuration Management Planning</w:t>
      </w:r>
      <w:r w:rsidRPr="00E11B5F">
        <w:rPr>
          <w:rFonts w:asciiTheme="majorHAnsi" w:hAnsiTheme="majorHAnsi" w:cs="Segoe UI"/>
          <w:color w:val="222222"/>
          <w:sz w:val="18"/>
          <w:szCs w:val="18"/>
        </w:rPr>
        <w:br/>
        <w:t>viii) Traceability Matrix documentation</w:t>
      </w:r>
      <w:r w:rsidRPr="00E11B5F">
        <w:rPr>
          <w:rFonts w:asciiTheme="majorHAnsi" w:hAnsiTheme="majorHAnsi" w:cs="Segoe UI"/>
          <w:color w:val="222222"/>
          <w:sz w:val="18"/>
          <w:szCs w:val="18"/>
        </w:rPr>
        <w:br/>
        <w:t>ix) Define Test Environment Setup</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19. What are important tasks in the Test Design phase?</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i) Understanding Requirements</w:t>
      </w:r>
      <w:r w:rsidRPr="00E11B5F">
        <w:rPr>
          <w:rFonts w:asciiTheme="majorHAnsi" w:hAnsiTheme="majorHAnsi" w:cs="Segoe UI"/>
          <w:color w:val="222222"/>
          <w:sz w:val="18"/>
          <w:szCs w:val="18"/>
        </w:rPr>
        <w:br/>
        <w:t>ii) Generate Test Scenarios</w:t>
      </w:r>
      <w:r w:rsidRPr="00E11B5F">
        <w:rPr>
          <w:rFonts w:asciiTheme="majorHAnsi" w:hAnsiTheme="majorHAnsi" w:cs="Segoe UI"/>
          <w:color w:val="222222"/>
          <w:sz w:val="18"/>
          <w:szCs w:val="18"/>
        </w:rPr>
        <w:br/>
        <w:t>iii) Test Case Documentation</w:t>
      </w:r>
      <w:r w:rsidRPr="00E11B5F">
        <w:rPr>
          <w:rFonts w:asciiTheme="majorHAnsi" w:hAnsiTheme="majorHAnsi" w:cs="Segoe UI"/>
          <w:color w:val="222222"/>
          <w:sz w:val="18"/>
          <w:szCs w:val="18"/>
        </w:rPr>
        <w:br/>
        <w:t>iv) Test Data Collection</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20. What are the Test design techniques that you used?</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I used Black box Test Design Techniques,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i) Equivalence Class Partitioning</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ii) Boundary Value Analysis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iii) Decision Tables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iv) State Transition Testing etc…</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21. How you communicate with Developers to resolve issues?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That depends on Company and sometimes depends on Project, in my current project I am communicating with Developers via our Test Lead.</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22. What is Configuration Management? Did you any Configuration Management Tool in your Testing career?</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Storing and Organizing all configurable items is called Configuration Management, It is not only for Testing Team but also for all Stakeholders of the Project.</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It is very important for the Development than Testing Team, I used VSS Tool for Configuration Management in my last project.</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23. You told Configurable items, What are Configurable items in Software Test Process?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What Software &amp; Hardware we use and What Documents (Test Plan, Test Cases, defect Reports, Test Summary Report etc…) we produce during Testing all are come under Configurable items.</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24. When we choose Informal Testing?</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Whenever we don’t have proper documentation (Requirements etc…) and sufficient Time then we choose Informal Testing. Using Experienced based Techniques (Ex: Error Guessing, Exploratory Testing etc…) we conduct Testing.</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25. What are the important Test Types that can be applied for Web Applications?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Test Types that applied for Web Applications are,</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lastRenderedPageBreak/>
        <w:t>i) Functionality Testing</w:t>
      </w:r>
      <w:r w:rsidRPr="00E11B5F">
        <w:rPr>
          <w:rFonts w:asciiTheme="majorHAnsi" w:hAnsiTheme="majorHAnsi" w:cs="Segoe UI"/>
          <w:color w:val="222222"/>
          <w:sz w:val="18"/>
          <w:szCs w:val="18"/>
        </w:rPr>
        <w:br/>
        <w:t>ii) Security Testing</w:t>
      </w:r>
      <w:r w:rsidRPr="00E11B5F">
        <w:rPr>
          <w:rFonts w:asciiTheme="majorHAnsi" w:hAnsiTheme="majorHAnsi" w:cs="Segoe UI"/>
          <w:color w:val="222222"/>
          <w:sz w:val="18"/>
          <w:szCs w:val="18"/>
        </w:rPr>
        <w:br/>
        <w:t>iii) Compatibility Testing (OS Compatibility and Browser Compatibility)</w:t>
      </w:r>
      <w:r w:rsidRPr="00E11B5F">
        <w:rPr>
          <w:rFonts w:asciiTheme="majorHAnsi" w:hAnsiTheme="majorHAnsi" w:cs="Segoe UI"/>
          <w:color w:val="222222"/>
          <w:sz w:val="18"/>
          <w:szCs w:val="18"/>
        </w:rPr>
        <w:br/>
        <w:t>iv) Navigation Testing</w:t>
      </w:r>
      <w:r w:rsidRPr="00E11B5F">
        <w:rPr>
          <w:rFonts w:asciiTheme="majorHAnsi" w:hAnsiTheme="majorHAnsi" w:cs="Segoe UI"/>
          <w:color w:val="222222"/>
          <w:sz w:val="18"/>
          <w:szCs w:val="18"/>
        </w:rPr>
        <w:br/>
        <w:t>v) Database Testing</w:t>
      </w:r>
      <w:r w:rsidRPr="00E11B5F">
        <w:rPr>
          <w:rFonts w:asciiTheme="majorHAnsi" w:hAnsiTheme="majorHAnsi" w:cs="Segoe UI"/>
          <w:color w:val="222222"/>
          <w:sz w:val="18"/>
          <w:szCs w:val="18"/>
        </w:rPr>
        <w:br/>
        <w:t>vi) Reliability Testing</w:t>
      </w:r>
      <w:r w:rsidRPr="00E11B5F">
        <w:rPr>
          <w:rFonts w:asciiTheme="majorHAnsi" w:hAnsiTheme="majorHAnsi" w:cs="Segoe UI"/>
          <w:color w:val="222222"/>
          <w:sz w:val="18"/>
          <w:szCs w:val="18"/>
        </w:rPr>
        <w:br/>
        <w:t>vii) Usability Testing</w:t>
      </w:r>
      <w:r w:rsidRPr="00E11B5F">
        <w:rPr>
          <w:rFonts w:asciiTheme="majorHAnsi" w:hAnsiTheme="majorHAnsi" w:cs="Segoe UI"/>
          <w:color w:val="222222"/>
          <w:sz w:val="18"/>
          <w:szCs w:val="18"/>
        </w:rPr>
        <w:br/>
        <w:t>viii) Recovery Testing</w:t>
      </w:r>
      <w:r w:rsidRPr="00E11B5F">
        <w:rPr>
          <w:rFonts w:asciiTheme="majorHAnsi" w:hAnsiTheme="majorHAnsi" w:cs="Segoe UI"/>
          <w:color w:val="222222"/>
          <w:sz w:val="18"/>
          <w:szCs w:val="18"/>
        </w:rPr>
        <w:br/>
        <w:t>ix) Performance Testing Etc…</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26. Do You have experience in Database Testing?</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Yes, I conducted Database Testing Manually using SQL Commands,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I Tested the following Database operations during Database Testing,</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i) Data Manipulations (Add / Edit / Delete Records)</w:t>
      </w:r>
      <w:r w:rsidRPr="00E11B5F">
        <w:rPr>
          <w:rFonts w:asciiTheme="majorHAnsi" w:hAnsiTheme="majorHAnsi" w:cs="Segoe UI"/>
          <w:color w:val="222222"/>
          <w:sz w:val="18"/>
          <w:szCs w:val="18"/>
        </w:rPr>
        <w:br/>
        <w:t>ii) Data Integrity</w:t>
      </w:r>
      <w:r w:rsidRPr="00E11B5F">
        <w:rPr>
          <w:rFonts w:asciiTheme="majorHAnsi" w:hAnsiTheme="majorHAnsi" w:cs="Segoe UI"/>
          <w:color w:val="222222"/>
          <w:sz w:val="18"/>
          <w:szCs w:val="18"/>
        </w:rPr>
        <w:br/>
        <w:t>ii) Data Retrievals</w:t>
      </w:r>
      <w:r w:rsidRPr="00E11B5F">
        <w:rPr>
          <w:rFonts w:asciiTheme="majorHAnsi" w:hAnsiTheme="majorHAnsi" w:cs="Segoe UI"/>
          <w:color w:val="222222"/>
          <w:sz w:val="18"/>
          <w:szCs w:val="18"/>
        </w:rPr>
        <w:br/>
        <w:t>iii) Data Comparisons etc…</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27. Have you written a Test Strategy?</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000000"/>
          <w:sz w:val="18"/>
          <w:szCs w:val="18"/>
        </w:rPr>
        <w:t>I know what is a Test strategy and its purpose but I never got a chance to write a Test Strategy document.</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28. What is a Test Strategy and what does it include?</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000000"/>
          <w:sz w:val="18"/>
          <w:szCs w:val="18"/>
        </w:rPr>
        <w:t>It is a document that captures the approach on how we go about testing the product and achieve the goals. It is normally derived from the Business Requirement Specification (BRS). Documents like Test Plan are prepared by keeping this document as a base.</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29. Have you written Test Plan?</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000000"/>
          <w:sz w:val="18"/>
          <w:szCs w:val="18"/>
        </w:rPr>
        <w:t>Yes, I wrote the Test plan for my current project.</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30. What are the various tools you have used in the Testing process?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Style w:val="Emphasis"/>
          <w:rFonts w:asciiTheme="majorHAnsi" w:hAnsiTheme="majorHAnsi" w:cs="Segoe UI"/>
          <w:color w:val="000000"/>
          <w:sz w:val="18"/>
          <w:szCs w:val="18"/>
        </w:rPr>
        <w:t>The tools which I have used during the testing process are as follows.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000000"/>
          <w:sz w:val="18"/>
          <w:szCs w:val="18"/>
        </w:rPr>
        <w:t>Test Management Tools: JIRA, ALM/Quality Center</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000000"/>
          <w:sz w:val="18"/>
          <w:szCs w:val="18"/>
        </w:rPr>
        <w:t>Test Case Management Tools: TestCaseLab</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000000"/>
          <w:sz w:val="18"/>
          <w:szCs w:val="18"/>
        </w:rPr>
        <w:t>Defect Tracking Tools: Bugzilla, Mantis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000000"/>
          <w:sz w:val="18"/>
          <w:szCs w:val="18"/>
        </w:rPr>
        <w:t>Automation Tools: UFT, Selenium, JMeter</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000000"/>
          <w:sz w:val="18"/>
          <w:szCs w:val="18"/>
        </w:rPr>
        <w:t>Etc,</w:t>
      </w:r>
    </w:p>
    <w:p w:rsidR="004D3204" w:rsidRPr="00E11B5F" w:rsidRDefault="004D3204" w:rsidP="00E11B5F">
      <w:pPr>
        <w:pStyle w:val="Heading2"/>
        <w:shd w:val="clear" w:color="auto" w:fill="FFFFFF"/>
        <w:spacing w:before="0" w:beforeAutospacing="0" w:after="0" w:afterAutospacing="0"/>
        <w:rPr>
          <w:rFonts w:asciiTheme="majorHAnsi" w:hAnsiTheme="majorHAnsi" w:cs="Segoe UI"/>
          <w:b w:val="0"/>
          <w:bCs w:val="0"/>
          <w:color w:val="222222"/>
          <w:sz w:val="18"/>
          <w:szCs w:val="18"/>
        </w:rPr>
      </w:pPr>
      <w:r w:rsidRPr="00E11B5F">
        <w:rPr>
          <w:rStyle w:val="Strong"/>
          <w:rFonts w:asciiTheme="majorHAnsi" w:hAnsiTheme="majorHAnsi" w:cs="Segoe UI"/>
          <w:b/>
          <w:bCs/>
          <w:color w:val="000000"/>
          <w:sz w:val="18"/>
          <w:szCs w:val="18"/>
        </w:rPr>
        <w:t>Selenium Real Time Interview Questions</w:t>
      </w:r>
    </w:p>
    <w:p w:rsidR="004D3204" w:rsidRPr="00E11B5F" w:rsidRDefault="004D3204" w:rsidP="00E11B5F">
      <w:pPr>
        <w:pStyle w:val="Heading5"/>
        <w:shd w:val="clear" w:color="auto" w:fill="FFFFFF"/>
        <w:spacing w:before="0" w:line="240" w:lineRule="auto"/>
        <w:rPr>
          <w:rFonts w:cs="Segoe UI"/>
          <w:b/>
          <w:bCs/>
          <w:color w:val="222222"/>
          <w:sz w:val="18"/>
          <w:szCs w:val="18"/>
        </w:rPr>
      </w:pPr>
      <w:r w:rsidRPr="00E11B5F">
        <w:rPr>
          <w:rStyle w:val="Strong"/>
          <w:rFonts w:cs="Segoe UI"/>
          <w:b w:val="0"/>
          <w:bCs w:val="0"/>
          <w:color w:val="0000FF"/>
          <w:sz w:val="18"/>
          <w:szCs w:val="18"/>
        </w:rPr>
        <w:t>1. What are the Selenium Tools, and Testing frameworks that you are using in your Current Project?</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We are using,</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 Selenium WebDriver for Creating Test Cases.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 Java Programming for Enhancing Test cases.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 TestNG Testing Framework for Grouping Test cases, executing Test batches, and generating Test reports.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Also used,</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 Firebug and Firepath for inspecting elements.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 IE Browser driver, Chrome browser driver for Cross Browser testing.</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2) What is your Project Operating Environment?</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Microsoft Windows 10</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3) What is your project domain and Application Environment?</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Our project is Banking Application,</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Our AUT (Application Under Test) developed using Java Technology and Database is Oracle.</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4) What are the major challenges in Functional Test Automation?</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 Object Identification.</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 Debugging Issues. etc…</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5) What are the difficulties that you faced in Object identification?</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Some Elements (Objects) not recognized properly using Selenium WebDriver Element locators.</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lastRenderedPageBreak/>
        <w:t>6) How you conducted Data-driven Testing in your project?</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We conducted Data-driven Testing using an external Excel file as Resource, we added some third-party excel jar files to Java Project in Eclipse.</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7) How you conducted Batch Testing in your project?</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We conducted Batch Testing using TestNG Testing Framework.</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8) How you conducted Cross Browser testing in your project?</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Using Mozilla Firefox, IE, and Google Chrome browsers(Downloaded IE and Google Chrome Browser drivers). we executed Test cases.</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9) How you handled duplicate Elements in your project?</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Using the index property of Elements we handled duplicate objects.</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10) How many Test cases you wrote for your Project/Module?</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I prepared around 120 Test cases in my Module.</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11) How many defects you detected and give one example?</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I detected nearly 20 Defects of which 5 defects are Severe defects.</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12) How you selected Test cases for Regression Testing?</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We selected Test cases for Regression Testing based on Defect affected Test cases and from defect-dependent Test cases.</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13) How you organized your Test Automation resources?</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14) Did you use any build management tool in your project?</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We used Maven build management tool in our project.</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15) How you handled errors in your Test scripts?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We handled errors in our Test Scripts using Java Error handling features.</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16) Did you create any reusable components?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Yes, We created some reusable components in our project for Login Functionality, Registration Functionality, etc…</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17) Did you find any Test Scenarios that not to be automated in your project using Selenium?</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Yes, We find some Some Test Scenarios in our Current project,</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Functionalities that require more user interaction,</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Functionalities that require Dynamic test data submission.</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18) How to execute multiple Java programs at a time?</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We execute multiple Java programs using XML files in the TestNG framework.</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19) How to conduct parallel Test Execution?</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Usually, We conduct Parallel Test Execution using Selenium Grid, but no parallel test execution in my Current project.</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20) What Defect management / Test management tool you used in your project?</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We are using the Jira Test Management tool in our project with Selenium.</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21) How you communicated with the development team to resolve the issues.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We communicate Development team via Our Test Manager.</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22) Did you involve in Selenium Test Environment Setup?</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Yes, I involved in Selenium Environment Setup in my Current Project.</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As per my project, we selected Java, Selenium WebDriver and TestNG Framework, and Maven.</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&gt; We Downloaded Eclipse IDE and Extracted.</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&gt; Downloaded Java Software and Installed.</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&gt; Environment Variable path setup.</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&gt; Downloaded Selenium WebDriver Java language bindings(jar files) and added to Java Project in Eclipse.</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&gt; Downloaded and Installed TestNG Framework from Eclipse IDE.</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&gt; Installed Maven build management tool.</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4. What are the important tasks in the Test Planning stage?</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a) Understanding and analyzing the requirements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b) Risk Analysis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c) Test Strategy Implementation</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d) Test Estimations (Scope of the project, Time, Budget, Available resources)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e) Team formation</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lastRenderedPageBreak/>
        <w:t>f) Test Plan Documentation</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g) Configuration management Planning</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h) Traceability Matrix</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i) Defining Test Environment set up</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5. What are the reference documents for Test Planning?</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Reference Documents for Test Planning stage:</w:t>
      </w:r>
      <w:r w:rsidRPr="00E11B5F">
        <w:rPr>
          <w:rFonts w:asciiTheme="majorHAnsi" w:hAnsiTheme="majorHAnsi" w:cs="Segoe UI"/>
          <w:color w:val="222222"/>
          <w:sz w:val="18"/>
          <w:szCs w:val="18"/>
        </w:rPr>
        <w:br/>
        <w:t>Requirements</w:t>
      </w:r>
      <w:r w:rsidRPr="00E11B5F">
        <w:rPr>
          <w:rFonts w:asciiTheme="majorHAnsi" w:hAnsiTheme="majorHAnsi" w:cs="Segoe UI"/>
          <w:color w:val="222222"/>
          <w:sz w:val="18"/>
          <w:szCs w:val="18"/>
        </w:rPr>
        <w:br/>
        <w:t>Project Plan</w:t>
      </w:r>
      <w:r w:rsidRPr="00E11B5F">
        <w:rPr>
          <w:rFonts w:asciiTheme="majorHAnsi" w:hAnsiTheme="majorHAnsi" w:cs="Segoe UI"/>
          <w:color w:val="222222"/>
          <w:sz w:val="18"/>
          <w:szCs w:val="18"/>
        </w:rPr>
        <w:br/>
        <w:t>Test Strategy</w:t>
      </w:r>
      <w:r w:rsidRPr="00E11B5F">
        <w:rPr>
          <w:rFonts w:asciiTheme="majorHAnsi" w:hAnsiTheme="majorHAnsi" w:cs="Segoe UI"/>
          <w:color w:val="222222"/>
          <w:sz w:val="18"/>
          <w:szCs w:val="18"/>
        </w:rPr>
        <w:br/>
        <w:t>—</w:t>
      </w:r>
      <w:r w:rsidRPr="00E11B5F">
        <w:rPr>
          <w:rFonts w:asciiTheme="majorHAnsi" w:hAnsiTheme="majorHAnsi" w:cs="Segoe UI"/>
          <w:color w:val="222222"/>
          <w:sz w:val="18"/>
          <w:szCs w:val="18"/>
        </w:rPr>
        <w:br/>
        <w:t>Design docs</w:t>
      </w:r>
      <w:r w:rsidRPr="00E11B5F">
        <w:rPr>
          <w:rFonts w:asciiTheme="majorHAnsi" w:hAnsiTheme="majorHAnsi" w:cs="Segoe UI"/>
          <w:color w:val="222222"/>
          <w:sz w:val="18"/>
          <w:szCs w:val="18"/>
        </w:rPr>
        <w:br/>
        <w:t>Process guidelines docs</w:t>
      </w:r>
      <w:r w:rsidRPr="00E11B5F">
        <w:rPr>
          <w:rFonts w:asciiTheme="majorHAnsi" w:hAnsiTheme="majorHAnsi" w:cs="Segoe UI"/>
          <w:color w:val="222222"/>
          <w:sz w:val="18"/>
          <w:szCs w:val="18"/>
        </w:rPr>
        <w:br/>
        <w:t>Corporate standards docs</w:t>
      </w:r>
      <w:r w:rsidRPr="00E11B5F">
        <w:rPr>
          <w:rFonts w:asciiTheme="majorHAnsi" w:hAnsiTheme="majorHAnsi" w:cs="Segoe UI"/>
          <w:color w:val="222222"/>
          <w:sz w:val="18"/>
          <w:szCs w:val="18"/>
        </w:rPr>
        <w:br/>
        <w:t>Etc…</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6. What is the Output of the Test Planning phase?</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Test Plan Document</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7. How Test Lead defines Test Lab Setup?</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Test Lead defines Test Environment set-up based on System Requirements specification document.</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8. What are the considerable factors for Test Estimations?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Scope of the project,</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Time,</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Budget,</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Available Human and Environmental resources</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9. Who is the author of the Test Plan Document?</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Test Lead or Team Lead</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10. Who approves the Test Plan document?</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Generally, the Project Manager approves the Test Plan Document after the review process.</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11. What is Test Point Analysis?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A formula-based test estimation method based on function point analysis.</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12. What is Software Test Process?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The fundamental test process comprises test planning and control, test analysis and design, test implementation and execution, evaluating exit criteria and reporting, and test closure activities.</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13. What is Function Point Analysis?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A Method aiming to measure the size of the functionality of an information system. The measurement is independent of the technology. This measurement may be used as a basis for the measurement of productivity, the estimation of the needed resources, and project control.</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14. What is the Entry criteria in Test Plan?</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The set of generic and specific conditions for permitting a process to go forward with a defined task, e.g. test phase. The purpose of entry criteria is to prevent a task from starting which would entail more (wasted) effort compared to the effort needed to remove the failed entry criteria.</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15. What is Exit criteria in Test Plan?</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The set of generic and specific conditions, agreed upon with the stakeholders, for permitting a process to be officially completed. The purpose of exit criteria is to prevent a task from being considered completed when there are still outstanding parts of the task which have not been finished. Exit criteria are used to report against and to plan when to stop testing.</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16. What is a Test deliverable?</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Any test (work) product must be delivered to someone other than the test (work) product’s author.</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17. What are the Test deliverables in Software Test Process?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Test deliverables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Test plan document,</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Test cases,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Test design specifications,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lastRenderedPageBreak/>
        <w:t>Tools and their outputs,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Simulators,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Static and dynamic generators,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Error logs and execution logs,</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Problem reports and corrective actions.</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18. What is Master Test Plan?</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A test plan that typically addresses multiple test levels.</w:t>
      </w:r>
    </w:p>
    <w:p w:rsidR="004D3204" w:rsidRPr="00E11B5F" w:rsidRDefault="004D3204" w:rsidP="00E11B5F">
      <w:pPr>
        <w:pStyle w:val="Heading5"/>
        <w:shd w:val="clear" w:color="auto" w:fill="FFFFFF"/>
        <w:spacing w:before="0" w:line="240" w:lineRule="auto"/>
        <w:rPr>
          <w:rFonts w:cs="Segoe UI"/>
          <w:color w:val="222222"/>
          <w:sz w:val="18"/>
          <w:szCs w:val="18"/>
        </w:rPr>
      </w:pPr>
      <w:r w:rsidRPr="00E11B5F">
        <w:rPr>
          <w:rStyle w:val="Strong"/>
          <w:rFonts w:cs="Segoe UI"/>
          <w:b w:val="0"/>
          <w:bCs w:val="0"/>
          <w:color w:val="0000FF"/>
          <w:sz w:val="18"/>
          <w:szCs w:val="18"/>
        </w:rPr>
        <w:t>19. What is Wide Band Delphi?</w:t>
      </w:r>
    </w:p>
    <w:p w:rsidR="004D3204" w:rsidRPr="00E11B5F" w:rsidRDefault="004D3204" w:rsidP="00E11B5F">
      <w:pPr>
        <w:pStyle w:val="NormalWeb"/>
        <w:shd w:val="clear" w:color="auto" w:fill="FFFFFF"/>
        <w:spacing w:before="0" w:beforeAutospacing="0" w:after="0" w:afterAutospacing="0"/>
        <w:rPr>
          <w:rFonts w:asciiTheme="majorHAnsi" w:hAnsiTheme="majorHAnsi" w:cs="Segoe UI"/>
          <w:color w:val="222222"/>
          <w:sz w:val="18"/>
          <w:szCs w:val="18"/>
        </w:rPr>
      </w:pPr>
      <w:r w:rsidRPr="00E11B5F">
        <w:rPr>
          <w:rFonts w:asciiTheme="majorHAnsi" w:hAnsiTheme="majorHAnsi" w:cs="Segoe UI"/>
          <w:color w:val="222222"/>
          <w:sz w:val="18"/>
          <w:szCs w:val="18"/>
        </w:rPr>
        <w:t>An expert-based test estimation technique that aims at making an accurate estimation using the collective wisdom of the team members. 1) How to select appropriate add-ins for our AUT (Application Under Test)?</w:t>
      </w:r>
    </w:p>
    <w:p w:rsidR="004D3204" w:rsidRPr="00E11B5F" w:rsidRDefault="004D3204" w:rsidP="00E11B5F">
      <w:pPr>
        <w:pStyle w:val="Heading3"/>
        <w:shd w:val="clear" w:color="auto" w:fill="FFFFFF"/>
        <w:spacing w:before="0" w:line="240" w:lineRule="auto"/>
        <w:ind w:left="58" w:right="58"/>
        <w:rPr>
          <w:rFonts w:cs="Segoe UI"/>
          <w:color w:val="000000"/>
          <w:sz w:val="18"/>
          <w:szCs w:val="18"/>
        </w:rPr>
      </w:pPr>
      <w:r w:rsidRPr="00E11B5F">
        <w:rPr>
          <w:rFonts w:cs="Segoe UI"/>
          <w:color w:val="000000"/>
          <w:sz w:val="18"/>
          <w:szCs w:val="18"/>
        </w:rPr>
        <w:t>Selenium Tricky Interview Questions PDF</w:t>
      </w:r>
    </w:p>
    <w:p w:rsidR="004D3204" w:rsidRPr="00E11B5F" w:rsidRDefault="004D3204" w:rsidP="00E11B5F">
      <w:pPr>
        <w:numPr>
          <w:ilvl w:val="0"/>
          <w:numId w:val="91"/>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Tell me about the work you’ve been doing recently. What’s the most interesting bug that you’ve found, and why?</w:t>
      </w:r>
    </w:p>
    <w:p w:rsidR="004D3204" w:rsidRPr="00E11B5F" w:rsidRDefault="004D3204" w:rsidP="00E11B5F">
      <w:pPr>
        <w:numPr>
          <w:ilvl w:val="0"/>
          <w:numId w:val="91"/>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kind of challenges does testing present? Can you tell me about some specific software testing challenges you’ve faced, and how you overcame them?</w:t>
      </w:r>
    </w:p>
    <w:p w:rsidR="004D3204" w:rsidRPr="00E11B5F" w:rsidRDefault="004D3204" w:rsidP="00E11B5F">
      <w:pPr>
        <w:numPr>
          <w:ilvl w:val="0"/>
          <w:numId w:val="91"/>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Why did you choose software testing as a career, and what motivates you to stick with it?</w:t>
      </w:r>
    </w:p>
    <w:p w:rsidR="004D3204" w:rsidRPr="00E11B5F" w:rsidRDefault="004D3204" w:rsidP="00E11B5F">
      <w:pPr>
        <w:numPr>
          <w:ilvl w:val="0"/>
          <w:numId w:val="91"/>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Have you encountered any challenges working with your colleagues? Tell me about a specific instance when you were in a difficult situation, and how you dealt with it.</w:t>
      </w:r>
    </w:p>
    <w:p w:rsidR="004D3204" w:rsidRPr="00E11B5F" w:rsidRDefault="004D3204" w:rsidP="00E11B5F">
      <w:pPr>
        <w:numPr>
          <w:ilvl w:val="0"/>
          <w:numId w:val="91"/>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about situations where you have to make decisions… Have you ever made a bad decision? What contributed to you making that decision? How did you deal with the consequences?</w:t>
      </w:r>
    </w:p>
    <w:p w:rsidR="004D3204" w:rsidRPr="00E11B5F" w:rsidRDefault="004D3204" w:rsidP="00E11B5F">
      <w:pPr>
        <w:numPr>
          <w:ilvl w:val="0"/>
          <w:numId w:val="91"/>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have you added value to the organisations you’ve worked with? Can you give me a specific example from your last or current position?</w:t>
      </w:r>
    </w:p>
    <w:p w:rsidR="004D3204" w:rsidRPr="00E11B5F" w:rsidRDefault="004D3204" w:rsidP="00E11B5F">
      <w:pPr>
        <w:numPr>
          <w:ilvl w:val="0"/>
          <w:numId w:val="91"/>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process are you using for testing currently? Can you describe how you might improve it?</w:t>
      </w:r>
    </w:p>
    <w:p w:rsidR="004D3204" w:rsidRPr="00E11B5F" w:rsidRDefault="004D3204" w:rsidP="00E11B5F">
      <w:pPr>
        <w:numPr>
          <w:ilvl w:val="0"/>
          <w:numId w:val="91"/>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kind of tests have you been doing? What do you enjoy about them? How do you develop those tests?</w:t>
      </w:r>
    </w:p>
    <w:p w:rsidR="004D3204" w:rsidRPr="00E11B5F" w:rsidRDefault="004D3204" w:rsidP="00E11B5F">
      <w:pPr>
        <w:numPr>
          <w:ilvl w:val="0"/>
          <w:numId w:val="91"/>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When you perform a test, what steps do you take? What’s your process?</w:t>
      </w:r>
    </w:p>
    <w:p w:rsidR="004D3204" w:rsidRPr="00E11B5F" w:rsidRDefault="004D3204" w:rsidP="00E11B5F">
      <w:pPr>
        <w:numPr>
          <w:ilvl w:val="0"/>
          <w:numId w:val="91"/>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Have you ever written a test plan? What would you put in one?</w:t>
      </w:r>
    </w:p>
    <w:p w:rsidR="004D3204" w:rsidRPr="00E11B5F" w:rsidRDefault="004D3204" w:rsidP="00E11B5F">
      <w:pPr>
        <w:numPr>
          <w:ilvl w:val="0"/>
          <w:numId w:val="91"/>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do you know when it’s time to stop testing?</w:t>
      </w:r>
    </w:p>
    <w:p w:rsidR="004D3204" w:rsidRPr="00E11B5F" w:rsidRDefault="004D3204" w:rsidP="00E11B5F">
      <w:pPr>
        <w:numPr>
          <w:ilvl w:val="0"/>
          <w:numId w:val="91"/>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What’s the role of risk in your testing? How do you analyse and measure it?</w:t>
      </w:r>
    </w:p>
    <w:p w:rsidR="004D3204" w:rsidRPr="00E11B5F" w:rsidRDefault="004D3204" w:rsidP="00E11B5F">
      <w:pPr>
        <w:numPr>
          <w:ilvl w:val="0"/>
          <w:numId w:val="91"/>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Do you measure how effective (or not) your testing is? What metrics do you use?</w:t>
      </w:r>
    </w:p>
    <w:p w:rsidR="004D3204" w:rsidRPr="00E11B5F" w:rsidRDefault="004D3204" w:rsidP="00E11B5F">
      <w:pPr>
        <w:numPr>
          <w:ilvl w:val="0"/>
          <w:numId w:val="91"/>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If I left you testing for two hours, what would you have to show me when I returned?</w:t>
      </w:r>
    </w:p>
    <w:p w:rsidR="004D3204" w:rsidRPr="00E11B5F" w:rsidRDefault="004D3204" w:rsidP="00E11B5F">
      <w:pPr>
        <w:numPr>
          <w:ilvl w:val="0"/>
          <w:numId w:val="91"/>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Have you automated any of your tests? How so?</w:t>
      </w:r>
    </w:p>
    <w:p w:rsidR="004D3204" w:rsidRPr="00E11B5F" w:rsidRDefault="004D3204" w:rsidP="00E11B5F">
      <w:pPr>
        <w:numPr>
          <w:ilvl w:val="0"/>
          <w:numId w:val="91"/>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What’s your favorite testing tool? Why? If some technical constraint meant you were unable to use it, what would you do instead?</w:t>
      </w:r>
    </w:p>
    <w:p w:rsidR="004D3204" w:rsidRPr="00E11B5F" w:rsidRDefault="004D3204" w:rsidP="00E11B5F">
      <w:pPr>
        <w:numPr>
          <w:ilvl w:val="0"/>
          <w:numId w:val="91"/>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do you know when you (or your automation) has found a bug? What makes it a bug? Are some bugs more important than others? How do you report them?</w:t>
      </w:r>
    </w:p>
    <w:p w:rsidR="004D3204" w:rsidRPr="00E11B5F" w:rsidRDefault="004D3204" w:rsidP="00E11B5F">
      <w:pPr>
        <w:numPr>
          <w:ilvl w:val="0"/>
          <w:numId w:val="91"/>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do you do if the developers decide the bug is not a bug?</w:t>
      </w:r>
    </w:p>
    <w:p w:rsidR="004D3204" w:rsidRPr="00E11B5F" w:rsidRDefault="004D3204" w:rsidP="00E11B5F">
      <w:pPr>
        <w:numPr>
          <w:ilvl w:val="0"/>
          <w:numId w:val="91"/>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Testing can be challenging. What keeps you motivated?</w:t>
      </w:r>
    </w:p>
    <w:p w:rsidR="004D3204" w:rsidRPr="00E11B5F" w:rsidRDefault="004D3204" w:rsidP="00E11B5F">
      <w:pPr>
        <w:numPr>
          <w:ilvl w:val="0"/>
          <w:numId w:val="91"/>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do you stay at the top of your game? What self-learning do you do?</w:t>
      </w:r>
    </w:p>
    <w:p w:rsidR="004D3204" w:rsidRPr="00E11B5F" w:rsidRDefault="004D3204" w:rsidP="00E11B5F">
      <w:pPr>
        <w:numPr>
          <w:ilvl w:val="0"/>
          <w:numId w:val="91"/>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have you been criticized for in the past? How did you respond to that criticism? What did you do about it?</w:t>
      </w:r>
    </w:p>
    <w:p w:rsidR="004D3204" w:rsidRPr="00E11B5F" w:rsidRDefault="004D3204" w:rsidP="00E11B5F">
      <w:pPr>
        <w:numPr>
          <w:ilvl w:val="0"/>
          <w:numId w:val="91"/>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Describe the characteristics of your ideal boss, and why.</w:t>
      </w:r>
    </w:p>
    <w:p w:rsidR="004D3204" w:rsidRPr="00E11B5F" w:rsidRDefault="004D3204" w:rsidP="00E11B5F">
      <w:pPr>
        <w:pStyle w:val="Heading2"/>
        <w:shd w:val="clear" w:color="auto" w:fill="FFFFFF"/>
        <w:spacing w:before="0" w:beforeAutospacing="0" w:after="0" w:afterAutospacing="0"/>
        <w:ind w:left="58" w:right="58"/>
        <w:rPr>
          <w:rFonts w:asciiTheme="majorHAnsi" w:hAnsiTheme="majorHAnsi" w:cs="Segoe UI"/>
          <w:color w:val="000000"/>
          <w:sz w:val="18"/>
          <w:szCs w:val="18"/>
        </w:rPr>
      </w:pPr>
      <w:r w:rsidRPr="00E11B5F">
        <w:rPr>
          <w:rFonts w:asciiTheme="majorHAnsi" w:hAnsiTheme="majorHAnsi" w:cs="Segoe UI"/>
          <w:color w:val="000000"/>
          <w:sz w:val="18"/>
          <w:szCs w:val="18"/>
        </w:rPr>
        <w:t>Tricky Selenium Interview Questions</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Write code for Action class</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Write code for positive and negative scenarios for Alerts</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Write code for handling multiple windows</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Find odd number</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Disadvantages of Selenium</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Difference between get() and navigate().to()</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Write code to click on the Check box which is inside the Dynamic Table</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Write code for taking Screenshot</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Explains Maps in Java</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Explain framework (Questions based on your framework explanation)</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Pom.xml</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Which is the correct Xpath for this code (Lot of questions on Xpath)</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Xpath methods Ex: Starts-with &amp; Contains</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The syntax for the CSS selector</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identify dynamic images</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From a given string, separate characters, integers, and special characters and store in a separate variable and print them</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Remove duplicates from ArrayList</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lastRenderedPageBreak/>
        <w:t>Print all the frame names</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read from XML or CSV file and store in hashmap</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Get the value of a cell in the Dynamic table</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the Burndown chart (Agile)</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Print these characters from a given string and change them to uppercase</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Explain Access specifiers</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Difference between Priority and Severity</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Example for High Priority and Low Severity and vice versa</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Difference between Test Strategy and Test Scenario</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Software Metrics you have used in your project</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handle Dynamic Elements, since the webpage is designed in Angular Js</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Implicit and Explicit Waits</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Write code for Cross Browser Testing</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Explain Method Overloading and Method Overriding with Example</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Static Keyword</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Dependencies in Pom.xml</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Write code for fetching data from Excel</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Select this value in the dropdown and hover to this element and click</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Assert and Verify</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Check if a given string is Palindrome or not</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Remove duplicate characters from a string and print</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Which Code Repository you are using (Ex: GitHub)</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will you estimate the time to automate a scenario?</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perform Right Click</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In a Dynamic Table, if I give 1 cell value, it should give me the values of other cells in that row</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Have you Developed any Tool, If yes explain</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Write code for handling Frames</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Read from a text file and store it in HashMap</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Print the occurrence of each character if it is present more than once in a given string</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Write code for nested drop-down, You have to check all the values in the dropdown, All permutation, and combination</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Advantages of Selenium</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check if a checkbox is displayed</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If the element is not present, how will you print the Element that is not present in the message?</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all exceptions you have faced</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all difficulties you have faced in Selenium</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all TestNG Annotations you have used in the project</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Where will you maintain the code?</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all Collections, you have used in your project</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run multiple test cases</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are Primitive and Non-primitive Data Types?</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are JDK, JRE, and JVM</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Settings.xml in Maven</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Eliminate first and last string from array and print</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Encapsulation</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the use of build() and perform() in Actions</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you will check the actual vs expected result</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Xpath Axes, Ex: Following</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Automate Menu and Sub Menu and click on a link in Sub Menu and navigate to the page and click on an element</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Syntax for Alerts</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will you generate Reports?</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the execution time of your test cases?</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Print a Reverse Pyramid</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Go to frame and click on the upload button and select the file which is in this directory</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Difference between PUTS and POST in API</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Read data from Excel and given that data as input for login and password and click on submit and validate the popup which says Login is successful</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Read data from two text files and compare if they are the same or not</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Read data from an Excel file and compare the data to the web table and check whether it is the same or not</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lastRenderedPageBreak/>
        <w:t>Select multiple options from the dropdown</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Explain Defect Lifecycle</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many people are working on your project, what all teams are there</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your role in your project?</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often Daily Triage Call will happen and what will be discussed</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all packages you have used in your project</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will you check Broken Links?</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Read from a text file and change that content</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Write test scenario for Credit Cards</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read Properties file</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Which is the latest Java version and which one you have used and what are the features of that version</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Check if the given two strings are an anagram</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the difference between Interface and Abstract Methods?</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Difference between BeforeSuite and BeforeMethod</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Difference between Default and Protected</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Write a program to divide without using division or modulus symbol</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String = ‘AaBbCcDD’ ,In that change a lowercase ‘a’ to uppercase</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Hierarchy of TestNg Annotations</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many Sprints you have worked on, how often you will get Sprints</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Agile Methodology works</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Do Exceptions have priority?</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Can a try block have more than 1 catch block?</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Can a class be Public, Private, Protected, and Default</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will you compare the data from the database to the data on the webpage?</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Blackbox vs Whitebox Testing</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Explain Waterfall Methodology</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Traceability Matrix</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Explain STLC</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Explain SDLC</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a class</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an object</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a variable</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clone one list and store it in a new list</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run a group of test cases in TestNg</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include or exclude test case in TestNg</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run the parallel test case in TestNg</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Selenium Grid</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Can a Map have a Null value?</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all different test annotations you have used in TestNg</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switch frame in Selenium</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Difference between this and super</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Difference between Constructor and Method</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Difference between String Buffer and String Builder</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Difference between List and Set</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run a test suite in different browsers</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static and final</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Difference between String and String Builder</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run failed test cases in TestNg</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Difference between Iterator and ListIterator</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set the proxy in Jenkins</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Explain Maven Life Cycle</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Explain POM</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will be there in POM.xml</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Without using Select statement, how to select dropdown</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Difference between Sanity and Smoke Testing</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Can the Main Method be overridden?</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Retrospective Meeting?</w:t>
      </w:r>
    </w:p>
    <w:p w:rsidR="004D3204" w:rsidRPr="00E11B5F" w:rsidRDefault="004D3204" w:rsidP="00E11B5F">
      <w:pPr>
        <w:numPr>
          <w:ilvl w:val="0"/>
          <w:numId w:val="92"/>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all methods String has?</w:t>
      </w:r>
    </w:p>
    <w:p w:rsidR="004D3204" w:rsidRPr="00E11B5F" w:rsidRDefault="004D3204" w:rsidP="00E11B5F">
      <w:pPr>
        <w:pStyle w:val="Heading5"/>
        <w:shd w:val="clear" w:color="auto" w:fill="FFFFFF"/>
        <w:spacing w:before="0" w:line="240" w:lineRule="auto"/>
        <w:ind w:left="58" w:right="58"/>
        <w:jc w:val="center"/>
        <w:rPr>
          <w:rFonts w:cs="Segoe UI"/>
          <w:color w:val="0F9D58"/>
          <w:sz w:val="18"/>
          <w:szCs w:val="18"/>
        </w:rPr>
      </w:pPr>
      <w:r w:rsidRPr="00E11B5F">
        <w:rPr>
          <w:rFonts w:cs="Segoe UI"/>
          <w:color w:val="0F9D58"/>
          <w:sz w:val="18"/>
          <w:szCs w:val="18"/>
        </w:rPr>
        <w:lastRenderedPageBreak/>
        <w:t>Get: </w:t>
      </w:r>
      <w:hyperlink r:id="rId322" w:history="1">
        <w:r w:rsidRPr="00E11B5F">
          <w:rPr>
            <w:rStyle w:val="Hyperlink"/>
            <w:rFonts w:cs="Segoe UI"/>
            <w:sz w:val="18"/>
            <w:szCs w:val="18"/>
          </w:rPr>
          <w:t>Selenium Interview Questions</w:t>
        </w:r>
      </w:hyperlink>
    </w:p>
    <w:p w:rsidR="004D3204" w:rsidRPr="00E11B5F" w:rsidRDefault="004D3204" w:rsidP="00E11B5F">
      <w:pPr>
        <w:pStyle w:val="Heading3"/>
        <w:shd w:val="clear" w:color="auto" w:fill="FFFFFF"/>
        <w:spacing w:before="0" w:line="240" w:lineRule="auto"/>
        <w:ind w:left="58" w:right="58"/>
        <w:rPr>
          <w:rFonts w:cs="Segoe UI"/>
          <w:color w:val="000000"/>
          <w:sz w:val="18"/>
          <w:szCs w:val="18"/>
        </w:rPr>
      </w:pPr>
      <w:r w:rsidRPr="00E11B5F">
        <w:rPr>
          <w:rFonts w:cs="Segoe UI"/>
          <w:color w:val="000000"/>
          <w:sz w:val="18"/>
          <w:szCs w:val="18"/>
        </w:rPr>
        <w:t>Tricky Selenium Automation Interview Questions</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are XPath and its types?</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are cross-browser testing and parallel testing?</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Challenges faced during selenium testing?</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the Actions class?</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handle drop-down in selenium?</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handle multiple browser pop up?</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handle multiple browser tabs in selenium?</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perform upload files using selenium?</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perform download files using selenium?</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get all values of dropdown in selenium?</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perform (control + a) through selenium?</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shift between tabs of the same browser using selenium?</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a Robot class?</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AutoIT?</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the difference between get() and navigate()?</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are the difference between findElement() and findElements()?</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difference between quit() and close()?</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are different locators used?</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Difference between XPath and CSS selector?</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Different approaches to click the submit button?</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javascriptExecutor and when it is used?</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Handling WebTable(static and dynamic) in selenium</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POM? Advantage and its disadvantage?</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a maven? list its phases or life cycle? Command to run our project through the maven?</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Explain ur project folder structure? Or Explain ur framework?</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TestNG?</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create and delete cookies?</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does getwindowhandles() and getwindowhandle() return? Or its differences?</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Is it possible to use only perform() without build()? 30.What is perform() and build()?</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scroll the browser window?</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Preceding sibling and following sibling of custom XPath?</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the test management tool used in ur project?</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the build automation tool used in ur project?</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u will handle the SSL certification?</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are DesiredCapabilities?</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verify ‘Bangalore’ present in the dropdown box or not?</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verify ‘Bangalore’ present in 4×4 webtable? And print the column and row number of it is present?</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fetch the data from a particular row and column of excel?</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List all maven plugins like surefire plugin etc</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Jenkins? And explain its use?</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Explain the tags present in the testng.xml file</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TDD?</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BDD? Explain the cucumber framework? What are gherkins?</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Listener?</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DataProvider?</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parameterization?</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PageFactory?</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Apache POI API? Or how to read data from excel?</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are explicit and implicit waits?</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are the challenges faced in automation testing?</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Write code for handling multiple browsers and switch to new windows?</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webdriver? And why webdriver is used?</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List some selenium exceptions</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StaleElementReferenceException?When this occurs? And how to overcome such exceptions?</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do you group the test cases? And why?</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include or exclude test cases?</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lastRenderedPageBreak/>
        <w:t>What is NullPointerException?When it occurs?</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a selenium grid?</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Should have knowledge of all TestNG annotations.</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do you control the execution of your test cases/test classes?</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Git and its commands</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Maven commands to execute, debug, compile</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the current version of maven used?</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identify broken links? How have done you in your project? Write code or tell approach.</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Write a code to fetch the value ‘Test’ from the excel sheet which might be present in any cell in excel. Or check whether the value ‘Test’ is present in excel or not.</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pass values to textbox other than using sendKeys()?</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click the login button other than using click(), submit(), and JavascriptExecutor?</w:t>
      </w:r>
    </w:p>
    <w:p w:rsidR="004D3204" w:rsidRPr="00E11B5F" w:rsidRDefault="004D3204" w:rsidP="00E11B5F">
      <w:pPr>
        <w:numPr>
          <w:ilvl w:val="0"/>
          <w:numId w:val="93"/>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subversion?</w:t>
      </w:r>
    </w:p>
    <w:p w:rsidR="004D3204" w:rsidRPr="00E11B5F" w:rsidRDefault="004D3204" w:rsidP="00E11B5F">
      <w:pPr>
        <w:pStyle w:val="Heading3"/>
        <w:shd w:val="clear" w:color="auto" w:fill="FFFFFF"/>
        <w:spacing w:before="0" w:line="240" w:lineRule="auto"/>
        <w:ind w:left="58" w:right="58"/>
        <w:rPr>
          <w:rFonts w:cs="Segoe UI"/>
          <w:color w:val="000000"/>
          <w:sz w:val="18"/>
          <w:szCs w:val="18"/>
        </w:rPr>
      </w:pPr>
      <w:r w:rsidRPr="00E11B5F">
        <w:rPr>
          <w:rFonts w:cs="Segoe UI"/>
          <w:color w:val="000000"/>
          <w:sz w:val="18"/>
          <w:szCs w:val="18"/>
        </w:rPr>
        <w:t>Selenium Tricky Interview Questions</w:t>
      </w:r>
    </w:p>
    <w:p w:rsidR="004D3204" w:rsidRPr="00E11B5F" w:rsidRDefault="004D3204" w:rsidP="00E11B5F">
      <w:pPr>
        <w:pStyle w:val="NormalWeb"/>
        <w:shd w:val="clear" w:color="auto" w:fill="FFFFFF"/>
        <w:spacing w:before="0" w:beforeAutospacing="0" w:after="0" w:afterAutospacing="0"/>
        <w:jc w:val="both"/>
        <w:rPr>
          <w:rFonts w:asciiTheme="majorHAnsi" w:hAnsiTheme="majorHAnsi" w:cs="Segoe UI"/>
          <w:color w:val="252830"/>
          <w:sz w:val="18"/>
          <w:szCs w:val="18"/>
        </w:rPr>
      </w:pPr>
      <w:r w:rsidRPr="00E11B5F">
        <w:rPr>
          <w:rFonts w:asciiTheme="majorHAnsi" w:hAnsiTheme="majorHAnsi" w:cs="Segoe UI"/>
          <w:color w:val="252830"/>
          <w:sz w:val="18"/>
          <w:szCs w:val="18"/>
        </w:rPr>
        <w:t>Selenium Tricky Interview Questions: Here are the best </w:t>
      </w:r>
      <w:r w:rsidRPr="00E11B5F">
        <w:rPr>
          <w:rStyle w:val="Emphasis"/>
          <w:rFonts w:asciiTheme="majorHAnsi" w:hAnsiTheme="majorHAnsi" w:cs="Segoe UI"/>
          <w:color w:val="252830"/>
          <w:sz w:val="18"/>
          <w:szCs w:val="18"/>
        </w:rPr>
        <w:t>Selenium Tricky Interview Questions</w:t>
      </w:r>
      <w:r w:rsidRPr="00E11B5F">
        <w:rPr>
          <w:rFonts w:asciiTheme="majorHAnsi" w:hAnsiTheme="majorHAnsi" w:cs="Segoe UI"/>
          <w:color w:val="252830"/>
          <w:sz w:val="18"/>
          <w:szCs w:val="18"/>
        </w:rPr>
        <w:t> of Manual Testing.</w:t>
      </w:r>
    </w:p>
    <w:p w:rsidR="004D3204" w:rsidRPr="00E11B5F" w:rsidRDefault="004D3204" w:rsidP="00E11B5F">
      <w:pPr>
        <w:numPr>
          <w:ilvl w:val="0"/>
          <w:numId w:val="94"/>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are test design techniques? Explain BVA and ECP with some examples?</w:t>
      </w:r>
    </w:p>
    <w:p w:rsidR="004D3204" w:rsidRPr="00E11B5F" w:rsidRDefault="004D3204" w:rsidP="00E11B5F">
      <w:pPr>
        <w:numPr>
          <w:ilvl w:val="0"/>
          <w:numId w:val="94"/>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Explain STLC</w:t>
      </w:r>
    </w:p>
    <w:p w:rsidR="004D3204" w:rsidRPr="00E11B5F" w:rsidRDefault="004D3204" w:rsidP="00E11B5F">
      <w:pPr>
        <w:numPr>
          <w:ilvl w:val="0"/>
          <w:numId w:val="94"/>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Explain Bug Life Cycle</w:t>
      </w:r>
    </w:p>
    <w:p w:rsidR="004D3204" w:rsidRPr="00E11B5F" w:rsidRDefault="004D3204" w:rsidP="00E11B5F">
      <w:pPr>
        <w:numPr>
          <w:ilvl w:val="0"/>
          <w:numId w:val="94"/>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the difference between bug and defect?</w:t>
      </w:r>
    </w:p>
    <w:p w:rsidR="004D3204" w:rsidRPr="00E11B5F" w:rsidRDefault="004D3204" w:rsidP="00E11B5F">
      <w:pPr>
        <w:numPr>
          <w:ilvl w:val="0"/>
          <w:numId w:val="94"/>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are severity and priority?</w:t>
      </w:r>
    </w:p>
    <w:p w:rsidR="004D3204" w:rsidRPr="00E11B5F" w:rsidRDefault="004D3204" w:rsidP="00E11B5F">
      <w:pPr>
        <w:numPr>
          <w:ilvl w:val="0"/>
          <w:numId w:val="94"/>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Explain SDLC</w:t>
      </w:r>
    </w:p>
    <w:p w:rsidR="004D3204" w:rsidRPr="00E11B5F" w:rsidRDefault="004D3204" w:rsidP="00E11B5F">
      <w:pPr>
        <w:numPr>
          <w:ilvl w:val="0"/>
          <w:numId w:val="94"/>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are the differences between smoke and sanity testing?</w:t>
      </w:r>
    </w:p>
    <w:p w:rsidR="004D3204" w:rsidRPr="00E11B5F" w:rsidRDefault="004D3204" w:rsidP="00E11B5F">
      <w:pPr>
        <w:pStyle w:val="Heading3"/>
        <w:shd w:val="clear" w:color="auto" w:fill="FFFFFF"/>
        <w:spacing w:before="0" w:line="240" w:lineRule="auto"/>
        <w:ind w:left="58" w:right="58"/>
        <w:rPr>
          <w:rFonts w:cs="Segoe UI"/>
          <w:color w:val="000000"/>
          <w:sz w:val="18"/>
          <w:szCs w:val="18"/>
        </w:rPr>
      </w:pPr>
      <w:r w:rsidRPr="00E11B5F">
        <w:rPr>
          <w:rFonts w:cs="Segoe UI"/>
          <w:color w:val="000000"/>
          <w:sz w:val="18"/>
          <w:szCs w:val="18"/>
        </w:rPr>
        <w:t>Tricky Selenium Interview Questions For 5 Year Experienced Testers</w:t>
      </w:r>
    </w:p>
    <w:p w:rsidR="004D3204" w:rsidRPr="00E11B5F" w:rsidRDefault="004D3204" w:rsidP="00E11B5F">
      <w:pPr>
        <w:pStyle w:val="NormalWeb"/>
        <w:shd w:val="clear" w:color="auto" w:fill="FFFFFF"/>
        <w:spacing w:before="0" w:beforeAutospacing="0" w:after="0" w:afterAutospacing="0"/>
        <w:jc w:val="both"/>
        <w:rPr>
          <w:rFonts w:asciiTheme="majorHAnsi" w:hAnsiTheme="majorHAnsi" w:cs="Segoe UI"/>
          <w:color w:val="252830"/>
          <w:sz w:val="18"/>
          <w:szCs w:val="18"/>
        </w:rPr>
      </w:pPr>
      <w:r w:rsidRPr="00E11B5F">
        <w:rPr>
          <w:rFonts w:asciiTheme="majorHAnsi" w:hAnsiTheme="majorHAnsi" w:cs="Segoe UI"/>
          <w:color w:val="252830"/>
          <w:sz w:val="18"/>
          <w:szCs w:val="18"/>
        </w:rPr>
        <w:t>Question asked in an interview in different organizations for 5 years of exp in last one month.</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Explain your current automation framework.</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Current roles and responsibilities.</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TestNg sequence.</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Why no main method is required in TestNG execution.</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connect to database.</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Simple SQL queries on a group by and conditions.</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SQL query to find the second highest salary without using a subquery.</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SQL query to sort the column in ascending.</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SQL query to find duplicate using self join.</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the difference between HTTP and HTTPS?</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Java program on finding duplicate characters.</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Java program on bubble sort.</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Excel utility to read excel using hashmap of hashmap.</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dependency injection in cucumber and testng Both and how we can achieve it?</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Program to remove white space and replace it with a comma.</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Java program for taking input in ArrayList and returning in an array.</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thrust testing?</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Write a creative test case for lift.</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Write cucumber feature file using datatable.</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are the latest enhancements in selenium 4</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pass parameters in Jenkins.</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java generics and where you have used it in our current automation framework?</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Wap to take pass a get request using rest assured and from response verify if data present in the database using SQL.</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Difference between hashmap and linked hashmap</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Different error codes.</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the global variable in postman?</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Environment variable in postman.</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Difference between put and patch.</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the 409 response code?</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pass JSON file to a payload</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Pass payload using a hashmap.</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pass cookies in rest assured.</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lastRenderedPageBreak/>
        <w:t>What is OUTH and why company use nowadays?</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agile. Explain its different components. What is the burndown chart?</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Is velocity in agile.</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resolve conflict in Git.</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a pull request?</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reverse ur code in git</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Jenkins Cron’s job to set at every hour how.</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Apart from Jenkins what ci/cd tool you can use.</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an effective pom in maven?</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many different build phases are available in maven.</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pass TestNG in maven file.</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create a profile in maven and execute the same.</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the optimize ur current framework.</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has expected conditions in explicit wait is it a class or interface.</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take ss of failed TC.</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to rerun failed TC 3 times.</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the difference between drop and truncate in SQL?</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alert in selenium.</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Have you used JavaScript executor in ur framework is yes where?</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Which framework is easy to handle data-driven, keyword-driven, or hybrid.</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Different design patterns we can use with selenium.</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Can we integrate Sprint boot with selenium?</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is Jira? how ur project maintains test case and defect</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What are the deliverables you deliver after the project is done?</w:t>
      </w:r>
    </w:p>
    <w:p w:rsidR="004D3204" w:rsidRPr="00E11B5F" w:rsidRDefault="004D3204" w:rsidP="00E11B5F">
      <w:pPr>
        <w:numPr>
          <w:ilvl w:val="0"/>
          <w:numId w:val="95"/>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How do you see automation growth in the next five years?</w:t>
      </w:r>
    </w:p>
    <w:p w:rsidR="004D3204" w:rsidRPr="00E11B5F" w:rsidRDefault="004D3204" w:rsidP="00E11B5F">
      <w:pPr>
        <w:pStyle w:val="Heading2"/>
        <w:shd w:val="clear" w:color="auto" w:fill="FFFFFF"/>
        <w:spacing w:before="0" w:beforeAutospacing="0" w:after="0" w:afterAutospacing="0"/>
        <w:ind w:left="58" w:right="58"/>
        <w:jc w:val="center"/>
        <w:rPr>
          <w:rFonts w:asciiTheme="majorHAnsi" w:hAnsiTheme="majorHAnsi" w:cs="Segoe UI"/>
          <w:color w:val="000000"/>
          <w:sz w:val="18"/>
          <w:szCs w:val="18"/>
        </w:rPr>
      </w:pPr>
      <w:r w:rsidRPr="00E11B5F">
        <w:rPr>
          <w:rFonts w:asciiTheme="majorHAnsi" w:hAnsiTheme="majorHAnsi" w:cs="Segoe UI"/>
          <w:color w:val="000000"/>
          <w:sz w:val="18"/>
          <w:szCs w:val="18"/>
        </w:rPr>
        <w:t>Tricky Selenium Interview Questions</w:t>
      </w:r>
    </w:p>
    <w:p w:rsidR="004D3204" w:rsidRPr="00E11B5F" w:rsidRDefault="004D3204" w:rsidP="00E11B5F">
      <w:pPr>
        <w:pStyle w:val="NormalWeb"/>
        <w:shd w:val="clear" w:color="auto" w:fill="FFFFFF"/>
        <w:spacing w:before="0" w:beforeAutospacing="0" w:after="0" w:afterAutospacing="0"/>
        <w:jc w:val="both"/>
        <w:rPr>
          <w:rFonts w:asciiTheme="majorHAnsi" w:hAnsiTheme="majorHAnsi" w:cs="Segoe UI"/>
          <w:color w:val="252830"/>
          <w:sz w:val="18"/>
          <w:szCs w:val="18"/>
        </w:rPr>
      </w:pPr>
      <w:r w:rsidRPr="00E11B5F">
        <w:rPr>
          <w:rStyle w:val="Strong"/>
          <w:rFonts w:asciiTheme="majorHAnsi" w:hAnsiTheme="majorHAnsi" w:cs="Segoe UI"/>
          <w:color w:val="252830"/>
          <w:sz w:val="18"/>
          <w:szCs w:val="18"/>
        </w:rPr>
        <w:t>What are the Selenium Tools, and Testing framework that you are using in your Current Project?</w:t>
      </w:r>
      <w:r w:rsidRPr="00E11B5F">
        <w:rPr>
          <w:rFonts w:asciiTheme="majorHAnsi" w:hAnsiTheme="majorHAnsi" w:cs="Segoe UI"/>
          <w:color w:val="252830"/>
          <w:sz w:val="18"/>
          <w:szCs w:val="18"/>
        </w:rPr>
        <w:br/>
      </w:r>
      <w:r w:rsidRPr="00E11B5F">
        <w:rPr>
          <w:rStyle w:val="Strong"/>
          <w:rFonts w:asciiTheme="majorHAnsi" w:hAnsiTheme="majorHAnsi" w:cs="Segoe UI"/>
          <w:color w:val="000000"/>
          <w:sz w:val="18"/>
          <w:szCs w:val="18"/>
        </w:rPr>
        <w:t>Ans:</w:t>
      </w:r>
      <w:r w:rsidRPr="00E11B5F">
        <w:rPr>
          <w:rFonts w:asciiTheme="majorHAnsi" w:hAnsiTheme="majorHAnsi" w:cs="Segoe UI"/>
          <w:color w:val="252830"/>
          <w:sz w:val="18"/>
          <w:szCs w:val="18"/>
        </w:rPr>
        <w:t> We are using,</w:t>
      </w:r>
    </w:p>
    <w:p w:rsidR="004D3204" w:rsidRPr="00E11B5F" w:rsidRDefault="004D3204" w:rsidP="00E11B5F">
      <w:pPr>
        <w:numPr>
          <w:ilvl w:val="0"/>
          <w:numId w:val="96"/>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Selenium WebDriver for Creating Test Cases.</w:t>
      </w:r>
    </w:p>
    <w:p w:rsidR="004D3204" w:rsidRPr="00E11B5F" w:rsidRDefault="004D3204" w:rsidP="00E11B5F">
      <w:pPr>
        <w:numPr>
          <w:ilvl w:val="0"/>
          <w:numId w:val="96"/>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Java Programming for Enhancing Test cases.</w:t>
      </w:r>
    </w:p>
    <w:p w:rsidR="004D3204" w:rsidRPr="00E11B5F" w:rsidRDefault="004D3204" w:rsidP="00E11B5F">
      <w:pPr>
        <w:numPr>
          <w:ilvl w:val="0"/>
          <w:numId w:val="96"/>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TestNG Testing Framework for Grouping Test cases, executing Test batches, and generating Test reports. Also used,</w:t>
      </w:r>
    </w:p>
    <w:p w:rsidR="004D3204" w:rsidRPr="00E11B5F" w:rsidRDefault="004D3204" w:rsidP="00E11B5F">
      <w:pPr>
        <w:numPr>
          <w:ilvl w:val="0"/>
          <w:numId w:val="96"/>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Firebug and Firepath for inspecting elements.</w:t>
      </w:r>
    </w:p>
    <w:p w:rsidR="004D3204" w:rsidRPr="00E11B5F" w:rsidRDefault="004D3204" w:rsidP="00E11B5F">
      <w:pPr>
        <w:numPr>
          <w:ilvl w:val="0"/>
          <w:numId w:val="96"/>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IE Browser driver, Chrome browser driver for Cross Browser testing.</w:t>
      </w:r>
    </w:p>
    <w:p w:rsidR="004D3204" w:rsidRPr="00E11B5F" w:rsidRDefault="004D3204" w:rsidP="00E11B5F">
      <w:pPr>
        <w:pStyle w:val="NormalWeb"/>
        <w:shd w:val="clear" w:color="auto" w:fill="FFFFFF"/>
        <w:spacing w:before="0" w:beforeAutospacing="0" w:after="0" w:afterAutospacing="0"/>
        <w:jc w:val="both"/>
        <w:rPr>
          <w:rFonts w:asciiTheme="majorHAnsi" w:hAnsiTheme="majorHAnsi" w:cs="Segoe UI"/>
          <w:color w:val="252830"/>
          <w:sz w:val="18"/>
          <w:szCs w:val="18"/>
        </w:rPr>
      </w:pPr>
      <w:r w:rsidRPr="00E11B5F">
        <w:rPr>
          <w:rStyle w:val="Strong"/>
          <w:rFonts w:asciiTheme="majorHAnsi" w:hAnsiTheme="majorHAnsi" w:cs="Segoe UI"/>
          <w:color w:val="252830"/>
          <w:sz w:val="18"/>
          <w:szCs w:val="18"/>
        </w:rPr>
        <w:t>What is your Project Operating environment?</w:t>
      </w:r>
      <w:r w:rsidRPr="00E11B5F">
        <w:rPr>
          <w:rFonts w:asciiTheme="majorHAnsi" w:hAnsiTheme="majorHAnsi" w:cs="Segoe UI"/>
          <w:color w:val="252830"/>
          <w:sz w:val="18"/>
          <w:szCs w:val="18"/>
        </w:rPr>
        <w:br/>
      </w:r>
      <w:r w:rsidRPr="00E11B5F">
        <w:rPr>
          <w:rStyle w:val="Strong"/>
          <w:rFonts w:asciiTheme="majorHAnsi" w:hAnsiTheme="majorHAnsi" w:cs="Segoe UI"/>
          <w:color w:val="000000"/>
          <w:sz w:val="18"/>
          <w:szCs w:val="18"/>
        </w:rPr>
        <w:t>Ans:</w:t>
      </w:r>
      <w:r w:rsidRPr="00E11B5F">
        <w:rPr>
          <w:rFonts w:asciiTheme="majorHAnsi" w:hAnsiTheme="majorHAnsi" w:cs="Segoe UI"/>
          <w:color w:val="252830"/>
          <w:sz w:val="18"/>
          <w:szCs w:val="18"/>
        </w:rPr>
        <w:t> Microsoft Windows 8.1</w:t>
      </w:r>
    </w:p>
    <w:p w:rsidR="004D3204" w:rsidRPr="00E11B5F" w:rsidRDefault="004D3204" w:rsidP="00E11B5F">
      <w:pPr>
        <w:pStyle w:val="NormalWeb"/>
        <w:shd w:val="clear" w:color="auto" w:fill="FFFFFF"/>
        <w:spacing w:before="0" w:beforeAutospacing="0" w:after="0" w:afterAutospacing="0"/>
        <w:jc w:val="both"/>
        <w:rPr>
          <w:rFonts w:asciiTheme="majorHAnsi" w:hAnsiTheme="majorHAnsi" w:cs="Segoe UI"/>
          <w:color w:val="252830"/>
          <w:sz w:val="18"/>
          <w:szCs w:val="18"/>
        </w:rPr>
      </w:pPr>
      <w:r w:rsidRPr="00E11B5F">
        <w:rPr>
          <w:rStyle w:val="Strong"/>
          <w:rFonts w:asciiTheme="majorHAnsi" w:hAnsiTheme="majorHAnsi" w:cs="Segoe UI"/>
          <w:color w:val="252830"/>
          <w:sz w:val="18"/>
          <w:szCs w:val="18"/>
        </w:rPr>
        <w:t>What is your project domain and Application Environment?</w:t>
      </w:r>
      <w:r w:rsidRPr="00E11B5F">
        <w:rPr>
          <w:rFonts w:asciiTheme="majorHAnsi" w:hAnsiTheme="majorHAnsi" w:cs="Segoe UI"/>
          <w:color w:val="252830"/>
          <w:sz w:val="18"/>
          <w:szCs w:val="18"/>
        </w:rPr>
        <w:br/>
      </w:r>
      <w:r w:rsidRPr="00E11B5F">
        <w:rPr>
          <w:rStyle w:val="Strong"/>
          <w:rFonts w:asciiTheme="majorHAnsi" w:hAnsiTheme="majorHAnsi" w:cs="Segoe UI"/>
          <w:color w:val="000000"/>
          <w:sz w:val="18"/>
          <w:szCs w:val="18"/>
        </w:rPr>
        <w:t>Ans:</w:t>
      </w:r>
      <w:r w:rsidRPr="00E11B5F">
        <w:rPr>
          <w:rFonts w:asciiTheme="majorHAnsi" w:hAnsiTheme="majorHAnsi" w:cs="Segoe UI"/>
          <w:color w:val="252830"/>
          <w:sz w:val="18"/>
          <w:szCs w:val="18"/>
        </w:rPr>
        <w:t> Our project is Banking Application, Our AUT (Application Under Test) was developed using Java Technology and the Database is Oracle.</w:t>
      </w:r>
    </w:p>
    <w:p w:rsidR="004D3204" w:rsidRPr="00E11B5F" w:rsidRDefault="004D3204" w:rsidP="00E11B5F">
      <w:pPr>
        <w:pStyle w:val="NormalWeb"/>
        <w:shd w:val="clear" w:color="auto" w:fill="FFFFFF"/>
        <w:spacing w:before="0" w:beforeAutospacing="0" w:after="0" w:afterAutospacing="0"/>
        <w:jc w:val="both"/>
        <w:rPr>
          <w:rFonts w:asciiTheme="majorHAnsi" w:hAnsiTheme="majorHAnsi" w:cs="Segoe UI"/>
          <w:color w:val="252830"/>
          <w:sz w:val="18"/>
          <w:szCs w:val="18"/>
        </w:rPr>
      </w:pPr>
      <w:r w:rsidRPr="00E11B5F">
        <w:rPr>
          <w:rStyle w:val="Strong"/>
          <w:rFonts w:asciiTheme="majorHAnsi" w:hAnsiTheme="majorHAnsi" w:cs="Segoe UI"/>
          <w:color w:val="252830"/>
          <w:sz w:val="18"/>
          <w:szCs w:val="18"/>
        </w:rPr>
        <w:t>What are the major challenges in Functional Test Automation?</w:t>
      </w:r>
      <w:r w:rsidRPr="00E11B5F">
        <w:rPr>
          <w:rFonts w:asciiTheme="majorHAnsi" w:hAnsiTheme="majorHAnsi" w:cs="Segoe UI"/>
          <w:color w:val="252830"/>
          <w:sz w:val="18"/>
          <w:szCs w:val="18"/>
        </w:rPr>
        <w:br/>
      </w:r>
      <w:r w:rsidRPr="00E11B5F">
        <w:rPr>
          <w:rStyle w:val="Strong"/>
          <w:rFonts w:asciiTheme="majorHAnsi" w:hAnsiTheme="majorHAnsi" w:cs="Segoe UI"/>
          <w:color w:val="000000"/>
          <w:sz w:val="18"/>
          <w:szCs w:val="18"/>
        </w:rPr>
        <w:t>Ans:</w:t>
      </w:r>
    </w:p>
    <w:p w:rsidR="004D3204" w:rsidRPr="00E11B5F" w:rsidRDefault="004D3204" w:rsidP="00E11B5F">
      <w:pPr>
        <w:numPr>
          <w:ilvl w:val="0"/>
          <w:numId w:val="97"/>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Object Identification.</w:t>
      </w:r>
    </w:p>
    <w:p w:rsidR="004D3204" w:rsidRPr="00E11B5F" w:rsidRDefault="004D3204" w:rsidP="00E11B5F">
      <w:pPr>
        <w:numPr>
          <w:ilvl w:val="0"/>
          <w:numId w:val="97"/>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Debugging Issues. etc…</w:t>
      </w:r>
    </w:p>
    <w:p w:rsidR="004D3204" w:rsidRPr="00E11B5F" w:rsidRDefault="004D3204" w:rsidP="00E11B5F">
      <w:pPr>
        <w:pStyle w:val="NormalWeb"/>
        <w:shd w:val="clear" w:color="auto" w:fill="FFFFFF"/>
        <w:spacing w:before="0" w:beforeAutospacing="0" w:after="0" w:afterAutospacing="0"/>
        <w:jc w:val="both"/>
        <w:rPr>
          <w:rFonts w:asciiTheme="majorHAnsi" w:hAnsiTheme="majorHAnsi" w:cs="Segoe UI"/>
          <w:color w:val="252830"/>
          <w:sz w:val="18"/>
          <w:szCs w:val="18"/>
        </w:rPr>
      </w:pPr>
      <w:r w:rsidRPr="00E11B5F">
        <w:rPr>
          <w:rStyle w:val="Strong"/>
          <w:rFonts w:asciiTheme="majorHAnsi" w:hAnsiTheme="majorHAnsi" w:cs="Segoe UI"/>
          <w:color w:val="252830"/>
          <w:sz w:val="18"/>
          <w:szCs w:val="18"/>
        </w:rPr>
        <w:t>What are the difficulties that you faced in Object identification?</w:t>
      </w:r>
      <w:r w:rsidRPr="00E11B5F">
        <w:rPr>
          <w:rFonts w:asciiTheme="majorHAnsi" w:hAnsiTheme="majorHAnsi" w:cs="Segoe UI"/>
          <w:color w:val="252830"/>
          <w:sz w:val="18"/>
          <w:szCs w:val="18"/>
        </w:rPr>
        <w:br/>
      </w:r>
      <w:r w:rsidRPr="00E11B5F">
        <w:rPr>
          <w:rStyle w:val="Strong"/>
          <w:rFonts w:asciiTheme="majorHAnsi" w:hAnsiTheme="majorHAnsi" w:cs="Segoe UI"/>
          <w:color w:val="000000"/>
          <w:sz w:val="18"/>
          <w:szCs w:val="18"/>
        </w:rPr>
        <w:t>Ans:</w:t>
      </w:r>
      <w:r w:rsidRPr="00E11B5F">
        <w:rPr>
          <w:rFonts w:asciiTheme="majorHAnsi" w:hAnsiTheme="majorHAnsi" w:cs="Segoe UI"/>
          <w:color w:val="252830"/>
          <w:sz w:val="18"/>
          <w:szCs w:val="18"/>
        </w:rPr>
        <w:t> Some Elements (Objects) are not recognized properly using Selenium WebDriver Element locators.</w:t>
      </w:r>
    </w:p>
    <w:p w:rsidR="004D3204" w:rsidRPr="00E11B5F" w:rsidRDefault="004D3204" w:rsidP="00E11B5F">
      <w:pPr>
        <w:pStyle w:val="NormalWeb"/>
        <w:shd w:val="clear" w:color="auto" w:fill="FFFFFF"/>
        <w:spacing w:before="0" w:beforeAutospacing="0" w:after="0" w:afterAutospacing="0"/>
        <w:jc w:val="both"/>
        <w:rPr>
          <w:rFonts w:asciiTheme="majorHAnsi" w:hAnsiTheme="majorHAnsi" w:cs="Segoe UI"/>
          <w:color w:val="252830"/>
          <w:sz w:val="18"/>
          <w:szCs w:val="18"/>
        </w:rPr>
      </w:pPr>
      <w:r w:rsidRPr="00E11B5F">
        <w:rPr>
          <w:rStyle w:val="Strong"/>
          <w:rFonts w:asciiTheme="majorHAnsi" w:hAnsiTheme="majorHAnsi" w:cs="Segoe UI"/>
          <w:color w:val="252830"/>
          <w:sz w:val="18"/>
          <w:szCs w:val="18"/>
        </w:rPr>
        <w:t>How do </w:t>
      </w:r>
      <w:r w:rsidRPr="00E11B5F">
        <w:rPr>
          <w:rFonts w:asciiTheme="majorHAnsi" w:hAnsiTheme="majorHAnsi" w:cs="Segoe UI"/>
          <w:color w:val="252830"/>
          <w:sz w:val="18"/>
          <w:szCs w:val="18"/>
        </w:rPr>
        <w:t>you conduct Data-driven Testing in your project?</w:t>
      </w:r>
      <w:r w:rsidRPr="00E11B5F">
        <w:rPr>
          <w:rFonts w:asciiTheme="majorHAnsi" w:hAnsiTheme="majorHAnsi" w:cs="Segoe UI"/>
          <w:color w:val="252830"/>
          <w:sz w:val="18"/>
          <w:szCs w:val="18"/>
        </w:rPr>
        <w:br/>
        <w:t>Ans: We conducted Data-driven Testing using an external Excel file as Resource, we added some third-party excel jar files to Java Project in Eclipse.</w:t>
      </w:r>
    </w:p>
    <w:p w:rsidR="004D3204" w:rsidRPr="00E11B5F" w:rsidRDefault="004D3204" w:rsidP="00E11B5F">
      <w:pPr>
        <w:pStyle w:val="NormalWeb"/>
        <w:shd w:val="clear" w:color="auto" w:fill="FFFFFF"/>
        <w:spacing w:before="0" w:beforeAutospacing="0" w:after="0" w:afterAutospacing="0"/>
        <w:jc w:val="both"/>
        <w:rPr>
          <w:rFonts w:asciiTheme="majorHAnsi" w:hAnsiTheme="majorHAnsi" w:cs="Segoe UI"/>
          <w:color w:val="252830"/>
          <w:sz w:val="18"/>
          <w:szCs w:val="18"/>
        </w:rPr>
      </w:pPr>
      <w:r w:rsidRPr="00E11B5F">
        <w:rPr>
          <w:rFonts w:asciiTheme="majorHAnsi" w:hAnsiTheme="majorHAnsi" w:cs="Segoe UI"/>
          <w:color w:val="252830"/>
          <w:sz w:val="18"/>
          <w:szCs w:val="18"/>
        </w:rPr>
        <w:t>How do you conduct</w:t>
      </w:r>
      <w:r w:rsidRPr="00E11B5F">
        <w:rPr>
          <w:rStyle w:val="Strong"/>
          <w:rFonts w:asciiTheme="majorHAnsi" w:hAnsiTheme="majorHAnsi" w:cs="Segoe UI"/>
          <w:color w:val="252830"/>
          <w:sz w:val="18"/>
          <w:szCs w:val="18"/>
        </w:rPr>
        <w:t> Batch Testing in your project?</w:t>
      </w:r>
      <w:r w:rsidRPr="00E11B5F">
        <w:rPr>
          <w:rFonts w:asciiTheme="majorHAnsi" w:hAnsiTheme="majorHAnsi" w:cs="Segoe UI"/>
          <w:color w:val="252830"/>
          <w:sz w:val="18"/>
          <w:szCs w:val="18"/>
        </w:rPr>
        <w:br/>
      </w:r>
      <w:r w:rsidRPr="00E11B5F">
        <w:rPr>
          <w:rStyle w:val="Strong"/>
          <w:rFonts w:asciiTheme="majorHAnsi" w:hAnsiTheme="majorHAnsi" w:cs="Segoe UI"/>
          <w:color w:val="000000"/>
          <w:sz w:val="18"/>
          <w:szCs w:val="18"/>
        </w:rPr>
        <w:t>Ans:</w:t>
      </w:r>
      <w:r w:rsidRPr="00E11B5F">
        <w:rPr>
          <w:rFonts w:asciiTheme="majorHAnsi" w:hAnsiTheme="majorHAnsi" w:cs="Segoe UI"/>
          <w:color w:val="252830"/>
          <w:sz w:val="18"/>
          <w:szCs w:val="18"/>
        </w:rPr>
        <w:t> We conducted Batch Testing using TestNG Testing Framework.</w:t>
      </w:r>
    </w:p>
    <w:p w:rsidR="004D3204" w:rsidRPr="00E11B5F" w:rsidRDefault="004D3204" w:rsidP="00E11B5F">
      <w:pPr>
        <w:pStyle w:val="NormalWeb"/>
        <w:shd w:val="clear" w:color="auto" w:fill="FFFFFF"/>
        <w:spacing w:before="0" w:beforeAutospacing="0" w:after="0" w:afterAutospacing="0"/>
        <w:jc w:val="both"/>
        <w:rPr>
          <w:rFonts w:asciiTheme="majorHAnsi" w:hAnsiTheme="majorHAnsi" w:cs="Segoe UI"/>
          <w:color w:val="252830"/>
          <w:sz w:val="18"/>
          <w:szCs w:val="18"/>
        </w:rPr>
      </w:pPr>
      <w:r w:rsidRPr="00E11B5F">
        <w:rPr>
          <w:rStyle w:val="Strong"/>
          <w:rFonts w:asciiTheme="majorHAnsi" w:hAnsiTheme="majorHAnsi" w:cs="Segoe UI"/>
          <w:color w:val="252830"/>
          <w:sz w:val="18"/>
          <w:szCs w:val="18"/>
        </w:rPr>
        <w:t>How do you conduct Cross-browser testing in your project?</w:t>
      </w:r>
      <w:r w:rsidRPr="00E11B5F">
        <w:rPr>
          <w:rFonts w:asciiTheme="majorHAnsi" w:hAnsiTheme="majorHAnsi" w:cs="Segoe UI"/>
          <w:color w:val="252830"/>
          <w:sz w:val="18"/>
          <w:szCs w:val="18"/>
        </w:rPr>
        <w:br/>
      </w:r>
      <w:r w:rsidRPr="00E11B5F">
        <w:rPr>
          <w:rStyle w:val="Strong"/>
          <w:rFonts w:asciiTheme="majorHAnsi" w:hAnsiTheme="majorHAnsi" w:cs="Segoe UI"/>
          <w:color w:val="000000"/>
          <w:sz w:val="18"/>
          <w:szCs w:val="18"/>
        </w:rPr>
        <w:t>Ans:</w:t>
      </w:r>
      <w:r w:rsidRPr="00E11B5F">
        <w:rPr>
          <w:rFonts w:asciiTheme="majorHAnsi" w:hAnsiTheme="majorHAnsi" w:cs="Segoe UI"/>
          <w:color w:val="252830"/>
          <w:sz w:val="18"/>
          <w:szCs w:val="18"/>
        </w:rPr>
        <w:t> Using Mozilla Firefox, IE, and Google Chrome browsers(Downloaded IE and Google Chrome Browser drivers). we executed Test cases.</w:t>
      </w:r>
    </w:p>
    <w:p w:rsidR="004D3204" w:rsidRPr="00E11B5F" w:rsidRDefault="004D3204" w:rsidP="00E11B5F">
      <w:pPr>
        <w:pStyle w:val="NormalWeb"/>
        <w:shd w:val="clear" w:color="auto" w:fill="FFFFFF"/>
        <w:spacing w:before="0" w:beforeAutospacing="0" w:after="0" w:afterAutospacing="0"/>
        <w:jc w:val="both"/>
        <w:rPr>
          <w:rFonts w:asciiTheme="majorHAnsi" w:hAnsiTheme="majorHAnsi" w:cs="Segoe UI"/>
          <w:color w:val="252830"/>
          <w:sz w:val="18"/>
          <w:szCs w:val="18"/>
        </w:rPr>
      </w:pPr>
      <w:r w:rsidRPr="00E11B5F">
        <w:rPr>
          <w:rStyle w:val="Strong"/>
          <w:rFonts w:asciiTheme="majorHAnsi" w:hAnsiTheme="majorHAnsi" w:cs="Segoe UI"/>
          <w:color w:val="252830"/>
          <w:sz w:val="18"/>
          <w:szCs w:val="18"/>
        </w:rPr>
        <w:t>How do you handle duplicate Elements in your project?</w:t>
      </w:r>
      <w:r w:rsidRPr="00E11B5F">
        <w:rPr>
          <w:rFonts w:asciiTheme="majorHAnsi" w:hAnsiTheme="majorHAnsi" w:cs="Segoe UI"/>
          <w:color w:val="252830"/>
          <w:sz w:val="18"/>
          <w:szCs w:val="18"/>
        </w:rPr>
        <w:br/>
      </w:r>
      <w:r w:rsidRPr="00E11B5F">
        <w:rPr>
          <w:rStyle w:val="Strong"/>
          <w:rFonts w:asciiTheme="majorHAnsi" w:hAnsiTheme="majorHAnsi" w:cs="Segoe UI"/>
          <w:color w:val="000000"/>
          <w:sz w:val="18"/>
          <w:szCs w:val="18"/>
        </w:rPr>
        <w:t>Ans:</w:t>
      </w:r>
      <w:r w:rsidRPr="00E11B5F">
        <w:rPr>
          <w:rFonts w:asciiTheme="majorHAnsi" w:hAnsiTheme="majorHAnsi" w:cs="Segoe UI"/>
          <w:color w:val="252830"/>
          <w:sz w:val="18"/>
          <w:szCs w:val="18"/>
        </w:rPr>
        <w:t> Using the index property of Elements we handled duplicate objects.</w:t>
      </w:r>
    </w:p>
    <w:p w:rsidR="004D3204" w:rsidRPr="00E11B5F" w:rsidRDefault="004D3204" w:rsidP="00E11B5F">
      <w:pPr>
        <w:pStyle w:val="NormalWeb"/>
        <w:shd w:val="clear" w:color="auto" w:fill="FFFFFF"/>
        <w:spacing w:before="0" w:beforeAutospacing="0" w:after="0" w:afterAutospacing="0"/>
        <w:jc w:val="both"/>
        <w:rPr>
          <w:rFonts w:asciiTheme="majorHAnsi" w:hAnsiTheme="majorHAnsi" w:cs="Segoe UI"/>
          <w:color w:val="252830"/>
          <w:sz w:val="18"/>
          <w:szCs w:val="18"/>
        </w:rPr>
      </w:pPr>
      <w:r w:rsidRPr="00E11B5F">
        <w:rPr>
          <w:rStyle w:val="Strong"/>
          <w:rFonts w:asciiTheme="majorHAnsi" w:hAnsiTheme="majorHAnsi" w:cs="Segoe UI"/>
          <w:color w:val="252830"/>
          <w:sz w:val="18"/>
          <w:szCs w:val="18"/>
        </w:rPr>
        <w:lastRenderedPageBreak/>
        <w:t>How many Test cases did you write for your Project/Module?</w:t>
      </w:r>
      <w:r w:rsidRPr="00E11B5F">
        <w:rPr>
          <w:rFonts w:asciiTheme="majorHAnsi" w:hAnsiTheme="majorHAnsi" w:cs="Segoe UI"/>
          <w:color w:val="252830"/>
          <w:sz w:val="18"/>
          <w:szCs w:val="18"/>
        </w:rPr>
        <w:br/>
      </w:r>
      <w:r w:rsidRPr="00E11B5F">
        <w:rPr>
          <w:rStyle w:val="Strong"/>
          <w:rFonts w:asciiTheme="majorHAnsi" w:hAnsiTheme="majorHAnsi" w:cs="Segoe UI"/>
          <w:color w:val="000000"/>
          <w:sz w:val="18"/>
          <w:szCs w:val="18"/>
        </w:rPr>
        <w:t>Ans:</w:t>
      </w:r>
      <w:r w:rsidRPr="00E11B5F">
        <w:rPr>
          <w:rFonts w:asciiTheme="majorHAnsi" w:hAnsiTheme="majorHAnsi" w:cs="Segoe UI"/>
          <w:color w:val="252830"/>
          <w:sz w:val="18"/>
          <w:szCs w:val="18"/>
        </w:rPr>
        <w:t> I prepared around 120 Test cases in my Module.</w:t>
      </w:r>
    </w:p>
    <w:p w:rsidR="004D3204" w:rsidRPr="00E11B5F" w:rsidRDefault="004D3204" w:rsidP="00E11B5F">
      <w:pPr>
        <w:pStyle w:val="NormalWeb"/>
        <w:shd w:val="clear" w:color="auto" w:fill="FFFFFF"/>
        <w:spacing w:before="0" w:beforeAutospacing="0" w:after="0" w:afterAutospacing="0"/>
        <w:jc w:val="both"/>
        <w:rPr>
          <w:rFonts w:asciiTheme="majorHAnsi" w:hAnsiTheme="majorHAnsi" w:cs="Segoe UI"/>
          <w:color w:val="252830"/>
          <w:sz w:val="18"/>
          <w:szCs w:val="18"/>
        </w:rPr>
      </w:pPr>
      <w:r w:rsidRPr="00E11B5F">
        <w:rPr>
          <w:rStyle w:val="Strong"/>
          <w:rFonts w:asciiTheme="majorHAnsi" w:hAnsiTheme="majorHAnsi" w:cs="Segoe UI"/>
          <w:color w:val="252830"/>
          <w:sz w:val="18"/>
          <w:szCs w:val="18"/>
        </w:rPr>
        <w:t>How many defects do </w:t>
      </w:r>
      <w:r w:rsidRPr="00E11B5F">
        <w:rPr>
          <w:rFonts w:asciiTheme="majorHAnsi" w:hAnsiTheme="majorHAnsi" w:cs="Segoe UI"/>
          <w:color w:val="252830"/>
          <w:sz w:val="18"/>
          <w:szCs w:val="18"/>
        </w:rPr>
        <w:t>you detect and give one example?</w:t>
      </w:r>
      <w:r w:rsidRPr="00E11B5F">
        <w:rPr>
          <w:rFonts w:asciiTheme="majorHAnsi" w:hAnsiTheme="majorHAnsi" w:cs="Segoe UI"/>
          <w:color w:val="252830"/>
          <w:sz w:val="18"/>
          <w:szCs w:val="18"/>
        </w:rPr>
        <w:br/>
        <w:t>Ans: I detected nearly 20 Defects of which 5 defects are Severe defects.</w:t>
      </w:r>
    </w:p>
    <w:p w:rsidR="004D3204" w:rsidRPr="00E11B5F" w:rsidRDefault="004D3204" w:rsidP="00E11B5F">
      <w:pPr>
        <w:pStyle w:val="NormalWeb"/>
        <w:shd w:val="clear" w:color="auto" w:fill="FFFFFF"/>
        <w:spacing w:before="0" w:beforeAutospacing="0" w:after="0" w:afterAutospacing="0"/>
        <w:jc w:val="both"/>
        <w:rPr>
          <w:rFonts w:asciiTheme="majorHAnsi" w:hAnsiTheme="majorHAnsi" w:cs="Segoe UI"/>
          <w:color w:val="252830"/>
          <w:sz w:val="18"/>
          <w:szCs w:val="18"/>
        </w:rPr>
      </w:pPr>
      <w:r w:rsidRPr="00E11B5F">
        <w:rPr>
          <w:rStyle w:val="Strong"/>
          <w:rFonts w:asciiTheme="majorHAnsi" w:hAnsiTheme="majorHAnsi" w:cs="Segoe UI"/>
          <w:color w:val="252830"/>
          <w:sz w:val="18"/>
          <w:szCs w:val="18"/>
        </w:rPr>
        <w:t>How do </w:t>
      </w:r>
      <w:r w:rsidRPr="00E11B5F">
        <w:rPr>
          <w:rFonts w:asciiTheme="majorHAnsi" w:hAnsiTheme="majorHAnsi" w:cs="Segoe UI"/>
          <w:color w:val="252830"/>
          <w:sz w:val="18"/>
          <w:szCs w:val="18"/>
        </w:rPr>
        <w:t>you select Test cases for Regression Testing?</w:t>
      </w:r>
      <w:r w:rsidRPr="00E11B5F">
        <w:rPr>
          <w:rFonts w:asciiTheme="majorHAnsi" w:hAnsiTheme="majorHAnsi" w:cs="Segoe UI"/>
          <w:color w:val="252830"/>
          <w:sz w:val="18"/>
          <w:szCs w:val="18"/>
        </w:rPr>
        <w:br/>
        <w:t>Ans: We selected Test cases for Regression Testing based on Defect affected Test cases and defect-dependent Test cases.</w:t>
      </w:r>
    </w:p>
    <w:p w:rsidR="004D3204" w:rsidRPr="00E11B5F" w:rsidRDefault="004D3204" w:rsidP="00E11B5F">
      <w:pPr>
        <w:pStyle w:val="NormalWeb"/>
        <w:shd w:val="clear" w:color="auto" w:fill="FFFFFF"/>
        <w:spacing w:before="0" w:beforeAutospacing="0" w:after="0" w:afterAutospacing="0"/>
        <w:jc w:val="both"/>
        <w:rPr>
          <w:rFonts w:asciiTheme="majorHAnsi" w:hAnsiTheme="majorHAnsi" w:cs="Segoe UI"/>
          <w:color w:val="252830"/>
          <w:sz w:val="18"/>
          <w:szCs w:val="18"/>
        </w:rPr>
      </w:pPr>
      <w:r w:rsidRPr="00E11B5F">
        <w:rPr>
          <w:rStyle w:val="Strong"/>
          <w:rFonts w:asciiTheme="majorHAnsi" w:hAnsiTheme="majorHAnsi" w:cs="Segoe UI"/>
          <w:color w:val="252830"/>
          <w:sz w:val="18"/>
          <w:szCs w:val="18"/>
        </w:rPr>
        <w:t>How do you organize your Test Automation resources?</w:t>
      </w:r>
    </w:p>
    <w:p w:rsidR="004D3204" w:rsidRPr="00E11B5F" w:rsidRDefault="004D3204" w:rsidP="00E11B5F">
      <w:pPr>
        <w:pStyle w:val="NormalWeb"/>
        <w:shd w:val="clear" w:color="auto" w:fill="FFFFFF"/>
        <w:spacing w:before="0" w:beforeAutospacing="0" w:after="0" w:afterAutospacing="0"/>
        <w:jc w:val="both"/>
        <w:rPr>
          <w:rFonts w:asciiTheme="majorHAnsi" w:hAnsiTheme="majorHAnsi" w:cs="Segoe UI"/>
          <w:color w:val="252830"/>
          <w:sz w:val="18"/>
          <w:szCs w:val="18"/>
        </w:rPr>
      </w:pPr>
      <w:r w:rsidRPr="00E11B5F">
        <w:rPr>
          <w:rStyle w:val="Strong"/>
          <w:rFonts w:asciiTheme="majorHAnsi" w:hAnsiTheme="majorHAnsi" w:cs="Segoe UI"/>
          <w:color w:val="252830"/>
          <w:sz w:val="18"/>
          <w:szCs w:val="18"/>
        </w:rPr>
        <w:t>Did you use any build management tool in your project?</w:t>
      </w:r>
      <w:r w:rsidRPr="00E11B5F">
        <w:rPr>
          <w:rFonts w:asciiTheme="majorHAnsi" w:hAnsiTheme="majorHAnsi" w:cs="Segoe UI"/>
          <w:color w:val="252830"/>
          <w:sz w:val="18"/>
          <w:szCs w:val="18"/>
        </w:rPr>
        <w:br/>
      </w:r>
      <w:r w:rsidRPr="00E11B5F">
        <w:rPr>
          <w:rStyle w:val="Strong"/>
          <w:rFonts w:asciiTheme="majorHAnsi" w:hAnsiTheme="majorHAnsi" w:cs="Segoe UI"/>
          <w:color w:val="000000"/>
          <w:sz w:val="18"/>
          <w:szCs w:val="18"/>
        </w:rPr>
        <w:t>Ans:</w:t>
      </w:r>
      <w:r w:rsidRPr="00E11B5F">
        <w:rPr>
          <w:rFonts w:asciiTheme="majorHAnsi" w:hAnsiTheme="majorHAnsi" w:cs="Segoe UI"/>
          <w:color w:val="252830"/>
          <w:sz w:val="18"/>
          <w:szCs w:val="18"/>
        </w:rPr>
        <w:t> We used the Maven build management tool in our project.</w:t>
      </w:r>
    </w:p>
    <w:p w:rsidR="004D3204" w:rsidRPr="00E11B5F" w:rsidRDefault="004D3204" w:rsidP="00E11B5F">
      <w:pPr>
        <w:pStyle w:val="NormalWeb"/>
        <w:shd w:val="clear" w:color="auto" w:fill="FFFFFF"/>
        <w:spacing w:before="0" w:beforeAutospacing="0" w:after="0" w:afterAutospacing="0"/>
        <w:jc w:val="both"/>
        <w:rPr>
          <w:rFonts w:asciiTheme="majorHAnsi" w:hAnsiTheme="majorHAnsi" w:cs="Segoe UI"/>
          <w:color w:val="252830"/>
          <w:sz w:val="18"/>
          <w:szCs w:val="18"/>
        </w:rPr>
      </w:pPr>
      <w:r w:rsidRPr="00E11B5F">
        <w:rPr>
          <w:rStyle w:val="Strong"/>
          <w:rFonts w:asciiTheme="majorHAnsi" w:hAnsiTheme="majorHAnsi" w:cs="Segoe UI"/>
          <w:color w:val="252830"/>
          <w:sz w:val="18"/>
          <w:szCs w:val="18"/>
        </w:rPr>
        <w:t>How you handled errors in your Test scripts?</w:t>
      </w:r>
      <w:r w:rsidRPr="00E11B5F">
        <w:rPr>
          <w:rFonts w:asciiTheme="majorHAnsi" w:hAnsiTheme="majorHAnsi" w:cs="Segoe UI"/>
          <w:color w:val="252830"/>
          <w:sz w:val="18"/>
          <w:szCs w:val="18"/>
        </w:rPr>
        <w:br/>
      </w:r>
      <w:r w:rsidRPr="00E11B5F">
        <w:rPr>
          <w:rStyle w:val="Strong"/>
          <w:rFonts w:asciiTheme="majorHAnsi" w:hAnsiTheme="majorHAnsi" w:cs="Segoe UI"/>
          <w:color w:val="000000"/>
          <w:sz w:val="18"/>
          <w:szCs w:val="18"/>
        </w:rPr>
        <w:t>Ans:</w:t>
      </w:r>
      <w:r w:rsidRPr="00E11B5F">
        <w:rPr>
          <w:rFonts w:asciiTheme="majorHAnsi" w:hAnsiTheme="majorHAnsi" w:cs="Segoe UI"/>
          <w:color w:val="252830"/>
          <w:sz w:val="18"/>
          <w:szCs w:val="18"/>
        </w:rPr>
        <w:t> We handled errors in our Test Scripts using Java Error handling features.</w:t>
      </w:r>
    </w:p>
    <w:p w:rsidR="004D3204" w:rsidRPr="00E11B5F" w:rsidRDefault="004D3204" w:rsidP="00E11B5F">
      <w:pPr>
        <w:pStyle w:val="NormalWeb"/>
        <w:shd w:val="clear" w:color="auto" w:fill="FFFFFF"/>
        <w:spacing w:before="0" w:beforeAutospacing="0" w:after="0" w:afterAutospacing="0"/>
        <w:jc w:val="both"/>
        <w:rPr>
          <w:rFonts w:asciiTheme="majorHAnsi" w:hAnsiTheme="majorHAnsi" w:cs="Segoe UI"/>
          <w:color w:val="252830"/>
          <w:sz w:val="18"/>
          <w:szCs w:val="18"/>
        </w:rPr>
      </w:pPr>
      <w:r w:rsidRPr="00E11B5F">
        <w:rPr>
          <w:rStyle w:val="Strong"/>
          <w:rFonts w:asciiTheme="majorHAnsi" w:hAnsiTheme="majorHAnsi" w:cs="Segoe UI"/>
          <w:color w:val="252830"/>
          <w:sz w:val="18"/>
          <w:szCs w:val="18"/>
        </w:rPr>
        <w:t>Did you create any reusable components?</w:t>
      </w:r>
      <w:r w:rsidRPr="00E11B5F">
        <w:rPr>
          <w:rFonts w:asciiTheme="majorHAnsi" w:hAnsiTheme="majorHAnsi" w:cs="Segoe UI"/>
          <w:color w:val="252830"/>
          <w:sz w:val="18"/>
          <w:szCs w:val="18"/>
        </w:rPr>
        <w:br/>
      </w:r>
      <w:r w:rsidRPr="00E11B5F">
        <w:rPr>
          <w:rStyle w:val="Strong"/>
          <w:rFonts w:asciiTheme="majorHAnsi" w:hAnsiTheme="majorHAnsi" w:cs="Segoe UI"/>
          <w:color w:val="000000"/>
          <w:sz w:val="18"/>
          <w:szCs w:val="18"/>
        </w:rPr>
        <w:t>Ans:</w:t>
      </w:r>
      <w:r w:rsidRPr="00E11B5F">
        <w:rPr>
          <w:rFonts w:asciiTheme="majorHAnsi" w:hAnsiTheme="majorHAnsi" w:cs="Segoe UI"/>
          <w:color w:val="252830"/>
          <w:sz w:val="18"/>
          <w:szCs w:val="18"/>
        </w:rPr>
        <w:t> Yes, We created some reusable components in our project for Login Functionality, Registration Functionality, etc.</w:t>
      </w:r>
      <w:r w:rsidRPr="00E11B5F">
        <w:rPr>
          <w:rFonts w:asciiTheme="majorHAnsi" w:hAnsiTheme="majorHAnsi" w:cs="Segoe UI"/>
          <w:color w:val="252830"/>
          <w:sz w:val="18"/>
          <w:szCs w:val="18"/>
        </w:rPr>
        <w:br/>
      </w:r>
      <w:r w:rsidRPr="00E11B5F">
        <w:rPr>
          <w:rStyle w:val="Strong"/>
          <w:rFonts w:asciiTheme="majorHAnsi" w:hAnsiTheme="majorHAnsi" w:cs="Segoe UI"/>
          <w:color w:val="252830"/>
          <w:sz w:val="18"/>
          <w:szCs w:val="18"/>
        </w:rPr>
        <w:t>Did you find any Test Scenarios that not to be automated in your project using Selenium?</w:t>
      </w:r>
      <w:r w:rsidRPr="00E11B5F">
        <w:rPr>
          <w:rFonts w:asciiTheme="majorHAnsi" w:hAnsiTheme="majorHAnsi" w:cs="Segoe UI"/>
          <w:color w:val="252830"/>
          <w:sz w:val="18"/>
          <w:szCs w:val="18"/>
        </w:rPr>
        <w:br/>
      </w:r>
      <w:r w:rsidRPr="00E11B5F">
        <w:rPr>
          <w:rStyle w:val="Strong"/>
          <w:rFonts w:asciiTheme="majorHAnsi" w:hAnsiTheme="majorHAnsi" w:cs="Segoe UI"/>
          <w:color w:val="000000"/>
          <w:sz w:val="18"/>
          <w:szCs w:val="18"/>
        </w:rPr>
        <w:t>Ans:</w:t>
      </w:r>
      <w:r w:rsidRPr="00E11B5F">
        <w:rPr>
          <w:rFonts w:asciiTheme="majorHAnsi" w:hAnsiTheme="majorHAnsi" w:cs="Segoe UI"/>
          <w:color w:val="252830"/>
          <w:sz w:val="18"/>
          <w:szCs w:val="18"/>
        </w:rPr>
        <w:t> Yes, We find some Some Test Scenarios in our Current project, Functionalities that require more user interaction, Functionalities that require Dynamic test data submission.</w:t>
      </w:r>
    </w:p>
    <w:p w:rsidR="004D3204" w:rsidRPr="00E11B5F" w:rsidRDefault="004D3204" w:rsidP="00E11B5F">
      <w:pPr>
        <w:pStyle w:val="NormalWeb"/>
        <w:shd w:val="clear" w:color="auto" w:fill="FFFFFF"/>
        <w:spacing w:before="0" w:beforeAutospacing="0" w:after="0" w:afterAutospacing="0"/>
        <w:jc w:val="both"/>
        <w:rPr>
          <w:rFonts w:asciiTheme="majorHAnsi" w:hAnsiTheme="majorHAnsi" w:cs="Segoe UI"/>
          <w:color w:val="252830"/>
          <w:sz w:val="18"/>
          <w:szCs w:val="18"/>
        </w:rPr>
      </w:pPr>
      <w:r w:rsidRPr="00E11B5F">
        <w:rPr>
          <w:rStyle w:val="Strong"/>
          <w:rFonts w:asciiTheme="majorHAnsi" w:hAnsiTheme="majorHAnsi" w:cs="Segoe UI"/>
          <w:color w:val="252830"/>
          <w:sz w:val="18"/>
          <w:szCs w:val="18"/>
        </w:rPr>
        <w:t>How to execute multiple Java programs at a time?</w:t>
      </w:r>
      <w:r w:rsidRPr="00E11B5F">
        <w:rPr>
          <w:rFonts w:asciiTheme="majorHAnsi" w:hAnsiTheme="majorHAnsi" w:cs="Segoe UI"/>
          <w:color w:val="252830"/>
          <w:sz w:val="18"/>
          <w:szCs w:val="18"/>
        </w:rPr>
        <w:br/>
      </w:r>
      <w:r w:rsidRPr="00E11B5F">
        <w:rPr>
          <w:rStyle w:val="Strong"/>
          <w:rFonts w:asciiTheme="majorHAnsi" w:hAnsiTheme="majorHAnsi" w:cs="Segoe UI"/>
          <w:color w:val="000000"/>
          <w:sz w:val="18"/>
          <w:szCs w:val="18"/>
        </w:rPr>
        <w:t>Ans:</w:t>
      </w:r>
      <w:r w:rsidRPr="00E11B5F">
        <w:rPr>
          <w:rFonts w:asciiTheme="majorHAnsi" w:hAnsiTheme="majorHAnsi" w:cs="Segoe UI"/>
          <w:color w:val="252830"/>
          <w:sz w:val="18"/>
          <w:szCs w:val="18"/>
        </w:rPr>
        <w:t> We execute multiple Java programs using an XML file in the TestNG framework.</w:t>
      </w:r>
    </w:p>
    <w:p w:rsidR="004D3204" w:rsidRPr="00E11B5F" w:rsidRDefault="004D3204" w:rsidP="00E11B5F">
      <w:pPr>
        <w:pStyle w:val="NormalWeb"/>
        <w:shd w:val="clear" w:color="auto" w:fill="FFFFFF"/>
        <w:spacing w:before="0" w:beforeAutospacing="0" w:after="0" w:afterAutospacing="0"/>
        <w:jc w:val="both"/>
        <w:rPr>
          <w:rFonts w:asciiTheme="majorHAnsi" w:hAnsiTheme="majorHAnsi" w:cs="Segoe UI"/>
          <w:color w:val="252830"/>
          <w:sz w:val="18"/>
          <w:szCs w:val="18"/>
        </w:rPr>
      </w:pPr>
      <w:r w:rsidRPr="00E11B5F">
        <w:rPr>
          <w:rStyle w:val="Strong"/>
          <w:rFonts w:asciiTheme="majorHAnsi" w:hAnsiTheme="majorHAnsi" w:cs="Segoe UI"/>
          <w:color w:val="252830"/>
          <w:sz w:val="18"/>
          <w:szCs w:val="18"/>
        </w:rPr>
        <w:t>How to conduct parallel Test execution?</w:t>
      </w:r>
      <w:r w:rsidRPr="00E11B5F">
        <w:rPr>
          <w:rFonts w:asciiTheme="majorHAnsi" w:hAnsiTheme="majorHAnsi" w:cs="Segoe UI"/>
          <w:color w:val="252830"/>
          <w:sz w:val="18"/>
          <w:szCs w:val="18"/>
        </w:rPr>
        <w:br/>
      </w:r>
      <w:r w:rsidRPr="00E11B5F">
        <w:rPr>
          <w:rStyle w:val="Strong"/>
          <w:rFonts w:asciiTheme="majorHAnsi" w:hAnsiTheme="majorHAnsi" w:cs="Segoe UI"/>
          <w:color w:val="000000"/>
          <w:sz w:val="18"/>
          <w:szCs w:val="18"/>
        </w:rPr>
        <w:t>Ans:</w:t>
      </w:r>
      <w:r w:rsidRPr="00E11B5F">
        <w:rPr>
          <w:rFonts w:asciiTheme="majorHAnsi" w:hAnsiTheme="majorHAnsi" w:cs="Segoe UI"/>
          <w:color w:val="252830"/>
          <w:sz w:val="18"/>
          <w:szCs w:val="18"/>
        </w:rPr>
        <w:t> Usually We conduct Parallel Test Execution using Selenium Grid, but no parallel test execution in my Current project.</w:t>
      </w:r>
    </w:p>
    <w:p w:rsidR="004D3204" w:rsidRPr="00E11B5F" w:rsidRDefault="004D3204" w:rsidP="00E11B5F">
      <w:pPr>
        <w:pStyle w:val="NormalWeb"/>
        <w:shd w:val="clear" w:color="auto" w:fill="FFFFFF"/>
        <w:spacing w:before="0" w:beforeAutospacing="0" w:after="0" w:afterAutospacing="0"/>
        <w:jc w:val="both"/>
        <w:rPr>
          <w:rFonts w:asciiTheme="majorHAnsi" w:hAnsiTheme="majorHAnsi" w:cs="Segoe UI"/>
          <w:color w:val="252830"/>
          <w:sz w:val="18"/>
          <w:szCs w:val="18"/>
        </w:rPr>
      </w:pPr>
      <w:r w:rsidRPr="00E11B5F">
        <w:rPr>
          <w:rStyle w:val="Strong"/>
          <w:rFonts w:asciiTheme="majorHAnsi" w:hAnsiTheme="majorHAnsi" w:cs="Segoe UI"/>
          <w:color w:val="252830"/>
          <w:sz w:val="18"/>
          <w:szCs w:val="18"/>
        </w:rPr>
        <w:t>What Defect management / Test management tool you used in your project?</w:t>
      </w:r>
      <w:r w:rsidRPr="00E11B5F">
        <w:rPr>
          <w:rFonts w:asciiTheme="majorHAnsi" w:hAnsiTheme="majorHAnsi" w:cs="Segoe UI"/>
          <w:color w:val="252830"/>
          <w:sz w:val="18"/>
          <w:szCs w:val="18"/>
        </w:rPr>
        <w:br/>
      </w:r>
      <w:r w:rsidRPr="00E11B5F">
        <w:rPr>
          <w:rStyle w:val="Strong"/>
          <w:rFonts w:asciiTheme="majorHAnsi" w:hAnsiTheme="majorHAnsi" w:cs="Segoe UI"/>
          <w:color w:val="000000"/>
          <w:sz w:val="18"/>
          <w:szCs w:val="18"/>
        </w:rPr>
        <w:t>Ans:</w:t>
      </w:r>
      <w:r w:rsidRPr="00E11B5F">
        <w:rPr>
          <w:rFonts w:asciiTheme="majorHAnsi" w:hAnsiTheme="majorHAnsi" w:cs="Segoe UI"/>
          <w:color w:val="252830"/>
          <w:sz w:val="18"/>
          <w:szCs w:val="18"/>
        </w:rPr>
        <w:t> We are using the Jira Test Management tool in our project with Selenium.</w:t>
      </w:r>
    </w:p>
    <w:p w:rsidR="004D3204" w:rsidRPr="00E11B5F" w:rsidRDefault="004D3204" w:rsidP="00E11B5F">
      <w:pPr>
        <w:pStyle w:val="NormalWeb"/>
        <w:shd w:val="clear" w:color="auto" w:fill="FFFFFF"/>
        <w:spacing w:before="0" w:beforeAutospacing="0" w:after="0" w:afterAutospacing="0"/>
        <w:jc w:val="both"/>
        <w:rPr>
          <w:rFonts w:asciiTheme="majorHAnsi" w:hAnsiTheme="majorHAnsi" w:cs="Segoe UI"/>
          <w:color w:val="252830"/>
          <w:sz w:val="18"/>
          <w:szCs w:val="18"/>
        </w:rPr>
      </w:pPr>
      <w:r w:rsidRPr="00E11B5F">
        <w:rPr>
          <w:rStyle w:val="Strong"/>
          <w:rFonts w:asciiTheme="majorHAnsi" w:hAnsiTheme="majorHAnsi" w:cs="Segoe UI"/>
          <w:color w:val="252830"/>
          <w:sz w:val="18"/>
          <w:szCs w:val="18"/>
        </w:rPr>
        <w:t>How you communicated with the development team to resolve the issues.</w:t>
      </w:r>
      <w:r w:rsidRPr="00E11B5F">
        <w:rPr>
          <w:rFonts w:asciiTheme="majorHAnsi" w:hAnsiTheme="majorHAnsi" w:cs="Segoe UI"/>
          <w:color w:val="252830"/>
          <w:sz w:val="18"/>
          <w:szCs w:val="18"/>
        </w:rPr>
        <w:br/>
      </w:r>
      <w:r w:rsidRPr="00E11B5F">
        <w:rPr>
          <w:rStyle w:val="Strong"/>
          <w:rFonts w:asciiTheme="majorHAnsi" w:hAnsiTheme="majorHAnsi" w:cs="Segoe UI"/>
          <w:color w:val="000000"/>
          <w:sz w:val="18"/>
          <w:szCs w:val="18"/>
        </w:rPr>
        <w:t>Ans:</w:t>
      </w:r>
      <w:r w:rsidRPr="00E11B5F">
        <w:rPr>
          <w:rFonts w:asciiTheme="majorHAnsi" w:hAnsiTheme="majorHAnsi" w:cs="Segoe UI"/>
          <w:color w:val="252830"/>
          <w:sz w:val="18"/>
          <w:szCs w:val="18"/>
        </w:rPr>
        <w:t> We communicate Development team via Our Test Manager.</w:t>
      </w:r>
    </w:p>
    <w:p w:rsidR="004D3204" w:rsidRPr="00E11B5F" w:rsidRDefault="004D3204" w:rsidP="00E11B5F">
      <w:pPr>
        <w:pStyle w:val="NormalWeb"/>
        <w:shd w:val="clear" w:color="auto" w:fill="FFFFFF"/>
        <w:spacing w:before="0" w:beforeAutospacing="0" w:after="0" w:afterAutospacing="0"/>
        <w:jc w:val="both"/>
        <w:rPr>
          <w:rFonts w:asciiTheme="majorHAnsi" w:hAnsiTheme="majorHAnsi" w:cs="Segoe UI"/>
          <w:color w:val="252830"/>
          <w:sz w:val="18"/>
          <w:szCs w:val="18"/>
        </w:rPr>
      </w:pPr>
      <w:r w:rsidRPr="00E11B5F">
        <w:rPr>
          <w:rStyle w:val="Strong"/>
          <w:rFonts w:asciiTheme="majorHAnsi" w:hAnsiTheme="majorHAnsi" w:cs="Segoe UI"/>
          <w:color w:val="252830"/>
          <w:sz w:val="18"/>
          <w:szCs w:val="18"/>
        </w:rPr>
        <w:t>Did you involve in the Selenium Test environment Setup?</w:t>
      </w:r>
      <w:r w:rsidRPr="00E11B5F">
        <w:rPr>
          <w:rFonts w:asciiTheme="majorHAnsi" w:hAnsiTheme="majorHAnsi" w:cs="Segoe UI"/>
          <w:color w:val="252830"/>
          <w:sz w:val="18"/>
          <w:szCs w:val="18"/>
        </w:rPr>
        <w:br/>
      </w:r>
      <w:r w:rsidRPr="00E11B5F">
        <w:rPr>
          <w:rStyle w:val="Strong"/>
          <w:rFonts w:asciiTheme="majorHAnsi" w:hAnsiTheme="majorHAnsi" w:cs="Segoe UI"/>
          <w:color w:val="000000"/>
          <w:sz w:val="18"/>
          <w:szCs w:val="18"/>
        </w:rPr>
        <w:t>Ans:</w:t>
      </w:r>
      <w:r w:rsidRPr="00E11B5F">
        <w:rPr>
          <w:rFonts w:asciiTheme="majorHAnsi" w:hAnsiTheme="majorHAnsi" w:cs="Segoe UI"/>
          <w:color w:val="252830"/>
          <w:sz w:val="18"/>
          <w:szCs w:val="18"/>
        </w:rPr>
        <w:t> Yes, I involved in Selenium Environment Setup in my Current Project. As per my project, we selected Java, Selenium WebDriver and TestNG Framework, and Maven.</w:t>
      </w:r>
    </w:p>
    <w:p w:rsidR="004D3204" w:rsidRPr="00E11B5F" w:rsidRDefault="004D3204" w:rsidP="00E11B5F">
      <w:pPr>
        <w:numPr>
          <w:ilvl w:val="0"/>
          <w:numId w:val="98"/>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We Downloaded Eclipse IDE and Extracted it.</w:t>
      </w:r>
    </w:p>
    <w:p w:rsidR="004D3204" w:rsidRPr="00E11B5F" w:rsidRDefault="004D3204" w:rsidP="00E11B5F">
      <w:pPr>
        <w:numPr>
          <w:ilvl w:val="0"/>
          <w:numId w:val="98"/>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Downloaded Java Software and Installed.</w:t>
      </w:r>
    </w:p>
    <w:p w:rsidR="004D3204" w:rsidRPr="00E11B5F" w:rsidRDefault="004D3204" w:rsidP="00E11B5F">
      <w:pPr>
        <w:numPr>
          <w:ilvl w:val="0"/>
          <w:numId w:val="98"/>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Environment Variable path setup.</w:t>
      </w:r>
    </w:p>
    <w:p w:rsidR="004D3204" w:rsidRPr="00E11B5F" w:rsidRDefault="004D3204" w:rsidP="00E11B5F">
      <w:pPr>
        <w:numPr>
          <w:ilvl w:val="0"/>
          <w:numId w:val="98"/>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Downloaded Selenium WebDriver Java language bindings(jar files) and added them to Java Project in Eclipse.</w:t>
      </w:r>
    </w:p>
    <w:p w:rsidR="004D3204" w:rsidRPr="00E11B5F" w:rsidRDefault="004D3204" w:rsidP="00E11B5F">
      <w:pPr>
        <w:numPr>
          <w:ilvl w:val="0"/>
          <w:numId w:val="98"/>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Downloaded and Installed TestNG Framework from Eclipse IDE.</w:t>
      </w:r>
    </w:p>
    <w:p w:rsidR="004D3204" w:rsidRPr="00E11B5F" w:rsidRDefault="004D3204" w:rsidP="00E11B5F">
      <w:pPr>
        <w:numPr>
          <w:ilvl w:val="0"/>
          <w:numId w:val="98"/>
        </w:numPr>
        <w:shd w:val="clear" w:color="auto" w:fill="FFFFFF"/>
        <w:spacing w:after="0" w:line="240" w:lineRule="auto"/>
        <w:ind w:left="461" w:right="58"/>
        <w:rPr>
          <w:rFonts w:asciiTheme="majorHAnsi" w:hAnsiTheme="majorHAnsi" w:cs="Segoe UI"/>
          <w:color w:val="252830"/>
          <w:sz w:val="18"/>
          <w:szCs w:val="18"/>
        </w:rPr>
      </w:pPr>
      <w:r w:rsidRPr="00E11B5F">
        <w:rPr>
          <w:rFonts w:asciiTheme="majorHAnsi" w:hAnsiTheme="majorHAnsi" w:cs="Segoe UI"/>
          <w:color w:val="252830"/>
          <w:sz w:val="18"/>
          <w:szCs w:val="18"/>
        </w:rPr>
        <w:t>Installed Maven build </w:t>
      </w:r>
      <w:hyperlink r:id="rId323" w:tgtFrame="_blank" w:history="1">
        <w:r w:rsidRPr="00E11B5F">
          <w:rPr>
            <w:rStyle w:val="Hyperlink"/>
            <w:rFonts w:asciiTheme="majorHAnsi" w:hAnsiTheme="majorHAnsi" w:cs="Segoe UI"/>
            <w:sz w:val="18"/>
            <w:szCs w:val="18"/>
          </w:rPr>
          <w:t>management tool</w:t>
        </w:r>
      </w:hyperlink>
      <w:r w:rsidRPr="00E11B5F">
        <w:rPr>
          <w:rFonts w:asciiTheme="majorHAnsi" w:hAnsiTheme="majorHAnsi" w:cs="Segoe UI"/>
          <w:color w:val="252830"/>
          <w:sz w:val="18"/>
          <w:szCs w:val="18"/>
        </w:rPr>
        <w:t>.</w:t>
      </w:r>
    </w:p>
    <w:p w:rsidR="00E11B5F" w:rsidRPr="00E11B5F" w:rsidRDefault="00E11B5F" w:rsidP="00E11B5F">
      <w:pPr>
        <w:spacing w:after="0" w:line="240" w:lineRule="auto"/>
        <w:outlineLvl w:val="0"/>
        <w:rPr>
          <w:rFonts w:asciiTheme="majorHAnsi" w:eastAsia="Times New Roman" w:hAnsiTheme="majorHAnsi" w:cs="Times New Roman"/>
          <w:b/>
          <w:bCs/>
          <w:color w:val="373B41"/>
          <w:kern w:val="36"/>
          <w:sz w:val="18"/>
          <w:szCs w:val="18"/>
        </w:rPr>
      </w:pPr>
      <w:r w:rsidRPr="00E11B5F">
        <w:rPr>
          <w:rFonts w:asciiTheme="majorHAnsi" w:hAnsiTheme="majorHAnsi"/>
          <w:b/>
          <w:color w:val="757575"/>
          <w:sz w:val="18"/>
          <w:szCs w:val="18"/>
        </w:rPr>
        <w:t xml:space="preserve"> </w:t>
      </w:r>
      <w:hyperlink r:id="rId324" w:history="1">
        <w:r w:rsidRPr="00E11B5F">
          <w:rPr>
            <w:rFonts w:asciiTheme="majorHAnsi" w:eastAsia="Times New Roman" w:hAnsiTheme="majorHAnsi" w:cs="Times New Roman"/>
            <w:b/>
            <w:bCs/>
            <w:color w:val="373B41"/>
            <w:kern w:val="36"/>
            <w:sz w:val="18"/>
            <w:szCs w:val="18"/>
          </w:rPr>
          <w:t>Complex Queries in SQL ( Oracle )</w:t>
        </w:r>
      </w:hyperlink>
    </w:p>
    <w:p w:rsidR="00E11B5F" w:rsidRPr="00E11B5F" w:rsidRDefault="00E11B5F" w:rsidP="00E11B5F">
      <w:pPr>
        <w:spacing w:after="0" w:line="240" w:lineRule="auto"/>
        <w:jc w:val="center"/>
        <w:rPr>
          <w:rFonts w:asciiTheme="majorHAnsi" w:eastAsia="Times New Roman" w:hAnsiTheme="majorHAnsi" w:cs="Times New Roman"/>
          <w:color w:val="373B41"/>
          <w:sz w:val="18"/>
          <w:szCs w:val="18"/>
        </w:rPr>
      </w:pPr>
      <w:r w:rsidRPr="00E11B5F">
        <w:rPr>
          <w:rFonts w:asciiTheme="majorHAnsi" w:eastAsia="Times New Roman" w:hAnsiTheme="majorHAnsi" w:cs="Times New Roman"/>
          <w:noProof/>
          <w:color w:val="E6A117"/>
          <w:sz w:val="18"/>
          <w:szCs w:val="18"/>
        </w:rPr>
        <w:drawing>
          <wp:inline distT="0" distB="0" distL="0" distR="0">
            <wp:extent cx="3050540" cy="2282190"/>
            <wp:effectExtent l="19050" t="0" r="0" b="0"/>
            <wp:docPr id="1" name="Picture 1" descr="https://2.bp.blogspot.com/-Xh9tESBHFBs/XFVHoDl8V8I/AAAAAAAAP6I/FoAK38yVk7QZDvuw-jcZI9H4oLW_1IX0QCLcBGAs/s1600/Programs%2Bfor%2BSelenium%25286%2529.png">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Xh9tESBHFBs/XFVHoDl8V8I/AAAAAAAAP6I/FoAK38yVk7QZDvuw-jcZI9H4oLW_1IX0QCLcBGAs/s1600/Programs%2Bfor%2BSelenium%25286%2529.png">
                      <a:hlinkClick r:id="rId325"/>
                    </pic:cNvPr>
                    <pic:cNvPicPr>
                      <a:picLocks noChangeAspect="1" noChangeArrowheads="1"/>
                    </pic:cNvPicPr>
                  </pic:nvPicPr>
                  <pic:blipFill>
                    <a:blip r:embed="rId326"/>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lastRenderedPageBreak/>
        <w:t>These questions are the most frequently asked in interviews.</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1.To fetch ALTERNATE records from a table. (EVEN NUMBERED)</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 from emp where rowid in (select decode(mod(rownum,2),0,rowid, null) from emp);</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2.To select ALTERNATE records from a table. (ODD NUMBERED)</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 from emp where rowid in (select decode(mod(rownum,2),0,null ,rowid) from emp);</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3.Find the 3rd MAX salary in the emp table.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distinct sal from emp e1 where 3 = (select count(distinct sal) from emp e2 where e1.sal &lt;= e2.sal);</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4.Find the 3rd MIN salary in the emp table.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distinct sal from emp e1 where 3 = (select count(distinct sal) from emp e2where e1.sal &gt;= e2.sal);</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5.Select FIRST n records from a table.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 from emp where rownum &lt;= &amp;n;</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6.Select LAST n records from a table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 from emp minus select * from emp where rownum &lt;= (select count(*) - &amp;n from emp);</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7.List dept no., Dept name for all the departments in which there are no employees in the department.</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 from dept where deptno not in (select deptno from emp);</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alternate solution: select * from dept a where not exists (select * from emp b where a.deptno = b.deptno);</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altertnate solution: select empno,ename,b.deptno,dname from emp a, dept b where a.deptno(+) = b.deptno and empno is null;</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8.How to get 3 Max salaries ?</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distinct sal from emp a where 3 &gt;= (select count(distinct sal) from emp b where a.sal &lt;= b.sal) order by a.sal desc;</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9.How to get 3 Min salaries ?</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distinct sal from emp a where 3 &gt;= (select count(distinct sal) from emp b where a.sal &gt;= b.sal);</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10.How to get nth max salaries ?</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distinct hiredate from emp a where &amp;n = (select count(distinct sal) from emp b where a.sal &gt;= b.sal);</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11.Select DISTINCT RECORDS from emp table.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 from emp a where rowid = (select max(rowid) from emp b where a.empno=b.empno);</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12.How to delete duplicate rows in a table?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delete from emp a where rowid != (select max(rowid) from emp b where a.empno=b.empno);</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13.Count of number of employees in department wise.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count(EMPNO), b.deptno, dname from emp a, dept b where a.deptno(+)=b.deptno group by b.deptno,dname;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14. Suppose there is annual salary information provided by emp table. How to fetch monthly salary of each and every employee?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ename,sal/12 as monthlysal from emp;</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15.Select all record from emp table where deptno =10 or 40.</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 from emp where deptno=30 or deptno=10;</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lastRenderedPageBreak/>
        <w:t>16.Select all record from emp table where deptno=30 and sal&gt;1500.</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 from emp where deptno=30 and sal&gt;1500;</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17.Select all record from emp where job not in SALESMAN or CLERK.</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 from emp where job not in ('SALESMAN','CLERK');</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18.Select all record from emp where ename in 'BLAKE','SCOTT','KING'and'FORD'.</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 from emp where ename in('JONES','BLAKE','SCOTT','KING','FORD');</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19.Select all records where ename starts with ‘S’ and its lenth is 6 char.</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 from emp where ename like'S____';</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20.Select all records where ename may be any no of character but it should end with ‘R’.</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 from emp where ename like'%R';</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21.Count MGR and their salary in emp table.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count(MGR),count(sal) from emp;</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22.In emp table add comm+sal as total sal .</w:t>
      </w:r>
      <w:r w:rsidRPr="00E11B5F">
        <w:rPr>
          <w:rFonts w:asciiTheme="majorHAnsi" w:eastAsia="Times New Roman" w:hAnsiTheme="majorHAnsi" w:cs="Times New Roman"/>
          <w:color w:val="373B41"/>
          <w:sz w:val="18"/>
          <w:szCs w:val="18"/>
        </w:rPr>
        <w:br/>
        <w:t>select ename,(sal+nvl(comm,0)) as totalsal from emp;</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23.Select any salary &lt;3000 from emp table.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 from emp where sal&gt; any(select sal from emp where sal&lt;3000);</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24.Select all salary &lt;3000 from emp table.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 from emp where sal&gt; all(select sal from emp where sal&lt;3000);</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25.Select all the employee group by deptno and sal in descending order.</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ename,deptno,sal from emp order by deptno,sal desc;</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26.How can I create an empty table emp1 with same structure as emp?</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Create table emp1 as select * from emp where 1=2;</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27.How to retrive record where sal between 1000 to 2000?</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 from emp where sal&gt;=1000 And sal&lt;2000</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28.Select all records where dept no of both emp and dept table matches.</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 from emp where exists(select * from dept where emp.deptno=dept.deptno)</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29.If there are two tables emp1 and emp2, and both have common record. How can I fetch all the recods but common records only once?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 from emp) Union (Select * from emp1)</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30.How to fetch only common records from two tables emp and emp1?</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 from emp) Intersect (Select * from emp1)</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31. How can I retrive all records of emp1 those should not present in emp2?</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 from emp) Minus (Select * from emp1)</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32.Count the totalsa deptno wise where more than 2 employees exist.</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SELECT deptno, sum(sal) As totalsal</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FROM emp</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lastRenderedPageBreak/>
        <w:br/>
        <w:t>GROUP BY deptno</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HAVING COUNT(empno) &gt; 2</w:t>
      </w:r>
      <w:r w:rsidRPr="00E11B5F">
        <w:rPr>
          <w:rFonts w:asciiTheme="majorHAnsi" w:eastAsia="Times New Roman" w:hAnsiTheme="majorHAnsi" w:cs="Times New Roman"/>
          <w:color w:val="373B41"/>
          <w:sz w:val="18"/>
          <w:szCs w:val="18"/>
        </w:rPr>
        <w:br/>
      </w: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A </w:t>
      </w:r>
      <w:r w:rsidRPr="00E11B5F">
        <w:rPr>
          <w:rFonts w:asciiTheme="majorHAnsi" w:eastAsia="Times New Roman" w:hAnsiTheme="majorHAnsi" w:cs="Times New Roman"/>
          <w:b/>
          <w:bCs/>
          <w:color w:val="CC0000"/>
          <w:sz w:val="18"/>
          <w:szCs w:val="18"/>
        </w:rPr>
        <w:t>subquery </w:t>
      </w:r>
      <w:r w:rsidRPr="00E11B5F">
        <w:rPr>
          <w:rFonts w:asciiTheme="majorHAnsi" w:eastAsia="Times New Roman" w:hAnsiTheme="majorHAnsi" w:cs="Times New Roman"/>
          <w:color w:val="373B41"/>
          <w:sz w:val="18"/>
          <w:szCs w:val="18"/>
        </w:rPr>
        <w:t>is a type of SQL query, where a query is embedded within another query. Sub-queries are very powerful. To help you understand a subquery consider the following SELECT statement to retrieve the details of employees who belong to department 30.</w:t>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SELECT * FROM EMPLOYEES</w:t>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WHERE DEPARTMENT_ID=30;</w:t>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In the above query, the department ID value has been provided, and is used on the right hand side of the WHERE condition. However, such constant values might not also be provided or known. For example, consider the query re-phrased as - retrieve the details of employees who belong to the same department as 'Alexander Khoo'. Here the department number has not been provided. Instead the name of an employee is given. Using this name, you would need to first find out - to which department does Alexander Khoo belong. Let say this is some value 'X'. You would have to proceed further to find out all the other employees who belong to the department X.</w:t>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If you notice this is a 2-step process involving:</w:t>
      </w: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1) Which department does Alexander Khoo belong to.</w:t>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2) Who are the others who belong to the department number returned by the first step.</w:t>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Subquery Syntax:</w:t>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SELECT select_list</w:t>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FROM table_name</w:t>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lastRenderedPageBreak/>
        <w:t>WHERE column_name operator (SELECT select_list</w:t>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FROM table_name</w:t>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w:t>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In the syntax, observe a second SELECT statement written in the WHERE clause, on the right hand side of the WHERE condition. This SELECT statement is enclosed in parantheses. This subquery is called the inner query and is executed once to return a value that is used by the main (outer) query. Subqueries can be different in different places in a SELECT statement, such as the WHERE clause, HAVING clause, FROM clause, SELECT column list etc.</w:t>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The query to retrieve the details of employees who belong to the same department as Alexander Khoo is :</w:t>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SELECT *</w:t>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FROM EMPLOYEES</w:t>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WHERE DEPARTMENT_ID = (SELECT DEPARTMENT_ID</w:t>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FROM EMPLOYEES</w:t>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WHERE FIRST_NAME='Alexander' AND LAST_NAME='Khoo')</w:t>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hyperlink r:id="rId327" w:history="1">
        <w:r w:rsidRPr="00E11B5F">
          <w:rPr>
            <w:rFonts w:asciiTheme="majorHAnsi" w:eastAsia="Times New Roman" w:hAnsiTheme="majorHAnsi" w:cs="Times New Roman"/>
            <w:color w:val="E6A117"/>
            <w:sz w:val="18"/>
            <w:szCs w:val="18"/>
          </w:rPr>
          <w:pict>
            <v:shape id="_x0000_i2820" type="#_x0000_t75" alt="" style="width:24.2pt;height:24.2pt"/>
          </w:pict>
        </w:r>
      </w:hyperlink>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b/>
          <w:bCs/>
          <w:color w:val="0000FF"/>
          <w:sz w:val="18"/>
          <w:szCs w:val="18"/>
        </w:rPr>
        <w:t>Some guidelines related to subqueries are:</w:t>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Enclose subqueries in parentheses.</w:t>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Place subqueries on the right side of the comparison condition.</w:t>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Use single-row operators with single-row subqueries.</w:t>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Use multiple-row operators with multiple-row subqueries.</w:t>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b/>
          <w:bCs/>
          <w:color w:val="0000FF"/>
          <w:sz w:val="18"/>
          <w:szCs w:val="18"/>
        </w:rPr>
        <w:t>A single-row</w:t>
      </w:r>
      <w:r w:rsidRPr="00E11B5F">
        <w:rPr>
          <w:rFonts w:asciiTheme="majorHAnsi" w:eastAsia="Times New Roman" w:hAnsiTheme="majorHAnsi" w:cs="Times New Roman"/>
          <w:color w:val="373B41"/>
          <w:sz w:val="18"/>
          <w:szCs w:val="18"/>
        </w:rPr>
        <w:t> subquery is one where the subquery returns only one value. In such a subquery you must use a single-row operator such as:</w:t>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tbl>
      <w:tblPr>
        <w:tblW w:w="3421" w:type="dxa"/>
        <w:tblBorders>
          <w:top w:val="outset" w:sz="8" w:space="0" w:color="000000"/>
          <w:left w:val="outset" w:sz="8" w:space="0" w:color="000000"/>
          <w:bottom w:val="outset" w:sz="8" w:space="0" w:color="000000"/>
          <w:right w:val="outset" w:sz="8" w:space="0" w:color="000000"/>
        </w:tblBorders>
        <w:tblCellMar>
          <w:left w:w="0" w:type="dxa"/>
          <w:right w:w="0" w:type="dxa"/>
        </w:tblCellMar>
        <w:tblLook w:val="04A0"/>
      </w:tblPr>
      <w:tblGrid>
        <w:gridCol w:w="1331"/>
        <w:gridCol w:w="2090"/>
      </w:tblGrid>
      <w:tr w:rsidR="00E11B5F" w:rsidRPr="00E11B5F" w:rsidTr="00E34CFD">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jc w:val="center"/>
              <w:rPr>
                <w:rFonts w:asciiTheme="majorHAnsi" w:eastAsia="Times New Roman" w:hAnsiTheme="majorHAnsi" w:cs="Times New Roman"/>
                <w:sz w:val="18"/>
                <w:szCs w:val="18"/>
              </w:rPr>
            </w:pPr>
            <w:r w:rsidRPr="00E11B5F">
              <w:rPr>
                <w:rFonts w:asciiTheme="majorHAnsi" w:eastAsia="Times New Roman" w:hAnsiTheme="majorHAnsi" w:cs="Times New Roman"/>
                <w:color w:val="990000"/>
                <w:sz w:val="18"/>
                <w:szCs w:val="18"/>
              </w:rPr>
              <w:t>Operator</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jc w:val="center"/>
              <w:rPr>
                <w:rFonts w:asciiTheme="majorHAnsi" w:eastAsia="Times New Roman" w:hAnsiTheme="majorHAnsi" w:cs="Times New Roman"/>
                <w:sz w:val="18"/>
                <w:szCs w:val="18"/>
              </w:rPr>
            </w:pPr>
            <w:r w:rsidRPr="00E11B5F">
              <w:rPr>
                <w:rFonts w:asciiTheme="majorHAnsi" w:eastAsia="Times New Roman" w:hAnsiTheme="majorHAnsi" w:cs="Times New Roman"/>
                <w:color w:val="990000"/>
                <w:sz w:val="18"/>
                <w:szCs w:val="18"/>
              </w:rPr>
              <w:t>Description</w:t>
            </w:r>
          </w:p>
        </w:tc>
      </w:tr>
      <w:tr w:rsidR="00E11B5F" w:rsidRPr="00E11B5F" w:rsidTr="00E34CFD">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Equal</w:t>
            </w:r>
            <w:r w:rsidRPr="00E11B5F">
              <w:rPr>
                <w:rFonts w:asciiTheme="majorHAnsi" w:eastAsia="Times New Roman" w:hAnsiTheme="majorHAnsi" w:cs="Times New Roman"/>
                <w:sz w:val="18"/>
                <w:szCs w:val="18"/>
              </w:rPr>
              <w:br/>
              <w:t>To</w:t>
            </w:r>
          </w:p>
        </w:tc>
      </w:tr>
      <w:tr w:rsidR="00E11B5F" w:rsidRPr="00E11B5F" w:rsidTr="00E34CFD">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&lt;&gt;</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Not</w:t>
            </w:r>
            <w:r w:rsidRPr="00E11B5F">
              <w:rPr>
                <w:rFonts w:asciiTheme="majorHAnsi" w:eastAsia="Times New Roman" w:hAnsiTheme="majorHAnsi" w:cs="Times New Roman"/>
                <w:sz w:val="18"/>
                <w:szCs w:val="18"/>
              </w:rPr>
              <w:br/>
              <w:t>Equal To</w:t>
            </w:r>
          </w:p>
        </w:tc>
      </w:tr>
      <w:tr w:rsidR="00E11B5F" w:rsidRPr="00E11B5F" w:rsidTr="00E34CFD">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&gt;</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Greater</w:t>
            </w:r>
            <w:r w:rsidRPr="00E11B5F">
              <w:rPr>
                <w:rFonts w:asciiTheme="majorHAnsi" w:eastAsia="Times New Roman" w:hAnsiTheme="majorHAnsi" w:cs="Times New Roman"/>
                <w:sz w:val="18"/>
                <w:szCs w:val="18"/>
              </w:rPr>
              <w:br/>
              <w:t>Than</w:t>
            </w:r>
          </w:p>
        </w:tc>
      </w:tr>
      <w:tr w:rsidR="00E11B5F" w:rsidRPr="00E11B5F" w:rsidTr="00E34CFD">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&gt;=</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Greater</w:t>
            </w:r>
            <w:r w:rsidRPr="00E11B5F">
              <w:rPr>
                <w:rFonts w:asciiTheme="majorHAnsi" w:eastAsia="Times New Roman" w:hAnsiTheme="majorHAnsi" w:cs="Times New Roman"/>
                <w:sz w:val="18"/>
                <w:szCs w:val="18"/>
              </w:rPr>
              <w:br/>
              <w:t>Than Equal To</w:t>
            </w:r>
          </w:p>
        </w:tc>
      </w:tr>
      <w:tr w:rsidR="00E11B5F" w:rsidRPr="00E11B5F" w:rsidTr="00E34CFD">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&lt;</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Less</w:t>
            </w:r>
            <w:r w:rsidRPr="00E11B5F">
              <w:rPr>
                <w:rFonts w:asciiTheme="majorHAnsi" w:eastAsia="Times New Roman" w:hAnsiTheme="majorHAnsi" w:cs="Times New Roman"/>
                <w:sz w:val="18"/>
                <w:szCs w:val="18"/>
              </w:rPr>
              <w:br/>
              <w:t>Than</w:t>
            </w:r>
          </w:p>
        </w:tc>
      </w:tr>
      <w:tr w:rsidR="00E11B5F" w:rsidRPr="00E11B5F" w:rsidTr="00E34CFD">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lastRenderedPageBreak/>
              <w:t>&lt;=</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lastRenderedPageBreak/>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lastRenderedPageBreak/>
              <w:t>Less</w:t>
            </w:r>
            <w:r w:rsidRPr="00E11B5F">
              <w:rPr>
                <w:rFonts w:asciiTheme="majorHAnsi" w:eastAsia="Times New Roman" w:hAnsiTheme="majorHAnsi" w:cs="Times New Roman"/>
                <w:sz w:val="18"/>
                <w:szCs w:val="18"/>
              </w:rPr>
              <w:br/>
              <w:t>Than Equal To</w:t>
            </w:r>
          </w:p>
        </w:tc>
      </w:tr>
    </w:tbl>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lastRenderedPageBreak/>
        <w:br/>
      </w: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The single-row operators are used to write single-row subqueries. The table below demonstrates the use of the single-row operators in writing single-row subqueries.</w:t>
      </w:r>
    </w:p>
    <w:tbl>
      <w:tblPr>
        <w:tblW w:w="4861" w:type="dxa"/>
        <w:tblBorders>
          <w:top w:val="outset" w:sz="8" w:space="0" w:color="000000"/>
          <w:left w:val="outset" w:sz="8" w:space="0" w:color="000000"/>
          <w:bottom w:val="outset" w:sz="8" w:space="0" w:color="000000"/>
          <w:right w:val="outset" w:sz="8" w:space="0" w:color="000000"/>
        </w:tblBorders>
        <w:tblCellMar>
          <w:left w:w="0" w:type="dxa"/>
          <w:right w:w="0" w:type="dxa"/>
        </w:tblCellMar>
        <w:tblLook w:val="04A0"/>
      </w:tblPr>
      <w:tblGrid>
        <w:gridCol w:w="729"/>
        <w:gridCol w:w="1991"/>
        <w:gridCol w:w="2141"/>
      </w:tblGrid>
      <w:tr w:rsidR="00E11B5F" w:rsidRPr="00E11B5F" w:rsidTr="00E34CFD">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990000"/>
                <w:sz w:val="18"/>
                <w:szCs w:val="18"/>
              </w:rPr>
              <w:t>Operator</w:t>
            </w:r>
          </w:p>
        </w:tc>
        <w:tc>
          <w:tcPr>
            <w:tcW w:w="272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990000"/>
                <w:sz w:val="18"/>
                <w:szCs w:val="18"/>
              </w:rPr>
              <w:t>Query</w:t>
            </w:r>
          </w:p>
        </w:tc>
        <w:tc>
          <w:tcPr>
            <w:tcW w:w="238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990000"/>
                <w:sz w:val="18"/>
                <w:szCs w:val="18"/>
              </w:rPr>
              <w:t>Example</w:t>
            </w:r>
          </w:p>
        </w:tc>
      </w:tr>
      <w:tr w:rsidR="00E11B5F" w:rsidRPr="00E11B5F" w:rsidTr="00E34CFD">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w:t>
            </w:r>
          </w:p>
        </w:tc>
        <w:tc>
          <w:tcPr>
            <w:tcW w:w="272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Retreive the details of</w:t>
            </w:r>
            <w:r w:rsidRPr="00E11B5F">
              <w:rPr>
                <w:rFonts w:asciiTheme="majorHAnsi" w:eastAsia="Times New Roman" w:hAnsiTheme="majorHAnsi" w:cs="Times New Roman"/>
                <w:sz w:val="18"/>
                <w:szCs w:val="18"/>
              </w:rPr>
              <w:br/>
              <w:t>employees who get the same salary as the employee whose ID is 101.</w:t>
            </w:r>
          </w:p>
        </w:tc>
        <w:tc>
          <w:tcPr>
            <w:tcW w:w="238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SELECT</w:t>
            </w:r>
            <w:r w:rsidRPr="00E11B5F">
              <w:rPr>
                <w:rFonts w:asciiTheme="majorHAnsi" w:eastAsia="Times New Roman" w:hAnsiTheme="majorHAnsi" w:cs="Times New Roman"/>
                <w:sz w:val="18"/>
                <w:szCs w:val="18"/>
              </w:rPr>
              <w:br/>
              <w:t>* FROM EMPLOYEES</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WHERE SALARY=(SELECT SALARY FROM EMPLOYEES</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WHERE EMPLOYEE_ID=101);</w:t>
            </w:r>
          </w:p>
        </w:tc>
      </w:tr>
      <w:tr w:rsidR="00E11B5F" w:rsidRPr="00E11B5F" w:rsidTr="00E34CFD">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&lt;&gt;</w:t>
            </w:r>
          </w:p>
        </w:tc>
        <w:tc>
          <w:tcPr>
            <w:tcW w:w="272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Retreive the details of</w:t>
            </w:r>
            <w:r w:rsidRPr="00E11B5F">
              <w:rPr>
                <w:rFonts w:asciiTheme="majorHAnsi" w:eastAsia="Times New Roman" w:hAnsiTheme="majorHAnsi" w:cs="Times New Roman"/>
                <w:sz w:val="18"/>
                <w:szCs w:val="18"/>
              </w:rPr>
              <w:br/>
              <w:t>departments that are not located in the same location ID as department 10.</w:t>
            </w:r>
          </w:p>
        </w:tc>
        <w:tc>
          <w:tcPr>
            <w:tcW w:w="238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SELECT</w:t>
            </w:r>
            <w:r w:rsidRPr="00E11B5F">
              <w:rPr>
                <w:rFonts w:asciiTheme="majorHAnsi" w:eastAsia="Times New Roman" w:hAnsiTheme="majorHAnsi" w:cs="Times New Roman"/>
                <w:sz w:val="18"/>
                <w:szCs w:val="18"/>
              </w:rPr>
              <w:br/>
              <w:t>*</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FROM DEPARTMENTS</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WHERE LOCATION_ID &lt;&gt;(SELECT  </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       LOCATION_ID</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       FROM DEPARTMENTS</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       WHERE DEPARTMENT_ID=10);</w:t>
            </w:r>
          </w:p>
        </w:tc>
      </w:tr>
      <w:tr w:rsidR="00E11B5F" w:rsidRPr="00E11B5F" w:rsidTr="00E34CFD">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&gt;</w:t>
            </w:r>
          </w:p>
        </w:tc>
        <w:tc>
          <w:tcPr>
            <w:tcW w:w="272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Retrieve</w:t>
            </w:r>
            <w:r w:rsidRPr="00E11B5F">
              <w:rPr>
                <w:rFonts w:asciiTheme="majorHAnsi" w:eastAsia="Times New Roman" w:hAnsiTheme="majorHAnsi" w:cs="Times New Roman"/>
                <w:sz w:val="18"/>
                <w:szCs w:val="18"/>
              </w:rPr>
              <w:br/>
              <w:t>the details of employees whose salary is greater than the minimum salary.</w:t>
            </w:r>
          </w:p>
        </w:tc>
        <w:tc>
          <w:tcPr>
            <w:tcW w:w="238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SELECT</w:t>
            </w:r>
            <w:r w:rsidRPr="00E11B5F">
              <w:rPr>
                <w:rFonts w:asciiTheme="majorHAnsi" w:eastAsia="Times New Roman" w:hAnsiTheme="majorHAnsi" w:cs="Times New Roman"/>
                <w:sz w:val="18"/>
                <w:szCs w:val="18"/>
              </w:rPr>
              <w:br/>
              <w:t>*</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FROM EMPLOYEES</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WHERE SALARY &gt; (SELECT </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       MIN(SALARY)</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lastRenderedPageBreak/>
              <w:br/>
              <w:t>       FROM EMPLOYEES);</w:t>
            </w:r>
          </w:p>
        </w:tc>
      </w:tr>
      <w:tr w:rsidR="00E11B5F" w:rsidRPr="00E11B5F" w:rsidTr="00E34CFD">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lastRenderedPageBreak/>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&gt;=</w:t>
            </w:r>
          </w:p>
        </w:tc>
        <w:tc>
          <w:tcPr>
            <w:tcW w:w="272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Retrieve</w:t>
            </w:r>
            <w:r w:rsidRPr="00E11B5F">
              <w:rPr>
                <w:rFonts w:asciiTheme="majorHAnsi" w:eastAsia="Times New Roman" w:hAnsiTheme="majorHAnsi" w:cs="Times New Roman"/>
                <w:sz w:val="18"/>
                <w:szCs w:val="18"/>
              </w:rPr>
              <w:br/>
              <w:t>the details of employees who were hired on or after the</w:t>
            </w:r>
            <w:r w:rsidRPr="00E11B5F">
              <w:rPr>
                <w:rFonts w:asciiTheme="majorHAnsi" w:eastAsia="Times New Roman" w:hAnsiTheme="majorHAnsi" w:cs="Times New Roman"/>
                <w:sz w:val="18"/>
                <w:szCs w:val="18"/>
              </w:rPr>
              <w:br/>
              <w:t>same date that employee 201 was hired.</w:t>
            </w:r>
          </w:p>
        </w:tc>
        <w:tc>
          <w:tcPr>
            <w:tcW w:w="238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SELECT</w:t>
            </w:r>
            <w:r w:rsidRPr="00E11B5F">
              <w:rPr>
                <w:rFonts w:asciiTheme="majorHAnsi" w:eastAsia="Times New Roman" w:hAnsiTheme="majorHAnsi" w:cs="Times New Roman"/>
                <w:sz w:val="18"/>
                <w:szCs w:val="18"/>
              </w:rPr>
              <w:br/>
              <w:t>* FROM EMPLOYEES</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WHERE HIRE_DATE &gt;=(SELECT</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       HIRE_DATE</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       FROM EMPLOYEES</w:t>
            </w:r>
            <w:r w:rsidRPr="00E11B5F">
              <w:rPr>
                <w:rFonts w:asciiTheme="majorHAnsi" w:eastAsia="Times New Roman" w:hAnsiTheme="majorHAnsi" w:cs="Times New Roman"/>
                <w:sz w:val="18"/>
                <w:szCs w:val="18"/>
              </w:rPr>
              <w:br/>
              <w:t>       WHERE EMPLOYEE_ID=201);</w:t>
            </w:r>
          </w:p>
        </w:tc>
      </w:tr>
      <w:tr w:rsidR="00E11B5F" w:rsidRPr="00E11B5F" w:rsidTr="00E34CFD">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&lt;</w:t>
            </w:r>
          </w:p>
        </w:tc>
        <w:tc>
          <w:tcPr>
            <w:tcW w:w="272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Retrieve</w:t>
            </w:r>
            <w:r w:rsidRPr="00E11B5F">
              <w:rPr>
                <w:rFonts w:asciiTheme="majorHAnsi" w:eastAsia="Times New Roman" w:hAnsiTheme="majorHAnsi" w:cs="Times New Roman"/>
                <w:sz w:val="18"/>
                <w:szCs w:val="18"/>
              </w:rPr>
              <w:br/>
              <w:t>the details of employees whose salary is less than the maximum salary of</w:t>
            </w:r>
            <w:r w:rsidRPr="00E11B5F">
              <w:rPr>
                <w:rFonts w:asciiTheme="majorHAnsi" w:eastAsia="Times New Roman" w:hAnsiTheme="majorHAnsi" w:cs="Times New Roman"/>
                <w:sz w:val="18"/>
                <w:szCs w:val="18"/>
              </w:rPr>
              <w:br/>
              <w:t>employees in department 20.</w:t>
            </w:r>
          </w:p>
        </w:tc>
        <w:tc>
          <w:tcPr>
            <w:tcW w:w="238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SELECT</w:t>
            </w:r>
            <w:r w:rsidRPr="00E11B5F">
              <w:rPr>
                <w:rFonts w:asciiTheme="majorHAnsi" w:eastAsia="Times New Roman" w:hAnsiTheme="majorHAnsi" w:cs="Times New Roman"/>
                <w:sz w:val="18"/>
                <w:szCs w:val="18"/>
              </w:rPr>
              <w:br/>
              <w:t>* FROM EMPLOYEES</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WHERE SALARY &lt; (SELECT</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    MAX(SALARY)</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    FROM EMPLOYEES</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    WHERE DEPARTMENT_ID=20);</w:t>
            </w:r>
          </w:p>
        </w:tc>
      </w:tr>
      <w:tr w:rsidR="00E11B5F" w:rsidRPr="00E11B5F" w:rsidTr="00E34CFD">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&lt;=</w:t>
            </w:r>
          </w:p>
        </w:tc>
        <w:tc>
          <w:tcPr>
            <w:tcW w:w="272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Retrieve</w:t>
            </w:r>
            <w:r w:rsidRPr="00E11B5F">
              <w:rPr>
                <w:rFonts w:asciiTheme="majorHAnsi" w:eastAsia="Times New Roman" w:hAnsiTheme="majorHAnsi" w:cs="Times New Roman"/>
                <w:sz w:val="18"/>
                <w:szCs w:val="18"/>
              </w:rPr>
              <w:br/>
              <w:t>the details of employees who were hired on or before the</w:t>
            </w:r>
            <w:r w:rsidRPr="00E11B5F">
              <w:rPr>
                <w:rFonts w:asciiTheme="majorHAnsi" w:eastAsia="Times New Roman" w:hAnsiTheme="majorHAnsi" w:cs="Times New Roman"/>
                <w:sz w:val="18"/>
                <w:szCs w:val="18"/>
              </w:rPr>
              <w:br/>
              <w:t>same date that employee 201 was hired.</w:t>
            </w:r>
          </w:p>
        </w:tc>
        <w:tc>
          <w:tcPr>
            <w:tcW w:w="2385"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SELECT</w:t>
            </w:r>
            <w:r w:rsidRPr="00E11B5F">
              <w:rPr>
                <w:rFonts w:asciiTheme="majorHAnsi" w:eastAsia="Times New Roman" w:hAnsiTheme="majorHAnsi" w:cs="Times New Roman"/>
                <w:sz w:val="18"/>
                <w:szCs w:val="18"/>
              </w:rPr>
              <w:br/>
              <w:t>* FROM EMPLOYEES</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WHERE HIRE_DATE &lt;=(SELECT</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      HIRE_DATE</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      FROM EMPLOYEES</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      WHERE EMPLOYEE_ID=201);</w:t>
            </w:r>
          </w:p>
        </w:tc>
      </w:tr>
    </w:tbl>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b/>
          <w:bCs/>
          <w:color w:val="0000FF"/>
          <w:sz w:val="18"/>
          <w:szCs w:val="18"/>
        </w:rPr>
        <w:t>A multiple row</w:t>
      </w:r>
      <w:r w:rsidRPr="00E11B5F">
        <w:rPr>
          <w:rFonts w:asciiTheme="majorHAnsi" w:eastAsia="Times New Roman" w:hAnsiTheme="majorHAnsi" w:cs="Times New Roman"/>
          <w:color w:val="373B41"/>
          <w:sz w:val="18"/>
          <w:szCs w:val="18"/>
        </w:rPr>
        <w:t> subquery is one where the subquery may return more than one value. In such type of subquery, it is necessary to use a multiple-row operator. If not you might get the ORA-01427 error: single-row subquery returns more than requested number of rows.</w:t>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lastRenderedPageBreak/>
        <w:t>The table below describes the multiple-row operators that can be used when writing multiple-row subqueries:</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p>
    <w:tbl>
      <w:tblPr>
        <w:tblW w:w="467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729"/>
        <w:gridCol w:w="3948"/>
      </w:tblGrid>
      <w:tr w:rsidR="00E11B5F" w:rsidRPr="00E11B5F" w:rsidTr="00E34CFD">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Operator</w:t>
            </w:r>
          </w:p>
        </w:tc>
        <w:tc>
          <w:tcPr>
            <w:tcW w:w="49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Meaning</w:t>
            </w:r>
          </w:p>
        </w:tc>
      </w:tr>
      <w:tr w:rsidR="00E11B5F" w:rsidRPr="00E11B5F" w:rsidTr="00E34CFD">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IN</w:t>
            </w:r>
          </w:p>
        </w:tc>
        <w:tc>
          <w:tcPr>
            <w:tcW w:w="49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Equal</w:t>
            </w:r>
            <w:r w:rsidRPr="00E11B5F">
              <w:rPr>
                <w:rFonts w:asciiTheme="majorHAnsi" w:eastAsia="Times New Roman" w:hAnsiTheme="majorHAnsi" w:cs="Times New Roman"/>
                <w:sz w:val="18"/>
                <w:szCs w:val="18"/>
              </w:rPr>
              <w:br/>
              <w:t>to any value returned by the subquery</w:t>
            </w:r>
          </w:p>
        </w:tc>
      </w:tr>
      <w:tr w:rsidR="00E11B5F" w:rsidRPr="00E11B5F" w:rsidTr="00E34CFD">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ANY</w:t>
            </w:r>
          </w:p>
        </w:tc>
        <w:tc>
          <w:tcPr>
            <w:tcW w:w="49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Compare</w:t>
            </w:r>
            <w:r w:rsidRPr="00E11B5F">
              <w:rPr>
                <w:rFonts w:asciiTheme="majorHAnsi" w:eastAsia="Times New Roman" w:hAnsiTheme="majorHAnsi" w:cs="Times New Roman"/>
                <w:sz w:val="18"/>
                <w:szCs w:val="18"/>
              </w:rPr>
              <w:br/>
              <w:t>value to each value returned by the subquery</w:t>
            </w:r>
          </w:p>
        </w:tc>
      </w:tr>
      <w:tr w:rsidR="00E11B5F" w:rsidRPr="00E11B5F" w:rsidTr="00E34CFD">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ALL</w:t>
            </w:r>
          </w:p>
        </w:tc>
        <w:tc>
          <w:tcPr>
            <w:tcW w:w="49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Compare</w:t>
            </w:r>
            <w:r w:rsidRPr="00E11B5F">
              <w:rPr>
                <w:rFonts w:asciiTheme="majorHAnsi" w:eastAsia="Times New Roman" w:hAnsiTheme="majorHAnsi" w:cs="Times New Roman"/>
                <w:sz w:val="18"/>
                <w:szCs w:val="18"/>
              </w:rPr>
              <w:br/>
              <w:t>value to every value returned by the subquery</w:t>
            </w:r>
          </w:p>
        </w:tc>
      </w:tr>
    </w:tbl>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p>
    <w:p w:rsidR="00E11B5F" w:rsidRPr="00E11B5F" w:rsidRDefault="00E11B5F" w:rsidP="00E11B5F">
      <w:pPr>
        <w:shd w:val="clear" w:color="auto" w:fill="FFFFFF"/>
        <w:spacing w:after="0" w:line="240" w:lineRule="auto"/>
        <w:jc w:val="both"/>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The multiple-row operators are used to write multiple-row subqueries. The table below demonstrates the use of the multiple-row operators in writing multiple-row subqueries.</w:t>
      </w:r>
    </w:p>
    <w:tbl>
      <w:tblPr>
        <w:tblW w:w="60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729"/>
        <w:gridCol w:w="1562"/>
        <w:gridCol w:w="2721"/>
      </w:tblGrid>
      <w:tr w:rsidR="00E11B5F" w:rsidRPr="00E11B5F" w:rsidTr="00E34CFD">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990000"/>
                <w:sz w:val="18"/>
                <w:szCs w:val="18"/>
              </w:rPr>
              <w:t>Operator</w:t>
            </w:r>
          </w:p>
        </w:tc>
        <w:tc>
          <w:tcPr>
            <w:tcW w:w="1562"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990000"/>
                <w:sz w:val="18"/>
                <w:szCs w:val="18"/>
              </w:rPr>
              <w:t>Query</w:t>
            </w:r>
          </w:p>
        </w:tc>
        <w:tc>
          <w:tcPr>
            <w:tcW w:w="272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990000"/>
                <w:sz w:val="18"/>
                <w:szCs w:val="18"/>
              </w:rPr>
              <w:t>Example</w:t>
            </w:r>
          </w:p>
        </w:tc>
      </w:tr>
      <w:tr w:rsidR="00E11B5F" w:rsidRPr="00E11B5F" w:rsidTr="00E34CFD">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IN</w:t>
            </w:r>
          </w:p>
        </w:tc>
        <w:tc>
          <w:tcPr>
            <w:tcW w:w="1562"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Retreive the department ID,</w:t>
            </w:r>
            <w:r w:rsidRPr="00E11B5F">
              <w:rPr>
                <w:rFonts w:asciiTheme="majorHAnsi" w:eastAsia="Times New Roman" w:hAnsiTheme="majorHAnsi" w:cs="Times New Roman"/>
                <w:sz w:val="18"/>
                <w:szCs w:val="18"/>
              </w:rPr>
              <w:br/>
              <w:t>department name and location ID of departments that are located in the same</w:t>
            </w:r>
            <w:r w:rsidRPr="00E11B5F">
              <w:rPr>
                <w:rFonts w:asciiTheme="majorHAnsi" w:eastAsia="Times New Roman" w:hAnsiTheme="majorHAnsi" w:cs="Times New Roman"/>
                <w:sz w:val="18"/>
                <w:szCs w:val="18"/>
              </w:rPr>
              <w:br/>
              <w:t>location ID as a location in the UK.</w:t>
            </w:r>
          </w:p>
        </w:tc>
        <w:tc>
          <w:tcPr>
            <w:tcW w:w="272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ahoma" w:eastAsia="Times New Roman" w:hAnsi="Tahoma" w:cs="Tahoma"/>
                <w:sz w:val="18"/>
                <w:szCs w:val="18"/>
              </w:rPr>
              <w:t>﻿﻿</w:t>
            </w:r>
            <w:r w:rsidRPr="00E11B5F">
              <w:rPr>
                <w:rFonts w:asciiTheme="majorHAnsi" w:eastAsia="Times New Roman" w:hAnsiTheme="majorHAnsi" w:cs="Times New Roman"/>
                <w:sz w:val="18"/>
                <w:szCs w:val="18"/>
              </w:rPr>
              <w:t>SELECT DEPARTMENT_ID, DEPARTMENT_NAME,</w:t>
            </w:r>
            <w:r w:rsidRPr="00E11B5F">
              <w:rPr>
                <w:rFonts w:asciiTheme="majorHAnsi" w:eastAsia="Times New Roman" w:hAnsiTheme="majorHAnsi" w:cs="Times New Roman"/>
                <w:sz w:val="18"/>
                <w:szCs w:val="18"/>
              </w:rPr>
              <w:br/>
              <w:t>LOCATION_ID</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FROM DEPARTMENTS</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WHERE LOCATION_ID IN (SELECT LOCATION_ID FROM LOCATIONS WHERE</w:t>
            </w:r>
            <w:r w:rsidRPr="00E11B5F">
              <w:rPr>
                <w:rFonts w:asciiTheme="majorHAnsi" w:eastAsia="Times New Roman" w:hAnsiTheme="majorHAnsi" w:cs="Times New Roman"/>
                <w:sz w:val="18"/>
                <w:szCs w:val="18"/>
              </w:rPr>
              <w:br/>
              <w:t>COUNTRY_ID='UK')</w:t>
            </w:r>
          </w:p>
        </w:tc>
      </w:tr>
      <w:tr w:rsidR="00E11B5F" w:rsidRPr="00E11B5F" w:rsidTr="00E34CFD">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 &gt;ALL</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(Greater</w:t>
            </w:r>
            <w:r w:rsidRPr="00E11B5F">
              <w:rPr>
                <w:rFonts w:asciiTheme="majorHAnsi" w:eastAsia="Times New Roman" w:hAnsiTheme="majorHAnsi" w:cs="Times New Roman"/>
                <w:sz w:val="18"/>
                <w:szCs w:val="18"/>
              </w:rPr>
              <w:br/>
              <w:t xml:space="preserve">than the maximum returned by </w:t>
            </w:r>
            <w:r w:rsidRPr="00E11B5F">
              <w:rPr>
                <w:rFonts w:asciiTheme="majorHAnsi" w:eastAsia="Times New Roman" w:hAnsiTheme="majorHAnsi" w:cs="Times New Roman"/>
                <w:sz w:val="18"/>
                <w:szCs w:val="18"/>
              </w:rPr>
              <w:lastRenderedPageBreak/>
              <w:t>the subquery)</w:t>
            </w:r>
          </w:p>
        </w:tc>
        <w:tc>
          <w:tcPr>
            <w:tcW w:w="1562"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lastRenderedPageBreak/>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Retrieve</w:t>
            </w:r>
            <w:r w:rsidRPr="00E11B5F">
              <w:rPr>
                <w:rFonts w:asciiTheme="majorHAnsi" w:eastAsia="Times New Roman" w:hAnsiTheme="majorHAnsi" w:cs="Times New Roman"/>
                <w:sz w:val="18"/>
                <w:szCs w:val="18"/>
              </w:rPr>
              <w:br/>
              <w:t xml:space="preserve">the first name of employees whose salary is greater than </w:t>
            </w:r>
            <w:r w:rsidRPr="00E11B5F">
              <w:rPr>
                <w:rFonts w:asciiTheme="majorHAnsi" w:eastAsia="Times New Roman" w:hAnsiTheme="majorHAnsi" w:cs="Times New Roman"/>
                <w:sz w:val="18"/>
                <w:szCs w:val="18"/>
              </w:rPr>
              <w:lastRenderedPageBreak/>
              <w:t>the all the salaries</w:t>
            </w:r>
            <w:r w:rsidRPr="00E11B5F">
              <w:rPr>
                <w:rFonts w:asciiTheme="majorHAnsi" w:eastAsia="Times New Roman" w:hAnsiTheme="majorHAnsi" w:cs="Times New Roman"/>
                <w:sz w:val="18"/>
                <w:szCs w:val="18"/>
              </w:rPr>
              <w:br/>
              <w:t>of employees belonging to department 20.</w:t>
            </w:r>
          </w:p>
        </w:tc>
        <w:tc>
          <w:tcPr>
            <w:tcW w:w="272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lastRenderedPageBreak/>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SELECT</w:t>
            </w:r>
            <w:r w:rsidRPr="00E11B5F">
              <w:rPr>
                <w:rFonts w:asciiTheme="majorHAnsi" w:eastAsia="Times New Roman" w:hAnsiTheme="majorHAnsi" w:cs="Times New Roman"/>
                <w:sz w:val="18"/>
                <w:szCs w:val="18"/>
              </w:rPr>
              <w:br/>
              <w:t>FIRST_NAME</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FROM EMPLOYEES</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lastRenderedPageBreak/>
              <w:t>WHERE SALARY &gt; ALL</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(SELECT SALARY</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FROM EMPLOYEES</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WHERE DEPARTMENT_ID=20)</w:t>
            </w:r>
          </w:p>
        </w:tc>
      </w:tr>
      <w:tr w:rsidR="00E11B5F" w:rsidRPr="00E11B5F" w:rsidTr="00E34CFD">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lastRenderedPageBreak/>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&lt;ALL</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(Less</w:t>
            </w:r>
            <w:r w:rsidRPr="00E11B5F">
              <w:rPr>
                <w:rFonts w:asciiTheme="majorHAnsi" w:eastAsia="Times New Roman" w:hAnsiTheme="majorHAnsi" w:cs="Times New Roman"/>
                <w:sz w:val="18"/>
                <w:szCs w:val="18"/>
              </w:rPr>
              <w:br/>
              <w:t>than the least value returned by the subquery)</w:t>
            </w:r>
          </w:p>
        </w:tc>
        <w:tc>
          <w:tcPr>
            <w:tcW w:w="1562"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Retrieve</w:t>
            </w:r>
            <w:r w:rsidRPr="00E11B5F">
              <w:rPr>
                <w:rFonts w:asciiTheme="majorHAnsi" w:eastAsia="Times New Roman" w:hAnsiTheme="majorHAnsi" w:cs="Times New Roman"/>
                <w:sz w:val="18"/>
                <w:szCs w:val="18"/>
              </w:rPr>
              <w:br/>
              <w:t>the first name of employees whose salary is less than all the salaries of</w:t>
            </w:r>
            <w:r w:rsidRPr="00E11B5F">
              <w:rPr>
                <w:rFonts w:asciiTheme="majorHAnsi" w:eastAsia="Times New Roman" w:hAnsiTheme="majorHAnsi" w:cs="Times New Roman"/>
                <w:sz w:val="18"/>
                <w:szCs w:val="18"/>
              </w:rPr>
              <w:br/>
              <w:t>employees belonging to department 20.</w:t>
            </w:r>
          </w:p>
        </w:tc>
        <w:tc>
          <w:tcPr>
            <w:tcW w:w="272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SELECT</w:t>
            </w:r>
            <w:r w:rsidRPr="00E11B5F">
              <w:rPr>
                <w:rFonts w:asciiTheme="majorHAnsi" w:eastAsia="Times New Roman" w:hAnsiTheme="majorHAnsi" w:cs="Times New Roman"/>
                <w:sz w:val="18"/>
                <w:szCs w:val="18"/>
              </w:rPr>
              <w:br/>
              <w:t>FIRST_NAME</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FROM EMPLOYEES</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WHERE SALARY &lt; ALL</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(SELECT SALARY</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FROM EMPLOYEES</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WHERE DEPARTMENT_ID=20)</w:t>
            </w:r>
          </w:p>
        </w:tc>
      </w:tr>
      <w:tr w:rsidR="00E11B5F" w:rsidRPr="00E11B5F" w:rsidTr="00E34CFD">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&gt;ANY</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(Greater</w:t>
            </w:r>
            <w:r w:rsidRPr="00E11B5F">
              <w:rPr>
                <w:rFonts w:asciiTheme="majorHAnsi" w:eastAsia="Times New Roman" w:hAnsiTheme="majorHAnsi" w:cs="Times New Roman"/>
                <w:sz w:val="18"/>
                <w:szCs w:val="18"/>
              </w:rPr>
              <w:br/>
              <w:t>than the minimum value returned by the subquery)</w:t>
            </w:r>
          </w:p>
        </w:tc>
        <w:tc>
          <w:tcPr>
            <w:tcW w:w="1562"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Retrieve</w:t>
            </w:r>
            <w:r w:rsidRPr="00E11B5F">
              <w:rPr>
                <w:rFonts w:asciiTheme="majorHAnsi" w:eastAsia="Times New Roman" w:hAnsiTheme="majorHAnsi" w:cs="Times New Roman"/>
                <w:sz w:val="18"/>
                <w:szCs w:val="18"/>
              </w:rPr>
              <w:br/>
              <w:t>the first name of employees whose salary is greater than the minimum salary</w:t>
            </w:r>
            <w:r w:rsidRPr="00E11B5F">
              <w:rPr>
                <w:rFonts w:asciiTheme="majorHAnsi" w:eastAsia="Times New Roman" w:hAnsiTheme="majorHAnsi" w:cs="Times New Roman"/>
                <w:sz w:val="18"/>
                <w:szCs w:val="18"/>
              </w:rPr>
              <w:br/>
              <w:t>of employees in department 60.</w:t>
            </w:r>
          </w:p>
        </w:tc>
        <w:tc>
          <w:tcPr>
            <w:tcW w:w="272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SELECT</w:t>
            </w:r>
            <w:r w:rsidRPr="00E11B5F">
              <w:rPr>
                <w:rFonts w:asciiTheme="majorHAnsi" w:eastAsia="Times New Roman" w:hAnsiTheme="majorHAnsi" w:cs="Times New Roman"/>
                <w:sz w:val="18"/>
                <w:szCs w:val="18"/>
              </w:rPr>
              <w:br/>
              <w:t>FIRST_NAME</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FROM EMPLOYEES</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WHERE SALARY &gt; ANY (SELECT SALARY FROM EMPLOYEES WHERE DEPARTMENT_ID=60)</w:t>
            </w:r>
          </w:p>
        </w:tc>
      </w:tr>
      <w:tr w:rsidR="00E11B5F" w:rsidRPr="00E11B5F" w:rsidTr="00E34CFD">
        <w:tc>
          <w:tcPr>
            <w:tcW w:w="0" w:type="auto"/>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 &lt;ANY</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(Less</w:t>
            </w:r>
            <w:r w:rsidRPr="00E11B5F">
              <w:rPr>
                <w:rFonts w:asciiTheme="majorHAnsi" w:eastAsia="Times New Roman" w:hAnsiTheme="majorHAnsi" w:cs="Times New Roman"/>
                <w:sz w:val="18"/>
                <w:szCs w:val="18"/>
              </w:rPr>
              <w:br/>
              <w:t>than the maximum value returned by the subquery)</w:t>
            </w:r>
          </w:p>
        </w:tc>
        <w:tc>
          <w:tcPr>
            <w:tcW w:w="1562"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Retrieve</w:t>
            </w:r>
            <w:r w:rsidRPr="00E11B5F">
              <w:rPr>
                <w:rFonts w:asciiTheme="majorHAnsi" w:eastAsia="Times New Roman" w:hAnsiTheme="majorHAnsi" w:cs="Times New Roman"/>
                <w:sz w:val="18"/>
                <w:szCs w:val="18"/>
              </w:rPr>
              <w:br/>
              <w:t>the first name of employees whose salary is less than the maximum salary of</w:t>
            </w:r>
            <w:r w:rsidRPr="00E11B5F">
              <w:rPr>
                <w:rFonts w:asciiTheme="majorHAnsi" w:eastAsia="Times New Roman" w:hAnsiTheme="majorHAnsi" w:cs="Times New Roman"/>
                <w:sz w:val="18"/>
                <w:szCs w:val="18"/>
              </w:rPr>
              <w:br/>
              <w:t>employees in department 60.</w:t>
            </w:r>
          </w:p>
        </w:tc>
        <w:tc>
          <w:tcPr>
            <w:tcW w:w="272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t>SELECT</w:t>
            </w:r>
            <w:r w:rsidRPr="00E11B5F">
              <w:rPr>
                <w:rFonts w:asciiTheme="majorHAnsi" w:eastAsia="Times New Roman" w:hAnsiTheme="majorHAnsi" w:cs="Times New Roman"/>
                <w:sz w:val="18"/>
                <w:szCs w:val="18"/>
              </w:rPr>
              <w:br/>
              <w:t>FIRST_NAME</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FROM EMPLOYEES</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WHERE SALARY &lt; ANY</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(SELECT SALARY</w:t>
            </w: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sz w:val="18"/>
                <w:szCs w:val="18"/>
              </w:rPr>
              <w:br/>
              <w:t>FROM EMPLOYEES WHERE DEPARTMENT_ID=10)</w:t>
            </w:r>
          </w:p>
        </w:tc>
      </w:tr>
    </w:tbl>
    <w:p w:rsidR="00E11B5F" w:rsidRPr="00E11B5F" w:rsidRDefault="00E11B5F" w:rsidP="00E11B5F">
      <w:pPr>
        <w:spacing w:after="0" w:line="240" w:lineRule="auto"/>
        <w:rPr>
          <w:rFonts w:asciiTheme="majorHAnsi" w:hAnsiTheme="majorHAnsi"/>
          <w:sz w:val="18"/>
          <w:szCs w:val="18"/>
        </w:rPr>
      </w:pPr>
      <w:r w:rsidRPr="00E11B5F">
        <w:rPr>
          <w:rFonts w:asciiTheme="majorHAnsi" w:hAnsiTheme="majorHAnsi"/>
          <w:color w:val="000000"/>
          <w:sz w:val="18"/>
          <w:szCs w:val="18"/>
          <w:shd w:val="clear" w:color="auto" w:fill="FFFFFF"/>
        </w:rPr>
        <w:lastRenderedPageBreak/>
        <w:t>A sub query is a type of SQL query, where a query is embedded within another query. Sub-queries are very powerful. To help you understand subqueries consider the following SELECT statement to retrieve the details of employees who belong to department 30.</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b/>
          <w:bCs/>
          <w:color w:val="000000"/>
          <w:sz w:val="18"/>
          <w:szCs w:val="18"/>
          <w:shd w:val="clear" w:color="auto" w:fill="FFFFFF"/>
        </w:rPr>
        <w:t>SELECT * FROM EMPLOYEES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b/>
          <w:bCs/>
          <w:color w:val="000000"/>
          <w:sz w:val="18"/>
          <w:szCs w:val="18"/>
          <w:shd w:val="clear" w:color="auto" w:fill="FFFFFF"/>
        </w:rPr>
        <w:t>WHERE DEPARTMENT_ID=30;</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In the above query, the department ID value has been provided, and is used on the right hand side of the WHERE condition. However, such constant values might not also be provided or known. For example, consider the query re-phrased as - retrieve the details of employees who belong to the same department as 'Alexander Khoo'. Here the department number has not been provided. Instead the name of an employee is given. Using this name, you would need to first find out - to which department does Alexander Khoo belong. Let say this is some value 'X'. You would have to proceed further to find out all the other employees who belong to the department X.</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If you notice this is a 2-step process involving:</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1) Which department does Alexander Khoo belong to.</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2) Who are the others who belong to the department number returned by the first step.</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Subquery Syntax:</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b/>
          <w:bCs/>
          <w:color w:val="000000"/>
          <w:sz w:val="18"/>
          <w:szCs w:val="18"/>
          <w:shd w:val="clear" w:color="auto" w:fill="FFFFFF"/>
        </w:rPr>
        <w:t>SELECT select_list</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b/>
          <w:bCs/>
          <w:color w:val="000000"/>
          <w:sz w:val="18"/>
          <w:szCs w:val="18"/>
          <w:shd w:val="clear" w:color="auto" w:fill="FFFFFF"/>
        </w:rPr>
        <w:t>FROM table_name</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b/>
          <w:bCs/>
          <w:color w:val="000000"/>
          <w:sz w:val="18"/>
          <w:szCs w:val="18"/>
          <w:shd w:val="clear" w:color="auto" w:fill="FFFFFF"/>
        </w:rPr>
        <w:t>WHERE column_name operator (SELECT select_list</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b/>
          <w:bCs/>
          <w:color w:val="000000"/>
          <w:sz w:val="18"/>
          <w:szCs w:val="18"/>
          <w:shd w:val="clear" w:color="auto" w:fill="FFFFFF"/>
        </w:rPr>
        <w:t>FROM table_name</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b/>
          <w:bCs/>
          <w:color w:val="000000"/>
          <w:sz w:val="18"/>
          <w:szCs w:val="18"/>
          <w:shd w:val="clear" w:color="auto" w:fill="FFFFFF"/>
        </w:rPr>
        <w:t>…)</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In the syntax, observe a second SELECT statement written in the WHERE clause, on the right hand side of the WHERE condition. This SELECT statement is enclosed in parantheses. This subquery is called the inner query and is executed once to return a value that is used by the main (outer) query. Subqueries can be different in different places in a SELECT statement, such as the WHERE clause, HAVING clause, FROM clause, SELECT column list etc.</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The query to retrieve the details of employees who belong to the same department as Alexander Khoo is :</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b/>
          <w:bCs/>
          <w:color w:val="000000"/>
          <w:sz w:val="18"/>
          <w:szCs w:val="18"/>
          <w:shd w:val="clear" w:color="auto" w:fill="FFFFFF"/>
        </w:rPr>
        <w:t>SELECT *</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b/>
          <w:bCs/>
          <w:color w:val="000000"/>
          <w:sz w:val="18"/>
          <w:szCs w:val="18"/>
          <w:shd w:val="clear" w:color="auto" w:fill="FFFFFF"/>
        </w:rPr>
        <w:t>FROM EMPLOYEES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lastRenderedPageBreak/>
        <w:br/>
      </w:r>
      <w:r w:rsidRPr="00E11B5F">
        <w:rPr>
          <w:rFonts w:asciiTheme="majorHAnsi" w:hAnsiTheme="majorHAnsi"/>
          <w:b/>
          <w:bCs/>
          <w:color w:val="000000"/>
          <w:sz w:val="18"/>
          <w:szCs w:val="18"/>
          <w:shd w:val="clear" w:color="auto" w:fill="FFFFFF"/>
        </w:rPr>
        <w:t>WHERE DEPARTMENT_ID = (SELECT DEPARTMENT_ID</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b/>
          <w:bCs/>
          <w:color w:val="000000"/>
          <w:sz w:val="18"/>
          <w:szCs w:val="18"/>
          <w:shd w:val="clear" w:color="auto" w:fill="FFFFFF"/>
        </w:rPr>
        <w:t>FROM EMPLOYEES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b/>
          <w:bCs/>
          <w:color w:val="000000"/>
          <w:sz w:val="18"/>
          <w:szCs w:val="18"/>
          <w:shd w:val="clear" w:color="auto" w:fill="FFFFFF"/>
        </w:rPr>
        <w:t>WHERE FIRST_NAME='Alexander' AND LAST_NAME='Khoo')</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Some guidelines related to subqueries are:</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 Enclose subqueries in parentheses.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 Place subqueries on the right side of the comparison condition.</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 Use single-row operators with single-row subqueries.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 Use multiple-row operators with multiple-row subqueries.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b/>
          <w:bCs/>
          <w:color w:val="000000"/>
          <w:sz w:val="18"/>
          <w:szCs w:val="18"/>
          <w:shd w:val="clear" w:color="auto" w:fill="FFFFFF"/>
        </w:rPr>
        <w:t>A single-row subquery</w:t>
      </w:r>
      <w:r w:rsidRPr="00E11B5F">
        <w:rPr>
          <w:rFonts w:asciiTheme="majorHAnsi" w:hAnsiTheme="majorHAnsi"/>
          <w:color w:val="000000"/>
          <w:sz w:val="18"/>
          <w:szCs w:val="18"/>
          <w:shd w:val="clear" w:color="auto" w:fill="FFFFFF"/>
        </w:rPr>
        <w:t> is one where the subquery returns only one value. In such a subquery you must use a single-row operator such as: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The single-row operators are used to write single-row subqueries. The table below demonstrates the use of the single-row operators in writing single-row subqueries.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    </w:t>
      </w:r>
      <w:r w:rsidRPr="00E11B5F">
        <w:rPr>
          <w:rFonts w:asciiTheme="majorHAnsi" w:hAnsiTheme="majorHAnsi"/>
          <w:b/>
          <w:bCs/>
          <w:color w:val="000000"/>
          <w:sz w:val="18"/>
          <w:szCs w:val="18"/>
          <w:shd w:val="clear" w:color="auto" w:fill="FFFFFF"/>
        </w:rPr>
        <w:t>Retreive the details of employees who get the same salary as the employee whose ID is 101.</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SELECT * FROM EMPLOYEES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WHERE SALARY=(SELECT SALARY FROM EMPLOYEES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WHERE EMPLOYEE_ID=101);</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&lt;&gt; </w:t>
      </w:r>
      <w:r w:rsidRPr="00E11B5F">
        <w:rPr>
          <w:rFonts w:asciiTheme="majorHAnsi" w:hAnsiTheme="majorHAnsi"/>
          <w:b/>
          <w:bCs/>
          <w:color w:val="000000"/>
          <w:sz w:val="18"/>
          <w:szCs w:val="18"/>
          <w:shd w:val="clear" w:color="auto" w:fill="FFFFFF"/>
        </w:rPr>
        <w:t>Retreive the details of departments that are not located in the same location ID as department 10.</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SELECT *</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FROM DEPARTMENTS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WHERE LOCATION_ID &lt;&gt;(SELECT</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lastRenderedPageBreak/>
        <w:t>LOCATION_ID</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FROM DEPARTMENTS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WHERE DEPARTMENT_ID=10);</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&gt;   </w:t>
      </w:r>
      <w:r w:rsidRPr="00E11B5F">
        <w:rPr>
          <w:rFonts w:asciiTheme="majorHAnsi" w:hAnsiTheme="majorHAnsi"/>
          <w:b/>
          <w:bCs/>
          <w:color w:val="000000"/>
          <w:sz w:val="18"/>
          <w:szCs w:val="18"/>
          <w:shd w:val="clear" w:color="auto" w:fill="FFFFFF"/>
        </w:rPr>
        <w:t>  Retrieve the details of employees whose salary is greater than the minimum salary.</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SELECT *</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FROM EMPLOYEES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WHERE SALARY &gt; (SELECT</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MIN(SALARY)</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FROM EMPLOYEES);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&gt;=    </w:t>
      </w:r>
      <w:r w:rsidRPr="00E11B5F">
        <w:rPr>
          <w:rFonts w:asciiTheme="majorHAnsi" w:hAnsiTheme="majorHAnsi"/>
          <w:b/>
          <w:bCs/>
          <w:color w:val="000000"/>
          <w:sz w:val="18"/>
          <w:szCs w:val="18"/>
          <w:shd w:val="clear" w:color="auto" w:fill="FFFFFF"/>
        </w:rPr>
        <w:t>Retrieve the details of employees who were hired on or after the same date that employee 201 was hired.</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SELECT * FROM EMPLOYEES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WHERE HIRE_DATE &gt;=(SELECT</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HIRE_DATE</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FROM EMPLOYEES WHERE EMPLOYEE_ID=201);</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&lt;   </w:t>
      </w:r>
      <w:r w:rsidRPr="00E11B5F">
        <w:rPr>
          <w:rFonts w:asciiTheme="majorHAnsi" w:hAnsiTheme="majorHAnsi"/>
          <w:b/>
          <w:bCs/>
          <w:color w:val="000000"/>
          <w:sz w:val="18"/>
          <w:szCs w:val="18"/>
          <w:shd w:val="clear" w:color="auto" w:fill="FFFFFF"/>
        </w:rPr>
        <w:t> Retrieve the details of employees whose salary is less than the maximum salary of employees in department 20.</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SELECT * FROM EMPLOYEES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WHERE SALARY &lt; (SELECT</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MAX(SALARY)</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FROM EMPLOYEES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WHERE DEPARTMENT_ID=20);</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lastRenderedPageBreak/>
        <w:t>&lt;=    </w:t>
      </w:r>
      <w:r w:rsidRPr="00E11B5F">
        <w:rPr>
          <w:rFonts w:asciiTheme="majorHAnsi" w:hAnsiTheme="majorHAnsi"/>
          <w:b/>
          <w:bCs/>
          <w:color w:val="000000"/>
          <w:sz w:val="18"/>
          <w:szCs w:val="18"/>
          <w:shd w:val="clear" w:color="auto" w:fill="FFFFFF"/>
        </w:rPr>
        <w:t>Retrieve the details of employees who were hired on or before the same date that employee 201 was hired.</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SELECT * FROM EMPLOYEES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WHERE HIRE_DATE &lt;=(SELECT</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HIRE_DATE</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FROM EMPLOYEES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WHERE EMPLOYEE_ID=201);</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b/>
          <w:bCs/>
          <w:color w:val="000000"/>
          <w:sz w:val="18"/>
          <w:szCs w:val="18"/>
          <w:shd w:val="clear" w:color="auto" w:fill="FFFFFF"/>
        </w:rPr>
        <w:t>A multiple row subquery</w:t>
      </w:r>
      <w:r w:rsidRPr="00E11B5F">
        <w:rPr>
          <w:rFonts w:asciiTheme="majorHAnsi" w:hAnsiTheme="majorHAnsi"/>
          <w:color w:val="000000"/>
          <w:sz w:val="18"/>
          <w:szCs w:val="18"/>
          <w:shd w:val="clear" w:color="auto" w:fill="FFFFFF"/>
        </w:rPr>
        <w:t> is one where the subquery may return more than one value. In such type of subquery, it is necessary to use a multiple-row operator. If not you might get the ORA-01427 error: single-row subquery returns more than requested number of rows.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The table below describes the multiple-row operators that can be used when writing multiple-row subqueries: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b/>
          <w:bCs/>
          <w:color w:val="000000"/>
          <w:sz w:val="18"/>
          <w:szCs w:val="18"/>
          <w:shd w:val="clear" w:color="auto" w:fill="FFFFFF"/>
        </w:rPr>
        <w:t>IN   </w:t>
      </w:r>
      <w:r w:rsidRPr="00E11B5F">
        <w:rPr>
          <w:rFonts w:asciiTheme="majorHAnsi" w:hAnsiTheme="majorHAnsi"/>
          <w:color w:val="000000"/>
          <w:sz w:val="18"/>
          <w:szCs w:val="18"/>
          <w:shd w:val="clear" w:color="auto" w:fill="FFFFFF"/>
        </w:rPr>
        <w:t> Equal to any value returned by the subquery</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b/>
          <w:bCs/>
          <w:color w:val="000000"/>
          <w:sz w:val="18"/>
          <w:szCs w:val="18"/>
          <w:shd w:val="clear" w:color="auto" w:fill="FFFFFF"/>
        </w:rPr>
        <w:t>ANY  </w:t>
      </w:r>
      <w:r w:rsidRPr="00E11B5F">
        <w:rPr>
          <w:rFonts w:asciiTheme="majorHAnsi" w:hAnsiTheme="majorHAnsi"/>
          <w:color w:val="000000"/>
          <w:sz w:val="18"/>
          <w:szCs w:val="18"/>
          <w:shd w:val="clear" w:color="auto" w:fill="FFFFFF"/>
        </w:rPr>
        <w:t>  Compare value to each value returned by the subquery</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b/>
          <w:bCs/>
          <w:color w:val="000000"/>
          <w:sz w:val="18"/>
          <w:szCs w:val="18"/>
          <w:shd w:val="clear" w:color="auto" w:fill="FFFFFF"/>
        </w:rPr>
        <w:t>ALL   </w:t>
      </w:r>
      <w:r w:rsidRPr="00E11B5F">
        <w:rPr>
          <w:rFonts w:asciiTheme="majorHAnsi" w:hAnsiTheme="majorHAnsi"/>
          <w:color w:val="000000"/>
          <w:sz w:val="18"/>
          <w:szCs w:val="18"/>
          <w:shd w:val="clear" w:color="auto" w:fill="FFFFFF"/>
        </w:rPr>
        <w:t> Compare value to every value returned by the subquery</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The multiple-row operators are used to write multiple-row subqueries. The table below demonstrates the use of the multiple-row operators in writing multiple-row subqueries.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IN  -    </w:t>
      </w:r>
      <w:r w:rsidRPr="00E11B5F">
        <w:rPr>
          <w:rFonts w:asciiTheme="majorHAnsi" w:hAnsiTheme="majorHAnsi"/>
          <w:b/>
          <w:bCs/>
          <w:color w:val="000000"/>
          <w:sz w:val="18"/>
          <w:szCs w:val="18"/>
          <w:shd w:val="clear" w:color="auto" w:fill="FFFFFF"/>
        </w:rPr>
        <w:t> Retreive the department ID, department name and location ID of departments that are located in the same location ID as a location in the UK.</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SELECT DEPARTMENT_ID, DEPARTMENT_NAME, LOCATION_ID</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FROM DEPARTMENTS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WHERE LOCATION_ID IN (SELECT LOCATION_ID FROM LOCATIONS WHERE COUNTRY_ID='UK')</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&gt;  </w:t>
      </w:r>
      <w:r w:rsidRPr="00E11B5F">
        <w:rPr>
          <w:rFonts w:asciiTheme="majorHAnsi" w:hAnsiTheme="majorHAnsi"/>
          <w:b/>
          <w:bCs/>
          <w:color w:val="000000"/>
          <w:sz w:val="18"/>
          <w:szCs w:val="18"/>
          <w:shd w:val="clear" w:color="auto" w:fill="FFFFFF"/>
        </w:rPr>
        <w:t>ALL</w:t>
      </w:r>
      <w:r w:rsidRPr="00E11B5F">
        <w:rPr>
          <w:rFonts w:asciiTheme="majorHAnsi" w:hAnsiTheme="majorHAnsi"/>
          <w:color w:val="000000"/>
          <w:sz w:val="18"/>
          <w:szCs w:val="18"/>
          <w:shd w:val="clear" w:color="auto" w:fill="FFFFFF"/>
        </w:rPr>
        <w:t> (Greater than the maximum returned by the subquery)</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000000"/>
          <w:sz w:val="18"/>
          <w:szCs w:val="18"/>
          <w:shd w:val="clear" w:color="auto" w:fill="FFFFFF"/>
        </w:rPr>
        <w:t>Retrieve the first name of employees whose salary is greater than the all the salaries of employees belonging to department 20.</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lastRenderedPageBreak/>
        <w:br/>
      </w:r>
      <w:r w:rsidRPr="00E11B5F">
        <w:rPr>
          <w:rFonts w:asciiTheme="majorHAnsi" w:hAnsiTheme="majorHAnsi"/>
          <w:color w:val="000000"/>
          <w:sz w:val="18"/>
          <w:szCs w:val="18"/>
          <w:shd w:val="clear" w:color="auto" w:fill="FFFFFF"/>
        </w:rPr>
        <w:t>SELECT FIRST_NAME</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FROM EMPLOYEES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WHERE SALARY &gt; ALL</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(SELECT SALARY</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FROM EMPLOYEES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WHERE DEPARTMENT_ID=20)</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(Less than the least value returned by the subquery)</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000000"/>
          <w:sz w:val="18"/>
          <w:szCs w:val="18"/>
          <w:shd w:val="clear" w:color="auto" w:fill="FFFFFF"/>
        </w:rPr>
        <w:t>Retrieve the first name of employees whose salary is less than all the salaries of employees belonging to department 20.</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SELECT FIRST_NAME</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FROM EMPLOYEES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WHERE SALARY &lt; ALL</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(SELECT SALARY</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FROM EMPLOYEES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WHERE DEPARTMENT_ID=20)</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b/>
          <w:bCs/>
          <w:color w:val="000000"/>
          <w:sz w:val="18"/>
          <w:szCs w:val="18"/>
          <w:shd w:val="clear" w:color="auto" w:fill="FFFFFF"/>
        </w:rPr>
        <w:t>&gt;ANY - </w:t>
      </w:r>
      <w:r w:rsidRPr="00E11B5F">
        <w:rPr>
          <w:rFonts w:asciiTheme="majorHAnsi" w:hAnsiTheme="majorHAnsi"/>
          <w:color w:val="000000"/>
          <w:sz w:val="18"/>
          <w:szCs w:val="18"/>
          <w:shd w:val="clear" w:color="auto" w:fill="FFFFFF"/>
        </w:rPr>
        <w:t>(Greater than the minimum value returned by the subquery)</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000000"/>
          <w:sz w:val="18"/>
          <w:szCs w:val="18"/>
          <w:shd w:val="clear" w:color="auto" w:fill="FFFFFF"/>
        </w:rPr>
        <w:t>Retrieve the first name of employees whose salary is greater than the minimum salary of employees in department 60.</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SELECT FIRST_NAME</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FROM EMPLOYEES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WHERE SALARY &gt; ANY (SELECT SALARY FROM EMPLOYEES WHERE DEPARTMENT_ID=60)</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373B41"/>
          <w:sz w:val="18"/>
          <w:szCs w:val="18"/>
        </w:rPr>
        <w:lastRenderedPageBreak/>
        <w:br/>
      </w:r>
      <w:r w:rsidRPr="00E11B5F">
        <w:rPr>
          <w:rFonts w:asciiTheme="majorHAnsi" w:hAnsiTheme="majorHAnsi"/>
          <w:b/>
          <w:bCs/>
          <w:color w:val="000000"/>
          <w:sz w:val="18"/>
          <w:szCs w:val="18"/>
          <w:shd w:val="clear" w:color="auto" w:fill="FFFFFF"/>
        </w:rPr>
        <w:t>(Less than the maximum value returned by the subquery)</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Retrieve the first name of employees whose salary is less than the maximum salary of employees in department 60.</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SELECT FIRST_NAME</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FROM EMPLOYEES</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WHERE SALARY &lt; ANY</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(SELECT SALARY</w:t>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br/>
      </w:r>
      <w:r w:rsidRPr="00E11B5F">
        <w:rPr>
          <w:rFonts w:asciiTheme="majorHAnsi" w:hAnsiTheme="majorHAnsi"/>
          <w:color w:val="373B41"/>
          <w:sz w:val="18"/>
          <w:szCs w:val="18"/>
        </w:rPr>
        <w:br/>
      </w:r>
      <w:r w:rsidRPr="00E11B5F">
        <w:rPr>
          <w:rFonts w:asciiTheme="majorHAnsi" w:hAnsiTheme="majorHAnsi"/>
          <w:color w:val="000000"/>
          <w:sz w:val="18"/>
          <w:szCs w:val="18"/>
          <w:shd w:val="clear" w:color="auto" w:fill="FFFFFF"/>
        </w:rPr>
        <w:t>FROM EMPLOYEES WHERE DEPARTMENT_ID=10)</w:t>
      </w:r>
    </w:p>
    <w:p w:rsidR="00E11B5F" w:rsidRPr="00E11B5F" w:rsidRDefault="00E11B5F" w:rsidP="00E11B5F">
      <w:pPr>
        <w:spacing w:after="0" w:line="240" w:lineRule="auto"/>
        <w:rPr>
          <w:rFonts w:asciiTheme="majorHAnsi" w:hAnsiTheme="majorHAnsi"/>
          <w:sz w:val="18"/>
          <w:szCs w:val="18"/>
        </w:rPr>
      </w:pPr>
      <w:hyperlink r:id="rId328" w:history="1">
        <w:r w:rsidRPr="00E11B5F">
          <w:rPr>
            <w:rStyle w:val="Hyperlink"/>
            <w:rFonts w:asciiTheme="majorHAnsi" w:hAnsiTheme="majorHAnsi"/>
            <w:color w:val="373B41"/>
            <w:sz w:val="18"/>
            <w:szCs w:val="18"/>
          </w:rPr>
          <w:t>Responsibilities of an ETL tester</w:t>
        </w:r>
      </w:hyperlink>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b/>
          <w:bCs/>
          <w:noProof/>
          <w:color w:val="E6A117"/>
          <w:sz w:val="18"/>
          <w:szCs w:val="18"/>
        </w:rPr>
        <w:drawing>
          <wp:inline distT="0" distB="0" distL="0" distR="0">
            <wp:extent cx="3050540" cy="2282190"/>
            <wp:effectExtent l="19050" t="0" r="0" b="0"/>
            <wp:docPr id="3" name="Picture 3" descr="https://4.bp.blogspot.com/-xG0KHwnrP3Q/XE64MOsfbhI/AAAAAAAAPzE/nuvzvwojlx4WJIAlmTWuIE6qzOkJK7tfwCLcBGAs/s1600/Programs%2Bfor%2BSelenium%25289%2529.png">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4.bp.blogspot.com/-xG0KHwnrP3Q/XE64MOsfbhI/AAAAAAAAPzE/nuvzvwojlx4WJIAlmTWuIE6qzOkJK7tfwCLcBGAs/s1600/Programs%2Bfor%2BSelenium%25289%2529.png">
                      <a:hlinkClick r:id="rId329"/>
                    </pic:cNvPr>
                    <pic:cNvPicPr>
                      <a:picLocks noChangeAspect="1" noChangeArrowheads="1"/>
                    </pic:cNvPicPr>
                  </pic:nvPicPr>
                  <pic:blipFill>
                    <a:blip r:embed="rId330"/>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E11B5F" w:rsidRPr="00E11B5F" w:rsidRDefault="00E11B5F" w:rsidP="00E11B5F">
      <w:pPr>
        <w:spacing w:after="0" w:line="240" w:lineRule="auto"/>
        <w:rPr>
          <w:rFonts w:asciiTheme="majorHAnsi" w:hAnsiTheme="majorHAnsi"/>
          <w:b/>
          <w:bCs/>
          <w:color w:val="343434"/>
          <w:sz w:val="18"/>
          <w:szCs w:val="18"/>
        </w:rPr>
      </w:pPr>
      <w:r w:rsidRPr="00E11B5F">
        <w:rPr>
          <w:rFonts w:asciiTheme="majorHAnsi" w:hAnsiTheme="majorHAnsi"/>
          <w:b/>
          <w:bCs/>
          <w:color w:val="343434"/>
          <w:sz w:val="18"/>
          <w:szCs w:val="18"/>
        </w:rPr>
        <w:t>Responsibilities of an ETL tester</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Key responsibilities of an ETL tester are segregated into three categories</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Stage table/ SFS or MFS</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Business transformation logic applied</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Target table loading from stage file or table after applying atransformation. </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Some of the responsibilities of an ETL tester are</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Test ETL software</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Test components of  ETL datawarehouse</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Execute backend data-driven test</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Create, design and execute test cases, test plans and test harness</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Identify the problem and provide solutions for potential issues</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Approve requirements and design specifications</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Data transfers and Test flat file</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Writing SQL queries3 for various scenarios like count test</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b/>
          <w:bCs/>
          <w:color w:val="343434"/>
          <w:sz w:val="18"/>
          <w:szCs w:val="18"/>
        </w:rPr>
        <w:t>ETL Performance Testing and Tuning</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 xml:space="preserve">ETL performance testingis a confirmation test to ensure that an ETL system can handle the load of multiple users and transactions.  The goal of performance tuning is to optimize session performance by eliminating performance bottlenecks. To tune or improve the performance of the session, you have to identify performance bottlenecks and </w:t>
      </w:r>
      <w:r w:rsidRPr="00E11B5F">
        <w:rPr>
          <w:rFonts w:asciiTheme="majorHAnsi" w:hAnsiTheme="majorHAnsi"/>
          <w:color w:val="343434"/>
          <w:sz w:val="18"/>
          <w:szCs w:val="18"/>
        </w:rPr>
        <w:lastRenderedPageBreak/>
        <w:t>eliminate it. Performance bottlenecks can be found in source and target databases, the mapping, the session and the system. One of the best tools used for performance testing is Informatica.</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b/>
          <w:bCs/>
          <w:color w:val="343434"/>
          <w:sz w:val="18"/>
          <w:szCs w:val="18"/>
        </w:rPr>
        <w:t>Automation of ETL Testing</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The general methodology of ETL testing is to use SQL scripting or do “eyeballing” of data.. These approaches to ETL testing are time-consuming, error-prone and seldom provide complete test coverage. To accelerate, improve coverage, reduce costs, improve defect detection ration of ETL testing in production and development environments, automation is the need of the hour. One such tool is Informatica.</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b/>
          <w:bCs/>
          <w:color w:val="343434"/>
          <w:sz w:val="18"/>
          <w:szCs w:val="18"/>
        </w:rPr>
        <w:t>Best Practices for ETL Testing</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Make sure data is transformed correctly</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 Without any data loss and truncation projected data should be loaded into the data warehouse</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 Ensure that ETL application appropriately rejects and replaces with default values and reports invalid data</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 Need to ensure that the data loaded in data warehouse within prescribed and expected time frames to confirm scalability and performance</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 All methods should have appropriate unit tests regardless of visibility</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To measure their effectiveness all unit tests should use appropriate coverage techniques</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Strive for one assertion per test case</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 Create unit tests that target exceptions</w:t>
      </w:r>
    </w:p>
    <w:tbl>
      <w:tblPr>
        <w:tblW w:w="8909"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3806"/>
        <w:gridCol w:w="5103"/>
      </w:tblGrid>
      <w:tr w:rsidR="00E11B5F" w:rsidRPr="00E11B5F" w:rsidTr="00E34CFD">
        <w:tc>
          <w:tcPr>
            <w:tcW w:w="3806" w:type="dxa"/>
            <w:tcBorders>
              <w:top w:val="outset" w:sz="8" w:space="0" w:color="auto"/>
              <w:left w:val="outset" w:sz="8" w:space="0" w:color="auto"/>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b/>
                <w:bCs/>
                <w:color w:val="343434"/>
                <w:sz w:val="18"/>
                <w:szCs w:val="18"/>
              </w:rPr>
              <w:t>ETL Testing</w:t>
            </w:r>
          </w:p>
        </w:tc>
        <w:tc>
          <w:tcPr>
            <w:tcW w:w="5103" w:type="dxa"/>
            <w:tcBorders>
              <w:top w:val="single" w:sz="8" w:space="0" w:color="DDDDDD"/>
              <w:left w:val="nil"/>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b/>
                <w:bCs/>
                <w:color w:val="343434"/>
                <w:sz w:val="18"/>
                <w:szCs w:val="18"/>
              </w:rPr>
              <w:t>                          Data Base Testing</w:t>
            </w:r>
          </w:p>
        </w:tc>
      </w:tr>
      <w:tr w:rsidR="00E11B5F" w:rsidRPr="00E11B5F" w:rsidTr="00E34CFD">
        <w:tc>
          <w:tcPr>
            <w:tcW w:w="3806" w:type="dxa"/>
            <w:tcBorders>
              <w:top w:val="outset" w:sz="8" w:space="0" w:color="auto"/>
              <w:left w:val="outset" w:sz="8" w:space="0" w:color="auto"/>
              <w:bottom w:val="outset" w:sz="8" w:space="0" w:color="auto"/>
              <w:right w:val="outset" w:sz="8" w:space="0" w:color="auto"/>
            </w:tcBorders>
            <w:shd w:val="clear" w:color="auto" w:fill="FFFFFF"/>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Verifies whether data is moved as expected</w:t>
            </w:r>
          </w:p>
        </w:tc>
        <w:tc>
          <w:tcPr>
            <w:tcW w:w="5103" w:type="dxa"/>
            <w:tcBorders>
              <w:top w:val="nil"/>
              <w:left w:val="nil"/>
              <w:bottom w:val="outset" w:sz="8" w:space="0" w:color="auto"/>
              <w:right w:val="outset" w:sz="8" w:space="0" w:color="auto"/>
            </w:tcBorders>
            <w:shd w:val="clear" w:color="auto" w:fill="FFFFFF"/>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The primary goal is to check if the data is following the rules/ standards defined in the Data Model</w:t>
            </w:r>
          </w:p>
        </w:tc>
      </w:tr>
      <w:tr w:rsidR="00E11B5F" w:rsidRPr="00E11B5F" w:rsidTr="00E34CFD">
        <w:tc>
          <w:tcPr>
            <w:tcW w:w="3806" w:type="dxa"/>
            <w:tcBorders>
              <w:top w:val="outset" w:sz="8" w:space="0" w:color="auto"/>
              <w:left w:val="outset" w:sz="8" w:space="0" w:color="auto"/>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Verifies whether counts in the source and target are matching</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Verifies whether the data transformed is as per expectation</w:t>
            </w:r>
          </w:p>
        </w:tc>
        <w:tc>
          <w:tcPr>
            <w:tcW w:w="5103" w:type="dxa"/>
            <w:tcBorders>
              <w:top w:val="nil"/>
              <w:left w:val="nil"/>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Verify that there are no orphan records and foreign-primary key relations are maintained</w:t>
            </w:r>
          </w:p>
        </w:tc>
      </w:tr>
      <w:tr w:rsidR="00E11B5F" w:rsidRPr="00E11B5F" w:rsidTr="00E34CFD">
        <w:tc>
          <w:tcPr>
            <w:tcW w:w="3806" w:type="dxa"/>
            <w:tcBorders>
              <w:top w:val="outset" w:sz="8" w:space="0" w:color="auto"/>
              <w:left w:val="outset" w:sz="8" w:space="0" w:color="auto"/>
              <w:bottom w:val="outset" w:sz="8" w:space="0" w:color="auto"/>
              <w:right w:val="outset" w:sz="8" w:space="0" w:color="auto"/>
            </w:tcBorders>
            <w:shd w:val="clear" w:color="auto" w:fill="FFFFFF"/>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Verifies that the foreign primary key relations are preserved during the ETL</w:t>
            </w:r>
          </w:p>
        </w:tc>
        <w:tc>
          <w:tcPr>
            <w:tcW w:w="5103" w:type="dxa"/>
            <w:tcBorders>
              <w:top w:val="nil"/>
              <w:left w:val="nil"/>
              <w:bottom w:val="outset" w:sz="8" w:space="0" w:color="auto"/>
              <w:right w:val="outset" w:sz="8" w:space="0" w:color="auto"/>
            </w:tcBorders>
            <w:shd w:val="clear" w:color="auto" w:fill="FFFFFF"/>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Verifies that there are no redundant tables and database is optimally normalized</w:t>
            </w:r>
          </w:p>
        </w:tc>
      </w:tr>
      <w:tr w:rsidR="00E11B5F" w:rsidRPr="00E11B5F" w:rsidTr="00E34CFD">
        <w:trPr>
          <w:trHeight w:val="18"/>
        </w:trPr>
        <w:tc>
          <w:tcPr>
            <w:tcW w:w="3806" w:type="dxa"/>
            <w:tcBorders>
              <w:top w:val="outset" w:sz="8" w:space="0" w:color="auto"/>
              <w:left w:val="outset" w:sz="8" w:space="0" w:color="auto"/>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Verifies for duplication in loaded data</w:t>
            </w:r>
          </w:p>
        </w:tc>
        <w:tc>
          <w:tcPr>
            <w:tcW w:w="5103" w:type="dxa"/>
            <w:tcBorders>
              <w:top w:val="nil"/>
              <w:left w:val="nil"/>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Verify if data is missing in columns where required</w:t>
            </w:r>
          </w:p>
        </w:tc>
      </w:tr>
    </w:tbl>
    <w:p w:rsidR="00E11B5F" w:rsidRPr="00E11B5F" w:rsidRDefault="00E11B5F" w:rsidP="00E11B5F">
      <w:pPr>
        <w:spacing w:after="0" w:line="240" w:lineRule="auto"/>
        <w:rPr>
          <w:rFonts w:asciiTheme="majorHAnsi" w:eastAsia="Times New Roman" w:hAnsiTheme="majorHAnsi" w:cs="Times New Roman"/>
          <w:b/>
          <w:bCs/>
          <w:color w:val="373B41"/>
          <w:kern w:val="36"/>
          <w:sz w:val="18"/>
          <w:szCs w:val="18"/>
        </w:rPr>
      </w:pPr>
    </w:p>
    <w:p w:rsidR="00E11B5F" w:rsidRPr="00E11B5F" w:rsidRDefault="00E11B5F" w:rsidP="00E11B5F">
      <w:pPr>
        <w:spacing w:after="0" w:line="240" w:lineRule="auto"/>
        <w:rPr>
          <w:rFonts w:asciiTheme="majorHAnsi" w:eastAsia="Times New Roman" w:hAnsiTheme="majorHAnsi" w:cs="Times New Roman"/>
          <w:b/>
          <w:bCs/>
          <w:color w:val="373B41"/>
          <w:kern w:val="36"/>
          <w:sz w:val="18"/>
          <w:szCs w:val="18"/>
        </w:rPr>
      </w:pPr>
      <w:hyperlink r:id="rId331" w:history="1">
        <w:r w:rsidRPr="00E11B5F">
          <w:rPr>
            <w:rFonts w:asciiTheme="majorHAnsi" w:eastAsia="Times New Roman" w:hAnsiTheme="majorHAnsi" w:cs="Times New Roman"/>
            <w:b/>
            <w:bCs/>
            <w:color w:val="373B41"/>
            <w:kern w:val="36"/>
            <w:sz w:val="18"/>
            <w:szCs w:val="18"/>
          </w:rPr>
          <w:t>ETL testing Fundamentals</w:t>
        </w:r>
      </w:hyperlink>
    </w:p>
    <w:p w:rsidR="00E11B5F" w:rsidRPr="00E11B5F" w:rsidRDefault="00E11B5F" w:rsidP="00E11B5F">
      <w:pPr>
        <w:spacing w:after="0" w:line="240" w:lineRule="auto"/>
        <w:rPr>
          <w:rFonts w:asciiTheme="majorHAnsi" w:eastAsia="Times New Roman" w:hAnsiTheme="majorHAnsi" w:cs="Times New Roman"/>
          <w:color w:val="373B41"/>
          <w:sz w:val="18"/>
          <w:szCs w:val="18"/>
        </w:rPr>
      </w:pP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Comprehensive testing of a data warehouse at every point throughout the ETL (extract, transform, and load) process is becoming increasingly important as more data is being collected and used for strategic decision-making. Data warehouse or ETL testing is often initiated as a result of mergers and acquisitions, compliance and regulations, data consolidation, and the increased reliance on data-driven decision making (use of Business Intelligence tools, etc.). ETL testing is commonly implemented either manually or with the help of a tool (functional testing tool, ETL tool, proprietary utilities). Let us understand some of the basic ETL concepts.</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BI / Data Warehousing testing projects can be conjectured to be divided into ETL (Extract – Transform – Load) testing and henceforth the report testing.</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Extract Transform Load</w:t>
      </w:r>
      <w:r w:rsidRPr="00E11B5F">
        <w:rPr>
          <w:rFonts w:asciiTheme="majorHAnsi" w:eastAsia="Times New Roman" w:hAnsiTheme="majorHAnsi" w:cs="Times New Roman"/>
          <w:color w:val="373B41"/>
          <w:sz w:val="18"/>
          <w:szCs w:val="18"/>
        </w:rPr>
        <w:t> is the process to enable businesses to consolidate their data while moving it from place to place (i.e.) moving data from source systems into the data warehouse. The data can arrive from any source: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lastRenderedPageBreak/>
        <w:br/>
      </w:r>
      <w:r w:rsidRPr="00E11B5F">
        <w:rPr>
          <w:rFonts w:asciiTheme="majorHAnsi" w:eastAsia="Times New Roman" w:hAnsiTheme="majorHAnsi" w:cs="Times New Roman"/>
          <w:b/>
          <w:bCs/>
          <w:color w:val="373B41"/>
          <w:sz w:val="18"/>
          <w:szCs w:val="18"/>
        </w:rPr>
        <w:t>Extract -</w:t>
      </w:r>
      <w:r w:rsidRPr="00E11B5F">
        <w:rPr>
          <w:rFonts w:asciiTheme="majorHAnsi" w:eastAsia="Times New Roman" w:hAnsiTheme="majorHAnsi" w:cs="Times New Roman"/>
          <w:color w:val="373B41"/>
          <w:sz w:val="18"/>
          <w:szCs w:val="18"/>
        </w:rPr>
        <w:t> It can be defined as extracting the data from numerous heterogeneous systems.</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Transform -</w:t>
      </w:r>
      <w:r w:rsidRPr="00E11B5F">
        <w:rPr>
          <w:rFonts w:asciiTheme="majorHAnsi" w:eastAsia="Times New Roman" w:hAnsiTheme="majorHAnsi" w:cs="Times New Roman"/>
          <w:color w:val="373B41"/>
          <w:sz w:val="18"/>
          <w:szCs w:val="18"/>
        </w:rPr>
        <w:t> Applying the business logics as specified b y the business on the data derived from sources.</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Load -</w:t>
      </w:r>
      <w:r w:rsidRPr="00E11B5F">
        <w:rPr>
          <w:rFonts w:asciiTheme="majorHAnsi" w:eastAsia="Times New Roman" w:hAnsiTheme="majorHAnsi" w:cs="Times New Roman"/>
          <w:color w:val="373B41"/>
          <w:sz w:val="18"/>
          <w:szCs w:val="18"/>
        </w:rPr>
        <w:t> Pumping the data into the final warehouse after completing the above two process. The ETL part of the testing mainly deals with how, when, from, where and what data we carry in our data warehouse from which the final reports are supposed to be generated. Thus, ETL testing spreads across all and each stage of data flow in the warehouse starting from the source databases to the final target warehouse.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Star Schema</w:t>
      </w:r>
      <w:r w:rsidRPr="00E11B5F">
        <w:rPr>
          <w:rFonts w:asciiTheme="majorHAnsi" w:eastAsia="Times New Roman" w:hAnsiTheme="majorHAnsi" w:cs="Times New Roman"/>
          <w:color w:val="373B41"/>
          <w:sz w:val="18"/>
          <w:szCs w:val="18"/>
        </w:rPr>
        <w:br/>
        <w:t>The star schema is perhaps the simplest data warehouse schema. It is called a star schema because the entity-relationship diagram of this schema resembles a star, with points radiating from a central table. The center of the star consists of a large fact table and the points of the star are the dimension tables.</w:t>
      </w:r>
      <w:r w:rsidRPr="00E11B5F">
        <w:rPr>
          <w:rFonts w:asciiTheme="majorHAnsi" w:eastAsia="Times New Roman" w:hAnsiTheme="majorHAnsi" w:cs="Times New Roman"/>
          <w:color w:val="373B41"/>
          <w:sz w:val="18"/>
          <w:szCs w:val="18"/>
        </w:rPr>
        <w:br/>
        <w:t>A star schema is characterized by one OR more of very large fact tables that contain the primary information in the data warehouse, and a number of much smaller dimension tables (OR lookup tables), each of which contains information about the entries for a particular attribute in the fact table.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A star query is a join between a fact table and a number of dimension tables. Each dimension table is joined to the fact table using a primary key to foreign key join, but the dimension tables are not joined to each other. The cost-based optimizer recognizes star queries and generates efficient execution plans for them. A typical fact table contains keys and measures. For example, in the sample schema, the fact table sales, contain the measures, quantity sold, amount, average, the keys time key, item-key, branch key, and location key. The dimension tables are time, branch, item and location.</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Snow-Flake Schema</w:t>
      </w:r>
      <w:r w:rsidRPr="00E11B5F">
        <w:rPr>
          <w:rFonts w:asciiTheme="majorHAnsi" w:eastAsia="Times New Roman" w:hAnsiTheme="majorHAnsi" w:cs="Times New Roman"/>
          <w:color w:val="373B41"/>
          <w:sz w:val="18"/>
          <w:szCs w:val="18"/>
        </w:rPr>
        <w:t>The snowflake schema is a more complex data warehouse model than a star schema, and is a type of star schema. It is called a snowflake schema because the diagram of the schema resembles a snowflake. Snowflake schemas normalize dimensions to eliminate redundancy. That is, the dimension data has been grouped into multiple tables instead of one large table.</w:t>
      </w:r>
      <w:r w:rsidRPr="00E11B5F">
        <w:rPr>
          <w:rFonts w:asciiTheme="majorHAnsi" w:eastAsia="Times New Roman" w:hAnsiTheme="majorHAnsi" w:cs="Times New Roman"/>
          <w:color w:val="373B41"/>
          <w:sz w:val="18"/>
          <w:szCs w:val="18"/>
        </w:rPr>
        <w:br/>
        <w:t>For example, a location dimension table in a star schema might be normalized into a location table and city table in a snowflake schema. While this saves space, it increases the number of dimension tables and requires more foreign key joins. The result is more complex queries and reduced query performance. Figure above presents a graphical representation of a snowflake schema.</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When to use star schema and snowflake schema?</w:t>
      </w:r>
      <w:r w:rsidRPr="00E11B5F">
        <w:rPr>
          <w:rFonts w:asciiTheme="majorHAnsi" w:eastAsia="Times New Roman" w:hAnsiTheme="majorHAnsi" w:cs="Times New Roman"/>
          <w:b/>
          <w:bCs/>
          <w:color w:val="373B41"/>
          <w:sz w:val="18"/>
          <w:szCs w:val="18"/>
        </w:rPr>
        <w:br/>
      </w:r>
      <w:r w:rsidRPr="00E11B5F">
        <w:rPr>
          <w:rFonts w:asciiTheme="majorHAnsi" w:eastAsia="Times New Roman" w:hAnsiTheme="majorHAnsi" w:cs="Times New Roman"/>
          <w:color w:val="373B41"/>
          <w:sz w:val="18"/>
          <w:szCs w:val="18"/>
        </w:rPr>
        <w:t>When we refer to Star and Snowflake Schemas, we are talking about a dimensional model for a Data Warehouse or a Datamart. The Star schema model gets it name from the design appearance because there is one central fact table surrounded by many dimension tables. The relationship between the fact and dimension tables is created by PK -&gt; FK relationship and the keys are generally surrogate to the natural or business key of the dimension tables. All data for any given dimension is stored in the one dimension table. Thus, the design of the model could potentially look like a STAR. On the other hand, the Snowflake schema model breaks the dimension data into multiple tables for the purpose of making the data more easily understood or for reducing the width of the dimension table. An example of this type of schema might be a dimension with Product data of multiple levels. Each level in the Product Hierarchy might have multiple attributes that are meaningful only to that level. Thus, one would break the single dimension table into multiple tables in a hierarchical fashion with the highest level tied to the fact table. Each table in the dimension hierarchy would be tied to the level above by natural or business key where the highest level would be tied to the fact table by a surrogate key. As you can imagine the appearance of this schema design could resemble the appearance of a snowflake.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lastRenderedPageBreak/>
        <w:br/>
      </w:r>
      <w:r w:rsidRPr="00E11B5F">
        <w:rPr>
          <w:rFonts w:asciiTheme="majorHAnsi" w:eastAsia="Times New Roman" w:hAnsiTheme="majorHAnsi" w:cs="Times New Roman"/>
          <w:b/>
          <w:bCs/>
          <w:color w:val="373B41"/>
          <w:sz w:val="18"/>
          <w:szCs w:val="18"/>
        </w:rPr>
        <w:t>Types of Dimensions Tables</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br/>
        <w:t>Type 1:</w:t>
      </w:r>
      <w:r w:rsidRPr="00E11B5F">
        <w:rPr>
          <w:rFonts w:asciiTheme="majorHAnsi" w:eastAsia="Times New Roman" w:hAnsiTheme="majorHAnsi" w:cs="Times New Roman"/>
          <w:color w:val="373B41"/>
          <w:sz w:val="18"/>
          <w:szCs w:val="18"/>
        </w:rPr>
        <w:t> This is straightforward r e f r e s h . The fields are constantly overwritten and history is not kept for the column. For example should a description change for a Product number,the old value will be over written by the new value.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Type 2:</w:t>
      </w:r>
      <w:r w:rsidRPr="00E11B5F">
        <w:rPr>
          <w:rFonts w:asciiTheme="majorHAnsi" w:eastAsia="Times New Roman" w:hAnsiTheme="majorHAnsi" w:cs="Times New Roman"/>
          <w:color w:val="373B41"/>
          <w:sz w:val="18"/>
          <w:szCs w:val="18"/>
        </w:rPr>
        <w:t> This is known as a slowly changing dimension, as history can be kept. The column(s) where the history is captured has to be defined. In our example of the Product description changing for a product number, if the slowly changing attribute captured is the product description, a new row of data will be created showing the new product description. The old description will still be contained in the old.</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Type 3:</w:t>
      </w:r>
      <w:r w:rsidRPr="00E11B5F">
        <w:rPr>
          <w:rFonts w:asciiTheme="majorHAnsi" w:eastAsia="Times New Roman" w:hAnsiTheme="majorHAnsi" w:cs="Times New Roman"/>
          <w:color w:val="373B41"/>
          <w:sz w:val="18"/>
          <w:szCs w:val="18"/>
        </w:rPr>
        <w:t> This is also a slowly changing dimension. However, instead of a new row, in the example, the old product description will be moved to an “old value” column in the dimension, while the new description will overwrite the existing column. In addition, a date stamp column exists to say when the value was updated. Although there will be no full history here, the previous value prior to the update is captured. No new rows will be created for history as the attribute is measured for the slowly changing value.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Types of fact tables:</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br/>
        <w:t>Transactional:</w:t>
      </w:r>
      <w:r w:rsidRPr="00E11B5F">
        <w:rPr>
          <w:rFonts w:asciiTheme="majorHAnsi" w:eastAsia="Times New Roman" w:hAnsiTheme="majorHAnsi" w:cs="Times New Roman"/>
          <w:color w:val="373B41"/>
          <w:sz w:val="18"/>
          <w:szCs w:val="18"/>
        </w:rPr>
        <w:t> Most facts will fall into this category. The transactional fact will capture transactional data such as sales lines or stock movement lines. The measures for these facts can be summed together.</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Snapshot:</w:t>
      </w:r>
      <w:r w:rsidRPr="00E11B5F">
        <w:rPr>
          <w:rFonts w:asciiTheme="majorHAnsi" w:eastAsia="Times New Roman" w:hAnsiTheme="majorHAnsi" w:cs="Times New Roman"/>
          <w:color w:val="373B41"/>
          <w:sz w:val="18"/>
          <w:szCs w:val="18"/>
        </w:rPr>
        <w:t> A snapshot fact will capture the current data for point for a day. For example, all the current stock positions, where items are, in which branch, at the end of a working day can be captured.</w:t>
      </w:r>
      <w:r w:rsidRPr="00E11B5F">
        <w:rPr>
          <w:rFonts w:asciiTheme="majorHAnsi" w:eastAsia="Times New Roman" w:hAnsiTheme="majorHAnsi" w:cs="Times New Roman"/>
          <w:color w:val="373B41"/>
          <w:sz w:val="18"/>
          <w:szCs w:val="18"/>
        </w:rPr>
        <w:br/>
        <w:t>Snapshot fact measures can be summed for this day, but cannot be summed across more than 2 snapshot days as this data will be incorrect.</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Accumulative: </w:t>
      </w:r>
      <w:r w:rsidRPr="00E11B5F">
        <w:rPr>
          <w:rFonts w:asciiTheme="majorHAnsi" w:eastAsia="Times New Roman" w:hAnsiTheme="majorHAnsi" w:cs="Times New Roman"/>
          <w:color w:val="373B41"/>
          <w:sz w:val="18"/>
          <w:szCs w:val="18"/>
        </w:rPr>
        <w:t>An accumulative snapshot will sum data up for an attribute, and is not based on time. For example, to get the accumulative sales quantity for a sale of a particular product, the row of data will be calculated for this row each night – giving an “accumulative” value.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br/>
        <w:t>Key hit-points in ETL testing are:</w:t>
      </w:r>
      <w:r w:rsidRPr="00E11B5F">
        <w:rPr>
          <w:rFonts w:asciiTheme="majorHAnsi" w:eastAsia="Times New Roman" w:hAnsiTheme="majorHAnsi" w:cs="Times New Roman"/>
          <w:color w:val="373B41"/>
          <w:sz w:val="18"/>
          <w:szCs w:val="18"/>
        </w:rPr>
        <w:t>There are several levels of testing that can be performed during data warehouse testing and they should be defined as part of the testing strategy in different phases (Component Assembly, Product) of testing. Some examples include: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br/>
        <w:t>1. Constraint Testing:</w:t>
      </w:r>
      <w:r w:rsidRPr="00E11B5F">
        <w:rPr>
          <w:rFonts w:asciiTheme="majorHAnsi" w:eastAsia="Times New Roman" w:hAnsiTheme="majorHAnsi" w:cs="Times New Roman"/>
          <w:color w:val="373B41"/>
          <w:sz w:val="18"/>
          <w:szCs w:val="18"/>
        </w:rPr>
        <w:t> During constraint testing, the objective is to validate unique constraints, primary keys, foreign keys, indexes, and relationships. The test script should include these validation points. Some ETL processes can be developed to validate constraints during the loading of the warehouse. If the decision is made to add constraint validation to the ETL process, the ETL code must validate all business rules and relational data requirements. In Automation, it should be ensured that the setup is done correctly and maintained throughout the ever-changing requirements process for effective testing. An alternative to automation is to use manual queries. Queries are written to cover all test scenarios and executed manually.</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br/>
        <w:t>2. Source to Target Counts:</w:t>
      </w:r>
      <w:r w:rsidRPr="00E11B5F">
        <w:rPr>
          <w:rFonts w:asciiTheme="majorHAnsi" w:eastAsia="Times New Roman" w:hAnsiTheme="majorHAnsi" w:cs="Times New Roman"/>
          <w:color w:val="373B41"/>
          <w:sz w:val="18"/>
          <w:szCs w:val="18"/>
        </w:rPr>
        <w:t> The objective of the count test scripts is to determine if the record counts in the source match the record counts in the target. Some ETL processes are capable of capturing record count information such as records read, records written, records in error, etc. If the ETL process used can capture that level of detail and create a list of the counts, allow it to do so. This will save time during the validation process. It is always a good practice to use queries to double check the source to target counts.</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br/>
        <w:t>3. Source to Target Data Validation: </w:t>
      </w:r>
      <w:r w:rsidRPr="00E11B5F">
        <w:rPr>
          <w:rFonts w:asciiTheme="majorHAnsi" w:eastAsia="Times New Roman" w:hAnsiTheme="majorHAnsi" w:cs="Times New Roman"/>
          <w:color w:val="373B41"/>
          <w:sz w:val="18"/>
          <w:szCs w:val="18"/>
        </w:rPr>
        <w:t xml:space="preserve">No ETL process is smart enough to perform source to target field-to-field validation. This piece of the testing cycle is the most labor intensive and requires the most thorough analysis of the </w:t>
      </w:r>
      <w:r w:rsidRPr="00E11B5F">
        <w:rPr>
          <w:rFonts w:asciiTheme="majorHAnsi" w:eastAsia="Times New Roman" w:hAnsiTheme="majorHAnsi" w:cs="Times New Roman"/>
          <w:color w:val="373B41"/>
          <w:sz w:val="18"/>
          <w:szCs w:val="18"/>
        </w:rPr>
        <w:lastRenderedPageBreak/>
        <w:t>data. There are a variety of tests that can be performed during source to target validation. Below is a list of tests that are best practices:</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br/>
        <w:t>4. Transformation and Business Rules:</w:t>
      </w:r>
      <w:r w:rsidRPr="00E11B5F">
        <w:rPr>
          <w:rFonts w:asciiTheme="majorHAnsi" w:eastAsia="Times New Roman" w:hAnsiTheme="majorHAnsi" w:cs="Times New Roman"/>
          <w:color w:val="373B41"/>
          <w:sz w:val="18"/>
          <w:szCs w:val="18"/>
        </w:rPr>
        <w:t> Tests to verify all possible outcomes of the transformation rules, default values, straight moves and as specified in the Business Specification document. As a special mention, Boundary conditions must be tested on the business rules.</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br/>
        <w:t>5. Batch Sequence &amp; Dependency Testing:</w:t>
      </w:r>
      <w:r w:rsidRPr="00E11B5F">
        <w:rPr>
          <w:rFonts w:asciiTheme="majorHAnsi" w:eastAsia="Times New Roman" w:hAnsiTheme="majorHAnsi" w:cs="Times New Roman"/>
          <w:color w:val="373B41"/>
          <w:sz w:val="18"/>
          <w:szCs w:val="18"/>
        </w:rPr>
        <w:t> ETL’s in DW are essentially a sequence of processes that execute in a particular sequence. Dependencies do exist among various processes and the same is critical to maintain the integrity of the data. Executing the sequences in a wrong order might result in inaccurate data in the warehouse. The testing process must include at least 2 iterations of the end–end execution of the whole batch sequence. Data must be checked for its integrity during this testing. The most common type of errors caused because of incorrect sequence is the referential integrity failures, incorrect end-dating (if applicable) etc, reject</w:t>
      </w:r>
      <w:r w:rsidRPr="00E11B5F">
        <w:rPr>
          <w:rFonts w:asciiTheme="majorHAnsi" w:eastAsia="Times New Roman" w:hAnsiTheme="majorHAnsi" w:cs="Times New Roman"/>
          <w:color w:val="373B41"/>
          <w:sz w:val="18"/>
          <w:szCs w:val="18"/>
        </w:rPr>
        <w:br/>
        <w:t>records etc.</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br/>
        <w:t>6. Job restart Testing: </w:t>
      </w:r>
      <w:r w:rsidRPr="00E11B5F">
        <w:rPr>
          <w:rFonts w:asciiTheme="majorHAnsi" w:eastAsia="Times New Roman" w:hAnsiTheme="majorHAnsi" w:cs="Times New Roman"/>
          <w:color w:val="373B41"/>
          <w:sz w:val="18"/>
          <w:szCs w:val="18"/>
        </w:rPr>
        <w:t>In a real production environment, the ETL jobs/processes fail because of number of reasons (say for ex: database related failures, connectivity failures etc). The jobs can fail half/partly executed. A good design always allows for a restart ability of the jobs from the failure point. Although this is more of a design suggestion/approach, it is suggested that every ETL job is built and tested for restart capability.</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br/>
        <w:t>7. Error Handling:</w:t>
      </w:r>
      <w:r w:rsidRPr="00E11B5F">
        <w:rPr>
          <w:rFonts w:asciiTheme="majorHAnsi" w:eastAsia="Times New Roman" w:hAnsiTheme="majorHAnsi" w:cs="Times New Roman"/>
          <w:color w:val="373B41"/>
          <w:sz w:val="18"/>
          <w:szCs w:val="18"/>
        </w:rPr>
        <w:t> Understanding a script might fail during data validation, may confirm the ETL process is working through process validation. During process validation the testing team will work to identify additional data cleansing needs, as well as identify consistent error patterns that could possibly be diverted by modifying the ETL code. It is the responsibility of the validation team to identify any and all records that seem suspect. Once a record has been both data and process validated and the script has passed, the ETL process is functioning correctly. Conversely, if suspect records have been identified and documented during data validation those are not supported through process validation, the ETL process is not functioning correctly.</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br/>
        <w:t>8. Views:</w:t>
      </w:r>
      <w:r w:rsidRPr="00E11B5F">
        <w:rPr>
          <w:rFonts w:asciiTheme="majorHAnsi" w:eastAsia="Times New Roman" w:hAnsiTheme="majorHAnsi" w:cs="Times New Roman"/>
          <w:color w:val="373B41"/>
          <w:sz w:val="18"/>
          <w:szCs w:val="18"/>
        </w:rPr>
        <w:t> Views created on the tables should be tested to ensure the attributes mentioned in the views are correct and the data loaded in the target table matches what is being reflected in the views.</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br/>
        <w:t>9. Sampling:</w:t>
      </w:r>
      <w:r w:rsidRPr="00E11B5F">
        <w:rPr>
          <w:rFonts w:asciiTheme="majorHAnsi" w:eastAsia="Times New Roman" w:hAnsiTheme="majorHAnsi" w:cs="Times New Roman"/>
          <w:color w:val="373B41"/>
          <w:sz w:val="18"/>
          <w:szCs w:val="18"/>
        </w:rPr>
        <w:t> Sampling will involve creating predictions out of a representative portion of the data that is to be loaded into the target table; these predictions will be matched with the actual results obtained from the data loaded for business Analyst Testing. Comparison will be verified to ensure that the predictions match the data loaded into the target table.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br/>
        <w:t>10. Process Testing:</w:t>
      </w:r>
      <w:r w:rsidRPr="00E11B5F">
        <w:rPr>
          <w:rFonts w:asciiTheme="majorHAnsi" w:eastAsia="Times New Roman" w:hAnsiTheme="majorHAnsi" w:cs="Times New Roman"/>
          <w:color w:val="373B41"/>
          <w:sz w:val="18"/>
          <w:szCs w:val="18"/>
        </w:rPr>
        <w:t> The testing of intermediate files and processes to ensure the final outcome is valid and that performance meets the system/business need.</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br/>
        <w:t>11. Duplicate Testing:</w:t>
      </w:r>
      <w:r w:rsidRPr="00E11B5F">
        <w:rPr>
          <w:rFonts w:asciiTheme="majorHAnsi" w:eastAsia="Times New Roman" w:hAnsiTheme="majorHAnsi" w:cs="Times New Roman"/>
          <w:color w:val="373B41"/>
          <w:sz w:val="18"/>
          <w:szCs w:val="18"/>
        </w:rPr>
        <w:t> Duplicate Testing must be performed at each stage of the ETL process and in the final target table. This testing involves checks for duplicates rows and also checks for multiple rows with same primary key, both of which cannot be allowed.</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br/>
        <w:t>12. Performance:</w:t>
      </w:r>
      <w:r w:rsidRPr="00E11B5F">
        <w:rPr>
          <w:rFonts w:asciiTheme="majorHAnsi" w:eastAsia="Times New Roman" w:hAnsiTheme="majorHAnsi" w:cs="Times New Roman"/>
          <w:color w:val="373B41"/>
          <w:sz w:val="18"/>
          <w:szCs w:val="18"/>
        </w:rPr>
        <w:t> It is the most important aspect after data validation. Performance testing should check if the ETL process is completing within the load window.</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br/>
        <w:t>13. Volume:</w:t>
      </w:r>
      <w:r w:rsidRPr="00E11B5F">
        <w:rPr>
          <w:rFonts w:asciiTheme="majorHAnsi" w:eastAsia="Times New Roman" w:hAnsiTheme="majorHAnsi" w:cs="Times New Roman"/>
          <w:color w:val="373B41"/>
          <w:sz w:val="18"/>
          <w:szCs w:val="18"/>
        </w:rPr>
        <w:t> Verify that the system can process the maximum expected quantity of data for a given cycle in the time expected.</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lastRenderedPageBreak/>
        <w:br/>
        <w:t>14.Connectivity Tests:</w:t>
      </w:r>
      <w:r w:rsidRPr="00E11B5F">
        <w:rPr>
          <w:rFonts w:asciiTheme="majorHAnsi" w:eastAsia="Times New Roman" w:hAnsiTheme="majorHAnsi" w:cs="Times New Roman"/>
          <w:color w:val="373B41"/>
          <w:sz w:val="18"/>
          <w:szCs w:val="18"/>
        </w:rPr>
        <w:t> As the name suggests, this involves testing the upstream, downstream interfaces and intra DW connectivity. It is suggested that the testing represents the exact transactions between these interfaces. For ex: If the design approach is to extract the files from source system, we should actually test extracting a file out of the system and not just the</w:t>
      </w:r>
      <w:r w:rsidRPr="00E11B5F">
        <w:rPr>
          <w:rFonts w:asciiTheme="majorHAnsi" w:eastAsia="Times New Roman" w:hAnsiTheme="majorHAnsi" w:cs="Times New Roman"/>
          <w:color w:val="373B41"/>
          <w:sz w:val="18"/>
          <w:szCs w:val="18"/>
        </w:rPr>
        <w:br/>
        <w:t>connectivity.</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br/>
        <w:t>15. Negative Testing:</w:t>
      </w:r>
      <w:r w:rsidRPr="00E11B5F">
        <w:rPr>
          <w:rFonts w:asciiTheme="majorHAnsi" w:eastAsia="Times New Roman" w:hAnsiTheme="majorHAnsi" w:cs="Times New Roman"/>
          <w:color w:val="373B41"/>
          <w:sz w:val="18"/>
          <w:szCs w:val="18"/>
        </w:rPr>
        <w:t> Negative Testing checks whether the application fails and where it should fail with invalid inputs and out of boundary scenarios and to check the behavior of the application.</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br/>
        <w:t>16. Operational Readiness Testing (ORT):</w:t>
      </w:r>
      <w:r w:rsidRPr="00E11B5F">
        <w:rPr>
          <w:rFonts w:asciiTheme="majorHAnsi" w:eastAsia="Times New Roman" w:hAnsiTheme="majorHAnsi" w:cs="Times New Roman"/>
          <w:color w:val="373B41"/>
          <w:sz w:val="18"/>
          <w:szCs w:val="18"/>
        </w:rPr>
        <w:t> This is the final phase of testing which focuses on verifying the deployment of software and the operational readiness of the application. The main areas of testing in this phase include: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Deployment Test</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1. Tests the deployment of the solution</w:t>
      </w:r>
      <w:r w:rsidRPr="00E11B5F">
        <w:rPr>
          <w:rFonts w:asciiTheme="majorHAnsi" w:eastAsia="Times New Roman" w:hAnsiTheme="majorHAnsi" w:cs="Times New Roman"/>
          <w:color w:val="373B41"/>
          <w:sz w:val="18"/>
          <w:szCs w:val="18"/>
        </w:rPr>
        <w:br/>
        <w:t>2. Tests overall technical deployment “checklist” and timeframes</w:t>
      </w:r>
      <w:r w:rsidRPr="00E11B5F">
        <w:rPr>
          <w:rFonts w:asciiTheme="majorHAnsi" w:eastAsia="Times New Roman" w:hAnsiTheme="majorHAnsi" w:cs="Times New Roman"/>
          <w:color w:val="373B41"/>
          <w:sz w:val="18"/>
          <w:szCs w:val="18"/>
        </w:rPr>
        <w:br/>
        <w:t>3. Tests the security aspects of the system including user authentication and</w:t>
      </w:r>
      <w:r w:rsidRPr="00E11B5F">
        <w:rPr>
          <w:rFonts w:asciiTheme="majorHAnsi" w:eastAsia="Times New Roman" w:hAnsiTheme="majorHAnsi" w:cs="Times New Roman"/>
          <w:color w:val="373B41"/>
          <w:sz w:val="18"/>
          <w:szCs w:val="18"/>
        </w:rPr>
        <w:br/>
        <w:t>authorization, and user-access levels.</w:t>
      </w:r>
    </w:p>
    <w:tbl>
      <w:tblPr>
        <w:tblW w:w="6797"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2845"/>
        <w:gridCol w:w="3952"/>
      </w:tblGrid>
      <w:tr w:rsidR="00E11B5F" w:rsidRPr="00E11B5F" w:rsidTr="00E34CFD">
        <w:trPr>
          <w:trHeight w:val="480"/>
        </w:trPr>
        <w:tc>
          <w:tcPr>
            <w:tcW w:w="2845" w:type="dxa"/>
            <w:tcBorders>
              <w:top w:val="outset" w:sz="8" w:space="0" w:color="auto"/>
              <w:left w:val="outset" w:sz="8" w:space="0" w:color="auto"/>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b/>
                <w:bCs/>
                <w:color w:val="343434"/>
                <w:sz w:val="18"/>
                <w:szCs w:val="18"/>
              </w:rPr>
              <w:t>Type of Bugs</w:t>
            </w:r>
          </w:p>
        </w:tc>
        <w:tc>
          <w:tcPr>
            <w:tcW w:w="3952" w:type="dxa"/>
            <w:tcBorders>
              <w:top w:val="single" w:sz="8" w:space="0" w:color="DDDDDD"/>
              <w:left w:val="nil"/>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b/>
                <w:bCs/>
                <w:color w:val="343434"/>
                <w:sz w:val="18"/>
                <w:szCs w:val="18"/>
              </w:rPr>
              <w:t>Description</w:t>
            </w:r>
          </w:p>
        </w:tc>
      </w:tr>
      <w:tr w:rsidR="00E11B5F" w:rsidRPr="00E11B5F" w:rsidTr="00E34CFD">
        <w:tc>
          <w:tcPr>
            <w:tcW w:w="2845" w:type="dxa"/>
            <w:tcBorders>
              <w:top w:val="outset" w:sz="8" w:space="0" w:color="auto"/>
              <w:left w:val="outset" w:sz="8" w:space="0" w:color="auto"/>
              <w:bottom w:val="outset" w:sz="8" w:space="0" w:color="auto"/>
              <w:right w:val="outset" w:sz="8" w:space="0" w:color="auto"/>
            </w:tcBorders>
            <w:shd w:val="clear" w:color="auto" w:fill="FFFFFF"/>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User interface bugs/cosmetic bugs</w:t>
            </w:r>
          </w:p>
        </w:tc>
        <w:tc>
          <w:tcPr>
            <w:tcW w:w="3952" w:type="dxa"/>
            <w:tcBorders>
              <w:top w:val="nil"/>
              <w:left w:val="nil"/>
              <w:bottom w:val="outset" w:sz="8" w:space="0" w:color="auto"/>
              <w:right w:val="outset" w:sz="8" w:space="0" w:color="auto"/>
            </w:tcBorders>
            <w:shd w:val="clear" w:color="auto" w:fill="FFFFFF"/>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          Related to GUI of application</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          Font style, font size, colors, alignment, spelling mistakes, navigation and so on</w:t>
            </w:r>
          </w:p>
        </w:tc>
      </w:tr>
      <w:tr w:rsidR="00E11B5F" w:rsidRPr="00E11B5F" w:rsidTr="00E34CFD">
        <w:tc>
          <w:tcPr>
            <w:tcW w:w="2845" w:type="dxa"/>
            <w:tcBorders>
              <w:top w:val="outset" w:sz="8" w:space="0" w:color="auto"/>
              <w:left w:val="outset" w:sz="8" w:space="0" w:color="auto"/>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Boundary Value Analysis (BVA) related bug</w:t>
            </w:r>
          </w:p>
        </w:tc>
        <w:tc>
          <w:tcPr>
            <w:tcW w:w="3952" w:type="dxa"/>
            <w:tcBorders>
              <w:top w:val="nil"/>
              <w:left w:val="nil"/>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         Minimum and maximum values</w:t>
            </w:r>
          </w:p>
        </w:tc>
      </w:tr>
      <w:tr w:rsidR="00E11B5F" w:rsidRPr="00E11B5F" w:rsidTr="00E34CFD">
        <w:tc>
          <w:tcPr>
            <w:tcW w:w="2845" w:type="dxa"/>
            <w:tcBorders>
              <w:top w:val="outset" w:sz="8" w:space="0" w:color="auto"/>
              <w:left w:val="outset" w:sz="8" w:space="0" w:color="auto"/>
              <w:bottom w:val="outset" w:sz="8" w:space="0" w:color="auto"/>
              <w:right w:val="outset" w:sz="8" w:space="0" w:color="auto"/>
            </w:tcBorders>
            <w:shd w:val="clear" w:color="auto" w:fill="FFFFFF"/>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Equivalence Class Partitioning (ECP) related bug</w:t>
            </w:r>
          </w:p>
        </w:tc>
        <w:tc>
          <w:tcPr>
            <w:tcW w:w="3952" w:type="dxa"/>
            <w:tcBorders>
              <w:top w:val="nil"/>
              <w:left w:val="nil"/>
              <w:bottom w:val="outset" w:sz="8" w:space="0" w:color="auto"/>
              <w:right w:val="outset" w:sz="8" w:space="0" w:color="auto"/>
            </w:tcBorders>
            <w:shd w:val="clear" w:color="auto" w:fill="FFFFFF"/>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          Valid and invalid type</w:t>
            </w:r>
          </w:p>
        </w:tc>
      </w:tr>
      <w:tr w:rsidR="00E11B5F" w:rsidRPr="00E11B5F" w:rsidTr="00E34CFD">
        <w:tc>
          <w:tcPr>
            <w:tcW w:w="2845" w:type="dxa"/>
            <w:tcBorders>
              <w:top w:val="outset" w:sz="8" w:space="0" w:color="auto"/>
              <w:left w:val="outset" w:sz="8" w:space="0" w:color="auto"/>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Input/Output bugs</w:t>
            </w:r>
          </w:p>
        </w:tc>
        <w:tc>
          <w:tcPr>
            <w:tcW w:w="3952" w:type="dxa"/>
            <w:tcBorders>
              <w:top w:val="nil"/>
              <w:left w:val="nil"/>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         Valid values not accepted</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          Invalid values accepted</w:t>
            </w:r>
          </w:p>
        </w:tc>
      </w:tr>
      <w:tr w:rsidR="00E11B5F" w:rsidRPr="00E11B5F" w:rsidTr="00E34CFD">
        <w:tc>
          <w:tcPr>
            <w:tcW w:w="2845" w:type="dxa"/>
            <w:tcBorders>
              <w:top w:val="outset" w:sz="8" w:space="0" w:color="auto"/>
              <w:left w:val="outset" w:sz="8" w:space="0" w:color="auto"/>
              <w:bottom w:val="outset" w:sz="8" w:space="0" w:color="auto"/>
              <w:right w:val="outset" w:sz="8" w:space="0" w:color="auto"/>
            </w:tcBorders>
            <w:shd w:val="clear" w:color="auto" w:fill="FFFFFF"/>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Calculation bugs</w:t>
            </w:r>
          </w:p>
        </w:tc>
        <w:tc>
          <w:tcPr>
            <w:tcW w:w="3952" w:type="dxa"/>
            <w:tcBorders>
              <w:top w:val="nil"/>
              <w:left w:val="nil"/>
              <w:bottom w:val="outset" w:sz="8" w:space="0" w:color="auto"/>
              <w:right w:val="outset" w:sz="8" w:space="0" w:color="auto"/>
            </w:tcBorders>
            <w:shd w:val="clear" w:color="auto" w:fill="FFFFFF"/>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         Mathematical errors</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         Final output is wrong</w:t>
            </w:r>
          </w:p>
        </w:tc>
      </w:tr>
      <w:tr w:rsidR="00E11B5F" w:rsidRPr="00E11B5F" w:rsidTr="00E34CFD">
        <w:tc>
          <w:tcPr>
            <w:tcW w:w="2845" w:type="dxa"/>
            <w:tcBorders>
              <w:top w:val="outset" w:sz="8" w:space="0" w:color="auto"/>
              <w:left w:val="outset" w:sz="8" w:space="0" w:color="auto"/>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Load Condition bugs</w:t>
            </w:r>
          </w:p>
        </w:tc>
        <w:tc>
          <w:tcPr>
            <w:tcW w:w="3952" w:type="dxa"/>
            <w:tcBorders>
              <w:top w:val="nil"/>
              <w:left w:val="nil"/>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         Does not allows multiple users</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         Does not allows customer expected load</w:t>
            </w:r>
          </w:p>
        </w:tc>
      </w:tr>
      <w:tr w:rsidR="00E11B5F" w:rsidRPr="00E11B5F" w:rsidTr="00E34CFD">
        <w:tc>
          <w:tcPr>
            <w:tcW w:w="2845" w:type="dxa"/>
            <w:tcBorders>
              <w:top w:val="outset" w:sz="8" w:space="0" w:color="auto"/>
              <w:left w:val="outset" w:sz="8" w:space="0" w:color="auto"/>
              <w:bottom w:val="outset" w:sz="8" w:space="0" w:color="auto"/>
              <w:right w:val="outset" w:sz="8" w:space="0" w:color="auto"/>
            </w:tcBorders>
            <w:shd w:val="clear" w:color="auto" w:fill="FFFFFF"/>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Race Condition bugs</w:t>
            </w:r>
          </w:p>
        </w:tc>
        <w:tc>
          <w:tcPr>
            <w:tcW w:w="3952" w:type="dxa"/>
            <w:tcBorders>
              <w:top w:val="nil"/>
              <w:left w:val="nil"/>
              <w:bottom w:val="outset" w:sz="8" w:space="0" w:color="auto"/>
              <w:right w:val="outset" w:sz="8" w:space="0" w:color="auto"/>
            </w:tcBorders>
            <w:shd w:val="clear" w:color="auto" w:fill="FFFFFF"/>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         System crash &amp; hang</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 xml:space="preserve">·         System cannot run client </w:t>
            </w:r>
            <w:r w:rsidRPr="00E11B5F">
              <w:rPr>
                <w:rFonts w:asciiTheme="majorHAnsi" w:eastAsia="Times New Roman" w:hAnsiTheme="majorHAnsi" w:cs="Times New Roman"/>
                <w:color w:val="343434"/>
                <w:sz w:val="18"/>
                <w:szCs w:val="18"/>
              </w:rPr>
              <w:lastRenderedPageBreak/>
              <w:t>platforms</w:t>
            </w:r>
          </w:p>
        </w:tc>
      </w:tr>
      <w:tr w:rsidR="00E11B5F" w:rsidRPr="00E11B5F" w:rsidTr="00E34CFD">
        <w:tc>
          <w:tcPr>
            <w:tcW w:w="2845" w:type="dxa"/>
            <w:tcBorders>
              <w:top w:val="outset" w:sz="8" w:space="0" w:color="auto"/>
              <w:left w:val="outset" w:sz="8" w:space="0" w:color="auto"/>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lastRenderedPageBreak/>
              <w:t>Version control bugs</w:t>
            </w:r>
          </w:p>
        </w:tc>
        <w:tc>
          <w:tcPr>
            <w:tcW w:w="3952" w:type="dxa"/>
            <w:tcBorders>
              <w:top w:val="nil"/>
              <w:left w:val="nil"/>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         No logo matching</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          No version information available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         This occurs usually in regression testing</w:t>
            </w:r>
          </w:p>
        </w:tc>
      </w:tr>
      <w:tr w:rsidR="00E11B5F" w:rsidRPr="00E11B5F" w:rsidTr="00E34CFD">
        <w:trPr>
          <w:trHeight w:val="135"/>
        </w:trPr>
        <w:tc>
          <w:tcPr>
            <w:tcW w:w="2845" w:type="dxa"/>
            <w:tcBorders>
              <w:top w:val="outset" w:sz="8" w:space="0" w:color="auto"/>
              <w:left w:val="outset" w:sz="8" w:space="0" w:color="auto"/>
              <w:bottom w:val="outset" w:sz="8" w:space="0" w:color="auto"/>
              <w:right w:val="outset" w:sz="8" w:space="0" w:color="auto"/>
            </w:tcBorders>
            <w:shd w:val="clear" w:color="auto" w:fill="FFFFFF"/>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H/W bugs</w:t>
            </w:r>
          </w:p>
        </w:tc>
        <w:tc>
          <w:tcPr>
            <w:tcW w:w="3952" w:type="dxa"/>
            <w:tcBorders>
              <w:top w:val="nil"/>
              <w:left w:val="nil"/>
              <w:bottom w:val="outset" w:sz="8" w:space="0" w:color="auto"/>
              <w:right w:val="outset" w:sz="8" w:space="0" w:color="auto"/>
            </w:tcBorders>
            <w:shd w:val="clear" w:color="auto" w:fill="FFFFFF"/>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         Device is not responding to the application</w:t>
            </w:r>
          </w:p>
        </w:tc>
      </w:tr>
      <w:tr w:rsidR="00E11B5F" w:rsidRPr="00E11B5F" w:rsidTr="00E34CFD">
        <w:trPr>
          <w:trHeight w:val="45"/>
        </w:trPr>
        <w:tc>
          <w:tcPr>
            <w:tcW w:w="2845" w:type="dxa"/>
            <w:tcBorders>
              <w:top w:val="outset" w:sz="8" w:space="0" w:color="auto"/>
              <w:left w:val="outset" w:sz="8" w:space="0" w:color="auto"/>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Help Source bugs</w:t>
            </w:r>
          </w:p>
        </w:tc>
        <w:tc>
          <w:tcPr>
            <w:tcW w:w="3952" w:type="dxa"/>
            <w:tcBorders>
              <w:top w:val="nil"/>
              <w:left w:val="nil"/>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43434"/>
                <w:sz w:val="18"/>
                <w:szCs w:val="18"/>
              </w:rPr>
              <w:t>·         Mistakes in help documents</w:t>
            </w:r>
          </w:p>
        </w:tc>
      </w:tr>
    </w:tbl>
    <w:p w:rsidR="00E11B5F" w:rsidRPr="00E11B5F" w:rsidRDefault="00E11B5F" w:rsidP="00E11B5F">
      <w:pPr>
        <w:spacing w:after="0" w:line="240" w:lineRule="auto"/>
        <w:rPr>
          <w:rFonts w:asciiTheme="majorHAnsi" w:eastAsia="Times New Roman" w:hAnsiTheme="majorHAnsi" w:cs="Times New Roman"/>
          <w:b/>
          <w:bCs/>
          <w:kern w:val="36"/>
          <w:sz w:val="18"/>
          <w:szCs w:val="18"/>
        </w:rPr>
      </w:pPr>
      <w:hyperlink r:id="rId332" w:history="1">
        <w:r w:rsidRPr="00E11B5F">
          <w:rPr>
            <w:rFonts w:asciiTheme="majorHAnsi" w:eastAsia="Times New Roman" w:hAnsiTheme="majorHAnsi" w:cs="Times New Roman"/>
            <w:b/>
            <w:bCs/>
            <w:color w:val="373B41"/>
            <w:kern w:val="36"/>
            <w:sz w:val="18"/>
            <w:szCs w:val="18"/>
          </w:rPr>
          <w:t>ETL Test Scenarios and Test Cases</w:t>
        </w:r>
      </w:hyperlink>
    </w:p>
    <w:tbl>
      <w:tblPr>
        <w:tblW w:w="693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858"/>
        <w:gridCol w:w="5074"/>
      </w:tblGrid>
      <w:tr w:rsidR="00E11B5F" w:rsidRPr="00E11B5F" w:rsidTr="00E34CFD">
        <w:tc>
          <w:tcPr>
            <w:tcW w:w="1858" w:type="dxa"/>
            <w:tcBorders>
              <w:top w:val="outset" w:sz="8" w:space="0" w:color="auto"/>
              <w:left w:val="outset" w:sz="8" w:space="0" w:color="auto"/>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b/>
                <w:bCs/>
                <w:color w:val="343434"/>
                <w:sz w:val="18"/>
                <w:szCs w:val="18"/>
              </w:rPr>
              <w:t>Test Scenario</w:t>
            </w:r>
          </w:p>
        </w:tc>
        <w:tc>
          <w:tcPr>
            <w:tcW w:w="5074" w:type="dxa"/>
            <w:tcBorders>
              <w:top w:val="single" w:sz="8" w:space="0" w:color="DDDDDD"/>
              <w:left w:val="nil"/>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b/>
                <w:bCs/>
                <w:color w:val="343434"/>
                <w:sz w:val="18"/>
                <w:szCs w:val="18"/>
              </w:rPr>
              <w:t>Test Cases</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b/>
                <w:bCs/>
                <w:noProof/>
                <w:color w:val="E6A117"/>
                <w:sz w:val="18"/>
                <w:szCs w:val="18"/>
              </w:rPr>
              <w:drawing>
                <wp:inline distT="0" distB="0" distL="0" distR="0">
                  <wp:extent cx="3050540" cy="2282190"/>
                  <wp:effectExtent l="19050" t="0" r="0" b="0"/>
                  <wp:docPr id="5" name="Picture 5" descr="https://2.bp.blogspot.com/-hdd0LzVtqlg/XE7MsiQkZTI/AAAAAAAAPzk/GRZ0c8DKZiMKOniESFPGbVZFIgm5-oregCEwYBhgL/s1600/Programs%2Bfor%2BSelenium%252812%2529.png">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2.bp.blogspot.com/-hdd0LzVtqlg/XE7MsiQkZTI/AAAAAAAAPzk/GRZ0c8DKZiMKOniESFPGbVZFIgm5-oregCEwYBhgL/s1600/Programs%2Bfor%2BSelenium%252812%2529.png">
                            <a:hlinkClick r:id="rId333"/>
                          </pic:cNvPr>
                          <pic:cNvPicPr>
                            <a:picLocks noChangeAspect="1" noChangeArrowheads="1"/>
                          </pic:cNvPicPr>
                        </pic:nvPicPr>
                        <pic:blipFill>
                          <a:blip r:embed="rId334"/>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b/>
                <w:bCs/>
                <w:color w:val="343434"/>
                <w:sz w:val="18"/>
                <w:szCs w:val="18"/>
              </w:rPr>
              <w:t> </w:t>
            </w:r>
          </w:p>
        </w:tc>
      </w:tr>
      <w:tr w:rsidR="00E11B5F" w:rsidRPr="00E11B5F" w:rsidTr="00E34CFD">
        <w:tc>
          <w:tcPr>
            <w:tcW w:w="1858" w:type="dxa"/>
            <w:tcBorders>
              <w:top w:val="outset" w:sz="8" w:space="0" w:color="auto"/>
              <w:left w:val="outset" w:sz="8" w:space="0" w:color="auto"/>
              <w:bottom w:val="outset" w:sz="8" w:space="0" w:color="auto"/>
              <w:right w:val="outset" w:sz="8" w:space="0" w:color="auto"/>
            </w:tcBorders>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Mapping doc validation</w:t>
            </w:r>
          </w:p>
        </w:tc>
        <w:tc>
          <w:tcPr>
            <w:tcW w:w="5074" w:type="dxa"/>
            <w:tcBorders>
              <w:top w:val="nil"/>
              <w:left w:val="nil"/>
              <w:bottom w:val="outset" w:sz="8" w:space="0" w:color="auto"/>
              <w:right w:val="outset" w:sz="8" w:space="0" w:color="auto"/>
            </w:tcBorders>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Verify mapping doc whether corresponding ETL information is provided or not.  Change log should maintain in every mapping doc.</w:t>
            </w:r>
          </w:p>
        </w:tc>
      </w:tr>
      <w:tr w:rsidR="00E11B5F" w:rsidRPr="00E11B5F" w:rsidTr="00E34CFD">
        <w:tc>
          <w:tcPr>
            <w:tcW w:w="1858" w:type="dxa"/>
            <w:tcBorders>
              <w:top w:val="outset" w:sz="8" w:space="0" w:color="auto"/>
              <w:left w:val="outset" w:sz="8" w:space="0" w:color="auto"/>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Validation</w:t>
            </w:r>
          </w:p>
        </w:tc>
        <w:tc>
          <w:tcPr>
            <w:tcW w:w="5074" w:type="dxa"/>
            <w:tcBorders>
              <w:top w:val="nil"/>
              <w:left w:val="nil"/>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1.      Validate the source and target table structure against corresponding mapping doc.</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2.      Source data type and target data type should be same</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3.      Length of data types in both source and target should be equal</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4.      Verify that data field types and formats are specified  </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5.      Source data type length should not less than the target data type length</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6.      Validate the name of columns in the table against mapping doc.</w:t>
            </w:r>
          </w:p>
        </w:tc>
      </w:tr>
      <w:tr w:rsidR="00E11B5F" w:rsidRPr="00E11B5F" w:rsidTr="00E34CFD">
        <w:tc>
          <w:tcPr>
            <w:tcW w:w="1858" w:type="dxa"/>
            <w:tcBorders>
              <w:top w:val="outset" w:sz="8" w:space="0" w:color="auto"/>
              <w:left w:val="outset" w:sz="8" w:space="0" w:color="auto"/>
              <w:bottom w:val="outset" w:sz="8" w:space="0" w:color="auto"/>
              <w:right w:val="outset" w:sz="8" w:space="0" w:color="auto"/>
            </w:tcBorders>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Constraint Validation</w:t>
            </w:r>
          </w:p>
        </w:tc>
        <w:tc>
          <w:tcPr>
            <w:tcW w:w="5074" w:type="dxa"/>
            <w:tcBorders>
              <w:top w:val="nil"/>
              <w:left w:val="nil"/>
              <w:bottom w:val="outset" w:sz="8" w:space="0" w:color="auto"/>
              <w:right w:val="outset" w:sz="8" w:space="0" w:color="auto"/>
            </w:tcBorders>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Ensure the constraints are defined for specific table as expected</w:t>
            </w:r>
          </w:p>
        </w:tc>
      </w:tr>
      <w:tr w:rsidR="00E11B5F" w:rsidRPr="00E11B5F" w:rsidTr="00E34CFD">
        <w:tc>
          <w:tcPr>
            <w:tcW w:w="1858" w:type="dxa"/>
            <w:tcBorders>
              <w:top w:val="outset" w:sz="8" w:space="0" w:color="auto"/>
              <w:left w:val="outset" w:sz="8" w:space="0" w:color="auto"/>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lastRenderedPageBreak/>
              <w:t>Data consistency issues</w:t>
            </w:r>
          </w:p>
          <w:p w:rsidR="00E11B5F" w:rsidRPr="00E11B5F" w:rsidRDefault="00E11B5F" w:rsidP="00E11B5F">
            <w:pPr>
              <w:spacing w:after="0" w:line="240" w:lineRule="auto"/>
              <w:rPr>
                <w:rFonts w:asciiTheme="majorHAnsi" w:eastAsia="Times New Roman" w:hAnsiTheme="majorHAnsi" w:cs="Times New Roman"/>
                <w:sz w:val="18"/>
                <w:szCs w:val="18"/>
              </w:rPr>
            </w:pPr>
          </w:p>
        </w:tc>
        <w:tc>
          <w:tcPr>
            <w:tcW w:w="5074" w:type="dxa"/>
            <w:tcBorders>
              <w:top w:val="nil"/>
              <w:left w:val="nil"/>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1.      The data type and length for a particular attribute may vary in files or tables though the semantic definition is the same.</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2.      Misuse of integrity constraints</w:t>
            </w:r>
          </w:p>
        </w:tc>
      </w:tr>
      <w:tr w:rsidR="00E11B5F" w:rsidRPr="00E11B5F" w:rsidTr="00E34CFD">
        <w:tc>
          <w:tcPr>
            <w:tcW w:w="1858" w:type="dxa"/>
            <w:tcBorders>
              <w:top w:val="outset" w:sz="8" w:space="0" w:color="auto"/>
              <w:left w:val="outset" w:sz="8" w:space="0" w:color="auto"/>
              <w:bottom w:val="outset" w:sz="8" w:space="0" w:color="auto"/>
              <w:right w:val="outset" w:sz="8" w:space="0" w:color="auto"/>
            </w:tcBorders>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Completeness Issues</w:t>
            </w:r>
          </w:p>
        </w:tc>
        <w:tc>
          <w:tcPr>
            <w:tcW w:w="5074" w:type="dxa"/>
            <w:tcBorders>
              <w:top w:val="nil"/>
              <w:left w:val="nil"/>
              <w:bottom w:val="outset" w:sz="8" w:space="0" w:color="auto"/>
              <w:right w:val="outset" w:sz="8" w:space="0" w:color="auto"/>
            </w:tcBorders>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1.      Ensure that all expected data is loaded into target table.</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2.      Compare record counts between source and target.</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3.      Check for any rejected records</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4.      Check data should not be truncated in the column of target tables</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5.      Check boundary value analysis</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6.      Compares unique values of key fields between data loaded to WH and source data</w:t>
            </w:r>
          </w:p>
        </w:tc>
      </w:tr>
      <w:tr w:rsidR="00E11B5F" w:rsidRPr="00E11B5F" w:rsidTr="00E34CFD">
        <w:tc>
          <w:tcPr>
            <w:tcW w:w="1858" w:type="dxa"/>
            <w:tcBorders>
              <w:top w:val="outset" w:sz="8" w:space="0" w:color="auto"/>
              <w:left w:val="outset" w:sz="8" w:space="0" w:color="auto"/>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Correctness Issues</w:t>
            </w:r>
          </w:p>
        </w:tc>
        <w:tc>
          <w:tcPr>
            <w:tcW w:w="5074" w:type="dxa"/>
            <w:tcBorders>
              <w:top w:val="nil"/>
              <w:left w:val="nil"/>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1.      Data that is misspelled or inaccurately recorded</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2.      Null, non-unique or out of range data</w:t>
            </w:r>
          </w:p>
        </w:tc>
      </w:tr>
      <w:tr w:rsidR="00E11B5F" w:rsidRPr="00E11B5F" w:rsidTr="00E34CFD">
        <w:tc>
          <w:tcPr>
            <w:tcW w:w="1858" w:type="dxa"/>
            <w:tcBorders>
              <w:top w:val="outset" w:sz="8" w:space="0" w:color="auto"/>
              <w:left w:val="outset" w:sz="8" w:space="0" w:color="auto"/>
              <w:bottom w:val="outset" w:sz="8" w:space="0" w:color="auto"/>
              <w:right w:val="outset" w:sz="8" w:space="0" w:color="auto"/>
            </w:tcBorders>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Transformation</w:t>
            </w:r>
          </w:p>
        </w:tc>
        <w:tc>
          <w:tcPr>
            <w:tcW w:w="5074" w:type="dxa"/>
            <w:tcBorders>
              <w:top w:val="nil"/>
              <w:left w:val="nil"/>
              <w:bottom w:val="outset" w:sz="8" w:space="0" w:color="auto"/>
              <w:right w:val="outset" w:sz="8" w:space="0" w:color="auto"/>
            </w:tcBorders>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Transformation</w:t>
            </w:r>
          </w:p>
        </w:tc>
      </w:tr>
      <w:tr w:rsidR="00E11B5F" w:rsidRPr="00E11B5F" w:rsidTr="00E34CFD">
        <w:tc>
          <w:tcPr>
            <w:tcW w:w="1858" w:type="dxa"/>
            <w:tcBorders>
              <w:top w:val="outset" w:sz="8" w:space="0" w:color="auto"/>
              <w:left w:val="outset" w:sz="8" w:space="0" w:color="auto"/>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Data Quality</w:t>
            </w:r>
          </w:p>
        </w:tc>
        <w:tc>
          <w:tcPr>
            <w:tcW w:w="5074" w:type="dxa"/>
            <w:tcBorders>
              <w:top w:val="nil"/>
              <w:left w:val="nil"/>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1.      Number check: Need to number check and validate it</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2.      Date Check: They have to follow date format and it should be same across all records</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3.      Precision Check</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4.      Data check</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5.      Null check</w:t>
            </w:r>
          </w:p>
        </w:tc>
      </w:tr>
      <w:tr w:rsidR="00E11B5F" w:rsidRPr="00E11B5F" w:rsidTr="00E34CFD">
        <w:tc>
          <w:tcPr>
            <w:tcW w:w="1858" w:type="dxa"/>
            <w:tcBorders>
              <w:top w:val="outset" w:sz="8" w:space="0" w:color="auto"/>
              <w:left w:val="outset" w:sz="8" w:space="0" w:color="auto"/>
              <w:bottom w:val="outset" w:sz="8" w:space="0" w:color="auto"/>
              <w:right w:val="outset" w:sz="8" w:space="0" w:color="auto"/>
            </w:tcBorders>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Null Validate</w:t>
            </w:r>
          </w:p>
        </w:tc>
        <w:tc>
          <w:tcPr>
            <w:tcW w:w="5074" w:type="dxa"/>
            <w:tcBorders>
              <w:top w:val="nil"/>
              <w:left w:val="nil"/>
              <w:bottom w:val="outset" w:sz="8" w:space="0" w:color="auto"/>
              <w:right w:val="outset" w:sz="8" w:space="0" w:color="auto"/>
            </w:tcBorders>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Verify the null values, where “Not Null” specified for a specific column.</w:t>
            </w:r>
          </w:p>
        </w:tc>
      </w:tr>
      <w:tr w:rsidR="00E11B5F" w:rsidRPr="00E11B5F" w:rsidTr="00E34CFD">
        <w:tc>
          <w:tcPr>
            <w:tcW w:w="1858" w:type="dxa"/>
            <w:tcBorders>
              <w:top w:val="outset" w:sz="8" w:space="0" w:color="auto"/>
              <w:left w:val="outset" w:sz="8" w:space="0" w:color="auto"/>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Duplicate Check</w:t>
            </w:r>
          </w:p>
        </w:tc>
        <w:tc>
          <w:tcPr>
            <w:tcW w:w="5074" w:type="dxa"/>
            <w:tcBorders>
              <w:top w:val="nil"/>
              <w:left w:val="nil"/>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1.      Needs to validate the unique key, primary key and any other column should be unique as per the business requirements are having any duplicate rows</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2.      Check if any duplicate values exist in any column which is extracting from multiple columns in source and combining into one column</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3.      As per the client requirements, needs to be ensure that no duplicates in combination of multiple columns within target only</w:t>
            </w:r>
          </w:p>
        </w:tc>
      </w:tr>
      <w:tr w:rsidR="00E11B5F" w:rsidRPr="00E11B5F" w:rsidTr="00E34CFD">
        <w:tc>
          <w:tcPr>
            <w:tcW w:w="1858" w:type="dxa"/>
            <w:tcBorders>
              <w:top w:val="outset" w:sz="8" w:space="0" w:color="auto"/>
              <w:left w:val="outset" w:sz="8" w:space="0" w:color="auto"/>
              <w:bottom w:val="outset" w:sz="8" w:space="0" w:color="auto"/>
              <w:right w:val="outset" w:sz="8" w:space="0" w:color="auto"/>
            </w:tcBorders>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Date Validation</w:t>
            </w:r>
          </w:p>
        </w:tc>
        <w:tc>
          <w:tcPr>
            <w:tcW w:w="5074" w:type="dxa"/>
            <w:tcBorders>
              <w:top w:val="nil"/>
              <w:left w:val="nil"/>
              <w:bottom w:val="outset" w:sz="8" w:space="0" w:color="auto"/>
              <w:right w:val="outset" w:sz="8" w:space="0" w:color="auto"/>
            </w:tcBorders>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Date values are using many areas in ETL development for</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1.      To know the row creation date</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 xml:space="preserve">2.      Identify active records as per the ETL </w:t>
            </w:r>
            <w:r w:rsidRPr="00E11B5F">
              <w:rPr>
                <w:rFonts w:asciiTheme="majorHAnsi" w:eastAsia="Times New Roman" w:hAnsiTheme="majorHAnsi" w:cs="Times New Roman"/>
                <w:color w:val="343434"/>
                <w:sz w:val="18"/>
                <w:szCs w:val="18"/>
              </w:rPr>
              <w:lastRenderedPageBreak/>
              <w:t>development perspective</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3.      Identify active records as per the business requirements perspective</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4.      Sometimes based on the date values the updates and inserts are generated.</w:t>
            </w:r>
          </w:p>
        </w:tc>
      </w:tr>
      <w:tr w:rsidR="00E11B5F" w:rsidRPr="00E11B5F" w:rsidTr="00E34CFD">
        <w:tc>
          <w:tcPr>
            <w:tcW w:w="1858" w:type="dxa"/>
            <w:tcBorders>
              <w:top w:val="outset" w:sz="8" w:space="0" w:color="auto"/>
              <w:left w:val="outset" w:sz="8" w:space="0" w:color="auto"/>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lastRenderedPageBreak/>
              <w:t>Complete Data Validation</w:t>
            </w:r>
          </w:p>
        </w:tc>
        <w:tc>
          <w:tcPr>
            <w:tcW w:w="5074" w:type="dxa"/>
            <w:tcBorders>
              <w:top w:val="nil"/>
              <w:left w:val="nil"/>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1.      To validate the complete data set in source and target table minus a query in a best solution</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2.      We need to source minus target and target minus source</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3.      If minus query returns any value those should be considered as mismatching rows</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4.      Needs to matching rows among source and target using intersect statement</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5.      The count returned by intersect should match with individual counts of source and target tables</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6.      If minus query returns of rows and count intersect is less than source count or target table then we can consider as duplicate rows are existed.</w:t>
            </w:r>
          </w:p>
        </w:tc>
      </w:tr>
      <w:tr w:rsidR="00E11B5F" w:rsidRPr="00E11B5F" w:rsidTr="00E34CFD">
        <w:tc>
          <w:tcPr>
            <w:tcW w:w="1858" w:type="dxa"/>
            <w:tcBorders>
              <w:top w:val="outset" w:sz="8" w:space="0" w:color="auto"/>
              <w:left w:val="outset" w:sz="8" w:space="0" w:color="auto"/>
              <w:bottom w:val="outset" w:sz="8" w:space="0" w:color="auto"/>
              <w:right w:val="outset" w:sz="8" w:space="0" w:color="auto"/>
            </w:tcBorders>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Data Cleanness</w:t>
            </w:r>
          </w:p>
        </w:tc>
        <w:tc>
          <w:tcPr>
            <w:tcW w:w="5074" w:type="dxa"/>
            <w:tcBorders>
              <w:top w:val="nil"/>
              <w:left w:val="nil"/>
              <w:bottom w:val="outset" w:sz="8" w:space="0" w:color="auto"/>
              <w:right w:val="outset" w:sz="8" w:space="0" w:color="auto"/>
            </w:tcBorders>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Unnecessary columns should be deleted before loading into the staging area.</w:t>
            </w:r>
          </w:p>
        </w:tc>
      </w:tr>
    </w:tbl>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b/>
          <w:bCs/>
          <w:color w:val="343434"/>
          <w:sz w:val="18"/>
          <w:szCs w:val="18"/>
        </w:rPr>
        <w:t>How to create ETL Test Case</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ETL testing is a concept which can be applied to different tools and databases in information management industry.  </w:t>
      </w:r>
      <w:r w:rsidRPr="00E11B5F">
        <w:rPr>
          <w:rFonts w:asciiTheme="majorHAnsi" w:hAnsiTheme="majorHAnsi"/>
          <w:b/>
          <w:bCs/>
          <w:color w:val="343434"/>
          <w:sz w:val="18"/>
          <w:szCs w:val="18"/>
        </w:rPr>
        <w:t>The objective of ETL testing is to assure that the data that has been loaded from a source to destination after business transformation is accurate.</w:t>
      </w:r>
      <w:r w:rsidRPr="00E11B5F">
        <w:rPr>
          <w:rFonts w:asciiTheme="majorHAnsi" w:hAnsiTheme="majorHAnsi"/>
          <w:color w:val="343434"/>
          <w:sz w:val="18"/>
          <w:szCs w:val="18"/>
        </w:rPr>
        <w:t>  It also involves the verification of data at various middle stages that are being used between source and destination.</w:t>
      </w:r>
      <w:r w:rsidRPr="00E11B5F">
        <w:rPr>
          <w:rFonts w:asciiTheme="majorHAnsi" w:hAnsiTheme="majorHAnsi"/>
          <w:color w:val="343434"/>
          <w:sz w:val="18"/>
          <w:szCs w:val="18"/>
        </w:rPr>
        <w:br/>
      </w:r>
    </w:p>
    <w:p w:rsidR="00E11B5F" w:rsidRPr="00E11B5F" w:rsidRDefault="00E11B5F" w:rsidP="00E11B5F">
      <w:pPr>
        <w:spacing w:after="0" w:line="240" w:lineRule="auto"/>
        <w:rPr>
          <w:rFonts w:asciiTheme="majorHAnsi" w:hAnsiTheme="majorHAnsi"/>
          <w:color w:val="343434"/>
          <w:sz w:val="18"/>
          <w:szCs w:val="18"/>
        </w:rPr>
      </w:pP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While performing ETL testing, two documents that will always be used by an ETL tester are</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b/>
          <w:bCs/>
          <w:color w:val="343434"/>
          <w:sz w:val="18"/>
          <w:szCs w:val="18"/>
        </w:rPr>
        <w:t> ETL mapping sheets :</w:t>
      </w:r>
      <w:r w:rsidRPr="00E11B5F">
        <w:rPr>
          <w:rFonts w:asciiTheme="majorHAnsi" w:hAnsiTheme="majorHAnsi"/>
          <w:color w:val="343434"/>
          <w:sz w:val="18"/>
          <w:szCs w:val="18"/>
        </w:rPr>
        <w:t>An ETL mapping sheets contain all the information of source and destination tables including each and every column and their look-up in reference tables. An ETL testers need to be comfortable with SQL queries as ETL testing may involve writing big queries with multiple joins to validate data at any stage of ETL. ETL mapping sheets provide a significant help while writing queries for data verification.</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b/>
          <w:bCs/>
          <w:color w:val="343434"/>
          <w:sz w:val="18"/>
          <w:szCs w:val="18"/>
        </w:rPr>
        <w:t>DB Schema of Source, Target: </w:t>
      </w:r>
      <w:r w:rsidRPr="00E11B5F">
        <w:rPr>
          <w:rFonts w:asciiTheme="majorHAnsi" w:hAnsiTheme="majorHAnsi"/>
          <w:color w:val="343434"/>
          <w:sz w:val="18"/>
          <w:szCs w:val="18"/>
        </w:rPr>
        <w:t>It should be kept handy to verify any detail in mapping sheets.</w:t>
      </w:r>
    </w:p>
    <w:p w:rsidR="00E11B5F" w:rsidRPr="00E11B5F" w:rsidRDefault="00E11B5F" w:rsidP="00E11B5F">
      <w:pPr>
        <w:spacing w:after="0" w:line="240" w:lineRule="auto"/>
        <w:rPr>
          <w:rFonts w:asciiTheme="majorHAnsi" w:eastAsia="Times New Roman" w:hAnsiTheme="majorHAnsi" w:cs="Times New Roman"/>
          <w:b/>
          <w:bCs/>
          <w:kern w:val="36"/>
          <w:sz w:val="18"/>
          <w:szCs w:val="18"/>
        </w:rPr>
      </w:pPr>
      <w:hyperlink r:id="rId335" w:history="1">
        <w:r w:rsidRPr="00E11B5F">
          <w:rPr>
            <w:rFonts w:asciiTheme="majorHAnsi" w:eastAsia="Times New Roman" w:hAnsiTheme="majorHAnsi" w:cs="Times New Roman"/>
            <w:b/>
            <w:bCs/>
            <w:color w:val="373B41"/>
            <w:kern w:val="36"/>
            <w:sz w:val="18"/>
            <w:szCs w:val="18"/>
          </w:rPr>
          <w:t>Types of ETL Testing</w:t>
        </w:r>
      </w:hyperlink>
    </w:p>
    <w:tbl>
      <w:tblPr>
        <w:tblW w:w="707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5074"/>
        <w:gridCol w:w="1999"/>
      </w:tblGrid>
      <w:tr w:rsidR="00E11B5F" w:rsidRPr="00E11B5F" w:rsidTr="00E34CFD">
        <w:tc>
          <w:tcPr>
            <w:tcW w:w="5074" w:type="dxa"/>
            <w:tcBorders>
              <w:top w:val="outset" w:sz="8" w:space="0" w:color="auto"/>
              <w:left w:val="outset" w:sz="8" w:space="0" w:color="auto"/>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noProof/>
                <w:color w:val="E6A117"/>
                <w:sz w:val="18"/>
                <w:szCs w:val="18"/>
              </w:rPr>
              <w:lastRenderedPageBreak/>
              <w:drawing>
                <wp:inline distT="0" distB="0" distL="0" distR="0">
                  <wp:extent cx="3050540" cy="2282190"/>
                  <wp:effectExtent l="19050" t="0" r="0" b="0"/>
                  <wp:docPr id="7" name="Picture 7" descr="https://2.bp.blogspot.com/-XZfY9i6iuV8/XFAV34QsyxI/AAAAAAAAP0E/MJtI9KQWkREGAP5sLxEl6a8BkQYni7GawCLcBGAs/s1600/Programs%2Bfor%2BSelenium%252814%2529.png">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2.bp.blogspot.com/-XZfY9i6iuV8/XFAV34QsyxI/AAAAAAAAP0E/MJtI9KQWkREGAP5sLxEl6a8BkQYni7GawCLcBGAs/s1600/Programs%2Bfor%2BSelenium%252814%2529.png">
                            <a:hlinkClick r:id="rId336"/>
                          </pic:cNvPr>
                          <pic:cNvPicPr>
                            <a:picLocks noChangeAspect="1" noChangeArrowheads="1"/>
                          </pic:cNvPicPr>
                        </pic:nvPicPr>
                        <pic:blipFill>
                          <a:blip r:embed="rId337"/>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sz w:val="18"/>
                <w:szCs w:val="18"/>
              </w:rPr>
              <w:br/>
            </w:r>
            <w:r w:rsidRPr="00E11B5F">
              <w:rPr>
                <w:rFonts w:asciiTheme="majorHAnsi" w:eastAsia="Times New Roman" w:hAnsiTheme="majorHAnsi" w:cs="Times New Roman"/>
                <w:b/>
                <w:bCs/>
                <w:color w:val="343434"/>
                <w:sz w:val="18"/>
                <w:szCs w:val="18"/>
              </w:rPr>
              <w:t>Types Of Testing</w:t>
            </w:r>
          </w:p>
        </w:tc>
        <w:tc>
          <w:tcPr>
            <w:tcW w:w="1999" w:type="dxa"/>
            <w:tcBorders>
              <w:top w:val="single" w:sz="8" w:space="0" w:color="DDDDDD"/>
              <w:left w:val="nil"/>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b/>
                <w:bCs/>
                <w:color w:val="343434"/>
                <w:sz w:val="18"/>
                <w:szCs w:val="18"/>
              </w:rPr>
              <w:t>Testing Process</w:t>
            </w:r>
            <w:r w:rsidRPr="00E11B5F">
              <w:rPr>
                <w:rFonts w:asciiTheme="majorHAnsi" w:eastAsia="Times New Roman" w:hAnsiTheme="majorHAnsi" w:cs="Times New Roman"/>
                <w:sz w:val="18"/>
                <w:szCs w:val="18"/>
              </w:rPr>
              <w:br/>
            </w:r>
          </w:p>
        </w:tc>
      </w:tr>
      <w:tr w:rsidR="00E11B5F" w:rsidRPr="00E11B5F" w:rsidTr="00E34CFD">
        <w:tc>
          <w:tcPr>
            <w:tcW w:w="5074" w:type="dxa"/>
            <w:tcBorders>
              <w:top w:val="outset" w:sz="8" w:space="0" w:color="auto"/>
              <w:left w:val="outset" w:sz="8" w:space="0" w:color="auto"/>
              <w:bottom w:val="outset" w:sz="8" w:space="0" w:color="auto"/>
              <w:right w:val="outset" w:sz="8" w:space="0" w:color="auto"/>
            </w:tcBorders>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Production Validation Testing</w:t>
            </w:r>
          </w:p>
        </w:tc>
        <w:tc>
          <w:tcPr>
            <w:tcW w:w="1999" w:type="dxa"/>
            <w:tcBorders>
              <w:top w:val="nil"/>
              <w:left w:val="nil"/>
              <w:bottom w:val="outset" w:sz="8" w:space="0" w:color="auto"/>
              <w:right w:val="outset" w:sz="8" w:space="0" w:color="auto"/>
            </w:tcBorders>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 “Table balancing” or “production reconciliation” this type of ETL  testing is done on data as it is being moved into production systems.  To support your business decision, the data in your production systems has to be in the correct order.  Informatica Data Validation Option provides the ETL testing automation and management capabilities to ensure that production systems are not compromised by the data.</w:t>
            </w:r>
          </w:p>
        </w:tc>
      </w:tr>
      <w:tr w:rsidR="00E11B5F" w:rsidRPr="00E11B5F" w:rsidTr="00E34CFD">
        <w:tc>
          <w:tcPr>
            <w:tcW w:w="5074" w:type="dxa"/>
            <w:tcBorders>
              <w:top w:val="outset" w:sz="8" w:space="0" w:color="auto"/>
              <w:left w:val="outset" w:sz="8" w:space="0" w:color="auto"/>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Source to Target Testing (Validation Testing)</w:t>
            </w:r>
          </w:p>
        </w:tc>
        <w:tc>
          <w:tcPr>
            <w:tcW w:w="1999" w:type="dxa"/>
            <w:tcBorders>
              <w:top w:val="nil"/>
              <w:left w:val="nil"/>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 xml:space="preserve">Such type of testing is carried out to validate </w:t>
            </w:r>
            <w:r w:rsidRPr="00E11B5F">
              <w:rPr>
                <w:rFonts w:asciiTheme="majorHAnsi" w:eastAsia="Times New Roman" w:hAnsiTheme="majorHAnsi" w:cs="Times New Roman"/>
                <w:color w:val="343434"/>
                <w:sz w:val="18"/>
                <w:szCs w:val="18"/>
              </w:rPr>
              <w:lastRenderedPageBreak/>
              <w:t>whether the data values transformed are the expected data values.</w:t>
            </w:r>
          </w:p>
        </w:tc>
      </w:tr>
      <w:tr w:rsidR="00E11B5F" w:rsidRPr="00E11B5F" w:rsidTr="00E34CFD">
        <w:tc>
          <w:tcPr>
            <w:tcW w:w="5074" w:type="dxa"/>
            <w:tcBorders>
              <w:top w:val="outset" w:sz="8" w:space="0" w:color="auto"/>
              <w:left w:val="outset" w:sz="8" w:space="0" w:color="auto"/>
              <w:bottom w:val="outset" w:sz="8" w:space="0" w:color="auto"/>
              <w:right w:val="outset" w:sz="8" w:space="0" w:color="auto"/>
            </w:tcBorders>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lastRenderedPageBreak/>
              <w:t>Application Upgrades</w:t>
            </w:r>
          </w:p>
        </w:tc>
        <w:tc>
          <w:tcPr>
            <w:tcW w:w="1999" w:type="dxa"/>
            <w:tcBorders>
              <w:top w:val="nil"/>
              <w:left w:val="nil"/>
              <w:bottom w:val="outset" w:sz="8" w:space="0" w:color="auto"/>
              <w:right w:val="outset" w:sz="8" w:space="0" w:color="auto"/>
            </w:tcBorders>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Such type of ETL testing can be automatically generated, saving substantial test development time. This type of testing checks whether the data extracted from an older application or repository are exactly same as the data in a repository or new application.</w:t>
            </w:r>
          </w:p>
        </w:tc>
      </w:tr>
      <w:tr w:rsidR="00E11B5F" w:rsidRPr="00E11B5F" w:rsidTr="00E34CFD">
        <w:tc>
          <w:tcPr>
            <w:tcW w:w="5074" w:type="dxa"/>
            <w:tcBorders>
              <w:top w:val="outset" w:sz="8" w:space="0" w:color="auto"/>
              <w:left w:val="outset" w:sz="8" w:space="0" w:color="auto"/>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Metadata Testing</w:t>
            </w:r>
          </w:p>
        </w:tc>
        <w:tc>
          <w:tcPr>
            <w:tcW w:w="1999" w:type="dxa"/>
            <w:tcBorders>
              <w:top w:val="nil"/>
              <w:left w:val="nil"/>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Metadata testing includes testing of data type check, data length check and index/constraint check. </w:t>
            </w:r>
          </w:p>
        </w:tc>
      </w:tr>
      <w:tr w:rsidR="00E11B5F" w:rsidRPr="00E11B5F" w:rsidTr="00E34CFD">
        <w:tc>
          <w:tcPr>
            <w:tcW w:w="5074" w:type="dxa"/>
            <w:tcBorders>
              <w:top w:val="outset" w:sz="8" w:space="0" w:color="auto"/>
              <w:left w:val="outset" w:sz="8" w:space="0" w:color="auto"/>
              <w:bottom w:val="outset" w:sz="8" w:space="0" w:color="auto"/>
              <w:right w:val="outset" w:sz="8" w:space="0" w:color="auto"/>
            </w:tcBorders>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Data Completeness Testing</w:t>
            </w:r>
          </w:p>
        </w:tc>
        <w:tc>
          <w:tcPr>
            <w:tcW w:w="1999" w:type="dxa"/>
            <w:tcBorders>
              <w:top w:val="nil"/>
              <w:left w:val="nil"/>
              <w:bottom w:val="outset" w:sz="8" w:space="0" w:color="auto"/>
              <w:right w:val="outset" w:sz="8" w:space="0" w:color="auto"/>
            </w:tcBorders>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 xml:space="preserve">To verify that all the expected data is loaded in target from the source, data completeness testing is done. Some of the tests that can be run are compare and validate counts, aggregates and actual data between the source and target for columns with simple </w:t>
            </w:r>
            <w:r w:rsidRPr="00E11B5F">
              <w:rPr>
                <w:rFonts w:asciiTheme="majorHAnsi" w:eastAsia="Times New Roman" w:hAnsiTheme="majorHAnsi" w:cs="Times New Roman"/>
                <w:color w:val="343434"/>
                <w:sz w:val="18"/>
                <w:szCs w:val="18"/>
              </w:rPr>
              <w:lastRenderedPageBreak/>
              <w:t>transformation or no transformation. </w:t>
            </w:r>
          </w:p>
        </w:tc>
      </w:tr>
      <w:tr w:rsidR="00E11B5F" w:rsidRPr="00E11B5F" w:rsidTr="00E34CFD">
        <w:tc>
          <w:tcPr>
            <w:tcW w:w="5074" w:type="dxa"/>
            <w:tcBorders>
              <w:top w:val="outset" w:sz="8" w:space="0" w:color="auto"/>
              <w:left w:val="outset" w:sz="8" w:space="0" w:color="auto"/>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lastRenderedPageBreak/>
              <w:t>Data Accuracy Testing</w:t>
            </w:r>
          </w:p>
        </w:tc>
        <w:tc>
          <w:tcPr>
            <w:tcW w:w="1999" w:type="dxa"/>
            <w:tcBorders>
              <w:top w:val="nil"/>
              <w:left w:val="nil"/>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This testing is done to ensure that the data is accurately loaded and transformed as expected.</w:t>
            </w:r>
          </w:p>
        </w:tc>
      </w:tr>
      <w:tr w:rsidR="00E11B5F" w:rsidRPr="00E11B5F" w:rsidTr="00E34CFD">
        <w:tc>
          <w:tcPr>
            <w:tcW w:w="5074" w:type="dxa"/>
            <w:tcBorders>
              <w:top w:val="outset" w:sz="8" w:space="0" w:color="auto"/>
              <w:left w:val="outset" w:sz="8" w:space="0" w:color="auto"/>
              <w:bottom w:val="outset" w:sz="8" w:space="0" w:color="auto"/>
              <w:right w:val="outset" w:sz="8" w:space="0" w:color="auto"/>
            </w:tcBorders>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Data Transformation Testing</w:t>
            </w:r>
          </w:p>
        </w:tc>
        <w:tc>
          <w:tcPr>
            <w:tcW w:w="1999" w:type="dxa"/>
            <w:tcBorders>
              <w:top w:val="nil"/>
              <w:left w:val="nil"/>
              <w:bottom w:val="outset" w:sz="8" w:space="0" w:color="auto"/>
              <w:right w:val="outset" w:sz="8" w:space="0" w:color="auto"/>
            </w:tcBorders>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Testing data transformation is done as in many cases it cannot be achieved by writing one source SQL  query and comparing the output with the target.  Multiple SQL queries may need to be run for each row to verify the transformation rules.</w:t>
            </w:r>
          </w:p>
        </w:tc>
      </w:tr>
      <w:tr w:rsidR="00E11B5F" w:rsidRPr="00E11B5F" w:rsidTr="00E34CFD">
        <w:tc>
          <w:tcPr>
            <w:tcW w:w="5074" w:type="dxa"/>
            <w:tcBorders>
              <w:top w:val="outset" w:sz="8" w:space="0" w:color="auto"/>
              <w:left w:val="outset" w:sz="8" w:space="0" w:color="auto"/>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Data Quality Testing</w:t>
            </w:r>
          </w:p>
        </w:tc>
        <w:tc>
          <w:tcPr>
            <w:tcW w:w="1999" w:type="dxa"/>
            <w:tcBorders>
              <w:top w:val="nil"/>
              <w:left w:val="nil"/>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Data Quality Tests includes syntax and reference tests.  In order to avoid any error due to date or order number during business process Data Quality testing is done.</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Syntax Tests: It will report dirty data,  based on invalid characters, character pattern, incorrect upper or lower case order etc.</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lastRenderedPageBreak/>
              <w:t>Reference Tests: It will check the data according to the data model.  For example: Customer ID</w:t>
            </w:r>
          </w:p>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Data quality testing includes number check, date check, precision check, data check , null check etc. </w:t>
            </w:r>
          </w:p>
        </w:tc>
      </w:tr>
      <w:tr w:rsidR="00E11B5F" w:rsidRPr="00E11B5F" w:rsidTr="00E34CFD">
        <w:tc>
          <w:tcPr>
            <w:tcW w:w="5074" w:type="dxa"/>
            <w:tcBorders>
              <w:top w:val="outset" w:sz="8" w:space="0" w:color="auto"/>
              <w:left w:val="outset" w:sz="8" w:space="0" w:color="auto"/>
              <w:bottom w:val="outset" w:sz="8" w:space="0" w:color="auto"/>
              <w:right w:val="outset" w:sz="8" w:space="0" w:color="auto"/>
            </w:tcBorders>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lastRenderedPageBreak/>
              <w:t>Incremental ETL testing</w:t>
            </w:r>
          </w:p>
        </w:tc>
        <w:tc>
          <w:tcPr>
            <w:tcW w:w="1999" w:type="dxa"/>
            <w:tcBorders>
              <w:top w:val="nil"/>
              <w:left w:val="nil"/>
              <w:bottom w:val="outset" w:sz="8" w:space="0" w:color="auto"/>
              <w:right w:val="outset" w:sz="8" w:space="0" w:color="auto"/>
            </w:tcBorders>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This testing is done to check the data integrity of old and new data with the addition of new data.  Incremental testing verifies that the inserts and updates are getting processed as expected during incremental ETL process.</w:t>
            </w:r>
          </w:p>
        </w:tc>
      </w:tr>
      <w:tr w:rsidR="00E11B5F" w:rsidRPr="00E11B5F" w:rsidTr="00E34CFD">
        <w:trPr>
          <w:trHeight w:val="150"/>
        </w:trPr>
        <w:tc>
          <w:tcPr>
            <w:tcW w:w="5074" w:type="dxa"/>
            <w:tcBorders>
              <w:top w:val="outset" w:sz="8" w:space="0" w:color="auto"/>
              <w:left w:val="outset" w:sz="8" w:space="0" w:color="auto"/>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GUI/Navigation Testing</w:t>
            </w:r>
          </w:p>
        </w:tc>
        <w:tc>
          <w:tcPr>
            <w:tcW w:w="1999" w:type="dxa"/>
            <w:tcBorders>
              <w:top w:val="nil"/>
              <w:left w:val="nil"/>
              <w:bottom w:val="outset" w:sz="8" w:space="0" w:color="auto"/>
              <w:right w:val="outset" w:sz="8" w:space="0" w:color="auto"/>
            </w:tcBorders>
            <w:shd w:val="clear" w:color="auto" w:fill="F9F9F9"/>
            <w:tcMar>
              <w:top w:w="120" w:type="dxa"/>
              <w:left w:w="120" w:type="dxa"/>
              <w:bottom w:w="120" w:type="dxa"/>
              <w:right w:w="120" w:type="dxa"/>
            </w:tcMar>
            <w:hideMark/>
          </w:tcPr>
          <w:p w:rsidR="00E11B5F" w:rsidRPr="00E11B5F" w:rsidRDefault="00E11B5F" w:rsidP="00E11B5F">
            <w:pPr>
              <w:spacing w:after="0" w:line="240" w:lineRule="auto"/>
              <w:rPr>
                <w:rFonts w:asciiTheme="majorHAnsi" w:eastAsia="Times New Roman" w:hAnsiTheme="majorHAnsi" w:cs="Times New Roman"/>
                <w:sz w:val="18"/>
                <w:szCs w:val="18"/>
              </w:rPr>
            </w:pPr>
            <w:r w:rsidRPr="00E11B5F">
              <w:rPr>
                <w:rFonts w:asciiTheme="majorHAnsi" w:eastAsia="Times New Roman" w:hAnsiTheme="majorHAnsi" w:cs="Times New Roman"/>
                <w:color w:val="343434"/>
                <w:sz w:val="18"/>
                <w:szCs w:val="18"/>
              </w:rPr>
              <w:t>This testing is done to check the navigation or GUI aspects of the front end reports.</w:t>
            </w:r>
          </w:p>
        </w:tc>
      </w:tr>
    </w:tbl>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b/>
          <w:bCs/>
          <w:color w:val="343434"/>
          <w:sz w:val="18"/>
          <w:szCs w:val="18"/>
        </w:rPr>
        <w:t>ETL Testing Process</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Similar to other Testing Process, ETL also go through different phases. The different phases of ETL testing process is as follows</w:t>
      </w:r>
      <w:r w:rsidRPr="00E11B5F">
        <w:rPr>
          <w:rFonts w:asciiTheme="majorHAnsi" w:hAnsiTheme="majorHAnsi"/>
          <w:color w:val="343434"/>
          <w:sz w:val="18"/>
          <w:szCs w:val="18"/>
        </w:rPr>
        <w:br/>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noProof/>
          <w:color w:val="343434"/>
          <w:sz w:val="18"/>
          <w:szCs w:val="18"/>
        </w:rPr>
        <w:lastRenderedPageBreak/>
        <w:drawing>
          <wp:inline distT="0" distB="0" distL="0" distR="0">
            <wp:extent cx="9260840" cy="4520565"/>
            <wp:effectExtent l="19050" t="0" r="0" b="0"/>
            <wp:docPr id="9" name="Picture 9" descr="https://lh3.googleusercontent.com/blogger_img_proxy/ANbyha0-VSzu3Arbml3xG6zVcAM-TwyRrGNnVQSqyaFYQEjmmcAP1T2ffGI8tY2nZrZVY6YTMRpz_stQ3gudEIeN_T4iBMCY7PDrjFxODqFg0HwN1fX587dZrtQcCEbwDA=s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blogger_img_proxy/ANbyha0-VSzu3Arbml3xG6zVcAM-TwyRrGNnVQSqyaFYQEjmmcAP1T2ffGI8tY2nZrZVY6YTMRpz_stQ3gudEIeN_T4iBMCY7PDrjFxODqFg0HwN1fX587dZrtQcCEbwDA=s0-d"/>
                    <pic:cNvPicPr>
                      <a:picLocks noChangeAspect="1" noChangeArrowheads="1"/>
                    </pic:cNvPicPr>
                  </pic:nvPicPr>
                  <pic:blipFill>
                    <a:blip r:embed="rId338"/>
                    <a:srcRect/>
                    <a:stretch>
                      <a:fillRect/>
                    </a:stretch>
                  </pic:blipFill>
                  <pic:spPr bwMode="auto">
                    <a:xfrm>
                      <a:off x="0" y="0"/>
                      <a:ext cx="9260840" cy="4520565"/>
                    </a:xfrm>
                    <a:prstGeom prst="rect">
                      <a:avLst/>
                    </a:prstGeom>
                    <a:noFill/>
                    <a:ln w="9525">
                      <a:noFill/>
                      <a:miter lim="800000"/>
                      <a:headEnd/>
                      <a:tailEnd/>
                    </a:ln>
                  </pic:spPr>
                </pic:pic>
              </a:graphicData>
            </a:graphic>
          </wp:inline>
        </w:drawing>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ETL testing is performed in five stages</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 Identifying data sources and requirements</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Data acquisition</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Implement business logics and dimensional Modelling</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Build and populate data</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color w:val="343434"/>
          <w:sz w:val="18"/>
          <w:szCs w:val="18"/>
        </w:rPr>
        <w:t>Build Reports</w:t>
      </w:r>
    </w:p>
    <w:p w:rsidR="00E11B5F" w:rsidRPr="00E11B5F" w:rsidRDefault="00E11B5F" w:rsidP="00E11B5F">
      <w:pPr>
        <w:spacing w:after="0" w:line="240" w:lineRule="auto"/>
        <w:rPr>
          <w:rFonts w:asciiTheme="majorHAnsi" w:hAnsiTheme="majorHAnsi"/>
          <w:color w:val="343434"/>
          <w:sz w:val="18"/>
          <w:szCs w:val="18"/>
        </w:rPr>
      </w:pPr>
      <w:r w:rsidRPr="00E11B5F">
        <w:rPr>
          <w:rFonts w:asciiTheme="majorHAnsi" w:hAnsiTheme="majorHAnsi"/>
          <w:noProof/>
          <w:color w:val="343434"/>
          <w:sz w:val="18"/>
          <w:szCs w:val="18"/>
        </w:rPr>
        <w:drawing>
          <wp:inline distT="0" distB="0" distL="0" distR="0">
            <wp:extent cx="3301833" cy="1953158"/>
            <wp:effectExtent l="19050" t="0" r="0" b="0"/>
            <wp:docPr id="2" name="Picture 10" descr="https://lh3.googleusercontent.com/blogger_img_proxy/ANbyha0IiYL2szxDoh8KV3w0sMZnvCuH69a_dgFH3rD7rjAJsiIclHVipiro-kvxAw7l7YHGz8CVGrmCcec6HEBCfrHaPOrXvKNKdSA36zeOvAjvP4JuXWjk2ayujlmseg=s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blogger_img_proxy/ANbyha0IiYL2szxDoh8KV3w0sMZnvCuH69a_dgFH3rD7rjAJsiIclHVipiro-kvxAw7l7YHGz8CVGrmCcec6HEBCfrHaPOrXvKNKdSA36zeOvAjvP4JuXWjk2ayujlmseg=s0-d"/>
                    <pic:cNvPicPr>
                      <a:picLocks noChangeAspect="1" noChangeArrowheads="1"/>
                    </pic:cNvPicPr>
                  </pic:nvPicPr>
                  <pic:blipFill>
                    <a:blip r:embed="rId339" cstate="print"/>
                    <a:srcRect/>
                    <a:stretch>
                      <a:fillRect/>
                    </a:stretch>
                  </pic:blipFill>
                  <pic:spPr bwMode="auto">
                    <a:xfrm>
                      <a:off x="0" y="0"/>
                      <a:ext cx="3302124" cy="1953330"/>
                    </a:xfrm>
                    <a:prstGeom prst="rect">
                      <a:avLst/>
                    </a:prstGeom>
                    <a:noFill/>
                    <a:ln w="9525">
                      <a:noFill/>
                      <a:miter lim="800000"/>
                      <a:headEnd/>
                      <a:tailEnd/>
                    </a:ln>
                  </pic:spPr>
                </pic:pic>
              </a:graphicData>
            </a:graphic>
          </wp:inline>
        </w:drawing>
      </w:r>
    </w:p>
    <w:p w:rsidR="00E11B5F" w:rsidRPr="00E11B5F" w:rsidRDefault="00E11B5F" w:rsidP="00E11B5F">
      <w:pPr>
        <w:spacing w:after="0" w:line="240" w:lineRule="auto"/>
        <w:rPr>
          <w:rFonts w:asciiTheme="majorHAnsi" w:eastAsia="Times New Roman" w:hAnsiTheme="majorHAnsi" w:cs="Times New Roman"/>
          <w:b/>
          <w:bCs/>
          <w:color w:val="373B41"/>
          <w:kern w:val="36"/>
          <w:sz w:val="18"/>
          <w:szCs w:val="18"/>
        </w:rPr>
      </w:pPr>
      <w:hyperlink r:id="rId340" w:history="1">
        <w:r w:rsidRPr="00E11B5F">
          <w:rPr>
            <w:rFonts w:asciiTheme="majorHAnsi" w:eastAsia="Times New Roman" w:hAnsiTheme="majorHAnsi" w:cs="Times New Roman"/>
            <w:b/>
            <w:bCs/>
            <w:color w:val="373B41"/>
            <w:kern w:val="36"/>
            <w:sz w:val="18"/>
            <w:szCs w:val="18"/>
          </w:rPr>
          <w:t>Data Warehousing Concepts</w:t>
        </w:r>
      </w:hyperlink>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noProof/>
          <w:color w:val="A87227"/>
          <w:sz w:val="18"/>
          <w:szCs w:val="18"/>
        </w:rPr>
        <w:lastRenderedPageBreak/>
        <w:drawing>
          <wp:inline distT="0" distB="0" distL="0" distR="0">
            <wp:extent cx="3050540" cy="2282190"/>
            <wp:effectExtent l="19050" t="0" r="0" b="0"/>
            <wp:docPr id="25" name="Picture 25" descr="https://2.bp.blogspot.com/-rNtLD8rugek/XFKpZyMEL9I/AAAAAAAAP5s/5SAz9eWYaNIIE42frUT6S6HKgjZNJlQ7wCLcBGAs/s1600/Programs%2Bfor%2BSelenium%25285%2529.png">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2.bp.blogspot.com/-rNtLD8rugek/XFKpZyMEL9I/AAAAAAAAP5s/5SAz9eWYaNIIE42frUT6S6HKgjZNJlQ7wCLcBGAs/s1600/Programs%2Bfor%2BSelenium%25285%2529.png">
                      <a:hlinkClick r:id="rId341"/>
                    </pic:cNvPr>
                    <pic:cNvPicPr>
                      <a:picLocks noChangeAspect="1" noChangeArrowheads="1"/>
                    </pic:cNvPicPr>
                  </pic:nvPicPr>
                  <pic:blipFill>
                    <a:blip r:embed="rId342"/>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b/>
          <w:bCs/>
          <w:color w:val="0000FF"/>
          <w:sz w:val="18"/>
          <w:szCs w:val="18"/>
        </w:rPr>
        <w:t>Data Warehouse</w:t>
      </w:r>
      <w:r w:rsidRPr="00E11B5F">
        <w:rPr>
          <w:rFonts w:asciiTheme="majorHAnsi" w:eastAsia="Times New Roman" w:hAnsiTheme="majorHAnsi" w:cs="Times New Roman"/>
          <w:color w:val="373B41"/>
          <w:sz w:val="18"/>
          <w:szCs w:val="18"/>
        </w:rPr>
        <w:br/>
        <w:t>-----------------------</w:t>
      </w:r>
      <w:r w:rsidRPr="00E11B5F">
        <w:rPr>
          <w:rFonts w:asciiTheme="majorHAnsi" w:eastAsia="Times New Roman" w:hAnsiTheme="majorHAnsi" w:cs="Times New Roman"/>
          <w:color w:val="373B41"/>
          <w:sz w:val="18"/>
          <w:szCs w:val="18"/>
        </w:rPr>
        <w:br/>
        <w:t>1) A data warehouse is a relational database that is designed for query and analysis rather than for transaction processing.</w:t>
      </w:r>
      <w:r w:rsidRPr="00E11B5F">
        <w:rPr>
          <w:rFonts w:asciiTheme="majorHAnsi" w:eastAsia="Times New Roman" w:hAnsiTheme="majorHAnsi" w:cs="Times New Roman"/>
          <w:color w:val="373B41"/>
          <w:sz w:val="18"/>
          <w:szCs w:val="18"/>
        </w:rPr>
        <w:br/>
        <w:t>2) A single, complete and consistent store of data obtained from a variety of different sources made available to end users in a format that they can understand and use in a business context.</w:t>
      </w:r>
      <w:r w:rsidRPr="00E11B5F">
        <w:rPr>
          <w:rFonts w:asciiTheme="majorHAnsi" w:eastAsia="Times New Roman" w:hAnsiTheme="majorHAnsi" w:cs="Times New Roman"/>
          <w:color w:val="373B41"/>
          <w:sz w:val="18"/>
          <w:szCs w:val="18"/>
        </w:rPr>
        <w:br/>
        <w:t>3) A technique for assembling and managing data from various sources for the purpose of answering business questions, thus making decisions that were previously not possible.</w:t>
      </w:r>
      <w:r w:rsidRPr="00E11B5F">
        <w:rPr>
          <w:rFonts w:asciiTheme="majorHAnsi" w:eastAsia="Times New Roman" w:hAnsiTheme="majorHAnsi" w:cs="Times New Roman"/>
          <w:color w:val="373B41"/>
          <w:sz w:val="18"/>
          <w:szCs w:val="18"/>
        </w:rPr>
        <w:br/>
        <w:t>4) It contains historical data derived from transaction data.</w:t>
      </w:r>
      <w:r w:rsidRPr="00E11B5F">
        <w:rPr>
          <w:rFonts w:asciiTheme="majorHAnsi" w:eastAsia="Times New Roman" w:hAnsiTheme="majorHAnsi" w:cs="Times New Roman"/>
          <w:color w:val="373B41"/>
          <w:sz w:val="18"/>
          <w:szCs w:val="18"/>
        </w:rPr>
        <w:br/>
        <w:t>5) It can include data from other sources.</w:t>
      </w:r>
      <w:r w:rsidRPr="00E11B5F">
        <w:rPr>
          <w:rFonts w:asciiTheme="majorHAnsi" w:eastAsia="Times New Roman" w:hAnsiTheme="majorHAnsi" w:cs="Times New Roman"/>
          <w:color w:val="373B41"/>
          <w:sz w:val="18"/>
          <w:szCs w:val="18"/>
        </w:rPr>
        <w:br/>
        <w:t>6) It is a consistent store of data obtained from a variety of different sources.</w:t>
      </w:r>
      <w:r w:rsidRPr="00E11B5F">
        <w:rPr>
          <w:rFonts w:asciiTheme="majorHAnsi" w:eastAsia="Times New Roman" w:hAnsiTheme="majorHAnsi" w:cs="Times New Roman"/>
          <w:color w:val="373B41"/>
          <w:sz w:val="18"/>
          <w:szCs w:val="18"/>
        </w:rPr>
        <w:br/>
        <w:t>7) It made available to end users in a way they can understand and use in a business context.</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Why Data Warehouse and It’s testing?</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Business Mandate: There are some major mergers and acquisition taking place and huge amount of data migration takes place</w:t>
      </w:r>
      <w:r w:rsidRPr="00E11B5F">
        <w:rPr>
          <w:rFonts w:asciiTheme="majorHAnsi" w:eastAsia="Times New Roman" w:hAnsiTheme="majorHAnsi" w:cs="Times New Roman"/>
          <w:color w:val="373B41"/>
          <w:sz w:val="18"/>
          <w:szCs w:val="18"/>
        </w:rPr>
        <w:br/>
        <w:t>Testing is to ensure that data transformation and data movement is correct.</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0000FF"/>
          <w:sz w:val="18"/>
          <w:szCs w:val="18"/>
        </w:rPr>
        <w:t>Basic Elements of the Data Warehouse</w:t>
      </w:r>
      <w:r w:rsidRPr="00E11B5F">
        <w:rPr>
          <w:rFonts w:asciiTheme="majorHAnsi" w:eastAsia="Times New Roman" w:hAnsiTheme="majorHAnsi" w:cs="Times New Roman"/>
          <w:color w:val="373B41"/>
          <w:sz w:val="18"/>
          <w:szCs w:val="18"/>
        </w:rPr>
        <w:br/>
        <w:t>-----------------------------------</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Characteristics of Data ware House</w:t>
      </w:r>
      <w:r w:rsidRPr="00E11B5F">
        <w:rPr>
          <w:rFonts w:asciiTheme="majorHAnsi" w:eastAsia="Times New Roman" w:hAnsiTheme="majorHAnsi" w:cs="Times New Roman"/>
          <w:color w:val="373B41"/>
          <w:sz w:val="18"/>
          <w:szCs w:val="18"/>
        </w:rPr>
        <w:br/>
        <w:t>Subject Oriented: Data warehouses are designed to help you analyze data.</w:t>
      </w:r>
      <w:r w:rsidRPr="00E11B5F">
        <w:rPr>
          <w:rFonts w:asciiTheme="majorHAnsi" w:eastAsia="Times New Roman" w:hAnsiTheme="majorHAnsi" w:cs="Times New Roman"/>
          <w:color w:val="373B41"/>
          <w:sz w:val="18"/>
          <w:szCs w:val="18"/>
        </w:rPr>
        <w:br/>
        <w:t>Integrated: Data warehouses must put data from disparate sources into a consistent format.</w:t>
      </w:r>
      <w:r w:rsidRPr="00E11B5F">
        <w:rPr>
          <w:rFonts w:asciiTheme="majorHAnsi" w:eastAsia="Times New Roman" w:hAnsiTheme="majorHAnsi" w:cs="Times New Roman"/>
          <w:color w:val="373B41"/>
          <w:sz w:val="18"/>
          <w:szCs w:val="18"/>
        </w:rPr>
        <w:br/>
        <w:t>They must resolve such problems as naming conflicts and inconsistencies among units of measure.</w:t>
      </w:r>
      <w:r w:rsidRPr="00E11B5F">
        <w:rPr>
          <w:rFonts w:asciiTheme="majorHAnsi" w:eastAsia="Times New Roman" w:hAnsiTheme="majorHAnsi" w:cs="Times New Roman"/>
          <w:color w:val="373B41"/>
          <w:sz w:val="18"/>
          <w:szCs w:val="18"/>
        </w:rPr>
        <w:br/>
        <w:t>Nonvolatile:  It means the data once entered into the data warehouse then it should not be changed.</w:t>
      </w:r>
      <w:r w:rsidRPr="00E11B5F">
        <w:rPr>
          <w:rFonts w:asciiTheme="majorHAnsi" w:eastAsia="Times New Roman" w:hAnsiTheme="majorHAnsi" w:cs="Times New Roman"/>
          <w:color w:val="373B41"/>
          <w:sz w:val="18"/>
          <w:szCs w:val="18"/>
        </w:rPr>
        <w:br/>
        <w:t>Time Variant: It means a data warehouse's focus on change over time.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Goals of a Data Warehouse</w:t>
      </w:r>
      <w:r w:rsidRPr="00E11B5F">
        <w:rPr>
          <w:rFonts w:asciiTheme="majorHAnsi" w:eastAsia="Times New Roman" w:hAnsiTheme="majorHAnsi" w:cs="Times New Roman"/>
          <w:color w:val="373B41"/>
          <w:sz w:val="18"/>
          <w:szCs w:val="18"/>
        </w:rPr>
        <w:br/>
        <w:t>It must make an organization’s information more accessible</w:t>
      </w:r>
      <w:r w:rsidRPr="00E11B5F">
        <w:rPr>
          <w:rFonts w:asciiTheme="majorHAnsi" w:eastAsia="Times New Roman" w:hAnsiTheme="majorHAnsi" w:cs="Times New Roman"/>
          <w:color w:val="373B41"/>
          <w:sz w:val="18"/>
          <w:szCs w:val="18"/>
        </w:rPr>
        <w:br/>
        <w:t>It must make the organization’s information consistent</w:t>
      </w:r>
      <w:r w:rsidRPr="00E11B5F">
        <w:rPr>
          <w:rFonts w:asciiTheme="majorHAnsi" w:eastAsia="Times New Roman" w:hAnsiTheme="majorHAnsi" w:cs="Times New Roman"/>
          <w:color w:val="373B41"/>
          <w:sz w:val="18"/>
          <w:szCs w:val="18"/>
        </w:rPr>
        <w:br/>
        <w:t>It must be adaptive and resilient to change</w:t>
      </w:r>
      <w:r w:rsidRPr="00E11B5F">
        <w:rPr>
          <w:rFonts w:asciiTheme="majorHAnsi" w:eastAsia="Times New Roman" w:hAnsiTheme="majorHAnsi" w:cs="Times New Roman"/>
          <w:color w:val="373B41"/>
          <w:sz w:val="18"/>
          <w:szCs w:val="18"/>
        </w:rPr>
        <w:br/>
        <w:t>It must serve as a foundation for improved decision making</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Data warehouse Advantages</w:t>
      </w:r>
      <w:r w:rsidRPr="00E11B5F">
        <w:rPr>
          <w:rFonts w:asciiTheme="majorHAnsi" w:eastAsia="Times New Roman" w:hAnsiTheme="majorHAnsi" w:cs="Times New Roman"/>
          <w:color w:val="373B41"/>
          <w:sz w:val="18"/>
          <w:szCs w:val="18"/>
        </w:rPr>
        <w:br/>
        <w:t>To provide a consistent common source of information for various cross organizational and functional activity</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lastRenderedPageBreak/>
        <w:t>To Store Large Volumes of Historical Detail Data</w:t>
      </w:r>
      <w:r w:rsidRPr="00E11B5F">
        <w:rPr>
          <w:rFonts w:asciiTheme="majorHAnsi" w:eastAsia="Times New Roman" w:hAnsiTheme="majorHAnsi" w:cs="Times New Roman"/>
          <w:color w:val="373B41"/>
          <w:sz w:val="18"/>
          <w:szCs w:val="18"/>
        </w:rPr>
        <w:br/>
        <w:t>Improve the Ability to Access, Report Against, and Analyze Information</w:t>
      </w:r>
      <w:r w:rsidRPr="00E11B5F">
        <w:rPr>
          <w:rFonts w:asciiTheme="majorHAnsi" w:eastAsia="Times New Roman" w:hAnsiTheme="majorHAnsi" w:cs="Times New Roman"/>
          <w:color w:val="373B41"/>
          <w:sz w:val="18"/>
          <w:szCs w:val="18"/>
        </w:rPr>
        <w:br/>
        <w:t>To solve or improve upon Business Processes</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0000FF"/>
          <w:sz w:val="18"/>
          <w:szCs w:val="18"/>
        </w:rPr>
        <w:t>Why do organizations need a data warehouse?</w:t>
      </w:r>
      <w:r w:rsidRPr="00E11B5F">
        <w:rPr>
          <w:rFonts w:asciiTheme="majorHAnsi" w:eastAsia="Times New Roman" w:hAnsiTheme="majorHAnsi" w:cs="Times New Roman"/>
          <w:color w:val="373B41"/>
          <w:sz w:val="18"/>
          <w:szCs w:val="18"/>
        </w:rPr>
        <w:br/>
        <w:t>--------------------------------------------</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Ad-hoc Reporting and Analysis</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Dynamic presentation through dashboards</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Predictive Analysis </w:t>
      </w:r>
      <w:r w:rsidRPr="00E11B5F">
        <w:rPr>
          <w:rFonts w:asciiTheme="majorHAnsi" w:eastAsia="Times New Roman" w:hAnsiTheme="majorHAnsi" w:cs="Times New Roman"/>
          <w:color w:val="373B41"/>
          <w:sz w:val="18"/>
          <w:szCs w:val="18"/>
        </w:rPr>
        <w:br/>
        <w:t> In business, predictive models utilize the patterns found in historical and transactional data to identify risks and opportunities.</w:t>
      </w:r>
      <w:r w:rsidRPr="00E11B5F">
        <w:rPr>
          <w:rFonts w:asciiTheme="majorHAnsi" w:eastAsia="Times New Roman" w:hAnsiTheme="majorHAnsi" w:cs="Times New Roman"/>
          <w:color w:val="373B41"/>
          <w:sz w:val="18"/>
          <w:szCs w:val="18"/>
        </w:rPr>
        <w:br/>
        <w:t> Guiding in decision making for business expansion, business strategy etc.</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Predictive analytics is majorly used in</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 1)Financial services</w:t>
      </w:r>
      <w:r w:rsidRPr="00E11B5F">
        <w:rPr>
          <w:rFonts w:asciiTheme="majorHAnsi" w:eastAsia="Times New Roman" w:hAnsiTheme="majorHAnsi" w:cs="Times New Roman"/>
          <w:color w:val="373B41"/>
          <w:sz w:val="18"/>
          <w:szCs w:val="18"/>
        </w:rPr>
        <w:br/>
        <w:t> 2)Insurance</w:t>
      </w:r>
      <w:r w:rsidRPr="00E11B5F">
        <w:rPr>
          <w:rFonts w:asciiTheme="majorHAnsi" w:eastAsia="Times New Roman" w:hAnsiTheme="majorHAnsi" w:cs="Times New Roman"/>
          <w:color w:val="373B41"/>
          <w:sz w:val="18"/>
          <w:szCs w:val="18"/>
        </w:rPr>
        <w:br/>
        <w:t> 3)Retail</w:t>
      </w:r>
      <w:r w:rsidRPr="00E11B5F">
        <w:rPr>
          <w:rFonts w:asciiTheme="majorHAnsi" w:eastAsia="Times New Roman" w:hAnsiTheme="majorHAnsi" w:cs="Times New Roman"/>
          <w:color w:val="373B41"/>
          <w:sz w:val="18"/>
          <w:szCs w:val="18"/>
        </w:rPr>
        <w:br/>
        <w:t>4) Travel</w:t>
      </w:r>
      <w:r w:rsidRPr="00E11B5F">
        <w:rPr>
          <w:rFonts w:asciiTheme="majorHAnsi" w:eastAsia="Times New Roman" w:hAnsiTheme="majorHAnsi" w:cs="Times New Roman"/>
          <w:color w:val="373B41"/>
          <w:sz w:val="18"/>
          <w:szCs w:val="18"/>
        </w:rPr>
        <w:br/>
        <w:t>5)Healthcare</w:t>
      </w:r>
      <w:r w:rsidRPr="00E11B5F">
        <w:rPr>
          <w:rFonts w:asciiTheme="majorHAnsi" w:eastAsia="Times New Roman" w:hAnsiTheme="majorHAnsi" w:cs="Times New Roman"/>
          <w:color w:val="373B41"/>
          <w:sz w:val="18"/>
          <w:szCs w:val="18"/>
        </w:rPr>
        <w:br/>
        <w:t>6)Pharmaceuticals etc.</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0000FF"/>
          <w:sz w:val="18"/>
          <w:szCs w:val="18"/>
        </w:rPr>
        <w:br/>
      </w:r>
      <w:r w:rsidRPr="00E11B5F">
        <w:rPr>
          <w:rFonts w:asciiTheme="majorHAnsi" w:eastAsia="Times New Roman" w:hAnsiTheme="majorHAnsi" w:cs="Times New Roman"/>
          <w:b/>
          <w:bCs/>
          <w:color w:val="0000FF"/>
          <w:sz w:val="18"/>
          <w:szCs w:val="18"/>
        </w:rPr>
        <w:t>Different Schemas</w:t>
      </w:r>
      <w:r w:rsidRPr="00E11B5F">
        <w:rPr>
          <w:rFonts w:asciiTheme="majorHAnsi" w:eastAsia="Times New Roman" w:hAnsiTheme="majorHAnsi" w:cs="Times New Roman"/>
          <w:color w:val="373B41"/>
          <w:sz w:val="18"/>
          <w:szCs w:val="18"/>
        </w:rPr>
        <w:br/>
        <w:t>--------------------</w:t>
      </w:r>
      <w:r w:rsidRPr="00E11B5F">
        <w:rPr>
          <w:rFonts w:asciiTheme="majorHAnsi" w:eastAsia="Times New Roman" w:hAnsiTheme="majorHAnsi" w:cs="Times New Roman"/>
          <w:color w:val="373B41"/>
          <w:sz w:val="18"/>
          <w:szCs w:val="18"/>
        </w:rPr>
        <w:br/>
        <w:t>Data Warehouse environment usually transforms the relational data model into some special architectures called </w:t>
      </w:r>
      <w:r w:rsidRPr="00E11B5F">
        <w:rPr>
          <w:rFonts w:asciiTheme="majorHAnsi" w:eastAsia="Times New Roman" w:hAnsiTheme="majorHAnsi" w:cs="Times New Roman"/>
          <w:b/>
          <w:bCs/>
          <w:color w:val="373B41"/>
          <w:sz w:val="18"/>
          <w:szCs w:val="18"/>
        </w:rPr>
        <w:t>schema.</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There are many schema models designed for data warehousing but the most commonly used are: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1) Star schema</w:t>
      </w:r>
      <w:r w:rsidRPr="00E11B5F">
        <w:rPr>
          <w:rFonts w:asciiTheme="majorHAnsi" w:eastAsia="Times New Roman" w:hAnsiTheme="majorHAnsi" w:cs="Times New Roman"/>
          <w:color w:val="373B41"/>
          <w:sz w:val="18"/>
          <w:szCs w:val="18"/>
        </w:rPr>
        <w:br/>
        <w:t>2) Snowflake schema</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There are 2 types of tables in data warehousing</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1) Fact Table</w:t>
      </w:r>
      <w:r w:rsidRPr="00E11B5F">
        <w:rPr>
          <w:rFonts w:asciiTheme="majorHAnsi" w:eastAsia="Times New Roman" w:hAnsiTheme="majorHAnsi" w:cs="Times New Roman"/>
          <w:color w:val="373B41"/>
          <w:sz w:val="18"/>
          <w:szCs w:val="18"/>
        </w:rPr>
        <w:br/>
        <w:t>a Fact Table consists of the measurements, metrics or facts of a business process</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2) Dimension Table</w:t>
      </w:r>
      <w:r w:rsidRPr="00E11B5F">
        <w:rPr>
          <w:rFonts w:asciiTheme="majorHAnsi" w:eastAsia="Times New Roman" w:hAnsiTheme="majorHAnsi" w:cs="Times New Roman"/>
          <w:color w:val="373B41"/>
          <w:sz w:val="18"/>
          <w:szCs w:val="18"/>
        </w:rPr>
        <w:br/>
        <w:t>Dimension tables contain attributes that describe fact records in the fact table.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0000FF"/>
          <w:sz w:val="18"/>
          <w:szCs w:val="18"/>
        </w:rPr>
        <w:t>Warehouse Database - Types</w:t>
      </w:r>
      <w:r w:rsidRPr="00E11B5F">
        <w:rPr>
          <w:rFonts w:asciiTheme="majorHAnsi" w:eastAsia="Times New Roman" w:hAnsiTheme="majorHAnsi" w:cs="Times New Roman"/>
          <w:color w:val="373B41"/>
          <w:sz w:val="18"/>
          <w:szCs w:val="18"/>
        </w:rPr>
        <w:br/>
        <w:t>----------------------------</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lastRenderedPageBreak/>
        <w:t>Relational (ROLAP)</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Central Warehouse is usually relational because of potentially large size of Data warehouse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br/>
        <w:t>Multidimensional (MOLAP)</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Faster response to analytical queries and OLAP computations but they have size limitations</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Hybrid Architecture (HOLAP)</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Uses relational component to support large databases and multidimensional component for fast response to analytical queries</w:t>
      </w:r>
    </w:p>
    <w:p w:rsidR="00E11B5F" w:rsidRPr="00E11B5F" w:rsidRDefault="00E11B5F" w:rsidP="00E11B5F">
      <w:pPr>
        <w:spacing w:after="0" w:line="240" w:lineRule="auto"/>
        <w:rPr>
          <w:rFonts w:asciiTheme="majorHAnsi" w:eastAsia="Times New Roman" w:hAnsiTheme="majorHAnsi" w:cs="Times New Roman"/>
          <w:b/>
          <w:bCs/>
          <w:color w:val="373B41"/>
          <w:kern w:val="36"/>
          <w:sz w:val="18"/>
          <w:szCs w:val="18"/>
        </w:rPr>
      </w:pPr>
      <w:hyperlink r:id="rId343" w:history="1">
        <w:r w:rsidRPr="00E11B5F">
          <w:rPr>
            <w:rFonts w:asciiTheme="majorHAnsi" w:eastAsia="Times New Roman" w:hAnsiTheme="majorHAnsi" w:cs="Times New Roman"/>
            <w:b/>
            <w:bCs/>
            <w:color w:val="7C7D7F"/>
            <w:kern w:val="36"/>
            <w:sz w:val="18"/>
            <w:szCs w:val="18"/>
          </w:rPr>
          <w:t>ETL Testing / Data Warehouse Testing Overview</w:t>
        </w:r>
      </w:hyperlink>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ETL or Data warehouse testing is categorized into four different engagements irrespective of technology or ETL tools used:</w:t>
      </w: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New Data Warehouse Testing – New DW is built and verified from scratch. Data input is taken from customer requirements and different data sources and new data warehouse is build and verified with the help of ETL tools.</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Migration Testing – In this type of project customer will have an existing DW and ETL performing the job but they are looking to bag new tool in order to improve efficiency.</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Change Request – In this type of project new data is added from different sources to an existing DW. Also, there might be a condition where customer needs to change their existing business rule or they might integrate the new rule.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Report Testing – Report are the end result of any Data Warehouse and the basic propose for which DW is build. Report must be tested by validating layout, data in the report and calculation.</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b/>
          <w:bCs/>
          <w:color w:val="0000FF"/>
          <w:sz w:val="18"/>
          <w:szCs w:val="18"/>
        </w:rPr>
        <w:t>ETL Testing Techniques:</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1) Verify that data is transformed correctly according to various business requirements and rules.</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2) Make sure that all projected data is loaded into the data warehouse without any data loss and truncation.</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3) Make sure that ETL application appropriately rejects, replaces with default values and reports invalid data.</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4) Make sure that data is loaded in data warehouse within prescribed and expected time frames to confirm improved performance and scalability.</w:t>
      </w: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color w:val="373B41"/>
          <w:sz w:val="18"/>
          <w:szCs w:val="18"/>
        </w:rPr>
      </w:pP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Apart from these 4 main ETL testing methods other testing methods like integration testing and user acceptance testing is also carried out to make sure everything is smooth and reliable.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b/>
          <w:bCs/>
          <w:color w:val="0000FF"/>
          <w:sz w:val="18"/>
          <w:szCs w:val="18"/>
        </w:rPr>
        <w:t>ETL Testing Process:</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Similar to any other testing that lies under Independent Verification and Validation, ETL also go through the same phase.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Business and requirement understanding</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Validating</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Test Estimation</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Test planning based on the inputs from test estimation and business requirement</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Designing test cases and test scenarios from all the available inputs</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Once all the test cases are ready and are approved, testing team proceed to perform pre-execution check and test data preparation for testing</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Lastly execution is performed till exit criteria are met</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Upon successful completion summary report is prepared and closure process is done.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It is necessary to define test strategy which should be mutually accepted by stakeholders before starting actual testing. A well defined test strategy will make sure that correct approach has been followed meeting the testing aspiration. ETL testing might require writing SQL statements extensively by testing team or may be tailoring the SQL provided by development team. In any case testing team must be aware of the results they are trying to get using those SQL statements.</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b/>
          <w:bCs/>
          <w:color w:val="0000FF"/>
          <w:sz w:val="18"/>
          <w:szCs w:val="18"/>
        </w:rPr>
        <w:t>Difference between Database and Data Warehouse Testing</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lastRenderedPageBreak/>
        <w:t> There is a popular misunderstanding that database testing and data warehouse is similar while the fact is that both hold different direction in testing.</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Database testing is done using smaller scale of data normally with OLTP (Online transaction processing) type of databases while data warehouse testing is done with large volume with data involving OLAP (online analytical processing) databases.</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In database testing normally data is consistently injected from uniform sources while in data warehouse testing most of the data comes from different kind of data sources which are sequentially inconsistent.</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We generally perform only CRUD (Create, read, update and delete) operation in database testing while in data warehouse testing we use read-only (Select) operation.</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Normalized databases are used in DB testing while demoralized DB is used in data warehouse testing.</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There are number of universal verifications that have to be carried out for any kind of data warehouse testing.</w:t>
      </w:r>
      <w:r w:rsidRPr="00E11B5F">
        <w:rPr>
          <w:rFonts w:asciiTheme="majorHAnsi" w:eastAsia="Times New Roman" w:hAnsiTheme="majorHAnsi" w:cs="Times New Roman"/>
          <w:color w:val="373B41"/>
          <w:sz w:val="18"/>
          <w:szCs w:val="18"/>
        </w:rPr>
        <w:br/>
        <w:t>Below is the list of objects that are treated as essential for validation in ETL testing:</w:t>
      </w: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 Verify that data transformation from source to destination works as expected</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 Verify that expected data is added in target system</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 Verify that all DB fields and field data is loaded without any truncation</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 Verify data checksum for record count match</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 Verify that for rejected data proper error logs are generated with all details</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 Verify NULL value fields</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 Verify that duplicate data is not loaded</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 Verify data integrity</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b/>
          <w:bCs/>
          <w:color w:val="0000FF"/>
          <w:sz w:val="18"/>
          <w:szCs w:val="18"/>
        </w:rPr>
        <w:t>ETL Testing Challenges:</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ETL testing is quite different from conventional testing. There are many challenges we faced while performing data warehouse testing. Here is the list of few ETL testing challenges I experienced on my project:</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 Incompatible and duplicate data.</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 Loss of data during ETL process.</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 Unavailability of inclusive test bed.</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 Testers have no privileges to execute ETL jobs by their own.</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 Volume and complexity of data is very huge.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 Fault in business process and procedures.</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 Trouble acquiring and building test data.</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 Missing business flow information.</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Data is important for businesses to make the critical business decisions. ETL testing plays a significant role validating and ensuring that the business information is exact, consistent and reliable. Also, it minimizes hazard of data loss in production.</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p>
    <w:p w:rsidR="00E11B5F" w:rsidRPr="00E11B5F" w:rsidRDefault="00E11B5F" w:rsidP="00E11B5F">
      <w:pPr>
        <w:spacing w:after="0" w:line="240" w:lineRule="auto"/>
        <w:rPr>
          <w:rFonts w:asciiTheme="majorHAnsi" w:eastAsia="Times New Roman" w:hAnsiTheme="majorHAnsi" w:cs="Times New Roman"/>
          <w:color w:val="373B41"/>
          <w:sz w:val="18"/>
          <w:szCs w:val="18"/>
          <w:u w:val="single"/>
        </w:rPr>
      </w:pPr>
      <w:r w:rsidRPr="00E11B5F">
        <w:rPr>
          <w:rFonts w:asciiTheme="majorHAnsi" w:eastAsia="Times New Roman" w:hAnsiTheme="majorHAnsi" w:cs="Times New Roman"/>
          <w:color w:val="373B41"/>
          <w:sz w:val="18"/>
          <w:szCs w:val="18"/>
          <w:u w:val="single"/>
        </w:rPr>
        <w:t>Source_schema validation:</w:t>
      </w:r>
    </w:p>
    <w:tbl>
      <w:tblPr>
        <w:tblW w:w="0" w:type="dxa"/>
        <w:tblCellMar>
          <w:left w:w="0" w:type="dxa"/>
          <w:right w:w="0" w:type="dxa"/>
        </w:tblCellMar>
        <w:tblLook w:val="04A0"/>
      </w:tblPr>
      <w:tblGrid>
        <w:gridCol w:w="1566"/>
        <w:gridCol w:w="1396"/>
        <w:gridCol w:w="960"/>
        <w:gridCol w:w="458"/>
        <w:gridCol w:w="3145"/>
        <w:gridCol w:w="1056"/>
        <w:gridCol w:w="1686"/>
        <w:gridCol w:w="603"/>
      </w:tblGrid>
      <w:tr w:rsidR="00E11B5F" w:rsidRPr="00E11B5F" w:rsidTr="00E34CFD">
        <w:trPr>
          <w:trHeight w:val="219"/>
        </w:trPr>
        <w:tc>
          <w:tcPr>
            <w:tcW w:w="0" w:type="auto"/>
            <w:tcBorders>
              <w:top w:val="single" w:sz="8" w:space="0" w:color="000000"/>
              <w:left w:val="single" w:sz="8" w:space="0" w:color="000000"/>
              <w:bottom w:val="single" w:sz="4" w:space="0" w:color="000000"/>
              <w:right w:val="single" w:sz="4" w:space="0" w:color="000000"/>
            </w:tcBorders>
            <w:shd w:val="clear" w:color="auto" w:fill="2E75B5"/>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color w:val="FFFFFF"/>
                <w:sz w:val="18"/>
                <w:szCs w:val="18"/>
              </w:rPr>
            </w:pPr>
            <w:r w:rsidRPr="00E11B5F">
              <w:rPr>
                <w:rFonts w:asciiTheme="majorHAnsi" w:eastAsia="Times New Roman" w:hAnsiTheme="majorHAnsi" w:cs="Calibri"/>
                <w:b/>
                <w:bCs/>
                <w:color w:val="FFFFFF"/>
                <w:sz w:val="18"/>
                <w:szCs w:val="18"/>
              </w:rPr>
              <w:t>Test case #</w:t>
            </w:r>
          </w:p>
        </w:tc>
        <w:tc>
          <w:tcPr>
            <w:tcW w:w="0" w:type="auto"/>
            <w:tcBorders>
              <w:top w:val="single" w:sz="8" w:space="0" w:color="000000"/>
              <w:left w:val="single" w:sz="4" w:space="0" w:color="CCCCCC"/>
              <w:bottom w:val="single" w:sz="4" w:space="0" w:color="000000"/>
              <w:right w:val="single" w:sz="4" w:space="0" w:color="000000"/>
            </w:tcBorders>
            <w:shd w:val="clear" w:color="auto" w:fill="2E75B5"/>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color w:val="FFFFFF"/>
                <w:sz w:val="18"/>
                <w:szCs w:val="18"/>
              </w:rPr>
            </w:pPr>
            <w:r w:rsidRPr="00E11B5F">
              <w:rPr>
                <w:rFonts w:asciiTheme="majorHAnsi" w:eastAsia="Times New Roman" w:hAnsiTheme="majorHAnsi" w:cs="Calibri"/>
                <w:b/>
                <w:bCs/>
                <w:color w:val="FFFFFF"/>
                <w:sz w:val="18"/>
                <w:szCs w:val="18"/>
              </w:rPr>
              <w:t>Test Case Name</w:t>
            </w:r>
          </w:p>
        </w:tc>
        <w:tc>
          <w:tcPr>
            <w:tcW w:w="0" w:type="auto"/>
            <w:tcBorders>
              <w:top w:val="single" w:sz="8" w:space="0" w:color="000000"/>
              <w:left w:val="single" w:sz="4" w:space="0" w:color="CCCCCC"/>
              <w:bottom w:val="single" w:sz="4" w:space="0" w:color="000000"/>
              <w:right w:val="single" w:sz="4" w:space="0" w:color="000000"/>
            </w:tcBorders>
            <w:shd w:val="clear" w:color="auto" w:fill="2E75B5"/>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color w:val="FFFFFF"/>
                <w:sz w:val="18"/>
                <w:szCs w:val="18"/>
              </w:rPr>
            </w:pPr>
            <w:r w:rsidRPr="00E11B5F">
              <w:rPr>
                <w:rFonts w:asciiTheme="majorHAnsi" w:eastAsia="Times New Roman" w:hAnsiTheme="majorHAnsi" w:cs="Calibri"/>
                <w:b/>
                <w:bCs/>
                <w:color w:val="FFFFFF"/>
                <w:sz w:val="18"/>
                <w:szCs w:val="18"/>
              </w:rPr>
              <w:t>Test Case Type</w:t>
            </w:r>
          </w:p>
        </w:tc>
        <w:tc>
          <w:tcPr>
            <w:tcW w:w="0" w:type="auto"/>
            <w:tcBorders>
              <w:top w:val="single" w:sz="8" w:space="0" w:color="000000"/>
              <w:left w:val="single" w:sz="4" w:space="0" w:color="CCCCCC"/>
              <w:bottom w:val="single" w:sz="4" w:space="0" w:color="000000"/>
              <w:right w:val="single" w:sz="4" w:space="0" w:color="000000"/>
            </w:tcBorders>
            <w:shd w:val="clear" w:color="auto" w:fill="2E75B5"/>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color w:val="FFFFFF"/>
                <w:sz w:val="18"/>
                <w:szCs w:val="18"/>
              </w:rPr>
            </w:pPr>
            <w:r w:rsidRPr="00E11B5F">
              <w:rPr>
                <w:rFonts w:asciiTheme="majorHAnsi" w:eastAsia="Times New Roman" w:hAnsiTheme="majorHAnsi" w:cs="Calibri"/>
                <w:b/>
                <w:bCs/>
                <w:color w:val="FFFFFF"/>
                <w:sz w:val="18"/>
                <w:szCs w:val="18"/>
              </w:rPr>
              <w:t>Step No</w:t>
            </w:r>
          </w:p>
        </w:tc>
        <w:tc>
          <w:tcPr>
            <w:tcW w:w="0" w:type="auto"/>
            <w:tcBorders>
              <w:top w:val="single" w:sz="8" w:space="0" w:color="000000"/>
              <w:left w:val="single" w:sz="4" w:space="0" w:color="CCCCCC"/>
              <w:bottom w:val="single" w:sz="4" w:space="0" w:color="000000"/>
              <w:right w:val="single" w:sz="4" w:space="0" w:color="000000"/>
            </w:tcBorders>
            <w:shd w:val="clear" w:color="auto" w:fill="2E75B5"/>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color w:val="FFFFFF"/>
                <w:sz w:val="18"/>
                <w:szCs w:val="18"/>
              </w:rPr>
            </w:pPr>
            <w:r w:rsidRPr="00E11B5F">
              <w:rPr>
                <w:rFonts w:asciiTheme="majorHAnsi" w:eastAsia="Times New Roman" w:hAnsiTheme="majorHAnsi" w:cs="Calibri"/>
                <w:b/>
                <w:bCs/>
                <w:color w:val="FFFFFF"/>
                <w:sz w:val="18"/>
                <w:szCs w:val="18"/>
              </w:rPr>
              <w:t>Action/Query</w:t>
            </w:r>
          </w:p>
        </w:tc>
        <w:tc>
          <w:tcPr>
            <w:tcW w:w="0" w:type="auto"/>
            <w:tcBorders>
              <w:top w:val="single" w:sz="8" w:space="0" w:color="000000"/>
              <w:left w:val="single" w:sz="4" w:space="0" w:color="CCCCCC"/>
              <w:bottom w:val="single" w:sz="4" w:space="0" w:color="000000"/>
              <w:right w:val="single" w:sz="4" w:space="0" w:color="000000"/>
            </w:tcBorders>
            <w:shd w:val="clear" w:color="auto" w:fill="2E75B5"/>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color w:val="FFFFFF"/>
                <w:sz w:val="18"/>
                <w:szCs w:val="18"/>
              </w:rPr>
            </w:pPr>
            <w:r w:rsidRPr="00E11B5F">
              <w:rPr>
                <w:rFonts w:asciiTheme="majorHAnsi" w:eastAsia="Times New Roman" w:hAnsiTheme="majorHAnsi" w:cs="Calibri"/>
                <w:b/>
                <w:bCs/>
                <w:color w:val="FFFFFF"/>
                <w:sz w:val="18"/>
                <w:szCs w:val="18"/>
              </w:rPr>
              <w:t>Expected Results</w:t>
            </w:r>
          </w:p>
        </w:tc>
        <w:tc>
          <w:tcPr>
            <w:tcW w:w="0" w:type="auto"/>
            <w:tcBorders>
              <w:top w:val="single" w:sz="8" w:space="0" w:color="000000"/>
              <w:left w:val="single" w:sz="4" w:space="0" w:color="CCCCCC"/>
              <w:bottom w:val="single" w:sz="4" w:space="0" w:color="000000"/>
              <w:right w:val="single" w:sz="4" w:space="0" w:color="000000"/>
            </w:tcBorders>
            <w:shd w:val="clear" w:color="auto" w:fill="2E75B5"/>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color w:val="FFFFFF"/>
                <w:sz w:val="18"/>
                <w:szCs w:val="18"/>
              </w:rPr>
            </w:pPr>
            <w:r w:rsidRPr="00E11B5F">
              <w:rPr>
                <w:rFonts w:asciiTheme="majorHAnsi" w:eastAsia="Times New Roman" w:hAnsiTheme="majorHAnsi" w:cs="Calibri"/>
                <w:b/>
                <w:bCs/>
                <w:color w:val="FFFFFF"/>
                <w:sz w:val="18"/>
                <w:szCs w:val="18"/>
              </w:rPr>
              <w:t>Comments/Queries</w:t>
            </w:r>
          </w:p>
        </w:tc>
        <w:tc>
          <w:tcPr>
            <w:tcW w:w="0" w:type="auto"/>
            <w:tcBorders>
              <w:top w:val="single" w:sz="4" w:space="0" w:color="000000"/>
              <w:left w:val="single" w:sz="4" w:space="0" w:color="CCCCCC"/>
              <w:bottom w:val="single" w:sz="4" w:space="0" w:color="000000"/>
              <w:right w:val="single" w:sz="4" w:space="0" w:color="000000"/>
            </w:tcBorders>
            <w:shd w:val="clear" w:color="auto" w:fill="2E75B5"/>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color w:val="FFFFFF"/>
                <w:sz w:val="18"/>
                <w:szCs w:val="18"/>
              </w:rPr>
            </w:pPr>
            <w:r w:rsidRPr="00E11B5F">
              <w:rPr>
                <w:rFonts w:asciiTheme="majorHAnsi" w:eastAsia="Times New Roman" w:hAnsiTheme="majorHAnsi" w:cs="Calibri"/>
                <w:b/>
                <w:bCs/>
                <w:color w:val="FFFFFF"/>
                <w:sz w:val="18"/>
                <w:szCs w:val="18"/>
              </w:rPr>
              <w:t>Status</w:t>
            </w:r>
          </w:p>
        </w:tc>
      </w:tr>
      <w:tr w:rsidR="00E11B5F" w:rsidRPr="00E11B5F" w:rsidTr="00E34CFD">
        <w:trPr>
          <w:trHeight w:val="219"/>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TC_HRSRC_EMP01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Check number of columns in EMPLOYEES Table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Source Schema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 xml:space="preserve">select count(*) </w:t>
            </w:r>
            <w:r w:rsidRPr="00E11B5F">
              <w:rPr>
                <w:rFonts w:asciiTheme="majorHAnsi" w:eastAsia="Times New Roman" w:hAnsiTheme="majorHAnsi" w:cs="Calibri"/>
                <w:sz w:val="18"/>
                <w:szCs w:val="18"/>
              </w:rPr>
              <w:br/>
              <w:t>from user_tab_columns</w:t>
            </w:r>
            <w:r w:rsidRPr="00E11B5F">
              <w:rPr>
                <w:rFonts w:asciiTheme="majorHAnsi" w:eastAsia="Times New Roman" w:hAnsiTheme="majorHAnsi" w:cs="Calibri"/>
                <w:sz w:val="18"/>
                <w:szCs w:val="18"/>
              </w:rPr>
              <w:br/>
              <w:t>where table_name='EMPLOYEES';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11</w:t>
            </w:r>
          </w:p>
        </w:tc>
        <w:tc>
          <w:tcPr>
            <w:tcW w:w="0" w:type="auto"/>
            <w:tcBorders>
              <w:top w:val="single" w:sz="4" w:space="0" w:color="CCCCCC"/>
              <w:left w:val="single" w:sz="4" w:space="0" w:color="CCCCCC"/>
              <w:bottom w:val="single" w:sz="4" w:space="0" w:color="000000"/>
              <w:right w:val="single" w:sz="4" w:space="0" w:color="000000"/>
            </w:tcBorders>
            <w:shd w:val="clear" w:color="auto" w:fill="92D050"/>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Passed</w:t>
            </w:r>
          </w:p>
        </w:tc>
      </w:tr>
      <w:tr w:rsidR="00E11B5F" w:rsidRPr="00E11B5F" w:rsidTr="00E34CFD">
        <w:trPr>
          <w:trHeight w:val="219"/>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TC_HRSRC_EMP02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Check Data type of the columns in EMPLOYEES Table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Source Schema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 column_name, data_type FROM user_tab_columns where table_name = 'EMPLOYEES';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Verify result should be as per the design.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as expected</w:t>
            </w:r>
          </w:p>
        </w:tc>
        <w:tc>
          <w:tcPr>
            <w:tcW w:w="0" w:type="auto"/>
            <w:tcBorders>
              <w:top w:val="single" w:sz="4" w:space="0" w:color="CCCCCC"/>
              <w:left w:val="single" w:sz="4" w:space="0" w:color="CCCCCC"/>
              <w:bottom w:val="single" w:sz="4" w:space="0" w:color="000000"/>
              <w:right w:val="single" w:sz="4" w:space="0" w:color="000000"/>
            </w:tcBorders>
            <w:shd w:val="clear" w:color="auto" w:fill="92D050"/>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Passed</w:t>
            </w:r>
          </w:p>
        </w:tc>
      </w:tr>
      <w:tr w:rsidR="00E11B5F" w:rsidRPr="00E11B5F" w:rsidTr="00E34CFD">
        <w:trPr>
          <w:trHeight w:val="219"/>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TC_HRSRC_EMP</w:t>
            </w:r>
            <w:r w:rsidRPr="00E11B5F">
              <w:rPr>
                <w:rFonts w:asciiTheme="majorHAnsi" w:eastAsia="Times New Roman" w:hAnsiTheme="majorHAnsi" w:cs="Calibri"/>
                <w:b/>
                <w:bCs/>
                <w:sz w:val="18"/>
                <w:szCs w:val="18"/>
              </w:rPr>
              <w:lastRenderedPageBreak/>
              <w:t>03</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lastRenderedPageBreak/>
              <w:t xml:space="preserve">Check size </w:t>
            </w:r>
            <w:r w:rsidRPr="00E11B5F">
              <w:rPr>
                <w:rFonts w:asciiTheme="majorHAnsi" w:eastAsia="Times New Roman" w:hAnsiTheme="majorHAnsi" w:cs="Calibri"/>
                <w:b/>
                <w:bCs/>
                <w:sz w:val="18"/>
                <w:szCs w:val="18"/>
              </w:rPr>
              <w:lastRenderedPageBreak/>
              <w:t>of the columns in EMPLOYEES Table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lastRenderedPageBreak/>
              <w:t xml:space="preserve">Source </w:t>
            </w:r>
            <w:r w:rsidRPr="00E11B5F">
              <w:rPr>
                <w:rFonts w:asciiTheme="majorHAnsi" w:eastAsia="Times New Roman" w:hAnsiTheme="majorHAnsi" w:cs="Calibri"/>
                <w:sz w:val="18"/>
                <w:szCs w:val="18"/>
              </w:rPr>
              <w:lastRenderedPageBreak/>
              <w:t>Schema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lastRenderedPageBreak/>
              <w: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 xml:space="preserve">SELECT column_name, </w:t>
            </w:r>
            <w:r w:rsidRPr="00E11B5F">
              <w:rPr>
                <w:rFonts w:asciiTheme="majorHAnsi" w:eastAsia="Times New Roman" w:hAnsiTheme="majorHAnsi" w:cs="Calibri"/>
                <w:sz w:val="18"/>
                <w:szCs w:val="18"/>
              </w:rPr>
              <w:lastRenderedPageBreak/>
              <w:t>data_length FROM user_tab_columns where table_name = 'EMPLOYEES';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lastRenderedPageBreak/>
              <w:t xml:space="preserve">Verify </w:t>
            </w:r>
            <w:r w:rsidRPr="00E11B5F">
              <w:rPr>
                <w:rFonts w:asciiTheme="majorHAnsi" w:eastAsia="Times New Roman" w:hAnsiTheme="majorHAnsi" w:cs="Calibri"/>
                <w:sz w:val="18"/>
                <w:szCs w:val="18"/>
              </w:rPr>
              <w:lastRenderedPageBreak/>
              <w:t>result should be as per the design.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219"/>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lastRenderedPageBreak/>
              <w:t>TC_HRSRC_EMP04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Check Contraints of columns in EMPLOYEES Table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Source Schema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 column_name,constraint_name from user_cons_columns where table_name = 'EMPLOYEES';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Verify result should be as per the design.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as expected</w:t>
            </w:r>
          </w:p>
        </w:tc>
        <w:tc>
          <w:tcPr>
            <w:tcW w:w="0" w:type="auto"/>
            <w:tcBorders>
              <w:top w:val="single" w:sz="4" w:space="0" w:color="CCCCCC"/>
              <w:left w:val="single" w:sz="4" w:space="0" w:color="CCCCCC"/>
              <w:bottom w:val="single" w:sz="4" w:space="0" w:color="000000"/>
              <w:right w:val="single" w:sz="4" w:space="0" w:color="000000"/>
            </w:tcBorders>
            <w:shd w:val="clear" w:color="auto" w:fill="92D050"/>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Passed</w:t>
            </w:r>
          </w:p>
        </w:tc>
      </w:tr>
      <w:tr w:rsidR="00E11B5F" w:rsidRPr="00E11B5F" w:rsidTr="00E34CFD">
        <w:trPr>
          <w:trHeight w:val="219"/>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TC_HRSRC_EMP05</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Check Indexes of Columns in EMPLOYEES Table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Source Schema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 COLUMN_NAME,INDEX_NAME from dba_ind_columns where table_name='EMPLOYEES' AND INDEX_OWNER='HR';</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Verify result should be as per the design.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as expected</w:t>
            </w:r>
          </w:p>
        </w:tc>
        <w:tc>
          <w:tcPr>
            <w:tcW w:w="0" w:type="auto"/>
            <w:tcBorders>
              <w:top w:val="single" w:sz="4" w:space="0" w:color="CCCCCC"/>
              <w:left w:val="single" w:sz="4" w:space="0" w:color="CCCCCC"/>
              <w:bottom w:val="single" w:sz="4" w:space="0" w:color="000000"/>
              <w:right w:val="single" w:sz="4" w:space="0" w:color="000000"/>
            </w:tcBorders>
            <w:shd w:val="clear" w:color="auto" w:fill="92D050"/>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Passed</w:t>
            </w:r>
          </w:p>
        </w:tc>
      </w:tr>
    </w:tbl>
    <w:p w:rsidR="00E11B5F" w:rsidRPr="00E11B5F" w:rsidRDefault="00E11B5F" w:rsidP="00E11B5F">
      <w:pPr>
        <w:spacing w:after="0" w:line="240" w:lineRule="auto"/>
        <w:rPr>
          <w:rFonts w:asciiTheme="majorHAnsi" w:eastAsia="Times New Roman" w:hAnsiTheme="majorHAnsi" w:cs="Times New Roman"/>
          <w:color w:val="373B41"/>
          <w:sz w:val="18"/>
          <w:szCs w:val="18"/>
        </w:rPr>
      </w:pPr>
    </w:p>
    <w:p w:rsidR="00E11B5F" w:rsidRPr="00E11B5F" w:rsidRDefault="00E11B5F" w:rsidP="00E11B5F">
      <w:pPr>
        <w:spacing w:after="0" w:line="240" w:lineRule="auto"/>
        <w:rPr>
          <w:rFonts w:asciiTheme="majorHAnsi" w:hAnsiTheme="majorHAnsi"/>
          <w:color w:val="343434"/>
          <w:sz w:val="18"/>
          <w:szCs w:val="18"/>
          <w:u w:val="single"/>
        </w:rPr>
      </w:pPr>
      <w:r w:rsidRPr="00E11B5F">
        <w:rPr>
          <w:rFonts w:asciiTheme="majorHAnsi" w:hAnsiTheme="majorHAnsi"/>
          <w:color w:val="343434"/>
          <w:sz w:val="18"/>
          <w:szCs w:val="18"/>
          <w:u w:val="single"/>
        </w:rPr>
        <w:t>Target shema validation:</w:t>
      </w:r>
    </w:p>
    <w:tbl>
      <w:tblPr>
        <w:tblW w:w="0" w:type="dxa"/>
        <w:tblCellMar>
          <w:left w:w="0" w:type="dxa"/>
          <w:right w:w="0" w:type="dxa"/>
        </w:tblCellMar>
        <w:tblLook w:val="04A0"/>
      </w:tblPr>
      <w:tblGrid>
        <w:gridCol w:w="1602"/>
        <w:gridCol w:w="1674"/>
        <w:gridCol w:w="904"/>
        <w:gridCol w:w="446"/>
        <w:gridCol w:w="3007"/>
        <w:gridCol w:w="948"/>
        <w:gridCol w:w="1686"/>
        <w:gridCol w:w="603"/>
      </w:tblGrid>
      <w:tr w:rsidR="00E11B5F" w:rsidRPr="00E11B5F" w:rsidTr="00E34CFD">
        <w:trPr>
          <w:trHeight w:val="219"/>
        </w:trPr>
        <w:tc>
          <w:tcPr>
            <w:tcW w:w="0" w:type="auto"/>
            <w:tcBorders>
              <w:top w:val="single" w:sz="8" w:space="0" w:color="000000"/>
              <w:left w:val="single" w:sz="8" w:space="0" w:color="000000"/>
              <w:bottom w:val="single" w:sz="4" w:space="0" w:color="000000"/>
              <w:right w:val="single" w:sz="4" w:space="0" w:color="000000"/>
            </w:tcBorders>
            <w:shd w:val="clear" w:color="auto" w:fill="2E75B5"/>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color w:val="FFFFFF"/>
                <w:sz w:val="18"/>
                <w:szCs w:val="18"/>
              </w:rPr>
            </w:pPr>
            <w:r w:rsidRPr="00E11B5F">
              <w:rPr>
                <w:rFonts w:asciiTheme="majorHAnsi" w:eastAsia="Times New Roman" w:hAnsiTheme="majorHAnsi" w:cs="Calibri"/>
                <w:b/>
                <w:bCs/>
                <w:color w:val="FFFFFF"/>
                <w:sz w:val="18"/>
                <w:szCs w:val="18"/>
              </w:rPr>
              <w:t>Test case #</w:t>
            </w:r>
          </w:p>
        </w:tc>
        <w:tc>
          <w:tcPr>
            <w:tcW w:w="0" w:type="auto"/>
            <w:tcBorders>
              <w:top w:val="single" w:sz="8" w:space="0" w:color="000000"/>
              <w:left w:val="single" w:sz="4" w:space="0" w:color="CCCCCC"/>
              <w:bottom w:val="single" w:sz="4" w:space="0" w:color="000000"/>
              <w:right w:val="single" w:sz="4" w:space="0" w:color="000000"/>
            </w:tcBorders>
            <w:shd w:val="clear" w:color="auto" w:fill="2E75B5"/>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color w:val="FFFFFF"/>
                <w:sz w:val="18"/>
                <w:szCs w:val="18"/>
              </w:rPr>
            </w:pPr>
            <w:r w:rsidRPr="00E11B5F">
              <w:rPr>
                <w:rFonts w:asciiTheme="majorHAnsi" w:eastAsia="Times New Roman" w:hAnsiTheme="majorHAnsi" w:cs="Calibri"/>
                <w:b/>
                <w:bCs/>
                <w:color w:val="FFFFFF"/>
                <w:sz w:val="18"/>
                <w:szCs w:val="18"/>
              </w:rPr>
              <w:t>Test Case Name</w:t>
            </w:r>
          </w:p>
        </w:tc>
        <w:tc>
          <w:tcPr>
            <w:tcW w:w="0" w:type="auto"/>
            <w:tcBorders>
              <w:top w:val="single" w:sz="8" w:space="0" w:color="000000"/>
              <w:left w:val="single" w:sz="4" w:space="0" w:color="CCCCCC"/>
              <w:bottom w:val="single" w:sz="4" w:space="0" w:color="000000"/>
              <w:right w:val="single" w:sz="4" w:space="0" w:color="000000"/>
            </w:tcBorders>
            <w:shd w:val="clear" w:color="auto" w:fill="2E75B5"/>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color w:val="FFFFFF"/>
                <w:sz w:val="18"/>
                <w:szCs w:val="18"/>
              </w:rPr>
            </w:pPr>
            <w:r w:rsidRPr="00E11B5F">
              <w:rPr>
                <w:rFonts w:asciiTheme="majorHAnsi" w:eastAsia="Times New Roman" w:hAnsiTheme="majorHAnsi" w:cs="Calibri"/>
                <w:b/>
                <w:bCs/>
                <w:color w:val="FFFFFF"/>
                <w:sz w:val="18"/>
                <w:szCs w:val="18"/>
              </w:rPr>
              <w:t>Test Case Type</w:t>
            </w:r>
          </w:p>
        </w:tc>
        <w:tc>
          <w:tcPr>
            <w:tcW w:w="0" w:type="auto"/>
            <w:tcBorders>
              <w:top w:val="single" w:sz="8" w:space="0" w:color="000000"/>
              <w:left w:val="single" w:sz="4" w:space="0" w:color="CCCCCC"/>
              <w:bottom w:val="single" w:sz="4" w:space="0" w:color="000000"/>
              <w:right w:val="single" w:sz="4" w:space="0" w:color="000000"/>
            </w:tcBorders>
            <w:shd w:val="clear" w:color="auto" w:fill="2E75B5"/>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color w:val="FFFFFF"/>
                <w:sz w:val="18"/>
                <w:szCs w:val="18"/>
              </w:rPr>
            </w:pPr>
            <w:r w:rsidRPr="00E11B5F">
              <w:rPr>
                <w:rFonts w:asciiTheme="majorHAnsi" w:eastAsia="Times New Roman" w:hAnsiTheme="majorHAnsi" w:cs="Calibri"/>
                <w:b/>
                <w:bCs/>
                <w:color w:val="FFFFFF"/>
                <w:sz w:val="18"/>
                <w:szCs w:val="18"/>
              </w:rPr>
              <w:t>Step No</w:t>
            </w:r>
          </w:p>
        </w:tc>
        <w:tc>
          <w:tcPr>
            <w:tcW w:w="0" w:type="auto"/>
            <w:tcBorders>
              <w:top w:val="single" w:sz="8" w:space="0" w:color="000000"/>
              <w:left w:val="single" w:sz="4" w:space="0" w:color="CCCCCC"/>
              <w:bottom w:val="single" w:sz="4" w:space="0" w:color="000000"/>
              <w:right w:val="single" w:sz="4" w:space="0" w:color="000000"/>
            </w:tcBorders>
            <w:shd w:val="clear" w:color="auto" w:fill="2E75B5"/>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color w:val="FFFFFF"/>
                <w:sz w:val="18"/>
                <w:szCs w:val="18"/>
              </w:rPr>
            </w:pPr>
            <w:r w:rsidRPr="00E11B5F">
              <w:rPr>
                <w:rFonts w:asciiTheme="majorHAnsi" w:eastAsia="Times New Roman" w:hAnsiTheme="majorHAnsi" w:cs="Calibri"/>
                <w:b/>
                <w:bCs/>
                <w:color w:val="FFFFFF"/>
                <w:sz w:val="18"/>
                <w:szCs w:val="18"/>
              </w:rPr>
              <w:t>Action/Query</w:t>
            </w:r>
          </w:p>
        </w:tc>
        <w:tc>
          <w:tcPr>
            <w:tcW w:w="0" w:type="auto"/>
            <w:tcBorders>
              <w:top w:val="single" w:sz="8" w:space="0" w:color="000000"/>
              <w:left w:val="single" w:sz="4" w:space="0" w:color="CCCCCC"/>
              <w:bottom w:val="single" w:sz="4" w:space="0" w:color="000000"/>
              <w:right w:val="single" w:sz="4" w:space="0" w:color="000000"/>
            </w:tcBorders>
            <w:shd w:val="clear" w:color="auto" w:fill="2E75B5"/>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color w:val="FFFFFF"/>
                <w:sz w:val="18"/>
                <w:szCs w:val="18"/>
              </w:rPr>
            </w:pPr>
            <w:r w:rsidRPr="00E11B5F">
              <w:rPr>
                <w:rFonts w:asciiTheme="majorHAnsi" w:eastAsia="Times New Roman" w:hAnsiTheme="majorHAnsi" w:cs="Calibri"/>
                <w:b/>
                <w:bCs/>
                <w:color w:val="FFFFFF"/>
                <w:sz w:val="18"/>
                <w:szCs w:val="18"/>
              </w:rPr>
              <w:t>Expected Results</w:t>
            </w:r>
          </w:p>
        </w:tc>
        <w:tc>
          <w:tcPr>
            <w:tcW w:w="0" w:type="auto"/>
            <w:tcBorders>
              <w:top w:val="single" w:sz="8" w:space="0" w:color="000000"/>
              <w:left w:val="single" w:sz="4" w:space="0" w:color="CCCCCC"/>
              <w:bottom w:val="single" w:sz="4" w:space="0" w:color="000000"/>
              <w:right w:val="single" w:sz="4" w:space="0" w:color="000000"/>
            </w:tcBorders>
            <w:shd w:val="clear" w:color="auto" w:fill="2E75B5"/>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color w:val="FFFFFF"/>
                <w:sz w:val="18"/>
                <w:szCs w:val="18"/>
              </w:rPr>
            </w:pPr>
            <w:r w:rsidRPr="00E11B5F">
              <w:rPr>
                <w:rFonts w:asciiTheme="majorHAnsi" w:eastAsia="Times New Roman" w:hAnsiTheme="majorHAnsi" w:cs="Calibri"/>
                <w:b/>
                <w:bCs/>
                <w:color w:val="FFFFFF"/>
                <w:sz w:val="18"/>
                <w:szCs w:val="18"/>
              </w:rPr>
              <w:t>Comments/Queries</w:t>
            </w:r>
          </w:p>
        </w:tc>
        <w:tc>
          <w:tcPr>
            <w:tcW w:w="0" w:type="auto"/>
            <w:tcBorders>
              <w:top w:val="single" w:sz="4" w:space="0" w:color="000000"/>
              <w:left w:val="single" w:sz="4" w:space="0" w:color="CCCCCC"/>
              <w:bottom w:val="single" w:sz="4" w:space="0" w:color="000000"/>
              <w:right w:val="single" w:sz="4" w:space="0" w:color="000000"/>
            </w:tcBorders>
            <w:shd w:val="clear" w:color="auto" w:fill="2E75B5"/>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color w:val="FFFFFF"/>
                <w:sz w:val="18"/>
                <w:szCs w:val="18"/>
              </w:rPr>
            </w:pPr>
            <w:r w:rsidRPr="00E11B5F">
              <w:rPr>
                <w:rFonts w:asciiTheme="majorHAnsi" w:eastAsia="Times New Roman" w:hAnsiTheme="majorHAnsi" w:cs="Calibri"/>
                <w:b/>
                <w:bCs/>
                <w:color w:val="FFFFFF"/>
                <w:sz w:val="18"/>
                <w:szCs w:val="18"/>
              </w:rPr>
              <w:t>Result</w:t>
            </w:r>
          </w:p>
        </w:tc>
      </w:tr>
      <w:tr w:rsidR="00E11B5F" w:rsidRPr="00E11B5F" w:rsidTr="00E34CFD">
        <w:trPr>
          <w:trHeight w:val="219"/>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TC_HRTRG_EMP01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number of columns in EMP_TOTSAL_TRG Table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Target schema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 xml:space="preserve">select count(*) </w:t>
            </w:r>
            <w:r w:rsidRPr="00E11B5F">
              <w:rPr>
                <w:rFonts w:asciiTheme="majorHAnsi" w:eastAsia="Times New Roman" w:hAnsiTheme="majorHAnsi" w:cs="Calibri"/>
                <w:sz w:val="18"/>
                <w:szCs w:val="18"/>
              </w:rPr>
              <w:br/>
              <w:t>from user_tab_columns</w:t>
            </w:r>
            <w:r w:rsidRPr="00E11B5F">
              <w:rPr>
                <w:rFonts w:asciiTheme="majorHAnsi" w:eastAsia="Times New Roman" w:hAnsiTheme="majorHAnsi" w:cs="Calibri"/>
                <w:sz w:val="18"/>
                <w:szCs w:val="18"/>
              </w:rPr>
              <w:br/>
              <w:t>where table_name='EMP_TOTSAL_TRG';</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As Expecteds</w:t>
            </w:r>
          </w:p>
        </w:tc>
        <w:tc>
          <w:tcPr>
            <w:tcW w:w="0" w:type="auto"/>
            <w:tcBorders>
              <w:top w:val="single" w:sz="4" w:space="0" w:color="CCCCCC"/>
              <w:left w:val="single" w:sz="4" w:space="0" w:color="CCCCCC"/>
              <w:bottom w:val="single" w:sz="4" w:space="0" w:color="000000"/>
              <w:right w:val="single" w:sz="4" w:space="0" w:color="000000"/>
            </w:tcBorders>
            <w:shd w:val="clear" w:color="auto" w:fill="92D050"/>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Passed</w:t>
            </w:r>
          </w:p>
        </w:tc>
      </w:tr>
      <w:tr w:rsidR="00E11B5F" w:rsidRPr="00E11B5F" w:rsidTr="00E34CFD">
        <w:trPr>
          <w:trHeight w:val="219"/>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TC_HRTRG_EMP02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Data type of the columns in EMP_TOTSAL_TRG Table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Target schema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 column_name, data_type FROM user_tab_columns where table_name = 'EMP_TOTSAL_TRG';</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Verify result should be as per the design.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219"/>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TC_HRTRG_EMP03</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size of the columns in EMP_TOTSAL_TRG Table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Target schema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 column_name, data_length FROM user_tab_columns where table_name = 'EMP_TOTSAL_TRG';</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Verify result should be as per the design.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219"/>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TC_HRTRG_EMP04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Contraints of columns in EMP_TOTSAL_TRG Table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Target schema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 column_name,constraint_name from user_cons_columns where table_name = 'EMP_TOTSAL_TRG';</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Verify result should be as per the design.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As Expecteds</w:t>
            </w:r>
          </w:p>
        </w:tc>
        <w:tc>
          <w:tcPr>
            <w:tcW w:w="0" w:type="auto"/>
            <w:tcBorders>
              <w:top w:val="single" w:sz="4" w:space="0" w:color="CCCCCC"/>
              <w:left w:val="single" w:sz="4" w:space="0" w:color="CCCCCC"/>
              <w:bottom w:val="single" w:sz="4" w:space="0" w:color="000000"/>
              <w:right w:val="single" w:sz="4" w:space="0" w:color="000000"/>
            </w:tcBorders>
            <w:shd w:val="clear" w:color="auto" w:fill="92D050"/>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Passed</w:t>
            </w:r>
          </w:p>
        </w:tc>
      </w:tr>
      <w:tr w:rsidR="00E11B5F" w:rsidRPr="00E11B5F" w:rsidTr="00E34CFD">
        <w:trPr>
          <w:trHeight w:val="219"/>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TC_HRTRG_EMP05</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Indexes of Columns in EMP_TOTSAL_T</w:t>
            </w:r>
            <w:r w:rsidRPr="00E11B5F">
              <w:rPr>
                <w:rFonts w:asciiTheme="majorHAnsi" w:eastAsia="Times New Roman" w:hAnsiTheme="majorHAnsi" w:cs="Calibri"/>
                <w:sz w:val="18"/>
                <w:szCs w:val="18"/>
              </w:rPr>
              <w:lastRenderedPageBreak/>
              <w:t>RG Table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lastRenderedPageBreak/>
              <w:t>Target schema validati</w:t>
            </w:r>
            <w:r w:rsidRPr="00E11B5F">
              <w:rPr>
                <w:rFonts w:asciiTheme="majorHAnsi" w:eastAsia="Times New Roman" w:hAnsiTheme="majorHAnsi" w:cs="Calibri"/>
                <w:sz w:val="18"/>
                <w:szCs w:val="18"/>
              </w:rPr>
              <w:lastRenderedPageBreak/>
              <w:t>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lastRenderedPageBreak/>
              <w: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 xml:space="preserve">SELECT COLUMN_NAME,INDEX_NAME from dba_ind_columns </w:t>
            </w:r>
            <w:r w:rsidRPr="00E11B5F">
              <w:rPr>
                <w:rFonts w:asciiTheme="majorHAnsi" w:eastAsia="Times New Roman" w:hAnsiTheme="majorHAnsi" w:cs="Calibri"/>
                <w:sz w:val="18"/>
                <w:szCs w:val="18"/>
              </w:rPr>
              <w:lastRenderedPageBreak/>
              <w:t>where table_name='EMP_TOTSAL_TRG' AND INDEX_OWNER='HR';</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lastRenderedPageBreak/>
              <w:t xml:space="preserve">Verify result should </w:t>
            </w:r>
            <w:r w:rsidRPr="00E11B5F">
              <w:rPr>
                <w:rFonts w:asciiTheme="majorHAnsi" w:eastAsia="Times New Roman" w:hAnsiTheme="majorHAnsi" w:cs="Calibri"/>
                <w:sz w:val="18"/>
                <w:szCs w:val="18"/>
              </w:rPr>
              <w:lastRenderedPageBreak/>
              <w:t>be as per the design.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lastRenderedPageBreak/>
              <w:t>indexes not mapped</w:t>
            </w:r>
          </w:p>
        </w:tc>
        <w:tc>
          <w:tcPr>
            <w:tcW w:w="0" w:type="auto"/>
            <w:tcBorders>
              <w:top w:val="single" w:sz="4" w:space="0" w:color="CCCCCC"/>
              <w:left w:val="single" w:sz="4" w:space="0" w:color="CCCCCC"/>
              <w:bottom w:val="single" w:sz="4" w:space="0" w:color="000000"/>
              <w:right w:val="single" w:sz="4" w:space="0" w:color="000000"/>
            </w:tcBorders>
            <w:shd w:val="clear" w:color="auto" w:fill="FF0000"/>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Failed</w:t>
            </w:r>
          </w:p>
        </w:tc>
      </w:tr>
    </w:tbl>
    <w:p w:rsidR="00E11B5F" w:rsidRPr="00E11B5F" w:rsidRDefault="00E11B5F" w:rsidP="00E11B5F">
      <w:pPr>
        <w:spacing w:after="0" w:line="240" w:lineRule="auto"/>
        <w:rPr>
          <w:rFonts w:asciiTheme="majorHAnsi" w:hAnsiTheme="majorHAnsi"/>
          <w:color w:val="343434"/>
          <w:sz w:val="18"/>
          <w:szCs w:val="18"/>
          <w:u w:val="single"/>
        </w:rPr>
      </w:pPr>
      <w:r w:rsidRPr="00E11B5F">
        <w:rPr>
          <w:rFonts w:asciiTheme="majorHAnsi" w:hAnsiTheme="majorHAnsi"/>
          <w:color w:val="343434"/>
          <w:sz w:val="18"/>
          <w:szCs w:val="18"/>
          <w:u w:val="single"/>
        </w:rPr>
        <w:lastRenderedPageBreak/>
        <w:t>Mapping Test cases:</w:t>
      </w:r>
    </w:p>
    <w:tbl>
      <w:tblPr>
        <w:tblW w:w="0" w:type="dxa"/>
        <w:tblCellMar>
          <w:left w:w="0" w:type="dxa"/>
          <w:right w:w="0" w:type="dxa"/>
        </w:tblCellMar>
        <w:tblLook w:val="04A0"/>
      </w:tblPr>
      <w:tblGrid>
        <w:gridCol w:w="1122"/>
        <w:gridCol w:w="1504"/>
        <w:gridCol w:w="869"/>
        <w:gridCol w:w="447"/>
        <w:gridCol w:w="5353"/>
        <w:gridCol w:w="863"/>
        <w:gridCol w:w="712"/>
      </w:tblGrid>
      <w:tr w:rsidR="00E11B5F" w:rsidRPr="00E11B5F" w:rsidTr="00E34CFD">
        <w:trPr>
          <w:trHeight w:val="219"/>
        </w:trPr>
        <w:tc>
          <w:tcPr>
            <w:tcW w:w="0" w:type="auto"/>
            <w:tcBorders>
              <w:top w:val="single" w:sz="4" w:space="0" w:color="000000"/>
              <w:left w:val="single" w:sz="4" w:space="0" w:color="000000"/>
              <w:bottom w:val="single" w:sz="4" w:space="0" w:color="000000"/>
              <w:right w:val="single" w:sz="4" w:space="0" w:color="000000"/>
            </w:tcBorders>
            <w:shd w:val="clear" w:color="auto" w:fill="2E75B5"/>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color w:val="FFFFFF"/>
                <w:sz w:val="18"/>
                <w:szCs w:val="18"/>
              </w:rPr>
            </w:pPr>
            <w:r w:rsidRPr="00E11B5F">
              <w:rPr>
                <w:rFonts w:asciiTheme="majorHAnsi" w:eastAsia="Times New Roman" w:hAnsiTheme="majorHAnsi" w:cs="Calibri"/>
                <w:b/>
                <w:bCs/>
                <w:color w:val="FFFFFF"/>
                <w:sz w:val="18"/>
                <w:szCs w:val="18"/>
              </w:rPr>
              <w:t>Test case #</w:t>
            </w:r>
          </w:p>
        </w:tc>
        <w:tc>
          <w:tcPr>
            <w:tcW w:w="0" w:type="auto"/>
            <w:tcBorders>
              <w:top w:val="single" w:sz="4" w:space="0" w:color="000000"/>
              <w:left w:val="single" w:sz="4" w:space="0" w:color="CCCCCC"/>
              <w:bottom w:val="single" w:sz="4" w:space="0" w:color="000000"/>
              <w:right w:val="single" w:sz="4" w:space="0" w:color="000000"/>
            </w:tcBorders>
            <w:shd w:val="clear" w:color="auto" w:fill="2E75B5"/>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color w:val="FFFFFF"/>
                <w:sz w:val="18"/>
                <w:szCs w:val="18"/>
              </w:rPr>
            </w:pPr>
            <w:r w:rsidRPr="00E11B5F">
              <w:rPr>
                <w:rFonts w:asciiTheme="majorHAnsi" w:eastAsia="Times New Roman" w:hAnsiTheme="majorHAnsi" w:cs="Calibri"/>
                <w:b/>
                <w:bCs/>
                <w:color w:val="FFFFFF"/>
                <w:sz w:val="18"/>
                <w:szCs w:val="18"/>
              </w:rPr>
              <w:t>Test Case Name</w:t>
            </w:r>
          </w:p>
        </w:tc>
        <w:tc>
          <w:tcPr>
            <w:tcW w:w="0" w:type="auto"/>
            <w:tcBorders>
              <w:top w:val="single" w:sz="4" w:space="0" w:color="000000"/>
              <w:left w:val="single" w:sz="4" w:space="0" w:color="CCCCCC"/>
              <w:bottom w:val="single" w:sz="4" w:space="0" w:color="000000"/>
              <w:right w:val="single" w:sz="4" w:space="0" w:color="000000"/>
            </w:tcBorders>
            <w:shd w:val="clear" w:color="auto" w:fill="2E75B5"/>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color w:val="FFFFFF"/>
                <w:sz w:val="18"/>
                <w:szCs w:val="18"/>
              </w:rPr>
            </w:pPr>
            <w:r w:rsidRPr="00E11B5F">
              <w:rPr>
                <w:rFonts w:asciiTheme="majorHAnsi" w:eastAsia="Times New Roman" w:hAnsiTheme="majorHAnsi" w:cs="Calibri"/>
                <w:b/>
                <w:bCs/>
                <w:color w:val="FFFFFF"/>
                <w:sz w:val="18"/>
                <w:szCs w:val="18"/>
              </w:rPr>
              <w:t>Test Case Type</w:t>
            </w:r>
          </w:p>
        </w:tc>
        <w:tc>
          <w:tcPr>
            <w:tcW w:w="0" w:type="auto"/>
            <w:tcBorders>
              <w:top w:val="single" w:sz="4" w:space="0" w:color="000000"/>
              <w:left w:val="single" w:sz="4" w:space="0" w:color="CCCCCC"/>
              <w:bottom w:val="single" w:sz="4" w:space="0" w:color="000000"/>
              <w:right w:val="single" w:sz="4" w:space="0" w:color="000000"/>
            </w:tcBorders>
            <w:shd w:val="clear" w:color="auto" w:fill="2E75B5"/>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color w:val="FFFFFF"/>
                <w:sz w:val="18"/>
                <w:szCs w:val="18"/>
              </w:rPr>
            </w:pPr>
            <w:r w:rsidRPr="00E11B5F">
              <w:rPr>
                <w:rFonts w:asciiTheme="majorHAnsi" w:eastAsia="Times New Roman" w:hAnsiTheme="majorHAnsi" w:cs="Calibri"/>
                <w:b/>
                <w:bCs/>
                <w:color w:val="FFFFFF"/>
                <w:sz w:val="18"/>
                <w:szCs w:val="18"/>
              </w:rPr>
              <w:t>Step No</w:t>
            </w:r>
          </w:p>
        </w:tc>
        <w:tc>
          <w:tcPr>
            <w:tcW w:w="0" w:type="auto"/>
            <w:tcBorders>
              <w:top w:val="single" w:sz="4" w:space="0" w:color="000000"/>
              <w:left w:val="single" w:sz="4" w:space="0" w:color="CCCCCC"/>
              <w:bottom w:val="single" w:sz="4" w:space="0" w:color="000000"/>
              <w:right w:val="single" w:sz="4" w:space="0" w:color="000000"/>
            </w:tcBorders>
            <w:shd w:val="clear" w:color="auto" w:fill="2E75B5"/>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color w:val="FFFFFF"/>
                <w:sz w:val="18"/>
                <w:szCs w:val="18"/>
              </w:rPr>
            </w:pPr>
            <w:r w:rsidRPr="00E11B5F">
              <w:rPr>
                <w:rFonts w:asciiTheme="majorHAnsi" w:eastAsia="Times New Roman" w:hAnsiTheme="majorHAnsi" w:cs="Calibri"/>
                <w:b/>
                <w:bCs/>
                <w:color w:val="FFFFFF"/>
                <w:sz w:val="18"/>
                <w:szCs w:val="18"/>
              </w:rPr>
              <w:t>Action/Query</w:t>
            </w:r>
          </w:p>
        </w:tc>
        <w:tc>
          <w:tcPr>
            <w:tcW w:w="0" w:type="auto"/>
            <w:tcBorders>
              <w:top w:val="single" w:sz="4" w:space="0" w:color="000000"/>
              <w:left w:val="single" w:sz="4" w:space="0" w:color="CCCCCC"/>
              <w:bottom w:val="single" w:sz="4" w:space="0" w:color="000000"/>
              <w:right w:val="single" w:sz="4" w:space="0" w:color="000000"/>
            </w:tcBorders>
            <w:shd w:val="clear" w:color="auto" w:fill="2E75B5"/>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color w:val="FFFFFF"/>
                <w:sz w:val="18"/>
                <w:szCs w:val="18"/>
              </w:rPr>
            </w:pPr>
            <w:r w:rsidRPr="00E11B5F">
              <w:rPr>
                <w:rFonts w:asciiTheme="majorHAnsi" w:eastAsia="Times New Roman" w:hAnsiTheme="majorHAnsi" w:cs="Calibri"/>
                <w:b/>
                <w:bCs/>
                <w:color w:val="FFFFFF"/>
                <w:sz w:val="18"/>
                <w:szCs w:val="18"/>
              </w:rPr>
              <w:t>Expected Results</w:t>
            </w:r>
          </w:p>
        </w:tc>
        <w:tc>
          <w:tcPr>
            <w:tcW w:w="0" w:type="auto"/>
            <w:tcBorders>
              <w:top w:val="single" w:sz="4" w:space="0" w:color="000000"/>
              <w:left w:val="single" w:sz="4" w:space="0" w:color="CCCCCC"/>
              <w:bottom w:val="single" w:sz="4" w:space="0" w:color="000000"/>
              <w:right w:val="single" w:sz="4" w:space="0" w:color="000000"/>
            </w:tcBorders>
            <w:shd w:val="clear" w:color="auto" w:fill="2E75B5"/>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color w:val="FFFFFF"/>
                <w:sz w:val="18"/>
                <w:szCs w:val="18"/>
              </w:rPr>
            </w:pPr>
            <w:r w:rsidRPr="00E11B5F">
              <w:rPr>
                <w:rFonts w:asciiTheme="majorHAnsi" w:eastAsia="Times New Roman" w:hAnsiTheme="majorHAnsi" w:cs="Calibri"/>
                <w:b/>
                <w:bCs/>
                <w:color w:val="FFFFFF"/>
                <w:sz w:val="18"/>
                <w:szCs w:val="18"/>
              </w:rPr>
              <w:t>Actual Results</w:t>
            </w:r>
          </w:p>
        </w:tc>
      </w:tr>
      <w:tr w:rsidR="00E11B5F" w:rsidRPr="00E11B5F" w:rsidTr="00E34CFD">
        <w:trPr>
          <w:trHeight w:val="219"/>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TC_MAP1_01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number of records present in Source table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Data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 count(*) From EMPLOYEES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107</w:t>
            </w:r>
          </w:p>
        </w:tc>
        <w:tc>
          <w:tcPr>
            <w:tcW w:w="0" w:type="auto"/>
            <w:tcBorders>
              <w:top w:val="single" w:sz="4" w:space="0" w:color="CCCCCC"/>
              <w:left w:val="single" w:sz="4" w:space="0" w:color="CCCCCC"/>
              <w:bottom w:val="single" w:sz="4" w:space="0" w:color="000000"/>
              <w:right w:val="single" w:sz="4" w:space="0" w:color="000000"/>
            </w:tcBorders>
            <w:shd w:val="clear" w:color="auto" w:fill="00B050"/>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Passed</w:t>
            </w:r>
          </w:p>
        </w:tc>
      </w:tr>
      <w:tr w:rsidR="00E11B5F" w:rsidRPr="00E11B5F" w:rsidTr="00E34CFD">
        <w:trPr>
          <w:trHeight w:val="219"/>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TC_MAP1_02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number of records present in Target table after data is loaded</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Data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 count(*) From EMP_TOTSAL_TRG</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107</w:t>
            </w:r>
          </w:p>
        </w:tc>
        <w:tc>
          <w:tcPr>
            <w:tcW w:w="0" w:type="auto"/>
            <w:tcBorders>
              <w:top w:val="single" w:sz="4" w:space="0" w:color="CCCCCC"/>
              <w:left w:val="single" w:sz="4" w:space="0" w:color="CCCCCC"/>
              <w:bottom w:val="single" w:sz="4" w:space="0" w:color="000000"/>
              <w:right w:val="single" w:sz="4" w:space="0" w:color="000000"/>
            </w:tcBorders>
            <w:shd w:val="clear" w:color="auto" w:fill="00B050"/>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Passed</w:t>
            </w:r>
          </w:p>
        </w:tc>
      </w:tr>
      <w:tr w:rsidR="00E11B5F" w:rsidRPr="00E11B5F" w:rsidTr="00E34CFD">
        <w:trPr>
          <w:trHeight w:val="219"/>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TC_MAP1_03</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the records pulled from source table(s) after tranformations applied</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Data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3</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 EMPLOYEE_ID, FIRST_NAME,LAST_NAME,EMAIL,PHONE_NUMBER ,</w:t>
            </w:r>
            <w:r w:rsidRPr="00E11B5F">
              <w:rPr>
                <w:rFonts w:asciiTheme="majorHAnsi" w:eastAsia="Times New Roman" w:hAnsiTheme="majorHAnsi" w:cs="Calibri"/>
                <w:sz w:val="18"/>
                <w:szCs w:val="18"/>
              </w:rPr>
              <w:br/>
              <w:t xml:space="preserve">ROUND((SYSDATE-HIRE_DATE)/365,0) EXPEREINCE, JOB_ID, </w:t>
            </w:r>
            <w:r w:rsidRPr="00E11B5F">
              <w:rPr>
                <w:rFonts w:asciiTheme="majorHAnsi" w:eastAsia="Times New Roman" w:hAnsiTheme="majorHAnsi" w:cs="Calibri"/>
                <w:sz w:val="18"/>
                <w:szCs w:val="18"/>
              </w:rPr>
              <w:br/>
              <w:t xml:space="preserve">NVL(SALARY,0) + NVL(COMMISSION_PCT,0) TOTAL_SALARY, </w:t>
            </w:r>
            <w:r w:rsidRPr="00E11B5F">
              <w:rPr>
                <w:rFonts w:asciiTheme="majorHAnsi" w:eastAsia="Times New Roman" w:hAnsiTheme="majorHAnsi" w:cs="Calibri"/>
                <w:sz w:val="18"/>
                <w:szCs w:val="18"/>
              </w:rPr>
              <w:br/>
              <w:t>MANAGER_ID,DEPARTMENT_ID FROM EMPLOYEES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As per the design</w:t>
            </w:r>
          </w:p>
        </w:tc>
        <w:tc>
          <w:tcPr>
            <w:tcW w:w="0" w:type="auto"/>
            <w:tcBorders>
              <w:top w:val="single" w:sz="4" w:space="0" w:color="CCCCCC"/>
              <w:left w:val="single" w:sz="4" w:space="0" w:color="CCCCCC"/>
              <w:bottom w:val="single" w:sz="4" w:space="0" w:color="000000"/>
              <w:right w:val="single" w:sz="4" w:space="0" w:color="000000"/>
            </w:tcBorders>
            <w:shd w:val="clear" w:color="auto" w:fill="00B050"/>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Passed</w:t>
            </w:r>
          </w:p>
        </w:tc>
      </w:tr>
      <w:tr w:rsidR="00E11B5F" w:rsidRPr="00E11B5F" w:rsidTr="00E34CFD">
        <w:trPr>
          <w:trHeight w:val="219"/>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TC_MAP1_04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the records loaded in to target table(s)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Data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SELECTEMPLOYEE_ID, FIRST_NAME,LAST_NAME,EMAIL,PHONE_NUMBER ,EXPEREINCE,TOTAL_SALARY,MANAGER_ID,DEPARTMENT_ID FROM EMP_TOTSAL_TRG</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As per the design</w:t>
            </w:r>
          </w:p>
        </w:tc>
        <w:tc>
          <w:tcPr>
            <w:tcW w:w="0" w:type="auto"/>
            <w:tcBorders>
              <w:top w:val="single" w:sz="4" w:space="0" w:color="CCCCCC"/>
              <w:left w:val="single" w:sz="4" w:space="0" w:color="CCCCCC"/>
              <w:bottom w:val="single" w:sz="4" w:space="0" w:color="000000"/>
              <w:right w:val="single" w:sz="4" w:space="0" w:color="000000"/>
            </w:tcBorders>
            <w:shd w:val="clear" w:color="auto" w:fill="00B050"/>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Passed</w:t>
            </w:r>
          </w:p>
        </w:tc>
      </w:tr>
      <w:tr w:rsidR="00E11B5F" w:rsidRPr="00E11B5F" w:rsidTr="00E34CFD">
        <w:trPr>
          <w:trHeight w:val="219"/>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TC_MAP1_05</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the records present in source table which are not in target table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Data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5</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 EMPLOYEE_ID, FIRST_NAME,LAST_NAME,EMAIL,PHONE_NUMBER ,</w:t>
            </w:r>
            <w:r w:rsidRPr="00E11B5F">
              <w:rPr>
                <w:rFonts w:asciiTheme="majorHAnsi" w:eastAsia="Times New Roman" w:hAnsiTheme="majorHAnsi" w:cs="Calibri"/>
                <w:sz w:val="18"/>
                <w:szCs w:val="18"/>
              </w:rPr>
              <w:br/>
              <w:t xml:space="preserve">ROUND((SYSDATE-HIRE_DATE)/365,0) EXPEREINCE, JOB_ID, </w:t>
            </w:r>
            <w:r w:rsidRPr="00E11B5F">
              <w:rPr>
                <w:rFonts w:asciiTheme="majorHAnsi" w:eastAsia="Times New Roman" w:hAnsiTheme="majorHAnsi" w:cs="Calibri"/>
                <w:sz w:val="18"/>
                <w:szCs w:val="18"/>
              </w:rPr>
              <w:br/>
              <w:t xml:space="preserve">NVL(SALARY,0) + NVL(COMMISSION_PCT,0) TOTAL_SALARY, </w:t>
            </w:r>
            <w:r w:rsidRPr="00E11B5F">
              <w:rPr>
                <w:rFonts w:asciiTheme="majorHAnsi" w:eastAsia="Times New Roman" w:hAnsiTheme="majorHAnsi" w:cs="Calibri"/>
                <w:sz w:val="18"/>
                <w:szCs w:val="18"/>
              </w:rPr>
              <w:br/>
              <w:t>MANAGER_ID,DEPARTMENT_ID FROM EMPLOYEES</w:t>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br/>
              <w:t>MINUS</w:t>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br/>
              <w:t>SELECTEMPLOYEE_ID, FIRST_NAME,LAST_NAME,EMAIL,PHONE_NUMBER ,EXPEREINCE,TOTAL_SALARY,MANAGER_ID,DEPAR</w:t>
            </w:r>
            <w:r w:rsidRPr="00E11B5F">
              <w:rPr>
                <w:rFonts w:asciiTheme="majorHAnsi" w:eastAsia="Times New Roman" w:hAnsiTheme="majorHAnsi" w:cs="Calibri"/>
                <w:sz w:val="18"/>
                <w:szCs w:val="18"/>
              </w:rPr>
              <w:lastRenderedPageBreak/>
              <w:t>TMENT_ID FROM EMP_TOTSAL_TRG</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lastRenderedPageBreak/>
              <w:t>No Records Found</w:t>
            </w:r>
          </w:p>
        </w:tc>
        <w:tc>
          <w:tcPr>
            <w:tcW w:w="0" w:type="auto"/>
            <w:tcBorders>
              <w:top w:val="single" w:sz="4" w:space="0" w:color="CCCCCC"/>
              <w:left w:val="single" w:sz="4" w:space="0" w:color="CCCCCC"/>
              <w:bottom w:val="single" w:sz="4" w:space="0" w:color="000000"/>
              <w:right w:val="single" w:sz="4" w:space="0" w:color="000000"/>
            </w:tcBorders>
            <w:shd w:val="clear" w:color="auto" w:fill="FF0000"/>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Failed</w:t>
            </w:r>
          </w:p>
        </w:tc>
      </w:tr>
      <w:tr w:rsidR="00E11B5F" w:rsidRPr="00E11B5F" w:rsidTr="00E34CFD">
        <w:trPr>
          <w:trHeight w:val="219"/>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lastRenderedPageBreak/>
              <w:t>TC_MAP1_06</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the records present in target table which are not in source table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Data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6</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SELECTEMPLOYEE_ID, FIRST_NAME,LAST_NAME,EMAIL,PHONE_NUMBER ,EXPEREINCE,TOTAL_SALARY,MANAGER_ID,DEPARTMENT_ID FROM EMP_TOTSAL_TRG</w:t>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br/>
              <w:t>MINUS</w:t>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br/>
              <w:t>SELECT EMPLOYEE_ID, FIRST_NAME,LAST_NAME,EMAIL,PHONE_NUMBER ,</w:t>
            </w:r>
            <w:r w:rsidRPr="00E11B5F">
              <w:rPr>
                <w:rFonts w:asciiTheme="majorHAnsi" w:eastAsia="Times New Roman" w:hAnsiTheme="majorHAnsi" w:cs="Calibri"/>
                <w:sz w:val="18"/>
                <w:szCs w:val="18"/>
              </w:rPr>
              <w:br/>
              <w:t xml:space="preserve">ROUND((SYSDATE-HIRE_DATE)/365,0) EXPEREINCE, JOB_ID, </w:t>
            </w:r>
            <w:r w:rsidRPr="00E11B5F">
              <w:rPr>
                <w:rFonts w:asciiTheme="majorHAnsi" w:eastAsia="Times New Roman" w:hAnsiTheme="majorHAnsi" w:cs="Calibri"/>
                <w:sz w:val="18"/>
                <w:szCs w:val="18"/>
              </w:rPr>
              <w:br/>
              <w:t xml:space="preserve">NVL(SALARY,0) + NVL(COMMISSION_PCT,0) TOTAL_SALARY, </w:t>
            </w:r>
            <w:r w:rsidRPr="00E11B5F">
              <w:rPr>
                <w:rFonts w:asciiTheme="majorHAnsi" w:eastAsia="Times New Roman" w:hAnsiTheme="majorHAnsi" w:cs="Calibri"/>
                <w:sz w:val="18"/>
                <w:szCs w:val="18"/>
              </w:rPr>
              <w:br/>
              <w:t>MANAGER_ID,DEPARTMENT_ID FROM EMPLOYEES;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No Records Found</w:t>
            </w:r>
          </w:p>
        </w:tc>
        <w:tc>
          <w:tcPr>
            <w:tcW w:w="0" w:type="auto"/>
            <w:tcBorders>
              <w:top w:val="single" w:sz="4" w:space="0" w:color="CCCCCC"/>
              <w:left w:val="single" w:sz="4" w:space="0" w:color="CCCCCC"/>
              <w:bottom w:val="single" w:sz="4" w:space="0" w:color="000000"/>
              <w:right w:val="single" w:sz="4" w:space="0" w:color="000000"/>
            </w:tcBorders>
            <w:shd w:val="clear" w:color="auto" w:fill="FF0000"/>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Failed</w:t>
            </w:r>
          </w:p>
        </w:tc>
      </w:tr>
      <w:tr w:rsidR="00E11B5F" w:rsidRPr="00E11B5F" w:rsidTr="00E34CFD">
        <w:trPr>
          <w:trHeight w:val="219"/>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TC_MAP1_07</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if any records missed from source to tartget tables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Data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7</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 EMPLOYEE_ID, FIRST_NAME,LAST_NAME,EMAIL,PHONE_NUMBER ,</w:t>
            </w:r>
            <w:r w:rsidRPr="00E11B5F">
              <w:rPr>
                <w:rFonts w:asciiTheme="majorHAnsi" w:eastAsia="Times New Roman" w:hAnsiTheme="majorHAnsi" w:cs="Calibri"/>
                <w:sz w:val="18"/>
                <w:szCs w:val="18"/>
              </w:rPr>
              <w:br/>
              <w:t xml:space="preserve">ROUND((SYSDATE-HIRE_DATE)/365,0) EXPEREINCE, JOB_ID, </w:t>
            </w:r>
            <w:r w:rsidRPr="00E11B5F">
              <w:rPr>
                <w:rFonts w:asciiTheme="majorHAnsi" w:eastAsia="Times New Roman" w:hAnsiTheme="majorHAnsi" w:cs="Calibri"/>
                <w:sz w:val="18"/>
                <w:szCs w:val="18"/>
              </w:rPr>
              <w:br/>
              <w:t xml:space="preserve">NVL(SALARY,0) + NVL(COMMISSION_PCT,0) TOTAL_SALARY, </w:t>
            </w:r>
            <w:r w:rsidRPr="00E11B5F">
              <w:rPr>
                <w:rFonts w:asciiTheme="majorHAnsi" w:eastAsia="Times New Roman" w:hAnsiTheme="majorHAnsi" w:cs="Calibri"/>
                <w:sz w:val="18"/>
                <w:szCs w:val="18"/>
              </w:rPr>
              <w:br/>
              <w:t>MANAGER_ID,DEPARTMENT_ID FROM EMPLOYEES</w:t>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br/>
              <w:t>MINUS</w:t>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br/>
              <w:t>SELECTEMPLOYEE_ID, FIRST_NAME,LAST_NAME,EMAIL,PHONE_NUMBER ,EXPEREINCE,TOTAL_SALARY,MANAGER_ID,DEPARTMENT_ID FROM EMP_TOTSAL_TRG</w:t>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br/>
              <w:t>UNION</w:t>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br/>
              <w:t>SELECTEMPLOYEE_ID, FIRST_NAME,LAST_NAME,EMAIL,PHONE_NUMBER ,EXPEREINCE,TOTAL_SALARY,MANAGER_ID,DEPARTMENT_ID FROM EMP_TOTSAL_TRG</w:t>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br/>
              <w:t>MINUS</w:t>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br/>
              <w:t>SELECT EMPLOYEE_ID, FIRST_NAME,LAST_NAME,EMAIL,PHONE_NUMBER ,</w:t>
            </w:r>
            <w:r w:rsidRPr="00E11B5F">
              <w:rPr>
                <w:rFonts w:asciiTheme="majorHAnsi" w:eastAsia="Times New Roman" w:hAnsiTheme="majorHAnsi" w:cs="Calibri"/>
                <w:sz w:val="18"/>
                <w:szCs w:val="18"/>
              </w:rPr>
              <w:br/>
              <w:t xml:space="preserve">ROUND((SYSDATE-HIRE_DATE)/365,0) EXPEREINCE, JOB_ID, </w:t>
            </w:r>
            <w:r w:rsidRPr="00E11B5F">
              <w:rPr>
                <w:rFonts w:asciiTheme="majorHAnsi" w:eastAsia="Times New Roman" w:hAnsiTheme="majorHAnsi" w:cs="Calibri"/>
                <w:sz w:val="18"/>
                <w:szCs w:val="18"/>
              </w:rPr>
              <w:br/>
              <w:t xml:space="preserve">NVL(SALARY,0) + NVL(COMMISSION_PCT,0) TOTAL_SALARY, </w:t>
            </w:r>
            <w:r w:rsidRPr="00E11B5F">
              <w:rPr>
                <w:rFonts w:asciiTheme="majorHAnsi" w:eastAsia="Times New Roman" w:hAnsiTheme="majorHAnsi" w:cs="Calibri"/>
                <w:sz w:val="18"/>
                <w:szCs w:val="18"/>
              </w:rPr>
              <w:br/>
              <w:t>MANAGER_ID,DEPARTMENT_ID FROM EMPLOYEES;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No Records Found</w:t>
            </w:r>
          </w:p>
        </w:tc>
        <w:tc>
          <w:tcPr>
            <w:tcW w:w="0" w:type="auto"/>
            <w:tcBorders>
              <w:top w:val="single" w:sz="4" w:space="0" w:color="CCCCCC"/>
              <w:left w:val="single" w:sz="4" w:space="0" w:color="CCCCCC"/>
              <w:bottom w:val="single" w:sz="4" w:space="0" w:color="000000"/>
              <w:right w:val="single" w:sz="4" w:space="0" w:color="000000"/>
            </w:tcBorders>
            <w:shd w:val="clear" w:color="auto" w:fill="FF0000"/>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Failed</w:t>
            </w:r>
          </w:p>
        </w:tc>
      </w:tr>
      <w:tr w:rsidR="00E11B5F" w:rsidRPr="00E11B5F" w:rsidTr="00E34CFD">
        <w:trPr>
          <w:trHeight w:val="219"/>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TC_MAP1_08</w:t>
            </w:r>
          </w:p>
        </w:tc>
        <w:tc>
          <w:tcPr>
            <w:tcW w:w="0" w:type="auto"/>
            <w:tcBorders>
              <w:top w:val="single" w:sz="4" w:space="0" w:color="CCCCCC"/>
              <w:left w:val="single" w:sz="4" w:space="0" w:color="CCCCCC"/>
              <w:bottom w:val="single" w:sz="4" w:space="0" w:color="CCCCCC"/>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 xml:space="preserve">Check if any Duplicate </w:t>
            </w:r>
            <w:r w:rsidRPr="00E11B5F">
              <w:rPr>
                <w:rFonts w:asciiTheme="majorHAnsi" w:eastAsia="Times New Roman" w:hAnsiTheme="majorHAnsi" w:cs="Calibri"/>
                <w:sz w:val="18"/>
                <w:szCs w:val="18"/>
              </w:rPr>
              <w:lastRenderedPageBreak/>
              <w:t>records in target tables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lastRenderedPageBreak/>
              <w:t>Data validati</w:t>
            </w:r>
            <w:r w:rsidRPr="00E11B5F">
              <w:rPr>
                <w:rFonts w:asciiTheme="majorHAnsi" w:eastAsia="Times New Roman" w:hAnsiTheme="majorHAnsi" w:cs="Calibri"/>
                <w:sz w:val="18"/>
                <w:szCs w:val="18"/>
              </w:rPr>
              <w:lastRenderedPageBreak/>
              <w:t>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lastRenderedPageBreak/>
              <w:t>8</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 * FROM EMP_TOTSAL_TRG WHERE ROWID IN (</w:t>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lastRenderedPageBreak/>
              <w:t>SELECT rowid FROM EMP_TOTSAL_TRG GROUP BY rowid HAVING COUNT(*)&gt;1);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lastRenderedPageBreak/>
              <w:t xml:space="preserve">No Records </w:t>
            </w:r>
            <w:r w:rsidRPr="00E11B5F">
              <w:rPr>
                <w:rFonts w:asciiTheme="majorHAnsi" w:eastAsia="Times New Roman" w:hAnsiTheme="majorHAnsi" w:cs="Calibri"/>
                <w:sz w:val="18"/>
                <w:szCs w:val="18"/>
              </w:rPr>
              <w:lastRenderedPageBreak/>
              <w:t>Found</w:t>
            </w: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bl>
    <w:p w:rsidR="00E11B5F" w:rsidRPr="00E11B5F" w:rsidRDefault="00E11B5F" w:rsidP="00E11B5F">
      <w:pPr>
        <w:spacing w:after="0" w:line="240" w:lineRule="auto"/>
        <w:rPr>
          <w:rFonts w:asciiTheme="majorHAnsi" w:hAnsiTheme="majorHAnsi"/>
          <w:color w:val="343434"/>
          <w:sz w:val="18"/>
          <w:szCs w:val="18"/>
          <w:u w:val="single"/>
        </w:rPr>
      </w:pPr>
    </w:p>
    <w:p w:rsidR="00E11B5F" w:rsidRPr="00E11B5F" w:rsidRDefault="00E11B5F" w:rsidP="00E11B5F">
      <w:pPr>
        <w:spacing w:after="0" w:line="240" w:lineRule="auto"/>
        <w:rPr>
          <w:rFonts w:asciiTheme="majorHAnsi" w:hAnsiTheme="majorHAnsi"/>
          <w:color w:val="343434"/>
          <w:sz w:val="18"/>
          <w:szCs w:val="18"/>
          <w:u w:val="single"/>
        </w:rPr>
      </w:pPr>
      <w:r w:rsidRPr="00E11B5F">
        <w:rPr>
          <w:rFonts w:asciiTheme="majorHAnsi" w:hAnsiTheme="majorHAnsi"/>
          <w:color w:val="343434"/>
          <w:sz w:val="18"/>
          <w:szCs w:val="18"/>
          <w:u w:val="single"/>
        </w:rPr>
        <w:t>ETL TEST RESULTS:</w:t>
      </w:r>
    </w:p>
    <w:tbl>
      <w:tblPr>
        <w:tblW w:w="10812" w:type="dxa"/>
        <w:tblCellMar>
          <w:left w:w="0" w:type="dxa"/>
          <w:right w:w="0" w:type="dxa"/>
        </w:tblCellMar>
        <w:tblLook w:val="04A0"/>
      </w:tblPr>
      <w:tblGrid>
        <w:gridCol w:w="1602"/>
        <w:gridCol w:w="1517"/>
        <w:gridCol w:w="844"/>
        <w:gridCol w:w="432"/>
        <w:gridCol w:w="4911"/>
        <w:gridCol w:w="827"/>
        <w:gridCol w:w="679"/>
      </w:tblGrid>
      <w:tr w:rsidR="00E11B5F" w:rsidRPr="00E11B5F" w:rsidTr="00E34CFD">
        <w:trPr>
          <w:trHeight w:val="183"/>
        </w:trPr>
        <w:tc>
          <w:tcPr>
            <w:tcW w:w="0" w:type="auto"/>
            <w:tcBorders>
              <w:top w:val="single" w:sz="4" w:space="0" w:color="000000"/>
              <w:left w:val="single" w:sz="4" w:space="0" w:color="000000"/>
              <w:bottom w:val="single" w:sz="4" w:space="0" w:color="000000"/>
              <w:right w:val="single" w:sz="4" w:space="0" w:color="000000"/>
            </w:tcBorders>
            <w:shd w:val="clear" w:color="auto" w:fill="FFC000"/>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Test case #</w:t>
            </w:r>
          </w:p>
        </w:tc>
        <w:tc>
          <w:tcPr>
            <w:tcW w:w="0" w:type="auto"/>
            <w:tcBorders>
              <w:top w:val="single" w:sz="4" w:space="0" w:color="000000"/>
              <w:left w:val="single" w:sz="4" w:space="0" w:color="CCCCCC"/>
              <w:bottom w:val="single" w:sz="4" w:space="0" w:color="000000"/>
              <w:right w:val="single" w:sz="4" w:space="0" w:color="000000"/>
            </w:tcBorders>
            <w:shd w:val="clear" w:color="auto" w:fill="FFC000"/>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Test Case Name</w:t>
            </w:r>
          </w:p>
        </w:tc>
        <w:tc>
          <w:tcPr>
            <w:tcW w:w="0" w:type="auto"/>
            <w:tcBorders>
              <w:top w:val="single" w:sz="4" w:space="0" w:color="000000"/>
              <w:left w:val="single" w:sz="4" w:space="0" w:color="CCCCCC"/>
              <w:bottom w:val="single" w:sz="4" w:space="0" w:color="000000"/>
              <w:right w:val="single" w:sz="4" w:space="0" w:color="000000"/>
            </w:tcBorders>
            <w:shd w:val="clear" w:color="auto" w:fill="FFC000"/>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Test Case Type</w:t>
            </w:r>
          </w:p>
        </w:tc>
        <w:tc>
          <w:tcPr>
            <w:tcW w:w="0" w:type="auto"/>
            <w:tcBorders>
              <w:top w:val="single" w:sz="4" w:space="0" w:color="000000"/>
              <w:left w:val="single" w:sz="4" w:space="0" w:color="CCCCCC"/>
              <w:bottom w:val="single" w:sz="4" w:space="0" w:color="000000"/>
              <w:right w:val="single" w:sz="4" w:space="0" w:color="000000"/>
            </w:tcBorders>
            <w:shd w:val="clear" w:color="auto" w:fill="FFC000"/>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Step No</w:t>
            </w:r>
          </w:p>
        </w:tc>
        <w:tc>
          <w:tcPr>
            <w:tcW w:w="0" w:type="auto"/>
            <w:tcBorders>
              <w:top w:val="single" w:sz="4" w:space="0" w:color="000000"/>
              <w:left w:val="single" w:sz="4" w:space="0" w:color="CCCCCC"/>
              <w:bottom w:val="single" w:sz="4" w:space="0" w:color="000000"/>
              <w:right w:val="single" w:sz="4" w:space="0" w:color="000000"/>
            </w:tcBorders>
            <w:shd w:val="clear" w:color="auto" w:fill="FFC000"/>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Action/Query</w:t>
            </w:r>
          </w:p>
        </w:tc>
        <w:tc>
          <w:tcPr>
            <w:tcW w:w="0" w:type="auto"/>
            <w:tcBorders>
              <w:top w:val="single" w:sz="4" w:space="0" w:color="000000"/>
              <w:left w:val="single" w:sz="4" w:space="0" w:color="CCCCCC"/>
              <w:bottom w:val="single" w:sz="4" w:space="0" w:color="000000"/>
              <w:right w:val="single" w:sz="4" w:space="0" w:color="000000"/>
            </w:tcBorders>
            <w:shd w:val="clear" w:color="auto" w:fill="FFC000"/>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Expected Results</w:t>
            </w:r>
          </w:p>
        </w:tc>
        <w:tc>
          <w:tcPr>
            <w:tcW w:w="0" w:type="auto"/>
            <w:tcBorders>
              <w:top w:val="single" w:sz="4" w:space="0" w:color="000000"/>
              <w:left w:val="single" w:sz="4" w:space="0" w:color="CCCCCC"/>
              <w:bottom w:val="single" w:sz="4" w:space="0" w:color="000000"/>
              <w:right w:val="single" w:sz="4" w:space="0" w:color="000000"/>
            </w:tcBorders>
            <w:shd w:val="clear" w:color="auto" w:fill="FFC000"/>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Test Results</w:t>
            </w:r>
          </w:p>
        </w:tc>
      </w:tr>
      <w:tr w:rsidR="00E11B5F" w:rsidRPr="00E11B5F" w:rsidTr="00E34CFD">
        <w:trPr>
          <w:trHeight w:val="183"/>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TC_HRSRC_EMP01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number of columns in EMPLOYEES Table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Source Schema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 xml:space="preserve">select count(*) </w:t>
            </w:r>
            <w:r w:rsidRPr="00E11B5F">
              <w:rPr>
                <w:rFonts w:asciiTheme="majorHAnsi" w:eastAsia="Times New Roman" w:hAnsiTheme="majorHAnsi" w:cs="Calibri"/>
                <w:sz w:val="18"/>
                <w:szCs w:val="18"/>
              </w:rPr>
              <w:br/>
              <w:t>from user_tab_columns</w:t>
            </w:r>
            <w:r w:rsidRPr="00E11B5F">
              <w:rPr>
                <w:rFonts w:asciiTheme="majorHAnsi" w:eastAsia="Times New Roman" w:hAnsiTheme="majorHAnsi" w:cs="Calibri"/>
                <w:sz w:val="18"/>
                <w:szCs w:val="18"/>
              </w:rPr>
              <w:br/>
              <w:t>where table_name='EMPLOYEES';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183"/>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TC_HRSRC_EMP02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Data type of the columns in EMPLOYEES Table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Source Schema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 column_name, data_type FROM user_tab_columns where table_name = 'EMPLOYEES';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Verify result should be as per the design.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183"/>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TC_HRSRC_EMP03</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size of the columns in EMPLOYEES Table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Source Schema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 column_name, data_length FROM user_tab_columns where table_name = 'EMPLOYEES';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Verify result should be as per the design.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183"/>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TC_HRSRC_EMP04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Contraints of columns in EMPLOYEES Table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Source Schema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 column_name,constraint_name from user_cons_columns where table_name = 'EMPLOYEES';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Verify result should be as per the design.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183"/>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TC_HRSRC_EMP05</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Indexes of Columns in EMPLOYEES Table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Source Schema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 COLUMN_NAME,INDEX_NAME from dba_ind_columns where table_name='EMPLOYEES' AND INDEX_OWNER='HR';</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Verify result should be as per the design.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183"/>
        </w:trPr>
        <w:tc>
          <w:tcPr>
            <w:tcW w:w="0" w:type="auto"/>
            <w:tcBorders>
              <w:top w:val="single" w:sz="4" w:space="0" w:color="CCCCCC"/>
              <w:left w:val="single" w:sz="4" w:space="0" w:color="000000"/>
              <w:bottom w:val="single" w:sz="4" w:space="0" w:color="000000"/>
              <w:right w:val="single" w:sz="4" w:space="0" w:color="000000"/>
            </w:tcBorders>
            <w:shd w:val="clear" w:color="auto" w:fill="7F7F7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7F7F7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7F7F7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7F7F7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7F7F7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7F7F7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7F7F7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183"/>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183"/>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TC_HRTRG_EMP01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number of columns in EMP_TOTSAL_TRG Table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Target schema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 xml:space="preserve">select count(*) </w:t>
            </w:r>
            <w:r w:rsidRPr="00E11B5F">
              <w:rPr>
                <w:rFonts w:asciiTheme="majorHAnsi" w:eastAsia="Times New Roman" w:hAnsiTheme="majorHAnsi" w:cs="Calibri"/>
                <w:sz w:val="18"/>
                <w:szCs w:val="18"/>
              </w:rPr>
              <w:br/>
              <w:t>from user_tab_columns</w:t>
            </w:r>
            <w:r w:rsidRPr="00E11B5F">
              <w:rPr>
                <w:rFonts w:asciiTheme="majorHAnsi" w:eastAsia="Times New Roman" w:hAnsiTheme="majorHAnsi" w:cs="Calibri"/>
                <w:sz w:val="18"/>
                <w:szCs w:val="18"/>
              </w:rPr>
              <w:br/>
              <w:t>where table_name='EMP_TOTSAL_TRG';</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183"/>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TC_HRTRG_EMP02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Data type of the columns in EMP_TOTSAL_TRG Table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Target schema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 column_name, data_type FROM user_tab_columns where table_name = 'EMP_TOTSAL_TRG';</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Verify result should be as per the design.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183"/>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TC_HRTRG_EM</w:t>
            </w:r>
            <w:r w:rsidRPr="00E11B5F">
              <w:rPr>
                <w:rFonts w:asciiTheme="majorHAnsi" w:eastAsia="Times New Roman" w:hAnsiTheme="majorHAnsi" w:cs="Calibri"/>
                <w:b/>
                <w:bCs/>
                <w:sz w:val="18"/>
                <w:szCs w:val="18"/>
              </w:rPr>
              <w:lastRenderedPageBreak/>
              <w:t>P03</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lastRenderedPageBreak/>
              <w:t xml:space="preserve">Check size of </w:t>
            </w:r>
            <w:r w:rsidRPr="00E11B5F">
              <w:rPr>
                <w:rFonts w:asciiTheme="majorHAnsi" w:eastAsia="Times New Roman" w:hAnsiTheme="majorHAnsi" w:cs="Calibri"/>
                <w:sz w:val="18"/>
                <w:szCs w:val="18"/>
              </w:rPr>
              <w:lastRenderedPageBreak/>
              <w:t>the columns in EMP_TOTSAL_TRG Table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lastRenderedPageBreak/>
              <w:t xml:space="preserve">Target </w:t>
            </w:r>
            <w:r w:rsidRPr="00E11B5F">
              <w:rPr>
                <w:rFonts w:asciiTheme="majorHAnsi" w:eastAsia="Times New Roman" w:hAnsiTheme="majorHAnsi" w:cs="Calibri"/>
                <w:sz w:val="18"/>
                <w:szCs w:val="18"/>
              </w:rPr>
              <w:lastRenderedPageBreak/>
              <w:t>schema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lastRenderedPageBreak/>
              <w: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 xml:space="preserve">SELECT column_name, data_length FROM </w:t>
            </w:r>
            <w:r w:rsidRPr="00E11B5F">
              <w:rPr>
                <w:rFonts w:asciiTheme="majorHAnsi" w:eastAsia="Times New Roman" w:hAnsiTheme="majorHAnsi" w:cs="Calibri"/>
                <w:sz w:val="18"/>
                <w:szCs w:val="18"/>
              </w:rPr>
              <w:lastRenderedPageBreak/>
              <w:t>user_tab_columns where table_name = 'EMP_TOTSAL_TRG';</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lastRenderedPageBreak/>
              <w:t xml:space="preserve">Verify </w:t>
            </w:r>
            <w:r w:rsidRPr="00E11B5F">
              <w:rPr>
                <w:rFonts w:asciiTheme="majorHAnsi" w:eastAsia="Times New Roman" w:hAnsiTheme="majorHAnsi" w:cs="Calibri"/>
                <w:sz w:val="18"/>
                <w:szCs w:val="18"/>
              </w:rPr>
              <w:lastRenderedPageBreak/>
              <w:t>result should be as per the design.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183"/>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lastRenderedPageBreak/>
              <w:t>TC_HRTRG_EMP04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Contraints of columns in EMP_TOTSAL_TRG Table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Target schema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 column_name,constraint_name from user_cons_columns where table_name = 'EMP_TOTSAL_TRG';</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Verify result should be as per the design.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183"/>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TC_HRTRG_EMP05</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Indexes of Columns in EMP_TOTSAL_TRG Table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Target schema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 COLUMN_NAME,INDEX_NAME from dba_ind_columns where table_name='EMP_TOTSAL_TRG' AND INDEX_OWNER='HR';</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Verify result should be as per the design.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183"/>
        </w:trPr>
        <w:tc>
          <w:tcPr>
            <w:tcW w:w="0" w:type="auto"/>
            <w:tcBorders>
              <w:top w:val="single" w:sz="4" w:space="0" w:color="CCCCCC"/>
              <w:left w:val="single" w:sz="4" w:space="0" w:color="000000"/>
              <w:bottom w:val="single" w:sz="4" w:space="0" w:color="000000"/>
              <w:right w:val="single" w:sz="4" w:space="0" w:color="000000"/>
            </w:tcBorders>
            <w:shd w:val="clear" w:color="auto" w:fill="7F7F7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7F7F7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7F7F7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7F7F7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7F7F7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7F7F7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7F7F7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183"/>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TC_MAP1_01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number of records present in Source table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Data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 count(*) From EMPLOYEES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183"/>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TC_MAP1_02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number of records present in Target table after data is loaded</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Data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 count(*) From EMP_TOTSAL_TRG</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183"/>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TC_MAP1_03</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the records pulled from source table(s) after tranformations applied</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Data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3</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 EMPLOYEE_ID, FIRST_NAME,LAST_NAME,EMAIL,PHONE_NUMBER ,</w:t>
            </w:r>
            <w:r w:rsidRPr="00E11B5F">
              <w:rPr>
                <w:rFonts w:asciiTheme="majorHAnsi" w:eastAsia="Times New Roman" w:hAnsiTheme="majorHAnsi" w:cs="Calibri"/>
                <w:sz w:val="18"/>
                <w:szCs w:val="18"/>
              </w:rPr>
              <w:br/>
              <w:t xml:space="preserve">ROUND((SYSDATE-HIRE_DATE)/365,0) EXPEREINCE, JOB_ID, </w:t>
            </w:r>
            <w:r w:rsidRPr="00E11B5F">
              <w:rPr>
                <w:rFonts w:asciiTheme="majorHAnsi" w:eastAsia="Times New Roman" w:hAnsiTheme="majorHAnsi" w:cs="Calibri"/>
                <w:sz w:val="18"/>
                <w:szCs w:val="18"/>
              </w:rPr>
              <w:br/>
              <w:t xml:space="preserve">NVL(SALARY,0) + NVL(COMMISSION_PCT,0) TOTAL_SALARY, </w:t>
            </w:r>
            <w:r w:rsidRPr="00E11B5F">
              <w:rPr>
                <w:rFonts w:asciiTheme="majorHAnsi" w:eastAsia="Times New Roman" w:hAnsiTheme="majorHAnsi" w:cs="Calibri"/>
                <w:sz w:val="18"/>
                <w:szCs w:val="18"/>
              </w:rPr>
              <w:br/>
              <w:t>MANAGER_ID,DEPARTMENT_ID FROM EMPLOYEES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As per the design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183"/>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TC_MAP1_04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the records loaded in to target table(s)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Data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SELECTEMPLOYEE_ID, FIRST_NAME,LAST_NAME,EMAIL,PHONE_NUMBER ,EXPEREINCE,TOTAL_SALARY,MANAGER_ID,DEPARTMENT_ID FROM EMP_TOTSAL_TRG</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As per the design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183"/>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TC_MAP1_05</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the records present in source table which are not in target table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Data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5</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 EMPLOYEE_ID, FIRST_NAME,LAST_NAME,EMAIL,PHONE_NUMBER ,</w:t>
            </w:r>
            <w:r w:rsidRPr="00E11B5F">
              <w:rPr>
                <w:rFonts w:asciiTheme="majorHAnsi" w:eastAsia="Times New Roman" w:hAnsiTheme="majorHAnsi" w:cs="Calibri"/>
                <w:sz w:val="18"/>
                <w:szCs w:val="18"/>
              </w:rPr>
              <w:br/>
              <w:t xml:space="preserve">ROUND((SYSDATE-HIRE_DATE)/365,0) EXPEREINCE, JOB_ID, </w:t>
            </w:r>
            <w:r w:rsidRPr="00E11B5F">
              <w:rPr>
                <w:rFonts w:asciiTheme="majorHAnsi" w:eastAsia="Times New Roman" w:hAnsiTheme="majorHAnsi" w:cs="Calibri"/>
                <w:sz w:val="18"/>
                <w:szCs w:val="18"/>
              </w:rPr>
              <w:br/>
              <w:t xml:space="preserve">NVL(SALARY,0) + NVL(COMMISSION_PCT,0) </w:t>
            </w:r>
            <w:r w:rsidRPr="00E11B5F">
              <w:rPr>
                <w:rFonts w:asciiTheme="majorHAnsi" w:eastAsia="Times New Roman" w:hAnsiTheme="majorHAnsi" w:cs="Calibri"/>
                <w:sz w:val="18"/>
                <w:szCs w:val="18"/>
              </w:rPr>
              <w:lastRenderedPageBreak/>
              <w:t xml:space="preserve">TOTAL_SALARY, </w:t>
            </w:r>
            <w:r w:rsidRPr="00E11B5F">
              <w:rPr>
                <w:rFonts w:asciiTheme="majorHAnsi" w:eastAsia="Times New Roman" w:hAnsiTheme="majorHAnsi" w:cs="Calibri"/>
                <w:sz w:val="18"/>
                <w:szCs w:val="18"/>
              </w:rPr>
              <w:br/>
              <w:t>MANAGER_ID,DEPARTMENT_ID FROM EMPLOYEES</w:t>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br/>
              <w:t>MINUS</w:t>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br/>
              <w:t>SELECTEMPLOYEE_ID, FIRST_NAME,LAST_NAME,EMAIL,PHONE_NUMBER ,EXPEREINCE,TOTAL_SALARY,MANAGER_ID,DEPARTMENT_ID FROM EMP_TOTSAL_TRG</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lastRenderedPageBreak/>
              <w:t>No Records Found</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183"/>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lastRenderedPageBreak/>
              <w:t>TC_MAP1_06</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the records present in target table which are not in source table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Data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6</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SELECTEMPLOYEE_ID, FIRST_NAME,LAST_NAME,EMAIL,PHONE_NUMBER ,EXPEREINCE,TOTAL_SALARY,MANAGER_ID,DEPARTMENT_ID FROM EMP_TOTSAL_TRG</w:t>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br/>
              <w:t>MINUS</w:t>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br/>
              <w:t>SELECT EMPLOYEE_ID, FIRST_NAME,LAST_NAME,EMAIL,PHONE_NUMBER ,</w:t>
            </w:r>
            <w:r w:rsidRPr="00E11B5F">
              <w:rPr>
                <w:rFonts w:asciiTheme="majorHAnsi" w:eastAsia="Times New Roman" w:hAnsiTheme="majorHAnsi" w:cs="Calibri"/>
                <w:sz w:val="18"/>
                <w:szCs w:val="18"/>
              </w:rPr>
              <w:br/>
              <w:t xml:space="preserve">ROUND((SYSDATE-HIRE_DATE)/365,0) EXPEREINCE, JOB_ID, </w:t>
            </w:r>
            <w:r w:rsidRPr="00E11B5F">
              <w:rPr>
                <w:rFonts w:asciiTheme="majorHAnsi" w:eastAsia="Times New Roman" w:hAnsiTheme="majorHAnsi" w:cs="Calibri"/>
                <w:sz w:val="18"/>
                <w:szCs w:val="18"/>
              </w:rPr>
              <w:br/>
              <w:t xml:space="preserve">NVL(SALARY,0) + NVL(COMMISSION_PCT,0) TOTAL_SALARY, </w:t>
            </w:r>
            <w:r w:rsidRPr="00E11B5F">
              <w:rPr>
                <w:rFonts w:asciiTheme="majorHAnsi" w:eastAsia="Times New Roman" w:hAnsiTheme="majorHAnsi" w:cs="Calibri"/>
                <w:sz w:val="18"/>
                <w:szCs w:val="18"/>
              </w:rPr>
              <w:br/>
              <w:t>MANAGER_ID,DEPARTMENT_ID FROM EMPLOYEES;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No Records Found</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183"/>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TC_MAP1_07</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if any records missed from source to tartget tables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Data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7</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 EMPLOYEE_ID, FIRST_NAME,LAST_NAME,EMAIL,PHONE_NUMBER ,</w:t>
            </w:r>
            <w:r w:rsidRPr="00E11B5F">
              <w:rPr>
                <w:rFonts w:asciiTheme="majorHAnsi" w:eastAsia="Times New Roman" w:hAnsiTheme="majorHAnsi" w:cs="Calibri"/>
                <w:sz w:val="18"/>
                <w:szCs w:val="18"/>
              </w:rPr>
              <w:br/>
              <w:t xml:space="preserve">ROUND((SYSDATE-HIRE_DATE)/365,0) EXPEREINCE, JOB_ID, </w:t>
            </w:r>
            <w:r w:rsidRPr="00E11B5F">
              <w:rPr>
                <w:rFonts w:asciiTheme="majorHAnsi" w:eastAsia="Times New Roman" w:hAnsiTheme="majorHAnsi" w:cs="Calibri"/>
                <w:sz w:val="18"/>
                <w:szCs w:val="18"/>
              </w:rPr>
              <w:br/>
              <w:t xml:space="preserve">NVL(SALARY,0) + NVL(COMMISSION_PCT,0) TOTAL_SALARY, </w:t>
            </w:r>
            <w:r w:rsidRPr="00E11B5F">
              <w:rPr>
                <w:rFonts w:asciiTheme="majorHAnsi" w:eastAsia="Times New Roman" w:hAnsiTheme="majorHAnsi" w:cs="Calibri"/>
                <w:sz w:val="18"/>
                <w:szCs w:val="18"/>
              </w:rPr>
              <w:br/>
              <w:t>MANAGER_ID,DEPARTMENT_ID FROM EMPLOYEES</w:t>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br/>
              <w:t>MINUS</w:t>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br/>
              <w:t>SELECTEMPLOYEE_ID, FIRST_NAME,LAST_NAME,EMAIL,PHONE_NUMBER ,EXPEREINCE,TOTAL_SALARY,MANAGER_ID,DEPARTMENT_ID FROM EMP_TOTSAL_TRG</w:t>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br/>
              <w:t>UNION</w:t>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lastRenderedPageBreak/>
              <w:t>SELECTEMPLOYEE_ID, FIRST_NAME,LAST_NAME,EMAIL,PHONE_NUMBER ,EXPEREINCE,TOTAL_SALARY,MANAGER_ID,DEPARTMENT_ID FROM EMP_TOTSAL_TRG</w:t>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br/>
              <w:t>MINUS</w:t>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br/>
              <w:t>SELECT EMPLOYEE_ID, FIRST_NAME,LAST_NAME,EMAIL,PHONE_NUMBER ,</w:t>
            </w:r>
            <w:r w:rsidRPr="00E11B5F">
              <w:rPr>
                <w:rFonts w:asciiTheme="majorHAnsi" w:eastAsia="Times New Roman" w:hAnsiTheme="majorHAnsi" w:cs="Calibri"/>
                <w:sz w:val="18"/>
                <w:szCs w:val="18"/>
              </w:rPr>
              <w:br/>
              <w:t xml:space="preserve">ROUND((SYSDATE-HIRE_DATE)/365,0) EXPEREINCE, JOB_ID, </w:t>
            </w:r>
            <w:r w:rsidRPr="00E11B5F">
              <w:rPr>
                <w:rFonts w:asciiTheme="majorHAnsi" w:eastAsia="Times New Roman" w:hAnsiTheme="majorHAnsi" w:cs="Calibri"/>
                <w:sz w:val="18"/>
                <w:szCs w:val="18"/>
              </w:rPr>
              <w:br/>
              <w:t xml:space="preserve">NVL(SALARY,0) + NVL(COMMISSION_PCT,0) TOTAL_SALARY, </w:t>
            </w:r>
            <w:r w:rsidRPr="00E11B5F">
              <w:rPr>
                <w:rFonts w:asciiTheme="majorHAnsi" w:eastAsia="Times New Roman" w:hAnsiTheme="majorHAnsi" w:cs="Calibri"/>
                <w:sz w:val="18"/>
                <w:szCs w:val="18"/>
              </w:rPr>
              <w:br/>
              <w:t>MANAGER_ID,DEPARTMENT_ID FROM EMPLOYEES;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lastRenderedPageBreak/>
              <w:t>No Records Found</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183"/>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lastRenderedPageBreak/>
              <w:t>TC_MAP1_08</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Check if any Duplicate records in target tables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Data validation</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cente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8</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 * FROM EMP_TOTSAL_TRG WHERE ROWID IN (</w:t>
            </w:r>
            <w:r w:rsidRPr="00E11B5F">
              <w:rPr>
                <w:rFonts w:asciiTheme="majorHAnsi" w:eastAsia="Times New Roman" w:hAnsiTheme="majorHAnsi" w:cs="Calibri"/>
                <w:sz w:val="18"/>
                <w:szCs w:val="18"/>
              </w:rPr>
              <w:br/>
              <w:t>SELECT rowid FROM EMP_TOTSAL_TRG GROUP BY rowid HAVING COUNT(*)&gt;1);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No Records Found</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bl>
    <w:p w:rsidR="00E11B5F" w:rsidRPr="00E11B5F" w:rsidRDefault="00E11B5F" w:rsidP="00E11B5F">
      <w:pPr>
        <w:spacing w:after="0" w:line="240" w:lineRule="auto"/>
        <w:rPr>
          <w:rFonts w:asciiTheme="majorHAnsi" w:hAnsiTheme="majorHAnsi"/>
          <w:color w:val="343434"/>
          <w:sz w:val="18"/>
          <w:szCs w:val="18"/>
          <w:u w:val="single"/>
        </w:rPr>
      </w:pPr>
      <w:r w:rsidRPr="00E11B5F">
        <w:rPr>
          <w:rFonts w:asciiTheme="majorHAnsi" w:hAnsiTheme="majorHAnsi"/>
          <w:color w:val="343434"/>
          <w:sz w:val="18"/>
          <w:szCs w:val="18"/>
          <w:u w:val="single"/>
        </w:rPr>
        <w:t>BUG REPORTS:</w:t>
      </w:r>
    </w:p>
    <w:tbl>
      <w:tblPr>
        <w:tblW w:w="10870" w:type="dxa"/>
        <w:tblCellMar>
          <w:left w:w="0" w:type="dxa"/>
          <w:right w:w="0" w:type="dxa"/>
        </w:tblCellMar>
        <w:tblLook w:val="04A0"/>
      </w:tblPr>
      <w:tblGrid>
        <w:gridCol w:w="264"/>
        <w:gridCol w:w="513"/>
        <w:gridCol w:w="937"/>
        <w:gridCol w:w="541"/>
        <w:gridCol w:w="552"/>
        <w:gridCol w:w="896"/>
        <w:gridCol w:w="2836"/>
        <w:gridCol w:w="590"/>
        <w:gridCol w:w="599"/>
        <w:gridCol w:w="548"/>
        <w:gridCol w:w="444"/>
        <w:gridCol w:w="692"/>
        <w:gridCol w:w="514"/>
        <w:gridCol w:w="944"/>
      </w:tblGrid>
      <w:tr w:rsidR="00E11B5F" w:rsidRPr="00E11B5F" w:rsidTr="00E34CFD">
        <w:trPr>
          <w:trHeight w:val="219"/>
        </w:trPr>
        <w:tc>
          <w:tcPr>
            <w:tcW w:w="0" w:type="auto"/>
            <w:tcBorders>
              <w:top w:val="single" w:sz="4" w:space="0" w:color="000000"/>
              <w:left w:val="single" w:sz="4" w:space="0" w:color="000000"/>
              <w:bottom w:val="single" w:sz="4" w:space="0" w:color="000000"/>
              <w:right w:val="single" w:sz="4" w:space="0" w:color="000000"/>
            </w:tcBorders>
            <w:shd w:val="clear" w:color="auto" w:fill="FFD965"/>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SNO</w:t>
            </w:r>
          </w:p>
        </w:tc>
        <w:tc>
          <w:tcPr>
            <w:tcW w:w="0" w:type="auto"/>
            <w:tcBorders>
              <w:top w:val="single" w:sz="4" w:space="0" w:color="000000"/>
              <w:left w:val="single" w:sz="4" w:space="0" w:color="CCCCCC"/>
              <w:bottom w:val="single" w:sz="4" w:space="0" w:color="000000"/>
              <w:right w:val="single" w:sz="4" w:space="0" w:color="000000"/>
            </w:tcBorders>
            <w:shd w:val="clear" w:color="auto" w:fill="FFD965"/>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ID</w:t>
            </w:r>
          </w:p>
        </w:tc>
        <w:tc>
          <w:tcPr>
            <w:tcW w:w="0" w:type="auto"/>
            <w:tcBorders>
              <w:top w:val="single" w:sz="4" w:space="0" w:color="000000"/>
              <w:left w:val="single" w:sz="4" w:space="0" w:color="CCCCCC"/>
              <w:bottom w:val="single" w:sz="4" w:space="0" w:color="000000"/>
              <w:right w:val="single" w:sz="4" w:space="0" w:color="000000"/>
            </w:tcBorders>
            <w:shd w:val="clear" w:color="auto" w:fill="FFD965"/>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TITLE</w:t>
            </w:r>
          </w:p>
        </w:tc>
        <w:tc>
          <w:tcPr>
            <w:tcW w:w="0" w:type="auto"/>
            <w:tcBorders>
              <w:top w:val="single" w:sz="4" w:space="0" w:color="000000"/>
              <w:left w:val="single" w:sz="4" w:space="0" w:color="CCCCCC"/>
              <w:bottom w:val="single" w:sz="4" w:space="0" w:color="000000"/>
              <w:right w:val="single" w:sz="4" w:space="0" w:color="000000"/>
            </w:tcBorders>
            <w:shd w:val="clear" w:color="auto" w:fill="FFD965"/>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PRIORITY</w:t>
            </w:r>
          </w:p>
        </w:tc>
        <w:tc>
          <w:tcPr>
            <w:tcW w:w="0" w:type="auto"/>
            <w:tcBorders>
              <w:top w:val="single" w:sz="4" w:space="0" w:color="000000"/>
              <w:left w:val="single" w:sz="4" w:space="0" w:color="CCCCCC"/>
              <w:bottom w:val="single" w:sz="4" w:space="0" w:color="000000"/>
              <w:right w:val="single" w:sz="4" w:space="0" w:color="000000"/>
            </w:tcBorders>
            <w:shd w:val="clear" w:color="auto" w:fill="FFD965"/>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SEVIROTY</w:t>
            </w:r>
          </w:p>
        </w:tc>
        <w:tc>
          <w:tcPr>
            <w:tcW w:w="0" w:type="auto"/>
            <w:tcBorders>
              <w:top w:val="single" w:sz="4" w:space="0" w:color="000000"/>
              <w:left w:val="single" w:sz="4" w:space="0" w:color="CCCCCC"/>
              <w:bottom w:val="single" w:sz="4" w:space="0" w:color="000000"/>
              <w:right w:val="single" w:sz="4" w:space="0" w:color="000000"/>
            </w:tcBorders>
            <w:shd w:val="clear" w:color="auto" w:fill="FFD965"/>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DESCRIPTION</w:t>
            </w:r>
          </w:p>
        </w:tc>
        <w:tc>
          <w:tcPr>
            <w:tcW w:w="0" w:type="auto"/>
            <w:tcBorders>
              <w:top w:val="single" w:sz="4" w:space="0" w:color="000000"/>
              <w:left w:val="single" w:sz="4" w:space="0" w:color="CCCCCC"/>
              <w:bottom w:val="single" w:sz="4" w:space="0" w:color="000000"/>
              <w:right w:val="single" w:sz="4" w:space="0" w:color="000000"/>
            </w:tcBorders>
            <w:shd w:val="clear" w:color="auto" w:fill="FFD965"/>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STEPS</w:t>
            </w:r>
          </w:p>
        </w:tc>
        <w:tc>
          <w:tcPr>
            <w:tcW w:w="0" w:type="auto"/>
            <w:tcBorders>
              <w:top w:val="single" w:sz="4" w:space="0" w:color="000000"/>
              <w:left w:val="single" w:sz="4" w:space="0" w:color="CCCCCC"/>
              <w:bottom w:val="single" w:sz="4" w:space="0" w:color="000000"/>
              <w:right w:val="single" w:sz="4" w:space="0" w:color="000000"/>
            </w:tcBorders>
            <w:shd w:val="clear" w:color="auto" w:fill="FFD965"/>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CATEGORY</w:t>
            </w:r>
          </w:p>
        </w:tc>
        <w:tc>
          <w:tcPr>
            <w:tcW w:w="0" w:type="auto"/>
            <w:tcBorders>
              <w:top w:val="single" w:sz="4" w:space="0" w:color="000000"/>
              <w:left w:val="single" w:sz="4" w:space="0" w:color="CCCCCC"/>
              <w:bottom w:val="single" w:sz="4" w:space="0" w:color="000000"/>
              <w:right w:val="single" w:sz="4" w:space="0" w:color="000000"/>
            </w:tcBorders>
            <w:shd w:val="clear" w:color="auto" w:fill="FFD965"/>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REPORTED BY</w:t>
            </w:r>
          </w:p>
        </w:tc>
        <w:tc>
          <w:tcPr>
            <w:tcW w:w="0" w:type="auto"/>
            <w:tcBorders>
              <w:top w:val="single" w:sz="4" w:space="0" w:color="000000"/>
              <w:left w:val="single" w:sz="4" w:space="0" w:color="CCCCCC"/>
              <w:bottom w:val="single" w:sz="4" w:space="0" w:color="000000"/>
              <w:right w:val="single" w:sz="4" w:space="0" w:color="000000"/>
            </w:tcBorders>
            <w:shd w:val="clear" w:color="auto" w:fill="FFD965"/>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ASSIGNED TO</w:t>
            </w:r>
          </w:p>
        </w:tc>
        <w:tc>
          <w:tcPr>
            <w:tcW w:w="0" w:type="auto"/>
            <w:tcBorders>
              <w:top w:val="single" w:sz="4" w:space="0" w:color="000000"/>
              <w:left w:val="single" w:sz="4" w:space="0" w:color="CCCCCC"/>
              <w:bottom w:val="single" w:sz="4" w:space="0" w:color="000000"/>
              <w:right w:val="single" w:sz="4" w:space="0" w:color="000000"/>
            </w:tcBorders>
            <w:shd w:val="clear" w:color="auto" w:fill="FFD965"/>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STATUS</w:t>
            </w:r>
          </w:p>
        </w:tc>
        <w:tc>
          <w:tcPr>
            <w:tcW w:w="0" w:type="auto"/>
            <w:tcBorders>
              <w:top w:val="single" w:sz="4" w:space="0" w:color="000000"/>
              <w:left w:val="single" w:sz="4" w:space="0" w:color="CCCCCC"/>
              <w:bottom w:val="single" w:sz="4" w:space="0" w:color="000000"/>
              <w:right w:val="single" w:sz="4" w:space="0" w:color="000000"/>
            </w:tcBorders>
            <w:shd w:val="clear" w:color="auto" w:fill="FFD965"/>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RESOLUTION TYPE</w:t>
            </w:r>
          </w:p>
        </w:tc>
        <w:tc>
          <w:tcPr>
            <w:tcW w:w="0" w:type="auto"/>
            <w:tcBorders>
              <w:top w:val="single" w:sz="4" w:space="0" w:color="000000"/>
              <w:left w:val="single" w:sz="4" w:space="0" w:color="CCCCCC"/>
              <w:bottom w:val="single" w:sz="4" w:space="0" w:color="000000"/>
              <w:right w:val="single" w:sz="4" w:space="0" w:color="000000"/>
            </w:tcBorders>
            <w:shd w:val="clear" w:color="auto" w:fill="FFD965"/>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BUILDNO</w:t>
            </w:r>
          </w:p>
        </w:tc>
        <w:tc>
          <w:tcPr>
            <w:tcW w:w="0" w:type="auto"/>
            <w:tcBorders>
              <w:top w:val="single" w:sz="4" w:space="0" w:color="000000"/>
              <w:left w:val="single" w:sz="4" w:space="0" w:color="CCCCCC"/>
              <w:bottom w:val="single" w:sz="4" w:space="0" w:color="000000"/>
              <w:right w:val="single" w:sz="4" w:space="0" w:color="000000"/>
            </w:tcBorders>
            <w:shd w:val="clear" w:color="auto" w:fill="FFD965"/>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REGRESSION(Y/N)</w:t>
            </w:r>
          </w:p>
        </w:tc>
      </w:tr>
      <w:tr w:rsidR="00E11B5F" w:rsidRPr="00E11B5F" w:rsidTr="00E34CFD">
        <w:trPr>
          <w:trHeight w:val="219"/>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HR_ETL_1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color w:val="000000"/>
                <w:sz w:val="18"/>
                <w:szCs w:val="18"/>
              </w:rPr>
              <w:t xml:space="preserve">Indexes are not mapped to target table </w:t>
            </w:r>
            <w:r w:rsidRPr="00E11B5F">
              <w:rPr>
                <w:rFonts w:asciiTheme="majorHAnsi" w:eastAsia="Times New Roman" w:hAnsiTheme="majorHAnsi" w:cs="Calibri"/>
                <w:b/>
                <w:bCs/>
                <w:color w:val="000000"/>
                <w:sz w:val="18"/>
                <w:szCs w:val="18"/>
              </w:rPr>
              <w:t>EMP_TOTSAL_TRG</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Indexes are not mapped to target table EMP_TOTSAL_TRG</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 COLUMN_NAME,INDEX_NAME from dba_ind_columns where table_name='EMP_TOTSAL_TRG' AND INDEX_OWNER='HR';</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sanity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xxx</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xxx</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new</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xxxxx</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N</w:t>
            </w:r>
          </w:p>
        </w:tc>
      </w:tr>
      <w:tr w:rsidR="00E11B5F" w:rsidRPr="00E11B5F" w:rsidTr="00E34CFD">
        <w:trPr>
          <w:trHeight w:val="219"/>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HR_ETL_2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Data is incorrect in target tables for Mapping-1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Data is incorrect in target tables for Mapping-1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SELECT EMPLOYEE_ID, FIRST_NAME,LAST_NAME,EMAIL,PHONE_NUMBER ,</w:t>
            </w:r>
            <w:r w:rsidRPr="00E11B5F">
              <w:rPr>
                <w:rFonts w:asciiTheme="majorHAnsi" w:eastAsia="Times New Roman" w:hAnsiTheme="majorHAnsi" w:cs="Calibri"/>
                <w:sz w:val="18"/>
                <w:szCs w:val="18"/>
              </w:rPr>
              <w:br/>
              <w:t xml:space="preserve">ROUND((SYSDATE-HIRE_DATE)/365,0) EXPEREINCE, JOB_ID, </w:t>
            </w:r>
            <w:r w:rsidRPr="00E11B5F">
              <w:rPr>
                <w:rFonts w:asciiTheme="majorHAnsi" w:eastAsia="Times New Roman" w:hAnsiTheme="majorHAnsi" w:cs="Calibri"/>
                <w:sz w:val="18"/>
                <w:szCs w:val="18"/>
              </w:rPr>
              <w:br/>
              <w:t xml:space="preserve">NVL(SALARY,0) + NVL(COMMISSION_PCT,0) TOTAL_SALARY, </w:t>
            </w:r>
            <w:r w:rsidRPr="00E11B5F">
              <w:rPr>
                <w:rFonts w:asciiTheme="majorHAnsi" w:eastAsia="Times New Roman" w:hAnsiTheme="majorHAnsi" w:cs="Calibri"/>
                <w:sz w:val="18"/>
                <w:szCs w:val="18"/>
              </w:rPr>
              <w:br/>
              <w:t>MANAGER_ID,DEPARTMENT_ID FROM EMPLOYEES</w:t>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br/>
              <w:t>MINUS</w:t>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lastRenderedPageBreak/>
              <w:t>SELECTEMPLOYEE_ID, FIRST_NAME,LAST_NAME,EMAIL,PHONE_NUMBER ,EXPEREINCE,TOTAL_SALARY,MANAGER_ID,DEPARTMENT_ID FROM EMP_TOTSAL_TRG</w:t>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br/>
              <w:t>UNION</w:t>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br/>
              <w:t>SELECTEMPLOYEE_ID, FIRST_NAME,LAST_NAME,EMAIL,PHONE_NUMBER ,EXPEREINCE,TOTAL_SALARY,MANAGER_ID,DEPARTMENT_ID FROM EMP_TOTSAL_TRG</w:t>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br/>
              <w:t>MINUS</w:t>
            </w:r>
            <w:r w:rsidRPr="00E11B5F">
              <w:rPr>
                <w:rFonts w:asciiTheme="majorHAnsi" w:eastAsia="Times New Roman" w:hAnsiTheme="majorHAnsi" w:cs="Calibri"/>
                <w:sz w:val="18"/>
                <w:szCs w:val="18"/>
              </w:rPr>
              <w:br/>
            </w:r>
            <w:r w:rsidRPr="00E11B5F">
              <w:rPr>
                <w:rFonts w:asciiTheme="majorHAnsi" w:eastAsia="Times New Roman" w:hAnsiTheme="majorHAnsi" w:cs="Calibri"/>
                <w:sz w:val="18"/>
                <w:szCs w:val="18"/>
              </w:rPr>
              <w:br/>
              <w:t>SELECT EMPLOYEE_ID, FIRST_NAME,LAST_NAME,EMAIL,PHONE_NUMBER ,</w:t>
            </w:r>
            <w:r w:rsidRPr="00E11B5F">
              <w:rPr>
                <w:rFonts w:asciiTheme="majorHAnsi" w:eastAsia="Times New Roman" w:hAnsiTheme="majorHAnsi" w:cs="Calibri"/>
                <w:sz w:val="18"/>
                <w:szCs w:val="18"/>
              </w:rPr>
              <w:br/>
              <w:t xml:space="preserve">ROUND((SYSDATE-HIRE_DATE)/365,0) EXPEREINCE, JOB_ID, </w:t>
            </w:r>
            <w:r w:rsidRPr="00E11B5F">
              <w:rPr>
                <w:rFonts w:asciiTheme="majorHAnsi" w:eastAsia="Times New Roman" w:hAnsiTheme="majorHAnsi" w:cs="Calibri"/>
                <w:sz w:val="18"/>
                <w:szCs w:val="18"/>
              </w:rPr>
              <w:br/>
              <w:t xml:space="preserve">NVL(SALARY,0) + NVL(COMMISSION_PCT,0) TOTAL_SALARY, </w:t>
            </w:r>
            <w:r w:rsidRPr="00E11B5F">
              <w:rPr>
                <w:rFonts w:asciiTheme="majorHAnsi" w:eastAsia="Times New Roman" w:hAnsiTheme="majorHAnsi" w:cs="Calibri"/>
                <w:sz w:val="18"/>
                <w:szCs w:val="18"/>
              </w:rPr>
              <w:br/>
              <w:t>MANAGER_ID,DEPARTMENT_ID FROM EMPLOYEES;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lastRenderedPageBreak/>
              <w:t>Functional</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1</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N</w:t>
            </w:r>
          </w:p>
        </w:tc>
      </w:tr>
      <w:tr w:rsidR="00E11B5F" w:rsidRPr="00E11B5F" w:rsidTr="00E34CFD">
        <w:trPr>
          <w:trHeight w:val="219"/>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lastRenderedPageBreak/>
              <w:t>3</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HR_ETL_3</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219"/>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HR_ETL_4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219"/>
        </w:trPr>
        <w:tc>
          <w:tcPr>
            <w:tcW w:w="0" w:type="auto"/>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5</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HR_ETL_5</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E11B5F" w:rsidRDefault="00E11B5F" w:rsidP="00E11B5F">
            <w:pPr>
              <w:spacing w:after="0" w:line="240" w:lineRule="auto"/>
              <w:rPr>
                <w:rFonts w:asciiTheme="majorHAnsi" w:eastAsia="Times New Roman" w:hAnsiTheme="majorHAnsi" w:cs="Calibri"/>
                <w:sz w:val="18"/>
                <w:szCs w:val="18"/>
              </w:rPr>
            </w:pPr>
          </w:p>
        </w:tc>
      </w:tr>
    </w:tbl>
    <w:p w:rsidR="00E11B5F" w:rsidRPr="00E11B5F" w:rsidRDefault="00E11B5F" w:rsidP="00E11B5F">
      <w:pPr>
        <w:spacing w:after="0" w:line="240" w:lineRule="auto"/>
        <w:rPr>
          <w:rFonts w:asciiTheme="majorHAnsi" w:hAnsiTheme="majorHAnsi"/>
          <w:color w:val="343434"/>
          <w:sz w:val="18"/>
          <w:szCs w:val="18"/>
          <w:u w:val="single"/>
        </w:rPr>
      </w:pPr>
    </w:p>
    <w:p w:rsidR="00E11B5F" w:rsidRPr="00E11B5F" w:rsidRDefault="00E11B5F" w:rsidP="00E11B5F">
      <w:pPr>
        <w:spacing w:after="0" w:line="240" w:lineRule="auto"/>
        <w:rPr>
          <w:rFonts w:asciiTheme="majorHAnsi" w:hAnsiTheme="majorHAnsi"/>
          <w:color w:val="343434"/>
          <w:sz w:val="18"/>
          <w:szCs w:val="18"/>
          <w:u w:val="single"/>
        </w:rPr>
      </w:pPr>
      <w:r w:rsidRPr="00E11B5F">
        <w:rPr>
          <w:rFonts w:asciiTheme="majorHAnsi" w:hAnsiTheme="majorHAnsi"/>
          <w:color w:val="343434"/>
          <w:sz w:val="18"/>
          <w:szCs w:val="18"/>
          <w:u w:val="single"/>
        </w:rPr>
        <w:t>Source Table:</w:t>
      </w:r>
    </w:p>
    <w:tbl>
      <w:tblPr>
        <w:tblW w:w="7822" w:type="dxa"/>
        <w:tblCellMar>
          <w:left w:w="0" w:type="dxa"/>
          <w:right w:w="0" w:type="dxa"/>
        </w:tblCellMar>
        <w:tblLook w:val="04A0"/>
      </w:tblPr>
      <w:tblGrid>
        <w:gridCol w:w="2158"/>
        <w:gridCol w:w="2809"/>
        <w:gridCol w:w="2059"/>
        <w:gridCol w:w="796"/>
      </w:tblGrid>
      <w:tr w:rsidR="00E11B5F" w:rsidRPr="00E11B5F" w:rsidTr="00E34CFD">
        <w:trPr>
          <w:trHeight w:val="700"/>
        </w:trPr>
        <w:tc>
          <w:tcPr>
            <w:tcW w:w="0" w:type="auto"/>
            <w:tcBorders>
              <w:top w:val="single" w:sz="4" w:space="0" w:color="000000"/>
              <w:left w:val="single" w:sz="4" w:space="0" w:color="000000"/>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TABLE-1</w:t>
            </w:r>
          </w:p>
        </w:tc>
        <w:tc>
          <w:tcPr>
            <w:tcW w:w="0" w:type="auto"/>
            <w:tcBorders>
              <w:top w:val="single" w:sz="4" w:space="0" w:color="000000"/>
              <w:left w:val="single" w:sz="4" w:space="0" w:color="CCCCCC"/>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COLUMN NAMES</w:t>
            </w:r>
          </w:p>
        </w:tc>
        <w:tc>
          <w:tcPr>
            <w:tcW w:w="0" w:type="auto"/>
            <w:tcBorders>
              <w:top w:val="single" w:sz="4" w:space="0" w:color="000000"/>
              <w:left w:val="single" w:sz="4" w:space="0" w:color="CCCCCC"/>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DATA TYPES</w:t>
            </w:r>
          </w:p>
        </w:tc>
        <w:tc>
          <w:tcPr>
            <w:tcW w:w="0" w:type="auto"/>
            <w:tcBorders>
              <w:top w:val="single" w:sz="4" w:space="0" w:color="000000"/>
              <w:left w:val="single" w:sz="4" w:space="0" w:color="CCCCCC"/>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KEYS</w:t>
            </w:r>
          </w:p>
        </w:tc>
      </w:tr>
      <w:tr w:rsidR="00E11B5F" w:rsidRPr="00E11B5F" w:rsidTr="00E34CFD">
        <w:trPr>
          <w:trHeight w:val="700"/>
        </w:trPr>
        <w:tc>
          <w:tcPr>
            <w:tcW w:w="0" w:type="auto"/>
            <w:vMerge w:val="restart"/>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EMPLOYEES</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EMPLOYEE_ID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NUMBER(6)</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color w:val="FF0000"/>
                <w:sz w:val="18"/>
                <w:szCs w:val="18"/>
              </w:rPr>
            </w:pPr>
            <w:r w:rsidRPr="00E11B5F">
              <w:rPr>
                <w:rFonts w:asciiTheme="majorHAnsi" w:eastAsia="Times New Roman" w:hAnsiTheme="majorHAnsi" w:cs="Calibri"/>
                <w:b/>
                <w:bCs/>
                <w:color w:val="FF0000"/>
                <w:sz w:val="18"/>
                <w:szCs w:val="18"/>
              </w:rPr>
              <w:t>P</w:t>
            </w: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FIRST_NAME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VARCHAR2(20)</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color w:val="FF0000"/>
                <w:sz w:val="18"/>
                <w:szCs w:val="18"/>
              </w:rPr>
            </w:pP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LAST_NAME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VARCHAR2(20)</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color w:val="FF0000"/>
                <w:sz w:val="18"/>
                <w:szCs w:val="18"/>
              </w:rPr>
            </w:pP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EMAIL</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VARCHAR2(25)</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color w:val="FF0000"/>
                <w:sz w:val="18"/>
                <w:szCs w:val="18"/>
              </w:rPr>
            </w:pPr>
            <w:r w:rsidRPr="00E11B5F">
              <w:rPr>
                <w:rFonts w:asciiTheme="majorHAnsi" w:eastAsia="Times New Roman" w:hAnsiTheme="majorHAnsi" w:cs="Calibri"/>
                <w:b/>
                <w:bCs/>
                <w:color w:val="FF0000"/>
                <w:sz w:val="18"/>
                <w:szCs w:val="18"/>
              </w:rPr>
              <w:t>U</w:t>
            </w: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PHONE_NUMBER</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 xml:space="preserve">VARCHAR2(20) </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color w:val="FF0000"/>
                <w:sz w:val="18"/>
                <w:szCs w:val="18"/>
              </w:rPr>
            </w:pP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HIRE_DATE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DATE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color w:val="FF0000"/>
                <w:sz w:val="18"/>
                <w:szCs w:val="18"/>
              </w:rPr>
            </w:pP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JOB_ID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VARCHAR2(10)</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color w:val="FF0000"/>
                <w:sz w:val="18"/>
                <w:szCs w:val="18"/>
              </w:rPr>
            </w:pPr>
            <w:r w:rsidRPr="00E11B5F">
              <w:rPr>
                <w:rFonts w:asciiTheme="majorHAnsi" w:eastAsia="Times New Roman" w:hAnsiTheme="majorHAnsi" w:cs="Calibri"/>
                <w:b/>
                <w:bCs/>
                <w:color w:val="FF0000"/>
                <w:sz w:val="18"/>
                <w:szCs w:val="18"/>
              </w:rPr>
              <w:t>F</w:t>
            </w: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SALARY</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NUMBER(8,2)</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color w:val="FF0000"/>
                <w:sz w:val="18"/>
                <w:szCs w:val="18"/>
              </w:rPr>
            </w:pP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COMMISSION_PCT</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NUMBER(2,2)</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color w:val="FF0000"/>
                <w:sz w:val="18"/>
                <w:szCs w:val="18"/>
              </w:rPr>
            </w:pP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MANAGER_ID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NUMBER(6)</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color w:val="FF0000"/>
                <w:sz w:val="18"/>
                <w:szCs w:val="18"/>
              </w:rPr>
            </w:pPr>
            <w:r w:rsidRPr="00E11B5F">
              <w:rPr>
                <w:rFonts w:asciiTheme="majorHAnsi" w:eastAsia="Times New Roman" w:hAnsiTheme="majorHAnsi" w:cs="Calibri"/>
                <w:b/>
                <w:bCs/>
                <w:color w:val="FF0000"/>
                <w:sz w:val="18"/>
                <w:szCs w:val="18"/>
              </w:rPr>
              <w:t>F</w:t>
            </w: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 xml:space="preserve">DEPARTMENT_ID </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NUMBER(4)</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color w:val="FF0000"/>
                <w:sz w:val="18"/>
                <w:szCs w:val="18"/>
              </w:rPr>
            </w:pPr>
            <w:r w:rsidRPr="00E11B5F">
              <w:rPr>
                <w:rFonts w:asciiTheme="majorHAnsi" w:eastAsia="Times New Roman" w:hAnsiTheme="majorHAnsi" w:cs="Calibri"/>
                <w:b/>
                <w:bCs/>
                <w:color w:val="FF0000"/>
                <w:sz w:val="18"/>
                <w:szCs w:val="18"/>
              </w:rPr>
              <w:t>F</w:t>
            </w:r>
          </w:p>
        </w:tc>
      </w:tr>
      <w:tr w:rsidR="00E11B5F" w:rsidRPr="00E11B5F" w:rsidTr="00E34CFD">
        <w:trPr>
          <w:trHeight w:val="700"/>
        </w:trPr>
        <w:tc>
          <w:tcPr>
            <w:tcW w:w="0" w:type="auto"/>
            <w:tcBorders>
              <w:top w:val="single" w:sz="4" w:space="0" w:color="CCCCCC"/>
              <w:left w:val="single" w:sz="4" w:space="0" w:color="000000"/>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TABLE-2</w:t>
            </w:r>
          </w:p>
        </w:tc>
        <w:tc>
          <w:tcPr>
            <w:tcW w:w="0" w:type="auto"/>
            <w:tcBorders>
              <w:top w:val="single" w:sz="4" w:space="0" w:color="CCCCCC"/>
              <w:left w:val="single" w:sz="4" w:space="0" w:color="CCCCCC"/>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COLUMN NAMES</w:t>
            </w:r>
          </w:p>
        </w:tc>
        <w:tc>
          <w:tcPr>
            <w:tcW w:w="0" w:type="auto"/>
            <w:tcBorders>
              <w:top w:val="single" w:sz="4" w:space="0" w:color="CCCCCC"/>
              <w:left w:val="single" w:sz="4" w:space="0" w:color="CCCCCC"/>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DATA TYPES</w:t>
            </w:r>
          </w:p>
        </w:tc>
        <w:tc>
          <w:tcPr>
            <w:tcW w:w="0" w:type="auto"/>
            <w:tcBorders>
              <w:top w:val="single" w:sz="4" w:space="0" w:color="CCCCCC"/>
              <w:left w:val="single" w:sz="4" w:space="0" w:color="CCCCCC"/>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KEYS</w:t>
            </w:r>
          </w:p>
        </w:tc>
      </w:tr>
      <w:tr w:rsidR="00E11B5F" w:rsidRPr="00E11B5F" w:rsidTr="00E34CFD">
        <w:trPr>
          <w:trHeight w:val="700"/>
        </w:trPr>
        <w:tc>
          <w:tcPr>
            <w:tcW w:w="0" w:type="auto"/>
            <w:vMerge w:val="restart"/>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DEPARTMENTS</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DEPARTMENT_ID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NUMBER(4)</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color w:val="FF0000"/>
                <w:sz w:val="18"/>
                <w:szCs w:val="18"/>
              </w:rPr>
            </w:pPr>
            <w:r w:rsidRPr="00E11B5F">
              <w:rPr>
                <w:rFonts w:asciiTheme="majorHAnsi" w:eastAsia="Times New Roman" w:hAnsiTheme="majorHAnsi" w:cs="Calibri"/>
                <w:b/>
                <w:bCs/>
                <w:color w:val="FF0000"/>
                <w:sz w:val="18"/>
                <w:szCs w:val="18"/>
              </w:rPr>
              <w:t>P</w:t>
            </w: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DEPARTMENT_NAME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VARCHAR2(30)</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color w:val="FF0000"/>
                <w:sz w:val="18"/>
                <w:szCs w:val="18"/>
              </w:rPr>
            </w:pP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MANAGER_ID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NUMBER(6)</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color w:val="FF0000"/>
                <w:sz w:val="18"/>
                <w:szCs w:val="18"/>
              </w:rPr>
            </w:pPr>
            <w:r w:rsidRPr="00E11B5F">
              <w:rPr>
                <w:rFonts w:asciiTheme="majorHAnsi" w:eastAsia="Times New Roman" w:hAnsiTheme="majorHAnsi" w:cs="Calibri"/>
                <w:b/>
                <w:bCs/>
                <w:color w:val="FF0000"/>
                <w:sz w:val="18"/>
                <w:szCs w:val="18"/>
              </w:rPr>
              <w:t>F</w:t>
            </w: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LOCATION_ID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NUMBER(4)</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color w:val="FF0000"/>
                <w:sz w:val="18"/>
                <w:szCs w:val="18"/>
              </w:rPr>
            </w:pPr>
            <w:r w:rsidRPr="00E11B5F">
              <w:rPr>
                <w:rFonts w:asciiTheme="majorHAnsi" w:eastAsia="Times New Roman" w:hAnsiTheme="majorHAnsi" w:cs="Calibri"/>
                <w:b/>
                <w:bCs/>
                <w:color w:val="FF0000"/>
                <w:sz w:val="18"/>
                <w:szCs w:val="18"/>
              </w:rPr>
              <w:t>F</w:t>
            </w:r>
          </w:p>
        </w:tc>
      </w:tr>
      <w:tr w:rsidR="00E11B5F" w:rsidRPr="00E11B5F" w:rsidTr="00E34CFD">
        <w:trPr>
          <w:trHeight w:val="700"/>
        </w:trPr>
        <w:tc>
          <w:tcPr>
            <w:tcW w:w="0" w:type="auto"/>
            <w:tcBorders>
              <w:top w:val="single" w:sz="4" w:space="0" w:color="CCCCCC"/>
              <w:left w:val="single" w:sz="4" w:space="0" w:color="000000"/>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TABLE-3</w:t>
            </w:r>
          </w:p>
        </w:tc>
        <w:tc>
          <w:tcPr>
            <w:tcW w:w="0" w:type="auto"/>
            <w:tcBorders>
              <w:top w:val="single" w:sz="4" w:space="0" w:color="CCCCCC"/>
              <w:left w:val="single" w:sz="4" w:space="0" w:color="CCCCCC"/>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COLUMN NAMES</w:t>
            </w:r>
          </w:p>
        </w:tc>
        <w:tc>
          <w:tcPr>
            <w:tcW w:w="0" w:type="auto"/>
            <w:tcBorders>
              <w:top w:val="single" w:sz="4" w:space="0" w:color="CCCCCC"/>
              <w:left w:val="single" w:sz="4" w:space="0" w:color="CCCCCC"/>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DATA TYPES</w:t>
            </w:r>
          </w:p>
        </w:tc>
        <w:tc>
          <w:tcPr>
            <w:tcW w:w="0" w:type="auto"/>
            <w:tcBorders>
              <w:top w:val="single" w:sz="4" w:space="0" w:color="CCCCCC"/>
              <w:left w:val="single" w:sz="4" w:space="0" w:color="CCCCCC"/>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KEYS</w:t>
            </w:r>
          </w:p>
        </w:tc>
      </w:tr>
      <w:tr w:rsidR="00E11B5F" w:rsidRPr="00E11B5F" w:rsidTr="00E34CFD">
        <w:trPr>
          <w:trHeight w:val="700"/>
        </w:trPr>
        <w:tc>
          <w:tcPr>
            <w:tcW w:w="0" w:type="auto"/>
            <w:vMerge w:val="restart"/>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JOBS</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JOB_ID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VARCHAR2(10)</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color w:val="FF0000"/>
                <w:sz w:val="18"/>
                <w:szCs w:val="18"/>
              </w:rPr>
            </w:pPr>
            <w:r w:rsidRPr="00E11B5F">
              <w:rPr>
                <w:rFonts w:asciiTheme="majorHAnsi" w:eastAsia="Times New Roman" w:hAnsiTheme="majorHAnsi" w:cs="Calibri"/>
                <w:b/>
                <w:bCs/>
                <w:color w:val="FF0000"/>
                <w:sz w:val="18"/>
                <w:szCs w:val="18"/>
              </w:rPr>
              <w:t>P</w:t>
            </w: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JOB_TITLE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VARCHAR2(35)</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MIN_SALARY</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NUMBER(6)</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MAX_SALARY</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NUMBER(6)</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700"/>
        </w:trPr>
        <w:tc>
          <w:tcPr>
            <w:tcW w:w="0" w:type="auto"/>
            <w:tcBorders>
              <w:top w:val="single" w:sz="4" w:space="0" w:color="CCCCCC"/>
              <w:left w:val="single" w:sz="4" w:space="0" w:color="000000"/>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lastRenderedPageBreak/>
              <w:t>TABLE-4</w:t>
            </w:r>
          </w:p>
        </w:tc>
        <w:tc>
          <w:tcPr>
            <w:tcW w:w="0" w:type="auto"/>
            <w:tcBorders>
              <w:top w:val="single" w:sz="4" w:space="0" w:color="CCCCCC"/>
              <w:left w:val="single" w:sz="4" w:space="0" w:color="CCCCCC"/>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COLUMN NAMES</w:t>
            </w:r>
          </w:p>
        </w:tc>
        <w:tc>
          <w:tcPr>
            <w:tcW w:w="0" w:type="auto"/>
            <w:tcBorders>
              <w:top w:val="single" w:sz="4" w:space="0" w:color="CCCCCC"/>
              <w:left w:val="single" w:sz="4" w:space="0" w:color="CCCCCC"/>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DATA TYPES</w:t>
            </w:r>
          </w:p>
        </w:tc>
        <w:tc>
          <w:tcPr>
            <w:tcW w:w="0" w:type="auto"/>
            <w:tcBorders>
              <w:top w:val="single" w:sz="4" w:space="0" w:color="CCCCCC"/>
              <w:left w:val="single" w:sz="4" w:space="0" w:color="CCCCCC"/>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KEYS</w:t>
            </w:r>
          </w:p>
        </w:tc>
      </w:tr>
      <w:tr w:rsidR="00E11B5F" w:rsidRPr="00E11B5F" w:rsidTr="00E34CFD">
        <w:trPr>
          <w:trHeight w:val="700"/>
        </w:trPr>
        <w:tc>
          <w:tcPr>
            <w:tcW w:w="0" w:type="auto"/>
            <w:vMerge w:val="restart"/>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JOB_HISTORY</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EMPLOYEE_ID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NUMBER(6)</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color w:val="FF0000"/>
                <w:sz w:val="18"/>
                <w:szCs w:val="18"/>
              </w:rPr>
            </w:pPr>
            <w:r w:rsidRPr="00E11B5F">
              <w:rPr>
                <w:rFonts w:asciiTheme="majorHAnsi" w:eastAsia="Times New Roman" w:hAnsiTheme="majorHAnsi" w:cs="Calibri"/>
                <w:b/>
                <w:bCs/>
                <w:color w:val="FF0000"/>
                <w:sz w:val="18"/>
                <w:szCs w:val="18"/>
              </w:rPr>
              <w:t>PF</w:t>
            </w: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START_DATE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DATE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color w:val="FF0000"/>
                <w:sz w:val="18"/>
                <w:szCs w:val="18"/>
              </w:rPr>
            </w:pPr>
            <w:r w:rsidRPr="00E11B5F">
              <w:rPr>
                <w:rFonts w:asciiTheme="majorHAnsi" w:eastAsia="Times New Roman" w:hAnsiTheme="majorHAnsi" w:cs="Calibri"/>
                <w:b/>
                <w:bCs/>
                <w:color w:val="FF0000"/>
                <w:sz w:val="18"/>
                <w:szCs w:val="18"/>
              </w:rPr>
              <w:t>P</w:t>
            </w: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END_DATE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DATE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color w:val="FF0000"/>
                <w:sz w:val="18"/>
                <w:szCs w:val="18"/>
              </w:rPr>
            </w:pP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JOB_ID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VARCHAR2(10)</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color w:val="FF0000"/>
                <w:sz w:val="18"/>
                <w:szCs w:val="18"/>
              </w:rPr>
            </w:pPr>
            <w:r w:rsidRPr="00E11B5F">
              <w:rPr>
                <w:rFonts w:asciiTheme="majorHAnsi" w:eastAsia="Times New Roman" w:hAnsiTheme="majorHAnsi" w:cs="Calibri"/>
                <w:b/>
                <w:bCs/>
                <w:color w:val="FF0000"/>
                <w:sz w:val="18"/>
                <w:szCs w:val="18"/>
              </w:rPr>
              <w:t>F</w:t>
            </w: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DEPARTMENT_ID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NUMBER(4)</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color w:val="FF0000"/>
                <w:sz w:val="18"/>
                <w:szCs w:val="18"/>
              </w:rPr>
            </w:pPr>
            <w:r w:rsidRPr="00E11B5F">
              <w:rPr>
                <w:rFonts w:asciiTheme="majorHAnsi" w:eastAsia="Times New Roman" w:hAnsiTheme="majorHAnsi" w:cs="Calibri"/>
                <w:b/>
                <w:bCs/>
                <w:color w:val="FF0000"/>
                <w:sz w:val="18"/>
                <w:szCs w:val="18"/>
              </w:rPr>
              <w:t>F</w:t>
            </w:r>
          </w:p>
        </w:tc>
      </w:tr>
      <w:tr w:rsidR="00E11B5F" w:rsidRPr="00E11B5F" w:rsidTr="00E34CFD">
        <w:trPr>
          <w:trHeight w:val="700"/>
        </w:trPr>
        <w:tc>
          <w:tcPr>
            <w:tcW w:w="0" w:type="auto"/>
            <w:tcBorders>
              <w:top w:val="single" w:sz="4" w:space="0" w:color="CCCCCC"/>
              <w:left w:val="single" w:sz="4" w:space="0" w:color="000000"/>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TABLE-5</w:t>
            </w:r>
          </w:p>
        </w:tc>
        <w:tc>
          <w:tcPr>
            <w:tcW w:w="0" w:type="auto"/>
            <w:tcBorders>
              <w:top w:val="single" w:sz="4" w:space="0" w:color="CCCCCC"/>
              <w:left w:val="single" w:sz="4" w:space="0" w:color="CCCCCC"/>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COLUMN NAMES</w:t>
            </w:r>
          </w:p>
        </w:tc>
        <w:tc>
          <w:tcPr>
            <w:tcW w:w="0" w:type="auto"/>
            <w:tcBorders>
              <w:top w:val="single" w:sz="4" w:space="0" w:color="CCCCCC"/>
              <w:left w:val="single" w:sz="4" w:space="0" w:color="CCCCCC"/>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DATA TYPES</w:t>
            </w:r>
          </w:p>
        </w:tc>
        <w:tc>
          <w:tcPr>
            <w:tcW w:w="0" w:type="auto"/>
            <w:tcBorders>
              <w:top w:val="single" w:sz="4" w:space="0" w:color="CCCCCC"/>
              <w:left w:val="single" w:sz="4" w:space="0" w:color="CCCCCC"/>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KEYS</w:t>
            </w:r>
          </w:p>
        </w:tc>
      </w:tr>
      <w:tr w:rsidR="00E11B5F" w:rsidRPr="00E11B5F" w:rsidTr="00E34CFD">
        <w:trPr>
          <w:trHeight w:val="700"/>
        </w:trPr>
        <w:tc>
          <w:tcPr>
            <w:tcW w:w="0" w:type="auto"/>
            <w:vMerge w:val="restart"/>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REGIONS</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REGION_ID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NUMBER</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P</w:t>
            </w: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REGION_NAME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VARCHAR2(25)</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700"/>
        </w:trPr>
        <w:tc>
          <w:tcPr>
            <w:tcW w:w="0" w:type="auto"/>
            <w:tcBorders>
              <w:top w:val="single" w:sz="4" w:space="0" w:color="CCCCCC"/>
              <w:left w:val="single" w:sz="4" w:space="0" w:color="000000"/>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TABLE-6</w:t>
            </w:r>
          </w:p>
        </w:tc>
        <w:tc>
          <w:tcPr>
            <w:tcW w:w="0" w:type="auto"/>
            <w:tcBorders>
              <w:top w:val="single" w:sz="4" w:space="0" w:color="CCCCCC"/>
              <w:left w:val="single" w:sz="4" w:space="0" w:color="CCCCCC"/>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COLUMN NAMES</w:t>
            </w:r>
          </w:p>
        </w:tc>
        <w:tc>
          <w:tcPr>
            <w:tcW w:w="0" w:type="auto"/>
            <w:tcBorders>
              <w:top w:val="single" w:sz="4" w:space="0" w:color="CCCCCC"/>
              <w:left w:val="single" w:sz="4" w:space="0" w:color="CCCCCC"/>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DATA TYPES</w:t>
            </w:r>
          </w:p>
        </w:tc>
        <w:tc>
          <w:tcPr>
            <w:tcW w:w="0" w:type="auto"/>
            <w:tcBorders>
              <w:top w:val="single" w:sz="4" w:space="0" w:color="CCCCCC"/>
              <w:left w:val="single" w:sz="4" w:space="0" w:color="CCCCCC"/>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KEYS</w:t>
            </w:r>
          </w:p>
        </w:tc>
      </w:tr>
      <w:tr w:rsidR="00E11B5F" w:rsidRPr="00E11B5F" w:rsidTr="00E34CFD">
        <w:trPr>
          <w:trHeight w:val="700"/>
        </w:trPr>
        <w:tc>
          <w:tcPr>
            <w:tcW w:w="0" w:type="auto"/>
            <w:vMerge w:val="restart"/>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COUNTRIES</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COUNTRY_ID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CHAR(2)</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P</w:t>
            </w: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COUNTRY_NAME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VARCHAR2(40)</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 xml:space="preserve">REGION_ID </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 xml:space="preserve">NUMBER </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700"/>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700"/>
        </w:trPr>
        <w:tc>
          <w:tcPr>
            <w:tcW w:w="0" w:type="auto"/>
            <w:tcBorders>
              <w:top w:val="single" w:sz="4" w:space="0" w:color="CCCCCC"/>
              <w:left w:val="single" w:sz="4" w:space="0" w:color="CCCCCC"/>
              <w:bottom w:val="single" w:sz="4" w:space="0" w:color="000000"/>
              <w:right w:val="single" w:sz="4" w:space="0" w:color="CCCCCC"/>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700"/>
        </w:trPr>
        <w:tc>
          <w:tcPr>
            <w:tcW w:w="0" w:type="auto"/>
            <w:tcBorders>
              <w:top w:val="single" w:sz="4" w:space="0" w:color="CCCCCC"/>
              <w:left w:val="single" w:sz="4" w:space="0" w:color="000000"/>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TABLE-7</w:t>
            </w:r>
          </w:p>
        </w:tc>
        <w:tc>
          <w:tcPr>
            <w:tcW w:w="0" w:type="auto"/>
            <w:tcBorders>
              <w:top w:val="single" w:sz="4" w:space="0" w:color="CCCCCC"/>
              <w:left w:val="single" w:sz="4" w:space="0" w:color="CCCCCC"/>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COLUMN NAMES</w:t>
            </w:r>
          </w:p>
        </w:tc>
        <w:tc>
          <w:tcPr>
            <w:tcW w:w="0" w:type="auto"/>
            <w:tcBorders>
              <w:top w:val="single" w:sz="4" w:space="0" w:color="CCCCCC"/>
              <w:left w:val="single" w:sz="4" w:space="0" w:color="CCCCCC"/>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DATA TYPES</w:t>
            </w:r>
          </w:p>
        </w:tc>
        <w:tc>
          <w:tcPr>
            <w:tcW w:w="0" w:type="auto"/>
            <w:tcBorders>
              <w:top w:val="single" w:sz="4" w:space="0" w:color="CCCCCC"/>
              <w:left w:val="single" w:sz="4" w:space="0" w:color="CCCCCC"/>
              <w:bottom w:val="single" w:sz="4" w:space="0" w:color="000000"/>
              <w:right w:val="single" w:sz="4" w:space="0" w:color="000000"/>
            </w:tcBorders>
            <w:shd w:val="clear" w:color="auto" w:fill="66CC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KEYS</w:t>
            </w:r>
          </w:p>
        </w:tc>
      </w:tr>
      <w:tr w:rsidR="00E11B5F" w:rsidRPr="00E11B5F" w:rsidTr="00E34CFD">
        <w:trPr>
          <w:trHeight w:val="700"/>
        </w:trPr>
        <w:tc>
          <w:tcPr>
            <w:tcW w:w="0" w:type="auto"/>
            <w:vMerge w:val="restart"/>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b/>
                <w:bCs/>
                <w:sz w:val="18"/>
                <w:szCs w:val="18"/>
              </w:rPr>
            </w:pPr>
            <w:r w:rsidRPr="00E11B5F">
              <w:rPr>
                <w:rFonts w:asciiTheme="majorHAnsi" w:eastAsia="Times New Roman" w:hAnsiTheme="majorHAnsi" w:cs="Calibri"/>
                <w:b/>
                <w:bCs/>
                <w:sz w:val="18"/>
                <w:szCs w:val="18"/>
              </w:rPr>
              <w:t>LOCATIONS</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LOCATION_ID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NUMBER(4)</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P</w:t>
            </w: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STREET_ADDRESS</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VARCHAR2(40)</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POSTAL_CODE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VARCHAR2(12)</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CITY</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VARCHAR2(30)</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STATE_PROVINCE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 xml:space="preserve">VARCHAR2(25) </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p>
        </w:tc>
      </w:tr>
      <w:tr w:rsidR="00E11B5F" w:rsidRPr="00E11B5F" w:rsidTr="00E34CFD">
        <w:trPr>
          <w:trHeight w:val="70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E11B5F"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COUNTRY_ID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CHAR(2)</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E11B5F" w:rsidRDefault="00E11B5F" w:rsidP="00E11B5F">
            <w:pPr>
              <w:spacing w:after="0" w:line="240" w:lineRule="auto"/>
              <w:rPr>
                <w:rFonts w:asciiTheme="majorHAnsi" w:eastAsia="Times New Roman" w:hAnsiTheme="majorHAnsi" w:cs="Calibri"/>
                <w:sz w:val="18"/>
                <w:szCs w:val="18"/>
              </w:rPr>
            </w:pPr>
            <w:r w:rsidRPr="00E11B5F">
              <w:rPr>
                <w:rFonts w:asciiTheme="majorHAnsi" w:eastAsia="Times New Roman" w:hAnsiTheme="majorHAnsi" w:cs="Calibri"/>
                <w:sz w:val="18"/>
                <w:szCs w:val="18"/>
              </w:rPr>
              <w:t>F</w:t>
            </w:r>
          </w:p>
        </w:tc>
      </w:tr>
    </w:tbl>
    <w:p w:rsidR="00E11B5F" w:rsidRPr="00E11B5F" w:rsidRDefault="00E11B5F" w:rsidP="00E11B5F">
      <w:pPr>
        <w:spacing w:after="0" w:line="240" w:lineRule="auto"/>
        <w:rPr>
          <w:rFonts w:asciiTheme="majorHAnsi" w:hAnsiTheme="majorHAnsi"/>
          <w:color w:val="343434"/>
          <w:sz w:val="18"/>
          <w:szCs w:val="18"/>
          <w:u w:val="single"/>
        </w:rPr>
      </w:pPr>
    </w:p>
    <w:p w:rsidR="00E11B5F" w:rsidRPr="00E11B5F" w:rsidRDefault="00E11B5F" w:rsidP="00E11B5F">
      <w:pPr>
        <w:spacing w:after="0" w:line="240" w:lineRule="auto"/>
        <w:rPr>
          <w:rFonts w:asciiTheme="majorHAnsi" w:hAnsiTheme="majorHAnsi"/>
          <w:color w:val="343434"/>
          <w:sz w:val="18"/>
          <w:szCs w:val="18"/>
          <w:u w:val="single"/>
        </w:rPr>
      </w:pPr>
      <w:r w:rsidRPr="00E11B5F">
        <w:rPr>
          <w:rFonts w:asciiTheme="majorHAnsi" w:hAnsiTheme="majorHAnsi"/>
          <w:color w:val="343434"/>
          <w:sz w:val="18"/>
          <w:szCs w:val="18"/>
          <w:u w:val="single"/>
        </w:rPr>
        <w:t>Target Table:</w:t>
      </w:r>
    </w:p>
    <w:tbl>
      <w:tblPr>
        <w:tblW w:w="0" w:type="dxa"/>
        <w:tblCellMar>
          <w:left w:w="0" w:type="dxa"/>
          <w:right w:w="0" w:type="dxa"/>
        </w:tblCellMar>
        <w:tblLook w:val="04A0"/>
      </w:tblPr>
      <w:tblGrid>
        <w:gridCol w:w="2724"/>
        <w:gridCol w:w="1770"/>
        <w:gridCol w:w="1288"/>
      </w:tblGrid>
      <w:tr w:rsidR="00E11B5F" w:rsidRPr="00B64F00" w:rsidTr="00E34CFD">
        <w:trPr>
          <w:trHeight w:val="230"/>
        </w:trPr>
        <w:tc>
          <w:tcPr>
            <w:tcW w:w="0" w:type="auto"/>
            <w:tcBorders>
              <w:top w:val="single" w:sz="4" w:space="0" w:color="000000"/>
              <w:left w:val="single" w:sz="4" w:space="0" w:color="000000"/>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TABLE-1</w:t>
            </w:r>
          </w:p>
        </w:tc>
        <w:tc>
          <w:tcPr>
            <w:tcW w:w="0" w:type="auto"/>
            <w:tcBorders>
              <w:top w:val="single" w:sz="4" w:space="0" w:color="000000"/>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COLUMN NAMES</w:t>
            </w:r>
          </w:p>
        </w:tc>
        <w:tc>
          <w:tcPr>
            <w:tcW w:w="0" w:type="auto"/>
            <w:tcBorders>
              <w:top w:val="single" w:sz="4" w:space="0" w:color="000000"/>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DATA TYPES</w:t>
            </w:r>
          </w:p>
        </w:tc>
      </w:tr>
      <w:tr w:rsidR="00E11B5F" w:rsidRPr="00B64F00" w:rsidTr="00E34CFD">
        <w:trPr>
          <w:trHeight w:val="230"/>
        </w:trPr>
        <w:tc>
          <w:tcPr>
            <w:tcW w:w="0" w:type="auto"/>
            <w:vMerge w:val="restart"/>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EMP_TOTSAL_TRG</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EMPLOYEE_ID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FIRST_NAME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LAST_NAME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EMAIL</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VARCHAR2(25)</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PHONE_NUMBER</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VARCHAR2(20) </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EXPERIENCE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NUMBER(2)</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JOB_ID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VARCHAR2(10)</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TOTAL_SALARY</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NUMBER(8,2)</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MANAGER_ID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DEPARTMENT_ID </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NUMBER(4)</w:t>
            </w:r>
          </w:p>
        </w:tc>
      </w:tr>
      <w:tr w:rsidR="00E11B5F" w:rsidRPr="00B64F00" w:rsidTr="00E34CFD">
        <w:trPr>
          <w:trHeight w:val="230"/>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CCCCCC"/>
              <w:bottom w:val="single" w:sz="4" w:space="0" w:color="000000"/>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TABLE-2</w:t>
            </w:r>
          </w:p>
        </w:tc>
        <w:tc>
          <w:tcPr>
            <w:tcW w:w="0" w:type="auto"/>
            <w:tcBorders>
              <w:top w:val="single" w:sz="4" w:space="0" w:color="CCCCCC"/>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COLUMN NAMES</w:t>
            </w:r>
          </w:p>
        </w:tc>
        <w:tc>
          <w:tcPr>
            <w:tcW w:w="0" w:type="auto"/>
            <w:tcBorders>
              <w:top w:val="single" w:sz="4" w:space="0" w:color="CCCCCC"/>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DATA TYPES</w:t>
            </w:r>
          </w:p>
        </w:tc>
      </w:tr>
      <w:tr w:rsidR="00E11B5F" w:rsidRPr="00B64F00" w:rsidTr="00E34CFD">
        <w:trPr>
          <w:trHeight w:val="230"/>
        </w:trPr>
        <w:tc>
          <w:tcPr>
            <w:tcW w:w="0" w:type="auto"/>
            <w:vMerge w:val="restart"/>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EMP_DEPT_TRG</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EMPLOYEE_ID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FIRST_NAME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LAST_NAME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EMAIL</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VARCHAR2(25)</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PHONE_NUMBER</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VARCHAR2(20) </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HIRE_DATE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DATE</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JOB_ID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VARCHAR2(10)</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SALARY</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NUMBER(8,2)</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COMMISSION_PCT</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NUMBER(2,2)</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MANAGER_ID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DEPARTMENT_ID </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NUMBER(4)</w:t>
            </w:r>
          </w:p>
        </w:tc>
      </w:tr>
      <w:tr w:rsidR="00E11B5F" w:rsidRPr="00B64F00" w:rsidTr="00E34CFD">
        <w:trPr>
          <w:trHeight w:val="230"/>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CCCCCC"/>
              <w:bottom w:val="single" w:sz="4" w:space="0" w:color="000000"/>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TABLE-3</w:t>
            </w:r>
          </w:p>
        </w:tc>
        <w:tc>
          <w:tcPr>
            <w:tcW w:w="0" w:type="auto"/>
            <w:tcBorders>
              <w:top w:val="single" w:sz="4" w:space="0" w:color="CCCCCC"/>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COLUMN NAMES</w:t>
            </w:r>
          </w:p>
        </w:tc>
        <w:tc>
          <w:tcPr>
            <w:tcW w:w="0" w:type="auto"/>
            <w:tcBorders>
              <w:top w:val="single" w:sz="4" w:space="0" w:color="CCCCCC"/>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DATA TYPES</w:t>
            </w:r>
          </w:p>
        </w:tc>
      </w:tr>
      <w:tr w:rsidR="00E11B5F" w:rsidRPr="00B64F00" w:rsidTr="00E34CFD">
        <w:trPr>
          <w:trHeight w:val="230"/>
        </w:trPr>
        <w:tc>
          <w:tcPr>
            <w:tcW w:w="0" w:type="auto"/>
            <w:vMerge w:val="restart"/>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color w:val="FF0000"/>
                <w:sz w:val="18"/>
                <w:szCs w:val="18"/>
              </w:rPr>
            </w:pPr>
            <w:r w:rsidRPr="00B64F00">
              <w:rPr>
                <w:rFonts w:asciiTheme="majorHAnsi" w:eastAsia="Times New Roman" w:hAnsiTheme="majorHAnsi" w:cs="Calibri"/>
                <w:b/>
                <w:bCs/>
                <w:color w:val="FF0000"/>
                <w:sz w:val="18"/>
                <w:szCs w:val="18"/>
              </w:rPr>
              <w:t>EMP_SUMSAL_DEPTWISE_TRG</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DEPARTMENT_ID </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NUMBER(4)</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color w:val="FF0000"/>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SUM_SALARY</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NUMBER(5)</w:t>
            </w:r>
          </w:p>
        </w:tc>
      </w:tr>
      <w:tr w:rsidR="00E11B5F" w:rsidRPr="00B64F00" w:rsidTr="00E34CFD">
        <w:trPr>
          <w:trHeight w:val="230"/>
        </w:trPr>
        <w:tc>
          <w:tcPr>
            <w:tcW w:w="0" w:type="auto"/>
            <w:tcBorders>
              <w:top w:val="single" w:sz="4" w:space="0" w:color="CCCCCC"/>
              <w:left w:val="single" w:sz="4" w:space="0" w:color="CCCCCC"/>
              <w:bottom w:val="single" w:sz="4" w:space="0" w:color="000000"/>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TABLE-4</w:t>
            </w:r>
          </w:p>
        </w:tc>
        <w:tc>
          <w:tcPr>
            <w:tcW w:w="0" w:type="auto"/>
            <w:tcBorders>
              <w:top w:val="single" w:sz="4" w:space="0" w:color="CCCCCC"/>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COLUMN NAMES</w:t>
            </w:r>
          </w:p>
        </w:tc>
        <w:tc>
          <w:tcPr>
            <w:tcW w:w="0" w:type="auto"/>
            <w:tcBorders>
              <w:top w:val="single" w:sz="4" w:space="0" w:color="CCCCCC"/>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DATA TYPES</w:t>
            </w:r>
          </w:p>
        </w:tc>
      </w:tr>
      <w:tr w:rsidR="00E11B5F" w:rsidRPr="00B64F00" w:rsidTr="00E34CFD">
        <w:trPr>
          <w:trHeight w:val="230"/>
        </w:trPr>
        <w:tc>
          <w:tcPr>
            <w:tcW w:w="0" w:type="auto"/>
            <w:vMerge w:val="restart"/>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EMP_DEPTNAME_TRG</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EMPLOYEE_ID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FIRST_NAME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LAST_NAME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EMAIL</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VARCHAR2(25)</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PHONE_NUMBER</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VARCHAR2(20) </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HIRE_DATE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DATE</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JOB_ID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VARCHAR2(10)</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SALARY</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NUMBER(8,2)</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COMMISSION_PCT</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NUMBER(2,2)</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MANAGER_ID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DEPARTMENT_ID </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NUMBER(4)</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DEPARTMENT_NAME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VARCHAR2(30)</w:t>
            </w:r>
          </w:p>
        </w:tc>
      </w:tr>
      <w:tr w:rsidR="00E11B5F" w:rsidRPr="00B64F00" w:rsidTr="00E34CFD">
        <w:trPr>
          <w:trHeight w:val="230"/>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CCCCCC"/>
              <w:bottom w:val="single" w:sz="4" w:space="0" w:color="000000"/>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TABLE-5</w:t>
            </w:r>
          </w:p>
        </w:tc>
        <w:tc>
          <w:tcPr>
            <w:tcW w:w="0" w:type="auto"/>
            <w:tcBorders>
              <w:top w:val="single" w:sz="4" w:space="0" w:color="CCCCCC"/>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COLUMN NAMES</w:t>
            </w:r>
          </w:p>
        </w:tc>
        <w:tc>
          <w:tcPr>
            <w:tcW w:w="0" w:type="auto"/>
            <w:tcBorders>
              <w:top w:val="single" w:sz="4" w:space="0" w:color="CCCCCC"/>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DATA TYPES</w:t>
            </w:r>
          </w:p>
        </w:tc>
      </w:tr>
      <w:tr w:rsidR="00E11B5F" w:rsidRPr="00B64F00" w:rsidTr="00E34CFD">
        <w:trPr>
          <w:trHeight w:val="230"/>
        </w:trPr>
        <w:tc>
          <w:tcPr>
            <w:tcW w:w="0" w:type="auto"/>
            <w:vMerge w:val="restart"/>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EMP_COUNT_SAL_DEPWISE_TRG</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DEPARTMENT_ID </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NUMBER(4)</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NUM_OF_EMPLOYEES</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NUMBER(5)</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MAXSAL</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NUMBER(5,5)</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MINSAL</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NUMBER(5,5)</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AVGSAL</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NUMBER(5,5)</w:t>
            </w:r>
          </w:p>
        </w:tc>
      </w:tr>
      <w:tr w:rsidR="00E11B5F" w:rsidRPr="00B64F00" w:rsidTr="00E34CFD">
        <w:trPr>
          <w:trHeight w:val="230"/>
        </w:trPr>
        <w:tc>
          <w:tcPr>
            <w:tcW w:w="0" w:type="auto"/>
            <w:tcBorders>
              <w:top w:val="single" w:sz="4" w:space="0" w:color="CCCCCC"/>
              <w:left w:val="single" w:sz="4" w:space="0" w:color="CCCCCC"/>
              <w:bottom w:val="single" w:sz="4" w:space="0" w:color="000000"/>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TABLE-6</w:t>
            </w:r>
          </w:p>
        </w:tc>
        <w:tc>
          <w:tcPr>
            <w:tcW w:w="0" w:type="auto"/>
            <w:tcBorders>
              <w:top w:val="single" w:sz="4" w:space="0" w:color="CCCCCC"/>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COLUMN NAMES</w:t>
            </w:r>
          </w:p>
        </w:tc>
        <w:tc>
          <w:tcPr>
            <w:tcW w:w="0" w:type="auto"/>
            <w:tcBorders>
              <w:top w:val="single" w:sz="4" w:space="0" w:color="CCCCCC"/>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DATA TYPES</w:t>
            </w:r>
          </w:p>
        </w:tc>
      </w:tr>
      <w:tr w:rsidR="00E11B5F" w:rsidRPr="00B64F00" w:rsidTr="00E34CFD">
        <w:trPr>
          <w:trHeight w:val="230"/>
        </w:trPr>
        <w:tc>
          <w:tcPr>
            <w:tcW w:w="0" w:type="auto"/>
            <w:vMerge w:val="restart"/>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EMP_MANAGER_TRG</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EMPLOYEE_ID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NUMBER(4)</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FIRST_NAME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VARCHAR2(10)</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MANAGER_NAME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VARCHAR2(10)</w:t>
            </w:r>
          </w:p>
        </w:tc>
      </w:tr>
      <w:tr w:rsidR="00E11B5F" w:rsidRPr="00B64F00" w:rsidTr="00E34CFD">
        <w:trPr>
          <w:trHeight w:val="230"/>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CCCCCC"/>
              <w:bottom w:val="single" w:sz="4" w:space="0" w:color="000000"/>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TABLE-7</w:t>
            </w:r>
          </w:p>
        </w:tc>
        <w:tc>
          <w:tcPr>
            <w:tcW w:w="0" w:type="auto"/>
            <w:tcBorders>
              <w:top w:val="single" w:sz="4" w:space="0" w:color="CCCCCC"/>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COLUMN NAMES</w:t>
            </w:r>
          </w:p>
        </w:tc>
        <w:tc>
          <w:tcPr>
            <w:tcW w:w="0" w:type="auto"/>
            <w:tcBorders>
              <w:top w:val="single" w:sz="4" w:space="0" w:color="CCCCCC"/>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DATA TYPES</w:t>
            </w:r>
          </w:p>
        </w:tc>
      </w:tr>
      <w:tr w:rsidR="00E11B5F" w:rsidRPr="00B64F00" w:rsidTr="00E34CFD">
        <w:trPr>
          <w:trHeight w:val="230"/>
        </w:trPr>
        <w:tc>
          <w:tcPr>
            <w:tcW w:w="0" w:type="auto"/>
            <w:vMerge w:val="restart"/>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EMP_SAL_RANKS_TRG</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EMPLOYEE_ID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NUMBER(4)</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FIRST_NAME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VARCHAR2(10)</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SALARY</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NUMBER(8,2)</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RANK</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NUMBER(2)</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DENSE_RANK</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NUMBER(2)</w:t>
            </w:r>
          </w:p>
        </w:tc>
      </w:tr>
      <w:tr w:rsidR="00E11B5F" w:rsidRPr="00B64F00" w:rsidTr="00E34CFD">
        <w:trPr>
          <w:trHeight w:val="230"/>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ROWNUMBER</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NUMBER(2)</w:t>
            </w:r>
          </w:p>
        </w:tc>
      </w:tr>
      <w:tr w:rsidR="00E11B5F" w:rsidRPr="00B64F00" w:rsidTr="00E34CFD">
        <w:trPr>
          <w:trHeight w:val="230"/>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r>
    </w:tbl>
    <w:p w:rsidR="00E11B5F" w:rsidRPr="00E11B5F" w:rsidRDefault="00E11B5F" w:rsidP="00E11B5F">
      <w:pPr>
        <w:spacing w:after="0" w:line="240" w:lineRule="auto"/>
        <w:rPr>
          <w:rFonts w:asciiTheme="majorHAnsi" w:hAnsiTheme="majorHAnsi"/>
          <w:color w:val="343434"/>
          <w:sz w:val="18"/>
          <w:szCs w:val="18"/>
          <w:u w:val="single"/>
        </w:rPr>
      </w:pPr>
      <w:r w:rsidRPr="00E11B5F">
        <w:rPr>
          <w:rFonts w:asciiTheme="majorHAnsi" w:hAnsiTheme="majorHAnsi"/>
          <w:color w:val="343434"/>
          <w:sz w:val="18"/>
          <w:szCs w:val="18"/>
          <w:u w:val="single"/>
        </w:rPr>
        <w:t>Mapping Sheets:</w:t>
      </w:r>
    </w:p>
    <w:tbl>
      <w:tblPr>
        <w:tblW w:w="0" w:type="dxa"/>
        <w:tblCellMar>
          <w:left w:w="0" w:type="dxa"/>
          <w:right w:w="0" w:type="dxa"/>
        </w:tblCellMar>
        <w:tblLook w:val="04A0"/>
      </w:tblPr>
      <w:tblGrid>
        <w:gridCol w:w="1757"/>
        <w:gridCol w:w="1288"/>
        <w:gridCol w:w="4767"/>
        <w:gridCol w:w="1770"/>
        <w:gridCol w:w="1288"/>
      </w:tblGrid>
      <w:tr w:rsidR="00E11B5F" w:rsidRPr="00B64F00" w:rsidTr="00E34CFD">
        <w:trPr>
          <w:trHeight w:val="230"/>
        </w:trPr>
        <w:tc>
          <w:tcPr>
            <w:tcW w:w="0" w:type="auto"/>
            <w:tcBorders>
              <w:top w:val="single" w:sz="4" w:space="0" w:color="CCCCCC"/>
              <w:left w:val="single" w:sz="4" w:space="0" w:color="CCCCCC"/>
              <w:bottom w:val="single" w:sz="4" w:space="0" w:color="CCCCCC"/>
              <w:right w:val="single" w:sz="4" w:space="0" w:color="CCCCCC"/>
            </w:tcBorders>
            <w:shd w:val="clear" w:color="auto" w:fill="2E75B5"/>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b/>
                <w:bCs/>
                <w:color w:val="FFFFFF"/>
                <w:sz w:val="18"/>
                <w:szCs w:val="18"/>
              </w:rPr>
            </w:pPr>
            <w:r w:rsidRPr="00B64F00">
              <w:rPr>
                <w:rFonts w:asciiTheme="majorHAnsi" w:eastAsia="Times New Roman" w:hAnsiTheme="majorHAnsi" w:cs="Calibri"/>
                <w:b/>
                <w:bCs/>
                <w:color w:val="FFFFFF"/>
                <w:sz w:val="18"/>
                <w:szCs w:val="18"/>
              </w:rPr>
              <w:t>MAPPING-1</w:t>
            </w: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gridSpan w:val="2"/>
            <w:tcBorders>
              <w:top w:val="single" w:sz="4" w:space="0" w:color="CCCCCC"/>
              <w:left w:val="single" w:sz="4" w:space="0" w:color="000000"/>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SOURCE</w:t>
            </w:r>
          </w:p>
        </w:tc>
        <w:tc>
          <w:tcPr>
            <w:tcW w:w="0" w:type="auto"/>
            <w:tcBorders>
              <w:top w:val="single" w:sz="4" w:space="0" w:color="CCCCCC"/>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TRANSFORMATIONS</w:t>
            </w:r>
          </w:p>
        </w:tc>
        <w:tc>
          <w:tcPr>
            <w:tcW w:w="0" w:type="auto"/>
            <w:gridSpan w:val="2"/>
            <w:tcBorders>
              <w:top w:val="single" w:sz="4" w:space="0" w:color="CCCCCC"/>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TARGET</w:t>
            </w:r>
          </w:p>
        </w:tc>
      </w:tr>
      <w:tr w:rsidR="00E11B5F" w:rsidRPr="00B64F00" w:rsidTr="00E34CFD">
        <w:trPr>
          <w:trHeight w:val="230"/>
        </w:trPr>
        <w:tc>
          <w:tcPr>
            <w:tcW w:w="0" w:type="auto"/>
            <w:gridSpan w:val="2"/>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HR.EMPLOYEES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gridSpan w:val="2"/>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HR.EMP_TOTSAL_TRG</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Column Names</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Data Types</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Expression Tranformation</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Column Names</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Data Types</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EMPLOYEE_ID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EMPLOYEE_ID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FIRST_NAME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FIRST_NAME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LAST_NAME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LAST_NAME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EMAIL</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VARCHAR2(25)</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EMAIL</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VARCHAR2(25)</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PHONE_NUMBER</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VARCHAR2(20) </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PHONE_NUMBER</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VARCHAR2(20) </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HIRE_DATE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DATE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b/>
                <w:bCs/>
                <w:i/>
                <w:iCs/>
                <w:color w:val="FF0000"/>
                <w:sz w:val="18"/>
                <w:szCs w:val="18"/>
              </w:rPr>
            </w:pPr>
            <w:r w:rsidRPr="00B64F00">
              <w:rPr>
                <w:rFonts w:asciiTheme="majorHAnsi" w:eastAsia="Times New Roman" w:hAnsiTheme="majorHAnsi" w:cs="Calibri"/>
                <w:b/>
                <w:bCs/>
                <w:i/>
                <w:iCs/>
                <w:color w:val="FF0000"/>
                <w:sz w:val="18"/>
                <w:szCs w:val="18"/>
              </w:rPr>
              <w:t>round((sysdate-Hiredate)/365,0)</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EXPERIENCE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NUMBER(2)</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JOB_ID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VARCHAR2(10)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JOB_ID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VARCHAR2(10)</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SALARY</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NUMBER(8,2)</w:t>
            </w:r>
          </w:p>
        </w:tc>
        <w:tc>
          <w:tcPr>
            <w:tcW w:w="0" w:type="auto"/>
            <w:vMerge w:val="restart"/>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b/>
                <w:bCs/>
                <w:i/>
                <w:iCs/>
                <w:color w:val="FF0000"/>
                <w:sz w:val="18"/>
                <w:szCs w:val="18"/>
              </w:rPr>
            </w:pPr>
            <w:r w:rsidRPr="00B64F00">
              <w:rPr>
                <w:rFonts w:asciiTheme="majorHAnsi" w:eastAsia="Times New Roman" w:hAnsiTheme="majorHAnsi" w:cs="Calibri"/>
                <w:b/>
                <w:bCs/>
                <w:i/>
                <w:iCs/>
                <w:color w:val="FF0000"/>
                <w:sz w:val="18"/>
                <w:szCs w:val="18"/>
              </w:rPr>
              <w:t>Sal+Comm;</w:t>
            </w:r>
            <w:r w:rsidRPr="00B64F00">
              <w:rPr>
                <w:rFonts w:asciiTheme="majorHAnsi" w:eastAsia="Times New Roman" w:hAnsiTheme="majorHAnsi" w:cs="Calibri"/>
                <w:b/>
                <w:bCs/>
                <w:i/>
                <w:iCs/>
                <w:color w:val="FF0000"/>
                <w:sz w:val="18"/>
                <w:szCs w:val="18"/>
              </w:rPr>
              <w:br/>
              <w:t>Check NULL values in each column And if NULL value is encountered overwrite it to Zero.</w:t>
            </w:r>
          </w:p>
        </w:tc>
        <w:tc>
          <w:tcPr>
            <w:tcW w:w="0" w:type="auto"/>
            <w:vMerge w:val="restart"/>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TOTAL_SALARY</w:t>
            </w:r>
          </w:p>
        </w:tc>
        <w:tc>
          <w:tcPr>
            <w:tcW w:w="0" w:type="auto"/>
            <w:vMerge w:val="restart"/>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NUMBER(8,2)</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COMMISSION_PCT</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NUMBER(2,2)</w:t>
            </w: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b/>
                <w:bCs/>
                <w:i/>
                <w:iCs/>
                <w:color w:val="FF0000"/>
                <w:sz w:val="18"/>
                <w:szCs w:val="18"/>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MANAGER_ID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MANAGER_ID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DEPARTMENT_ID </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DEPARTMENT_ID </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NUMBER(4)</w:t>
            </w:r>
          </w:p>
        </w:tc>
      </w:tr>
      <w:tr w:rsidR="00E11B5F" w:rsidRPr="00B64F00" w:rsidTr="00E34CFD">
        <w:trPr>
          <w:trHeight w:val="230"/>
        </w:trPr>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CCCCCC"/>
              <w:bottom w:val="single" w:sz="4" w:space="0" w:color="CCCCCC"/>
              <w:right w:val="single" w:sz="4" w:space="0" w:color="CCCCCC"/>
            </w:tcBorders>
            <w:shd w:val="clear" w:color="auto" w:fill="2E75B5"/>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b/>
                <w:bCs/>
                <w:color w:val="FFFFFF"/>
                <w:sz w:val="18"/>
                <w:szCs w:val="18"/>
              </w:rPr>
            </w:pPr>
            <w:r w:rsidRPr="00B64F00">
              <w:rPr>
                <w:rFonts w:asciiTheme="majorHAnsi" w:eastAsia="Times New Roman" w:hAnsiTheme="majorHAnsi" w:cs="Calibri"/>
                <w:b/>
                <w:bCs/>
                <w:color w:val="FFFFFF"/>
                <w:sz w:val="18"/>
                <w:szCs w:val="18"/>
              </w:rPr>
              <w:t>MAPPING-2</w:t>
            </w: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gridSpan w:val="2"/>
            <w:tcBorders>
              <w:top w:val="single" w:sz="4" w:space="0" w:color="CCCCCC"/>
              <w:left w:val="single" w:sz="4" w:space="0" w:color="000000"/>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SOURCE</w:t>
            </w:r>
          </w:p>
        </w:tc>
        <w:tc>
          <w:tcPr>
            <w:tcW w:w="0" w:type="auto"/>
            <w:tcBorders>
              <w:top w:val="single" w:sz="4" w:space="0" w:color="CCCCCC"/>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TRANSFORMATIONS</w:t>
            </w:r>
          </w:p>
        </w:tc>
        <w:tc>
          <w:tcPr>
            <w:tcW w:w="0" w:type="auto"/>
            <w:gridSpan w:val="2"/>
            <w:tcBorders>
              <w:top w:val="single" w:sz="4" w:space="0" w:color="CCCCCC"/>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TARGET</w:t>
            </w:r>
          </w:p>
        </w:tc>
      </w:tr>
      <w:tr w:rsidR="00E11B5F" w:rsidRPr="00B64F00" w:rsidTr="00E34CFD">
        <w:trPr>
          <w:trHeight w:val="230"/>
        </w:trPr>
        <w:tc>
          <w:tcPr>
            <w:tcW w:w="0" w:type="auto"/>
            <w:gridSpan w:val="2"/>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HR.EMPLOYEES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gridSpan w:val="2"/>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HR.SUM_SAL_DEPWISE_TRG</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Column Names</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Data Types</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Aggregator Transformation</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Column Names</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Data Types</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EMPLOYEE_ID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FIRST_NAME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LAST_NAME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EMAIL</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VARCHAR2(25)</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PHONE_NUMBER</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VARCHAR2(20) </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HIRE_DATE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DATE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JOB_ID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VARCHAR2(10)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SALARY</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NUMBER(8,2)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b/>
                <w:bCs/>
                <w:i/>
                <w:iCs/>
                <w:color w:val="FF0000"/>
                <w:sz w:val="18"/>
                <w:szCs w:val="18"/>
              </w:rPr>
            </w:pPr>
            <w:r w:rsidRPr="00B64F00">
              <w:rPr>
                <w:rFonts w:asciiTheme="majorHAnsi" w:eastAsia="Times New Roman" w:hAnsiTheme="majorHAnsi" w:cs="Calibri"/>
                <w:b/>
                <w:bCs/>
                <w:i/>
                <w:iCs/>
                <w:color w:val="FF0000"/>
                <w:sz w:val="18"/>
                <w:szCs w:val="18"/>
              </w:rPr>
              <w:t>sum(sal) department wise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SUM_SALARY</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NUMBER(5)</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COMMISSION_PCT</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NUMBER(2,2)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MANAGER_ID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DEPARTMENT_ID </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DEPARTMENT_ID </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NUMBER(4)</w:t>
            </w:r>
          </w:p>
        </w:tc>
      </w:tr>
      <w:tr w:rsidR="00E11B5F" w:rsidRPr="00B64F00" w:rsidTr="00E34CFD">
        <w:trPr>
          <w:trHeight w:val="230"/>
        </w:trPr>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CCCCCC"/>
              <w:bottom w:val="single" w:sz="4" w:space="0" w:color="CCCCCC"/>
              <w:right w:val="single" w:sz="4" w:space="0" w:color="CCCCCC"/>
            </w:tcBorders>
            <w:shd w:val="clear" w:color="auto" w:fill="2E75B5"/>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b/>
                <w:bCs/>
                <w:color w:val="FFFFFF"/>
                <w:sz w:val="18"/>
                <w:szCs w:val="18"/>
              </w:rPr>
            </w:pPr>
            <w:r w:rsidRPr="00B64F00">
              <w:rPr>
                <w:rFonts w:asciiTheme="majorHAnsi" w:eastAsia="Times New Roman" w:hAnsiTheme="majorHAnsi" w:cs="Calibri"/>
                <w:b/>
                <w:bCs/>
                <w:color w:val="FFFFFF"/>
                <w:sz w:val="18"/>
                <w:szCs w:val="18"/>
              </w:rPr>
              <w:t>MAPPING-3</w:t>
            </w: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gridSpan w:val="2"/>
            <w:tcBorders>
              <w:top w:val="single" w:sz="4" w:space="0" w:color="CCCCCC"/>
              <w:left w:val="single" w:sz="4" w:space="0" w:color="000000"/>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SOURCE</w:t>
            </w:r>
          </w:p>
        </w:tc>
        <w:tc>
          <w:tcPr>
            <w:tcW w:w="0" w:type="auto"/>
            <w:tcBorders>
              <w:top w:val="single" w:sz="4" w:space="0" w:color="CCCCCC"/>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TRANSFORMATIONS</w:t>
            </w:r>
          </w:p>
        </w:tc>
        <w:tc>
          <w:tcPr>
            <w:tcW w:w="0" w:type="auto"/>
            <w:gridSpan w:val="2"/>
            <w:tcBorders>
              <w:top w:val="single" w:sz="4" w:space="0" w:color="CCCCCC"/>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TARGET</w:t>
            </w:r>
          </w:p>
        </w:tc>
      </w:tr>
      <w:tr w:rsidR="00E11B5F" w:rsidRPr="00B64F00" w:rsidTr="00E34CFD">
        <w:trPr>
          <w:trHeight w:val="230"/>
        </w:trPr>
        <w:tc>
          <w:tcPr>
            <w:tcW w:w="0" w:type="auto"/>
            <w:gridSpan w:val="2"/>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HR.EMPLOYEES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gridSpan w:val="2"/>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HR.EMP_DEPT_TRG</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Column Names</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Data Types</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Filter Transformation</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Column Names</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Data Types</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EMPLOYEE_ID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EMPLOYEE_ID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FIRST_NAME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FIRST_NAME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LAST_NAME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LAST_NAME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EMAIL</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VARCHAR2(25)</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EMAIL</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VARCHAR2(25)</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PHONE_NUMBER</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VARCHAR2(20) </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PHONE_NUMBER</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VARCHAR2(20) </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HIRE_DATE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DATE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HIRE_DATE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DATE</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JOB_ID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VARCHAR2(10)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JOB_ID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VARCHAR2(10)</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SALARY</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NUMBER(8,2)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SALARY</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NUMBER(8,2)</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COMMISSION_PCT</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NUMBER(2,2)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COMMISSION_PCT</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NUMBER(2,2)</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MANAGER_ID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MANAGER_ID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DEPARTMENT_ID </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b/>
                <w:bCs/>
                <w:i/>
                <w:iCs/>
                <w:color w:val="FF0000"/>
                <w:sz w:val="18"/>
                <w:szCs w:val="18"/>
              </w:rPr>
            </w:pPr>
            <w:r w:rsidRPr="00B64F00">
              <w:rPr>
                <w:rFonts w:asciiTheme="majorHAnsi" w:eastAsia="Times New Roman" w:hAnsiTheme="majorHAnsi" w:cs="Calibri"/>
                <w:b/>
                <w:bCs/>
                <w:i/>
                <w:iCs/>
                <w:color w:val="FF0000"/>
                <w:sz w:val="18"/>
                <w:szCs w:val="18"/>
              </w:rPr>
              <w:t>Only records which have department_id =10 will be loadeded to target,rest other records will be dropped.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DEPARTMENT_ID </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NUMBER(4)</w:t>
            </w:r>
          </w:p>
        </w:tc>
      </w:tr>
      <w:tr w:rsidR="00E11B5F" w:rsidRPr="00B64F00" w:rsidTr="00E34CFD">
        <w:trPr>
          <w:trHeight w:val="230"/>
        </w:trPr>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CCCCCC"/>
              <w:bottom w:val="single" w:sz="4" w:space="0" w:color="CCCCCC"/>
              <w:right w:val="single" w:sz="4" w:space="0" w:color="CCCCCC"/>
            </w:tcBorders>
            <w:shd w:val="clear" w:color="auto" w:fill="2E75B5"/>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b/>
                <w:bCs/>
                <w:color w:val="FFFFFF"/>
                <w:sz w:val="18"/>
                <w:szCs w:val="18"/>
              </w:rPr>
            </w:pPr>
            <w:r w:rsidRPr="00B64F00">
              <w:rPr>
                <w:rFonts w:asciiTheme="majorHAnsi" w:eastAsia="Times New Roman" w:hAnsiTheme="majorHAnsi" w:cs="Calibri"/>
                <w:b/>
                <w:bCs/>
                <w:color w:val="FFFFFF"/>
                <w:sz w:val="18"/>
                <w:szCs w:val="18"/>
              </w:rPr>
              <w:lastRenderedPageBreak/>
              <w:t>MAPPING-4</w:t>
            </w: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gridSpan w:val="2"/>
            <w:tcBorders>
              <w:top w:val="single" w:sz="4" w:space="0" w:color="CCCCCC"/>
              <w:left w:val="single" w:sz="4" w:space="0" w:color="000000"/>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SOURCE</w:t>
            </w:r>
          </w:p>
        </w:tc>
        <w:tc>
          <w:tcPr>
            <w:tcW w:w="0" w:type="auto"/>
            <w:tcBorders>
              <w:top w:val="single" w:sz="4" w:space="0" w:color="CCCCCC"/>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TRANSFORMATIONS</w:t>
            </w:r>
          </w:p>
        </w:tc>
        <w:tc>
          <w:tcPr>
            <w:tcW w:w="0" w:type="auto"/>
            <w:gridSpan w:val="2"/>
            <w:tcBorders>
              <w:top w:val="single" w:sz="4" w:space="0" w:color="CCCCCC"/>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TARGET</w:t>
            </w:r>
          </w:p>
        </w:tc>
      </w:tr>
      <w:tr w:rsidR="00E11B5F" w:rsidRPr="00B64F00" w:rsidTr="00E34CFD">
        <w:trPr>
          <w:trHeight w:val="230"/>
        </w:trPr>
        <w:tc>
          <w:tcPr>
            <w:tcW w:w="0" w:type="auto"/>
            <w:gridSpan w:val="2"/>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HR.EMPlOYEES, HR.DEPARTMENTS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gridSpan w:val="2"/>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HR.EMP_DEPTNAME_TRG</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Column Names</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Data Types</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Joiner Transformation ( EQUI JOIN)</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Column Names</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Data Types</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EMPLOYEE_ID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EMPLOYEE_ID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FIRST_NAME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FIRST_NAME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LAST_NAME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LAST_NAME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EMAIL</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VARCHAR2(25)</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EMAIL</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VARCHAR2(25)</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PHONE_NUMBER</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VARCHAR2(20) </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PHONE_NUMBER</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VARCHAR2(20) </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HIRE_DATE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DATE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HIRE_DATE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DATE</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JOB_ID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VARCHAR2(10)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JOB_ID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VARCHAR2(10)</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SALARY</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NUMBER(8,2)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SALARY</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NUMBER(8,2)</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COMMISSION_PCT</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NUMBER(2,2)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COMMISSION_PCT</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NUMBER(2,2)</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MANAGER_ID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MANAGER_ID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DEPARTMENT_ID </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NUMBER(4)</w:t>
            </w:r>
          </w:p>
        </w:tc>
        <w:tc>
          <w:tcPr>
            <w:tcW w:w="0" w:type="auto"/>
            <w:vMerge w:val="restart"/>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center"/>
            <w:hideMark/>
          </w:tcPr>
          <w:p w:rsidR="00E11B5F" w:rsidRPr="00B64F00" w:rsidRDefault="00E11B5F" w:rsidP="00E11B5F">
            <w:pPr>
              <w:spacing w:after="0" w:line="240" w:lineRule="auto"/>
              <w:rPr>
                <w:rFonts w:asciiTheme="majorHAnsi" w:eastAsia="Times New Roman" w:hAnsiTheme="majorHAnsi" w:cs="Calibri"/>
                <w:b/>
                <w:bCs/>
                <w:i/>
                <w:iCs/>
                <w:color w:val="FF0000"/>
                <w:sz w:val="18"/>
                <w:szCs w:val="18"/>
              </w:rPr>
            </w:pPr>
            <w:r w:rsidRPr="00B64F00">
              <w:rPr>
                <w:rFonts w:asciiTheme="majorHAnsi" w:eastAsia="Times New Roman" w:hAnsiTheme="majorHAnsi" w:cs="Calibri"/>
                <w:b/>
                <w:bCs/>
                <w:i/>
                <w:iCs/>
                <w:color w:val="FF0000"/>
                <w:sz w:val="18"/>
                <w:szCs w:val="18"/>
              </w:rPr>
              <w:t>Load all the employees if Employees.Department_id maches with Departmenets.Department_id with department_name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DEPARTMENT_ID </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NUMBER(4)</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DEPARTMENT_ID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NUMBER(4)</w:t>
            </w:r>
          </w:p>
        </w:tc>
        <w:tc>
          <w:tcPr>
            <w:tcW w:w="0" w:type="auto"/>
            <w:vMerge/>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center"/>
            <w:hideMark/>
          </w:tcPr>
          <w:p w:rsidR="00E11B5F" w:rsidRPr="00B64F00" w:rsidRDefault="00E11B5F" w:rsidP="00E11B5F">
            <w:pPr>
              <w:spacing w:after="0" w:line="240" w:lineRule="auto"/>
              <w:rPr>
                <w:rFonts w:asciiTheme="majorHAnsi" w:eastAsia="Times New Roman" w:hAnsiTheme="majorHAnsi" w:cs="Calibri"/>
                <w:b/>
                <w:bCs/>
                <w:i/>
                <w:iCs/>
                <w:color w:val="FF0000"/>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DEPARTMENT_NAME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VARCHAR2(30)</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DEPARTMENT_NAME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VARCHAR2(30)</w:t>
            </w:r>
          </w:p>
        </w:tc>
        <w:tc>
          <w:tcPr>
            <w:tcW w:w="0" w:type="auto"/>
            <w:vMerge/>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center"/>
            <w:hideMark/>
          </w:tcPr>
          <w:p w:rsidR="00E11B5F" w:rsidRPr="00B64F00" w:rsidRDefault="00E11B5F" w:rsidP="00E11B5F">
            <w:pPr>
              <w:spacing w:after="0" w:line="240" w:lineRule="auto"/>
              <w:rPr>
                <w:rFonts w:asciiTheme="majorHAnsi" w:eastAsia="Times New Roman" w:hAnsiTheme="majorHAnsi" w:cs="Calibri"/>
                <w:b/>
                <w:bCs/>
                <w:i/>
                <w:iCs/>
                <w:color w:val="FF0000"/>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MANAGER_ID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LOCATION_ID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CCCCCC"/>
              <w:bottom w:val="single" w:sz="4" w:space="0" w:color="CCCCCC"/>
              <w:right w:val="single" w:sz="4" w:space="0" w:color="CCCCCC"/>
            </w:tcBorders>
            <w:shd w:val="clear" w:color="auto" w:fill="2E75B5"/>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b/>
                <w:bCs/>
                <w:color w:val="FFFFFF"/>
                <w:sz w:val="18"/>
                <w:szCs w:val="18"/>
              </w:rPr>
            </w:pPr>
            <w:r w:rsidRPr="00B64F00">
              <w:rPr>
                <w:rFonts w:asciiTheme="majorHAnsi" w:eastAsia="Times New Roman" w:hAnsiTheme="majorHAnsi" w:cs="Calibri"/>
                <w:b/>
                <w:bCs/>
                <w:color w:val="FFFFFF"/>
                <w:sz w:val="18"/>
                <w:szCs w:val="18"/>
              </w:rPr>
              <w:t>MAPPING-5</w:t>
            </w: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gridSpan w:val="2"/>
            <w:tcBorders>
              <w:top w:val="single" w:sz="4" w:space="0" w:color="CCCCCC"/>
              <w:left w:val="single" w:sz="4" w:space="0" w:color="000000"/>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SOURCE</w:t>
            </w:r>
          </w:p>
        </w:tc>
        <w:tc>
          <w:tcPr>
            <w:tcW w:w="0" w:type="auto"/>
            <w:tcBorders>
              <w:top w:val="single" w:sz="4" w:space="0" w:color="CCCCCC"/>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TRANSFORMATIONS</w:t>
            </w:r>
          </w:p>
        </w:tc>
        <w:tc>
          <w:tcPr>
            <w:tcW w:w="0" w:type="auto"/>
            <w:gridSpan w:val="2"/>
            <w:tcBorders>
              <w:top w:val="single" w:sz="4" w:space="0" w:color="CCCCCC"/>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TARGET</w:t>
            </w:r>
          </w:p>
        </w:tc>
      </w:tr>
      <w:tr w:rsidR="00E11B5F" w:rsidRPr="00B64F00" w:rsidTr="00E34CFD">
        <w:trPr>
          <w:trHeight w:val="230"/>
        </w:trPr>
        <w:tc>
          <w:tcPr>
            <w:tcW w:w="0" w:type="auto"/>
            <w:gridSpan w:val="2"/>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HR.EMPLOYEES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gridSpan w:val="2"/>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HR.EMP_COUNT_SAL_DEPWISE_TRG</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Column Names</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Data Types</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Aggregator Transformation</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Column Names</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Data Types</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EMPLOYEE_ID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FIRST_NAME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LAST_NAME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EMAIL</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VARCHAR2(25)</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PHONE_NUMBER</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VARCHAR2(20) </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HIRE_DATE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DATE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JOB_ID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VARCHAR2(10)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NUM_OF_EMPLOYEES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NUMBER(5)</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SALARY</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NUMBER(8,2)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b/>
                <w:bCs/>
                <w:i/>
                <w:iCs/>
                <w:color w:val="FF0000"/>
                <w:sz w:val="18"/>
                <w:szCs w:val="18"/>
              </w:rPr>
            </w:pPr>
            <w:r w:rsidRPr="00B64F00">
              <w:rPr>
                <w:rFonts w:asciiTheme="majorHAnsi" w:eastAsia="Times New Roman" w:hAnsiTheme="majorHAnsi" w:cs="Calibri"/>
                <w:b/>
                <w:bCs/>
                <w:i/>
                <w:iCs/>
                <w:color w:val="FF0000"/>
                <w:sz w:val="18"/>
                <w:szCs w:val="18"/>
              </w:rPr>
              <w:t>max(sal),min(sal), avg(sal)</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MAXSAL</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NUMBER(5,5)</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lastRenderedPageBreak/>
              <w:t>COMMISSION_PCT</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NUMBER(2,2)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MINSAL</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NUMBER(5,5)</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MANAGER_ID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AVGSAL</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NUMBER(5,5)</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DEPARTMENT_ID </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b/>
                <w:bCs/>
                <w:i/>
                <w:iCs/>
                <w:color w:val="FF0000"/>
                <w:sz w:val="18"/>
                <w:szCs w:val="18"/>
              </w:rPr>
            </w:pPr>
            <w:r w:rsidRPr="00B64F00">
              <w:rPr>
                <w:rFonts w:asciiTheme="majorHAnsi" w:eastAsia="Times New Roman" w:hAnsiTheme="majorHAnsi" w:cs="Calibri"/>
                <w:b/>
                <w:bCs/>
                <w:i/>
                <w:iCs/>
                <w:color w:val="FF0000"/>
                <w:sz w:val="18"/>
                <w:szCs w:val="18"/>
              </w:rPr>
              <w:t>Count No.of employees department wise move them to target.</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DEPARTMENT_ID </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NUMBER(4)</w:t>
            </w:r>
          </w:p>
        </w:tc>
      </w:tr>
      <w:tr w:rsidR="00E11B5F" w:rsidRPr="00B64F00" w:rsidTr="00E34CFD">
        <w:trPr>
          <w:trHeight w:val="230"/>
        </w:trPr>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CCCCCC"/>
              <w:bottom w:val="single" w:sz="4" w:space="0" w:color="CCCCCC"/>
              <w:right w:val="single" w:sz="4" w:space="0" w:color="CCCCCC"/>
            </w:tcBorders>
            <w:shd w:val="clear" w:color="auto" w:fill="2E75B5"/>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b/>
                <w:bCs/>
                <w:color w:val="FFFFFF"/>
                <w:sz w:val="18"/>
                <w:szCs w:val="18"/>
              </w:rPr>
            </w:pPr>
            <w:r w:rsidRPr="00B64F00">
              <w:rPr>
                <w:rFonts w:asciiTheme="majorHAnsi" w:eastAsia="Times New Roman" w:hAnsiTheme="majorHAnsi" w:cs="Calibri"/>
                <w:b/>
                <w:bCs/>
                <w:color w:val="FFFFFF"/>
                <w:sz w:val="18"/>
                <w:szCs w:val="18"/>
              </w:rPr>
              <w:t>MAPPING-6</w:t>
            </w: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gridSpan w:val="2"/>
            <w:tcBorders>
              <w:top w:val="single" w:sz="4" w:space="0" w:color="CCCCCC"/>
              <w:left w:val="single" w:sz="4" w:space="0" w:color="000000"/>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SOURCE</w:t>
            </w:r>
          </w:p>
        </w:tc>
        <w:tc>
          <w:tcPr>
            <w:tcW w:w="0" w:type="auto"/>
            <w:tcBorders>
              <w:top w:val="single" w:sz="4" w:space="0" w:color="CCCCCC"/>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TRANSFORMATIONS</w:t>
            </w:r>
          </w:p>
        </w:tc>
        <w:tc>
          <w:tcPr>
            <w:tcW w:w="0" w:type="auto"/>
            <w:gridSpan w:val="2"/>
            <w:tcBorders>
              <w:top w:val="single" w:sz="4" w:space="0" w:color="CCCCCC"/>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TARGET</w:t>
            </w:r>
          </w:p>
        </w:tc>
      </w:tr>
      <w:tr w:rsidR="00E11B5F" w:rsidRPr="00B64F00" w:rsidTr="00E34CFD">
        <w:trPr>
          <w:trHeight w:val="230"/>
        </w:trPr>
        <w:tc>
          <w:tcPr>
            <w:tcW w:w="0" w:type="auto"/>
            <w:gridSpan w:val="2"/>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HR.EMPLOYEES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gridSpan w:val="2"/>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HR.EMP_MANAGER_TRG</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Column Names</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Data Types</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Joiner Transformation</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Column Names</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Data Types</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EMPLOYEE_ID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EMPLOYEE_ID</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FIRST_NAME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FIRST_NAME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LAST_NAME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EMAIL</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VARCHAR2(25)</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PHONE_NUMBER</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VARCHAR2(20) </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HIRE_DATE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DATE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JOB_ID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VARCHAR2(10)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SALARY</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NUMBER(8,2)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COMMISSION_PCT</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NUMBER(2,2)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MANAGER_ID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b/>
                <w:bCs/>
                <w:i/>
                <w:iCs/>
                <w:color w:val="FF0000"/>
                <w:sz w:val="18"/>
                <w:szCs w:val="18"/>
              </w:rPr>
            </w:pPr>
            <w:r w:rsidRPr="00B64F00">
              <w:rPr>
                <w:rFonts w:asciiTheme="majorHAnsi" w:eastAsia="Times New Roman" w:hAnsiTheme="majorHAnsi" w:cs="Calibri"/>
                <w:b/>
                <w:bCs/>
                <w:i/>
                <w:iCs/>
                <w:color w:val="FF0000"/>
                <w:sz w:val="18"/>
                <w:szCs w:val="18"/>
              </w:rPr>
              <w:t>Load only EMPLOYEE_ID,FIRST_NAME details with their MANAGER Names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MANAGER_NAME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DEPARTMENT_ID </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CCCCCC"/>
              <w:bottom w:val="single" w:sz="4" w:space="0" w:color="CCCCCC"/>
              <w:right w:val="single" w:sz="4" w:space="0" w:color="CCCCCC"/>
            </w:tcBorders>
            <w:shd w:val="clear" w:color="auto" w:fill="2E75B5"/>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b/>
                <w:bCs/>
                <w:color w:val="FFFFFF"/>
                <w:sz w:val="18"/>
                <w:szCs w:val="18"/>
              </w:rPr>
            </w:pPr>
            <w:r w:rsidRPr="00B64F00">
              <w:rPr>
                <w:rFonts w:asciiTheme="majorHAnsi" w:eastAsia="Times New Roman" w:hAnsiTheme="majorHAnsi" w:cs="Calibri"/>
                <w:b/>
                <w:bCs/>
                <w:color w:val="FFFFFF"/>
                <w:sz w:val="18"/>
                <w:szCs w:val="18"/>
              </w:rPr>
              <w:t>MAPPING-7</w:t>
            </w: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CCCCCC"/>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CCCCCC"/>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gridSpan w:val="2"/>
            <w:tcBorders>
              <w:top w:val="single" w:sz="4" w:space="0" w:color="CCCCCC"/>
              <w:left w:val="single" w:sz="4" w:space="0" w:color="000000"/>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SOURCE</w:t>
            </w:r>
          </w:p>
        </w:tc>
        <w:tc>
          <w:tcPr>
            <w:tcW w:w="0" w:type="auto"/>
            <w:tcBorders>
              <w:top w:val="single" w:sz="4" w:space="0" w:color="CCCCCC"/>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TRANSFORMATIONS</w:t>
            </w:r>
          </w:p>
        </w:tc>
        <w:tc>
          <w:tcPr>
            <w:tcW w:w="0" w:type="auto"/>
            <w:gridSpan w:val="2"/>
            <w:tcBorders>
              <w:top w:val="single" w:sz="4" w:space="0" w:color="CCCCCC"/>
              <w:left w:val="single" w:sz="4" w:space="0" w:color="CCCCCC"/>
              <w:bottom w:val="single" w:sz="4" w:space="0" w:color="000000"/>
              <w:right w:val="single" w:sz="4" w:space="0" w:color="000000"/>
            </w:tcBorders>
            <w:shd w:val="clear" w:color="auto" w:fill="FFC000"/>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TARGET</w:t>
            </w:r>
          </w:p>
        </w:tc>
      </w:tr>
      <w:tr w:rsidR="00E11B5F" w:rsidRPr="00B64F00" w:rsidTr="00E34CFD">
        <w:trPr>
          <w:trHeight w:val="230"/>
        </w:trPr>
        <w:tc>
          <w:tcPr>
            <w:tcW w:w="0" w:type="auto"/>
            <w:gridSpan w:val="2"/>
            <w:tcBorders>
              <w:top w:val="single" w:sz="4" w:space="0" w:color="CCCCCC"/>
              <w:left w:val="single" w:sz="4" w:space="0" w:color="000000"/>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HR.EMPLOYEES</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gridSpan w:val="2"/>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HR.EMP_SAL_RANKS_TRG</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Column Names</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Data Types</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Rank Transformation</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Column Names</w:t>
            </w:r>
          </w:p>
        </w:tc>
        <w:tc>
          <w:tcPr>
            <w:tcW w:w="0" w:type="auto"/>
            <w:tcBorders>
              <w:top w:val="single" w:sz="4" w:space="0" w:color="CCCCCC"/>
              <w:left w:val="single" w:sz="4" w:space="0" w:color="CCCCCC"/>
              <w:bottom w:val="single" w:sz="4" w:space="0" w:color="000000"/>
              <w:right w:val="single" w:sz="4" w:space="0" w:color="000000"/>
            </w:tcBorders>
            <w:shd w:val="clear" w:color="auto" w:fill="D9E2F3"/>
            <w:tcMar>
              <w:top w:w="0" w:type="dxa"/>
              <w:left w:w="35" w:type="dxa"/>
              <w:bottom w:w="0" w:type="dxa"/>
              <w:right w:w="35" w:type="dxa"/>
            </w:tcMa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Data Types</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EMPLOYEE_ID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EMPLOYEE_ID</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FIRST_NAME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FIRST_NAME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LAST_NAME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EMAIL</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VARCHAR2(25)</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PHONE_NUMBER</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VARCHAR2(20) </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HIRE_DATE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DATE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JOB_ID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VARCHAR2(10)</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Don't move</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lastRenderedPageBreak/>
              <w:t>SALARY</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NUMBER(8,2)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Direct move</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SALARY</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NUMBER(8,2)</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COMMISSION_PCT</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NUMBER(2,2)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b/>
                <w:bCs/>
                <w:i/>
                <w:iCs/>
                <w:color w:val="FF0000"/>
                <w:sz w:val="18"/>
                <w:szCs w:val="18"/>
              </w:rPr>
            </w:pPr>
            <w:r w:rsidRPr="00B64F00">
              <w:rPr>
                <w:rFonts w:asciiTheme="majorHAnsi" w:eastAsia="Times New Roman" w:hAnsiTheme="majorHAnsi" w:cs="Calibri"/>
                <w:b/>
                <w:bCs/>
                <w:i/>
                <w:iCs/>
                <w:color w:val="FF0000"/>
                <w:sz w:val="18"/>
                <w:szCs w:val="18"/>
              </w:rPr>
              <w:t>rank() over( order by salary)</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RANK</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NUMBER(2)</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MANAGER_ID</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NUMBER(6)</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b/>
                <w:bCs/>
                <w:i/>
                <w:iCs/>
                <w:color w:val="FF0000"/>
                <w:sz w:val="18"/>
                <w:szCs w:val="18"/>
              </w:rPr>
            </w:pPr>
            <w:r w:rsidRPr="00B64F00">
              <w:rPr>
                <w:rFonts w:asciiTheme="majorHAnsi" w:eastAsia="Times New Roman" w:hAnsiTheme="majorHAnsi" w:cs="Calibri"/>
                <w:b/>
                <w:bCs/>
                <w:i/>
                <w:iCs/>
                <w:color w:val="FF0000"/>
                <w:sz w:val="18"/>
                <w:szCs w:val="18"/>
              </w:rPr>
              <w:t>dense_rank() over( order by salary)</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DENSE_RANK</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NUMBER(2)</w:t>
            </w:r>
          </w:p>
        </w:tc>
      </w:tr>
      <w:tr w:rsidR="00E11B5F" w:rsidRPr="00B64F00" w:rsidTr="00E34CFD">
        <w:trPr>
          <w:trHeight w:val="230"/>
        </w:trPr>
        <w:tc>
          <w:tcPr>
            <w:tcW w:w="0" w:type="auto"/>
            <w:tcBorders>
              <w:top w:val="single" w:sz="4" w:space="0" w:color="CCCCCC"/>
              <w:left w:val="single" w:sz="4" w:space="0" w:color="000000"/>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 xml:space="preserve">DEPARTMENT_ID </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b/>
                <w:bCs/>
                <w:i/>
                <w:iCs/>
                <w:color w:val="FF0000"/>
                <w:sz w:val="18"/>
                <w:szCs w:val="18"/>
              </w:rPr>
            </w:pPr>
            <w:r w:rsidRPr="00B64F00">
              <w:rPr>
                <w:rFonts w:asciiTheme="majorHAnsi" w:eastAsia="Times New Roman" w:hAnsiTheme="majorHAnsi" w:cs="Calibri"/>
                <w:b/>
                <w:bCs/>
                <w:i/>
                <w:iCs/>
                <w:color w:val="FF0000"/>
                <w:sz w:val="18"/>
                <w:szCs w:val="18"/>
              </w:rPr>
              <w:t>row_number() over( order by salary)</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vAlign w:val="bottom"/>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ROWNUMBER</w:t>
            </w:r>
          </w:p>
        </w:tc>
        <w:tc>
          <w:tcPr>
            <w:tcW w:w="0" w:type="auto"/>
            <w:tcBorders>
              <w:top w:val="single" w:sz="4" w:space="0" w:color="CCCCCC"/>
              <w:left w:val="single" w:sz="4" w:space="0" w:color="CCCCCC"/>
              <w:bottom w:val="single" w:sz="4" w:space="0" w:color="000000"/>
              <w:right w:val="single" w:sz="4" w:space="0" w:color="000000"/>
            </w:tcBorders>
            <w:shd w:val="clear" w:color="auto" w:fill="FFFFFF"/>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sz w:val="18"/>
                <w:szCs w:val="18"/>
              </w:rPr>
            </w:pPr>
            <w:r w:rsidRPr="00B64F00">
              <w:rPr>
                <w:rFonts w:asciiTheme="majorHAnsi" w:eastAsia="Times New Roman" w:hAnsiTheme="majorHAnsi" w:cs="Calibri"/>
                <w:sz w:val="18"/>
                <w:szCs w:val="18"/>
              </w:rPr>
              <w:t>NUMBER(2)</w:t>
            </w:r>
          </w:p>
        </w:tc>
      </w:tr>
    </w:tbl>
    <w:p w:rsidR="00E11B5F" w:rsidRPr="00E11B5F" w:rsidRDefault="00E11B5F" w:rsidP="00E11B5F">
      <w:pPr>
        <w:spacing w:after="0" w:line="240" w:lineRule="auto"/>
        <w:rPr>
          <w:rFonts w:asciiTheme="majorHAnsi" w:hAnsiTheme="majorHAnsi"/>
          <w:color w:val="343434"/>
          <w:sz w:val="18"/>
          <w:szCs w:val="18"/>
          <w:u w:val="single"/>
        </w:rPr>
      </w:pPr>
    </w:p>
    <w:p w:rsidR="00E11B5F" w:rsidRPr="00E11B5F" w:rsidRDefault="00E11B5F" w:rsidP="00E11B5F">
      <w:pPr>
        <w:spacing w:after="0" w:line="240" w:lineRule="auto"/>
        <w:rPr>
          <w:rFonts w:asciiTheme="majorHAnsi" w:hAnsiTheme="majorHAnsi"/>
          <w:color w:val="343434"/>
          <w:sz w:val="18"/>
          <w:szCs w:val="18"/>
          <w:u w:val="single"/>
        </w:rPr>
      </w:pPr>
      <w:r w:rsidRPr="00E11B5F">
        <w:rPr>
          <w:rFonts w:asciiTheme="majorHAnsi" w:hAnsiTheme="majorHAnsi"/>
          <w:color w:val="343434"/>
          <w:sz w:val="18"/>
          <w:szCs w:val="18"/>
          <w:u w:val="single"/>
        </w:rPr>
        <w:t>DataValidation Quieres:</w:t>
      </w:r>
    </w:p>
    <w:tbl>
      <w:tblPr>
        <w:tblW w:w="9046" w:type="dxa"/>
        <w:tblCellMar>
          <w:left w:w="0" w:type="dxa"/>
          <w:right w:w="0" w:type="dxa"/>
        </w:tblCellMar>
        <w:tblLook w:val="04A0"/>
      </w:tblPr>
      <w:tblGrid>
        <w:gridCol w:w="557"/>
        <w:gridCol w:w="8489"/>
      </w:tblGrid>
      <w:tr w:rsidR="00E11B5F" w:rsidRPr="00E11B5F" w:rsidTr="00E34CFD">
        <w:trPr>
          <w:trHeight w:val="207"/>
        </w:trPr>
        <w:tc>
          <w:tcPr>
            <w:tcW w:w="0" w:type="auto"/>
            <w:tcBorders>
              <w:top w:val="single" w:sz="4" w:space="0" w:color="000000"/>
              <w:left w:val="single" w:sz="4" w:space="0" w:color="000000"/>
              <w:bottom w:val="single" w:sz="4" w:space="0" w:color="000000"/>
              <w:right w:val="single" w:sz="4" w:space="0" w:color="000000"/>
            </w:tcBorders>
            <w:shd w:val="clear" w:color="auto" w:fill="FFC000"/>
            <w:tcMar>
              <w:top w:w="0" w:type="dxa"/>
              <w:left w:w="35" w:type="dxa"/>
              <w:bottom w:w="0" w:type="dxa"/>
              <w:right w:w="35" w:type="dxa"/>
            </w:tcMar>
            <w:vAlign w:val="cente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MAP1</w:t>
            </w:r>
          </w:p>
        </w:tc>
        <w:tc>
          <w:tcPr>
            <w:tcW w:w="0" w:type="auto"/>
            <w:tcBorders>
              <w:top w:val="single" w:sz="4" w:space="0" w:color="000000"/>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SELECT EMPLOYEE_ID, FIRST_NAME,LAST_NAME,EMAIL,PHONE_NUMBER ,</w:t>
            </w:r>
            <w:r w:rsidRPr="00B64F00">
              <w:rPr>
                <w:rFonts w:asciiTheme="majorHAnsi" w:eastAsia="Times New Roman" w:hAnsiTheme="majorHAnsi" w:cs="Calibri"/>
                <w:b/>
                <w:bCs/>
                <w:sz w:val="18"/>
                <w:szCs w:val="18"/>
              </w:rPr>
              <w:br/>
              <w:t xml:space="preserve">ROUND((SYSDATE-HIRE_DATE)/365,0) EXPEREINCE,JOB_ID, </w:t>
            </w:r>
            <w:r w:rsidRPr="00B64F00">
              <w:rPr>
                <w:rFonts w:asciiTheme="majorHAnsi" w:eastAsia="Times New Roman" w:hAnsiTheme="majorHAnsi" w:cs="Calibri"/>
                <w:b/>
                <w:bCs/>
                <w:sz w:val="18"/>
                <w:szCs w:val="18"/>
              </w:rPr>
              <w:br/>
              <w:t xml:space="preserve">NVL(SALARY,0) + NVL(COMMISSION_PCT,0) TOTAL_SALARY, </w:t>
            </w:r>
            <w:r w:rsidRPr="00B64F00">
              <w:rPr>
                <w:rFonts w:asciiTheme="majorHAnsi" w:eastAsia="Times New Roman" w:hAnsiTheme="majorHAnsi" w:cs="Calibri"/>
                <w:b/>
                <w:bCs/>
                <w:sz w:val="18"/>
                <w:szCs w:val="18"/>
              </w:rPr>
              <w:br/>
              <w:t>MANAGER_ID,DEPARTMENT_ID FROM EMPLOYEES</w:t>
            </w:r>
            <w:r w:rsidRPr="00B64F00">
              <w:rPr>
                <w:rFonts w:asciiTheme="majorHAnsi" w:eastAsia="Times New Roman" w:hAnsiTheme="majorHAnsi" w:cs="Calibri"/>
                <w:b/>
                <w:bCs/>
                <w:sz w:val="18"/>
                <w:szCs w:val="18"/>
              </w:rPr>
              <w:br/>
            </w:r>
            <w:r w:rsidRPr="00B64F00">
              <w:rPr>
                <w:rFonts w:asciiTheme="majorHAnsi" w:eastAsia="Times New Roman" w:hAnsiTheme="majorHAnsi" w:cs="Calibri"/>
                <w:b/>
                <w:bCs/>
                <w:sz w:val="18"/>
                <w:szCs w:val="18"/>
              </w:rPr>
              <w:br/>
              <w:t>MINUS</w:t>
            </w:r>
            <w:r w:rsidRPr="00B64F00">
              <w:rPr>
                <w:rFonts w:asciiTheme="majorHAnsi" w:eastAsia="Times New Roman" w:hAnsiTheme="majorHAnsi" w:cs="Calibri"/>
                <w:b/>
                <w:bCs/>
                <w:sz w:val="18"/>
                <w:szCs w:val="18"/>
              </w:rPr>
              <w:br/>
            </w:r>
            <w:r w:rsidRPr="00B64F00">
              <w:rPr>
                <w:rFonts w:asciiTheme="majorHAnsi" w:eastAsia="Times New Roman" w:hAnsiTheme="majorHAnsi" w:cs="Calibri"/>
                <w:b/>
                <w:bCs/>
                <w:sz w:val="18"/>
                <w:szCs w:val="18"/>
              </w:rPr>
              <w:br/>
              <w:t>SELECT EMPLOYEE_ID, FIRST_NAME,LAST_NAME,EMAIL,PHONE_NUMBER ,EXPEREINCE,JOB_ID,TOTAL_SALARY,MANAGER_ID,DEPARTMENT_ID FROM EMP_TOTSAL_TRG</w:t>
            </w:r>
            <w:r w:rsidRPr="00B64F00">
              <w:rPr>
                <w:rFonts w:asciiTheme="majorHAnsi" w:eastAsia="Times New Roman" w:hAnsiTheme="majorHAnsi" w:cs="Calibri"/>
                <w:b/>
                <w:bCs/>
                <w:sz w:val="18"/>
                <w:szCs w:val="18"/>
              </w:rPr>
              <w:br/>
            </w:r>
            <w:r w:rsidRPr="00B64F00">
              <w:rPr>
                <w:rFonts w:asciiTheme="majorHAnsi" w:eastAsia="Times New Roman" w:hAnsiTheme="majorHAnsi" w:cs="Calibri"/>
                <w:b/>
                <w:bCs/>
                <w:sz w:val="18"/>
                <w:szCs w:val="18"/>
              </w:rPr>
              <w:br/>
              <w:t>UNION</w:t>
            </w:r>
            <w:r w:rsidRPr="00B64F00">
              <w:rPr>
                <w:rFonts w:asciiTheme="majorHAnsi" w:eastAsia="Times New Roman" w:hAnsiTheme="majorHAnsi" w:cs="Calibri"/>
                <w:b/>
                <w:bCs/>
                <w:sz w:val="18"/>
                <w:szCs w:val="18"/>
              </w:rPr>
              <w:br/>
            </w:r>
            <w:r w:rsidRPr="00B64F00">
              <w:rPr>
                <w:rFonts w:asciiTheme="majorHAnsi" w:eastAsia="Times New Roman" w:hAnsiTheme="majorHAnsi" w:cs="Calibri"/>
                <w:b/>
                <w:bCs/>
                <w:sz w:val="18"/>
                <w:szCs w:val="18"/>
              </w:rPr>
              <w:br/>
              <w:t>SELECT EMPLOYEE_ID, FIRST_NAME,LAST_NAME,EMAIL,PHONE_NUMBER ,EXPEREINCE,JOB_ID,TOTAL_SALARY,MANAGER_ID,DEPARTMENT_ID FROM EMP_TOTSAL_TRG</w:t>
            </w:r>
            <w:r w:rsidRPr="00B64F00">
              <w:rPr>
                <w:rFonts w:asciiTheme="majorHAnsi" w:eastAsia="Times New Roman" w:hAnsiTheme="majorHAnsi" w:cs="Calibri"/>
                <w:b/>
                <w:bCs/>
                <w:sz w:val="18"/>
                <w:szCs w:val="18"/>
              </w:rPr>
              <w:br/>
            </w:r>
            <w:r w:rsidRPr="00B64F00">
              <w:rPr>
                <w:rFonts w:asciiTheme="majorHAnsi" w:eastAsia="Times New Roman" w:hAnsiTheme="majorHAnsi" w:cs="Calibri"/>
                <w:b/>
                <w:bCs/>
                <w:sz w:val="18"/>
                <w:szCs w:val="18"/>
              </w:rPr>
              <w:br/>
              <w:t>MINUS</w:t>
            </w:r>
            <w:r w:rsidRPr="00B64F00">
              <w:rPr>
                <w:rFonts w:asciiTheme="majorHAnsi" w:eastAsia="Times New Roman" w:hAnsiTheme="majorHAnsi" w:cs="Calibri"/>
                <w:b/>
                <w:bCs/>
                <w:sz w:val="18"/>
                <w:szCs w:val="18"/>
              </w:rPr>
              <w:br/>
            </w:r>
            <w:r w:rsidRPr="00B64F00">
              <w:rPr>
                <w:rFonts w:asciiTheme="majorHAnsi" w:eastAsia="Times New Roman" w:hAnsiTheme="majorHAnsi" w:cs="Calibri"/>
                <w:b/>
                <w:bCs/>
                <w:sz w:val="18"/>
                <w:szCs w:val="18"/>
              </w:rPr>
              <w:br/>
              <w:t>SELECT EMPLOYEE_ID, FIRST_NAME,LAST_NAME,EMAIL,PHONE_NUMBER ,</w:t>
            </w:r>
            <w:r w:rsidRPr="00B64F00">
              <w:rPr>
                <w:rFonts w:asciiTheme="majorHAnsi" w:eastAsia="Times New Roman" w:hAnsiTheme="majorHAnsi" w:cs="Calibri"/>
                <w:b/>
                <w:bCs/>
                <w:sz w:val="18"/>
                <w:szCs w:val="18"/>
              </w:rPr>
              <w:br/>
              <w:t xml:space="preserve">ROUND((SYSDATE-HIRE_DATE)/365,0) EXPEREINCE,JOB_ID, </w:t>
            </w:r>
            <w:r w:rsidRPr="00B64F00">
              <w:rPr>
                <w:rFonts w:asciiTheme="majorHAnsi" w:eastAsia="Times New Roman" w:hAnsiTheme="majorHAnsi" w:cs="Calibri"/>
                <w:b/>
                <w:bCs/>
                <w:sz w:val="18"/>
                <w:szCs w:val="18"/>
              </w:rPr>
              <w:br/>
              <w:t xml:space="preserve">NVL(SALARY,0) + NVL(COMMISSION_PCT,0) TOTAL_SALARY, </w:t>
            </w:r>
            <w:r w:rsidRPr="00B64F00">
              <w:rPr>
                <w:rFonts w:asciiTheme="majorHAnsi" w:eastAsia="Times New Roman" w:hAnsiTheme="majorHAnsi" w:cs="Calibri"/>
                <w:b/>
                <w:bCs/>
                <w:sz w:val="18"/>
                <w:szCs w:val="18"/>
              </w:rPr>
              <w:br/>
              <w:t>MANAGER_ID,DEPARTMENT_ID FROM EMPLOYEES;</w:t>
            </w:r>
          </w:p>
        </w:tc>
      </w:tr>
      <w:tr w:rsidR="00E11B5F" w:rsidRPr="00E11B5F" w:rsidTr="00E34CFD">
        <w:trPr>
          <w:trHeight w:val="207"/>
        </w:trPr>
        <w:tc>
          <w:tcPr>
            <w:tcW w:w="0" w:type="auto"/>
            <w:tcBorders>
              <w:top w:val="single" w:sz="4" w:space="0" w:color="CCCCCC"/>
              <w:left w:val="single" w:sz="4" w:space="0" w:color="000000"/>
              <w:bottom w:val="single" w:sz="4" w:space="0" w:color="000000"/>
              <w:right w:val="single" w:sz="4" w:space="0" w:color="000000"/>
            </w:tcBorders>
            <w:shd w:val="clear" w:color="auto" w:fill="FFC000"/>
            <w:tcMar>
              <w:top w:w="0" w:type="dxa"/>
              <w:left w:w="35" w:type="dxa"/>
              <w:bottom w:w="0" w:type="dxa"/>
              <w:right w:w="35" w:type="dxa"/>
            </w:tcMar>
            <w:vAlign w:val="cente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MAP2</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SELECT DEPARTMENT_ID,SUM(SALARY) SUM_SALARY FROM EMPLOYEES GROUP BY DEPARTMENT_ID</w:t>
            </w:r>
            <w:r w:rsidRPr="00B64F00">
              <w:rPr>
                <w:rFonts w:asciiTheme="majorHAnsi" w:eastAsia="Times New Roman" w:hAnsiTheme="majorHAnsi" w:cs="Calibri"/>
                <w:b/>
                <w:bCs/>
                <w:sz w:val="18"/>
                <w:szCs w:val="18"/>
              </w:rPr>
              <w:br/>
              <w:t>MINUS</w:t>
            </w:r>
            <w:r w:rsidRPr="00B64F00">
              <w:rPr>
                <w:rFonts w:asciiTheme="majorHAnsi" w:eastAsia="Times New Roman" w:hAnsiTheme="majorHAnsi" w:cs="Calibri"/>
                <w:b/>
                <w:bCs/>
                <w:sz w:val="18"/>
                <w:szCs w:val="18"/>
              </w:rPr>
              <w:br/>
              <w:t xml:space="preserve">SELECT DEPARTMENT_ID, TOTAL_SALARY FROM SUM_SAL_DEPWISE_TRG </w:t>
            </w:r>
            <w:r w:rsidRPr="00B64F00">
              <w:rPr>
                <w:rFonts w:asciiTheme="majorHAnsi" w:eastAsia="Times New Roman" w:hAnsiTheme="majorHAnsi" w:cs="Calibri"/>
                <w:b/>
                <w:bCs/>
                <w:sz w:val="18"/>
                <w:szCs w:val="18"/>
              </w:rPr>
              <w:br/>
            </w:r>
            <w:r w:rsidRPr="00B64F00">
              <w:rPr>
                <w:rFonts w:asciiTheme="majorHAnsi" w:eastAsia="Times New Roman" w:hAnsiTheme="majorHAnsi" w:cs="Calibri"/>
                <w:b/>
                <w:bCs/>
                <w:sz w:val="18"/>
                <w:szCs w:val="18"/>
              </w:rPr>
              <w:br/>
              <w:t>UNION</w:t>
            </w:r>
            <w:r w:rsidRPr="00B64F00">
              <w:rPr>
                <w:rFonts w:asciiTheme="majorHAnsi" w:eastAsia="Times New Roman" w:hAnsiTheme="majorHAnsi" w:cs="Calibri"/>
                <w:b/>
                <w:bCs/>
                <w:sz w:val="18"/>
                <w:szCs w:val="18"/>
              </w:rPr>
              <w:br/>
            </w:r>
            <w:r w:rsidRPr="00B64F00">
              <w:rPr>
                <w:rFonts w:asciiTheme="majorHAnsi" w:eastAsia="Times New Roman" w:hAnsiTheme="majorHAnsi" w:cs="Calibri"/>
                <w:b/>
                <w:bCs/>
                <w:sz w:val="18"/>
                <w:szCs w:val="18"/>
              </w:rPr>
              <w:br/>
              <w:t xml:space="preserve">SELECT DEPARTMENT_ID, TOTAL_SALARY FROM SUM_SAL_DEPWISE_TRG </w:t>
            </w:r>
            <w:r w:rsidRPr="00B64F00">
              <w:rPr>
                <w:rFonts w:asciiTheme="majorHAnsi" w:eastAsia="Times New Roman" w:hAnsiTheme="majorHAnsi" w:cs="Calibri"/>
                <w:b/>
                <w:bCs/>
                <w:sz w:val="18"/>
                <w:szCs w:val="18"/>
              </w:rPr>
              <w:br/>
              <w:t>MINUS</w:t>
            </w:r>
            <w:r w:rsidRPr="00B64F00">
              <w:rPr>
                <w:rFonts w:asciiTheme="majorHAnsi" w:eastAsia="Times New Roman" w:hAnsiTheme="majorHAnsi" w:cs="Calibri"/>
                <w:b/>
                <w:bCs/>
                <w:sz w:val="18"/>
                <w:szCs w:val="18"/>
              </w:rPr>
              <w:br/>
              <w:t>SELECT DEPARTMENT_ID,SUM(SALARY) SUM_SALARY FROM EMPLOYEES GROUP BY DEPARTMENT_ID;</w:t>
            </w:r>
          </w:p>
        </w:tc>
      </w:tr>
      <w:tr w:rsidR="00E11B5F" w:rsidRPr="00E11B5F" w:rsidTr="00E34CFD">
        <w:trPr>
          <w:trHeight w:val="207"/>
        </w:trPr>
        <w:tc>
          <w:tcPr>
            <w:tcW w:w="0" w:type="auto"/>
            <w:tcBorders>
              <w:top w:val="single" w:sz="4" w:space="0" w:color="CCCCCC"/>
              <w:left w:val="single" w:sz="4" w:space="0" w:color="000000"/>
              <w:bottom w:val="single" w:sz="4" w:space="0" w:color="000000"/>
              <w:right w:val="single" w:sz="4" w:space="0" w:color="000000"/>
            </w:tcBorders>
            <w:shd w:val="clear" w:color="auto" w:fill="FFC000"/>
            <w:tcMar>
              <w:top w:w="0" w:type="dxa"/>
              <w:left w:w="35" w:type="dxa"/>
              <w:bottom w:w="0" w:type="dxa"/>
              <w:right w:w="35" w:type="dxa"/>
            </w:tcMar>
            <w:vAlign w:val="cente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MAP3</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SELECT * FROM EMPLOYEES WHERE DEPARTMENT_ID=10</w:t>
            </w:r>
            <w:r w:rsidRPr="00B64F00">
              <w:rPr>
                <w:rFonts w:asciiTheme="majorHAnsi" w:eastAsia="Times New Roman" w:hAnsiTheme="majorHAnsi" w:cs="Calibri"/>
                <w:b/>
                <w:bCs/>
                <w:sz w:val="18"/>
                <w:szCs w:val="18"/>
              </w:rPr>
              <w:br/>
              <w:t>MINUS</w:t>
            </w:r>
            <w:r w:rsidRPr="00B64F00">
              <w:rPr>
                <w:rFonts w:asciiTheme="majorHAnsi" w:eastAsia="Times New Roman" w:hAnsiTheme="majorHAnsi" w:cs="Calibri"/>
                <w:b/>
                <w:bCs/>
                <w:sz w:val="18"/>
                <w:szCs w:val="18"/>
              </w:rPr>
              <w:br/>
              <w:t>SELECT * FROM EMP_DEPT_TRG</w:t>
            </w:r>
            <w:r w:rsidRPr="00B64F00">
              <w:rPr>
                <w:rFonts w:asciiTheme="majorHAnsi" w:eastAsia="Times New Roman" w:hAnsiTheme="majorHAnsi" w:cs="Calibri"/>
                <w:b/>
                <w:bCs/>
                <w:sz w:val="18"/>
                <w:szCs w:val="18"/>
              </w:rPr>
              <w:br/>
            </w:r>
            <w:r w:rsidRPr="00B64F00">
              <w:rPr>
                <w:rFonts w:asciiTheme="majorHAnsi" w:eastAsia="Times New Roman" w:hAnsiTheme="majorHAnsi" w:cs="Calibri"/>
                <w:b/>
                <w:bCs/>
                <w:sz w:val="18"/>
                <w:szCs w:val="18"/>
              </w:rPr>
              <w:br/>
              <w:t>UNION</w:t>
            </w:r>
            <w:r w:rsidRPr="00B64F00">
              <w:rPr>
                <w:rFonts w:asciiTheme="majorHAnsi" w:eastAsia="Times New Roman" w:hAnsiTheme="majorHAnsi" w:cs="Calibri"/>
                <w:b/>
                <w:bCs/>
                <w:sz w:val="18"/>
                <w:szCs w:val="18"/>
              </w:rPr>
              <w:br/>
            </w:r>
            <w:r w:rsidRPr="00B64F00">
              <w:rPr>
                <w:rFonts w:asciiTheme="majorHAnsi" w:eastAsia="Times New Roman" w:hAnsiTheme="majorHAnsi" w:cs="Calibri"/>
                <w:b/>
                <w:bCs/>
                <w:sz w:val="18"/>
                <w:szCs w:val="18"/>
              </w:rPr>
              <w:br/>
              <w:t>SELECT * FROM EMP_DEPT_TRG</w:t>
            </w:r>
            <w:r w:rsidRPr="00B64F00">
              <w:rPr>
                <w:rFonts w:asciiTheme="majorHAnsi" w:eastAsia="Times New Roman" w:hAnsiTheme="majorHAnsi" w:cs="Calibri"/>
                <w:b/>
                <w:bCs/>
                <w:sz w:val="18"/>
                <w:szCs w:val="18"/>
              </w:rPr>
              <w:br/>
              <w:t>MINUS</w:t>
            </w:r>
            <w:r w:rsidRPr="00B64F00">
              <w:rPr>
                <w:rFonts w:asciiTheme="majorHAnsi" w:eastAsia="Times New Roman" w:hAnsiTheme="majorHAnsi" w:cs="Calibri"/>
                <w:b/>
                <w:bCs/>
                <w:sz w:val="18"/>
                <w:szCs w:val="18"/>
              </w:rPr>
              <w:br/>
              <w:t>SELECT * FROM EMPLOYEES WHERE DEPARTMENT_ID=10;</w:t>
            </w:r>
          </w:p>
        </w:tc>
      </w:tr>
      <w:tr w:rsidR="00E11B5F" w:rsidRPr="00E11B5F" w:rsidTr="00E34CFD">
        <w:trPr>
          <w:trHeight w:val="207"/>
        </w:trPr>
        <w:tc>
          <w:tcPr>
            <w:tcW w:w="0" w:type="auto"/>
            <w:tcBorders>
              <w:top w:val="single" w:sz="4" w:space="0" w:color="CCCCCC"/>
              <w:left w:val="single" w:sz="4" w:space="0" w:color="000000"/>
              <w:bottom w:val="single" w:sz="4" w:space="0" w:color="000000"/>
              <w:right w:val="single" w:sz="4" w:space="0" w:color="000000"/>
            </w:tcBorders>
            <w:shd w:val="clear" w:color="auto" w:fill="FFC000"/>
            <w:tcMar>
              <w:top w:w="0" w:type="dxa"/>
              <w:left w:w="35" w:type="dxa"/>
              <w:bottom w:w="0" w:type="dxa"/>
              <w:right w:w="35" w:type="dxa"/>
            </w:tcMar>
            <w:vAlign w:val="cente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MAP4</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SELECT E.*,D.DEPARTMENT_NAME FROM EMPLOYEES E, DEPARTMENTS D WHERE E.DEPARTMENT_ID=D.DEPARTMENT_ID</w:t>
            </w:r>
            <w:r w:rsidRPr="00B64F00">
              <w:rPr>
                <w:rFonts w:asciiTheme="majorHAnsi" w:eastAsia="Times New Roman" w:hAnsiTheme="majorHAnsi" w:cs="Calibri"/>
                <w:b/>
                <w:bCs/>
                <w:sz w:val="18"/>
                <w:szCs w:val="18"/>
              </w:rPr>
              <w:br/>
              <w:t>MINUS</w:t>
            </w:r>
            <w:r w:rsidRPr="00B64F00">
              <w:rPr>
                <w:rFonts w:asciiTheme="majorHAnsi" w:eastAsia="Times New Roman" w:hAnsiTheme="majorHAnsi" w:cs="Calibri"/>
                <w:b/>
                <w:bCs/>
                <w:sz w:val="18"/>
                <w:szCs w:val="18"/>
              </w:rPr>
              <w:br/>
              <w:t>SELECT * FROM EMP_DEPTNAME_TRG</w:t>
            </w:r>
            <w:r w:rsidRPr="00B64F00">
              <w:rPr>
                <w:rFonts w:asciiTheme="majorHAnsi" w:eastAsia="Times New Roman" w:hAnsiTheme="majorHAnsi" w:cs="Calibri"/>
                <w:b/>
                <w:bCs/>
                <w:sz w:val="18"/>
                <w:szCs w:val="18"/>
              </w:rPr>
              <w:br/>
            </w:r>
            <w:r w:rsidRPr="00B64F00">
              <w:rPr>
                <w:rFonts w:asciiTheme="majorHAnsi" w:eastAsia="Times New Roman" w:hAnsiTheme="majorHAnsi" w:cs="Calibri"/>
                <w:b/>
                <w:bCs/>
                <w:sz w:val="18"/>
                <w:szCs w:val="18"/>
              </w:rPr>
              <w:br/>
              <w:t>UNION</w:t>
            </w:r>
            <w:r w:rsidRPr="00B64F00">
              <w:rPr>
                <w:rFonts w:asciiTheme="majorHAnsi" w:eastAsia="Times New Roman" w:hAnsiTheme="majorHAnsi" w:cs="Calibri"/>
                <w:b/>
                <w:bCs/>
                <w:sz w:val="18"/>
                <w:szCs w:val="18"/>
              </w:rPr>
              <w:br/>
            </w:r>
            <w:r w:rsidRPr="00B64F00">
              <w:rPr>
                <w:rFonts w:asciiTheme="majorHAnsi" w:eastAsia="Times New Roman" w:hAnsiTheme="majorHAnsi" w:cs="Calibri"/>
                <w:b/>
                <w:bCs/>
                <w:sz w:val="18"/>
                <w:szCs w:val="18"/>
              </w:rPr>
              <w:br/>
            </w:r>
            <w:r w:rsidRPr="00B64F00">
              <w:rPr>
                <w:rFonts w:asciiTheme="majorHAnsi" w:eastAsia="Times New Roman" w:hAnsiTheme="majorHAnsi" w:cs="Calibri"/>
                <w:b/>
                <w:bCs/>
                <w:sz w:val="18"/>
                <w:szCs w:val="18"/>
              </w:rPr>
              <w:lastRenderedPageBreak/>
              <w:t>SELECT * FROM EMP_DEPTNAME_TRG</w:t>
            </w:r>
            <w:r w:rsidRPr="00B64F00">
              <w:rPr>
                <w:rFonts w:asciiTheme="majorHAnsi" w:eastAsia="Times New Roman" w:hAnsiTheme="majorHAnsi" w:cs="Calibri"/>
                <w:b/>
                <w:bCs/>
                <w:sz w:val="18"/>
                <w:szCs w:val="18"/>
              </w:rPr>
              <w:br/>
              <w:t xml:space="preserve">MINUS </w:t>
            </w:r>
            <w:r w:rsidRPr="00B64F00">
              <w:rPr>
                <w:rFonts w:asciiTheme="majorHAnsi" w:eastAsia="Times New Roman" w:hAnsiTheme="majorHAnsi" w:cs="Calibri"/>
                <w:b/>
                <w:bCs/>
                <w:sz w:val="18"/>
                <w:szCs w:val="18"/>
              </w:rPr>
              <w:br/>
              <w:t>SELECT E.*,D.DEPARTMENT_NAME FROM EMPLOYEES E, DEPARTMENTS D WHERE E.DEPARTMENT_ID=D.DEPARTMENT_ID;</w:t>
            </w:r>
          </w:p>
        </w:tc>
      </w:tr>
      <w:tr w:rsidR="00E11B5F" w:rsidRPr="00E11B5F" w:rsidTr="00E34CFD">
        <w:trPr>
          <w:trHeight w:val="207"/>
        </w:trPr>
        <w:tc>
          <w:tcPr>
            <w:tcW w:w="0" w:type="auto"/>
            <w:tcBorders>
              <w:top w:val="single" w:sz="4" w:space="0" w:color="CCCCCC"/>
              <w:left w:val="single" w:sz="4" w:space="0" w:color="000000"/>
              <w:bottom w:val="single" w:sz="4" w:space="0" w:color="000000"/>
              <w:right w:val="single" w:sz="4" w:space="0" w:color="000000"/>
            </w:tcBorders>
            <w:shd w:val="clear" w:color="auto" w:fill="FFC000"/>
            <w:tcMar>
              <w:top w:w="0" w:type="dxa"/>
              <w:left w:w="35" w:type="dxa"/>
              <w:bottom w:w="0" w:type="dxa"/>
              <w:right w:w="35" w:type="dxa"/>
            </w:tcMar>
            <w:vAlign w:val="cente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lastRenderedPageBreak/>
              <w:t>MAP5</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SELECT DEPARTMENT_ID,COUNT(*)NUM_OF_EMPLOYEES,MAX(SALARY)MAXSAL,MIN(SALARY) MINSAL,AVG(SALARY)AVGSAL FROM EMPLOYEES GROUP BY DEPARTMENT_ID;</w:t>
            </w:r>
            <w:r w:rsidRPr="00B64F00">
              <w:rPr>
                <w:rFonts w:asciiTheme="majorHAnsi" w:eastAsia="Times New Roman" w:hAnsiTheme="majorHAnsi" w:cs="Calibri"/>
                <w:b/>
                <w:bCs/>
                <w:sz w:val="18"/>
                <w:szCs w:val="18"/>
              </w:rPr>
              <w:br/>
              <w:t>MINUS</w:t>
            </w:r>
            <w:r w:rsidRPr="00B64F00">
              <w:rPr>
                <w:rFonts w:asciiTheme="majorHAnsi" w:eastAsia="Times New Roman" w:hAnsiTheme="majorHAnsi" w:cs="Calibri"/>
                <w:b/>
                <w:bCs/>
                <w:sz w:val="18"/>
                <w:szCs w:val="18"/>
              </w:rPr>
              <w:br/>
              <w:t>SELECT DEPARTMENT_ID,NUM_OF_EMPLOYEES,MAXSAL,MINSAL,AVGSAL FROM EMP_COUNT_SAL_DEPWISE_TRG</w:t>
            </w:r>
            <w:r w:rsidRPr="00B64F00">
              <w:rPr>
                <w:rFonts w:asciiTheme="majorHAnsi" w:eastAsia="Times New Roman" w:hAnsiTheme="majorHAnsi" w:cs="Calibri"/>
                <w:b/>
                <w:bCs/>
                <w:sz w:val="18"/>
                <w:szCs w:val="18"/>
              </w:rPr>
              <w:br/>
            </w:r>
            <w:r w:rsidRPr="00B64F00">
              <w:rPr>
                <w:rFonts w:asciiTheme="majorHAnsi" w:eastAsia="Times New Roman" w:hAnsiTheme="majorHAnsi" w:cs="Calibri"/>
                <w:b/>
                <w:bCs/>
                <w:sz w:val="18"/>
                <w:szCs w:val="18"/>
              </w:rPr>
              <w:br/>
              <w:t>UNION</w:t>
            </w:r>
            <w:r w:rsidRPr="00B64F00">
              <w:rPr>
                <w:rFonts w:asciiTheme="majorHAnsi" w:eastAsia="Times New Roman" w:hAnsiTheme="majorHAnsi" w:cs="Calibri"/>
                <w:b/>
                <w:bCs/>
                <w:sz w:val="18"/>
                <w:szCs w:val="18"/>
              </w:rPr>
              <w:br/>
            </w:r>
            <w:r w:rsidRPr="00B64F00">
              <w:rPr>
                <w:rFonts w:asciiTheme="majorHAnsi" w:eastAsia="Times New Roman" w:hAnsiTheme="majorHAnsi" w:cs="Calibri"/>
                <w:b/>
                <w:bCs/>
                <w:sz w:val="18"/>
                <w:szCs w:val="18"/>
              </w:rPr>
              <w:br/>
              <w:t>SELECT DEPARTMENT_ID,NUM_OF_EMPLOYEES,MAXSAL,MINSAL,AVGSAL FROM EMP_COUNT_SAL_DEPWISE_TRG</w:t>
            </w:r>
            <w:r w:rsidRPr="00B64F00">
              <w:rPr>
                <w:rFonts w:asciiTheme="majorHAnsi" w:eastAsia="Times New Roman" w:hAnsiTheme="majorHAnsi" w:cs="Calibri"/>
                <w:b/>
                <w:bCs/>
                <w:sz w:val="18"/>
                <w:szCs w:val="18"/>
              </w:rPr>
              <w:br/>
              <w:t>MINUS</w:t>
            </w:r>
            <w:r w:rsidRPr="00B64F00">
              <w:rPr>
                <w:rFonts w:asciiTheme="majorHAnsi" w:eastAsia="Times New Roman" w:hAnsiTheme="majorHAnsi" w:cs="Calibri"/>
                <w:b/>
                <w:bCs/>
                <w:sz w:val="18"/>
                <w:szCs w:val="18"/>
              </w:rPr>
              <w:br/>
              <w:t>SELECT DEPARTMENT_ID,COUNT(*)NUM_OF_EMPLOYEES,MAX(SALARY)MAXSAL,MIN(SALARY) MINSAL,AVG(SALARY)AVGSAL FROM EMPLOYEES GROUP BY DEPARTMENT_ID;</w:t>
            </w:r>
          </w:p>
        </w:tc>
      </w:tr>
      <w:tr w:rsidR="00E11B5F" w:rsidRPr="00E11B5F" w:rsidTr="00E34CFD">
        <w:trPr>
          <w:trHeight w:val="207"/>
        </w:trPr>
        <w:tc>
          <w:tcPr>
            <w:tcW w:w="0" w:type="auto"/>
            <w:tcBorders>
              <w:top w:val="single" w:sz="4" w:space="0" w:color="CCCCCC"/>
              <w:left w:val="single" w:sz="4" w:space="0" w:color="000000"/>
              <w:bottom w:val="single" w:sz="4" w:space="0" w:color="000000"/>
              <w:right w:val="single" w:sz="4" w:space="0" w:color="000000"/>
            </w:tcBorders>
            <w:shd w:val="clear" w:color="auto" w:fill="FFC000"/>
            <w:tcMar>
              <w:top w:w="0" w:type="dxa"/>
              <w:left w:w="35" w:type="dxa"/>
              <w:bottom w:w="0" w:type="dxa"/>
              <w:right w:w="35" w:type="dxa"/>
            </w:tcMar>
            <w:vAlign w:val="cente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MAP6</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SELECT E.EMPLOYEE_ID,E.FIRST_NAME,M.FIRST_NAME MANAGER_NAME FROM EMPLOYEES E, EMPLOYEES M WHERE E.EMPLOYEE_ID=M.MANAGER_ID</w:t>
            </w:r>
            <w:r w:rsidRPr="00B64F00">
              <w:rPr>
                <w:rFonts w:asciiTheme="majorHAnsi" w:eastAsia="Times New Roman" w:hAnsiTheme="majorHAnsi" w:cs="Calibri"/>
                <w:b/>
                <w:bCs/>
                <w:sz w:val="18"/>
                <w:szCs w:val="18"/>
              </w:rPr>
              <w:br/>
              <w:t>MINUS</w:t>
            </w:r>
            <w:r w:rsidRPr="00B64F00">
              <w:rPr>
                <w:rFonts w:asciiTheme="majorHAnsi" w:eastAsia="Times New Roman" w:hAnsiTheme="majorHAnsi" w:cs="Calibri"/>
                <w:b/>
                <w:bCs/>
                <w:sz w:val="18"/>
                <w:szCs w:val="18"/>
              </w:rPr>
              <w:br/>
              <w:t>SELECT EMPLOYEE_ID,FIRST_NAME,MANAGER_NAME FROM EMP_MANAGER_TRG</w:t>
            </w:r>
            <w:r w:rsidRPr="00B64F00">
              <w:rPr>
                <w:rFonts w:asciiTheme="majorHAnsi" w:eastAsia="Times New Roman" w:hAnsiTheme="majorHAnsi" w:cs="Calibri"/>
                <w:b/>
                <w:bCs/>
                <w:sz w:val="18"/>
                <w:szCs w:val="18"/>
              </w:rPr>
              <w:br/>
            </w:r>
            <w:r w:rsidRPr="00B64F00">
              <w:rPr>
                <w:rFonts w:asciiTheme="majorHAnsi" w:eastAsia="Times New Roman" w:hAnsiTheme="majorHAnsi" w:cs="Calibri"/>
                <w:b/>
                <w:bCs/>
                <w:sz w:val="18"/>
                <w:szCs w:val="18"/>
              </w:rPr>
              <w:br/>
              <w:t xml:space="preserve">UNION </w:t>
            </w:r>
            <w:r w:rsidRPr="00B64F00">
              <w:rPr>
                <w:rFonts w:asciiTheme="majorHAnsi" w:eastAsia="Times New Roman" w:hAnsiTheme="majorHAnsi" w:cs="Calibri"/>
                <w:b/>
                <w:bCs/>
                <w:sz w:val="18"/>
                <w:szCs w:val="18"/>
              </w:rPr>
              <w:br/>
            </w:r>
            <w:r w:rsidRPr="00B64F00">
              <w:rPr>
                <w:rFonts w:asciiTheme="majorHAnsi" w:eastAsia="Times New Roman" w:hAnsiTheme="majorHAnsi" w:cs="Calibri"/>
                <w:b/>
                <w:bCs/>
                <w:sz w:val="18"/>
                <w:szCs w:val="18"/>
              </w:rPr>
              <w:br/>
              <w:t>SELECT EMPLOYEE_ID,FIRST_NAME,MANAGER_NAME FROM EMP_MANAGER_TRG</w:t>
            </w:r>
            <w:r w:rsidRPr="00B64F00">
              <w:rPr>
                <w:rFonts w:asciiTheme="majorHAnsi" w:eastAsia="Times New Roman" w:hAnsiTheme="majorHAnsi" w:cs="Calibri"/>
                <w:b/>
                <w:bCs/>
                <w:sz w:val="18"/>
                <w:szCs w:val="18"/>
              </w:rPr>
              <w:br/>
              <w:t>MINUS</w:t>
            </w:r>
            <w:r w:rsidRPr="00B64F00">
              <w:rPr>
                <w:rFonts w:asciiTheme="majorHAnsi" w:eastAsia="Times New Roman" w:hAnsiTheme="majorHAnsi" w:cs="Calibri"/>
                <w:b/>
                <w:bCs/>
                <w:sz w:val="18"/>
                <w:szCs w:val="18"/>
              </w:rPr>
              <w:br/>
              <w:t>SELECT E.EMPLOYEE_ID,E.FIRST_NAME,M.FIRST_NAME MANAGER_NAME FROM EMPLOYEES E, EMPLOYEES M WHERE E.EMPLOYEE_ID=M.MANAGER_ID;</w:t>
            </w:r>
            <w:r w:rsidRPr="00B64F00">
              <w:rPr>
                <w:rFonts w:asciiTheme="majorHAnsi" w:eastAsia="Times New Roman" w:hAnsiTheme="majorHAnsi" w:cs="Calibri"/>
                <w:b/>
                <w:bCs/>
                <w:sz w:val="18"/>
                <w:szCs w:val="18"/>
              </w:rPr>
              <w:br/>
            </w:r>
          </w:p>
        </w:tc>
      </w:tr>
      <w:tr w:rsidR="00E11B5F" w:rsidRPr="00E11B5F" w:rsidTr="00E34CFD">
        <w:trPr>
          <w:trHeight w:val="207"/>
        </w:trPr>
        <w:tc>
          <w:tcPr>
            <w:tcW w:w="0" w:type="auto"/>
            <w:tcBorders>
              <w:top w:val="single" w:sz="4" w:space="0" w:color="CCCCCC"/>
              <w:left w:val="single" w:sz="4" w:space="0" w:color="000000"/>
              <w:bottom w:val="single" w:sz="4" w:space="0" w:color="000000"/>
              <w:right w:val="single" w:sz="4" w:space="0" w:color="000000"/>
            </w:tcBorders>
            <w:shd w:val="clear" w:color="auto" w:fill="FFC000"/>
            <w:tcMar>
              <w:top w:w="0" w:type="dxa"/>
              <w:left w:w="35" w:type="dxa"/>
              <w:bottom w:w="0" w:type="dxa"/>
              <w:right w:w="35" w:type="dxa"/>
            </w:tcMar>
            <w:vAlign w:val="center"/>
            <w:hideMark/>
          </w:tcPr>
          <w:p w:rsidR="00E11B5F" w:rsidRPr="00B64F00" w:rsidRDefault="00E11B5F" w:rsidP="00E11B5F">
            <w:pPr>
              <w:spacing w:after="0" w:line="240" w:lineRule="auto"/>
              <w:jc w:val="center"/>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MAP7</w:t>
            </w:r>
          </w:p>
        </w:tc>
        <w:tc>
          <w:tcPr>
            <w:tcW w:w="0" w:type="auto"/>
            <w:tcBorders>
              <w:top w:val="single" w:sz="4" w:space="0" w:color="CCCCCC"/>
              <w:left w:val="single" w:sz="4" w:space="0" w:color="CCCCCC"/>
              <w:bottom w:val="single" w:sz="4" w:space="0" w:color="000000"/>
              <w:right w:val="single" w:sz="4" w:space="0" w:color="000000"/>
            </w:tcBorders>
            <w:tcMar>
              <w:top w:w="0" w:type="dxa"/>
              <w:left w:w="35" w:type="dxa"/>
              <w:bottom w:w="0" w:type="dxa"/>
              <w:right w:w="35" w:type="dxa"/>
            </w:tcMar>
            <w:hideMark/>
          </w:tcPr>
          <w:p w:rsidR="00E11B5F" w:rsidRPr="00B64F00" w:rsidRDefault="00E11B5F" w:rsidP="00E11B5F">
            <w:pPr>
              <w:spacing w:after="0" w:line="240" w:lineRule="auto"/>
              <w:rPr>
                <w:rFonts w:asciiTheme="majorHAnsi" w:eastAsia="Times New Roman" w:hAnsiTheme="majorHAnsi" w:cs="Calibri"/>
                <w:b/>
                <w:bCs/>
                <w:sz w:val="18"/>
                <w:szCs w:val="18"/>
              </w:rPr>
            </w:pPr>
            <w:r w:rsidRPr="00B64F00">
              <w:rPr>
                <w:rFonts w:asciiTheme="majorHAnsi" w:eastAsia="Times New Roman" w:hAnsiTheme="majorHAnsi" w:cs="Calibri"/>
                <w:b/>
                <w:bCs/>
                <w:sz w:val="18"/>
                <w:szCs w:val="18"/>
              </w:rPr>
              <w:t>select employee_id, first_name,salary,rank() over( order by salary)rank, dense_rank() over( order by salary) dense_rank, row_number() over( order by salary) rownumber from employees</w:t>
            </w:r>
            <w:r w:rsidRPr="00B64F00">
              <w:rPr>
                <w:rFonts w:asciiTheme="majorHAnsi" w:eastAsia="Times New Roman" w:hAnsiTheme="majorHAnsi" w:cs="Calibri"/>
                <w:b/>
                <w:bCs/>
                <w:sz w:val="18"/>
                <w:szCs w:val="18"/>
              </w:rPr>
              <w:br/>
              <w:t>MINUS</w:t>
            </w:r>
            <w:r w:rsidRPr="00B64F00">
              <w:rPr>
                <w:rFonts w:asciiTheme="majorHAnsi" w:eastAsia="Times New Roman" w:hAnsiTheme="majorHAnsi" w:cs="Calibri"/>
                <w:b/>
                <w:bCs/>
                <w:sz w:val="18"/>
                <w:szCs w:val="18"/>
              </w:rPr>
              <w:br/>
              <w:t>Select employee_id, first_name ,salary,rank,dense_rank,rownumber from EMP_SAL_RANKS_TRG</w:t>
            </w:r>
            <w:r w:rsidRPr="00B64F00">
              <w:rPr>
                <w:rFonts w:asciiTheme="majorHAnsi" w:eastAsia="Times New Roman" w:hAnsiTheme="majorHAnsi" w:cs="Calibri"/>
                <w:b/>
                <w:bCs/>
                <w:sz w:val="18"/>
                <w:szCs w:val="18"/>
              </w:rPr>
              <w:br/>
            </w:r>
            <w:r w:rsidRPr="00B64F00">
              <w:rPr>
                <w:rFonts w:asciiTheme="majorHAnsi" w:eastAsia="Times New Roman" w:hAnsiTheme="majorHAnsi" w:cs="Calibri"/>
                <w:b/>
                <w:bCs/>
                <w:sz w:val="18"/>
                <w:szCs w:val="18"/>
              </w:rPr>
              <w:br/>
              <w:t xml:space="preserve">UNION </w:t>
            </w:r>
            <w:r w:rsidRPr="00B64F00">
              <w:rPr>
                <w:rFonts w:asciiTheme="majorHAnsi" w:eastAsia="Times New Roman" w:hAnsiTheme="majorHAnsi" w:cs="Calibri"/>
                <w:b/>
                <w:bCs/>
                <w:sz w:val="18"/>
                <w:szCs w:val="18"/>
              </w:rPr>
              <w:br/>
              <w:t>Select employee_id, first_name ,salary,rank,dense_rank,rownumber from EMP_SAL_RANKS_TRG</w:t>
            </w:r>
            <w:r w:rsidRPr="00B64F00">
              <w:rPr>
                <w:rFonts w:asciiTheme="majorHAnsi" w:eastAsia="Times New Roman" w:hAnsiTheme="majorHAnsi" w:cs="Calibri"/>
                <w:b/>
                <w:bCs/>
                <w:sz w:val="18"/>
                <w:szCs w:val="18"/>
              </w:rPr>
              <w:br/>
              <w:t>MINUS</w:t>
            </w:r>
            <w:r w:rsidRPr="00B64F00">
              <w:rPr>
                <w:rFonts w:asciiTheme="majorHAnsi" w:eastAsia="Times New Roman" w:hAnsiTheme="majorHAnsi" w:cs="Calibri"/>
                <w:b/>
                <w:bCs/>
                <w:sz w:val="18"/>
                <w:szCs w:val="18"/>
              </w:rPr>
              <w:br/>
              <w:t>select employee_id, first_name,salary,rank() over( order by salary)rank, dense_rank() over( order by salary) dense_rank, row_number() over( order by salary) rownumber from employees</w:t>
            </w:r>
          </w:p>
        </w:tc>
      </w:tr>
    </w:tbl>
    <w:p w:rsidR="00E11B5F" w:rsidRPr="00E11B5F" w:rsidRDefault="00E11B5F" w:rsidP="00E11B5F">
      <w:pPr>
        <w:spacing w:after="0" w:line="240" w:lineRule="auto"/>
        <w:rPr>
          <w:rFonts w:asciiTheme="majorHAnsi" w:hAnsiTheme="majorHAnsi"/>
          <w:color w:val="343434"/>
          <w:sz w:val="18"/>
          <w:szCs w:val="18"/>
          <w:u w:val="single"/>
        </w:rPr>
      </w:pPr>
      <w:r w:rsidRPr="00E11B5F">
        <w:rPr>
          <w:rFonts w:asciiTheme="majorHAnsi" w:hAnsiTheme="majorHAnsi"/>
          <w:color w:val="343434"/>
          <w:sz w:val="18"/>
          <w:szCs w:val="18"/>
          <w:u w:val="single"/>
        </w:rPr>
        <w:t>Difference between rank(),</w:t>
      </w:r>
    </w:p>
    <w:p w:rsidR="00E11B5F" w:rsidRPr="00E11B5F" w:rsidRDefault="00E11B5F" w:rsidP="00E11B5F">
      <w:pPr>
        <w:spacing w:after="0" w:line="240" w:lineRule="auto"/>
        <w:rPr>
          <w:rFonts w:asciiTheme="majorHAnsi" w:hAnsiTheme="majorHAnsi"/>
          <w:color w:val="343434"/>
          <w:sz w:val="18"/>
          <w:szCs w:val="18"/>
          <w:u w:val="single"/>
        </w:rPr>
      </w:pPr>
      <w:r w:rsidRPr="00E11B5F">
        <w:rPr>
          <w:rFonts w:asciiTheme="majorHAnsi" w:hAnsiTheme="majorHAnsi"/>
          <w:color w:val="343434"/>
          <w:sz w:val="18"/>
          <w:szCs w:val="18"/>
          <w:u w:val="single"/>
        </w:rPr>
        <w:t>dense_rank(),row_number()</w:t>
      </w:r>
    </w:p>
    <w:p w:rsidR="00E11B5F" w:rsidRPr="00E11B5F" w:rsidRDefault="00E11B5F" w:rsidP="00E11B5F">
      <w:pPr>
        <w:spacing w:after="0" w:line="240" w:lineRule="auto"/>
        <w:rPr>
          <w:rFonts w:asciiTheme="majorHAnsi" w:hAnsiTheme="majorHAnsi"/>
          <w:color w:val="343434"/>
          <w:sz w:val="18"/>
          <w:szCs w:val="18"/>
          <w:u w:val="single"/>
        </w:rPr>
      </w:pPr>
      <w:r w:rsidRPr="00E11B5F">
        <w:rPr>
          <w:rFonts w:asciiTheme="majorHAnsi" w:hAnsiTheme="majorHAnsi"/>
          <w:color w:val="343434"/>
          <w:sz w:val="18"/>
          <w:szCs w:val="18"/>
          <w:u w:val="single"/>
        </w:rPr>
        <w:t>• select first_name, salary, rank() over( order by salary)rank from</w:t>
      </w:r>
    </w:p>
    <w:p w:rsidR="00E11B5F" w:rsidRPr="00E11B5F" w:rsidRDefault="00E11B5F" w:rsidP="00E11B5F">
      <w:pPr>
        <w:spacing w:after="0" w:line="240" w:lineRule="auto"/>
        <w:rPr>
          <w:rFonts w:asciiTheme="majorHAnsi" w:hAnsiTheme="majorHAnsi"/>
          <w:color w:val="343434"/>
          <w:sz w:val="18"/>
          <w:szCs w:val="18"/>
          <w:u w:val="single"/>
        </w:rPr>
      </w:pPr>
      <w:r w:rsidRPr="00E11B5F">
        <w:rPr>
          <w:rFonts w:asciiTheme="majorHAnsi" w:hAnsiTheme="majorHAnsi"/>
          <w:color w:val="343434"/>
          <w:sz w:val="18"/>
          <w:szCs w:val="18"/>
          <w:u w:val="single"/>
        </w:rPr>
        <w:t>employees;</w:t>
      </w:r>
    </w:p>
    <w:p w:rsidR="00E11B5F" w:rsidRPr="00E11B5F" w:rsidRDefault="00E11B5F" w:rsidP="00E11B5F">
      <w:pPr>
        <w:spacing w:after="0" w:line="240" w:lineRule="auto"/>
        <w:rPr>
          <w:rFonts w:asciiTheme="majorHAnsi" w:hAnsiTheme="majorHAnsi"/>
          <w:color w:val="343434"/>
          <w:sz w:val="18"/>
          <w:szCs w:val="18"/>
          <w:u w:val="single"/>
        </w:rPr>
      </w:pPr>
      <w:r w:rsidRPr="00E11B5F">
        <w:rPr>
          <w:rFonts w:asciiTheme="majorHAnsi" w:hAnsiTheme="majorHAnsi"/>
          <w:color w:val="343434"/>
          <w:sz w:val="18"/>
          <w:szCs w:val="18"/>
          <w:u w:val="single"/>
        </w:rPr>
        <w:t>• select first_name, salary, dense_rank() over( order by salary)rank</w:t>
      </w:r>
    </w:p>
    <w:p w:rsidR="00E11B5F" w:rsidRPr="00E11B5F" w:rsidRDefault="00E11B5F" w:rsidP="00E11B5F">
      <w:pPr>
        <w:spacing w:after="0" w:line="240" w:lineRule="auto"/>
        <w:rPr>
          <w:rFonts w:asciiTheme="majorHAnsi" w:hAnsiTheme="majorHAnsi"/>
          <w:color w:val="343434"/>
          <w:sz w:val="18"/>
          <w:szCs w:val="18"/>
          <w:u w:val="single"/>
        </w:rPr>
      </w:pPr>
      <w:r w:rsidRPr="00E11B5F">
        <w:rPr>
          <w:rFonts w:asciiTheme="majorHAnsi" w:hAnsiTheme="majorHAnsi"/>
          <w:color w:val="343434"/>
          <w:sz w:val="18"/>
          <w:szCs w:val="18"/>
          <w:u w:val="single"/>
        </w:rPr>
        <w:t>from employees;</w:t>
      </w:r>
    </w:p>
    <w:p w:rsidR="00E11B5F" w:rsidRPr="00E11B5F" w:rsidRDefault="00E11B5F" w:rsidP="00E11B5F">
      <w:pPr>
        <w:spacing w:after="0" w:line="240" w:lineRule="auto"/>
        <w:rPr>
          <w:rFonts w:asciiTheme="majorHAnsi" w:hAnsiTheme="majorHAnsi"/>
          <w:color w:val="343434"/>
          <w:sz w:val="18"/>
          <w:szCs w:val="18"/>
          <w:u w:val="single"/>
        </w:rPr>
      </w:pPr>
      <w:r w:rsidRPr="00E11B5F">
        <w:rPr>
          <w:rFonts w:asciiTheme="majorHAnsi" w:hAnsiTheme="majorHAnsi"/>
          <w:color w:val="343434"/>
          <w:sz w:val="18"/>
          <w:szCs w:val="18"/>
          <w:u w:val="single"/>
        </w:rPr>
        <w:t>• select first_name, salary, row_number() over( order by salary)rank</w:t>
      </w:r>
    </w:p>
    <w:p w:rsidR="00E11B5F" w:rsidRPr="00E11B5F" w:rsidRDefault="00E11B5F" w:rsidP="00E11B5F">
      <w:pPr>
        <w:spacing w:after="0" w:line="240" w:lineRule="auto"/>
        <w:rPr>
          <w:rFonts w:asciiTheme="majorHAnsi" w:hAnsiTheme="majorHAnsi"/>
          <w:color w:val="343434"/>
          <w:sz w:val="18"/>
          <w:szCs w:val="18"/>
          <w:u w:val="single"/>
        </w:rPr>
      </w:pPr>
      <w:r w:rsidRPr="00E11B5F">
        <w:rPr>
          <w:rFonts w:asciiTheme="majorHAnsi" w:hAnsiTheme="majorHAnsi"/>
          <w:color w:val="343434"/>
          <w:sz w:val="18"/>
          <w:szCs w:val="18"/>
          <w:u w:val="single"/>
        </w:rPr>
        <w:t>from employees;</w:t>
      </w:r>
    </w:p>
    <w:p w:rsidR="00E11B5F" w:rsidRPr="00E11B5F" w:rsidRDefault="00E11B5F" w:rsidP="00E11B5F">
      <w:pPr>
        <w:spacing w:after="0" w:line="240" w:lineRule="auto"/>
        <w:rPr>
          <w:rFonts w:asciiTheme="majorHAnsi" w:hAnsiTheme="majorHAnsi"/>
          <w:color w:val="343434"/>
          <w:sz w:val="18"/>
          <w:szCs w:val="18"/>
          <w:u w:val="single"/>
        </w:rPr>
      </w:pPr>
      <w:r w:rsidRPr="00E11B5F">
        <w:rPr>
          <w:rFonts w:asciiTheme="majorHAnsi" w:hAnsiTheme="majorHAnsi"/>
          <w:color w:val="343434"/>
          <w:sz w:val="18"/>
          <w:szCs w:val="18"/>
          <w:u w:val="single"/>
        </w:rPr>
        <w:t>• select first_name,salary,rank() over( order by salary)rank,</w:t>
      </w:r>
    </w:p>
    <w:p w:rsidR="00E11B5F" w:rsidRPr="00E11B5F" w:rsidRDefault="00E11B5F" w:rsidP="00E11B5F">
      <w:pPr>
        <w:spacing w:after="0" w:line="240" w:lineRule="auto"/>
        <w:rPr>
          <w:rFonts w:asciiTheme="majorHAnsi" w:hAnsiTheme="majorHAnsi"/>
          <w:color w:val="343434"/>
          <w:sz w:val="18"/>
          <w:szCs w:val="18"/>
          <w:u w:val="single"/>
        </w:rPr>
      </w:pPr>
      <w:r w:rsidRPr="00E11B5F">
        <w:rPr>
          <w:rFonts w:asciiTheme="majorHAnsi" w:hAnsiTheme="majorHAnsi"/>
          <w:color w:val="343434"/>
          <w:sz w:val="18"/>
          <w:szCs w:val="18"/>
          <w:u w:val="single"/>
        </w:rPr>
        <w:t>dense_rank() over( order by salary) dense_rank, row_number() over(</w:t>
      </w:r>
    </w:p>
    <w:p w:rsidR="00E11B5F" w:rsidRPr="00E11B5F" w:rsidRDefault="00E11B5F" w:rsidP="00E11B5F">
      <w:pPr>
        <w:spacing w:after="0" w:line="240" w:lineRule="auto"/>
        <w:rPr>
          <w:rFonts w:asciiTheme="majorHAnsi" w:hAnsiTheme="majorHAnsi"/>
          <w:color w:val="343434"/>
          <w:sz w:val="18"/>
          <w:szCs w:val="18"/>
          <w:u w:val="single"/>
        </w:rPr>
      </w:pPr>
      <w:r w:rsidRPr="00E11B5F">
        <w:rPr>
          <w:rFonts w:asciiTheme="majorHAnsi" w:hAnsiTheme="majorHAnsi"/>
          <w:color w:val="343434"/>
          <w:sz w:val="18"/>
          <w:szCs w:val="18"/>
          <w:u w:val="single"/>
        </w:rPr>
        <w:t>order by salary) rownumber from employees;</w:t>
      </w:r>
    </w:p>
    <w:p w:rsidR="00E11B5F" w:rsidRPr="00E11B5F" w:rsidRDefault="00E11B5F" w:rsidP="00E11B5F">
      <w:pPr>
        <w:pStyle w:val="Heading1"/>
        <w:spacing w:before="0" w:beforeAutospacing="0" w:after="0" w:afterAutospacing="0"/>
        <w:rPr>
          <w:rFonts w:asciiTheme="majorHAnsi" w:hAnsiTheme="majorHAnsi"/>
          <w:color w:val="373B41"/>
          <w:sz w:val="18"/>
          <w:szCs w:val="18"/>
        </w:rPr>
      </w:pPr>
      <w:hyperlink r:id="rId344" w:history="1">
        <w:r w:rsidRPr="00E11B5F">
          <w:rPr>
            <w:rStyle w:val="Hyperlink"/>
            <w:rFonts w:asciiTheme="majorHAnsi" w:hAnsiTheme="majorHAnsi"/>
            <w:color w:val="373B41"/>
            <w:sz w:val="18"/>
            <w:szCs w:val="18"/>
          </w:rPr>
          <w:t>Selenium Frequently Asked Questions &amp; Answers Part-1</w:t>
        </w:r>
      </w:hyperlink>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21" name="Picture 21" descr="https://2.bp.blogspot.com/-uladYMZtsVM/XEg6pmYepaI/AAAAAAAAPpU/I-P3Y3IVoLEWHaSIsGWgtLFLKNIIi18KgCLcBGAs/s1600/Programs%2Bfor%2BSelenium%252835%2529.png">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2.bp.blogspot.com/-uladYMZtsVM/XEg6pmYepaI/AAAAAAAAPpU/I-P3Y3IVoLEWHaSIsGWgtLFLKNIIi18KgCLcBGAs/s1600/Programs%2Bfor%2BSelenium%252835%2529.png">
                      <a:hlinkClick r:id="rId345"/>
                    </pic:cNvPr>
                    <pic:cNvPicPr>
                      <a:picLocks noChangeAspect="1" noChangeArrowheads="1"/>
                    </pic:cNvPicPr>
                  </pic:nvPicPr>
                  <pic:blipFill>
                    <a:blip r:embed="rId346"/>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Ques.1. What is Selenium?</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Ans. Selenium is a robust test automation suite that is used for automating web based applications. It supports multiple browsers, programming languages and platforms.</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Ques.2. What are different forms of selenium?</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Ans. Selenium comes in four forms-</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Selenium WebDriver - Selenium WebDriver is used to automate web applications using browser's native methods.</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Selenium IDE - A Firefox plugin that works on record and play back principle.</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Selenium RC - Selenium Remote Control(RC) is officially deprecated by selenium and it used to work on javascript to automate the web applications.</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Selenium Grid - Allows selenium tests to run in parallel across multiple machines.</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r w:rsidRPr="00E11B5F">
        <w:rPr>
          <w:rFonts w:asciiTheme="majorHAnsi" w:hAnsiTheme="majorHAnsi"/>
          <w:b/>
          <w:bCs/>
          <w:color w:val="373B41"/>
          <w:sz w:val="18"/>
          <w:szCs w:val="18"/>
        </w:rPr>
        <w:t>Ques.3. What are some advantages of selenium?</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Selenium is open source and free to use without any licensing cost.</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It supports multiple languages like Java, ruby, python etc.</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It supports multi browser testing.</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It has good amount of resources and helping community over the internet.</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Using selenium IDE component, non-programmers can also write automation scripts</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Using selenium grid component, distributed testing can be carried out on remote machines possible.</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Ques.4. What are some limitations of selenium?</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We cannot test desktop application using selenium.</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We cannot test web services using selenium.</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lastRenderedPageBreak/>
        <w:t>For creating robust scripts in selenium webdriver, programming langauge knowledge is required.</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We have to rely on external libraries and tools for performing tasks like - logging(log4J), testing framework-(testNG, JUnit), reading from external files(POI for excels) etc.</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Ques.5. Which all browsers/drivers are supported by Selenium Webdriver?</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Ans. Some commonly used browsers supported by selenium are-</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Google Chrome - ChromeDriver</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Firefox - FireFoxDriver</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Internet Explorer - InternetExplorerDriver</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Safari - SafariDriver</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HtmlUnit (Headless browser) - HtmlUnitDriver</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Android - Selendroid/Appium</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IOS - ios-driver/Appium</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Ques.6. Can we test APIs or web services using Selenium webdriver?</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Ans. No selenium webdriver uses browser's native method to automate the web applications. Since web services are headless, so we cannot automate web services using selenium webdriver.</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Ques.7. What are the testing type supported by Selenium WebDriver?</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Ans. Selenium webdriver can be used for performing automated functional and regression testing.</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Ques.8. What are various ways of locating an element in selenium?</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Ans. The different locators in selenium are-</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Id</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XPath</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cssSelector</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className</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tagName</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name</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linkText</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partialLinkText</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Ques.9. What is an XPath?</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Ans. Xpath or XML path is a query language for selecting nodes from XML documents. XPath is one of the locators supported by selenium webdriver.</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Ques.10. What is an absolute XPath?</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Ans. An absolute XPath is a way of locating an element using an XML expression beginning from root node i.e. html node in case of web pages. The main disadvantage of absolute xpath is that even with slightest change in the UI or any element the whole absolute XPath fails.</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lastRenderedPageBreak/>
        <w:t>Example - html/body/div/div[2]/div/div/div/div[1]/div/input</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Ques.11. What is a relative XPath?</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Ans. A relative XPath is a way of locating an element using an XML expression beginning from anywhere in the HTML document. There are different ways of creating relative XPaths which are used for creating robust XPaths (unaffected by changes in other UI elements).</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Example - //input[@id='username']</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Ques.12. What is the difference between single slash(/) and double slash(//) in XPath?</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Ans. In XPath a single slash is used for creating XPaths with absolute paths beginning from root node.</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Whereas double slash is used for creating relative XPaths.</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Ques.13. Which XPath you will prefer to use? Why?</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Normally we prefer to use Relative XPath.</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Ralative Xpath can identify element evethou some UI changes happed, but can’t identify by Absolute Xpath.</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Ques.14. What is the difference between Absolute XPath and Relative XPath?</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Absolute Xpath will traverse entire HTML from the root node /html. </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Relative Xpath directly jump to node based on attribute specified. </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Ques.15. How can we inspect the web element attributes in order to use them in different locators?</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Ans. Using Chropath or developer tools we can inspect the specific web elements. Chropath is a plugin that provides xpaths and CSS Selectors. From automation perspective, “Right click on page inspect element” is used specifically for inspecting web-elements in order to use their attributes like id, class, name etc. in different locators.</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Ques.16. How can we locate an element by only partially matching its attributes value in Xpath?</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Ans. Using contains() method we can locate an element by partially matching its attribute's value. This is particularly helpful in the scenarios where the attributes have dynamic values with certain constant part.</w:t>
      </w:r>
    </w:p>
    <w:p w:rsidR="00E11B5F" w:rsidRPr="00E11B5F" w:rsidRDefault="00E11B5F" w:rsidP="00E11B5F">
      <w:pPr>
        <w:spacing w:after="0" w:line="240" w:lineRule="auto"/>
        <w:jc w:val="both"/>
        <w:textAlignment w:val="baseline"/>
        <w:rPr>
          <w:rFonts w:asciiTheme="majorHAnsi" w:hAnsiTheme="majorHAnsi"/>
          <w:color w:val="373B41"/>
          <w:sz w:val="18"/>
          <w:szCs w:val="18"/>
        </w:rPr>
      </w:pPr>
      <w:r w:rsidRPr="00E11B5F">
        <w:rPr>
          <w:rFonts w:asciiTheme="majorHAnsi" w:hAnsiTheme="majorHAnsi"/>
          <w:b/>
          <w:bCs/>
          <w:color w:val="0066BB"/>
          <w:sz w:val="18"/>
          <w:szCs w:val="18"/>
        </w:rPr>
        <w:t>xPath expression = //*[contains(@name,'user')]</w:t>
      </w:r>
    </w:p>
    <w:p w:rsidR="00E11B5F" w:rsidRPr="00E11B5F" w:rsidRDefault="00E11B5F" w:rsidP="00E11B5F">
      <w:pPr>
        <w:spacing w:after="0" w:line="240" w:lineRule="auto"/>
        <w:jc w:val="both"/>
        <w:textAlignment w:val="baseline"/>
        <w:rPr>
          <w:rFonts w:asciiTheme="majorHAnsi" w:hAnsiTheme="majorHAnsi"/>
          <w:color w:val="373B41"/>
          <w:sz w:val="18"/>
          <w:szCs w:val="18"/>
        </w:rPr>
      </w:pPr>
      <w:r w:rsidRPr="00E11B5F">
        <w:rPr>
          <w:rFonts w:asciiTheme="majorHAnsi" w:hAnsiTheme="majorHAnsi"/>
          <w:color w:val="373B41"/>
          <w:sz w:val="18"/>
          <w:szCs w:val="18"/>
        </w:rPr>
        <w:t>The above statement will match the all the values of name attribute containing the word 'user' in them.</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Ques.17. How can we locate elements using their text in XPath?</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Ans. Using the text() method</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Ques.18. How can we move to nth child element using XPath?</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lastRenderedPageBreak/>
        <w:t>Ans. There are two ways of navigating to the nth element using XPath-</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Using square brackets with index position</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Example - div[2] will find the second div element.</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Using position()</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Example - div[position()=3] will find the third div element.</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Ques.19. What is the syntax of finding elements by class using CSS Selector?</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Ans. By .className we can select all the element belonging to a particluar class e.g. '.inputtext ' will select all elements having class ' inputtext '.</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Ques.20. What is the syntax of finding elements by id using CSS Selector?</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Ans. By #idValue we can select all the elements belonging to a particluar id e.g. ‘#u_0_n' will select the element having id - u_0_n.</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Ques.21. How can we select elements by their attribute value using CSS Selector?</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Ans. Using [attribute=value] we can select all the element belonging to a particluar attribute e.g. '[type=radio]' will select the element having attribute type of value ‘radio'.</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Ques.22. What is fundamental difference between XPath and css selector?</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Ans. The fundamental difference between XPath and css selector is using XPaths we can traverse up in the document i.e. we can move to parent elements. Whereas using CSS selector we can only move downwards in the document.</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Ques.23. How can we launch different browsers in selenium webdriver?</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Ans. By creating an instance of driver of a particular browser-</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t>Ques.24. What is the use of driver.get("URL") and driver.navigate().to("URL") command? Is there any difference between the two?</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Ans. Both driver.get("URL") and driver.navigate().to("URL") commands are used to navigate to a URL passed as parameter. There is no difference between the two commands.</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b/>
          <w:bCs/>
          <w:color w:val="373B41"/>
          <w:sz w:val="18"/>
          <w:szCs w:val="18"/>
        </w:rPr>
        <w:lastRenderedPageBreak/>
        <w:t>Ques.25. How can we type text in a textbox element using selenium?</w:t>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br/>
      </w:r>
    </w:p>
    <w:p w:rsidR="00E11B5F" w:rsidRPr="00E11B5F" w:rsidRDefault="00E11B5F" w:rsidP="00E11B5F">
      <w:pPr>
        <w:spacing w:after="0" w:line="240" w:lineRule="auto"/>
        <w:jc w:val="both"/>
        <w:rPr>
          <w:rFonts w:asciiTheme="majorHAnsi" w:hAnsiTheme="majorHAnsi"/>
          <w:color w:val="373B41"/>
          <w:sz w:val="18"/>
          <w:szCs w:val="18"/>
        </w:rPr>
      </w:pPr>
      <w:r w:rsidRPr="00E11B5F">
        <w:rPr>
          <w:rFonts w:asciiTheme="majorHAnsi" w:hAnsiTheme="majorHAnsi"/>
          <w:color w:val="373B41"/>
          <w:sz w:val="18"/>
          <w:szCs w:val="18"/>
        </w:rPr>
        <w:t>WebElement searchTextBox = driver.findElement(By.id("search")); searchTextBox.sendKeys("searchTerm"); </w:t>
      </w:r>
    </w:p>
    <w:p w:rsidR="00E11B5F" w:rsidRPr="00E11B5F" w:rsidRDefault="00E11B5F" w:rsidP="00E11B5F">
      <w:pPr>
        <w:pStyle w:val="Heading1"/>
        <w:spacing w:before="0" w:beforeAutospacing="0" w:after="0" w:afterAutospacing="0"/>
        <w:rPr>
          <w:rFonts w:asciiTheme="majorHAnsi" w:hAnsiTheme="majorHAnsi"/>
          <w:color w:val="373B41"/>
          <w:sz w:val="18"/>
          <w:szCs w:val="18"/>
        </w:rPr>
      </w:pPr>
      <w:hyperlink r:id="rId347" w:history="1">
        <w:r w:rsidRPr="00E11B5F">
          <w:rPr>
            <w:rStyle w:val="Hyperlink"/>
            <w:rFonts w:asciiTheme="majorHAnsi" w:hAnsiTheme="majorHAnsi"/>
            <w:color w:val="373B41"/>
            <w:sz w:val="18"/>
            <w:szCs w:val="18"/>
          </w:rPr>
          <w:t>Selenium Frequently Asked Questions &amp; Answers Part-2</w:t>
        </w:r>
      </w:hyperlink>
    </w:p>
    <w:p w:rsidR="00E11B5F" w:rsidRPr="00E11B5F" w:rsidRDefault="00E11B5F" w:rsidP="00E11B5F">
      <w:pPr>
        <w:spacing w:after="0" w:line="240" w:lineRule="auto"/>
        <w:jc w:val="center"/>
        <w:rPr>
          <w:rFonts w:asciiTheme="majorHAnsi" w:hAnsiTheme="majorHAnsi"/>
          <w:color w:val="373B41"/>
          <w:sz w:val="18"/>
          <w:szCs w:val="18"/>
        </w:rPr>
      </w:pPr>
      <w:r w:rsidRPr="00E11B5F">
        <w:rPr>
          <w:rFonts w:asciiTheme="majorHAnsi" w:hAnsiTheme="majorHAnsi"/>
          <w:noProof/>
          <w:color w:val="E6A117"/>
          <w:sz w:val="18"/>
          <w:szCs w:val="18"/>
        </w:rPr>
        <w:drawing>
          <wp:inline distT="0" distB="0" distL="0" distR="0">
            <wp:extent cx="3050540" cy="2282190"/>
            <wp:effectExtent l="19050" t="0" r="0" b="0"/>
            <wp:docPr id="23" name="Picture 23" descr="https://2.bp.blogspot.com/-K3Yn3gSNWR4/XEg6akGUmPI/AAAAAAAAPpQ/TR7KfWA73Kc1BlE54dQbo_qoEB1t4og5gCLcBGAs/s1600/Programs%2Bfor%2BSelenium%252834%2529.png">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2.bp.blogspot.com/-K3Yn3gSNWR4/XEg6akGUmPI/AAAAAAAAPpQ/TR7KfWA73Kc1BlE54dQbo_qoEB1t4og5gCLcBGAs/s1600/Programs%2Bfor%2BSelenium%252834%2529.png">
                      <a:hlinkClick r:id="rId348"/>
                    </pic:cNvPr>
                    <pic:cNvPicPr>
                      <a:picLocks noChangeAspect="1" noChangeArrowheads="1"/>
                    </pic:cNvPicPr>
                  </pic:nvPicPr>
                  <pic:blipFill>
                    <a:blip r:embed="rId349"/>
                    <a:srcRect/>
                    <a:stretch>
                      <a:fillRect/>
                    </a:stretch>
                  </pic:blipFill>
                  <pic:spPr bwMode="auto">
                    <a:xfrm>
                      <a:off x="0" y="0"/>
                      <a:ext cx="3050540" cy="2282190"/>
                    </a:xfrm>
                    <a:prstGeom prst="rect">
                      <a:avLst/>
                    </a:prstGeom>
                    <a:noFill/>
                    <a:ln w="9525">
                      <a:noFill/>
                      <a:miter lim="800000"/>
                      <a:headEnd/>
                      <a:tailEnd/>
                    </a:ln>
                  </pic:spPr>
                </pic:pic>
              </a:graphicData>
            </a:graphic>
          </wp:inline>
        </w:drawing>
      </w:r>
    </w:p>
    <w:p w:rsidR="00E11B5F" w:rsidRPr="00E11B5F" w:rsidRDefault="00E11B5F" w:rsidP="00E11B5F">
      <w:pPr>
        <w:spacing w:after="0" w:line="240" w:lineRule="auto"/>
        <w:rPr>
          <w:rFonts w:asciiTheme="majorHAnsi" w:hAnsiTheme="majorHAnsi"/>
          <w:color w:val="373B41"/>
          <w:sz w:val="18"/>
          <w:szCs w:val="18"/>
        </w:rPr>
      </w:pPr>
      <w:r w:rsidRPr="00E11B5F">
        <w:rPr>
          <w:rFonts w:asciiTheme="majorHAnsi" w:hAnsiTheme="majorHAnsi"/>
          <w:color w:val="373B41"/>
          <w:sz w:val="18"/>
          <w:szCs w:val="18"/>
        </w:rPr>
        <w:br/>
      </w:r>
      <w:r w:rsidRPr="00E11B5F">
        <w:rPr>
          <w:rFonts w:asciiTheme="majorHAnsi" w:hAnsiTheme="majorHAnsi"/>
          <w:b/>
          <w:bCs/>
          <w:color w:val="373B41"/>
          <w:sz w:val="18"/>
          <w:szCs w:val="18"/>
        </w:rPr>
        <w:t>Ques.26. How can we clear a text written in a textbox?</w:t>
      </w:r>
      <w:r w:rsidRPr="00E11B5F">
        <w:rPr>
          <w:rFonts w:asciiTheme="majorHAnsi" w:hAnsiTheme="majorHAnsi"/>
          <w:color w:val="373B41"/>
          <w:sz w:val="18"/>
          <w:szCs w:val="18"/>
        </w:rPr>
        <w:br/>
        <w:t>Ans. Using clear() method we can delete the text written in a textbox.</w:t>
      </w:r>
      <w:r w:rsidRPr="00E11B5F">
        <w:rPr>
          <w:rFonts w:asciiTheme="majorHAnsi" w:hAnsiTheme="majorHAnsi"/>
          <w:color w:val="373B41"/>
          <w:sz w:val="18"/>
          <w:szCs w:val="18"/>
        </w:rPr>
        <w:br/>
      </w:r>
      <w:r w:rsidRPr="00E11B5F">
        <w:rPr>
          <w:rFonts w:asciiTheme="majorHAnsi" w:hAnsiTheme="majorHAnsi"/>
          <w:color w:val="373B41"/>
          <w:sz w:val="18"/>
          <w:szCs w:val="18"/>
        </w:rPr>
        <w:br/>
        <w:t>driver.findElement(By.id("elementLocator")).clear(); </w:t>
      </w:r>
      <w:r w:rsidRPr="00E11B5F">
        <w:rPr>
          <w:rFonts w:asciiTheme="majorHAnsi" w:hAnsiTheme="majorHAnsi"/>
          <w:color w:val="373B41"/>
          <w:sz w:val="18"/>
          <w:szCs w:val="18"/>
        </w:rPr>
        <w:br/>
      </w:r>
      <w:r w:rsidRPr="00E11B5F">
        <w:rPr>
          <w:rFonts w:asciiTheme="majorHAnsi" w:hAnsiTheme="majorHAnsi"/>
          <w:b/>
          <w:bCs/>
          <w:color w:val="373B41"/>
          <w:sz w:val="18"/>
          <w:szCs w:val="18"/>
        </w:rPr>
        <w:br/>
        <w:t>Ques.27. How to check a checkBox in selenium?</w:t>
      </w:r>
      <w:r w:rsidRPr="00E11B5F">
        <w:rPr>
          <w:rFonts w:asciiTheme="majorHAnsi" w:hAnsiTheme="majorHAnsi"/>
          <w:color w:val="373B41"/>
          <w:sz w:val="18"/>
          <w:szCs w:val="18"/>
        </w:rPr>
        <w:br/>
        <w:t>Ans. The same click() method used for clicking buttons or radio buttons can be used for checking checkbox as well.</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Ques.28. How can we submit a form in selenium?</w:t>
      </w:r>
      <w:r w:rsidRPr="00E11B5F">
        <w:rPr>
          <w:rFonts w:asciiTheme="majorHAnsi" w:hAnsiTheme="majorHAnsi"/>
          <w:color w:val="373B41"/>
          <w:sz w:val="18"/>
          <w:szCs w:val="18"/>
        </w:rPr>
        <w:br/>
        <w:t>Ans. Using submit() method we can submit a form in selenium.</w:t>
      </w:r>
      <w:r w:rsidRPr="00E11B5F">
        <w:rPr>
          <w:rFonts w:asciiTheme="majorHAnsi" w:hAnsiTheme="majorHAnsi"/>
          <w:color w:val="373B41"/>
          <w:sz w:val="18"/>
          <w:szCs w:val="18"/>
        </w:rPr>
        <w:br/>
      </w:r>
      <w:r w:rsidRPr="00E11B5F">
        <w:rPr>
          <w:rFonts w:asciiTheme="majorHAnsi" w:hAnsiTheme="majorHAnsi"/>
          <w:color w:val="373B41"/>
          <w:sz w:val="18"/>
          <w:szCs w:val="18"/>
        </w:rPr>
        <w:br/>
        <w:t>driver.findElement(By.id("form1")).submit(); </w:t>
      </w:r>
      <w:r w:rsidRPr="00E11B5F">
        <w:rPr>
          <w:rFonts w:asciiTheme="majorHAnsi" w:hAnsiTheme="majorHAnsi"/>
          <w:color w:val="373B41"/>
          <w:sz w:val="18"/>
          <w:szCs w:val="18"/>
        </w:rPr>
        <w:br/>
      </w:r>
      <w:r w:rsidRPr="00E11B5F">
        <w:rPr>
          <w:rFonts w:asciiTheme="majorHAnsi" w:hAnsiTheme="majorHAnsi"/>
          <w:color w:val="373B41"/>
          <w:sz w:val="18"/>
          <w:szCs w:val="18"/>
        </w:rPr>
        <w:br/>
        <w:t>Also, the click() method can be used for the same purpose.</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Ques.29. Explain the difference between close and quit command.</w:t>
      </w:r>
      <w:r w:rsidRPr="00E11B5F">
        <w:rPr>
          <w:rFonts w:asciiTheme="majorHAnsi" w:hAnsiTheme="majorHAnsi"/>
          <w:color w:val="373B41"/>
          <w:sz w:val="18"/>
          <w:szCs w:val="18"/>
        </w:rPr>
        <w:br/>
        <w:t>Ans. driver.close() - Used to close the current browser having focusdriver. quit() - Used to close all the browser instances</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Ques.30. How to switch between multiple windows in selenium?</w:t>
      </w:r>
      <w:r w:rsidRPr="00E11B5F">
        <w:rPr>
          <w:rFonts w:asciiTheme="majorHAnsi" w:hAnsiTheme="majorHAnsi"/>
          <w:color w:val="373B41"/>
          <w:sz w:val="18"/>
          <w:szCs w:val="18"/>
        </w:rPr>
        <w:br/>
        <w:t>Ans. Selenium has driver.getWindowHandles() and driver.switchTo().window("{windowHandleName}") commands to work with multiple windows.</w:t>
      </w:r>
      <w:r w:rsidRPr="00E11B5F">
        <w:rPr>
          <w:rFonts w:asciiTheme="majorHAnsi" w:hAnsiTheme="majorHAnsi"/>
          <w:color w:val="373B41"/>
          <w:sz w:val="18"/>
          <w:szCs w:val="18"/>
        </w:rPr>
        <w:br/>
        <w:t>The getWindowHandles() command returns a list of ids corresponding to each window and on passing a particular window handle to driver.switchTo().window("{windowHandleName}") command we can switch control/focus to that particular window</w:t>
      </w:r>
      <w:r w:rsidRPr="00E11B5F">
        <w:rPr>
          <w:rFonts w:asciiTheme="majorHAnsi" w:hAnsiTheme="majorHAnsi"/>
          <w:color w:val="373B41"/>
          <w:sz w:val="18"/>
          <w:szCs w:val="18"/>
        </w:rPr>
        <w:br/>
      </w:r>
      <w:r w:rsidRPr="00E11B5F">
        <w:rPr>
          <w:rFonts w:asciiTheme="majorHAnsi" w:hAnsiTheme="majorHAnsi"/>
          <w:color w:val="373B41"/>
          <w:sz w:val="18"/>
          <w:szCs w:val="18"/>
        </w:rPr>
        <w:lastRenderedPageBreak/>
        <w:br/>
        <w:t>for (String windowHandle : driver.getWindowHandles())</w:t>
      </w:r>
      <w:r w:rsidRPr="00E11B5F">
        <w:rPr>
          <w:rFonts w:asciiTheme="majorHAnsi" w:hAnsiTheme="majorHAnsi"/>
          <w:color w:val="373B41"/>
          <w:sz w:val="18"/>
          <w:szCs w:val="18"/>
        </w:rPr>
        <w:br/>
        <w:t>{</w:t>
      </w:r>
      <w:r w:rsidRPr="00E11B5F">
        <w:rPr>
          <w:rFonts w:asciiTheme="majorHAnsi" w:hAnsiTheme="majorHAnsi"/>
          <w:color w:val="373B41"/>
          <w:sz w:val="18"/>
          <w:szCs w:val="18"/>
        </w:rPr>
        <w:br/>
        <w:t>driver.switchTo().window(handle); </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Ques.31. What is the difference between driver.getWindowHandle() and driver.getWindowHandles() in selenium?</w:t>
      </w:r>
      <w:r w:rsidRPr="00E11B5F">
        <w:rPr>
          <w:rFonts w:asciiTheme="majorHAnsi" w:hAnsiTheme="majorHAnsi"/>
          <w:color w:val="373B41"/>
          <w:sz w:val="18"/>
          <w:szCs w:val="18"/>
        </w:rPr>
        <w:br/>
        <w:t>Ans. driver.getWindowHandle() returns a handle of the current page (a unique identifier)Whereas driver.getWindowHandles() returns a set of handles of the all the pages available.</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Ques.32. How can we move to a particular frame in selenium?</w:t>
      </w:r>
      <w:r w:rsidRPr="00E11B5F">
        <w:rPr>
          <w:rFonts w:asciiTheme="majorHAnsi" w:hAnsiTheme="majorHAnsi"/>
          <w:color w:val="373B41"/>
          <w:sz w:val="18"/>
          <w:szCs w:val="18"/>
        </w:rPr>
        <w:br/>
        <w:t>Ans. The driver.switchTo() commands can be used for switching to frames.</w:t>
      </w:r>
      <w:r w:rsidRPr="00E11B5F">
        <w:rPr>
          <w:rFonts w:asciiTheme="majorHAnsi" w:hAnsiTheme="majorHAnsi"/>
          <w:color w:val="373B41"/>
          <w:sz w:val="18"/>
          <w:szCs w:val="18"/>
        </w:rPr>
        <w:br/>
      </w:r>
      <w:r w:rsidRPr="00E11B5F">
        <w:rPr>
          <w:rFonts w:asciiTheme="majorHAnsi" w:hAnsiTheme="majorHAnsi"/>
          <w:color w:val="373B41"/>
          <w:sz w:val="18"/>
          <w:szCs w:val="18"/>
        </w:rPr>
        <w:br/>
        <w:t>driver.switchTo().frame("{frameIndex/frameId/frameName}"); </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t>For locating a frame we can either use the index (starting from 0), its name or Id.</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Ques.33. Can we move back and forward in browser using selenium?</w:t>
      </w:r>
      <w:r w:rsidRPr="00E11B5F">
        <w:rPr>
          <w:rFonts w:asciiTheme="majorHAnsi" w:hAnsiTheme="majorHAnsi"/>
          <w:color w:val="373B41"/>
          <w:sz w:val="18"/>
          <w:szCs w:val="18"/>
        </w:rPr>
        <w:br/>
        <w:t>Ans. Yes, using driver.navigate().back() and driver.navigate().forward() commands we can move backward and forward in a browser.</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Ques.34. Is there a way to refresh browser using selenium?</w:t>
      </w:r>
      <w:r w:rsidRPr="00E11B5F">
        <w:rPr>
          <w:rFonts w:asciiTheme="majorHAnsi" w:hAnsiTheme="majorHAnsi"/>
          <w:color w:val="373B41"/>
          <w:sz w:val="18"/>
          <w:szCs w:val="18"/>
        </w:rPr>
        <w:br/>
        <w:t>Ans. There a multiple ways to refresh a page in selenium-</w:t>
      </w:r>
      <w:r w:rsidRPr="00E11B5F">
        <w:rPr>
          <w:rFonts w:asciiTheme="majorHAnsi" w:hAnsiTheme="majorHAnsi"/>
          <w:color w:val="373B41"/>
          <w:sz w:val="18"/>
          <w:szCs w:val="18"/>
        </w:rPr>
        <w:br/>
        <w:t>Using driver.navigate().refresh() command</w:t>
      </w:r>
      <w:r w:rsidRPr="00E11B5F">
        <w:rPr>
          <w:rFonts w:asciiTheme="majorHAnsi" w:hAnsiTheme="majorHAnsi"/>
          <w:color w:val="373B41"/>
          <w:sz w:val="18"/>
          <w:szCs w:val="18"/>
        </w:rPr>
        <w:br/>
        <w:t>Using sendKeys(Keys.F5) on any textbox on the webpage</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Ques.35. How can we maximize browser window in selenium?</w:t>
      </w:r>
      <w:r w:rsidRPr="00E11B5F">
        <w:rPr>
          <w:rFonts w:asciiTheme="majorHAnsi" w:hAnsiTheme="majorHAnsi"/>
          <w:color w:val="373B41"/>
          <w:sz w:val="18"/>
          <w:szCs w:val="18"/>
        </w:rPr>
        <w:br/>
        <w:t>Ans. We can maximize browser window in selenium using following command-</w:t>
      </w:r>
      <w:r w:rsidRPr="00E11B5F">
        <w:rPr>
          <w:rFonts w:asciiTheme="majorHAnsi" w:hAnsiTheme="majorHAnsi"/>
          <w:color w:val="373B41"/>
          <w:sz w:val="18"/>
          <w:szCs w:val="18"/>
        </w:rPr>
        <w:br/>
      </w:r>
      <w:r w:rsidRPr="00E11B5F">
        <w:rPr>
          <w:rFonts w:asciiTheme="majorHAnsi" w:hAnsiTheme="majorHAnsi"/>
          <w:color w:val="373B41"/>
          <w:sz w:val="18"/>
          <w:szCs w:val="18"/>
        </w:rPr>
        <w:br/>
        <w:t>driver.manage().window().maximize(); </w:t>
      </w:r>
      <w:r w:rsidRPr="00E11B5F">
        <w:rPr>
          <w:rFonts w:asciiTheme="majorHAnsi" w:hAnsiTheme="majorHAnsi"/>
          <w:color w:val="373B41"/>
          <w:sz w:val="18"/>
          <w:szCs w:val="18"/>
        </w:rPr>
        <w:br/>
      </w:r>
      <w:r w:rsidRPr="00E11B5F">
        <w:rPr>
          <w:rFonts w:asciiTheme="majorHAnsi" w:hAnsiTheme="majorHAnsi"/>
          <w:b/>
          <w:bCs/>
          <w:color w:val="373B41"/>
          <w:sz w:val="18"/>
          <w:szCs w:val="18"/>
        </w:rPr>
        <w:br/>
        <w:t>Ques.36. How can we fetch a text written over an element?</w:t>
      </w:r>
      <w:r w:rsidRPr="00E11B5F">
        <w:rPr>
          <w:rFonts w:asciiTheme="majorHAnsi" w:hAnsiTheme="majorHAnsi"/>
          <w:color w:val="373B41"/>
          <w:sz w:val="18"/>
          <w:szCs w:val="18"/>
        </w:rPr>
        <w:br/>
        <w:t>Ans. Using getText() method we can fetch the text over an element.</w:t>
      </w:r>
      <w:r w:rsidRPr="00E11B5F">
        <w:rPr>
          <w:rFonts w:asciiTheme="majorHAnsi" w:hAnsiTheme="majorHAnsi"/>
          <w:color w:val="373B41"/>
          <w:sz w:val="18"/>
          <w:szCs w:val="18"/>
        </w:rPr>
        <w:br/>
      </w:r>
      <w:r w:rsidRPr="00E11B5F">
        <w:rPr>
          <w:rFonts w:asciiTheme="majorHAnsi" w:hAnsiTheme="majorHAnsi"/>
          <w:color w:val="373B41"/>
          <w:sz w:val="18"/>
          <w:szCs w:val="18"/>
        </w:rPr>
        <w:br/>
        <w:t>String text = driver.findElement("elementLocator").getText();</w:t>
      </w:r>
      <w:r w:rsidRPr="00E11B5F">
        <w:rPr>
          <w:rFonts w:asciiTheme="majorHAnsi" w:hAnsiTheme="majorHAnsi"/>
          <w:b/>
          <w:bCs/>
          <w:color w:val="373B41"/>
          <w:sz w:val="18"/>
          <w:szCs w:val="18"/>
        </w:rPr>
        <w:br/>
        <w:t>Ques.37. How can we find the value of different attributes like name, class, value of an element?</w:t>
      </w:r>
      <w:r w:rsidRPr="00E11B5F">
        <w:rPr>
          <w:rFonts w:asciiTheme="majorHAnsi" w:hAnsiTheme="majorHAnsi"/>
          <w:color w:val="373B41"/>
          <w:sz w:val="18"/>
          <w:szCs w:val="18"/>
        </w:rPr>
        <w:br/>
        <w:t>Ans. Using getAttribute("{attributeName}") method we can find the value of different attrbutes of an element e.g.-</w:t>
      </w:r>
      <w:r w:rsidRPr="00E11B5F">
        <w:rPr>
          <w:rFonts w:asciiTheme="majorHAnsi" w:hAnsiTheme="majorHAnsi"/>
          <w:color w:val="373B41"/>
          <w:sz w:val="18"/>
          <w:szCs w:val="18"/>
        </w:rPr>
        <w:br/>
      </w:r>
      <w:r w:rsidRPr="00E11B5F">
        <w:rPr>
          <w:rFonts w:asciiTheme="majorHAnsi" w:hAnsiTheme="majorHAnsi"/>
          <w:color w:val="373B41"/>
          <w:sz w:val="18"/>
          <w:szCs w:val="18"/>
        </w:rPr>
        <w:br/>
        <w:t>String valueAttribute = driver.findElement(By.id("elementLocator")).getAttribute("value"); </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lastRenderedPageBreak/>
        <w:t>Ques.38. How to delete cookies in selenium?</w:t>
      </w:r>
      <w:r w:rsidRPr="00E11B5F">
        <w:rPr>
          <w:rFonts w:asciiTheme="majorHAnsi" w:hAnsiTheme="majorHAnsi"/>
          <w:color w:val="373B41"/>
          <w:sz w:val="18"/>
          <w:szCs w:val="18"/>
        </w:rPr>
        <w:br/>
        <w:t>Ans. Using deleteAllCookies() method-</w:t>
      </w:r>
      <w:r w:rsidRPr="00E11B5F">
        <w:rPr>
          <w:rFonts w:asciiTheme="majorHAnsi" w:hAnsiTheme="majorHAnsi"/>
          <w:color w:val="373B41"/>
          <w:sz w:val="18"/>
          <w:szCs w:val="18"/>
        </w:rPr>
        <w:br/>
      </w:r>
      <w:r w:rsidRPr="00E11B5F">
        <w:rPr>
          <w:rFonts w:asciiTheme="majorHAnsi" w:hAnsiTheme="majorHAnsi"/>
          <w:color w:val="373B41"/>
          <w:sz w:val="18"/>
          <w:szCs w:val="18"/>
        </w:rPr>
        <w:br/>
        <w:t>driver.manage().deleteAllCookies(); </w:t>
      </w:r>
      <w:r w:rsidRPr="00E11B5F">
        <w:rPr>
          <w:rFonts w:asciiTheme="majorHAnsi" w:hAnsiTheme="majorHAnsi"/>
          <w:color w:val="373B41"/>
          <w:sz w:val="18"/>
          <w:szCs w:val="18"/>
        </w:rPr>
        <w:br/>
      </w:r>
      <w:r w:rsidRPr="00E11B5F">
        <w:rPr>
          <w:rFonts w:asciiTheme="majorHAnsi" w:hAnsiTheme="majorHAnsi"/>
          <w:b/>
          <w:bCs/>
          <w:color w:val="373B41"/>
          <w:sz w:val="18"/>
          <w:szCs w:val="18"/>
        </w:rPr>
        <w:br/>
        <w:t>Ques.39. What is an implicit wait in selenium?</w:t>
      </w:r>
      <w:r w:rsidRPr="00E11B5F">
        <w:rPr>
          <w:rFonts w:asciiTheme="majorHAnsi" w:hAnsiTheme="majorHAnsi"/>
          <w:color w:val="373B41"/>
          <w:sz w:val="18"/>
          <w:szCs w:val="18"/>
        </w:rPr>
        <w:br/>
        <w:t>Ans. An implicit wait is a type of wait which waits for a specified time while locating an element before throwing NoSuchElementException. By default selenium tries to find elements immediately when required without any wait. So, it is good to use implicit wait. This wait is applied to all the elements of the current driver instance.</w:t>
      </w:r>
      <w:r w:rsidRPr="00E11B5F">
        <w:rPr>
          <w:rFonts w:asciiTheme="majorHAnsi" w:hAnsiTheme="majorHAnsi"/>
          <w:color w:val="373B41"/>
          <w:sz w:val="18"/>
          <w:szCs w:val="18"/>
        </w:rPr>
        <w:br/>
      </w:r>
      <w:r w:rsidRPr="00E11B5F">
        <w:rPr>
          <w:rFonts w:asciiTheme="majorHAnsi" w:hAnsiTheme="majorHAnsi"/>
          <w:color w:val="373B41"/>
          <w:sz w:val="18"/>
          <w:szCs w:val="18"/>
        </w:rPr>
        <w:br/>
        <w:t>driver.manage().timeouts().implicitlyWait(5, TimeUnit.SECONDS); </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Ques.40. What is an explicit wait in selenium?</w:t>
      </w:r>
      <w:r w:rsidRPr="00E11B5F">
        <w:rPr>
          <w:rFonts w:asciiTheme="majorHAnsi" w:hAnsiTheme="majorHAnsi"/>
          <w:color w:val="373B41"/>
          <w:sz w:val="18"/>
          <w:szCs w:val="18"/>
        </w:rPr>
        <w:br/>
        <w:t>Ans. An explicit wait is a type of wait which is applied to a particular web element untill the expected condition specified is met.</w:t>
      </w:r>
      <w:r w:rsidRPr="00E11B5F">
        <w:rPr>
          <w:rFonts w:asciiTheme="majorHAnsi" w:hAnsiTheme="majorHAnsi"/>
          <w:color w:val="373B41"/>
          <w:sz w:val="18"/>
          <w:szCs w:val="18"/>
        </w:rPr>
        <w:br/>
      </w:r>
      <w:r w:rsidRPr="00E11B5F">
        <w:rPr>
          <w:rFonts w:asciiTheme="majorHAnsi" w:hAnsiTheme="majorHAnsi"/>
          <w:color w:val="373B41"/>
          <w:sz w:val="18"/>
          <w:szCs w:val="18"/>
        </w:rPr>
        <w:br/>
        <w:t>WebDriverWait wait = new WebDriverWait(driver, 10);</w:t>
      </w:r>
      <w:r w:rsidRPr="00E11B5F">
        <w:rPr>
          <w:rFonts w:asciiTheme="majorHAnsi" w:hAnsiTheme="majorHAnsi"/>
          <w:color w:val="373B41"/>
          <w:sz w:val="18"/>
          <w:szCs w:val="18"/>
        </w:rPr>
        <w:br/>
        <w:t>WebElement element = wait.until(ExpectedConditions.elementToBeClickable(By.id("elementId"))); </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Ques.41. What are some expected conditions that can be used in Explicit waits?</w:t>
      </w:r>
      <w:r w:rsidRPr="00E11B5F">
        <w:rPr>
          <w:rFonts w:asciiTheme="majorHAnsi" w:hAnsiTheme="majorHAnsi"/>
          <w:color w:val="373B41"/>
          <w:sz w:val="18"/>
          <w:szCs w:val="18"/>
        </w:rPr>
        <w:br/>
        <w:t>Ans. Some of the commonly used expected conditions of an element that can be used with expicit waits are-</w:t>
      </w:r>
      <w:r w:rsidRPr="00E11B5F">
        <w:rPr>
          <w:rFonts w:asciiTheme="majorHAnsi" w:hAnsiTheme="majorHAnsi"/>
          <w:color w:val="373B41"/>
          <w:sz w:val="18"/>
          <w:szCs w:val="18"/>
        </w:rPr>
        <w:br/>
        <w:t>elementToBeClickable(WebElement element or By locator)</w:t>
      </w:r>
      <w:r w:rsidRPr="00E11B5F">
        <w:rPr>
          <w:rFonts w:asciiTheme="majorHAnsi" w:hAnsiTheme="majorHAnsi"/>
          <w:color w:val="373B41"/>
          <w:sz w:val="18"/>
          <w:szCs w:val="18"/>
        </w:rPr>
        <w:br/>
        <w:t>visibilityOfElementLocated(By locator)</w:t>
      </w:r>
      <w:r w:rsidRPr="00E11B5F">
        <w:rPr>
          <w:rFonts w:asciiTheme="majorHAnsi" w:hAnsiTheme="majorHAnsi"/>
          <w:color w:val="373B41"/>
          <w:sz w:val="18"/>
          <w:szCs w:val="18"/>
        </w:rPr>
        <w:br/>
        <w:t>attributeContains(WebElement element, String attribute, String value)</w:t>
      </w:r>
      <w:r w:rsidRPr="00E11B5F">
        <w:rPr>
          <w:rFonts w:asciiTheme="majorHAnsi" w:hAnsiTheme="majorHAnsi"/>
          <w:color w:val="373B41"/>
          <w:sz w:val="18"/>
          <w:szCs w:val="18"/>
        </w:rPr>
        <w:br/>
        <w:t>alertIsPresent()</w:t>
      </w:r>
      <w:r w:rsidRPr="00E11B5F">
        <w:rPr>
          <w:rFonts w:asciiTheme="majorHAnsi" w:hAnsiTheme="majorHAnsi"/>
          <w:color w:val="373B41"/>
          <w:sz w:val="18"/>
          <w:szCs w:val="18"/>
        </w:rPr>
        <w:br/>
        <w:t>titleContains(String title)</w:t>
      </w:r>
      <w:r w:rsidRPr="00E11B5F">
        <w:rPr>
          <w:rFonts w:asciiTheme="majorHAnsi" w:hAnsiTheme="majorHAnsi"/>
          <w:color w:val="373B41"/>
          <w:sz w:val="18"/>
          <w:szCs w:val="18"/>
        </w:rPr>
        <w:br/>
        <w:t>titleIs(String title)</w:t>
      </w:r>
      <w:r w:rsidRPr="00E11B5F">
        <w:rPr>
          <w:rFonts w:asciiTheme="majorHAnsi" w:hAnsiTheme="majorHAnsi"/>
          <w:color w:val="373B41"/>
          <w:sz w:val="18"/>
          <w:szCs w:val="18"/>
        </w:rPr>
        <w:br/>
        <w:t>textToBePresentInElementLocated(By, String)</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Ques.42. What is fluent wait in selenium?</w:t>
      </w:r>
      <w:r w:rsidRPr="00E11B5F">
        <w:rPr>
          <w:rFonts w:asciiTheme="majorHAnsi" w:hAnsiTheme="majorHAnsi"/>
          <w:color w:val="373B41"/>
          <w:sz w:val="18"/>
          <w:szCs w:val="18"/>
        </w:rPr>
        <w:br/>
        <w:t>Ans. A fluent wait is a type of wait in which we can also specify polling interval(intervals after which driver will try to find the element) along with the maximum timeout value.</w:t>
      </w:r>
      <w:r w:rsidRPr="00E11B5F">
        <w:rPr>
          <w:rFonts w:asciiTheme="majorHAnsi" w:hAnsiTheme="majorHAnsi"/>
          <w:color w:val="373B41"/>
          <w:sz w:val="18"/>
          <w:szCs w:val="18"/>
        </w:rPr>
        <w:br/>
      </w:r>
      <w:r w:rsidRPr="00E11B5F">
        <w:rPr>
          <w:rFonts w:asciiTheme="majorHAnsi" w:hAnsiTheme="majorHAnsi"/>
          <w:color w:val="373B41"/>
          <w:sz w:val="18"/>
          <w:szCs w:val="18"/>
        </w:rPr>
        <w:br/>
        <w:t>Wait wait = new FluentWait(driver)</w:t>
      </w:r>
      <w:r w:rsidRPr="00E11B5F">
        <w:rPr>
          <w:rFonts w:asciiTheme="majorHAnsi" w:hAnsiTheme="majorHAnsi"/>
          <w:color w:val="373B41"/>
          <w:sz w:val="18"/>
          <w:szCs w:val="18"/>
        </w:rPr>
        <w:br/>
        <w:t>.withTimeout(20, SECONDS)</w:t>
      </w:r>
      <w:r w:rsidRPr="00E11B5F">
        <w:rPr>
          <w:rFonts w:asciiTheme="majorHAnsi" w:hAnsiTheme="majorHAnsi"/>
          <w:color w:val="373B41"/>
          <w:sz w:val="18"/>
          <w:szCs w:val="18"/>
        </w:rPr>
        <w:br/>
        <w:t>.pollingEvery(5, SECONDS)</w:t>
      </w:r>
      <w:r w:rsidRPr="00E11B5F">
        <w:rPr>
          <w:rFonts w:asciiTheme="majorHAnsi" w:hAnsiTheme="majorHAnsi"/>
          <w:color w:val="373B41"/>
          <w:sz w:val="18"/>
          <w:szCs w:val="18"/>
        </w:rPr>
        <w:br/>
        <w:t>.ignoring(NoSuchElementException.class);</w:t>
      </w:r>
      <w:r w:rsidRPr="00E11B5F">
        <w:rPr>
          <w:rFonts w:asciiTheme="majorHAnsi" w:hAnsiTheme="majorHAnsi"/>
          <w:color w:val="373B41"/>
          <w:sz w:val="18"/>
          <w:szCs w:val="18"/>
        </w:rPr>
        <w:br/>
        <w:t>WebElement textBox = wait.until(new Function()</w:t>
      </w:r>
      <w:r w:rsidRPr="00E11B5F">
        <w:rPr>
          <w:rFonts w:asciiTheme="majorHAnsi" w:hAnsiTheme="majorHAnsi"/>
          <w:color w:val="373B41"/>
          <w:sz w:val="18"/>
          <w:szCs w:val="18"/>
        </w:rPr>
        <w:br/>
        <w:t>{</w:t>
      </w:r>
      <w:r w:rsidRPr="00E11B5F">
        <w:rPr>
          <w:rFonts w:asciiTheme="majorHAnsi" w:hAnsiTheme="majorHAnsi"/>
          <w:color w:val="373B41"/>
          <w:sz w:val="18"/>
          <w:szCs w:val="18"/>
        </w:rPr>
        <w:br/>
        <w:t>public WebElement apply(WebDriver driver) {</w:t>
      </w:r>
      <w:r w:rsidRPr="00E11B5F">
        <w:rPr>
          <w:rFonts w:asciiTheme="majorHAnsi" w:hAnsiTheme="majorHAnsi"/>
          <w:color w:val="373B41"/>
          <w:sz w:val="18"/>
          <w:szCs w:val="18"/>
        </w:rPr>
        <w:br/>
        <w:t>return driver.findElement(By.id("textBoxId"));</w:t>
      </w:r>
      <w:r w:rsidRPr="00E11B5F">
        <w:rPr>
          <w:rFonts w:asciiTheme="majorHAnsi" w:hAnsiTheme="majorHAnsi"/>
          <w:color w:val="373B41"/>
          <w:sz w:val="18"/>
          <w:szCs w:val="18"/>
        </w:rPr>
        <w:br/>
        <w:t>} } ); </w:t>
      </w:r>
      <w:r w:rsidRPr="00E11B5F">
        <w:rPr>
          <w:rFonts w:asciiTheme="majorHAnsi" w:hAnsiTheme="majorHAnsi"/>
          <w:color w:val="373B41"/>
          <w:sz w:val="18"/>
          <w:szCs w:val="18"/>
        </w:rPr>
        <w:br/>
      </w:r>
      <w:r w:rsidRPr="00E11B5F">
        <w:rPr>
          <w:rFonts w:asciiTheme="majorHAnsi" w:hAnsiTheme="majorHAnsi"/>
          <w:b/>
          <w:bCs/>
          <w:color w:val="373B41"/>
          <w:sz w:val="18"/>
          <w:szCs w:val="18"/>
        </w:rPr>
        <w:br/>
        <w:t>Ques.43. What are the different keyboard operations that can be performed in selenium?</w:t>
      </w:r>
      <w:r w:rsidRPr="00E11B5F">
        <w:rPr>
          <w:rFonts w:asciiTheme="majorHAnsi" w:hAnsiTheme="majorHAnsi"/>
          <w:color w:val="373B41"/>
          <w:sz w:val="18"/>
          <w:szCs w:val="18"/>
        </w:rPr>
        <w:br/>
        <w:t>Ans. The different keyboard operations that can be performed in selenium are-</w:t>
      </w:r>
      <w:r w:rsidRPr="00E11B5F">
        <w:rPr>
          <w:rFonts w:asciiTheme="majorHAnsi" w:hAnsiTheme="majorHAnsi"/>
          <w:color w:val="373B41"/>
          <w:sz w:val="18"/>
          <w:szCs w:val="18"/>
        </w:rPr>
        <w:br/>
        <w:t>.sendKeys("sequence of characters") - Used for passing character sequence to an input or textbox element.</w:t>
      </w:r>
      <w:r w:rsidRPr="00E11B5F">
        <w:rPr>
          <w:rFonts w:asciiTheme="majorHAnsi" w:hAnsiTheme="majorHAnsi"/>
          <w:color w:val="373B41"/>
          <w:sz w:val="18"/>
          <w:szCs w:val="18"/>
        </w:rPr>
        <w:br/>
        <w:t>.pressKey("non-text keys") - Used for keys like control, function keys etc that are non-text.</w:t>
      </w:r>
      <w:r w:rsidRPr="00E11B5F">
        <w:rPr>
          <w:rFonts w:asciiTheme="majorHAnsi" w:hAnsiTheme="majorHAnsi"/>
          <w:color w:val="373B41"/>
          <w:sz w:val="18"/>
          <w:szCs w:val="18"/>
        </w:rPr>
        <w:br/>
        <w:t>.releaseKey("non-text keys") - Used in conjuntion with keypress event to simulate releasing a key from keyboard event.</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lastRenderedPageBreak/>
        <w:t>Ques.44. What are the different mouse actions that can be performed?</w:t>
      </w:r>
      <w:r w:rsidRPr="00E11B5F">
        <w:rPr>
          <w:rFonts w:asciiTheme="majorHAnsi" w:hAnsiTheme="majorHAnsi"/>
          <w:color w:val="373B41"/>
          <w:sz w:val="18"/>
          <w:szCs w:val="18"/>
        </w:rPr>
        <w:br/>
        <w:t>Ans. The different mouse events supported in selenium are</w:t>
      </w:r>
      <w:r w:rsidRPr="00E11B5F">
        <w:rPr>
          <w:rFonts w:asciiTheme="majorHAnsi" w:hAnsiTheme="majorHAnsi"/>
          <w:color w:val="373B41"/>
          <w:sz w:val="18"/>
          <w:szCs w:val="18"/>
        </w:rPr>
        <w:br/>
        <w:t>click(WebElement element)</w:t>
      </w:r>
      <w:r w:rsidRPr="00E11B5F">
        <w:rPr>
          <w:rFonts w:asciiTheme="majorHAnsi" w:hAnsiTheme="majorHAnsi"/>
          <w:color w:val="373B41"/>
          <w:sz w:val="18"/>
          <w:szCs w:val="18"/>
        </w:rPr>
        <w:br/>
        <w:t>doubleClick(WebElement element)</w:t>
      </w:r>
      <w:r w:rsidRPr="00E11B5F">
        <w:rPr>
          <w:rFonts w:asciiTheme="majorHAnsi" w:hAnsiTheme="majorHAnsi"/>
          <w:color w:val="373B41"/>
          <w:sz w:val="18"/>
          <w:szCs w:val="18"/>
        </w:rPr>
        <w:br/>
        <w:t>contextClick(WebElement element)</w:t>
      </w:r>
      <w:r w:rsidRPr="00E11B5F">
        <w:rPr>
          <w:rFonts w:asciiTheme="majorHAnsi" w:hAnsiTheme="majorHAnsi"/>
          <w:color w:val="373B41"/>
          <w:sz w:val="18"/>
          <w:szCs w:val="18"/>
        </w:rPr>
        <w:br/>
        <w:t>moveToEelement(WebElement element)</w:t>
      </w:r>
      <w:r w:rsidRPr="00E11B5F">
        <w:rPr>
          <w:rFonts w:asciiTheme="majorHAnsi" w:hAnsiTheme="majorHAnsi"/>
          <w:color w:val="373B41"/>
          <w:sz w:val="18"/>
          <w:szCs w:val="18"/>
        </w:rPr>
        <w:br/>
        <w:t>dragAndDrop(source WebElement, target WebElement)</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Ques.45. Write the code to double click an element in selenium?</w:t>
      </w:r>
      <w:r w:rsidRPr="00E11B5F">
        <w:rPr>
          <w:rFonts w:asciiTheme="majorHAnsi" w:hAnsiTheme="majorHAnsi"/>
          <w:color w:val="373B41"/>
          <w:sz w:val="18"/>
          <w:szCs w:val="18"/>
        </w:rPr>
        <w:br/>
        <w:t>Actions action = new Actions(driver);</w:t>
      </w:r>
      <w:r w:rsidRPr="00E11B5F">
        <w:rPr>
          <w:rFonts w:asciiTheme="majorHAnsi" w:hAnsiTheme="majorHAnsi"/>
          <w:color w:val="373B41"/>
          <w:sz w:val="18"/>
          <w:szCs w:val="18"/>
        </w:rPr>
        <w:br/>
        <w:t>WebElement element=driver.findElement(By.id("elementId")); action.doubleClick(element).build().perform();</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Ques.46. Write the code to right click an element in selenium?</w:t>
      </w:r>
      <w:r w:rsidRPr="00E11B5F">
        <w:rPr>
          <w:rFonts w:asciiTheme="majorHAnsi" w:hAnsiTheme="majorHAnsi"/>
          <w:color w:val="373B41"/>
          <w:sz w:val="18"/>
          <w:szCs w:val="18"/>
        </w:rPr>
        <w:br/>
        <w:t>Actions action = new Actions(driver);</w:t>
      </w:r>
      <w:r w:rsidRPr="00E11B5F">
        <w:rPr>
          <w:rFonts w:asciiTheme="majorHAnsi" w:hAnsiTheme="majorHAnsi"/>
          <w:color w:val="373B41"/>
          <w:sz w:val="18"/>
          <w:szCs w:val="18"/>
        </w:rPr>
        <w:br/>
        <w:t>WebElement element=driver.findElement(By.id("elementId")); action.contextClick(element). build().perform();  </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Ques.47. How to mouse hover an element in selenium?</w:t>
      </w:r>
      <w:r w:rsidRPr="00E11B5F">
        <w:rPr>
          <w:rFonts w:asciiTheme="majorHAnsi" w:hAnsiTheme="majorHAnsi"/>
          <w:color w:val="373B41"/>
          <w:sz w:val="18"/>
          <w:szCs w:val="18"/>
        </w:rPr>
        <w:br/>
        <w:t>Actions action = new Actions(driver);</w:t>
      </w:r>
      <w:r w:rsidRPr="00E11B5F">
        <w:rPr>
          <w:rFonts w:asciiTheme="majorHAnsi" w:hAnsiTheme="majorHAnsi"/>
          <w:color w:val="373B41"/>
          <w:sz w:val="18"/>
          <w:szCs w:val="18"/>
        </w:rPr>
        <w:br/>
        <w:t>WebElement element=driver.findElement(By.id("elementId"));</w:t>
      </w:r>
      <w:r w:rsidRPr="00E11B5F">
        <w:rPr>
          <w:rFonts w:asciiTheme="majorHAnsi" w:hAnsiTheme="majorHAnsi"/>
          <w:color w:val="373B41"/>
          <w:sz w:val="18"/>
          <w:szCs w:val="18"/>
        </w:rPr>
        <w:br/>
        <w:t>action.moveToElement(element). build().perform(); </w:t>
      </w:r>
      <w:r w:rsidRPr="00E11B5F">
        <w:rPr>
          <w:rFonts w:asciiTheme="majorHAnsi" w:hAnsiTheme="majorHAnsi"/>
          <w:color w:val="373B41"/>
          <w:sz w:val="18"/>
          <w:szCs w:val="18"/>
        </w:rPr>
        <w:br/>
      </w:r>
      <w:r w:rsidRPr="00E11B5F">
        <w:rPr>
          <w:rFonts w:asciiTheme="majorHAnsi" w:hAnsiTheme="majorHAnsi"/>
          <w:b/>
          <w:bCs/>
          <w:color w:val="373B41"/>
          <w:sz w:val="18"/>
          <w:szCs w:val="18"/>
        </w:rPr>
        <w:br/>
        <w:t>Ques.48. How to fetch the current page URL in selenium?</w:t>
      </w:r>
      <w:r w:rsidRPr="00E11B5F">
        <w:rPr>
          <w:rFonts w:asciiTheme="majorHAnsi" w:hAnsiTheme="majorHAnsi"/>
          <w:color w:val="373B41"/>
          <w:sz w:val="18"/>
          <w:szCs w:val="18"/>
        </w:rPr>
        <w:br/>
        <w:t>Ans. Using getCurrentURL() command we can fetch the current page URL-</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t>driver.getCurrentUrl();</w:t>
      </w:r>
      <w:r w:rsidRPr="00E11B5F">
        <w:rPr>
          <w:rFonts w:asciiTheme="majorHAnsi" w:hAnsiTheme="majorHAnsi"/>
          <w:color w:val="373B41"/>
          <w:sz w:val="18"/>
          <w:szCs w:val="18"/>
        </w:rPr>
        <w:br/>
        <w:t> </w:t>
      </w:r>
      <w:r w:rsidRPr="00E11B5F">
        <w:rPr>
          <w:rFonts w:asciiTheme="majorHAnsi" w:hAnsiTheme="majorHAnsi"/>
          <w:color w:val="373B41"/>
          <w:sz w:val="18"/>
          <w:szCs w:val="18"/>
        </w:rPr>
        <w:br/>
      </w:r>
      <w:r w:rsidRPr="00E11B5F">
        <w:rPr>
          <w:rFonts w:asciiTheme="majorHAnsi" w:hAnsiTheme="majorHAnsi"/>
          <w:b/>
          <w:bCs/>
          <w:color w:val="373B41"/>
          <w:sz w:val="18"/>
          <w:szCs w:val="18"/>
        </w:rPr>
        <w:t>Ques.49. How can we fetch title of the page in selenium?</w:t>
      </w:r>
      <w:r w:rsidRPr="00E11B5F">
        <w:rPr>
          <w:rFonts w:asciiTheme="majorHAnsi" w:hAnsiTheme="majorHAnsi"/>
          <w:color w:val="373B41"/>
          <w:sz w:val="18"/>
          <w:szCs w:val="18"/>
        </w:rPr>
        <w:br/>
        <w:t>Ans. Using driver.getTitle(); we can fetch the page title in selenium. This method returns a string containing the title of the webpage.</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rPr>
        <w:t>Ques.50. How can we fetch the page source in selenium?</w:t>
      </w:r>
      <w:r w:rsidRPr="00E11B5F">
        <w:rPr>
          <w:rFonts w:asciiTheme="majorHAnsi" w:hAnsiTheme="majorHAnsi"/>
          <w:color w:val="373B41"/>
          <w:sz w:val="18"/>
          <w:szCs w:val="18"/>
        </w:rPr>
        <w:br/>
        <w:t>Ans. Using driver.getPageSource(); we can fetch the page source in selenium. This method returns a string containing the page source.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hAnsiTheme="majorHAnsi"/>
          <w:b/>
          <w:bCs/>
          <w:color w:val="373B41"/>
          <w:sz w:val="18"/>
          <w:szCs w:val="18"/>
          <w:shd w:val="clear" w:color="auto" w:fill="FFFFFF"/>
        </w:rPr>
        <w:t>Ques.51. How to verify tooltip text using selenium?</w:t>
      </w:r>
      <w:r w:rsidRPr="00E11B5F">
        <w:rPr>
          <w:rFonts w:asciiTheme="majorHAnsi" w:hAnsiTheme="majorHAnsi"/>
          <w:color w:val="373B41"/>
          <w:sz w:val="18"/>
          <w:szCs w:val="18"/>
          <w:shd w:val="clear" w:color="auto" w:fill="FFFFFF"/>
        </w:rPr>
        <w:br/>
        <w:t>Ans. Webelements have an attribute of type 'title'. By fetching the value of 'title' attribute we can verify the tooltip text in selenium.</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String toolTipText = element.getAttribute("title");</w:t>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br/>
      </w:r>
      <w:r w:rsidRPr="00E11B5F">
        <w:rPr>
          <w:rFonts w:asciiTheme="majorHAnsi" w:hAnsiTheme="majorHAnsi"/>
          <w:b/>
          <w:bCs/>
          <w:color w:val="373B41"/>
          <w:sz w:val="18"/>
          <w:szCs w:val="18"/>
          <w:shd w:val="clear" w:color="auto" w:fill="FFFFFF"/>
        </w:rPr>
        <w:t>Ques.52. How to locate a link using its text in selenium?</w:t>
      </w:r>
      <w:r w:rsidRPr="00E11B5F">
        <w:rPr>
          <w:rFonts w:asciiTheme="majorHAnsi" w:hAnsiTheme="majorHAnsi"/>
          <w:color w:val="373B41"/>
          <w:sz w:val="18"/>
          <w:szCs w:val="18"/>
          <w:shd w:val="clear" w:color="auto" w:fill="FFFFFF"/>
        </w:rPr>
        <w:br/>
        <w:t>Ans. Using linkText() and partialLinkText() we can locate a link.</w:t>
      </w:r>
      <w:r w:rsidRPr="00E11B5F">
        <w:rPr>
          <w:rFonts w:asciiTheme="majorHAnsi" w:hAnsiTheme="majorHAnsi"/>
          <w:color w:val="373B41"/>
          <w:sz w:val="18"/>
          <w:szCs w:val="18"/>
          <w:shd w:val="clear" w:color="auto" w:fill="FFFFFF"/>
        </w:rPr>
        <w:br/>
        <w:t>The difference between the two is linkText matches the complete string passed as parameter to the link texts. Whereas partialLinkText matches the string parameter partially with the link texts.</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WebElement link1 = driver.findElement(By.linkText(“pavantestingtools"));</w:t>
      </w:r>
      <w:r w:rsidRPr="00E11B5F">
        <w:rPr>
          <w:rFonts w:asciiTheme="majorHAnsi" w:hAnsiTheme="majorHAnsi"/>
          <w:color w:val="373B41"/>
          <w:sz w:val="18"/>
          <w:szCs w:val="18"/>
          <w:shd w:val="clear" w:color="auto" w:fill="FFFFFF"/>
        </w:rPr>
        <w:br/>
        <w:t>WebElement link2 = driver.findElement(By.partialLinkText(“testingtools"));  </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br/>
      </w:r>
      <w:r w:rsidRPr="00E11B5F">
        <w:rPr>
          <w:rFonts w:asciiTheme="majorHAnsi" w:hAnsiTheme="majorHAnsi"/>
          <w:b/>
          <w:bCs/>
          <w:color w:val="373B41"/>
          <w:sz w:val="18"/>
          <w:szCs w:val="18"/>
          <w:shd w:val="clear" w:color="auto" w:fill="FFFFFF"/>
        </w:rPr>
        <w:lastRenderedPageBreak/>
        <w:t>Ques.53. What are DesiredCapabilities in selenium webdriver?</w:t>
      </w:r>
      <w:r w:rsidRPr="00E11B5F">
        <w:rPr>
          <w:rFonts w:asciiTheme="majorHAnsi" w:hAnsiTheme="majorHAnsi"/>
          <w:color w:val="373B41"/>
          <w:sz w:val="18"/>
          <w:szCs w:val="18"/>
          <w:shd w:val="clear" w:color="auto" w:fill="FFFFFF"/>
        </w:rPr>
        <w:br/>
        <w:t>Ans. Desired capabilities are a set of key-value pairs that are used for storing or configuring browser specific properties like its version, platform etc in the browser instances.</w:t>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br/>
      </w:r>
      <w:r w:rsidRPr="00E11B5F">
        <w:rPr>
          <w:rFonts w:asciiTheme="majorHAnsi" w:hAnsiTheme="majorHAnsi"/>
          <w:b/>
          <w:bCs/>
          <w:color w:val="373B41"/>
          <w:sz w:val="18"/>
          <w:szCs w:val="18"/>
          <w:shd w:val="clear" w:color="auto" w:fill="FFFFFF"/>
        </w:rPr>
        <w:t>Ques.54. How can we find all the links on a web page?</w:t>
      </w:r>
      <w:r w:rsidRPr="00E11B5F">
        <w:rPr>
          <w:rFonts w:asciiTheme="majorHAnsi" w:hAnsiTheme="majorHAnsi"/>
          <w:color w:val="373B41"/>
          <w:sz w:val="18"/>
          <w:szCs w:val="18"/>
          <w:shd w:val="clear" w:color="auto" w:fill="FFFFFF"/>
        </w:rPr>
        <w:br/>
        <w:t>Ans. All the links are of anchor tag 'a'. So by locating elements of tagName 'a' we can find all the links on a webpage.</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List links = driver.findElements(By.tagName("a")); </w:t>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br/>
      </w:r>
      <w:r w:rsidRPr="00E11B5F">
        <w:rPr>
          <w:rFonts w:asciiTheme="majorHAnsi" w:hAnsiTheme="majorHAnsi"/>
          <w:b/>
          <w:bCs/>
          <w:color w:val="373B41"/>
          <w:sz w:val="18"/>
          <w:szCs w:val="18"/>
          <w:shd w:val="clear" w:color="auto" w:fill="FFFFFF"/>
        </w:rPr>
        <w:t>Ques.55. What are some commonly encountered exceptions in selenium?</w:t>
      </w:r>
      <w:r w:rsidRPr="00E11B5F">
        <w:rPr>
          <w:rFonts w:asciiTheme="majorHAnsi" w:hAnsiTheme="majorHAnsi"/>
          <w:color w:val="373B41"/>
          <w:sz w:val="18"/>
          <w:szCs w:val="18"/>
          <w:shd w:val="clear" w:color="auto" w:fill="FFFFFF"/>
        </w:rPr>
        <w:br/>
        <w:t>Ans. Some of the commonly seen exception in selenium are-</w:t>
      </w:r>
      <w:r w:rsidRPr="00E11B5F">
        <w:rPr>
          <w:rFonts w:asciiTheme="majorHAnsi" w:hAnsiTheme="majorHAnsi"/>
          <w:color w:val="373B41"/>
          <w:sz w:val="18"/>
          <w:szCs w:val="18"/>
          <w:shd w:val="clear" w:color="auto" w:fill="FFFFFF"/>
        </w:rPr>
        <w:br/>
        <w:t>NoSuchElementException - When no element could be located from the locator provided.</w:t>
      </w:r>
      <w:r w:rsidRPr="00E11B5F">
        <w:rPr>
          <w:rFonts w:asciiTheme="majorHAnsi" w:hAnsiTheme="majorHAnsi"/>
          <w:color w:val="373B41"/>
          <w:sz w:val="18"/>
          <w:szCs w:val="18"/>
          <w:shd w:val="clear" w:color="auto" w:fill="FFFFFF"/>
        </w:rPr>
        <w:br/>
        <w:t>ElementNotVisibleException - When element is present in the dom but is not visible.</w:t>
      </w:r>
      <w:r w:rsidRPr="00E11B5F">
        <w:rPr>
          <w:rFonts w:asciiTheme="majorHAnsi" w:hAnsiTheme="majorHAnsi"/>
          <w:color w:val="373B41"/>
          <w:sz w:val="18"/>
          <w:szCs w:val="18"/>
          <w:shd w:val="clear" w:color="auto" w:fill="FFFFFF"/>
        </w:rPr>
        <w:br/>
        <w:t>NoAlertPresentException - When we try to switch to an alert but the targetted alert is not present.</w:t>
      </w:r>
      <w:r w:rsidRPr="00E11B5F">
        <w:rPr>
          <w:rFonts w:asciiTheme="majorHAnsi" w:hAnsiTheme="majorHAnsi"/>
          <w:color w:val="373B41"/>
          <w:sz w:val="18"/>
          <w:szCs w:val="18"/>
          <w:shd w:val="clear" w:color="auto" w:fill="FFFFFF"/>
        </w:rPr>
        <w:br/>
        <w:t>NoSuchFrameException - When we try to switch to a frame but the targetted frame is not present.</w:t>
      </w:r>
      <w:r w:rsidRPr="00E11B5F">
        <w:rPr>
          <w:rFonts w:asciiTheme="majorHAnsi" w:hAnsiTheme="majorHAnsi"/>
          <w:color w:val="373B41"/>
          <w:sz w:val="18"/>
          <w:szCs w:val="18"/>
          <w:shd w:val="clear" w:color="auto" w:fill="FFFFFF"/>
        </w:rPr>
        <w:br/>
        <w:t>NoSuchWindowException - When we try to switch to a window but the targetted window is not present.</w:t>
      </w:r>
      <w:r w:rsidRPr="00E11B5F">
        <w:rPr>
          <w:rFonts w:asciiTheme="majorHAnsi" w:hAnsiTheme="majorHAnsi"/>
          <w:color w:val="373B41"/>
          <w:sz w:val="18"/>
          <w:szCs w:val="18"/>
          <w:shd w:val="clear" w:color="auto" w:fill="FFFFFF"/>
        </w:rPr>
        <w:br/>
        <w:t>TimeoutException - When a command execution gets timeout.</w:t>
      </w:r>
      <w:r w:rsidRPr="00E11B5F">
        <w:rPr>
          <w:rFonts w:asciiTheme="majorHAnsi" w:hAnsiTheme="majorHAnsi"/>
          <w:color w:val="373B41"/>
          <w:sz w:val="18"/>
          <w:szCs w:val="18"/>
          <w:shd w:val="clear" w:color="auto" w:fill="FFFFFF"/>
        </w:rPr>
        <w:br/>
        <w:t>InvalidElementStateException - When the state of an element is not appropriate for the desired action.</w:t>
      </w:r>
      <w:r w:rsidRPr="00E11B5F">
        <w:rPr>
          <w:rFonts w:asciiTheme="majorHAnsi" w:hAnsiTheme="majorHAnsi"/>
          <w:color w:val="373B41"/>
          <w:sz w:val="18"/>
          <w:szCs w:val="18"/>
          <w:shd w:val="clear" w:color="auto" w:fill="FFFFFF"/>
        </w:rPr>
        <w:br/>
        <w:t>NoSuchAttributeException - When we are trying to fetch an attribute's value but the attribute is not correct</w:t>
      </w:r>
      <w:r w:rsidRPr="00E11B5F">
        <w:rPr>
          <w:rFonts w:asciiTheme="majorHAnsi" w:hAnsiTheme="majorHAnsi"/>
          <w:color w:val="373B41"/>
          <w:sz w:val="18"/>
          <w:szCs w:val="18"/>
          <w:shd w:val="clear" w:color="auto" w:fill="FFFFFF"/>
        </w:rPr>
        <w:br/>
        <w:t>WebDriverException - When there is some issue with driver instance preventing it from getting launched.</w:t>
      </w:r>
      <w:r w:rsidRPr="00E11B5F">
        <w:rPr>
          <w:rFonts w:asciiTheme="majorHAnsi" w:hAnsiTheme="majorHAnsi"/>
          <w:color w:val="373B41"/>
          <w:sz w:val="18"/>
          <w:szCs w:val="18"/>
          <w:shd w:val="clear" w:color="auto" w:fill="FFFFFF"/>
        </w:rPr>
        <w:br/>
      </w:r>
      <w:r w:rsidRPr="00E11B5F">
        <w:rPr>
          <w:rFonts w:asciiTheme="majorHAnsi" w:hAnsiTheme="majorHAnsi"/>
          <w:b/>
          <w:bCs/>
          <w:color w:val="373B41"/>
          <w:sz w:val="18"/>
          <w:szCs w:val="18"/>
          <w:shd w:val="clear" w:color="auto" w:fill="FFFFFF"/>
        </w:rPr>
        <w:br/>
        <w:t>Ques.56. How can we capture screenshots in selenium?</w:t>
      </w:r>
      <w:r w:rsidRPr="00E11B5F">
        <w:rPr>
          <w:rFonts w:asciiTheme="majorHAnsi" w:hAnsiTheme="majorHAnsi"/>
          <w:color w:val="373B41"/>
          <w:sz w:val="18"/>
          <w:szCs w:val="18"/>
          <w:shd w:val="clear" w:color="auto" w:fill="FFFFFF"/>
        </w:rPr>
        <w:br/>
        <w:t>Ans. Using getScreenshotAs method of TakesScreenshot interface we can take the screenshots in selenium.</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File scrFile = ((TakesScreenshot)driver).getScreenshotAs(OutputType.FILE); FileUtils.copyFile(scrFile, new File("D:\\testScreenShot.jpg")); </w:t>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br/>
      </w:r>
      <w:r w:rsidRPr="00E11B5F">
        <w:rPr>
          <w:rFonts w:asciiTheme="majorHAnsi" w:hAnsiTheme="majorHAnsi"/>
          <w:b/>
          <w:bCs/>
          <w:color w:val="373B41"/>
          <w:sz w:val="18"/>
          <w:szCs w:val="18"/>
          <w:shd w:val="clear" w:color="auto" w:fill="FFFFFF"/>
        </w:rPr>
        <w:t>Ques.57. How to handle dropdowns in selenium?</w:t>
      </w:r>
      <w:r w:rsidRPr="00E11B5F">
        <w:rPr>
          <w:rFonts w:asciiTheme="majorHAnsi" w:hAnsiTheme="majorHAnsi"/>
          <w:color w:val="373B41"/>
          <w:sz w:val="18"/>
          <w:szCs w:val="18"/>
          <w:shd w:val="clear" w:color="auto" w:fill="FFFFFF"/>
        </w:rPr>
        <w:br/>
        <w:t>Ans. Using Select class-</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Select countriesDropDown = new Select(driver.findElement(By.id("countries")));</w:t>
      </w:r>
      <w:r w:rsidRPr="00E11B5F">
        <w:rPr>
          <w:rFonts w:asciiTheme="majorHAnsi" w:hAnsiTheme="majorHAnsi"/>
          <w:color w:val="373B41"/>
          <w:sz w:val="18"/>
          <w:szCs w:val="18"/>
          <w:shd w:val="clear" w:color="auto" w:fill="FFFFFF"/>
        </w:rPr>
        <w:br/>
        <w:t>dropdown.selectByVisibleText("India"); //or using index of the option starting from 0</w:t>
      </w:r>
      <w:r w:rsidRPr="00E11B5F">
        <w:rPr>
          <w:rFonts w:asciiTheme="majorHAnsi" w:hAnsiTheme="majorHAnsi"/>
          <w:color w:val="373B41"/>
          <w:sz w:val="18"/>
          <w:szCs w:val="18"/>
          <w:shd w:val="clear" w:color="auto" w:fill="FFFFFF"/>
        </w:rPr>
        <w:br/>
        <w:t>dropdown.selectByIndex(1); //or using its value attribute</w:t>
      </w:r>
      <w:r w:rsidRPr="00E11B5F">
        <w:rPr>
          <w:rFonts w:asciiTheme="majorHAnsi" w:hAnsiTheme="majorHAnsi"/>
          <w:color w:val="373B41"/>
          <w:sz w:val="18"/>
          <w:szCs w:val="18"/>
          <w:shd w:val="clear" w:color="auto" w:fill="FFFFFF"/>
        </w:rPr>
        <w:br/>
        <w:t>dropdown.selectByValue("Ind"); </w:t>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br/>
      </w:r>
      <w:r w:rsidRPr="00E11B5F">
        <w:rPr>
          <w:rFonts w:asciiTheme="majorHAnsi" w:hAnsiTheme="majorHAnsi"/>
          <w:b/>
          <w:bCs/>
          <w:color w:val="373B41"/>
          <w:sz w:val="18"/>
          <w:szCs w:val="18"/>
          <w:shd w:val="clear" w:color="auto" w:fill="FFFFFF"/>
        </w:rPr>
        <w:t>Ques.58. How to check which option in the dropdown is selected?</w:t>
      </w:r>
      <w:r w:rsidRPr="00E11B5F">
        <w:rPr>
          <w:rFonts w:asciiTheme="majorHAnsi" w:hAnsiTheme="majorHAnsi"/>
          <w:color w:val="373B41"/>
          <w:sz w:val="18"/>
          <w:szCs w:val="18"/>
          <w:shd w:val="clear" w:color="auto" w:fill="FFFFFF"/>
        </w:rPr>
        <w:br/>
        <w:t>Ans. Using isSelected() method we can check the state of a dropdown's option.</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Select countriesDropDown = new Select(driver.findElement(By.id("countries"))); dropdown.selectByVisibleText("India"); //returns true or false value System.out.println(driver.findElement(By.id("India")).isSelected());</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br/>
      </w:r>
      <w:r w:rsidRPr="00E11B5F">
        <w:rPr>
          <w:rFonts w:asciiTheme="majorHAnsi" w:hAnsiTheme="majorHAnsi"/>
          <w:b/>
          <w:bCs/>
          <w:color w:val="373B41"/>
          <w:sz w:val="18"/>
          <w:szCs w:val="18"/>
          <w:shd w:val="clear" w:color="auto" w:fill="FFFFFF"/>
        </w:rPr>
        <w:t>Ques.59. How can we check if an element is getting displayed on a web page?</w:t>
      </w:r>
      <w:r w:rsidRPr="00E11B5F">
        <w:rPr>
          <w:rFonts w:asciiTheme="majorHAnsi" w:hAnsiTheme="majorHAnsi"/>
          <w:color w:val="373B41"/>
          <w:sz w:val="18"/>
          <w:szCs w:val="18"/>
          <w:shd w:val="clear" w:color="auto" w:fill="FFFFFF"/>
        </w:rPr>
        <w:br/>
        <w:t>Ans. Using isDisplayed method we can check if an element is getting displayed on a web page.</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driver.findElement(By locator).isDisplayed(); </w:t>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br/>
      </w:r>
      <w:r w:rsidRPr="00E11B5F">
        <w:rPr>
          <w:rFonts w:asciiTheme="majorHAnsi" w:hAnsiTheme="majorHAnsi"/>
          <w:b/>
          <w:bCs/>
          <w:color w:val="373B41"/>
          <w:sz w:val="18"/>
          <w:szCs w:val="18"/>
          <w:shd w:val="clear" w:color="auto" w:fill="FFFFFF"/>
        </w:rPr>
        <w:lastRenderedPageBreak/>
        <w:t>Ques.60. How can we check if an element is enabled for interaction on a web page?</w:t>
      </w:r>
      <w:r w:rsidRPr="00E11B5F">
        <w:rPr>
          <w:rFonts w:asciiTheme="majorHAnsi" w:hAnsiTheme="majorHAnsi"/>
          <w:color w:val="373B41"/>
          <w:sz w:val="18"/>
          <w:szCs w:val="18"/>
          <w:shd w:val="clear" w:color="auto" w:fill="FFFFFF"/>
        </w:rPr>
        <w:br/>
        <w:t>Ans. Using isEnabled method we can check if an element is enabled or not.</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driver.findElement(By locator).isEnabled(); </w:t>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br/>
      </w:r>
      <w:r w:rsidRPr="00E11B5F">
        <w:rPr>
          <w:rFonts w:asciiTheme="majorHAnsi" w:hAnsiTheme="majorHAnsi"/>
          <w:b/>
          <w:bCs/>
          <w:color w:val="373B41"/>
          <w:sz w:val="18"/>
          <w:szCs w:val="18"/>
          <w:shd w:val="clear" w:color="auto" w:fill="FFFFFF"/>
        </w:rPr>
        <w:t>Ques.61. What is the difference between driver.findElement() and driver.findElements() commands?</w:t>
      </w:r>
      <w:r w:rsidRPr="00E11B5F">
        <w:rPr>
          <w:rFonts w:asciiTheme="majorHAnsi" w:hAnsiTheme="majorHAnsi"/>
          <w:color w:val="373B41"/>
          <w:sz w:val="18"/>
          <w:szCs w:val="18"/>
          <w:shd w:val="clear" w:color="auto" w:fill="FFFFFF"/>
        </w:rPr>
        <w:br/>
        <w:t>Ans. findElement() returns a single WebElement (found first) based on the locator passed as parameter. Whereas findElements() returns a list of WebElements, all satisfying the locator value passed.</w:t>
      </w:r>
      <w:r w:rsidRPr="00E11B5F">
        <w:rPr>
          <w:rFonts w:asciiTheme="majorHAnsi" w:hAnsiTheme="majorHAnsi"/>
          <w:color w:val="373B41"/>
          <w:sz w:val="18"/>
          <w:szCs w:val="18"/>
          <w:shd w:val="clear" w:color="auto" w:fill="FFFFFF"/>
        </w:rPr>
        <w:br/>
        <w:t>Syntax of findElement():WebElement textbox = driver.findElement(By.id("textBoxLocator"));</w:t>
      </w:r>
      <w:r w:rsidRPr="00E11B5F">
        <w:rPr>
          <w:rFonts w:asciiTheme="majorHAnsi" w:hAnsiTheme="majorHAnsi"/>
          <w:color w:val="373B41"/>
          <w:sz w:val="18"/>
          <w:szCs w:val="18"/>
          <w:shd w:val="clear" w:color="auto" w:fill="FFFFFF"/>
        </w:rPr>
        <w:br/>
        <w:t>Syntax of findElements():List elements = element.findElements(By.id(“value”));</w:t>
      </w:r>
      <w:r w:rsidRPr="00E11B5F">
        <w:rPr>
          <w:rFonts w:asciiTheme="majorHAnsi" w:hAnsiTheme="majorHAnsi"/>
          <w:color w:val="373B41"/>
          <w:sz w:val="18"/>
          <w:szCs w:val="18"/>
          <w:shd w:val="clear" w:color="auto" w:fill="FFFFFF"/>
        </w:rPr>
        <w:br/>
        <w:t>Another difference between the two is- if no element is found then findElement() throws NoSuchElementException whereas findElements() returns a list of 0 elements.</w:t>
      </w:r>
      <w:r w:rsidRPr="00E11B5F">
        <w:rPr>
          <w:rFonts w:asciiTheme="majorHAnsi" w:hAnsiTheme="majorHAnsi"/>
          <w:color w:val="373B41"/>
          <w:sz w:val="18"/>
          <w:szCs w:val="18"/>
          <w:shd w:val="clear" w:color="auto" w:fill="FFFFFF"/>
        </w:rPr>
        <w:br/>
      </w:r>
      <w:r w:rsidRPr="00E11B5F">
        <w:rPr>
          <w:rFonts w:asciiTheme="majorHAnsi" w:hAnsiTheme="majorHAnsi"/>
          <w:color w:val="373B41"/>
          <w:sz w:val="18"/>
          <w:szCs w:val="18"/>
          <w:shd w:val="clear" w:color="auto" w:fill="FFFFFF"/>
        </w:rPr>
        <w:br/>
      </w:r>
      <w:r w:rsidRPr="00E11B5F">
        <w:rPr>
          <w:rFonts w:asciiTheme="majorHAnsi" w:hAnsiTheme="majorHAnsi"/>
          <w:b/>
          <w:bCs/>
          <w:color w:val="373B41"/>
          <w:sz w:val="18"/>
          <w:szCs w:val="18"/>
          <w:shd w:val="clear" w:color="auto" w:fill="FFFFFF"/>
        </w:rPr>
        <w:t>Ques.62. Explain the difference between implicit wait and explicit wait.?</w:t>
      </w:r>
      <w:r w:rsidRPr="00E11B5F">
        <w:rPr>
          <w:rFonts w:asciiTheme="majorHAnsi" w:hAnsiTheme="majorHAnsi"/>
          <w:color w:val="373B41"/>
          <w:sz w:val="18"/>
          <w:szCs w:val="18"/>
          <w:shd w:val="clear" w:color="auto" w:fill="FFFFFF"/>
        </w:rPr>
        <w:br/>
        <w:t>Ans. An implicit wait, while finding an element waits for a specified time before throwing NoSuchElementException in case element is not found. The timeout value remains valid throughout the webDriver's instance and for all the elements.</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driver.manage().timeouts().implicitlyWait(180, TimeUnit.SECONDS); </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Whereas, Explicit wait is applied to a specified element only-</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WebDriverWait wait = new WebDriverWait(driver, 5); wait.until(ExpectedConditions.presenceOfElementLocated(ElementLocator));</w:t>
      </w:r>
      <w:r w:rsidRPr="00E11B5F">
        <w:rPr>
          <w:rFonts w:asciiTheme="majorHAnsi" w:hAnsiTheme="majorHAnsi"/>
          <w:color w:val="373B41"/>
          <w:sz w:val="18"/>
          <w:szCs w:val="18"/>
          <w:shd w:val="clear" w:color="auto" w:fill="FFFFFF"/>
        </w:rPr>
        <w:br/>
      </w:r>
      <w:r w:rsidRPr="00E11B5F">
        <w:rPr>
          <w:rFonts w:asciiTheme="majorHAnsi" w:hAnsiTheme="majorHAnsi"/>
          <w:b/>
          <w:bCs/>
          <w:color w:val="373B41"/>
          <w:sz w:val="18"/>
          <w:szCs w:val="18"/>
          <w:shd w:val="clear" w:color="auto" w:fill="FFFFFF"/>
        </w:rPr>
        <w:br/>
        <w:t>Ques.63. How can we handle window UI elements and window POP ups using selenium?</w:t>
      </w:r>
      <w:r w:rsidRPr="00E11B5F">
        <w:rPr>
          <w:rFonts w:asciiTheme="majorHAnsi" w:hAnsiTheme="majorHAnsi"/>
          <w:color w:val="373B41"/>
          <w:sz w:val="18"/>
          <w:szCs w:val="18"/>
          <w:shd w:val="clear" w:color="auto" w:fill="FFFFFF"/>
        </w:rPr>
        <w:br/>
        <w:t>Ans. Selenium is used for automating Web based application only(or browsers only). For handling window GUI elements we can use AutoIT or Sikuli.</w:t>
      </w:r>
      <w:r w:rsidRPr="00E11B5F">
        <w:rPr>
          <w:rFonts w:asciiTheme="majorHAnsi" w:hAnsiTheme="majorHAnsi"/>
          <w:color w:val="373B41"/>
          <w:sz w:val="18"/>
          <w:szCs w:val="18"/>
          <w:shd w:val="clear" w:color="auto" w:fill="FFFFFF"/>
        </w:rPr>
        <w:br/>
      </w:r>
      <w:r w:rsidRPr="00E11B5F">
        <w:rPr>
          <w:rFonts w:asciiTheme="majorHAnsi" w:hAnsiTheme="majorHAnsi"/>
          <w:b/>
          <w:bCs/>
          <w:color w:val="373B41"/>
          <w:sz w:val="18"/>
          <w:szCs w:val="18"/>
          <w:shd w:val="clear" w:color="auto" w:fill="FFFFFF"/>
        </w:rPr>
        <w:t> </w:t>
      </w:r>
      <w:r w:rsidRPr="00E11B5F">
        <w:rPr>
          <w:rFonts w:asciiTheme="majorHAnsi" w:hAnsiTheme="majorHAnsi"/>
          <w:color w:val="373B41"/>
          <w:sz w:val="18"/>
          <w:szCs w:val="18"/>
        </w:rPr>
        <w:br/>
      </w:r>
      <w:r w:rsidRPr="00E11B5F">
        <w:rPr>
          <w:rFonts w:asciiTheme="majorHAnsi" w:hAnsiTheme="majorHAnsi"/>
          <w:b/>
          <w:bCs/>
          <w:color w:val="373B41"/>
          <w:sz w:val="18"/>
          <w:szCs w:val="18"/>
          <w:shd w:val="clear" w:color="auto" w:fill="FFFFFF"/>
        </w:rPr>
        <w:t>Ques.64. What is Robot API?</w:t>
      </w:r>
      <w:r w:rsidRPr="00E11B5F">
        <w:rPr>
          <w:rFonts w:asciiTheme="majorHAnsi" w:hAnsiTheme="majorHAnsi"/>
          <w:color w:val="373B41"/>
          <w:sz w:val="18"/>
          <w:szCs w:val="18"/>
          <w:shd w:val="clear" w:color="auto" w:fill="FFFFFF"/>
        </w:rPr>
        <w:br/>
        <w:t>Ans. Robot API is used for handling Keyboard or mouse events. It is generally used to upload files to the server in selenium automation</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Robot robot = new Robot(); //Simulate enter key action </w:t>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robot.keyPress(KeyEvent.VK_ENTER);  </w:t>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br/>
      </w:r>
      <w:r w:rsidRPr="00E11B5F">
        <w:rPr>
          <w:rFonts w:asciiTheme="majorHAnsi" w:hAnsiTheme="majorHAnsi"/>
          <w:b/>
          <w:bCs/>
          <w:color w:val="373B41"/>
          <w:sz w:val="18"/>
          <w:szCs w:val="18"/>
          <w:shd w:val="clear" w:color="auto" w:fill="FFFFFF"/>
        </w:rPr>
        <w:t>Ques.65. How to do file upload in selenium?</w:t>
      </w:r>
      <w:r w:rsidRPr="00E11B5F">
        <w:rPr>
          <w:rFonts w:asciiTheme="majorHAnsi" w:hAnsiTheme="majorHAnsi"/>
          <w:color w:val="373B41"/>
          <w:sz w:val="18"/>
          <w:szCs w:val="18"/>
          <w:shd w:val="clear" w:color="auto" w:fill="FFFFFF"/>
        </w:rPr>
        <w:br/>
        <w:t>Ans. File upload action can be performed in multiple ways-</w:t>
      </w:r>
      <w:r w:rsidRPr="00E11B5F">
        <w:rPr>
          <w:rFonts w:asciiTheme="majorHAnsi" w:hAnsiTheme="majorHAnsi"/>
          <w:color w:val="373B41"/>
          <w:sz w:val="18"/>
          <w:szCs w:val="18"/>
          <w:shd w:val="clear" w:color="auto" w:fill="FFFFFF"/>
        </w:rPr>
        <w:br/>
        <w:t>Using element.sendKeys("path of file") on the webElement of input tag and type file i.e. the elements should be like…  </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Using Robot API.</w:t>
      </w:r>
      <w:r w:rsidRPr="00E11B5F">
        <w:rPr>
          <w:rFonts w:asciiTheme="majorHAnsi" w:hAnsiTheme="majorHAnsi"/>
          <w:color w:val="373B41"/>
          <w:sz w:val="18"/>
          <w:szCs w:val="18"/>
          <w:shd w:val="clear" w:color="auto" w:fill="FFFFFF"/>
        </w:rPr>
        <w:br/>
        <w:t>Using AutoIT.</w:t>
      </w:r>
      <w:r w:rsidRPr="00E11B5F">
        <w:rPr>
          <w:rFonts w:asciiTheme="majorHAnsi" w:hAnsiTheme="majorHAnsi"/>
          <w:color w:val="373B41"/>
          <w:sz w:val="18"/>
          <w:szCs w:val="18"/>
          <w:shd w:val="clear" w:color="auto" w:fill="FFFFFF"/>
        </w:rPr>
        <w:br/>
        <w:t>Using Sikuli</w:t>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br/>
      </w:r>
      <w:r w:rsidRPr="00E11B5F">
        <w:rPr>
          <w:rFonts w:asciiTheme="majorHAnsi" w:hAnsiTheme="majorHAnsi"/>
          <w:b/>
          <w:bCs/>
          <w:color w:val="373B41"/>
          <w:sz w:val="18"/>
          <w:szCs w:val="18"/>
          <w:shd w:val="clear" w:color="auto" w:fill="FFFFFF"/>
        </w:rPr>
        <w:t xml:space="preserve">Ques.66. How to handle HTTPS website in selenium? or How to </w:t>
      </w:r>
      <w:r w:rsidRPr="00E11B5F">
        <w:rPr>
          <w:rFonts w:asciiTheme="majorHAnsi" w:hAnsiTheme="majorHAnsi"/>
          <w:b/>
          <w:bCs/>
          <w:color w:val="373B41"/>
          <w:sz w:val="18"/>
          <w:szCs w:val="18"/>
          <w:shd w:val="clear" w:color="auto" w:fill="FFFFFF"/>
        </w:rPr>
        <w:lastRenderedPageBreak/>
        <w:t>accept the SSL untrusted connection?</w:t>
      </w:r>
      <w:r w:rsidRPr="00E11B5F">
        <w:rPr>
          <w:rFonts w:asciiTheme="majorHAnsi" w:hAnsiTheme="majorHAnsi"/>
          <w:color w:val="373B41"/>
          <w:sz w:val="18"/>
          <w:szCs w:val="18"/>
          <w:shd w:val="clear" w:color="auto" w:fill="FFFFFF"/>
        </w:rPr>
        <w:br/>
        <w:t>Ans. Using profiles in firefox we can handle accept the SSL untrusted connection certificate. Profiles are basically set of user preferences stored in a file.</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Firefox</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FirefoxProfile profile = new FirefoxProfile();</w:t>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profile.setAcceptUntrustedCertificates(true);</w:t>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profile.setAssumeUntrustedCertificateIssuer(false);</w:t>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WebDriver driver = new FirefoxDriver(profile);</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IE</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DesiredCapabilities capabilities = new DesiredCapabilities();</w:t>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capabilities.setCapability(CapabilityType.ACCEPT_SSL_CERTS, true);</w:t>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System.setProperty("webdriver.ie.driver","IEDriverServer.exe");</w:t>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WebDriver driver = new InternetExplorerDriver(capabilities);</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Chrome</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DesiredCapabilities handlSSLErr = DesiredCapabilities.chrome ()</w:t>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handlSSLErr.setCapability (CapabilityType.ACCEPT_SSL_CERTS, true)</w:t>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WebDriver driver = new ChromeDriver (handlSSLErr); </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shd w:val="clear" w:color="auto" w:fill="FFFFFF"/>
        </w:rPr>
        <w:t>Ques.67 How to do drag and drop in selenium?</w:t>
      </w:r>
      <w:r w:rsidRPr="00E11B5F">
        <w:rPr>
          <w:rFonts w:asciiTheme="majorHAnsi" w:hAnsiTheme="majorHAnsi"/>
          <w:color w:val="373B41"/>
          <w:sz w:val="18"/>
          <w:szCs w:val="18"/>
          <w:shd w:val="clear" w:color="auto" w:fill="FFFFFF"/>
        </w:rPr>
        <w:br/>
        <w:t>Using Action class, drag and drop can be performed in selenium. Sample code-</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Actions act = new Actions(driver);</w:t>
      </w:r>
      <w:r w:rsidRPr="00E11B5F">
        <w:rPr>
          <w:rFonts w:asciiTheme="majorHAnsi" w:hAnsiTheme="majorHAnsi"/>
          <w:color w:val="373B41"/>
          <w:sz w:val="18"/>
          <w:szCs w:val="18"/>
          <w:shd w:val="clear" w:color="auto" w:fill="FFFFFF"/>
        </w:rPr>
        <w:br/>
      </w:r>
      <w:r w:rsidRPr="00E11B5F">
        <w:rPr>
          <w:rFonts w:asciiTheme="majorHAnsi" w:hAnsiTheme="majorHAnsi"/>
          <w:color w:val="373B41"/>
          <w:sz w:val="18"/>
          <w:szCs w:val="18"/>
          <w:shd w:val="clear" w:color="auto" w:fill="FFFFFF"/>
        </w:rPr>
        <w:br/>
        <w:t>act.clickAndHold(source Element).moveToElement(target Element).release().build().perform();</w:t>
      </w:r>
      <w:r w:rsidRPr="00E11B5F">
        <w:rPr>
          <w:rFonts w:asciiTheme="majorHAnsi" w:hAnsiTheme="majorHAnsi"/>
          <w:color w:val="373B41"/>
          <w:sz w:val="18"/>
          <w:szCs w:val="18"/>
          <w:shd w:val="clear" w:color="auto" w:fill="FFFFFF"/>
        </w:rPr>
        <w:br/>
      </w:r>
      <w:r w:rsidRPr="00E11B5F">
        <w:rPr>
          <w:rFonts w:asciiTheme="majorHAnsi" w:hAnsiTheme="majorHAnsi"/>
          <w:color w:val="373B41"/>
          <w:sz w:val="18"/>
          <w:szCs w:val="18"/>
          <w:shd w:val="clear" w:color="auto" w:fill="FFFFFF"/>
        </w:rPr>
        <w:br/>
        <w:t>OR</w:t>
      </w:r>
      <w:r w:rsidRPr="00E11B5F">
        <w:rPr>
          <w:rFonts w:asciiTheme="majorHAnsi" w:hAnsiTheme="majorHAnsi"/>
          <w:color w:val="373B41"/>
          <w:sz w:val="18"/>
          <w:szCs w:val="18"/>
          <w:shd w:val="clear" w:color="auto" w:fill="FFFFFF"/>
        </w:rPr>
        <w:br/>
      </w:r>
      <w:r w:rsidRPr="00E11B5F">
        <w:rPr>
          <w:rFonts w:asciiTheme="majorHAnsi" w:hAnsiTheme="majorHAnsi"/>
          <w:color w:val="373B41"/>
          <w:sz w:val="18"/>
          <w:szCs w:val="18"/>
          <w:shd w:val="clear" w:color="auto" w:fill="FFFFFF"/>
        </w:rPr>
        <w:br/>
        <w:t>act.dragAndDrop(source Element, target Element).build().perform();   </w:t>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br/>
      </w:r>
      <w:r w:rsidRPr="00E11B5F">
        <w:rPr>
          <w:rFonts w:asciiTheme="majorHAnsi" w:hAnsiTheme="majorHAnsi"/>
          <w:b/>
          <w:bCs/>
          <w:color w:val="373B41"/>
          <w:sz w:val="18"/>
          <w:szCs w:val="18"/>
          <w:shd w:val="clear" w:color="auto" w:fill="FFFFFF"/>
        </w:rPr>
        <w:t>Ques.68. How to execute javascript in selenium?</w:t>
      </w:r>
      <w:r w:rsidRPr="00E11B5F">
        <w:rPr>
          <w:rFonts w:asciiTheme="majorHAnsi" w:hAnsiTheme="majorHAnsi"/>
          <w:color w:val="373B41"/>
          <w:sz w:val="18"/>
          <w:szCs w:val="18"/>
          <w:shd w:val="clear" w:color="auto" w:fill="FFFFFF"/>
        </w:rPr>
        <w:br/>
        <w:t>Ans. JavaScript can be executed in selenium using JavaScriptExecuter. Sample code for javascript execution-</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 JavascriptExecutor js = ((JavascriptExecutor) driver);</w:t>
      </w:r>
      <w:r w:rsidRPr="00E11B5F">
        <w:rPr>
          <w:rFonts w:asciiTheme="majorHAnsi" w:hAnsiTheme="majorHAnsi"/>
          <w:color w:val="373B41"/>
          <w:sz w:val="18"/>
          <w:szCs w:val="18"/>
          <w:shd w:val="clear" w:color="auto" w:fill="FFFFFF"/>
        </w:rPr>
        <w:br/>
        <w:t>js.executeScript(“{Java script code }”);</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b/>
          <w:bCs/>
          <w:color w:val="373B41"/>
          <w:sz w:val="18"/>
          <w:szCs w:val="18"/>
          <w:shd w:val="clear" w:color="auto" w:fill="FFFFFF"/>
        </w:rPr>
        <w:t>Ques.69. How to handle alerts in selenium?</w:t>
      </w:r>
      <w:r w:rsidRPr="00E11B5F">
        <w:rPr>
          <w:rFonts w:asciiTheme="majorHAnsi" w:hAnsiTheme="majorHAnsi"/>
          <w:color w:val="373B41"/>
          <w:sz w:val="18"/>
          <w:szCs w:val="18"/>
          <w:shd w:val="clear" w:color="auto" w:fill="FFFFFF"/>
        </w:rPr>
        <w:br/>
        <w:t>Ans. In order to accept or dismiss an alert box the alert class is used. This requires first switching to the alert box and than using accept() or dismiss() command as the case may be.</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Alert alert = driver.switchTo().alert(); //To accept the alert</w:t>
      </w:r>
      <w:r w:rsidRPr="00E11B5F">
        <w:rPr>
          <w:rFonts w:asciiTheme="majorHAnsi" w:hAnsiTheme="majorHAnsi"/>
          <w:color w:val="373B41"/>
          <w:sz w:val="18"/>
          <w:szCs w:val="18"/>
          <w:shd w:val="clear" w:color="auto" w:fill="FFFFFF"/>
        </w:rPr>
        <w:br/>
        <w:t>alert.accept();</w:t>
      </w:r>
      <w:r w:rsidRPr="00E11B5F">
        <w:rPr>
          <w:rFonts w:asciiTheme="majorHAnsi" w:hAnsiTheme="majorHAnsi"/>
          <w:color w:val="373B41"/>
          <w:sz w:val="18"/>
          <w:szCs w:val="18"/>
          <w:shd w:val="clear" w:color="auto" w:fill="FFFFFF"/>
        </w:rPr>
        <w:br/>
      </w:r>
      <w:r w:rsidRPr="00E11B5F">
        <w:rPr>
          <w:rFonts w:asciiTheme="majorHAnsi" w:hAnsiTheme="majorHAnsi"/>
          <w:color w:val="373B41"/>
          <w:sz w:val="18"/>
          <w:szCs w:val="18"/>
          <w:shd w:val="clear" w:color="auto" w:fill="FFFFFF"/>
        </w:rPr>
        <w:br/>
        <w:t>Alert alert = driver.switchTo().alert(); //To cancel the alert box</w:t>
      </w:r>
      <w:r w:rsidRPr="00E11B5F">
        <w:rPr>
          <w:rFonts w:asciiTheme="majorHAnsi" w:hAnsiTheme="majorHAnsi"/>
          <w:color w:val="373B41"/>
          <w:sz w:val="18"/>
          <w:szCs w:val="18"/>
          <w:shd w:val="clear" w:color="auto" w:fill="FFFFFF"/>
        </w:rPr>
        <w:br/>
        <w:t>alert.dismiss();</w:t>
      </w:r>
      <w:r w:rsidRPr="00E11B5F">
        <w:rPr>
          <w:rFonts w:asciiTheme="majorHAnsi" w:hAnsiTheme="majorHAnsi"/>
          <w:color w:val="373B41"/>
          <w:sz w:val="18"/>
          <w:szCs w:val="18"/>
          <w:shd w:val="clear" w:color="auto" w:fill="FFFFFF"/>
        </w:rPr>
        <w:br/>
        <w:t> </w:t>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br/>
      </w:r>
      <w:r w:rsidRPr="00E11B5F">
        <w:rPr>
          <w:rFonts w:asciiTheme="majorHAnsi" w:hAnsiTheme="majorHAnsi"/>
          <w:b/>
          <w:bCs/>
          <w:color w:val="373B41"/>
          <w:sz w:val="18"/>
          <w:szCs w:val="18"/>
          <w:shd w:val="clear" w:color="auto" w:fill="FFFFFF"/>
        </w:rPr>
        <w:lastRenderedPageBreak/>
        <w:t>Ques.70. What is HtmlUnitDriver?</w:t>
      </w:r>
      <w:r w:rsidRPr="00E11B5F">
        <w:rPr>
          <w:rFonts w:asciiTheme="majorHAnsi" w:hAnsiTheme="majorHAnsi"/>
          <w:color w:val="373B41"/>
          <w:sz w:val="18"/>
          <w:szCs w:val="18"/>
          <w:shd w:val="clear" w:color="auto" w:fill="FFFFFF"/>
        </w:rPr>
        <w:br/>
        <w:t>Ans. HtmlUnitDriver is the fastest WebDriver. Unlike other drivers (FireFoxDriver, ChromeDriver etc), the HtmlUnitDriver is non-GUI, while running no browser gets launched.</w:t>
      </w:r>
      <w:r w:rsidRPr="00E11B5F">
        <w:rPr>
          <w:rFonts w:asciiTheme="majorHAnsi" w:hAnsiTheme="majorHAnsi"/>
          <w:color w:val="373B41"/>
          <w:sz w:val="18"/>
          <w:szCs w:val="18"/>
          <w:shd w:val="clear" w:color="auto" w:fill="FFFFFF"/>
        </w:rPr>
        <w:br/>
      </w:r>
      <w:r w:rsidRPr="00E11B5F">
        <w:rPr>
          <w:rFonts w:asciiTheme="majorHAnsi" w:hAnsiTheme="majorHAnsi"/>
          <w:color w:val="373B41"/>
          <w:sz w:val="18"/>
          <w:szCs w:val="18"/>
          <w:shd w:val="clear" w:color="auto" w:fill="FFFFFF"/>
        </w:rPr>
        <w:br/>
      </w:r>
      <w:r w:rsidRPr="00E11B5F">
        <w:rPr>
          <w:rFonts w:asciiTheme="majorHAnsi" w:hAnsiTheme="majorHAnsi"/>
          <w:b/>
          <w:bCs/>
          <w:color w:val="373B41"/>
          <w:sz w:val="18"/>
          <w:szCs w:val="18"/>
          <w:shd w:val="clear" w:color="auto" w:fill="FFFFFF"/>
        </w:rPr>
        <w:t>Ques.71. How to handle hidden elements in Selenium webDriver?</w:t>
      </w:r>
      <w:r w:rsidRPr="00E11B5F">
        <w:rPr>
          <w:rFonts w:asciiTheme="majorHAnsi" w:hAnsiTheme="majorHAnsi"/>
          <w:color w:val="373B41"/>
          <w:sz w:val="18"/>
          <w:szCs w:val="18"/>
          <w:shd w:val="clear" w:color="auto" w:fill="FFFFFF"/>
        </w:rPr>
        <w:br/>
        <w:t>Ans. Using javaScript executor we can handle hidden elements-</w:t>
      </w:r>
      <w:r w:rsidRPr="00E11B5F">
        <w:rPr>
          <w:rFonts w:asciiTheme="majorHAnsi" w:hAnsiTheme="majorHAnsi"/>
          <w:color w:val="373B41"/>
          <w:sz w:val="18"/>
          <w:szCs w:val="18"/>
          <w:shd w:val="clear" w:color="auto" w:fill="FFFFFF"/>
        </w:rPr>
        <w:br/>
        <w:t>(JavascriptExecutor(driver)) .executeScript("document.getElementsByClassName(ElementLocator).click();");</w:t>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br/>
      </w:r>
      <w:r w:rsidRPr="00E11B5F">
        <w:rPr>
          <w:rFonts w:asciiTheme="majorHAnsi" w:hAnsiTheme="majorHAnsi"/>
          <w:b/>
          <w:bCs/>
          <w:color w:val="373B41"/>
          <w:sz w:val="18"/>
          <w:szCs w:val="18"/>
          <w:shd w:val="clear" w:color="auto" w:fill="FFFFFF"/>
        </w:rPr>
        <w:t>Ques.72. What is Page Object Model or POM?</w:t>
      </w:r>
      <w:r w:rsidRPr="00E11B5F">
        <w:rPr>
          <w:rFonts w:asciiTheme="majorHAnsi" w:hAnsiTheme="majorHAnsi"/>
          <w:color w:val="373B41"/>
          <w:sz w:val="18"/>
          <w:szCs w:val="18"/>
          <w:shd w:val="clear" w:color="auto" w:fill="FFFFFF"/>
        </w:rPr>
        <w:br/>
        <w:t>Ans. Page Object Model(POM) is a design pattern in selenium. POM helps to create a framework for maintaining selenium scripts.</w:t>
      </w:r>
      <w:r w:rsidRPr="00E11B5F">
        <w:rPr>
          <w:rFonts w:asciiTheme="majorHAnsi" w:hAnsiTheme="majorHAnsi"/>
          <w:color w:val="373B41"/>
          <w:sz w:val="18"/>
          <w:szCs w:val="18"/>
          <w:shd w:val="clear" w:color="auto" w:fill="FFFFFF"/>
        </w:rPr>
        <w:br/>
        <w:t>In POM for each page of the application a class is created having the web elements belonging to the page and methods handling the events in that page.</w:t>
      </w:r>
      <w:r w:rsidRPr="00E11B5F">
        <w:rPr>
          <w:rFonts w:asciiTheme="majorHAnsi" w:hAnsiTheme="majorHAnsi"/>
          <w:color w:val="373B41"/>
          <w:sz w:val="18"/>
          <w:szCs w:val="18"/>
          <w:shd w:val="clear" w:color="auto" w:fill="FFFFFF"/>
        </w:rPr>
        <w:br/>
        <w:t>The test scripts are maintained in separate files and the methods of the page object files are called from the test scripts file.</w:t>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br/>
      </w:r>
      <w:r w:rsidRPr="00E11B5F">
        <w:rPr>
          <w:rFonts w:asciiTheme="majorHAnsi" w:hAnsiTheme="majorHAnsi"/>
          <w:b/>
          <w:bCs/>
          <w:color w:val="373B41"/>
          <w:sz w:val="18"/>
          <w:szCs w:val="18"/>
          <w:shd w:val="clear" w:color="auto" w:fill="FFFFFF"/>
        </w:rPr>
        <w:t>Ques.73. What are the advantages of POM?</w:t>
      </w:r>
      <w:r w:rsidRPr="00E11B5F">
        <w:rPr>
          <w:rFonts w:asciiTheme="majorHAnsi" w:hAnsiTheme="majorHAnsi"/>
          <w:color w:val="373B41"/>
          <w:sz w:val="18"/>
          <w:szCs w:val="18"/>
          <w:shd w:val="clear" w:color="auto" w:fill="FFFFFF"/>
        </w:rPr>
        <w:br/>
        <w:t>Ans. The advantages are POM are-</w:t>
      </w:r>
      <w:r w:rsidRPr="00E11B5F">
        <w:rPr>
          <w:rFonts w:asciiTheme="majorHAnsi" w:hAnsiTheme="majorHAnsi"/>
          <w:color w:val="373B41"/>
          <w:sz w:val="18"/>
          <w:szCs w:val="18"/>
          <w:shd w:val="clear" w:color="auto" w:fill="FFFFFF"/>
        </w:rPr>
        <w:br/>
        <w:t>Using POM we can create an Object Repository, a set of web elements in separate files along with their associated functions. Thereby keeping code clean.</w:t>
      </w:r>
      <w:r w:rsidRPr="00E11B5F">
        <w:rPr>
          <w:rFonts w:asciiTheme="majorHAnsi" w:hAnsiTheme="majorHAnsi"/>
          <w:color w:val="373B41"/>
          <w:sz w:val="18"/>
          <w:szCs w:val="18"/>
          <w:shd w:val="clear" w:color="auto" w:fill="FFFFFF"/>
        </w:rPr>
        <w:br/>
        <w:t>For any change in UI(or web elements) only page object files are required to be updated leaving test files unchanged.</w:t>
      </w:r>
      <w:r w:rsidRPr="00E11B5F">
        <w:rPr>
          <w:rFonts w:asciiTheme="majorHAnsi" w:hAnsiTheme="majorHAnsi"/>
          <w:color w:val="373B41"/>
          <w:sz w:val="18"/>
          <w:szCs w:val="18"/>
          <w:shd w:val="clear" w:color="auto" w:fill="FFFFFF"/>
        </w:rPr>
        <w:br/>
        <w:t>It makes code reusable and maintainable.</w:t>
      </w:r>
      <w:r w:rsidRPr="00E11B5F">
        <w:rPr>
          <w:rFonts w:asciiTheme="majorHAnsi" w:hAnsiTheme="majorHAnsi"/>
          <w:color w:val="373B41"/>
          <w:sz w:val="18"/>
          <w:szCs w:val="18"/>
        </w:rPr>
        <w:br/>
      </w:r>
      <w:r w:rsidRPr="00E11B5F">
        <w:rPr>
          <w:rFonts w:asciiTheme="majorHAnsi" w:hAnsiTheme="majorHAnsi"/>
          <w:b/>
          <w:bCs/>
          <w:color w:val="373B41"/>
          <w:sz w:val="18"/>
          <w:szCs w:val="18"/>
          <w:shd w:val="clear" w:color="auto" w:fill="FFFFFF"/>
        </w:rPr>
        <w:br/>
        <w:t>Ques.74. What is Page Factory?</w:t>
      </w:r>
      <w:r w:rsidRPr="00E11B5F">
        <w:rPr>
          <w:rFonts w:asciiTheme="majorHAnsi" w:hAnsiTheme="majorHAnsi"/>
          <w:color w:val="373B41"/>
          <w:sz w:val="18"/>
          <w:szCs w:val="18"/>
          <w:shd w:val="clear" w:color="auto" w:fill="FFFFFF"/>
        </w:rPr>
        <w:br/>
        <w:t>Ans. Page factory is an implementation of Page Object Model in selenium. It provides @FindBy annotation to find web elements and PageFactory.initElements() method to initialize all web elements defined with @FindBy annotation.</w:t>
      </w:r>
      <w:r w:rsidRPr="00E11B5F">
        <w:rPr>
          <w:rFonts w:asciiTheme="majorHAnsi" w:hAnsiTheme="majorHAnsi"/>
          <w:color w:val="373B41"/>
          <w:sz w:val="18"/>
          <w:szCs w:val="18"/>
        </w:rPr>
        <w:br/>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t>public class SamplePage</w:t>
      </w:r>
      <w:r w:rsidRPr="00E11B5F">
        <w:rPr>
          <w:rFonts w:asciiTheme="majorHAnsi" w:hAnsiTheme="majorHAnsi"/>
          <w:color w:val="373B41"/>
          <w:sz w:val="18"/>
          <w:szCs w:val="18"/>
          <w:shd w:val="clear" w:color="auto" w:fill="FFFFFF"/>
        </w:rPr>
        <w:br/>
        <w:t>{</w:t>
      </w:r>
      <w:r w:rsidRPr="00E11B5F">
        <w:rPr>
          <w:rFonts w:asciiTheme="majorHAnsi" w:hAnsiTheme="majorHAnsi"/>
          <w:color w:val="373B41"/>
          <w:sz w:val="18"/>
          <w:szCs w:val="18"/>
          <w:shd w:val="clear" w:color="auto" w:fill="FFFFFF"/>
        </w:rPr>
        <w:br/>
        <w:t>WebDriver driver;</w:t>
      </w:r>
      <w:r w:rsidRPr="00E11B5F">
        <w:rPr>
          <w:rFonts w:asciiTheme="majorHAnsi" w:hAnsiTheme="majorHAnsi"/>
          <w:color w:val="373B41"/>
          <w:sz w:val="18"/>
          <w:szCs w:val="18"/>
          <w:shd w:val="clear" w:color="auto" w:fill="FFFFFF"/>
        </w:rPr>
        <w:br/>
        <w:t>@FindBy(id="search")</w:t>
      </w:r>
      <w:r w:rsidRPr="00E11B5F">
        <w:rPr>
          <w:rFonts w:asciiTheme="majorHAnsi" w:hAnsiTheme="majorHAnsi"/>
          <w:color w:val="373B41"/>
          <w:sz w:val="18"/>
          <w:szCs w:val="18"/>
          <w:shd w:val="clear" w:color="auto" w:fill="FFFFFF"/>
        </w:rPr>
        <w:br/>
        <w:t>WebElement searchTextBox;</w:t>
      </w:r>
      <w:r w:rsidRPr="00E11B5F">
        <w:rPr>
          <w:rFonts w:asciiTheme="majorHAnsi" w:hAnsiTheme="majorHAnsi"/>
          <w:color w:val="373B41"/>
          <w:sz w:val="18"/>
          <w:szCs w:val="18"/>
          <w:shd w:val="clear" w:color="auto" w:fill="FFFFFF"/>
        </w:rPr>
        <w:br/>
        <w:t>@FindBy(name="searchBtn")</w:t>
      </w:r>
      <w:r w:rsidRPr="00E11B5F">
        <w:rPr>
          <w:rFonts w:asciiTheme="majorHAnsi" w:hAnsiTheme="majorHAnsi"/>
          <w:color w:val="373B41"/>
          <w:sz w:val="18"/>
          <w:szCs w:val="18"/>
          <w:shd w:val="clear" w:color="auto" w:fill="FFFFFF"/>
        </w:rPr>
        <w:br/>
        <w:t> WebElement searchButton;</w:t>
      </w:r>
      <w:r w:rsidRPr="00E11B5F">
        <w:rPr>
          <w:rFonts w:asciiTheme="majorHAnsi" w:hAnsiTheme="majorHAnsi"/>
          <w:color w:val="373B41"/>
          <w:sz w:val="18"/>
          <w:szCs w:val="18"/>
          <w:shd w:val="clear" w:color="auto" w:fill="FFFFFF"/>
        </w:rPr>
        <w:br/>
      </w:r>
      <w:r w:rsidRPr="00E11B5F">
        <w:rPr>
          <w:rFonts w:asciiTheme="majorHAnsi" w:hAnsiTheme="majorHAnsi"/>
          <w:color w:val="373B41"/>
          <w:sz w:val="18"/>
          <w:szCs w:val="18"/>
          <w:shd w:val="clear" w:color="auto" w:fill="FFFFFF"/>
        </w:rPr>
        <w:br/>
        <w:t>//Constructor public samplePage(WebDriver driver)</w:t>
      </w:r>
      <w:r w:rsidRPr="00E11B5F">
        <w:rPr>
          <w:rFonts w:asciiTheme="majorHAnsi" w:hAnsiTheme="majorHAnsi"/>
          <w:color w:val="373B41"/>
          <w:sz w:val="18"/>
          <w:szCs w:val="18"/>
          <w:shd w:val="clear" w:color="auto" w:fill="FFFFFF"/>
        </w:rPr>
        <w:br/>
        <w:t>{</w:t>
      </w:r>
      <w:r w:rsidRPr="00E11B5F">
        <w:rPr>
          <w:rFonts w:asciiTheme="majorHAnsi" w:hAnsiTheme="majorHAnsi"/>
          <w:color w:val="373B41"/>
          <w:sz w:val="18"/>
          <w:szCs w:val="18"/>
          <w:shd w:val="clear" w:color="auto" w:fill="FFFFFF"/>
        </w:rPr>
        <w:br/>
        <w:t>this.driver = driver; //initElements method to initialize all elements</w:t>
      </w:r>
      <w:r w:rsidRPr="00E11B5F">
        <w:rPr>
          <w:rFonts w:asciiTheme="majorHAnsi" w:hAnsiTheme="majorHAnsi"/>
          <w:color w:val="373B41"/>
          <w:sz w:val="18"/>
          <w:szCs w:val="18"/>
          <w:shd w:val="clear" w:color="auto" w:fill="FFFFFF"/>
        </w:rPr>
        <w:br/>
        <w:t>PageFactory.initElements(driver, this);</w:t>
      </w:r>
      <w:r w:rsidRPr="00E11B5F">
        <w:rPr>
          <w:rFonts w:asciiTheme="majorHAnsi" w:hAnsiTheme="majorHAnsi"/>
          <w:color w:val="373B41"/>
          <w:sz w:val="18"/>
          <w:szCs w:val="18"/>
          <w:shd w:val="clear" w:color="auto" w:fill="FFFFFF"/>
        </w:rPr>
        <w:br/>
        <w:t>}</w:t>
      </w:r>
      <w:r w:rsidRPr="00E11B5F">
        <w:rPr>
          <w:rFonts w:asciiTheme="majorHAnsi" w:hAnsiTheme="majorHAnsi"/>
          <w:color w:val="373B41"/>
          <w:sz w:val="18"/>
          <w:szCs w:val="18"/>
          <w:shd w:val="clear" w:color="auto" w:fill="FFFFFF"/>
        </w:rPr>
        <w:br/>
        <w:t> //Sample method</w:t>
      </w:r>
      <w:r w:rsidRPr="00E11B5F">
        <w:rPr>
          <w:rFonts w:asciiTheme="majorHAnsi" w:hAnsiTheme="majorHAnsi"/>
          <w:color w:val="373B41"/>
          <w:sz w:val="18"/>
          <w:szCs w:val="18"/>
          <w:shd w:val="clear" w:color="auto" w:fill="FFFFFF"/>
        </w:rPr>
        <w:br/>
        <w:t>public void search(String searchTerm)</w:t>
      </w:r>
      <w:r w:rsidRPr="00E11B5F">
        <w:rPr>
          <w:rFonts w:asciiTheme="majorHAnsi" w:hAnsiTheme="majorHAnsi"/>
          <w:color w:val="373B41"/>
          <w:sz w:val="18"/>
          <w:szCs w:val="18"/>
          <w:shd w:val="clear" w:color="auto" w:fill="FFFFFF"/>
        </w:rPr>
        <w:br/>
        <w:t>{</w:t>
      </w:r>
      <w:r w:rsidRPr="00E11B5F">
        <w:rPr>
          <w:rFonts w:asciiTheme="majorHAnsi" w:hAnsiTheme="majorHAnsi"/>
          <w:color w:val="373B41"/>
          <w:sz w:val="18"/>
          <w:szCs w:val="18"/>
          <w:shd w:val="clear" w:color="auto" w:fill="FFFFFF"/>
        </w:rPr>
        <w:br/>
        <w:t> searchTextBox.sendKeys(searchTerm); searchButton.click(); </w:t>
      </w:r>
      <w:r w:rsidRPr="00E11B5F">
        <w:rPr>
          <w:rFonts w:asciiTheme="majorHAnsi" w:hAnsiTheme="majorHAnsi"/>
          <w:color w:val="373B41"/>
          <w:sz w:val="18"/>
          <w:szCs w:val="18"/>
        </w:rPr>
        <w:br/>
      </w:r>
      <w:r w:rsidRPr="00E11B5F">
        <w:rPr>
          <w:rFonts w:asciiTheme="majorHAnsi" w:hAnsiTheme="majorHAnsi"/>
          <w:color w:val="373B41"/>
          <w:sz w:val="18"/>
          <w:szCs w:val="18"/>
          <w:shd w:val="clear" w:color="auto" w:fill="FFFFFF"/>
        </w:rPr>
        <w:br/>
      </w:r>
      <w:r w:rsidRPr="00E11B5F">
        <w:rPr>
          <w:rFonts w:asciiTheme="majorHAnsi" w:hAnsiTheme="majorHAnsi"/>
          <w:b/>
          <w:bCs/>
          <w:color w:val="373B41"/>
          <w:sz w:val="18"/>
          <w:szCs w:val="18"/>
          <w:shd w:val="clear" w:color="auto" w:fill="FFFFFF"/>
        </w:rPr>
        <w:t>Ques.75. What is an Object repository?</w:t>
      </w:r>
      <w:r w:rsidRPr="00E11B5F">
        <w:rPr>
          <w:rFonts w:asciiTheme="majorHAnsi" w:hAnsiTheme="majorHAnsi"/>
          <w:color w:val="373B41"/>
          <w:sz w:val="18"/>
          <w:szCs w:val="18"/>
          <w:shd w:val="clear" w:color="auto" w:fill="FFFFFF"/>
        </w:rPr>
        <w:br/>
        <w:t>Ans. An object repository is centralized location of all the objects or WebElements of the test scripts.</w:t>
      </w:r>
      <w:r w:rsidRPr="00E11B5F">
        <w:rPr>
          <w:rFonts w:asciiTheme="majorHAnsi" w:hAnsiTheme="majorHAnsi"/>
          <w:color w:val="373B41"/>
          <w:sz w:val="18"/>
          <w:szCs w:val="18"/>
          <w:shd w:val="clear" w:color="auto" w:fill="FFFFFF"/>
        </w:rPr>
        <w:br/>
        <w:t>In selenium we can create object repository using Page Object Model and Page Factory design patterns.</w:t>
      </w:r>
      <w:r w:rsidRPr="00E11B5F">
        <w:rPr>
          <w:rFonts w:asciiTheme="majorHAnsi" w:hAnsiTheme="majorHAnsi"/>
          <w:b/>
          <w:bCs/>
          <w:color w:val="373B41"/>
          <w:sz w:val="18"/>
          <w:szCs w:val="18"/>
        </w:rPr>
        <w:t xml:space="preserve"> </w:t>
      </w:r>
      <w:r w:rsidRPr="00E11B5F">
        <w:rPr>
          <w:rFonts w:asciiTheme="majorHAnsi" w:eastAsia="Times New Roman" w:hAnsiTheme="majorHAnsi" w:cs="Times New Roman"/>
          <w:b/>
          <w:bCs/>
          <w:color w:val="373B41"/>
          <w:sz w:val="18"/>
          <w:szCs w:val="18"/>
        </w:rPr>
        <w:t>Ques.76. What is a data driven framework?</w:t>
      </w:r>
      <w:r w:rsidRPr="00E11B5F">
        <w:rPr>
          <w:rFonts w:asciiTheme="majorHAnsi" w:eastAsia="Times New Roman" w:hAnsiTheme="majorHAnsi" w:cs="Times New Roman"/>
          <w:color w:val="373B41"/>
          <w:sz w:val="18"/>
          <w:szCs w:val="18"/>
        </w:rPr>
        <w:br/>
        <w:t>Ans. A data driven framework is one in which the test data is put in external files like csv, excel etc separated from test logic written in test script files. The test data drives the test cases, i.e. the test methods run for each set of test data values. </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lastRenderedPageBreak/>
        <w:t>Ques.77. What is a keyword driven framework?</w:t>
      </w:r>
      <w:r w:rsidRPr="00E11B5F">
        <w:rPr>
          <w:rFonts w:asciiTheme="majorHAnsi" w:eastAsia="Times New Roman" w:hAnsiTheme="majorHAnsi" w:cs="Times New Roman"/>
          <w:color w:val="373B41"/>
          <w:sz w:val="18"/>
          <w:szCs w:val="18"/>
        </w:rPr>
        <w:br/>
        <w:t>Ans. A keyword driven framework is one in which the actions are associated with keywords and kept in external files e.g. an action of launching a browser will be associated with keyword - launchBrowser(), action to write in a textbox with keyword - writeInTextBox(webElement, textToWrite) etc.</w:t>
      </w:r>
      <w:r w:rsidRPr="00E11B5F">
        <w:rPr>
          <w:rFonts w:asciiTheme="majorHAnsi" w:eastAsia="Times New Roman" w:hAnsiTheme="majorHAnsi" w:cs="Times New Roman"/>
          <w:color w:val="373B41"/>
          <w:sz w:val="18"/>
          <w:szCs w:val="18"/>
        </w:rPr>
        <w:br/>
        <w:t>The code to perform the action based on a keyword specified in external file is implemented in the framework itself.</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 </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Ques.78. What is a hybrid framework?</w:t>
      </w:r>
      <w:r w:rsidRPr="00E11B5F">
        <w:rPr>
          <w:rFonts w:asciiTheme="majorHAnsi" w:eastAsia="Times New Roman" w:hAnsiTheme="majorHAnsi" w:cs="Times New Roman"/>
          <w:color w:val="373B41"/>
          <w:sz w:val="18"/>
          <w:szCs w:val="18"/>
        </w:rPr>
        <w:br/>
        <w:t>Ans. A hybrid framework is a combination of one or more frameworks. Normally it is associated with combination of data driven and keyword driven frameworks where both the test data and test actions are kept in external files(in the form of table).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Ques.79. What is selenium Grid?</w:t>
      </w:r>
      <w:r w:rsidRPr="00E11B5F">
        <w:rPr>
          <w:rFonts w:asciiTheme="majorHAnsi" w:eastAsia="Times New Roman" w:hAnsiTheme="majorHAnsi" w:cs="Times New Roman"/>
          <w:color w:val="373B41"/>
          <w:sz w:val="18"/>
          <w:szCs w:val="18"/>
        </w:rPr>
        <w:br/>
        <w:t>Ans. Selenium grid is a tool that helps in distributed running of test scripts across different machines having different browsers, browser version, platforms etc in parallel. In selenium grid there is hub that is a central server managing all the distributed machines known as nodes.</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Ques.80. What are some advantages of selenium grid?</w:t>
      </w:r>
      <w:r w:rsidRPr="00E11B5F">
        <w:rPr>
          <w:rFonts w:asciiTheme="majorHAnsi" w:eastAsia="Times New Roman" w:hAnsiTheme="majorHAnsi" w:cs="Times New Roman"/>
          <w:color w:val="373B41"/>
          <w:sz w:val="18"/>
          <w:szCs w:val="18"/>
        </w:rPr>
        <w:br/>
        <w:t>Ans. The advantages of selenium grid are-</w:t>
      </w:r>
      <w:r w:rsidRPr="00E11B5F">
        <w:rPr>
          <w:rFonts w:asciiTheme="majorHAnsi" w:eastAsia="Times New Roman" w:hAnsiTheme="majorHAnsi" w:cs="Times New Roman"/>
          <w:color w:val="373B41"/>
          <w:sz w:val="18"/>
          <w:szCs w:val="18"/>
        </w:rPr>
        <w:br/>
        <w:t>It allows running test cases in parallel thereby saving test execution time.</w:t>
      </w:r>
      <w:r w:rsidRPr="00E11B5F">
        <w:rPr>
          <w:rFonts w:asciiTheme="majorHAnsi" w:eastAsia="Times New Roman" w:hAnsiTheme="majorHAnsi" w:cs="Times New Roman"/>
          <w:color w:val="373B41"/>
          <w:sz w:val="18"/>
          <w:szCs w:val="18"/>
        </w:rPr>
        <w:br/>
        <w:t>Multi browser testing is possible using selenium grid by running the test on machines having different browsers.</w:t>
      </w:r>
      <w:r w:rsidRPr="00E11B5F">
        <w:rPr>
          <w:rFonts w:asciiTheme="majorHAnsi" w:eastAsia="Times New Roman" w:hAnsiTheme="majorHAnsi" w:cs="Times New Roman"/>
          <w:color w:val="373B41"/>
          <w:sz w:val="18"/>
          <w:szCs w:val="18"/>
        </w:rPr>
        <w:br/>
        <w:t>It is allows multi-platform testing by configuring nodes having different operating systems.</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Ques.81. What is a hub in selenium grid?</w:t>
      </w:r>
      <w:r w:rsidRPr="00E11B5F">
        <w:rPr>
          <w:rFonts w:asciiTheme="majorHAnsi" w:eastAsia="Times New Roman" w:hAnsiTheme="majorHAnsi" w:cs="Times New Roman"/>
          <w:color w:val="373B41"/>
          <w:sz w:val="18"/>
          <w:szCs w:val="18"/>
        </w:rPr>
        <w:br/>
        <w:t>Ans. A hub is server or a central point in selenium grid that controls the test executions on the different machines.</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Ques.82. What is a node in selenium grid?</w:t>
      </w:r>
      <w:r w:rsidRPr="00E11B5F">
        <w:rPr>
          <w:rFonts w:asciiTheme="majorHAnsi" w:eastAsia="Times New Roman" w:hAnsiTheme="majorHAnsi" w:cs="Times New Roman"/>
          <w:color w:val="373B41"/>
          <w:sz w:val="18"/>
          <w:szCs w:val="18"/>
        </w:rPr>
        <w:br/>
        <w:t>Ans. Nodes are the machines which are attached to the selenium grid hub and have selenium instances running the test scripts. Unlike hub there can be multiple nodes in selenium grid.</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Ques.83. Explain the line of code Webdriver driver = new FirefoxDriver();</w:t>
      </w:r>
      <w:r w:rsidRPr="00E11B5F">
        <w:rPr>
          <w:rFonts w:asciiTheme="majorHAnsi" w:eastAsia="Times New Roman" w:hAnsiTheme="majorHAnsi" w:cs="Times New Roman"/>
          <w:color w:val="373B41"/>
          <w:sz w:val="18"/>
          <w:szCs w:val="18"/>
        </w:rPr>
        <w:br/>
        <w:t>Ans. In the line of code Webdriver driver = new FirefoxDriver();</w:t>
      </w:r>
      <w:r w:rsidRPr="00E11B5F">
        <w:rPr>
          <w:rFonts w:asciiTheme="majorHAnsi" w:eastAsia="Times New Roman" w:hAnsiTheme="majorHAnsi" w:cs="Times New Roman"/>
          <w:color w:val="373B41"/>
          <w:sz w:val="18"/>
          <w:szCs w:val="18"/>
        </w:rPr>
        <w:br/>
        <w:t>'WebDriver' is an interface and we are creating an object of type WebDriver instantiating an object of FirefoxDriver class.</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br/>
        <w:t>Ques.84 What is the purpose of creating a reference variable- 'driver' of type WebDriver instead of directly creating a FireFoxDriver object or any other driver's reference in the statement Webdriver driver = new FirefoxDriver();?</w:t>
      </w:r>
      <w:r w:rsidRPr="00E11B5F">
        <w:rPr>
          <w:rFonts w:asciiTheme="majorHAnsi" w:eastAsia="Times New Roman" w:hAnsiTheme="majorHAnsi" w:cs="Times New Roman"/>
          <w:color w:val="373B41"/>
          <w:sz w:val="18"/>
          <w:szCs w:val="18"/>
        </w:rPr>
        <w:br/>
        <w:t>Ans. By creating a reference variable of type WebDriver we can use the same variable to work with multiple browsers like ChromeDriver, IEDriver etc.</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Ques.85. What is testNG?</w:t>
      </w:r>
      <w:r w:rsidRPr="00E11B5F">
        <w:rPr>
          <w:rFonts w:asciiTheme="majorHAnsi" w:eastAsia="Times New Roman" w:hAnsiTheme="majorHAnsi" w:cs="Times New Roman"/>
          <w:color w:val="373B41"/>
          <w:sz w:val="18"/>
          <w:szCs w:val="18"/>
        </w:rPr>
        <w:br/>
        <w:t>Ans. TestNG(NG for Next Generation) is a testing framework that can be integrated with selenium or any other automation tool to provide multiple capabilities like assertions, reporting, parallel test execution etc.</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lastRenderedPageBreak/>
        <w:br/>
      </w:r>
      <w:r w:rsidRPr="00E11B5F">
        <w:rPr>
          <w:rFonts w:asciiTheme="majorHAnsi" w:eastAsia="Times New Roman" w:hAnsiTheme="majorHAnsi" w:cs="Times New Roman"/>
          <w:b/>
          <w:bCs/>
          <w:color w:val="373B41"/>
          <w:sz w:val="18"/>
          <w:szCs w:val="18"/>
        </w:rPr>
        <w:t>Ques.86. What are some advantages of testNG?</w:t>
      </w:r>
      <w:r w:rsidRPr="00E11B5F">
        <w:rPr>
          <w:rFonts w:asciiTheme="majorHAnsi" w:eastAsia="Times New Roman" w:hAnsiTheme="majorHAnsi" w:cs="Times New Roman"/>
          <w:color w:val="373B41"/>
          <w:sz w:val="18"/>
          <w:szCs w:val="18"/>
        </w:rPr>
        <w:br/>
        <w:t>Ans. Following are the advantages of testNG:</w:t>
      </w:r>
      <w:r w:rsidRPr="00E11B5F">
        <w:rPr>
          <w:rFonts w:asciiTheme="majorHAnsi" w:eastAsia="Times New Roman" w:hAnsiTheme="majorHAnsi" w:cs="Times New Roman"/>
          <w:color w:val="373B41"/>
          <w:sz w:val="18"/>
          <w:szCs w:val="18"/>
        </w:rPr>
        <w:br/>
        <w:t>TestNG provides different assertions that helps in checking the expected and actual results.</w:t>
      </w:r>
      <w:r w:rsidRPr="00E11B5F">
        <w:rPr>
          <w:rFonts w:asciiTheme="majorHAnsi" w:eastAsia="Times New Roman" w:hAnsiTheme="majorHAnsi" w:cs="Times New Roman"/>
          <w:color w:val="373B41"/>
          <w:sz w:val="18"/>
          <w:szCs w:val="18"/>
        </w:rPr>
        <w:br/>
        <w:t>It provides parallel execution of test methods.</w:t>
      </w:r>
      <w:r w:rsidRPr="00E11B5F">
        <w:rPr>
          <w:rFonts w:asciiTheme="majorHAnsi" w:eastAsia="Times New Roman" w:hAnsiTheme="majorHAnsi" w:cs="Times New Roman"/>
          <w:color w:val="373B41"/>
          <w:sz w:val="18"/>
          <w:szCs w:val="18"/>
        </w:rPr>
        <w:br/>
        <w:t>We can define dependency of one test method over other in TestNG.</w:t>
      </w:r>
      <w:r w:rsidRPr="00E11B5F">
        <w:rPr>
          <w:rFonts w:asciiTheme="majorHAnsi" w:eastAsia="Times New Roman" w:hAnsiTheme="majorHAnsi" w:cs="Times New Roman"/>
          <w:color w:val="373B41"/>
          <w:sz w:val="18"/>
          <w:szCs w:val="18"/>
        </w:rPr>
        <w:br/>
        <w:t>We can assign priority to test methods in selenium.</w:t>
      </w:r>
      <w:r w:rsidRPr="00E11B5F">
        <w:rPr>
          <w:rFonts w:asciiTheme="majorHAnsi" w:eastAsia="Times New Roman" w:hAnsiTheme="majorHAnsi" w:cs="Times New Roman"/>
          <w:color w:val="373B41"/>
          <w:sz w:val="18"/>
          <w:szCs w:val="18"/>
        </w:rPr>
        <w:br/>
        <w:t>It allows grouping of test methods into test groups.</w:t>
      </w:r>
      <w:r w:rsidRPr="00E11B5F">
        <w:rPr>
          <w:rFonts w:asciiTheme="majorHAnsi" w:eastAsia="Times New Roman" w:hAnsiTheme="majorHAnsi" w:cs="Times New Roman"/>
          <w:color w:val="373B41"/>
          <w:sz w:val="18"/>
          <w:szCs w:val="18"/>
        </w:rPr>
        <w:br/>
        <w:t>It allows data driven testing using @DataProvider annotation.</w:t>
      </w:r>
      <w:r w:rsidRPr="00E11B5F">
        <w:rPr>
          <w:rFonts w:asciiTheme="majorHAnsi" w:eastAsia="Times New Roman" w:hAnsiTheme="majorHAnsi" w:cs="Times New Roman"/>
          <w:color w:val="373B41"/>
          <w:sz w:val="18"/>
          <w:szCs w:val="18"/>
        </w:rPr>
        <w:br/>
        <w:t>It has inherent support for reporting.</w:t>
      </w:r>
      <w:r w:rsidRPr="00E11B5F">
        <w:rPr>
          <w:rFonts w:asciiTheme="majorHAnsi" w:eastAsia="Times New Roman" w:hAnsiTheme="majorHAnsi" w:cs="Times New Roman"/>
          <w:color w:val="373B41"/>
          <w:sz w:val="18"/>
          <w:szCs w:val="18"/>
        </w:rPr>
        <w:br/>
        <w:t>It has support for parameterizing test cases using @Parameters annotation.</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br/>
        <w:t>Ques.87. What is the use of testng.xml file?</w:t>
      </w:r>
      <w:r w:rsidRPr="00E11B5F">
        <w:rPr>
          <w:rFonts w:asciiTheme="majorHAnsi" w:eastAsia="Times New Roman" w:hAnsiTheme="majorHAnsi" w:cs="Times New Roman"/>
          <w:color w:val="373B41"/>
          <w:sz w:val="18"/>
          <w:szCs w:val="18"/>
        </w:rPr>
        <w:br/>
        <w:t>Ans. testng.xml file is used for configuring the whole test suite.</w:t>
      </w:r>
      <w:r w:rsidRPr="00E11B5F">
        <w:rPr>
          <w:rFonts w:asciiTheme="majorHAnsi" w:eastAsia="Times New Roman" w:hAnsiTheme="majorHAnsi" w:cs="Times New Roman"/>
          <w:color w:val="373B41"/>
          <w:sz w:val="18"/>
          <w:szCs w:val="18"/>
        </w:rPr>
        <w:br/>
        <w:t> In testng.xml file we can create test suite, create test groups, mark tests for parallel execution, add listeners and pass parameters to test scripts.</w:t>
      </w:r>
      <w:r w:rsidRPr="00E11B5F">
        <w:rPr>
          <w:rFonts w:asciiTheme="majorHAnsi" w:eastAsia="Times New Roman" w:hAnsiTheme="majorHAnsi" w:cs="Times New Roman"/>
          <w:color w:val="373B41"/>
          <w:sz w:val="18"/>
          <w:szCs w:val="18"/>
        </w:rPr>
        <w:br/>
        <w:t>Later this testng.xml file can be used for triggering the test suite.</w:t>
      </w:r>
      <w:r w:rsidRPr="00E11B5F">
        <w:rPr>
          <w:rFonts w:asciiTheme="majorHAnsi" w:eastAsia="Times New Roman" w:hAnsiTheme="majorHAnsi" w:cs="Times New Roman"/>
          <w:color w:val="373B41"/>
          <w:sz w:val="18"/>
          <w:szCs w:val="18"/>
        </w:rPr>
        <w:br/>
        <w:t>Ques.88. How can we pass parameter to test script using testNG?</w:t>
      </w:r>
      <w:r w:rsidRPr="00E11B5F">
        <w:rPr>
          <w:rFonts w:asciiTheme="majorHAnsi" w:eastAsia="Times New Roman" w:hAnsiTheme="majorHAnsi" w:cs="Times New Roman"/>
          <w:color w:val="373B41"/>
          <w:sz w:val="18"/>
          <w:szCs w:val="18"/>
        </w:rPr>
        <w:br/>
        <w:t>Ans. Using @Parameter annotation and 'parameter' tag in testng.xml we can pass parameters to the test script.</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br/>
        <w:t>Ques.88. How can we pass parameter to test script using testNG? </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Ans. Using @Parameter annotation and 'parameter' tag in testng.xml we can pass parameters to the test script.</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jc w:val="center"/>
        <w:rPr>
          <w:rFonts w:asciiTheme="majorHAnsi" w:eastAsia="Times New Roman" w:hAnsiTheme="majorHAnsi" w:cs="Times New Roman"/>
          <w:color w:val="373B41"/>
          <w:sz w:val="18"/>
          <w:szCs w:val="18"/>
        </w:rPr>
      </w:pPr>
      <w:r w:rsidRPr="00E11B5F">
        <w:rPr>
          <w:rFonts w:asciiTheme="majorHAnsi" w:eastAsia="Times New Roman" w:hAnsiTheme="majorHAnsi" w:cs="Times New Roman"/>
          <w:noProof/>
          <w:color w:val="E6A117"/>
          <w:sz w:val="18"/>
          <w:szCs w:val="18"/>
        </w:rPr>
        <w:lastRenderedPageBreak/>
        <w:drawing>
          <wp:inline distT="0" distB="0" distL="0" distR="0">
            <wp:extent cx="6093460" cy="5047615"/>
            <wp:effectExtent l="0" t="0" r="0" b="0"/>
            <wp:docPr id="6" name="Picture 25" descr="https://2.bp.blogspot.com/-0fkq12cvljc/XEbwPhprnTI/AAAAAAAAPjM/JgufdhBbRLcMJ2jWW51myKPpJUXEP0JnwCEwYBhgL/s640/Picture12.png">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2.bp.blogspot.com/-0fkq12cvljc/XEbwPhprnTI/AAAAAAAAPjM/JgufdhBbRLcMJ2jWW51myKPpJUXEP0JnwCEwYBhgL/s640/Picture12.png">
                      <a:hlinkClick r:id="rId350"/>
                    </pic:cNvPr>
                    <pic:cNvPicPr>
                      <a:picLocks noChangeAspect="1" noChangeArrowheads="1"/>
                    </pic:cNvPicPr>
                  </pic:nvPicPr>
                  <pic:blipFill>
                    <a:blip r:embed="rId351"/>
                    <a:srcRect/>
                    <a:stretch>
                      <a:fillRect/>
                    </a:stretch>
                  </pic:blipFill>
                  <pic:spPr bwMode="auto">
                    <a:xfrm>
                      <a:off x="0" y="0"/>
                      <a:ext cx="6093460" cy="5047615"/>
                    </a:xfrm>
                    <a:prstGeom prst="rect">
                      <a:avLst/>
                    </a:prstGeom>
                    <a:noFill/>
                    <a:ln w="9525">
                      <a:noFill/>
                      <a:miter lim="800000"/>
                      <a:headEnd/>
                      <a:tailEnd/>
                    </a:ln>
                  </pic:spPr>
                </pic:pic>
              </a:graphicData>
            </a:graphic>
          </wp:inline>
        </w:drawing>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Ques.89. How can we create data driven framework using testNG?</w:t>
      </w:r>
      <w:r w:rsidRPr="00E11B5F">
        <w:rPr>
          <w:rFonts w:asciiTheme="majorHAnsi" w:eastAsia="Times New Roman" w:hAnsiTheme="majorHAnsi" w:cs="Times New Roman"/>
          <w:color w:val="373B41"/>
          <w:sz w:val="18"/>
          <w:szCs w:val="18"/>
        </w:rPr>
        <w:br/>
        <w:t>Ans. Using @DataProvider we can create a data driven framework in which data is passed to the associated test method and multiple iteration of the test runs for the different test data values passed from the @DataProvider method.</w:t>
      </w:r>
      <w:r w:rsidRPr="00E11B5F">
        <w:rPr>
          <w:rFonts w:asciiTheme="majorHAnsi" w:eastAsia="Times New Roman" w:hAnsiTheme="majorHAnsi" w:cs="Times New Roman"/>
          <w:color w:val="373B41"/>
          <w:sz w:val="18"/>
          <w:szCs w:val="18"/>
        </w:rPr>
        <w:br/>
        <w:t>The method annotated with @DataProvider annotation return a 2D array of object.</w:t>
      </w: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jc w:val="center"/>
        <w:rPr>
          <w:rFonts w:asciiTheme="majorHAnsi" w:eastAsia="Times New Roman" w:hAnsiTheme="majorHAnsi" w:cs="Times New Roman"/>
          <w:color w:val="373B41"/>
          <w:sz w:val="18"/>
          <w:szCs w:val="18"/>
        </w:rPr>
      </w:pPr>
      <w:r w:rsidRPr="00E11B5F">
        <w:rPr>
          <w:rFonts w:asciiTheme="majorHAnsi" w:eastAsia="Times New Roman" w:hAnsiTheme="majorHAnsi" w:cs="Times New Roman"/>
          <w:noProof/>
          <w:color w:val="E6A117"/>
          <w:sz w:val="18"/>
          <w:szCs w:val="18"/>
        </w:rPr>
        <w:lastRenderedPageBreak/>
        <w:drawing>
          <wp:inline distT="0" distB="0" distL="0" distR="0">
            <wp:extent cx="6093460" cy="4293870"/>
            <wp:effectExtent l="0" t="0" r="2540" b="0"/>
            <wp:docPr id="11" name="Picture 26" descr="https://4.bp.blogspot.com/-yl4VnICUinI/XEbwgfWE0vI/AAAAAAAAPjU/8qAFoisu5-g28m9wbtj_b-ul68Z3kKC1QCLcBGAs/s640/Picture13.png">
              <a:hlinkClick xmlns:a="http://schemas.openxmlformats.org/drawingml/2006/main" r:id="rId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4.bp.blogspot.com/-yl4VnICUinI/XEbwgfWE0vI/AAAAAAAAPjU/8qAFoisu5-g28m9wbtj_b-ul68Z3kKC1QCLcBGAs/s640/Picture13.png">
                      <a:hlinkClick r:id="rId352"/>
                    </pic:cNvPr>
                    <pic:cNvPicPr>
                      <a:picLocks noChangeAspect="1" noChangeArrowheads="1"/>
                    </pic:cNvPicPr>
                  </pic:nvPicPr>
                  <pic:blipFill>
                    <a:blip r:embed="rId353"/>
                    <a:srcRect/>
                    <a:stretch>
                      <a:fillRect/>
                    </a:stretch>
                  </pic:blipFill>
                  <pic:spPr bwMode="auto">
                    <a:xfrm>
                      <a:off x="0" y="0"/>
                      <a:ext cx="6093460" cy="4293870"/>
                    </a:xfrm>
                    <a:prstGeom prst="rect">
                      <a:avLst/>
                    </a:prstGeom>
                    <a:noFill/>
                    <a:ln w="9525">
                      <a:noFill/>
                      <a:miter lim="800000"/>
                      <a:headEnd/>
                      <a:tailEnd/>
                    </a:ln>
                  </pic:spPr>
                </pic:pic>
              </a:graphicData>
            </a:graphic>
          </wp:inline>
        </w:drawing>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Ques.90. What is the use of TestNG Listeners?</w:t>
      </w:r>
      <w:r w:rsidRPr="00E11B5F">
        <w:rPr>
          <w:rFonts w:asciiTheme="majorHAnsi" w:eastAsia="Times New Roman" w:hAnsiTheme="majorHAnsi" w:cs="Times New Roman"/>
          <w:color w:val="373B41"/>
          <w:sz w:val="18"/>
          <w:szCs w:val="18"/>
        </w:rPr>
        <w:br/>
        <w:t>Ans. TestNG provides us different kind of listeners using which we can perform some action in case an event has triggered.</w:t>
      </w:r>
      <w:r w:rsidRPr="00E11B5F">
        <w:rPr>
          <w:rFonts w:asciiTheme="majorHAnsi" w:eastAsia="Times New Roman" w:hAnsiTheme="majorHAnsi" w:cs="Times New Roman"/>
          <w:color w:val="373B41"/>
          <w:sz w:val="18"/>
          <w:szCs w:val="18"/>
        </w:rPr>
        <w:br/>
        <w:t>Usually testNG listeners are used for configuring reports and logging.</w:t>
      </w:r>
      <w:r w:rsidRPr="00E11B5F">
        <w:rPr>
          <w:rFonts w:asciiTheme="majorHAnsi" w:eastAsia="Times New Roman" w:hAnsiTheme="majorHAnsi" w:cs="Times New Roman"/>
          <w:color w:val="373B41"/>
          <w:sz w:val="18"/>
          <w:szCs w:val="18"/>
        </w:rPr>
        <w:br/>
        <w:t>One of the most widely used lisetner in testNG is ITestListener interface and TestListenerAdapter Class.</w:t>
      </w:r>
      <w:r w:rsidRPr="00E11B5F">
        <w:rPr>
          <w:rFonts w:asciiTheme="majorHAnsi" w:eastAsia="Times New Roman" w:hAnsiTheme="majorHAnsi" w:cs="Times New Roman"/>
          <w:color w:val="373B41"/>
          <w:sz w:val="18"/>
          <w:szCs w:val="18"/>
        </w:rPr>
        <w:br/>
        <w:t> It has methods like onTestSuccess, onTestFailure, onTestSkipped etc.</w:t>
      </w:r>
      <w:r w:rsidRPr="00E11B5F">
        <w:rPr>
          <w:rFonts w:asciiTheme="majorHAnsi" w:eastAsia="Times New Roman" w:hAnsiTheme="majorHAnsi" w:cs="Times New Roman"/>
          <w:color w:val="373B41"/>
          <w:sz w:val="18"/>
          <w:szCs w:val="18"/>
        </w:rPr>
        <w:br/>
        <w:t>We need to implement this interface creating a listener class of our own.</w:t>
      </w:r>
      <w:r w:rsidRPr="00E11B5F">
        <w:rPr>
          <w:rFonts w:asciiTheme="majorHAnsi" w:eastAsia="Times New Roman" w:hAnsiTheme="majorHAnsi" w:cs="Times New Roman"/>
          <w:color w:val="373B41"/>
          <w:sz w:val="18"/>
          <w:szCs w:val="18"/>
        </w:rPr>
        <w:br/>
        <w:t>Ques.91. What is the use of @Listener annotation in TestNG?</w:t>
      </w:r>
      <w:r w:rsidRPr="00E11B5F">
        <w:rPr>
          <w:rFonts w:asciiTheme="majorHAnsi" w:eastAsia="Times New Roman" w:hAnsiTheme="majorHAnsi" w:cs="Times New Roman"/>
          <w:color w:val="373B41"/>
          <w:sz w:val="18"/>
          <w:szCs w:val="18"/>
        </w:rPr>
        <w:br/>
        <w:t>We need to implement ITestListener interface by creating a listener class of our own.</w:t>
      </w:r>
      <w:r w:rsidRPr="00E11B5F">
        <w:rPr>
          <w:rFonts w:asciiTheme="majorHAnsi" w:eastAsia="Times New Roman" w:hAnsiTheme="majorHAnsi" w:cs="Times New Roman"/>
          <w:color w:val="373B41"/>
          <w:sz w:val="18"/>
          <w:szCs w:val="18"/>
        </w:rPr>
        <w:br/>
        <w:t>After that using the @Listener annotation, we can use specify that for a particular test class, our customized listener class should be used.</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Ques.91. What is the use of @Listener annotation in TestNG?</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Ans. We need to implement ITestListener interface by creating a listener class of our own.</w:t>
      </w:r>
      <w:r w:rsidRPr="00E11B5F">
        <w:rPr>
          <w:rFonts w:asciiTheme="majorHAnsi" w:eastAsia="Times New Roman" w:hAnsiTheme="majorHAnsi" w:cs="Times New Roman"/>
          <w:color w:val="373B41"/>
          <w:sz w:val="18"/>
          <w:szCs w:val="18"/>
        </w:rPr>
        <w:br/>
        <w:t>After that using the @Listener annotation, we can use specify that for a particular test class, our customized listener class should be used.</w:t>
      </w:r>
      <w:r w:rsidRPr="00E11B5F">
        <w:rPr>
          <w:rFonts w:asciiTheme="majorHAnsi" w:eastAsia="Times New Roman" w:hAnsiTheme="majorHAnsi" w:cs="Times New Roman"/>
          <w:color w:val="373B41"/>
          <w:sz w:val="18"/>
          <w:szCs w:val="18"/>
        </w:rPr>
        <w:br/>
        <w:t> </w:t>
      </w:r>
    </w:p>
    <w:p w:rsidR="00E11B5F" w:rsidRPr="00E11B5F" w:rsidRDefault="00E11B5F" w:rsidP="00E11B5F">
      <w:pPr>
        <w:spacing w:after="0" w:line="240" w:lineRule="auto"/>
        <w:jc w:val="center"/>
        <w:rPr>
          <w:rFonts w:asciiTheme="majorHAnsi" w:eastAsia="Times New Roman" w:hAnsiTheme="majorHAnsi" w:cs="Times New Roman"/>
          <w:color w:val="373B41"/>
          <w:sz w:val="18"/>
          <w:szCs w:val="18"/>
        </w:rPr>
      </w:pPr>
      <w:r w:rsidRPr="00E11B5F">
        <w:rPr>
          <w:rFonts w:asciiTheme="majorHAnsi" w:eastAsia="Times New Roman" w:hAnsiTheme="majorHAnsi" w:cs="Times New Roman"/>
          <w:noProof/>
          <w:color w:val="E6A117"/>
          <w:sz w:val="18"/>
          <w:szCs w:val="18"/>
        </w:rPr>
        <w:lastRenderedPageBreak/>
        <w:drawing>
          <wp:inline distT="0" distB="0" distL="0" distR="0">
            <wp:extent cx="5442585" cy="6093460"/>
            <wp:effectExtent l="19050" t="0" r="5715" b="0"/>
            <wp:docPr id="27" name="Picture 27" descr="https://4.bp.blogspot.com/-sSx4AZtNsBw/XEbw_9rJ6yI/AAAAAAAAPjc/-XH4acMkRggGfHKLehChvwCvcL1ZhSVBACLcBGAs/s640/Picture14.png">
              <a:hlinkClick xmlns:a="http://schemas.openxmlformats.org/drawingml/2006/main" r:id="rId3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4.bp.blogspot.com/-sSx4AZtNsBw/XEbw_9rJ6yI/AAAAAAAAPjc/-XH4acMkRggGfHKLehChvwCvcL1ZhSVBACLcBGAs/s640/Picture14.png">
                      <a:hlinkClick r:id="rId354"/>
                    </pic:cNvPr>
                    <pic:cNvPicPr>
                      <a:picLocks noChangeAspect="1" noChangeArrowheads="1"/>
                    </pic:cNvPicPr>
                  </pic:nvPicPr>
                  <pic:blipFill>
                    <a:blip r:embed="rId355"/>
                    <a:srcRect/>
                    <a:stretch>
                      <a:fillRect/>
                    </a:stretch>
                  </pic:blipFill>
                  <pic:spPr bwMode="auto">
                    <a:xfrm>
                      <a:off x="0" y="0"/>
                      <a:ext cx="5442585" cy="6093460"/>
                    </a:xfrm>
                    <a:prstGeom prst="rect">
                      <a:avLst/>
                    </a:prstGeom>
                    <a:noFill/>
                    <a:ln w="9525">
                      <a:noFill/>
                      <a:miter lim="800000"/>
                      <a:headEnd/>
                      <a:tailEnd/>
                    </a:ln>
                  </pic:spPr>
                </pic:pic>
              </a:graphicData>
            </a:graphic>
          </wp:inline>
        </w:drawing>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jc w:val="center"/>
        <w:rPr>
          <w:rFonts w:asciiTheme="majorHAnsi" w:eastAsia="Times New Roman" w:hAnsiTheme="majorHAnsi" w:cs="Times New Roman"/>
          <w:color w:val="373B41"/>
          <w:sz w:val="18"/>
          <w:szCs w:val="18"/>
        </w:rPr>
      </w:pPr>
      <w:r w:rsidRPr="00E11B5F">
        <w:rPr>
          <w:rFonts w:asciiTheme="majorHAnsi" w:eastAsia="Times New Roman" w:hAnsiTheme="majorHAnsi" w:cs="Times New Roman"/>
          <w:noProof/>
          <w:color w:val="E6A117"/>
          <w:sz w:val="18"/>
          <w:szCs w:val="18"/>
        </w:rPr>
        <w:lastRenderedPageBreak/>
        <w:drawing>
          <wp:inline distT="0" distB="0" distL="0" distR="0">
            <wp:extent cx="3379470" cy="3811270"/>
            <wp:effectExtent l="19050" t="0" r="0" b="0"/>
            <wp:docPr id="17" name="Picture 28" descr="https://2.bp.blogspot.com/-C67qk_5ZM64/XEbxMeX__hI/AAAAAAAAPjg/D_u2klo8a5suJ_LihDtQoKZEBYIsYladQCLcBGAs/s400/Picture15.png">
              <a:hlinkClick xmlns:a="http://schemas.openxmlformats.org/drawingml/2006/main" r:id="rId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2.bp.blogspot.com/-C67qk_5ZM64/XEbxMeX__hI/AAAAAAAAPjg/D_u2klo8a5suJ_LihDtQoKZEBYIsYladQCLcBGAs/s400/Picture15.png">
                      <a:hlinkClick r:id="rId356"/>
                    </pic:cNvPr>
                    <pic:cNvPicPr>
                      <a:picLocks noChangeAspect="1" noChangeArrowheads="1"/>
                    </pic:cNvPicPr>
                  </pic:nvPicPr>
                  <pic:blipFill>
                    <a:blip r:embed="rId357"/>
                    <a:srcRect/>
                    <a:stretch>
                      <a:fillRect/>
                    </a:stretch>
                  </pic:blipFill>
                  <pic:spPr bwMode="auto">
                    <a:xfrm>
                      <a:off x="0" y="0"/>
                      <a:ext cx="3379470" cy="3811270"/>
                    </a:xfrm>
                    <a:prstGeom prst="rect">
                      <a:avLst/>
                    </a:prstGeom>
                    <a:noFill/>
                    <a:ln w="9525">
                      <a:noFill/>
                      <a:miter lim="800000"/>
                      <a:headEnd/>
                      <a:tailEnd/>
                    </a:ln>
                  </pic:spPr>
                </pic:pic>
              </a:graphicData>
            </a:graphic>
          </wp:inline>
        </w:drawing>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 </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Ques.92. How can we make one test method dependent on other using TestNG?</w:t>
      </w:r>
      <w:r w:rsidRPr="00E11B5F">
        <w:rPr>
          <w:rFonts w:asciiTheme="majorHAnsi" w:eastAsia="Times New Roman" w:hAnsiTheme="majorHAnsi" w:cs="Times New Roman"/>
          <w:color w:val="373B41"/>
          <w:sz w:val="18"/>
          <w:szCs w:val="18"/>
        </w:rPr>
        <w:br/>
        <w:t>Ans. Using dependsOnMethods parameter inside @Test annotation in testNG we can make one test method run only after successful execution of dependent test method.</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@Test(dependsOnMethods = { "preTests" }) </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Ques.93. How can we set priority of test cases in TestNG?</w:t>
      </w:r>
      <w:r w:rsidRPr="00E11B5F">
        <w:rPr>
          <w:rFonts w:asciiTheme="majorHAnsi" w:eastAsia="Times New Roman" w:hAnsiTheme="majorHAnsi" w:cs="Times New Roman"/>
          <w:color w:val="373B41"/>
          <w:sz w:val="18"/>
          <w:szCs w:val="18"/>
        </w:rPr>
        <w:br/>
        <w:t>Ans. Using priority parameter in @Test annotation in TestNG we can define priority of test cases. The default priority of test when not specified is integer value 0. Example: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t>@Test(priority=1) </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Ques.94. What are commonly used TestNG annotations?</w:t>
      </w:r>
      <w:r w:rsidRPr="00E11B5F">
        <w:rPr>
          <w:rFonts w:asciiTheme="majorHAnsi" w:eastAsia="Times New Roman" w:hAnsiTheme="majorHAnsi" w:cs="Times New Roman"/>
          <w:color w:val="373B41"/>
          <w:sz w:val="18"/>
          <w:szCs w:val="18"/>
        </w:rPr>
        <w:br/>
        <w:t>Ans. The commonly used TestNG annotations are-</w:t>
      </w:r>
      <w:r w:rsidRPr="00E11B5F">
        <w:rPr>
          <w:rFonts w:asciiTheme="majorHAnsi" w:eastAsia="Times New Roman" w:hAnsiTheme="majorHAnsi" w:cs="Times New Roman"/>
          <w:color w:val="373B41"/>
          <w:sz w:val="18"/>
          <w:szCs w:val="18"/>
        </w:rPr>
        <w:br/>
        <w:t>@Test</w:t>
      </w:r>
      <w:r w:rsidRPr="00E11B5F">
        <w:rPr>
          <w:rFonts w:asciiTheme="majorHAnsi" w:eastAsia="Times New Roman" w:hAnsiTheme="majorHAnsi" w:cs="Times New Roman"/>
          <w:color w:val="373B41"/>
          <w:sz w:val="18"/>
          <w:szCs w:val="18"/>
        </w:rPr>
        <w:br/>
        <w:t>@BeforeMethod</w:t>
      </w:r>
      <w:r w:rsidRPr="00E11B5F">
        <w:rPr>
          <w:rFonts w:asciiTheme="majorHAnsi" w:eastAsia="Times New Roman" w:hAnsiTheme="majorHAnsi" w:cs="Times New Roman"/>
          <w:color w:val="373B41"/>
          <w:sz w:val="18"/>
          <w:szCs w:val="18"/>
        </w:rPr>
        <w:br/>
        <w:t>@AfterMethod</w:t>
      </w:r>
      <w:r w:rsidRPr="00E11B5F">
        <w:rPr>
          <w:rFonts w:asciiTheme="majorHAnsi" w:eastAsia="Times New Roman" w:hAnsiTheme="majorHAnsi" w:cs="Times New Roman"/>
          <w:color w:val="373B41"/>
          <w:sz w:val="18"/>
          <w:szCs w:val="18"/>
        </w:rPr>
        <w:br/>
        <w:t>@BefoerClass</w:t>
      </w:r>
      <w:r w:rsidRPr="00E11B5F">
        <w:rPr>
          <w:rFonts w:asciiTheme="majorHAnsi" w:eastAsia="Times New Roman" w:hAnsiTheme="majorHAnsi" w:cs="Times New Roman"/>
          <w:color w:val="373B41"/>
          <w:sz w:val="18"/>
          <w:szCs w:val="18"/>
        </w:rPr>
        <w:br/>
        <w:t>@AfterClass</w:t>
      </w:r>
      <w:r w:rsidRPr="00E11B5F">
        <w:rPr>
          <w:rFonts w:asciiTheme="majorHAnsi" w:eastAsia="Times New Roman" w:hAnsiTheme="majorHAnsi" w:cs="Times New Roman"/>
          <w:color w:val="373B41"/>
          <w:sz w:val="18"/>
          <w:szCs w:val="18"/>
        </w:rPr>
        <w:br/>
        <w:t>@BeforeTest</w:t>
      </w:r>
      <w:r w:rsidRPr="00E11B5F">
        <w:rPr>
          <w:rFonts w:asciiTheme="majorHAnsi" w:eastAsia="Times New Roman" w:hAnsiTheme="majorHAnsi" w:cs="Times New Roman"/>
          <w:color w:val="373B41"/>
          <w:sz w:val="18"/>
          <w:szCs w:val="18"/>
        </w:rPr>
        <w:br/>
        <w:t>@AfterTest</w:t>
      </w:r>
      <w:r w:rsidRPr="00E11B5F">
        <w:rPr>
          <w:rFonts w:asciiTheme="majorHAnsi" w:eastAsia="Times New Roman" w:hAnsiTheme="majorHAnsi" w:cs="Times New Roman"/>
          <w:color w:val="373B41"/>
          <w:sz w:val="18"/>
          <w:szCs w:val="18"/>
        </w:rPr>
        <w:br/>
        <w:t>@BeforeSuite</w:t>
      </w:r>
      <w:r w:rsidRPr="00E11B5F">
        <w:rPr>
          <w:rFonts w:asciiTheme="majorHAnsi" w:eastAsia="Times New Roman" w:hAnsiTheme="majorHAnsi" w:cs="Times New Roman"/>
          <w:color w:val="373B41"/>
          <w:sz w:val="18"/>
          <w:szCs w:val="18"/>
        </w:rPr>
        <w:br/>
        <w:t>@AfterSuite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Ques.95. What are some common assertions provided by testNG?</w:t>
      </w:r>
      <w:r w:rsidRPr="00E11B5F">
        <w:rPr>
          <w:rFonts w:asciiTheme="majorHAnsi" w:eastAsia="Times New Roman" w:hAnsiTheme="majorHAnsi" w:cs="Times New Roman"/>
          <w:color w:val="373B41"/>
          <w:sz w:val="18"/>
          <w:szCs w:val="18"/>
        </w:rPr>
        <w:br/>
        <w:t>Ans. Some of the common assertions provided by testNG are-</w:t>
      </w:r>
      <w:r w:rsidRPr="00E11B5F">
        <w:rPr>
          <w:rFonts w:asciiTheme="majorHAnsi" w:eastAsia="Times New Roman" w:hAnsiTheme="majorHAnsi" w:cs="Times New Roman"/>
          <w:color w:val="373B41"/>
          <w:sz w:val="18"/>
          <w:szCs w:val="18"/>
        </w:rPr>
        <w:br/>
        <w:t>assertEquals(String actual, String expected, String message) - (and other overloaded data type in parameters)</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lastRenderedPageBreak/>
        <w:t>assertNotEquals(double data1, double data2, String message) - (and other overloaded data type in parameters)</w:t>
      </w:r>
      <w:r w:rsidRPr="00E11B5F">
        <w:rPr>
          <w:rFonts w:asciiTheme="majorHAnsi" w:eastAsia="Times New Roman" w:hAnsiTheme="majorHAnsi" w:cs="Times New Roman"/>
          <w:color w:val="373B41"/>
          <w:sz w:val="18"/>
          <w:szCs w:val="18"/>
        </w:rPr>
        <w:br/>
        <w:t>assertFalse(boolean condition, String message)</w:t>
      </w:r>
      <w:r w:rsidRPr="00E11B5F">
        <w:rPr>
          <w:rFonts w:asciiTheme="majorHAnsi" w:eastAsia="Times New Roman" w:hAnsiTheme="majorHAnsi" w:cs="Times New Roman"/>
          <w:color w:val="373B41"/>
          <w:sz w:val="18"/>
          <w:szCs w:val="18"/>
        </w:rPr>
        <w:br/>
        <w:t>assertTrue(boolean condition, String message)</w:t>
      </w:r>
      <w:r w:rsidRPr="00E11B5F">
        <w:rPr>
          <w:rFonts w:asciiTheme="majorHAnsi" w:eastAsia="Times New Roman" w:hAnsiTheme="majorHAnsi" w:cs="Times New Roman"/>
          <w:color w:val="373B41"/>
          <w:sz w:val="18"/>
          <w:szCs w:val="18"/>
        </w:rPr>
        <w:br/>
        <w:t>assertNotNull(Object object)</w:t>
      </w:r>
      <w:r w:rsidRPr="00E11B5F">
        <w:rPr>
          <w:rFonts w:asciiTheme="majorHAnsi" w:eastAsia="Times New Roman" w:hAnsiTheme="majorHAnsi" w:cs="Times New Roman"/>
          <w:color w:val="373B41"/>
          <w:sz w:val="18"/>
          <w:szCs w:val="18"/>
        </w:rPr>
        <w:br/>
        <w:t>fail(boolean condition, String message)</w:t>
      </w:r>
      <w:r w:rsidRPr="00E11B5F">
        <w:rPr>
          <w:rFonts w:asciiTheme="majorHAnsi" w:eastAsia="Times New Roman" w:hAnsiTheme="majorHAnsi" w:cs="Times New Roman"/>
          <w:color w:val="373B41"/>
          <w:sz w:val="18"/>
          <w:szCs w:val="18"/>
        </w:rPr>
        <w:br/>
        <w:t>true(String message)</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br/>
        <w:t>Ques.96. How can we run test cases in parallel using TestNG?</w:t>
      </w:r>
      <w:r w:rsidRPr="00E11B5F">
        <w:rPr>
          <w:rFonts w:asciiTheme="majorHAnsi" w:eastAsia="Times New Roman" w:hAnsiTheme="majorHAnsi" w:cs="Times New Roman"/>
          <w:color w:val="373B41"/>
          <w:sz w:val="18"/>
          <w:szCs w:val="18"/>
        </w:rPr>
        <w:br/>
        <w:t>Ans. In order to run the tests in parallel just add these two key value pairs in suite-</w:t>
      </w:r>
      <w:r w:rsidRPr="00E11B5F">
        <w:rPr>
          <w:rFonts w:asciiTheme="majorHAnsi" w:eastAsia="Times New Roman" w:hAnsiTheme="majorHAnsi" w:cs="Times New Roman"/>
          <w:color w:val="373B41"/>
          <w:sz w:val="18"/>
          <w:szCs w:val="18"/>
        </w:rPr>
        <w:br/>
        <w:t>parallel="{methods/tests/classes}"</w:t>
      </w:r>
      <w:r w:rsidRPr="00E11B5F">
        <w:rPr>
          <w:rFonts w:asciiTheme="majorHAnsi" w:eastAsia="Times New Roman" w:hAnsiTheme="majorHAnsi" w:cs="Times New Roman"/>
          <w:color w:val="373B41"/>
          <w:sz w:val="18"/>
          <w:szCs w:val="18"/>
        </w:rPr>
        <w:br/>
        <w:t>thread-count="{number of thread you want to run simultaneously}".</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jc w:val="center"/>
        <w:rPr>
          <w:rFonts w:asciiTheme="majorHAnsi" w:eastAsia="Times New Roman" w:hAnsiTheme="majorHAnsi" w:cs="Times New Roman"/>
          <w:color w:val="373B41"/>
          <w:sz w:val="18"/>
          <w:szCs w:val="18"/>
        </w:rPr>
      </w:pPr>
      <w:r w:rsidRPr="00E11B5F">
        <w:rPr>
          <w:rFonts w:asciiTheme="majorHAnsi" w:eastAsia="Times New Roman" w:hAnsiTheme="majorHAnsi" w:cs="Times New Roman"/>
          <w:noProof/>
          <w:color w:val="E6A117"/>
          <w:sz w:val="18"/>
          <w:szCs w:val="18"/>
        </w:rPr>
        <w:drawing>
          <wp:inline distT="0" distB="0" distL="0" distR="0">
            <wp:extent cx="6093460" cy="4725670"/>
            <wp:effectExtent l="19050" t="0" r="2540" b="0"/>
            <wp:docPr id="29" name="Picture 29" descr="https://3.bp.blogspot.com/-Jtxh684e8S0/XEbx-09ECHI/AAAAAAAAPjw/lZ2XQqievoQNn32O6C2G-DxHkbte3wzswCLcBGAs/s640/Picture16.png">
              <a:hlinkClick xmlns:a="http://schemas.openxmlformats.org/drawingml/2006/main" r:id="rId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3.bp.blogspot.com/-Jtxh684e8S0/XEbx-09ECHI/AAAAAAAAPjw/lZ2XQqievoQNn32O6C2G-DxHkbte3wzswCLcBGAs/s640/Picture16.png">
                      <a:hlinkClick r:id="rId358"/>
                    </pic:cNvPr>
                    <pic:cNvPicPr>
                      <a:picLocks noChangeAspect="1" noChangeArrowheads="1"/>
                    </pic:cNvPicPr>
                  </pic:nvPicPr>
                  <pic:blipFill>
                    <a:blip r:embed="rId359"/>
                    <a:srcRect/>
                    <a:stretch>
                      <a:fillRect/>
                    </a:stretch>
                  </pic:blipFill>
                  <pic:spPr bwMode="auto">
                    <a:xfrm>
                      <a:off x="0" y="0"/>
                      <a:ext cx="6093460" cy="4725670"/>
                    </a:xfrm>
                    <a:prstGeom prst="rect">
                      <a:avLst/>
                    </a:prstGeom>
                    <a:noFill/>
                    <a:ln w="9525">
                      <a:noFill/>
                      <a:miter lim="800000"/>
                      <a:headEnd/>
                      <a:tailEnd/>
                    </a:ln>
                  </pic:spPr>
                </pic:pic>
              </a:graphicData>
            </a:graphic>
          </wp:inline>
        </w:drawing>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jc w:val="center"/>
        <w:rPr>
          <w:rFonts w:asciiTheme="majorHAnsi" w:eastAsia="Times New Roman" w:hAnsiTheme="majorHAnsi" w:cs="Times New Roman"/>
          <w:color w:val="373B41"/>
          <w:sz w:val="18"/>
          <w:szCs w:val="18"/>
        </w:rPr>
      </w:pPr>
      <w:r w:rsidRPr="00E11B5F">
        <w:rPr>
          <w:rFonts w:asciiTheme="majorHAnsi" w:eastAsia="Times New Roman" w:hAnsiTheme="majorHAnsi" w:cs="Times New Roman"/>
          <w:noProof/>
          <w:color w:val="E6A117"/>
          <w:sz w:val="18"/>
          <w:szCs w:val="18"/>
        </w:rPr>
        <w:lastRenderedPageBreak/>
        <w:drawing>
          <wp:inline distT="0" distB="0" distL="0" distR="0">
            <wp:extent cx="3811270" cy="3284220"/>
            <wp:effectExtent l="19050" t="0" r="0" b="0"/>
            <wp:docPr id="18" name="Picture 30" descr="https://2.bp.blogspot.com/-dvhWedhGHX4/XEbyOGadt9I/AAAAAAAAPj0/gszT1Yr3nvkkXZKz59mJputyGsvqNC_qgCLcBGAs/s400/Picture17.png">
              <a:hlinkClick xmlns:a="http://schemas.openxmlformats.org/drawingml/2006/main" r:id="rId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2.bp.blogspot.com/-dvhWedhGHX4/XEbyOGadt9I/AAAAAAAAPj0/gszT1Yr3nvkkXZKz59mJputyGsvqNC_qgCLcBGAs/s400/Picture17.png">
                      <a:hlinkClick r:id="rId360"/>
                    </pic:cNvPr>
                    <pic:cNvPicPr>
                      <a:picLocks noChangeAspect="1" noChangeArrowheads="1"/>
                    </pic:cNvPicPr>
                  </pic:nvPicPr>
                  <pic:blipFill>
                    <a:blip r:embed="rId361"/>
                    <a:srcRect/>
                    <a:stretch>
                      <a:fillRect/>
                    </a:stretch>
                  </pic:blipFill>
                  <pic:spPr bwMode="auto">
                    <a:xfrm>
                      <a:off x="0" y="0"/>
                      <a:ext cx="3811270" cy="3284220"/>
                    </a:xfrm>
                    <a:prstGeom prst="rect">
                      <a:avLst/>
                    </a:prstGeom>
                    <a:noFill/>
                    <a:ln w="9525">
                      <a:noFill/>
                      <a:miter lim="800000"/>
                      <a:headEnd/>
                      <a:tailEnd/>
                    </a:ln>
                  </pic:spPr>
                </pic:pic>
              </a:graphicData>
            </a:graphic>
          </wp:inline>
        </w:drawing>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Ques.97. Name an API used for reading and writing data to excel files.</w:t>
      </w:r>
      <w:r w:rsidRPr="00E11B5F">
        <w:rPr>
          <w:rFonts w:asciiTheme="majorHAnsi" w:eastAsia="Times New Roman" w:hAnsiTheme="majorHAnsi" w:cs="Times New Roman"/>
          <w:color w:val="373B41"/>
          <w:sz w:val="18"/>
          <w:szCs w:val="18"/>
        </w:rPr>
        <w:br/>
        <w:t>Ans. Apache POI API and JXL(Java Excel API) can be used for reading, writing and updating excel files.</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Ques.98. Name an API used for logging in Java.</w:t>
      </w:r>
      <w:r w:rsidRPr="00E11B5F">
        <w:rPr>
          <w:rFonts w:asciiTheme="majorHAnsi" w:eastAsia="Times New Roman" w:hAnsiTheme="majorHAnsi" w:cs="Times New Roman"/>
          <w:color w:val="373B41"/>
          <w:sz w:val="18"/>
          <w:szCs w:val="18"/>
        </w:rPr>
        <w:br/>
        <w:t>Ans. Log4j is an open source API widely used for logging in Java.</w:t>
      </w:r>
      <w:r w:rsidRPr="00E11B5F">
        <w:rPr>
          <w:rFonts w:asciiTheme="majorHAnsi" w:eastAsia="Times New Roman" w:hAnsiTheme="majorHAnsi" w:cs="Times New Roman"/>
          <w:color w:val="373B41"/>
          <w:sz w:val="18"/>
          <w:szCs w:val="18"/>
        </w:rPr>
        <w:br/>
        <w:t>It supports multiple levels of logging like - ALL, DEBUG, INFO, WARN, ERROR, TRACE and FATAL.</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Ques.99. What is the use of logging in automation?</w:t>
      </w:r>
      <w:r w:rsidRPr="00E11B5F">
        <w:rPr>
          <w:rFonts w:asciiTheme="majorHAnsi" w:eastAsia="Times New Roman" w:hAnsiTheme="majorHAnsi" w:cs="Times New Roman"/>
          <w:color w:val="373B41"/>
          <w:sz w:val="18"/>
          <w:szCs w:val="18"/>
        </w:rPr>
        <w:br/>
        <w:t>Ans. Logging helps in debugging the tests when required and also provides a storage of test's runtime behaviour.</w:t>
      </w:r>
      <w:r w:rsidRPr="00E11B5F">
        <w:rPr>
          <w:rFonts w:asciiTheme="majorHAnsi" w:eastAsia="Times New Roman" w:hAnsiTheme="majorHAnsi" w:cs="Times New Roman"/>
          <w:color w:val="373B41"/>
          <w:sz w:val="18"/>
          <w:szCs w:val="18"/>
        </w:rPr>
        <w:br/>
        <w:t> </w:t>
      </w:r>
      <w:r w:rsidRPr="00E11B5F">
        <w:rPr>
          <w:rFonts w:asciiTheme="majorHAnsi" w:eastAsia="Times New Roman" w:hAnsiTheme="majorHAnsi" w:cs="Times New Roman"/>
          <w:color w:val="373B41"/>
          <w:sz w:val="18"/>
          <w:szCs w:val="18"/>
        </w:rPr>
        <w:br/>
      </w:r>
      <w:r w:rsidRPr="00E11B5F">
        <w:rPr>
          <w:rFonts w:asciiTheme="majorHAnsi" w:eastAsia="Times New Roman" w:hAnsiTheme="majorHAnsi" w:cs="Times New Roman"/>
          <w:b/>
          <w:bCs/>
          <w:color w:val="373B41"/>
          <w:sz w:val="18"/>
          <w:szCs w:val="18"/>
        </w:rPr>
        <w:t>Ques.100. What is InvocationCount in TestNG?</w:t>
      </w:r>
      <w:r w:rsidRPr="00E11B5F">
        <w:rPr>
          <w:rFonts w:asciiTheme="majorHAnsi" w:eastAsia="Times New Roman" w:hAnsiTheme="majorHAnsi" w:cs="Times New Roman"/>
          <w:color w:val="373B41"/>
          <w:sz w:val="18"/>
          <w:szCs w:val="18"/>
        </w:rPr>
        <w:br/>
        <w:t>This is a TestNG attribute that defines number of times a test method should be invoked or executed before executing any other test method.</w:t>
      </w:r>
      <w:r w:rsidRPr="00E11B5F">
        <w:rPr>
          <w:rFonts w:asciiTheme="majorHAnsi" w:eastAsia="Times New Roman" w:hAnsiTheme="majorHAnsi" w:cs="Times New Roman"/>
          <w:color w:val="373B41"/>
          <w:sz w:val="18"/>
          <w:szCs w:val="18"/>
        </w:rPr>
        <w:br/>
      </w:r>
    </w:p>
    <w:p w:rsidR="00E11B5F" w:rsidRPr="00E11B5F" w:rsidRDefault="00E11B5F" w:rsidP="00E11B5F">
      <w:pPr>
        <w:spacing w:after="0" w:line="240" w:lineRule="auto"/>
        <w:jc w:val="center"/>
        <w:rPr>
          <w:rFonts w:asciiTheme="majorHAnsi" w:eastAsia="Times New Roman" w:hAnsiTheme="majorHAnsi" w:cs="Times New Roman"/>
          <w:color w:val="373B41"/>
          <w:sz w:val="18"/>
          <w:szCs w:val="18"/>
        </w:rPr>
      </w:pPr>
      <w:r w:rsidRPr="00E11B5F">
        <w:rPr>
          <w:rFonts w:asciiTheme="majorHAnsi" w:eastAsia="Times New Roman" w:hAnsiTheme="majorHAnsi" w:cs="Times New Roman"/>
          <w:noProof/>
          <w:color w:val="E6A117"/>
          <w:sz w:val="18"/>
          <w:szCs w:val="18"/>
        </w:rPr>
        <w:drawing>
          <wp:inline distT="0" distB="0" distL="0" distR="0">
            <wp:extent cx="5064695" cy="1967789"/>
            <wp:effectExtent l="19050" t="0" r="2605" b="0"/>
            <wp:docPr id="31" name="Picture 31" descr="https://2.bp.blogspot.com/-hNbp-_utk1s/XEby5yTaHfI/AAAAAAAAPkE/UhjRD9FLpqMj6Q-UqproIfw3Lrn3mmV8gCLcBGAs/s1600/p.png">
              <a:hlinkClick xmlns:a="http://schemas.openxmlformats.org/drawingml/2006/main" r:id="rId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2.bp.blogspot.com/-hNbp-_utk1s/XEby5yTaHfI/AAAAAAAAPkE/UhjRD9FLpqMj6Q-UqproIfw3Lrn3mmV8gCLcBGAs/s1600/p.png">
                      <a:hlinkClick r:id="rId362"/>
                    </pic:cNvPr>
                    <pic:cNvPicPr>
                      <a:picLocks noChangeAspect="1" noChangeArrowheads="1"/>
                    </pic:cNvPicPr>
                  </pic:nvPicPr>
                  <pic:blipFill>
                    <a:blip r:embed="rId363"/>
                    <a:srcRect/>
                    <a:stretch>
                      <a:fillRect/>
                    </a:stretch>
                  </pic:blipFill>
                  <pic:spPr bwMode="auto">
                    <a:xfrm>
                      <a:off x="0" y="0"/>
                      <a:ext cx="5064423" cy="1967683"/>
                    </a:xfrm>
                    <a:prstGeom prst="rect">
                      <a:avLst/>
                    </a:prstGeom>
                    <a:noFill/>
                    <a:ln w="9525">
                      <a:noFill/>
                      <a:miter lim="800000"/>
                      <a:headEnd/>
                      <a:tailEnd/>
                    </a:ln>
                  </pic:spPr>
                </pic:pic>
              </a:graphicData>
            </a:graphic>
          </wp:inline>
        </w:drawing>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Advanced Level Selenium Interview Questions:-</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1. Is there a way to type in a textbox without using sendKeys()?</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you can use Javascript Executer to input text into a text box without using sendKeys() method:</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Initialize JS object</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JavascriptExecutor JS = (JavascriptExecutor)webdriver;</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Enter username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JS.executeScript("document.getElementById('User').value='Abha_Rathour'");</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Enter password</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JS.executeScript("document.getElementById('Password').value='password123'");</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2. How to select a value from a dropdown in Selenium WebDriver?</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Select select = new Select(driver.findElement(By.id("abcd")));</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select.selectByVisibleText()/deselectByVisibleText(); - selects/deselects an option by its displayed text</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select.selectByValue()/deselectByValue(); - selects/deselects an option by the value of its "value" attribute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select.selectByIndex()/deselectByIndex(); - selects/deselects an option by its index</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select.isMultiple(); - returns TRUE if the drop-down element allows multiple selection at a time; FALSE if</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otherwise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select.deselectAll(); - deselects all previously selected options</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3. What does the switchTo() command do?</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It is used to switch to that browser window/frame/Alert</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-driver.switchTo().window("windowName");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-driver.switchTo().frame("frameName");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-Alert alert = driver.switchTo().alert();</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4. How to upload a file in Selenium WebDriver?</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Uploading files in WebDriver is done by simply using the sendKeys() method on the file-select input field to enter</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the path to the file to be uploaded.</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WebElement uploadElement = driver.findElement(By.id("uploadfile_0"));</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enter the file path onto the file-selection input field</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uploadElement.sendKeys("C:\\newhtml.html");</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 click the "UploadFile" button</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driver.findElement(By.name("send")).click();</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5. How to set browser window size in Selenium?</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Selenium WebDriver allows resizing and maximizing window natively from its API. We use 'Dimension' class to</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resize the window.</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WebDriver driver = new FirefoxDriver();</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driver.navigate().to("http://google.co.in");</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System.out.println(driver.manage().window().getSize());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Dimension d = new Dimension(420,600);</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//Resize the current window to the given dimension</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driver.manage().window().setSize(d);</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6. When do we use findElement() and findElements()?</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findElement():</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syntax: WebElement elementName = driver.findElement(By.LocatorStrategy("LocatorValue"));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Returns the first most web element if there are multiple web elements found with the same locator</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Throws exception NoSuchElementException if there are no elements matching the locator strategy</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It will only find one web element</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Indexing is not Applicable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findElements();</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syntax: List&lt;WebElement&gt; elementName = driver.findElements(By.LocatorStrategy("LocatorValue"));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Returns a list of web elements</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Returns an empty list if there are no web elements matching the locator strategy</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It will find a collection of elements whose match the locator strategy.</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Each Web element is indexed with a number starting from 0 just like an array</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7. What is a pause on an exception in Selenium IDE?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pause(waitTime): Wait for the specified amount of time in milliseconds.</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1. Thread.sleep(1000);</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2. webDriver.manage().timeouts().implicitlyWait(1, TimeUnit.SECONDS);</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3. WebDriverWait wait = new WebDriverWait(driver, 10);</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WebElement element = wait.until(ExpectedConditions.visibilityOfElementLocated(By.id("ID")));</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8. What is the difference between single and double slash in Xpath?</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A double slash " // " means any descendant node of the current node in the HTML tree which matches the locator. //</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-&gt;Selects nodes in the document from the current node that match the selection no matter where they are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A single slash " / " means a node which is a direct child of the current. / -&gt; Selects from the root node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Eg:</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1. /bookstore -&gt; Selects the root element bookstore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2. bookstore/book -&gt; Selects all book elements that are children of bookstore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3. //book -&gt; Selects all book elements no matter where they are in the document</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4. bookstore//book -&gt; Selects all book elements that are descendant of the bookstore element, no matter where they</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are under the bookstore element</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5. //@lang -&gt; Selects all attributes that are named lang</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9. How do you find broken links in Selenium WebDriver?</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Collect all the links in the web page based on &lt;a&gt; tag.</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Send HTTP request for the link and read HTTP response code.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Find out whether the link is valid or broken based on HTTP response code.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Repeat this for all the links captured.</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10. How to login to any site if it is showing an Authentication Pop-Up for Username and Password?</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Approach 1: Handling Authentication/Login Popup Window using Selenium WebDriver</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By passing user credentials in URL. Its simple, append your username and password with the URL.</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e.g., http://Username:Password@SiteURL</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http://rajkumar:myPassword@www.softwaretestingmaterial.com</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here, Username is rajkumar</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Password is myPassword</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SiteURL is www.softwaretestingmaterial.com</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Sample code: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String URL = "http://" + rajkumar + ":" + myPassword + "@" + www.softwaretestingmaterial.com;</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driver.get(URL);</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Alert alert = driver.switchTo().alert();</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alert.accept();</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Approach 2: Handling Authentication/Login Popup Window using Selenium WebDriver</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By using AutoIt, we could handle authentication pop up.</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Sample AutoIT Script:</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WinWaitActivate("Authentication Required","")</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Send("rajkumar{TAB}myPassword{ENTER}")</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Sample Java Code: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public static void login(String email, String password) throws Exception{</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driver.get(URL);</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//Passing the AutoIt Script here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Runtime.getRuntime().exec("D:\\Selenium\\workspace\\AutoItFiles\\ExecutableFiles\\FirefoxBrowser.exe");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driver.findElement</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loginpage.setEmail(email);</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loginpage.setPassword(password);</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loginpage.clickOnLogin();</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Approach 3: Handling Authentication/Login Popup Window using Selenium WebDriver</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By using Alerts in Selenium, we could handle authentication pop up.</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driver.switchTo().alert();</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//Selenium-WebDriver Java Code for entering Username &amp; Password as below:</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driver.findElement(By.id("userID")).sendKeys("userName");</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driver.findElement(By.id("password")).sendKeys("myPassword");</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driver.switchTo().alert().accept();</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driver.switchTo().defaultContent();</w:t>
      </w:r>
    </w:p>
    <w:p w:rsidR="00E11B5F" w:rsidRPr="00E11B5F" w:rsidRDefault="00E11B5F" w:rsidP="00E11B5F">
      <w:pPr>
        <w:spacing w:after="0" w:line="240" w:lineRule="auto"/>
        <w:rPr>
          <w:rFonts w:asciiTheme="majorHAnsi" w:eastAsia="Times New Roman" w:hAnsiTheme="majorHAnsi" w:cs="Times New Roman"/>
          <w:color w:val="373B41"/>
          <w:sz w:val="18"/>
          <w:szCs w:val="18"/>
        </w:rPr>
      </w:pPr>
      <w:r w:rsidRPr="00E11B5F">
        <w:rPr>
          <w:rFonts w:asciiTheme="majorHAnsi" w:eastAsia="Times New Roman" w:hAnsiTheme="majorHAnsi" w:cs="Times New Roman"/>
          <w:color w:val="373B41"/>
          <w:sz w:val="18"/>
          <w:szCs w:val="18"/>
        </w:rPr>
        <w:t>}</w:t>
      </w:r>
    </w:p>
    <w:p w:rsidR="00E11B5F" w:rsidRPr="00E11B5F" w:rsidRDefault="00E11B5F" w:rsidP="00E11B5F">
      <w:pPr>
        <w:pStyle w:val="NormalWeb"/>
        <w:spacing w:before="0" w:beforeAutospacing="0" w:after="0" w:afterAutospacing="0"/>
        <w:jc w:val="center"/>
        <w:rPr>
          <w:rFonts w:asciiTheme="majorHAnsi" w:hAnsiTheme="majorHAnsi"/>
          <w:sz w:val="18"/>
          <w:szCs w:val="18"/>
        </w:rPr>
      </w:pPr>
      <w:r w:rsidRPr="00E11B5F">
        <w:rPr>
          <w:rFonts w:asciiTheme="majorHAnsi" w:hAnsiTheme="majorHAnsi" w:cs="Calibri"/>
          <w:b/>
          <w:bCs/>
          <w:i/>
          <w:iCs/>
          <w:color w:val="FF0000"/>
          <w:sz w:val="18"/>
          <w:szCs w:val="18"/>
        </w:rPr>
        <w:t>Websites for Practicing Automation Testing</w:t>
      </w:r>
    </w:p>
    <w:p w:rsidR="00E11B5F" w:rsidRPr="00E11B5F" w:rsidRDefault="00E11B5F" w:rsidP="00E11B5F">
      <w:pPr>
        <w:pStyle w:val="NormalWeb"/>
        <w:spacing w:before="0" w:beforeAutospacing="0" w:after="0" w:afterAutospacing="0"/>
        <w:rPr>
          <w:rFonts w:asciiTheme="majorHAnsi" w:hAnsiTheme="majorHAnsi"/>
          <w:sz w:val="18"/>
          <w:szCs w:val="18"/>
        </w:rPr>
      </w:pPr>
      <w:r w:rsidRPr="00E11B5F">
        <w:rPr>
          <w:rFonts w:asciiTheme="majorHAnsi" w:hAnsiTheme="majorHAnsi" w:cs="Calibri"/>
          <w:b/>
          <w:bCs/>
          <w:color w:val="000000"/>
          <w:sz w:val="18"/>
          <w:szCs w:val="18"/>
          <w:u w:val="single"/>
        </w:rPr>
        <w:t>Beginners</w:t>
      </w:r>
    </w:p>
    <w:p w:rsidR="00E11B5F" w:rsidRPr="00E11B5F" w:rsidRDefault="00E11B5F" w:rsidP="00E11B5F">
      <w:pPr>
        <w:pStyle w:val="NormalWeb"/>
        <w:spacing w:before="0" w:beforeAutospacing="0" w:after="0" w:afterAutospacing="0"/>
        <w:rPr>
          <w:rFonts w:asciiTheme="majorHAnsi" w:hAnsiTheme="majorHAnsi"/>
          <w:sz w:val="18"/>
          <w:szCs w:val="18"/>
        </w:rPr>
      </w:pPr>
      <w:hyperlink r:id="rId364" w:history="1">
        <w:r w:rsidRPr="00E11B5F">
          <w:rPr>
            <w:rStyle w:val="Hyperlink"/>
            <w:rFonts w:asciiTheme="majorHAnsi" w:hAnsiTheme="majorHAnsi" w:cs="Calibri"/>
            <w:b/>
            <w:bCs/>
            <w:i/>
            <w:iCs/>
            <w:sz w:val="18"/>
            <w:szCs w:val="18"/>
          </w:rPr>
          <w:t>https://itera-qa.azurewebsites.net/home/automation</w:t>
        </w:r>
      </w:hyperlink>
    </w:p>
    <w:p w:rsidR="00E11B5F" w:rsidRPr="00E11B5F" w:rsidRDefault="00E11B5F" w:rsidP="00E11B5F">
      <w:pPr>
        <w:pStyle w:val="NormalWeb"/>
        <w:spacing w:before="0" w:beforeAutospacing="0" w:after="0" w:afterAutospacing="0"/>
        <w:rPr>
          <w:rFonts w:asciiTheme="majorHAnsi" w:hAnsiTheme="majorHAnsi"/>
          <w:sz w:val="18"/>
          <w:szCs w:val="18"/>
        </w:rPr>
      </w:pPr>
      <w:hyperlink r:id="rId365" w:history="1">
        <w:r w:rsidRPr="00E11B5F">
          <w:rPr>
            <w:rStyle w:val="Hyperlink"/>
            <w:rFonts w:asciiTheme="majorHAnsi" w:hAnsiTheme="majorHAnsi" w:cs="Calibri"/>
            <w:b/>
            <w:bCs/>
            <w:i/>
            <w:iCs/>
            <w:sz w:val="18"/>
            <w:szCs w:val="18"/>
          </w:rPr>
          <w:t>https://the-internet.herokuapp.com/</w:t>
        </w:r>
      </w:hyperlink>
    </w:p>
    <w:p w:rsidR="00E11B5F" w:rsidRPr="00E11B5F" w:rsidRDefault="00E11B5F" w:rsidP="00E11B5F">
      <w:pPr>
        <w:pStyle w:val="NormalWeb"/>
        <w:spacing w:before="0" w:beforeAutospacing="0" w:after="0" w:afterAutospacing="0"/>
        <w:rPr>
          <w:rFonts w:asciiTheme="majorHAnsi" w:hAnsiTheme="majorHAnsi"/>
          <w:sz w:val="18"/>
          <w:szCs w:val="18"/>
        </w:rPr>
      </w:pPr>
      <w:hyperlink r:id="rId366" w:history="1">
        <w:r w:rsidRPr="00E11B5F">
          <w:rPr>
            <w:rStyle w:val="Hyperlink"/>
            <w:rFonts w:asciiTheme="majorHAnsi" w:hAnsiTheme="majorHAnsi" w:cs="Calibri"/>
            <w:b/>
            <w:bCs/>
            <w:i/>
            <w:iCs/>
            <w:sz w:val="18"/>
            <w:szCs w:val="18"/>
          </w:rPr>
          <w:t>https://www.globalsqa.com/demo-site/</w:t>
        </w:r>
      </w:hyperlink>
    </w:p>
    <w:p w:rsidR="00E11B5F" w:rsidRPr="00E11B5F" w:rsidRDefault="00E11B5F" w:rsidP="00E11B5F">
      <w:pPr>
        <w:pStyle w:val="NormalWeb"/>
        <w:spacing w:before="0" w:beforeAutospacing="0" w:after="0" w:afterAutospacing="0"/>
        <w:rPr>
          <w:rFonts w:asciiTheme="majorHAnsi" w:hAnsiTheme="majorHAnsi"/>
          <w:sz w:val="18"/>
          <w:szCs w:val="18"/>
        </w:rPr>
      </w:pPr>
      <w:hyperlink r:id="rId367" w:history="1">
        <w:r w:rsidRPr="00E11B5F">
          <w:rPr>
            <w:rStyle w:val="Hyperlink"/>
            <w:rFonts w:asciiTheme="majorHAnsi" w:hAnsiTheme="majorHAnsi" w:cs="Calibri"/>
            <w:b/>
            <w:bCs/>
            <w:i/>
            <w:iCs/>
            <w:sz w:val="18"/>
            <w:szCs w:val="18"/>
          </w:rPr>
          <w:t>https://testautomationpractice.blogspot.com/</w:t>
        </w:r>
      </w:hyperlink>
    </w:p>
    <w:p w:rsidR="00E11B5F" w:rsidRPr="00E11B5F" w:rsidRDefault="00E11B5F" w:rsidP="00E11B5F">
      <w:pPr>
        <w:pStyle w:val="NormalWeb"/>
        <w:spacing w:before="0" w:beforeAutospacing="0" w:after="0" w:afterAutospacing="0"/>
        <w:rPr>
          <w:rFonts w:asciiTheme="majorHAnsi" w:hAnsiTheme="majorHAnsi"/>
          <w:sz w:val="18"/>
          <w:szCs w:val="18"/>
        </w:rPr>
      </w:pPr>
      <w:hyperlink r:id="rId368" w:history="1">
        <w:r w:rsidRPr="00E11B5F">
          <w:rPr>
            <w:rStyle w:val="Hyperlink"/>
            <w:rFonts w:asciiTheme="majorHAnsi" w:hAnsiTheme="majorHAnsi" w:cs="Calibri"/>
            <w:b/>
            <w:bCs/>
            <w:i/>
            <w:iCs/>
            <w:sz w:val="18"/>
            <w:szCs w:val="18"/>
          </w:rPr>
          <w:t>https://www.saucedemo.com/</w:t>
        </w:r>
      </w:hyperlink>
    </w:p>
    <w:p w:rsidR="00E11B5F" w:rsidRPr="00E11B5F" w:rsidRDefault="00E11B5F" w:rsidP="00E11B5F">
      <w:pPr>
        <w:spacing w:after="0" w:line="240" w:lineRule="auto"/>
        <w:rPr>
          <w:rFonts w:asciiTheme="majorHAnsi" w:hAnsiTheme="majorHAnsi"/>
          <w:sz w:val="18"/>
          <w:szCs w:val="18"/>
        </w:rPr>
      </w:pPr>
    </w:p>
    <w:p w:rsidR="00E11B5F" w:rsidRPr="00E11B5F" w:rsidRDefault="00E11B5F" w:rsidP="00E11B5F">
      <w:pPr>
        <w:pStyle w:val="NormalWeb"/>
        <w:spacing w:before="0" w:beforeAutospacing="0" w:after="0" w:afterAutospacing="0"/>
        <w:rPr>
          <w:rFonts w:asciiTheme="majorHAnsi" w:hAnsiTheme="majorHAnsi"/>
          <w:sz w:val="18"/>
          <w:szCs w:val="18"/>
        </w:rPr>
      </w:pPr>
      <w:r w:rsidRPr="00E11B5F">
        <w:rPr>
          <w:rFonts w:asciiTheme="majorHAnsi" w:hAnsiTheme="majorHAnsi" w:cs="Calibri"/>
          <w:b/>
          <w:bCs/>
          <w:color w:val="000000"/>
          <w:sz w:val="18"/>
          <w:szCs w:val="18"/>
          <w:u w:val="single"/>
        </w:rPr>
        <w:t>Intermediate &amp; Advanced</w:t>
      </w:r>
    </w:p>
    <w:p w:rsidR="00E11B5F" w:rsidRPr="00E11B5F" w:rsidRDefault="00E11B5F" w:rsidP="00E11B5F">
      <w:pPr>
        <w:pStyle w:val="NormalWeb"/>
        <w:spacing w:before="0" w:beforeAutospacing="0" w:after="0" w:afterAutospacing="0"/>
        <w:rPr>
          <w:rFonts w:asciiTheme="majorHAnsi" w:hAnsiTheme="majorHAnsi"/>
          <w:sz w:val="18"/>
          <w:szCs w:val="18"/>
        </w:rPr>
      </w:pPr>
      <w:hyperlink r:id="rId369" w:history="1">
        <w:r w:rsidRPr="00E11B5F">
          <w:rPr>
            <w:rStyle w:val="Hyperlink"/>
            <w:rFonts w:asciiTheme="majorHAnsi" w:hAnsiTheme="majorHAnsi" w:cs="Calibri"/>
            <w:b/>
            <w:bCs/>
            <w:i/>
            <w:iCs/>
            <w:sz w:val="18"/>
            <w:szCs w:val="18"/>
          </w:rPr>
          <w:t>https://opensource-demo.orangehrmlive.com/</w:t>
        </w:r>
      </w:hyperlink>
    </w:p>
    <w:p w:rsidR="00E11B5F" w:rsidRPr="00E11B5F" w:rsidRDefault="00E11B5F" w:rsidP="00E11B5F">
      <w:pPr>
        <w:pStyle w:val="NormalWeb"/>
        <w:spacing w:before="0" w:beforeAutospacing="0" w:after="0" w:afterAutospacing="0"/>
        <w:rPr>
          <w:rFonts w:asciiTheme="majorHAnsi" w:hAnsiTheme="majorHAnsi"/>
          <w:sz w:val="18"/>
          <w:szCs w:val="18"/>
        </w:rPr>
      </w:pPr>
      <w:hyperlink r:id="rId370" w:history="1">
        <w:r w:rsidRPr="00E11B5F">
          <w:rPr>
            <w:rStyle w:val="Hyperlink"/>
            <w:rFonts w:asciiTheme="majorHAnsi" w:hAnsiTheme="majorHAnsi" w:cs="Calibri"/>
            <w:b/>
            <w:bCs/>
            <w:i/>
            <w:iCs/>
            <w:sz w:val="18"/>
            <w:szCs w:val="18"/>
          </w:rPr>
          <w:t>http://demo.nopcommerce.com/</w:t>
        </w:r>
      </w:hyperlink>
    </w:p>
    <w:p w:rsidR="00E11B5F" w:rsidRPr="00E11B5F" w:rsidRDefault="00E11B5F" w:rsidP="00E11B5F">
      <w:pPr>
        <w:pStyle w:val="NormalWeb"/>
        <w:spacing w:before="0" w:beforeAutospacing="0" w:after="0" w:afterAutospacing="0"/>
        <w:rPr>
          <w:rFonts w:asciiTheme="majorHAnsi" w:hAnsiTheme="majorHAnsi"/>
          <w:sz w:val="18"/>
          <w:szCs w:val="18"/>
        </w:rPr>
      </w:pPr>
      <w:hyperlink r:id="rId371" w:history="1">
        <w:r w:rsidRPr="00E11B5F">
          <w:rPr>
            <w:rStyle w:val="Hyperlink"/>
            <w:rFonts w:asciiTheme="majorHAnsi" w:hAnsiTheme="majorHAnsi" w:cs="Calibri"/>
            <w:b/>
            <w:bCs/>
            <w:i/>
            <w:iCs/>
            <w:sz w:val="18"/>
            <w:szCs w:val="18"/>
          </w:rPr>
          <w:t>http://admin-demo.nopcommerce.com/</w:t>
        </w:r>
      </w:hyperlink>
    </w:p>
    <w:p w:rsidR="00E11B5F" w:rsidRPr="00E11B5F" w:rsidRDefault="00E11B5F" w:rsidP="00E11B5F">
      <w:pPr>
        <w:pStyle w:val="NormalWeb"/>
        <w:spacing w:before="0" w:beforeAutospacing="0" w:after="0" w:afterAutospacing="0"/>
        <w:rPr>
          <w:rFonts w:asciiTheme="majorHAnsi" w:hAnsiTheme="majorHAnsi"/>
          <w:sz w:val="18"/>
          <w:szCs w:val="18"/>
        </w:rPr>
      </w:pPr>
      <w:hyperlink r:id="rId372" w:history="1">
        <w:r w:rsidRPr="00E11B5F">
          <w:rPr>
            <w:rStyle w:val="Hyperlink"/>
            <w:rFonts w:asciiTheme="majorHAnsi" w:hAnsiTheme="majorHAnsi" w:cs="Calibri"/>
            <w:b/>
            <w:bCs/>
            <w:i/>
            <w:iCs/>
            <w:sz w:val="18"/>
            <w:szCs w:val="18"/>
          </w:rPr>
          <w:t>https://demo.opencart.com/</w:t>
        </w:r>
      </w:hyperlink>
    </w:p>
    <w:p w:rsidR="00E11B5F" w:rsidRPr="00E11B5F" w:rsidRDefault="00E11B5F" w:rsidP="00E11B5F">
      <w:pPr>
        <w:pStyle w:val="NormalWeb"/>
        <w:spacing w:before="0" w:beforeAutospacing="0" w:after="0" w:afterAutospacing="0"/>
        <w:rPr>
          <w:rFonts w:asciiTheme="majorHAnsi" w:hAnsiTheme="majorHAnsi"/>
          <w:sz w:val="18"/>
          <w:szCs w:val="18"/>
        </w:rPr>
      </w:pPr>
      <w:hyperlink r:id="rId373" w:history="1">
        <w:r w:rsidRPr="00E11B5F">
          <w:rPr>
            <w:rStyle w:val="Hyperlink"/>
            <w:rFonts w:asciiTheme="majorHAnsi" w:hAnsiTheme="majorHAnsi" w:cs="Calibri"/>
            <w:b/>
            <w:bCs/>
            <w:i/>
            <w:iCs/>
            <w:sz w:val="18"/>
            <w:szCs w:val="18"/>
          </w:rPr>
          <w:t>https://demo.opencart.com/admin/</w:t>
        </w:r>
      </w:hyperlink>
    </w:p>
    <w:p w:rsidR="00E11B5F" w:rsidRPr="00E11B5F" w:rsidRDefault="00E11B5F" w:rsidP="00E11B5F">
      <w:pPr>
        <w:pStyle w:val="NormalWeb"/>
        <w:spacing w:before="0" w:beforeAutospacing="0" w:after="0" w:afterAutospacing="0"/>
        <w:rPr>
          <w:rFonts w:asciiTheme="majorHAnsi" w:hAnsiTheme="majorHAnsi"/>
          <w:sz w:val="18"/>
          <w:szCs w:val="18"/>
        </w:rPr>
      </w:pPr>
      <w:hyperlink r:id="rId374" w:history="1">
        <w:r w:rsidRPr="00E11B5F">
          <w:rPr>
            <w:rStyle w:val="Hyperlink"/>
            <w:rFonts w:asciiTheme="majorHAnsi" w:hAnsiTheme="majorHAnsi" w:cs="Calibri"/>
            <w:b/>
            <w:bCs/>
            <w:i/>
            <w:iCs/>
            <w:sz w:val="18"/>
            <w:szCs w:val="18"/>
          </w:rPr>
          <w:t>http://automationpractice.com/</w:t>
        </w:r>
      </w:hyperlink>
    </w:p>
    <w:p w:rsidR="00E11B5F" w:rsidRPr="00E11B5F" w:rsidRDefault="00E11B5F" w:rsidP="00E11B5F">
      <w:pPr>
        <w:pStyle w:val="NormalWeb"/>
        <w:spacing w:before="0" w:beforeAutospacing="0" w:after="0" w:afterAutospacing="0"/>
        <w:rPr>
          <w:rFonts w:asciiTheme="majorHAnsi" w:hAnsiTheme="majorHAnsi"/>
          <w:sz w:val="18"/>
          <w:szCs w:val="18"/>
        </w:rPr>
      </w:pPr>
      <w:hyperlink r:id="rId375" w:history="1">
        <w:r w:rsidRPr="00E11B5F">
          <w:rPr>
            <w:rStyle w:val="Hyperlink"/>
            <w:rFonts w:asciiTheme="majorHAnsi" w:hAnsiTheme="majorHAnsi" w:cs="Calibri"/>
            <w:b/>
            <w:bCs/>
            <w:i/>
            <w:iCs/>
            <w:sz w:val="18"/>
            <w:szCs w:val="18"/>
          </w:rPr>
          <w:t>http://live.demoguru99.com/</w:t>
        </w:r>
      </w:hyperlink>
    </w:p>
    <w:p w:rsidR="00E11B5F" w:rsidRPr="00E11B5F" w:rsidRDefault="00E11B5F" w:rsidP="00E11B5F">
      <w:pPr>
        <w:spacing w:after="0" w:line="240" w:lineRule="auto"/>
        <w:rPr>
          <w:rFonts w:asciiTheme="majorHAnsi" w:hAnsiTheme="majorHAnsi"/>
          <w:sz w:val="18"/>
          <w:szCs w:val="18"/>
        </w:rPr>
      </w:pPr>
    </w:p>
    <w:p w:rsidR="004D3204" w:rsidRPr="00E11B5F" w:rsidRDefault="004D3204" w:rsidP="00E11B5F">
      <w:pPr>
        <w:shd w:val="clear" w:color="auto" w:fill="FFFFFF"/>
        <w:spacing w:after="0" w:line="240" w:lineRule="auto"/>
        <w:textAlignment w:val="baseline"/>
        <w:rPr>
          <w:rFonts w:asciiTheme="majorHAnsi" w:hAnsiTheme="majorHAnsi"/>
          <w:b/>
          <w:color w:val="757575"/>
          <w:sz w:val="18"/>
          <w:szCs w:val="18"/>
        </w:rPr>
      </w:pPr>
    </w:p>
    <w:sectPr w:rsidR="004D3204" w:rsidRPr="00E11B5F" w:rsidSect="00975697">
      <w:pgSz w:w="12240" w:h="15840"/>
      <w:pgMar w:top="720" w:right="720" w:bottom="720" w:left="720"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E187F"/>
    <w:multiLevelType w:val="multilevel"/>
    <w:tmpl w:val="D2661D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007830CA"/>
    <w:multiLevelType w:val="multilevel"/>
    <w:tmpl w:val="DCE0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8A4B13"/>
    <w:multiLevelType w:val="multilevel"/>
    <w:tmpl w:val="B240D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7037E8"/>
    <w:multiLevelType w:val="multilevel"/>
    <w:tmpl w:val="F594A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BC6E82"/>
    <w:multiLevelType w:val="multilevel"/>
    <w:tmpl w:val="805E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403259"/>
    <w:multiLevelType w:val="multilevel"/>
    <w:tmpl w:val="71821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4D6290E"/>
    <w:multiLevelType w:val="multilevel"/>
    <w:tmpl w:val="7DA6E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4FC67F0"/>
    <w:multiLevelType w:val="multilevel"/>
    <w:tmpl w:val="6A548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5471F81"/>
    <w:multiLevelType w:val="multilevel"/>
    <w:tmpl w:val="91A26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A1D39D3"/>
    <w:multiLevelType w:val="multilevel"/>
    <w:tmpl w:val="113CA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BAD2A6D"/>
    <w:multiLevelType w:val="multilevel"/>
    <w:tmpl w:val="A44A4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BE80133"/>
    <w:multiLevelType w:val="multilevel"/>
    <w:tmpl w:val="6AE4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DB059C9"/>
    <w:multiLevelType w:val="multilevel"/>
    <w:tmpl w:val="585C2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0042504"/>
    <w:multiLevelType w:val="multilevel"/>
    <w:tmpl w:val="76529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03612CE"/>
    <w:multiLevelType w:val="multilevel"/>
    <w:tmpl w:val="398C1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07871FB"/>
    <w:multiLevelType w:val="multilevel"/>
    <w:tmpl w:val="F7FE5C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nsid w:val="13111E98"/>
    <w:multiLevelType w:val="multilevel"/>
    <w:tmpl w:val="C9206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34C77CC"/>
    <w:multiLevelType w:val="multilevel"/>
    <w:tmpl w:val="2724E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40C3810"/>
    <w:multiLevelType w:val="multilevel"/>
    <w:tmpl w:val="1E201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4176594"/>
    <w:multiLevelType w:val="multilevel"/>
    <w:tmpl w:val="56161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4A70630"/>
    <w:multiLevelType w:val="multilevel"/>
    <w:tmpl w:val="FDB6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74B5D40"/>
    <w:multiLevelType w:val="multilevel"/>
    <w:tmpl w:val="6B54C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8262CC8"/>
    <w:multiLevelType w:val="multilevel"/>
    <w:tmpl w:val="64EC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8982931"/>
    <w:multiLevelType w:val="multilevel"/>
    <w:tmpl w:val="E6EC8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9436624"/>
    <w:multiLevelType w:val="multilevel"/>
    <w:tmpl w:val="5DE44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B610AB1"/>
    <w:multiLevelType w:val="multilevel"/>
    <w:tmpl w:val="9E1E6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BAA72F0"/>
    <w:multiLevelType w:val="multilevel"/>
    <w:tmpl w:val="667AC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C1E68F8"/>
    <w:multiLevelType w:val="multilevel"/>
    <w:tmpl w:val="5C68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C9D6348"/>
    <w:multiLevelType w:val="multilevel"/>
    <w:tmpl w:val="3D622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F553D5A"/>
    <w:multiLevelType w:val="multilevel"/>
    <w:tmpl w:val="E71C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05062C2"/>
    <w:multiLevelType w:val="multilevel"/>
    <w:tmpl w:val="E4485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0906495"/>
    <w:multiLevelType w:val="multilevel"/>
    <w:tmpl w:val="D9E60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1D802B1"/>
    <w:multiLevelType w:val="multilevel"/>
    <w:tmpl w:val="D06E9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4D70CBE"/>
    <w:multiLevelType w:val="multilevel"/>
    <w:tmpl w:val="0B6C8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5560FF2"/>
    <w:multiLevelType w:val="multilevel"/>
    <w:tmpl w:val="AECC5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61651D8"/>
    <w:multiLevelType w:val="multilevel"/>
    <w:tmpl w:val="28D85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7687429"/>
    <w:multiLevelType w:val="multilevel"/>
    <w:tmpl w:val="4AAAE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80346E3"/>
    <w:multiLevelType w:val="multilevel"/>
    <w:tmpl w:val="7BCA7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9671978"/>
    <w:multiLevelType w:val="multilevel"/>
    <w:tmpl w:val="9028E8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nsid w:val="2C8C39A5"/>
    <w:multiLevelType w:val="multilevel"/>
    <w:tmpl w:val="37368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CC77F4A"/>
    <w:multiLevelType w:val="multilevel"/>
    <w:tmpl w:val="07046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19444C5"/>
    <w:multiLevelType w:val="multilevel"/>
    <w:tmpl w:val="E7AA0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31EB33DB"/>
    <w:multiLevelType w:val="multilevel"/>
    <w:tmpl w:val="1A22C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43F2283"/>
    <w:multiLevelType w:val="multilevel"/>
    <w:tmpl w:val="805EF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348D38A4"/>
    <w:multiLevelType w:val="multilevel"/>
    <w:tmpl w:val="53044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4D63425"/>
    <w:multiLevelType w:val="multilevel"/>
    <w:tmpl w:val="45BE0D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6580611"/>
    <w:multiLevelType w:val="multilevel"/>
    <w:tmpl w:val="E8468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7E62B24"/>
    <w:multiLevelType w:val="multilevel"/>
    <w:tmpl w:val="97924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87C2E38"/>
    <w:multiLevelType w:val="multilevel"/>
    <w:tmpl w:val="8C8E9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ACA241C"/>
    <w:multiLevelType w:val="multilevel"/>
    <w:tmpl w:val="EB4E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BB8303B"/>
    <w:multiLevelType w:val="multilevel"/>
    <w:tmpl w:val="E3F26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C792BC5"/>
    <w:multiLevelType w:val="multilevel"/>
    <w:tmpl w:val="D71AA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C9311DB"/>
    <w:multiLevelType w:val="multilevel"/>
    <w:tmpl w:val="4CE67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3E5917B8"/>
    <w:multiLevelType w:val="multilevel"/>
    <w:tmpl w:val="2C7CF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3F013E3C"/>
    <w:multiLevelType w:val="multilevel"/>
    <w:tmpl w:val="6FAA3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3F0E3659"/>
    <w:multiLevelType w:val="multilevel"/>
    <w:tmpl w:val="7008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3F222FE4"/>
    <w:multiLevelType w:val="multilevel"/>
    <w:tmpl w:val="1100A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3F4F6EAD"/>
    <w:multiLevelType w:val="multilevel"/>
    <w:tmpl w:val="69AC8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6BF3E6B"/>
    <w:multiLevelType w:val="multilevel"/>
    <w:tmpl w:val="C4DA5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76C2FAE"/>
    <w:multiLevelType w:val="multilevel"/>
    <w:tmpl w:val="C074B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78B72C4"/>
    <w:multiLevelType w:val="multilevel"/>
    <w:tmpl w:val="50FC3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8064A32"/>
    <w:multiLevelType w:val="multilevel"/>
    <w:tmpl w:val="60D43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8825BCF"/>
    <w:multiLevelType w:val="multilevel"/>
    <w:tmpl w:val="E1089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88738C1"/>
    <w:multiLevelType w:val="multilevel"/>
    <w:tmpl w:val="043240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A62648A"/>
    <w:multiLevelType w:val="multilevel"/>
    <w:tmpl w:val="93DCF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BAD009D"/>
    <w:multiLevelType w:val="multilevel"/>
    <w:tmpl w:val="45FAE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C0513BF"/>
    <w:multiLevelType w:val="multilevel"/>
    <w:tmpl w:val="93CA13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DFF6840"/>
    <w:multiLevelType w:val="multilevel"/>
    <w:tmpl w:val="74B81E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4EE7321D"/>
    <w:multiLevelType w:val="multilevel"/>
    <w:tmpl w:val="875EA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03B1E99"/>
    <w:multiLevelType w:val="multilevel"/>
    <w:tmpl w:val="11067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504060B8"/>
    <w:multiLevelType w:val="multilevel"/>
    <w:tmpl w:val="7AF813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50982093"/>
    <w:multiLevelType w:val="multilevel"/>
    <w:tmpl w:val="D1F2F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51D47ACF"/>
    <w:multiLevelType w:val="multilevel"/>
    <w:tmpl w:val="41A85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52820DA3"/>
    <w:multiLevelType w:val="multilevel"/>
    <w:tmpl w:val="C0C85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5AB343F6"/>
    <w:multiLevelType w:val="multilevel"/>
    <w:tmpl w:val="FD3C6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AF76E31"/>
    <w:multiLevelType w:val="multilevel"/>
    <w:tmpl w:val="52D6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5B6F69DD"/>
    <w:multiLevelType w:val="multilevel"/>
    <w:tmpl w:val="23C816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
    <w:nsid w:val="5B97775D"/>
    <w:multiLevelType w:val="multilevel"/>
    <w:tmpl w:val="F18C4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C0A2AC6"/>
    <w:multiLevelType w:val="multilevel"/>
    <w:tmpl w:val="55609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5E676316"/>
    <w:multiLevelType w:val="multilevel"/>
    <w:tmpl w:val="39A6E5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643354AC"/>
    <w:multiLevelType w:val="multilevel"/>
    <w:tmpl w:val="15E8A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653D203F"/>
    <w:multiLevelType w:val="multilevel"/>
    <w:tmpl w:val="82403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66713873"/>
    <w:multiLevelType w:val="multilevel"/>
    <w:tmpl w:val="96B87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6761520B"/>
    <w:multiLevelType w:val="multilevel"/>
    <w:tmpl w:val="6B6EE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8096FA3"/>
    <w:multiLevelType w:val="multilevel"/>
    <w:tmpl w:val="1CA8D5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68874AE6"/>
    <w:multiLevelType w:val="multilevel"/>
    <w:tmpl w:val="2196F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6DB16691"/>
    <w:multiLevelType w:val="multilevel"/>
    <w:tmpl w:val="245C4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6EEF17C7"/>
    <w:multiLevelType w:val="multilevel"/>
    <w:tmpl w:val="D8141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6F1964D2"/>
    <w:multiLevelType w:val="multilevel"/>
    <w:tmpl w:val="56962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733D2E4E"/>
    <w:multiLevelType w:val="multilevel"/>
    <w:tmpl w:val="3CB4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4216AFA"/>
    <w:multiLevelType w:val="multilevel"/>
    <w:tmpl w:val="7E0CF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750C2301"/>
    <w:multiLevelType w:val="multilevel"/>
    <w:tmpl w:val="3DA2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757B498B"/>
    <w:multiLevelType w:val="multilevel"/>
    <w:tmpl w:val="3E5A6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758D70BC"/>
    <w:multiLevelType w:val="multilevel"/>
    <w:tmpl w:val="3F7CD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75CB363B"/>
    <w:multiLevelType w:val="multilevel"/>
    <w:tmpl w:val="5C8CE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77693EF5"/>
    <w:multiLevelType w:val="multilevel"/>
    <w:tmpl w:val="FC48E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787F010C"/>
    <w:multiLevelType w:val="multilevel"/>
    <w:tmpl w:val="AE50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78966B58"/>
    <w:multiLevelType w:val="multilevel"/>
    <w:tmpl w:val="B90ED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2"/>
  </w:num>
  <w:num w:numId="2">
    <w:abstractNumId w:val="85"/>
  </w:num>
  <w:num w:numId="3">
    <w:abstractNumId w:val="90"/>
  </w:num>
  <w:num w:numId="4">
    <w:abstractNumId w:val="71"/>
  </w:num>
  <w:num w:numId="5">
    <w:abstractNumId w:val="70"/>
  </w:num>
  <w:num w:numId="6">
    <w:abstractNumId w:val="79"/>
  </w:num>
  <w:num w:numId="7">
    <w:abstractNumId w:val="84"/>
  </w:num>
  <w:num w:numId="8">
    <w:abstractNumId w:val="37"/>
  </w:num>
  <w:num w:numId="9">
    <w:abstractNumId w:val="43"/>
  </w:num>
  <w:num w:numId="10">
    <w:abstractNumId w:val="81"/>
  </w:num>
  <w:num w:numId="11">
    <w:abstractNumId w:val="77"/>
  </w:num>
  <w:num w:numId="12">
    <w:abstractNumId w:val="82"/>
  </w:num>
  <w:num w:numId="13">
    <w:abstractNumId w:val="64"/>
  </w:num>
  <w:num w:numId="14">
    <w:abstractNumId w:val="34"/>
  </w:num>
  <w:num w:numId="15">
    <w:abstractNumId w:val="57"/>
  </w:num>
  <w:num w:numId="16">
    <w:abstractNumId w:val="45"/>
  </w:num>
  <w:num w:numId="17">
    <w:abstractNumId w:val="67"/>
  </w:num>
  <w:num w:numId="18">
    <w:abstractNumId w:val="63"/>
  </w:num>
  <w:num w:numId="19">
    <w:abstractNumId w:val="66"/>
  </w:num>
  <w:num w:numId="20">
    <w:abstractNumId w:val="88"/>
  </w:num>
  <w:num w:numId="21">
    <w:abstractNumId w:val="5"/>
  </w:num>
  <w:num w:numId="22">
    <w:abstractNumId w:val="33"/>
  </w:num>
  <w:num w:numId="23">
    <w:abstractNumId w:val="16"/>
  </w:num>
  <w:num w:numId="24">
    <w:abstractNumId w:val="26"/>
  </w:num>
  <w:num w:numId="25">
    <w:abstractNumId w:val="7"/>
  </w:num>
  <w:num w:numId="26">
    <w:abstractNumId w:val="40"/>
  </w:num>
  <w:num w:numId="27">
    <w:abstractNumId w:val="54"/>
  </w:num>
  <w:num w:numId="28">
    <w:abstractNumId w:val="53"/>
  </w:num>
  <w:num w:numId="29">
    <w:abstractNumId w:val="41"/>
  </w:num>
  <w:num w:numId="30">
    <w:abstractNumId w:val="4"/>
  </w:num>
  <w:num w:numId="31">
    <w:abstractNumId w:val="56"/>
  </w:num>
  <w:num w:numId="32">
    <w:abstractNumId w:val="96"/>
  </w:num>
  <w:num w:numId="33">
    <w:abstractNumId w:val="73"/>
  </w:num>
  <w:num w:numId="34">
    <w:abstractNumId w:val="80"/>
  </w:num>
  <w:num w:numId="35">
    <w:abstractNumId w:val="72"/>
  </w:num>
  <w:num w:numId="36">
    <w:abstractNumId w:val="36"/>
  </w:num>
  <w:num w:numId="37">
    <w:abstractNumId w:val="31"/>
  </w:num>
  <w:num w:numId="38">
    <w:abstractNumId w:val="47"/>
  </w:num>
  <w:num w:numId="39">
    <w:abstractNumId w:val="48"/>
  </w:num>
  <w:num w:numId="40">
    <w:abstractNumId w:val="61"/>
  </w:num>
  <w:num w:numId="41">
    <w:abstractNumId w:val="27"/>
  </w:num>
  <w:num w:numId="42">
    <w:abstractNumId w:val="28"/>
  </w:num>
  <w:num w:numId="43">
    <w:abstractNumId w:val="29"/>
  </w:num>
  <w:num w:numId="44">
    <w:abstractNumId w:val="89"/>
  </w:num>
  <w:num w:numId="45">
    <w:abstractNumId w:val="44"/>
  </w:num>
  <w:num w:numId="46">
    <w:abstractNumId w:val="24"/>
  </w:num>
  <w:num w:numId="47">
    <w:abstractNumId w:val="19"/>
  </w:num>
  <w:num w:numId="48">
    <w:abstractNumId w:val="14"/>
  </w:num>
  <w:num w:numId="49">
    <w:abstractNumId w:val="32"/>
  </w:num>
  <w:num w:numId="50">
    <w:abstractNumId w:val="15"/>
  </w:num>
  <w:num w:numId="51">
    <w:abstractNumId w:val="38"/>
  </w:num>
  <w:num w:numId="52">
    <w:abstractNumId w:val="0"/>
  </w:num>
  <w:num w:numId="53">
    <w:abstractNumId w:val="76"/>
  </w:num>
  <w:num w:numId="54">
    <w:abstractNumId w:val="11"/>
  </w:num>
  <w:num w:numId="55">
    <w:abstractNumId w:val="25"/>
  </w:num>
  <w:num w:numId="56">
    <w:abstractNumId w:val="21"/>
  </w:num>
  <w:num w:numId="57">
    <w:abstractNumId w:val="83"/>
  </w:num>
  <w:num w:numId="58">
    <w:abstractNumId w:val="50"/>
  </w:num>
  <w:num w:numId="59">
    <w:abstractNumId w:val="8"/>
  </w:num>
  <w:num w:numId="60">
    <w:abstractNumId w:val="46"/>
  </w:num>
  <w:num w:numId="61">
    <w:abstractNumId w:val="13"/>
  </w:num>
  <w:num w:numId="62">
    <w:abstractNumId w:val="91"/>
  </w:num>
  <w:num w:numId="63">
    <w:abstractNumId w:val="3"/>
  </w:num>
  <w:num w:numId="64">
    <w:abstractNumId w:val="10"/>
  </w:num>
  <w:num w:numId="65">
    <w:abstractNumId w:val="30"/>
  </w:num>
  <w:num w:numId="66">
    <w:abstractNumId w:val="69"/>
  </w:num>
  <w:num w:numId="67">
    <w:abstractNumId w:val="2"/>
  </w:num>
  <w:num w:numId="68">
    <w:abstractNumId w:val="58"/>
  </w:num>
  <w:num w:numId="69">
    <w:abstractNumId w:val="49"/>
  </w:num>
  <w:num w:numId="70">
    <w:abstractNumId w:val="42"/>
  </w:num>
  <w:num w:numId="71">
    <w:abstractNumId w:val="39"/>
  </w:num>
  <w:num w:numId="72">
    <w:abstractNumId w:val="62"/>
  </w:num>
  <w:num w:numId="73">
    <w:abstractNumId w:val="9"/>
  </w:num>
  <w:num w:numId="74">
    <w:abstractNumId w:val="12"/>
  </w:num>
  <w:num w:numId="75">
    <w:abstractNumId w:val="94"/>
  </w:num>
  <w:num w:numId="76">
    <w:abstractNumId w:val="97"/>
  </w:num>
  <w:num w:numId="77">
    <w:abstractNumId w:val="55"/>
  </w:num>
  <w:num w:numId="78">
    <w:abstractNumId w:val="20"/>
  </w:num>
  <w:num w:numId="79">
    <w:abstractNumId w:val="68"/>
  </w:num>
  <w:num w:numId="80">
    <w:abstractNumId w:val="59"/>
  </w:num>
  <w:num w:numId="81">
    <w:abstractNumId w:val="1"/>
  </w:num>
  <w:num w:numId="82">
    <w:abstractNumId w:val="51"/>
  </w:num>
  <w:num w:numId="83">
    <w:abstractNumId w:val="86"/>
  </w:num>
  <w:num w:numId="84">
    <w:abstractNumId w:val="17"/>
  </w:num>
  <w:num w:numId="85">
    <w:abstractNumId w:val="93"/>
  </w:num>
  <w:num w:numId="86">
    <w:abstractNumId w:val="6"/>
  </w:num>
  <w:num w:numId="87">
    <w:abstractNumId w:val="65"/>
  </w:num>
  <w:num w:numId="88">
    <w:abstractNumId w:val="74"/>
  </w:num>
  <w:num w:numId="89">
    <w:abstractNumId w:val="22"/>
  </w:num>
  <w:num w:numId="90">
    <w:abstractNumId w:val="18"/>
  </w:num>
  <w:num w:numId="91">
    <w:abstractNumId w:val="95"/>
  </w:num>
  <w:num w:numId="92">
    <w:abstractNumId w:val="75"/>
  </w:num>
  <w:num w:numId="93">
    <w:abstractNumId w:val="78"/>
  </w:num>
  <w:num w:numId="94">
    <w:abstractNumId w:val="23"/>
  </w:num>
  <w:num w:numId="95">
    <w:abstractNumId w:val="92"/>
  </w:num>
  <w:num w:numId="96">
    <w:abstractNumId w:val="87"/>
  </w:num>
  <w:num w:numId="97">
    <w:abstractNumId w:val="60"/>
  </w:num>
  <w:num w:numId="98">
    <w:abstractNumId w:val="35"/>
  </w:num>
  <w:numIdMacAtCleanup w:val="9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hideSpellingErrors/>
  <w:defaultTabStop w:val="720"/>
  <w:drawingGridHorizontalSpacing w:val="110"/>
  <w:displayHorizontalDrawingGridEvery w:val="2"/>
  <w:characterSpacingControl w:val="doNotCompress"/>
  <w:compat/>
  <w:rsids>
    <w:rsidRoot w:val="001A2235"/>
    <w:rsid w:val="00081B00"/>
    <w:rsid w:val="000A0586"/>
    <w:rsid w:val="000E5A12"/>
    <w:rsid w:val="000F195D"/>
    <w:rsid w:val="0010648C"/>
    <w:rsid w:val="00150A1D"/>
    <w:rsid w:val="001A2235"/>
    <w:rsid w:val="001E17BA"/>
    <w:rsid w:val="001F1C85"/>
    <w:rsid w:val="002E24DB"/>
    <w:rsid w:val="002F3A24"/>
    <w:rsid w:val="003371D3"/>
    <w:rsid w:val="0036653C"/>
    <w:rsid w:val="00385E6F"/>
    <w:rsid w:val="003B1DB5"/>
    <w:rsid w:val="0044213A"/>
    <w:rsid w:val="004438B9"/>
    <w:rsid w:val="00455206"/>
    <w:rsid w:val="004D3204"/>
    <w:rsid w:val="004D5EBE"/>
    <w:rsid w:val="005817A7"/>
    <w:rsid w:val="00593048"/>
    <w:rsid w:val="005E549B"/>
    <w:rsid w:val="00745597"/>
    <w:rsid w:val="0078604B"/>
    <w:rsid w:val="0081381B"/>
    <w:rsid w:val="00824E23"/>
    <w:rsid w:val="00851B39"/>
    <w:rsid w:val="008A356E"/>
    <w:rsid w:val="008C1076"/>
    <w:rsid w:val="00975697"/>
    <w:rsid w:val="00996CB0"/>
    <w:rsid w:val="009D55B9"/>
    <w:rsid w:val="009F0908"/>
    <w:rsid w:val="009F1A33"/>
    <w:rsid w:val="00A279F3"/>
    <w:rsid w:val="00A372B7"/>
    <w:rsid w:val="00A45BAC"/>
    <w:rsid w:val="00AB495B"/>
    <w:rsid w:val="00AC0D34"/>
    <w:rsid w:val="00AC3E2C"/>
    <w:rsid w:val="00B27290"/>
    <w:rsid w:val="00B600B1"/>
    <w:rsid w:val="00BA6D18"/>
    <w:rsid w:val="00BB264C"/>
    <w:rsid w:val="00C87CD4"/>
    <w:rsid w:val="00CB222F"/>
    <w:rsid w:val="00CF7305"/>
    <w:rsid w:val="00D540D3"/>
    <w:rsid w:val="00D634B6"/>
    <w:rsid w:val="00DA643B"/>
    <w:rsid w:val="00DF72C0"/>
    <w:rsid w:val="00E11B5F"/>
    <w:rsid w:val="00E65551"/>
    <w:rsid w:val="00E81941"/>
    <w:rsid w:val="00F03A75"/>
    <w:rsid w:val="00FC29F3"/>
    <w:rsid w:val="00FC326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549B"/>
  </w:style>
  <w:style w:type="paragraph" w:styleId="Heading1">
    <w:name w:val="heading 1"/>
    <w:basedOn w:val="Normal"/>
    <w:link w:val="Heading1Char"/>
    <w:uiPriority w:val="9"/>
    <w:qFormat/>
    <w:rsid w:val="001A223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1A223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97569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817A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600B1"/>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96CB0"/>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223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1A223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7569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817A7"/>
    <w:rPr>
      <w:rFonts w:asciiTheme="majorHAnsi" w:eastAsiaTheme="majorEastAsia" w:hAnsiTheme="majorHAnsi" w:cstheme="majorBidi"/>
      <w:b/>
      <w:bCs/>
      <w:i/>
      <w:iCs/>
      <w:color w:val="4F81BD" w:themeColor="accent1"/>
    </w:rPr>
  </w:style>
  <w:style w:type="paragraph" w:styleId="NormalWeb">
    <w:name w:val="Normal (Web)"/>
    <w:basedOn w:val="Normal"/>
    <w:uiPriority w:val="99"/>
    <w:unhideWhenUsed/>
    <w:rsid w:val="001A223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A2235"/>
    <w:rPr>
      <w:b/>
      <w:bCs/>
    </w:rPr>
  </w:style>
  <w:style w:type="character" w:styleId="Hyperlink">
    <w:name w:val="Hyperlink"/>
    <w:basedOn w:val="DefaultParagraphFont"/>
    <w:uiPriority w:val="99"/>
    <w:unhideWhenUsed/>
    <w:rsid w:val="001A2235"/>
    <w:rPr>
      <w:color w:val="0000FF"/>
      <w:u w:val="single"/>
    </w:rPr>
  </w:style>
  <w:style w:type="character" w:customStyle="1" w:styleId="keyword">
    <w:name w:val="keyword"/>
    <w:basedOn w:val="DefaultParagraphFont"/>
    <w:rsid w:val="001A2235"/>
  </w:style>
  <w:style w:type="character" w:customStyle="1" w:styleId="comment">
    <w:name w:val="comment"/>
    <w:basedOn w:val="DefaultParagraphFont"/>
    <w:rsid w:val="001A2235"/>
  </w:style>
  <w:style w:type="paragraph" w:styleId="HTMLPreformatted">
    <w:name w:val="HTML Preformatted"/>
    <w:basedOn w:val="Normal"/>
    <w:link w:val="HTMLPreformattedChar"/>
    <w:uiPriority w:val="99"/>
    <w:unhideWhenUsed/>
    <w:rsid w:val="001A22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A2235"/>
    <w:rPr>
      <w:rFonts w:ascii="Courier New" w:eastAsia="Times New Roman" w:hAnsi="Courier New" w:cs="Courier New"/>
      <w:sz w:val="20"/>
      <w:szCs w:val="20"/>
    </w:rPr>
  </w:style>
  <w:style w:type="character" w:customStyle="1" w:styleId="number">
    <w:name w:val="number"/>
    <w:basedOn w:val="DefaultParagraphFont"/>
    <w:rsid w:val="001A2235"/>
  </w:style>
  <w:style w:type="character" w:customStyle="1" w:styleId="string">
    <w:name w:val="string"/>
    <w:basedOn w:val="DefaultParagraphFont"/>
    <w:rsid w:val="001A2235"/>
  </w:style>
  <w:style w:type="paragraph" w:styleId="BalloonText">
    <w:name w:val="Balloon Text"/>
    <w:basedOn w:val="Normal"/>
    <w:link w:val="BalloonTextChar"/>
    <w:uiPriority w:val="99"/>
    <w:semiHidden/>
    <w:unhideWhenUsed/>
    <w:rsid w:val="005817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17A7"/>
    <w:rPr>
      <w:rFonts w:ascii="Tahoma" w:hAnsi="Tahoma" w:cs="Tahoma"/>
      <w:sz w:val="16"/>
      <w:szCs w:val="16"/>
    </w:rPr>
  </w:style>
  <w:style w:type="character" w:styleId="Emphasis">
    <w:name w:val="Emphasis"/>
    <w:basedOn w:val="DefaultParagraphFont"/>
    <w:uiPriority w:val="20"/>
    <w:qFormat/>
    <w:rsid w:val="005817A7"/>
    <w:rPr>
      <w:i/>
      <w:iCs/>
    </w:rPr>
  </w:style>
  <w:style w:type="character" w:customStyle="1" w:styleId="special">
    <w:name w:val="special"/>
    <w:basedOn w:val="DefaultParagraphFont"/>
    <w:rsid w:val="005817A7"/>
  </w:style>
  <w:style w:type="character" w:customStyle="1" w:styleId="vjs-icon-placeholder">
    <w:name w:val="vjs-icon-placeholder"/>
    <w:basedOn w:val="DefaultParagraphFont"/>
    <w:rsid w:val="00B27290"/>
  </w:style>
  <w:style w:type="character" w:customStyle="1" w:styleId="vjs-control-text">
    <w:name w:val="vjs-control-text"/>
    <w:basedOn w:val="DefaultParagraphFont"/>
    <w:rsid w:val="00B27290"/>
  </w:style>
  <w:style w:type="character" w:customStyle="1" w:styleId="nexttopictext">
    <w:name w:val="nexttopictext"/>
    <w:basedOn w:val="DefaultParagraphFont"/>
    <w:rsid w:val="00B27290"/>
  </w:style>
  <w:style w:type="character" w:customStyle="1" w:styleId="nexttopiclink">
    <w:name w:val="nexttopiclink"/>
    <w:basedOn w:val="DefaultParagraphFont"/>
    <w:rsid w:val="00B27290"/>
  </w:style>
  <w:style w:type="character" w:styleId="FollowedHyperlink">
    <w:name w:val="FollowedHyperlink"/>
    <w:basedOn w:val="DefaultParagraphFont"/>
    <w:uiPriority w:val="99"/>
    <w:semiHidden/>
    <w:unhideWhenUsed/>
    <w:rsid w:val="000F195D"/>
    <w:rPr>
      <w:color w:val="800080"/>
      <w:u w:val="single"/>
    </w:rPr>
  </w:style>
  <w:style w:type="character" w:customStyle="1" w:styleId="decorator">
    <w:name w:val="decorator"/>
    <w:basedOn w:val="DefaultParagraphFont"/>
    <w:rsid w:val="009F0908"/>
  </w:style>
  <w:style w:type="character" w:customStyle="1" w:styleId="vjs-current-time-display">
    <w:name w:val="vjs-current-time-display"/>
    <w:basedOn w:val="DefaultParagraphFont"/>
    <w:rsid w:val="00AC0D34"/>
  </w:style>
  <w:style w:type="character" w:customStyle="1" w:styleId="vjs-duration-display">
    <w:name w:val="vjs-duration-display"/>
    <w:basedOn w:val="DefaultParagraphFont"/>
    <w:rsid w:val="00AC0D34"/>
  </w:style>
  <w:style w:type="character" w:customStyle="1" w:styleId="vjs-control-text-loaded-percentage">
    <w:name w:val="vjs-control-text-loaded-percentage"/>
    <w:basedOn w:val="DefaultParagraphFont"/>
    <w:rsid w:val="00AC0D34"/>
  </w:style>
  <w:style w:type="paragraph" w:customStyle="1" w:styleId="pq">
    <w:name w:val="pq"/>
    <w:basedOn w:val="Normal"/>
    <w:rsid w:val="00385E6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old">
    <w:name w:val="bold"/>
    <w:basedOn w:val="DefaultParagraphFont"/>
    <w:rsid w:val="00385E6F"/>
  </w:style>
  <w:style w:type="character" w:customStyle="1" w:styleId="annotation">
    <w:name w:val="annotation"/>
    <w:basedOn w:val="DefaultParagraphFont"/>
    <w:rsid w:val="00385E6F"/>
  </w:style>
  <w:style w:type="character" w:customStyle="1" w:styleId="attribute">
    <w:name w:val="attribute"/>
    <w:basedOn w:val="DefaultParagraphFont"/>
    <w:rsid w:val="0078604B"/>
  </w:style>
  <w:style w:type="character" w:customStyle="1" w:styleId="attribute-value">
    <w:name w:val="attribute-value"/>
    <w:basedOn w:val="DefaultParagraphFont"/>
    <w:rsid w:val="0078604B"/>
  </w:style>
  <w:style w:type="character" w:customStyle="1" w:styleId="tag">
    <w:name w:val="tag"/>
    <w:basedOn w:val="DefaultParagraphFont"/>
    <w:rsid w:val="0078604B"/>
  </w:style>
  <w:style w:type="character" w:customStyle="1" w:styleId="tag-name">
    <w:name w:val="tag-name"/>
    <w:basedOn w:val="DefaultParagraphFont"/>
    <w:rsid w:val="0078604B"/>
  </w:style>
  <w:style w:type="character" w:customStyle="1" w:styleId="preprocessor">
    <w:name w:val="preprocessor"/>
    <w:basedOn w:val="DefaultParagraphFont"/>
    <w:rsid w:val="008A356E"/>
  </w:style>
  <w:style w:type="character" w:customStyle="1" w:styleId="datatypes">
    <w:name w:val="datatypes"/>
    <w:basedOn w:val="DefaultParagraphFont"/>
    <w:rsid w:val="008A356E"/>
  </w:style>
  <w:style w:type="paragraph" w:styleId="ListParagraph">
    <w:name w:val="List Paragraph"/>
    <w:basedOn w:val="Normal"/>
    <w:uiPriority w:val="34"/>
    <w:qFormat/>
    <w:rsid w:val="00BB264C"/>
    <w:pPr>
      <w:ind w:left="720"/>
      <w:contextualSpacing/>
    </w:pPr>
  </w:style>
  <w:style w:type="character" w:customStyle="1" w:styleId="Heading5Char">
    <w:name w:val="Heading 5 Char"/>
    <w:basedOn w:val="DefaultParagraphFont"/>
    <w:link w:val="Heading5"/>
    <w:uiPriority w:val="9"/>
    <w:semiHidden/>
    <w:rsid w:val="00B600B1"/>
    <w:rPr>
      <w:rFonts w:asciiTheme="majorHAnsi" w:eastAsiaTheme="majorEastAsia" w:hAnsiTheme="majorHAnsi" w:cstheme="majorBidi"/>
      <w:color w:val="243F60" w:themeColor="accent1" w:themeShade="7F"/>
    </w:rPr>
  </w:style>
  <w:style w:type="character" w:styleId="HTMLCode">
    <w:name w:val="HTML Code"/>
    <w:basedOn w:val="DefaultParagraphFont"/>
    <w:uiPriority w:val="99"/>
    <w:semiHidden/>
    <w:unhideWhenUsed/>
    <w:rsid w:val="00B600B1"/>
    <w:rPr>
      <w:rFonts w:ascii="Courier New" w:eastAsia="Times New Roman" w:hAnsi="Courier New" w:cs="Courier New"/>
      <w:sz w:val="20"/>
      <w:szCs w:val="20"/>
    </w:rPr>
  </w:style>
  <w:style w:type="character" w:customStyle="1" w:styleId="hljs-selector-tag">
    <w:name w:val="hljs-selector-tag"/>
    <w:basedOn w:val="DefaultParagraphFont"/>
    <w:rsid w:val="00B600B1"/>
  </w:style>
  <w:style w:type="character" w:customStyle="1" w:styleId="hljs-selector-class">
    <w:name w:val="hljs-selector-class"/>
    <w:basedOn w:val="DefaultParagraphFont"/>
    <w:rsid w:val="00B600B1"/>
  </w:style>
  <w:style w:type="character" w:customStyle="1" w:styleId="Heading6Char">
    <w:name w:val="Heading 6 Char"/>
    <w:basedOn w:val="DefaultParagraphFont"/>
    <w:link w:val="Heading6"/>
    <w:uiPriority w:val="9"/>
    <w:semiHidden/>
    <w:rsid w:val="00996CB0"/>
    <w:rPr>
      <w:rFonts w:asciiTheme="majorHAnsi" w:eastAsiaTheme="majorEastAsia" w:hAnsiTheme="majorHAnsi" w:cstheme="majorBidi"/>
      <w:i/>
      <w:iCs/>
      <w:color w:val="243F60" w:themeColor="accent1" w:themeShade="7F"/>
    </w:rPr>
  </w:style>
  <w:style w:type="character" w:customStyle="1" w:styleId="crayon-m">
    <w:name w:val="crayon-m"/>
    <w:basedOn w:val="DefaultParagraphFont"/>
    <w:rsid w:val="002E24DB"/>
  </w:style>
  <w:style w:type="character" w:customStyle="1" w:styleId="crayon-h">
    <w:name w:val="crayon-h"/>
    <w:basedOn w:val="DefaultParagraphFont"/>
    <w:rsid w:val="002E24DB"/>
  </w:style>
  <w:style w:type="character" w:customStyle="1" w:styleId="crayon-t">
    <w:name w:val="crayon-t"/>
    <w:basedOn w:val="DefaultParagraphFont"/>
    <w:rsid w:val="002E24DB"/>
  </w:style>
  <w:style w:type="character" w:customStyle="1" w:styleId="crayon-e">
    <w:name w:val="crayon-e"/>
    <w:basedOn w:val="DefaultParagraphFont"/>
    <w:rsid w:val="002E24DB"/>
  </w:style>
  <w:style w:type="character" w:customStyle="1" w:styleId="crayon-sy">
    <w:name w:val="crayon-sy"/>
    <w:basedOn w:val="DefaultParagraphFont"/>
    <w:rsid w:val="002E24DB"/>
  </w:style>
  <w:style w:type="character" w:customStyle="1" w:styleId="crayon-v">
    <w:name w:val="crayon-v"/>
    <w:basedOn w:val="DefaultParagraphFont"/>
    <w:rsid w:val="002E24DB"/>
  </w:style>
  <w:style w:type="character" w:customStyle="1" w:styleId="crayon-o">
    <w:name w:val="crayon-o"/>
    <w:basedOn w:val="DefaultParagraphFont"/>
    <w:rsid w:val="002E24DB"/>
  </w:style>
  <w:style w:type="character" w:customStyle="1" w:styleId="crayon-r">
    <w:name w:val="crayon-r"/>
    <w:basedOn w:val="DefaultParagraphFont"/>
    <w:rsid w:val="002E24DB"/>
  </w:style>
  <w:style w:type="character" w:customStyle="1" w:styleId="crayon-s">
    <w:name w:val="crayon-s"/>
    <w:basedOn w:val="DefaultParagraphFont"/>
    <w:rsid w:val="002E24DB"/>
  </w:style>
  <w:style w:type="character" w:customStyle="1" w:styleId="crayon-c">
    <w:name w:val="crayon-c"/>
    <w:basedOn w:val="DefaultParagraphFont"/>
    <w:rsid w:val="002E24DB"/>
  </w:style>
  <w:style w:type="character" w:customStyle="1" w:styleId="crayon-st">
    <w:name w:val="crayon-st"/>
    <w:basedOn w:val="DefaultParagraphFont"/>
    <w:rsid w:val="002E24DB"/>
  </w:style>
  <w:style w:type="character" w:customStyle="1" w:styleId="apple-converted-space">
    <w:name w:val="apple-converted-space"/>
    <w:basedOn w:val="DefaultParagraphFont"/>
    <w:rsid w:val="002E24DB"/>
  </w:style>
  <w:style w:type="character" w:customStyle="1" w:styleId="hljs-keyword">
    <w:name w:val="hljs-keyword"/>
    <w:basedOn w:val="DefaultParagraphFont"/>
    <w:rsid w:val="002E24DB"/>
  </w:style>
  <w:style w:type="character" w:customStyle="1" w:styleId="hljs-string">
    <w:name w:val="hljs-string"/>
    <w:basedOn w:val="DefaultParagraphFont"/>
    <w:rsid w:val="002E24DB"/>
  </w:style>
  <w:style w:type="character" w:customStyle="1" w:styleId="share-button-link-text">
    <w:name w:val="share-button-link-text"/>
    <w:basedOn w:val="DefaultParagraphFont"/>
    <w:rsid w:val="002E24DB"/>
  </w:style>
  <w:style w:type="character" w:customStyle="1" w:styleId="hljs-tag">
    <w:name w:val="hljs-tag"/>
    <w:basedOn w:val="DefaultParagraphFont"/>
    <w:rsid w:val="002E24DB"/>
  </w:style>
  <w:style w:type="character" w:customStyle="1" w:styleId="hljs-title">
    <w:name w:val="hljs-title"/>
    <w:basedOn w:val="DefaultParagraphFont"/>
    <w:rsid w:val="002E24DB"/>
  </w:style>
  <w:style w:type="character" w:customStyle="1" w:styleId="hljs-attribute">
    <w:name w:val="hljs-attribute"/>
    <w:basedOn w:val="DefaultParagraphFont"/>
    <w:rsid w:val="002E24DB"/>
  </w:style>
  <w:style w:type="character" w:customStyle="1" w:styleId="hljs-value">
    <w:name w:val="hljs-value"/>
    <w:basedOn w:val="DefaultParagraphFont"/>
    <w:rsid w:val="002E24DB"/>
  </w:style>
  <w:style w:type="character" w:customStyle="1" w:styleId="javascript">
    <w:name w:val="javascript"/>
    <w:basedOn w:val="DefaultParagraphFont"/>
    <w:rsid w:val="002E24DB"/>
  </w:style>
  <w:style w:type="character" w:customStyle="1" w:styleId="hljs-function">
    <w:name w:val="hljs-function"/>
    <w:basedOn w:val="DefaultParagraphFont"/>
    <w:rsid w:val="002E24DB"/>
  </w:style>
  <w:style w:type="character" w:customStyle="1" w:styleId="hljs-params">
    <w:name w:val="hljs-params"/>
    <w:basedOn w:val="DefaultParagraphFont"/>
    <w:rsid w:val="002E24DB"/>
  </w:style>
  <w:style w:type="character" w:customStyle="1" w:styleId="hljs-class">
    <w:name w:val="hljs-class"/>
    <w:basedOn w:val="DefaultParagraphFont"/>
    <w:rsid w:val="002E24DB"/>
  </w:style>
  <w:style w:type="character" w:customStyle="1" w:styleId="hljs-annotation">
    <w:name w:val="hljs-annotation"/>
    <w:basedOn w:val="DefaultParagraphFont"/>
    <w:rsid w:val="002E24DB"/>
  </w:style>
  <w:style w:type="character" w:customStyle="1" w:styleId="hljs-number">
    <w:name w:val="hljs-number"/>
    <w:basedOn w:val="DefaultParagraphFont"/>
    <w:rsid w:val="002E24DB"/>
  </w:style>
  <w:style w:type="character" w:customStyle="1" w:styleId="hljs-literal">
    <w:name w:val="hljs-literal"/>
    <w:basedOn w:val="DefaultParagraphFont"/>
    <w:rsid w:val="002E24DB"/>
  </w:style>
  <w:style w:type="character" w:customStyle="1" w:styleId="hljs-comment">
    <w:name w:val="hljs-comment"/>
    <w:basedOn w:val="DefaultParagraphFont"/>
    <w:rsid w:val="002E24DB"/>
  </w:style>
  <w:style w:type="character" w:customStyle="1" w:styleId="hljs-regexp">
    <w:name w:val="hljs-regexp"/>
    <w:basedOn w:val="DefaultParagraphFont"/>
    <w:rsid w:val="002E24DB"/>
  </w:style>
  <w:style w:type="character" w:customStyle="1" w:styleId="hljs-property">
    <w:name w:val="hljs-property"/>
    <w:basedOn w:val="DefaultParagraphFont"/>
    <w:rsid w:val="002E24DB"/>
  </w:style>
  <w:style w:type="character" w:customStyle="1" w:styleId="hljs-constant">
    <w:name w:val="hljs-constant"/>
    <w:basedOn w:val="DefaultParagraphFont"/>
    <w:rsid w:val="002E24DB"/>
  </w:style>
  <w:style w:type="character" w:customStyle="1" w:styleId="hljs-variable">
    <w:name w:val="hljs-variable"/>
    <w:basedOn w:val="DefaultParagraphFont"/>
    <w:rsid w:val="002E24DB"/>
  </w:style>
  <w:style w:type="character" w:customStyle="1" w:styleId="hljs-symbol">
    <w:name w:val="hljs-symbol"/>
    <w:basedOn w:val="DefaultParagraphFont"/>
    <w:rsid w:val="002E24DB"/>
  </w:style>
  <w:style w:type="character" w:customStyle="1" w:styleId="hljs-operator">
    <w:name w:val="hljs-operator"/>
    <w:basedOn w:val="DefaultParagraphFont"/>
    <w:rsid w:val="002E24DB"/>
  </w:style>
</w:styles>
</file>

<file path=word/webSettings.xml><?xml version="1.0" encoding="utf-8"?>
<w:webSettings xmlns:r="http://schemas.openxmlformats.org/officeDocument/2006/relationships" xmlns:w="http://schemas.openxmlformats.org/wordprocessingml/2006/main">
  <w:divs>
    <w:div w:id="4133305">
      <w:bodyDiv w:val="1"/>
      <w:marLeft w:val="0"/>
      <w:marRight w:val="0"/>
      <w:marTop w:val="0"/>
      <w:marBottom w:val="0"/>
      <w:divBdr>
        <w:top w:val="none" w:sz="0" w:space="0" w:color="auto"/>
        <w:left w:val="none" w:sz="0" w:space="0" w:color="auto"/>
        <w:bottom w:val="none" w:sz="0" w:space="0" w:color="auto"/>
        <w:right w:val="none" w:sz="0" w:space="0" w:color="auto"/>
      </w:divBdr>
      <w:divsChild>
        <w:div w:id="877667656">
          <w:marLeft w:val="0"/>
          <w:marRight w:val="0"/>
          <w:marTop w:val="0"/>
          <w:marBottom w:val="92"/>
          <w:divBdr>
            <w:top w:val="single" w:sz="4" w:space="0" w:color="auto"/>
            <w:left w:val="single" w:sz="18" w:space="0" w:color="auto"/>
            <w:bottom w:val="single" w:sz="4" w:space="0" w:color="auto"/>
            <w:right w:val="single" w:sz="4" w:space="0" w:color="auto"/>
          </w:divBdr>
        </w:div>
        <w:div w:id="145702747">
          <w:marLeft w:val="0"/>
          <w:marRight w:val="0"/>
          <w:marTop w:val="0"/>
          <w:marBottom w:val="92"/>
          <w:divBdr>
            <w:top w:val="single" w:sz="4" w:space="0" w:color="auto"/>
            <w:left w:val="single" w:sz="18" w:space="0" w:color="auto"/>
            <w:bottom w:val="single" w:sz="4" w:space="0" w:color="auto"/>
            <w:right w:val="single" w:sz="4" w:space="0" w:color="auto"/>
          </w:divBdr>
        </w:div>
        <w:div w:id="1819226300">
          <w:marLeft w:val="0"/>
          <w:marRight w:val="0"/>
          <w:marTop w:val="0"/>
          <w:marBottom w:val="92"/>
          <w:divBdr>
            <w:top w:val="single" w:sz="4" w:space="0" w:color="auto"/>
            <w:left w:val="single" w:sz="18" w:space="0" w:color="auto"/>
            <w:bottom w:val="single" w:sz="4" w:space="0" w:color="auto"/>
            <w:right w:val="single" w:sz="4" w:space="0" w:color="auto"/>
          </w:divBdr>
        </w:div>
        <w:div w:id="1811248627">
          <w:marLeft w:val="0"/>
          <w:marRight w:val="0"/>
          <w:marTop w:val="0"/>
          <w:marBottom w:val="92"/>
          <w:divBdr>
            <w:top w:val="single" w:sz="4" w:space="0" w:color="auto"/>
            <w:left w:val="single" w:sz="18" w:space="0" w:color="auto"/>
            <w:bottom w:val="single" w:sz="4" w:space="0" w:color="auto"/>
            <w:right w:val="single" w:sz="4" w:space="0" w:color="auto"/>
          </w:divBdr>
        </w:div>
        <w:div w:id="1875073803">
          <w:marLeft w:val="0"/>
          <w:marRight w:val="0"/>
          <w:marTop w:val="0"/>
          <w:marBottom w:val="92"/>
          <w:divBdr>
            <w:top w:val="single" w:sz="4" w:space="0" w:color="auto"/>
            <w:left w:val="single" w:sz="18" w:space="0" w:color="auto"/>
            <w:bottom w:val="single" w:sz="4" w:space="0" w:color="auto"/>
            <w:right w:val="single" w:sz="4" w:space="0" w:color="auto"/>
          </w:divBdr>
        </w:div>
        <w:div w:id="1444884785">
          <w:marLeft w:val="0"/>
          <w:marRight w:val="0"/>
          <w:marTop w:val="92"/>
          <w:marBottom w:val="0"/>
          <w:divBdr>
            <w:top w:val="single" w:sz="4" w:space="0" w:color="D5DDC6"/>
            <w:left w:val="single" w:sz="4" w:space="3" w:color="D5DDC6"/>
            <w:bottom w:val="single" w:sz="4" w:space="0" w:color="D5DDC6"/>
            <w:right w:val="single" w:sz="4" w:space="0" w:color="D5DDC6"/>
          </w:divBdr>
        </w:div>
        <w:div w:id="1518038988">
          <w:marLeft w:val="0"/>
          <w:marRight w:val="0"/>
          <w:marTop w:val="0"/>
          <w:marBottom w:val="92"/>
          <w:divBdr>
            <w:top w:val="single" w:sz="4" w:space="0" w:color="auto"/>
            <w:left w:val="single" w:sz="18" w:space="0" w:color="auto"/>
            <w:bottom w:val="single" w:sz="4" w:space="0" w:color="auto"/>
            <w:right w:val="single" w:sz="4" w:space="0" w:color="auto"/>
          </w:divBdr>
        </w:div>
        <w:div w:id="281886045">
          <w:marLeft w:val="0"/>
          <w:marRight w:val="0"/>
          <w:marTop w:val="92"/>
          <w:marBottom w:val="0"/>
          <w:divBdr>
            <w:top w:val="single" w:sz="4" w:space="0" w:color="D5DDC6"/>
            <w:left w:val="single" w:sz="4" w:space="3" w:color="D5DDC6"/>
            <w:bottom w:val="single" w:sz="4" w:space="0" w:color="D5DDC6"/>
            <w:right w:val="single" w:sz="4" w:space="0" w:color="D5DDC6"/>
          </w:divBdr>
        </w:div>
        <w:div w:id="673990902">
          <w:marLeft w:val="0"/>
          <w:marRight w:val="0"/>
          <w:marTop w:val="0"/>
          <w:marBottom w:val="92"/>
          <w:divBdr>
            <w:top w:val="single" w:sz="4" w:space="0" w:color="auto"/>
            <w:left w:val="single" w:sz="18" w:space="0" w:color="auto"/>
            <w:bottom w:val="single" w:sz="4" w:space="0" w:color="auto"/>
            <w:right w:val="single" w:sz="4" w:space="0" w:color="auto"/>
          </w:divBdr>
        </w:div>
        <w:div w:id="58796753">
          <w:marLeft w:val="0"/>
          <w:marRight w:val="0"/>
          <w:marTop w:val="92"/>
          <w:marBottom w:val="0"/>
          <w:divBdr>
            <w:top w:val="single" w:sz="4" w:space="0" w:color="D5DDC6"/>
            <w:left w:val="single" w:sz="4" w:space="3" w:color="D5DDC6"/>
            <w:bottom w:val="single" w:sz="4" w:space="0" w:color="D5DDC6"/>
            <w:right w:val="single" w:sz="4" w:space="0" w:color="D5DDC6"/>
          </w:divBdr>
        </w:div>
        <w:div w:id="1425152321">
          <w:marLeft w:val="0"/>
          <w:marRight w:val="0"/>
          <w:marTop w:val="0"/>
          <w:marBottom w:val="92"/>
          <w:divBdr>
            <w:top w:val="single" w:sz="4" w:space="0" w:color="auto"/>
            <w:left w:val="single" w:sz="18" w:space="0" w:color="auto"/>
            <w:bottom w:val="single" w:sz="4" w:space="0" w:color="auto"/>
            <w:right w:val="single" w:sz="4" w:space="0" w:color="auto"/>
          </w:divBdr>
        </w:div>
        <w:div w:id="1811902752">
          <w:marLeft w:val="0"/>
          <w:marRight w:val="0"/>
          <w:marTop w:val="92"/>
          <w:marBottom w:val="0"/>
          <w:divBdr>
            <w:top w:val="single" w:sz="4" w:space="0" w:color="D5DDC6"/>
            <w:left w:val="single" w:sz="4" w:space="3" w:color="D5DDC6"/>
            <w:bottom w:val="single" w:sz="4" w:space="0" w:color="D5DDC6"/>
            <w:right w:val="single" w:sz="4" w:space="0" w:color="D5DDC6"/>
          </w:divBdr>
        </w:div>
        <w:div w:id="1334259263">
          <w:marLeft w:val="0"/>
          <w:marRight w:val="0"/>
          <w:marTop w:val="0"/>
          <w:marBottom w:val="92"/>
          <w:divBdr>
            <w:top w:val="single" w:sz="4" w:space="0" w:color="auto"/>
            <w:left w:val="single" w:sz="18" w:space="0" w:color="auto"/>
            <w:bottom w:val="single" w:sz="4" w:space="0" w:color="auto"/>
            <w:right w:val="single" w:sz="4" w:space="0" w:color="auto"/>
          </w:divBdr>
        </w:div>
        <w:div w:id="881021328">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6855503">
      <w:bodyDiv w:val="1"/>
      <w:marLeft w:val="0"/>
      <w:marRight w:val="0"/>
      <w:marTop w:val="0"/>
      <w:marBottom w:val="0"/>
      <w:divBdr>
        <w:top w:val="none" w:sz="0" w:space="0" w:color="auto"/>
        <w:left w:val="none" w:sz="0" w:space="0" w:color="auto"/>
        <w:bottom w:val="none" w:sz="0" w:space="0" w:color="auto"/>
        <w:right w:val="none" w:sz="0" w:space="0" w:color="auto"/>
      </w:divBdr>
      <w:divsChild>
        <w:div w:id="1726639613">
          <w:marLeft w:val="0"/>
          <w:marRight w:val="0"/>
          <w:marTop w:val="0"/>
          <w:marBottom w:val="115"/>
          <w:divBdr>
            <w:top w:val="none" w:sz="0" w:space="0" w:color="auto"/>
            <w:left w:val="none" w:sz="0" w:space="0" w:color="auto"/>
            <w:bottom w:val="none" w:sz="0" w:space="0" w:color="auto"/>
            <w:right w:val="none" w:sz="0" w:space="0" w:color="auto"/>
          </w:divBdr>
        </w:div>
        <w:div w:id="610287531">
          <w:marLeft w:val="0"/>
          <w:marRight w:val="0"/>
          <w:marTop w:val="115"/>
          <w:marBottom w:val="115"/>
          <w:divBdr>
            <w:top w:val="none" w:sz="0" w:space="0" w:color="auto"/>
            <w:left w:val="none" w:sz="0" w:space="0" w:color="auto"/>
            <w:bottom w:val="none" w:sz="0" w:space="0" w:color="auto"/>
            <w:right w:val="none" w:sz="0" w:space="0" w:color="auto"/>
          </w:divBdr>
        </w:div>
        <w:div w:id="728573722">
          <w:marLeft w:val="0"/>
          <w:marRight w:val="0"/>
          <w:marTop w:val="115"/>
          <w:marBottom w:val="115"/>
          <w:divBdr>
            <w:top w:val="none" w:sz="0" w:space="0" w:color="auto"/>
            <w:left w:val="none" w:sz="0" w:space="0" w:color="auto"/>
            <w:bottom w:val="none" w:sz="0" w:space="0" w:color="auto"/>
            <w:right w:val="none" w:sz="0" w:space="0" w:color="auto"/>
          </w:divBdr>
        </w:div>
        <w:div w:id="652874918">
          <w:marLeft w:val="0"/>
          <w:marRight w:val="0"/>
          <w:marTop w:val="115"/>
          <w:marBottom w:val="115"/>
          <w:divBdr>
            <w:top w:val="none" w:sz="0" w:space="0" w:color="auto"/>
            <w:left w:val="none" w:sz="0" w:space="0" w:color="auto"/>
            <w:bottom w:val="none" w:sz="0" w:space="0" w:color="auto"/>
            <w:right w:val="none" w:sz="0" w:space="0" w:color="auto"/>
          </w:divBdr>
        </w:div>
        <w:div w:id="666589306">
          <w:marLeft w:val="0"/>
          <w:marRight w:val="0"/>
          <w:marTop w:val="115"/>
          <w:marBottom w:val="115"/>
          <w:divBdr>
            <w:top w:val="none" w:sz="0" w:space="0" w:color="auto"/>
            <w:left w:val="none" w:sz="0" w:space="0" w:color="auto"/>
            <w:bottom w:val="none" w:sz="0" w:space="0" w:color="auto"/>
            <w:right w:val="none" w:sz="0" w:space="0" w:color="auto"/>
          </w:divBdr>
        </w:div>
        <w:div w:id="1530024923">
          <w:marLeft w:val="0"/>
          <w:marRight w:val="0"/>
          <w:marTop w:val="115"/>
          <w:marBottom w:val="115"/>
          <w:divBdr>
            <w:top w:val="none" w:sz="0" w:space="0" w:color="auto"/>
            <w:left w:val="none" w:sz="0" w:space="0" w:color="auto"/>
            <w:bottom w:val="none" w:sz="0" w:space="0" w:color="auto"/>
            <w:right w:val="none" w:sz="0" w:space="0" w:color="auto"/>
          </w:divBdr>
        </w:div>
        <w:div w:id="453982994">
          <w:marLeft w:val="0"/>
          <w:marRight w:val="0"/>
          <w:marTop w:val="115"/>
          <w:marBottom w:val="115"/>
          <w:divBdr>
            <w:top w:val="none" w:sz="0" w:space="0" w:color="auto"/>
            <w:left w:val="none" w:sz="0" w:space="0" w:color="auto"/>
            <w:bottom w:val="none" w:sz="0" w:space="0" w:color="auto"/>
            <w:right w:val="none" w:sz="0" w:space="0" w:color="auto"/>
          </w:divBdr>
        </w:div>
        <w:div w:id="999964612">
          <w:marLeft w:val="0"/>
          <w:marRight w:val="0"/>
          <w:marTop w:val="115"/>
          <w:marBottom w:val="115"/>
          <w:divBdr>
            <w:top w:val="none" w:sz="0" w:space="0" w:color="auto"/>
            <w:left w:val="none" w:sz="0" w:space="0" w:color="auto"/>
            <w:bottom w:val="none" w:sz="0" w:space="0" w:color="auto"/>
            <w:right w:val="none" w:sz="0" w:space="0" w:color="auto"/>
          </w:divBdr>
        </w:div>
        <w:div w:id="1657999957">
          <w:marLeft w:val="0"/>
          <w:marRight w:val="0"/>
          <w:marTop w:val="115"/>
          <w:marBottom w:val="115"/>
          <w:divBdr>
            <w:top w:val="none" w:sz="0" w:space="0" w:color="auto"/>
            <w:left w:val="none" w:sz="0" w:space="0" w:color="auto"/>
            <w:bottom w:val="none" w:sz="0" w:space="0" w:color="auto"/>
            <w:right w:val="none" w:sz="0" w:space="0" w:color="auto"/>
          </w:divBdr>
        </w:div>
        <w:div w:id="1418214699">
          <w:marLeft w:val="0"/>
          <w:marRight w:val="0"/>
          <w:marTop w:val="115"/>
          <w:marBottom w:val="115"/>
          <w:divBdr>
            <w:top w:val="none" w:sz="0" w:space="0" w:color="auto"/>
            <w:left w:val="none" w:sz="0" w:space="0" w:color="auto"/>
            <w:bottom w:val="none" w:sz="0" w:space="0" w:color="auto"/>
            <w:right w:val="none" w:sz="0" w:space="0" w:color="auto"/>
          </w:divBdr>
        </w:div>
        <w:div w:id="849182502">
          <w:marLeft w:val="0"/>
          <w:marRight w:val="0"/>
          <w:marTop w:val="115"/>
          <w:marBottom w:val="115"/>
          <w:divBdr>
            <w:top w:val="none" w:sz="0" w:space="0" w:color="auto"/>
            <w:left w:val="none" w:sz="0" w:space="0" w:color="auto"/>
            <w:bottom w:val="none" w:sz="0" w:space="0" w:color="auto"/>
            <w:right w:val="none" w:sz="0" w:space="0" w:color="auto"/>
          </w:divBdr>
        </w:div>
        <w:div w:id="2130661403">
          <w:marLeft w:val="0"/>
          <w:marRight w:val="0"/>
          <w:marTop w:val="115"/>
          <w:marBottom w:val="115"/>
          <w:divBdr>
            <w:top w:val="none" w:sz="0" w:space="0" w:color="auto"/>
            <w:left w:val="none" w:sz="0" w:space="0" w:color="auto"/>
            <w:bottom w:val="none" w:sz="0" w:space="0" w:color="auto"/>
            <w:right w:val="none" w:sz="0" w:space="0" w:color="auto"/>
          </w:divBdr>
        </w:div>
        <w:div w:id="1236815435">
          <w:marLeft w:val="0"/>
          <w:marRight w:val="0"/>
          <w:marTop w:val="115"/>
          <w:marBottom w:val="115"/>
          <w:divBdr>
            <w:top w:val="none" w:sz="0" w:space="0" w:color="auto"/>
            <w:left w:val="none" w:sz="0" w:space="0" w:color="auto"/>
            <w:bottom w:val="none" w:sz="0" w:space="0" w:color="auto"/>
            <w:right w:val="none" w:sz="0" w:space="0" w:color="auto"/>
          </w:divBdr>
        </w:div>
        <w:div w:id="953556239">
          <w:marLeft w:val="0"/>
          <w:marRight w:val="0"/>
          <w:marTop w:val="115"/>
          <w:marBottom w:val="115"/>
          <w:divBdr>
            <w:top w:val="none" w:sz="0" w:space="0" w:color="auto"/>
            <w:left w:val="none" w:sz="0" w:space="0" w:color="auto"/>
            <w:bottom w:val="none" w:sz="0" w:space="0" w:color="auto"/>
            <w:right w:val="none" w:sz="0" w:space="0" w:color="auto"/>
          </w:divBdr>
        </w:div>
        <w:div w:id="1370566940">
          <w:marLeft w:val="0"/>
          <w:marRight w:val="0"/>
          <w:marTop w:val="115"/>
          <w:marBottom w:val="115"/>
          <w:divBdr>
            <w:top w:val="none" w:sz="0" w:space="0" w:color="auto"/>
            <w:left w:val="none" w:sz="0" w:space="0" w:color="auto"/>
            <w:bottom w:val="none" w:sz="0" w:space="0" w:color="auto"/>
            <w:right w:val="none" w:sz="0" w:space="0" w:color="auto"/>
          </w:divBdr>
        </w:div>
        <w:div w:id="672688661">
          <w:marLeft w:val="0"/>
          <w:marRight w:val="0"/>
          <w:marTop w:val="115"/>
          <w:marBottom w:val="115"/>
          <w:divBdr>
            <w:top w:val="none" w:sz="0" w:space="0" w:color="auto"/>
            <w:left w:val="none" w:sz="0" w:space="0" w:color="auto"/>
            <w:bottom w:val="none" w:sz="0" w:space="0" w:color="auto"/>
            <w:right w:val="none" w:sz="0" w:space="0" w:color="auto"/>
          </w:divBdr>
        </w:div>
        <w:div w:id="1614088555">
          <w:marLeft w:val="0"/>
          <w:marRight w:val="0"/>
          <w:marTop w:val="115"/>
          <w:marBottom w:val="115"/>
          <w:divBdr>
            <w:top w:val="none" w:sz="0" w:space="0" w:color="auto"/>
            <w:left w:val="none" w:sz="0" w:space="0" w:color="auto"/>
            <w:bottom w:val="none" w:sz="0" w:space="0" w:color="auto"/>
            <w:right w:val="none" w:sz="0" w:space="0" w:color="auto"/>
          </w:divBdr>
        </w:div>
        <w:div w:id="1441339046">
          <w:marLeft w:val="0"/>
          <w:marRight w:val="0"/>
          <w:marTop w:val="115"/>
          <w:marBottom w:val="115"/>
          <w:divBdr>
            <w:top w:val="none" w:sz="0" w:space="0" w:color="auto"/>
            <w:left w:val="none" w:sz="0" w:space="0" w:color="auto"/>
            <w:bottom w:val="none" w:sz="0" w:space="0" w:color="auto"/>
            <w:right w:val="none" w:sz="0" w:space="0" w:color="auto"/>
          </w:divBdr>
        </w:div>
        <w:div w:id="1794400312">
          <w:marLeft w:val="0"/>
          <w:marRight w:val="0"/>
          <w:marTop w:val="115"/>
          <w:marBottom w:val="115"/>
          <w:divBdr>
            <w:top w:val="none" w:sz="0" w:space="0" w:color="auto"/>
            <w:left w:val="none" w:sz="0" w:space="0" w:color="auto"/>
            <w:bottom w:val="none" w:sz="0" w:space="0" w:color="auto"/>
            <w:right w:val="none" w:sz="0" w:space="0" w:color="auto"/>
          </w:divBdr>
        </w:div>
        <w:div w:id="1976443010">
          <w:marLeft w:val="0"/>
          <w:marRight w:val="0"/>
          <w:marTop w:val="115"/>
          <w:marBottom w:val="115"/>
          <w:divBdr>
            <w:top w:val="none" w:sz="0" w:space="0" w:color="auto"/>
            <w:left w:val="none" w:sz="0" w:space="0" w:color="auto"/>
            <w:bottom w:val="none" w:sz="0" w:space="0" w:color="auto"/>
            <w:right w:val="none" w:sz="0" w:space="0" w:color="auto"/>
          </w:divBdr>
        </w:div>
        <w:div w:id="836657530">
          <w:marLeft w:val="0"/>
          <w:marRight w:val="0"/>
          <w:marTop w:val="115"/>
          <w:marBottom w:val="115"/>
          <w:divBdr>
            <w:top w:val="none" w:sz="0" w:space="0" w:color="auto"/>
            <w:left w:val="none" w:sz="0" w:space="0" w:color="auto"/>
            <w:bottom w:val="none" w:sz="0" w:space="0" w:color="auto"/>
            <w:right w:val="none" w:sz="0" w:space="0" w:color="auto"/>
          </w:divBdr>
        </w:div>
        <w:div w:id="792139786">
          <w:marLeft w:val="0"/>
          <w:marRight w:val="0"/>
          <w:marTop w:val="115"/>
          <w:marBottom w:val="115"/>
          <w:divBdr>
            <w:top w:val="none" w:sz="0" w:space="0" w:color="auto"/>
            <w:left w:val="none" w:sz="0" w:space="0" w:color="auto"/>
            <w:bottom w:val="none" w:sz="0" w:space="0" w:color="auto"/>
            <w:right w:val="none" w:sz="0" w:space="0" w:color="auto"/>
          </w:divBdr>
        </w:div>
        <w:div w:id="1451974024">
          <w:marLeft w:val="0"/>
          <w:marRight w:val="0"/>
          <w:marTop w:val="115"/>
          <w:marBottom w:val="115"/>
          <w:divBdr>
            <w:top w:val="none" w:sz="0" w:space="0" w:color="auto"/>
            <w:left w:val="none" w:sz="0" w:space="0" w:color="auto"/>
            <w:bottom w:val="none" w:sz="0" w:space="0" w:color="auto"/>
            <w:right w:val="none" w:sz="0" w:space="0" w:color="auto"/>
          </w:divBdr>
        </w:div>
        <w:div w:id="1275090532">
          <w:marLeft w:val="0"/>
          <w:marRight w:val="0"/>
          <w:marTop w:val="115"/>
          <w:marBottom w:val="115"/>
          <w:divBdr>
            <w:top w:val="none" w:sz="0" w:space="0" w:color="auto"/>
            <w:left w:val="none" w:sz="0" w:space="0" w:color="auto"/>
            <w:bottom w:val="none" w:sz="0" w:space="0" w:color="auto"/>
            <w:right w:val="none" w:sz="0" w:space="0" w:color="auto"/>
          </w:divBdr>
        </w:div>
        <w:div w:id="1374890794">
          <w:marLeft w:val="0"/>
          <w:marRight w:val="0"/>
          <w:marTop w:val="115"/>
          <w:marBottom w:val="115"/>
          <w:divBdr>
            <w:top w:val="none" w:sz="0" w:space="0" w:color="auto"/>
            <w:left w:val="none" w:sz="0" w:space="0" w:color="auto"/>
            <w:bottom w:val="none" w:sz="0" w:space="0" w:color="auto"/>
            <w:right w:val="none" w:sz="0" w:space="0" w:color="auto"/>
          </w:divBdr>
        </w:div>
        <w:div w:id="75980506">
          <w:marLeft w:val="0"/>
          <w:marRight w:val="0"/>
          <w:marTop w:val="115"/>
          <w:marBottom w:val="115"/>
          <w:divBdr>
            <w:top w:val="none" w:sz="0" w:space="0" w:color="auto"/>
            <w:left w:val="none" w:sz="0" w:space="0" w:color="auto"/>
            <w:bottom w:val="none" w:sz="0" w:space="0" w:color="auto"/>
            <w:right w:val="none" w:sz="0" w:space="0" w:color="auto"/>
          </w:divBdr>
        </w:div>
        <w:div w:id="1898394409">
          <w:marLeft w:val="0"/>
          <w:marRight w:val="0"/>
          <w:marTop w:val="115"/>
          <w:marBottom w:val="115"/>
          <w:divBdr>
            <w:top w:val="none" w:sz="0" w:space="0" w:color="auto"/>
            <w:left w:val="none" w:sz="0" w:space="0" w:color="auto"/>
            <w:bottom w:val="none" w:sz="0" w:space="0" w:color="auto"/>
            <w:right w:val="none" w:sz="0" w:space="0" w:color="auto"/>
          </w:divBdr>
        </w:div>
        <w:div w:id="849753726">
          <w:marLeft w:val="0"/>
          <w:marRight w:val="0"/>
          <w:marTop w:val="115"/>
          <w:marBottom w:val="115"/>
          <w:divBdr>
            <w:top w:val="none" w:sz="0" w:space="0" w:color="auto"/>
            <w:left w:val="none" w:sz="0" w:space="0" w:color="auto"/>
            <w:bottom w:val="none" w:sz="0" w:space="0" w:color="auto"/>
            <w:right w:val="none" w:sz="0" w:space="0" w:color="auto"/>
          </w:divBdr>
        </w:div>
        <w:div w:id="201328852">
          <w:marLeft w:val="0"/>
          <w:marRight w:val="0"/>
          <w:marTop w:val="115"/>
          <w:marBottom w:val="115"/>
          <w:divBdr>
            <w:top w:val="none" w:sz="0" w:space="0" w:color="auto"/>
            <w:left w:val="none" w:sz="0" w:space="0" w:color="auto"/>
            <w:bottom w:val="none" w:sz="0" w:space="0" w:color="auto"/>
            <w:right w:val="none" w:sz="0" w:space="0" w:color="auto"/>
          </w:divBdr>
        </w:div>
        <w:div w:id="704062440">
          <w:marLeft w:val="0"/>
          <w:marRight w:val="0"/>
          <w:marTop w:val="115"/>
          <w:marBottom w:val="115"/>
          <w:divBdr>
            <w:top w:val="none" w:sz="0" w:space="0" w:color="auto"/>
            <w:left w:val="none" w:sz="0" w:space="0" w:color="auto"/>
            <w:bottom w:val="none" w:sz="0" w:space="0" w:color="auto"/>
            <w:right w:val="none" w:sz="0" w:space="0" w:color="auto"/>
          </w:divBdr>
        </w:div>
        <w:div w:id="173569120">
          <w:marLeft w:val="0"/>
          <w:marRight w:val="0"/>
          <w:marTop w:val="115"/>
          <w:marBottom w:val="115"/>
          <w:divBdr>
            <w:top w:val="none" w:sz="0" w:space="0" w:color="auto"/>
            <w:left w:val="none" w:sz="0" w:space="0" w:color="auto"/>
            <w:bottom w:val="none" w:sz="0" w:space="0" w:color="auto"/>
            <w:right w:val="none" w:sz="0" w:space="0" w:color="auto"/>
          </w:divBdr>
        </w:div>
        <w:div w:id="640962705">
          <w:marLeft w:val="0"/>
          <w:marRight w:val="0"/>
          <w:marTop w:val="115"/>
          <w:marBottom w:val="115"/>
          <w:divBdr>
            <w:top w:val="none" w:sz="0" w:space="0" w:color="auto"/>
            <w:left w:val="none" w:sz="0" w:space="0" w:color="auto"/>
            <w:bottom w:val="none" w:sz="0" w:space="0" w:color="auto"/>
            <w:right w:val="none" w:sz="0" w:space="0" w:color="auto"/>
          </w:divBdr>
        </w:div>
        <w:div w:id="1616860344">
          <w:marLeft w:val="0"/>
          <w:marRight w:val="0"/>
          <w:marTop w:val="115"/>
          <w:marBottom w:val="115"/>
          <w:divBdr>
            <w:top w:val="none" w:sz="0" w:space="0" w:color="auto"/>
            <w:left w:val="none" w:sz="0" w:space="0" w:color="auto"/>
            <w:bottom w:val="none" w:sz="0" w:space="0" w:color="auto"/>
            <w:right w:val="none" w:sz="0" w:space="0" w:color="auto"/>
          </w:divBdr>
        </w:div>
        <w:div w:id="1008023023">
          <w:marLeft w:val="0"/>
          <w:marRight w:val="0"/>
          <w:marTop w:val="115"/>
          <w:marBottom w:val="115"/>
          <w:divBdr>
            <w:top w:val="none" w:sz="0" w:space="0" w:color="auto"/>
            <w:left w:val="none" w:sz="0" w:space="0" w:color="auto"/>
            <w:bottom w:val="none" w:sz="0" w:space="0" w:color="auto"/>
            <w:right w:val="none" w:sz="0" w:space="0" w:color="auto"/>
          </w:divBdr>
        </w:div>
        <w:div w:id="583026568">
          <w:marLeft w:val="0"/>
          <w:marRight w:val="0"/>
          <w:marTop w:val="115"/>
          <w:marBottom w:val="115"/>
          <w:divBdr>
            <w:top w:val="none" w:sz="0" w:space="0" w:color="auto"/>
            <w:left w:val="none" w:sz="0" w:space="0" w:color="auto"/>
            <w:bottom w:val="none" w:sz="0" w:space="0" w:color="auto"/>
            <w:right w:val="none" w:sz="0" w:space="0" w:color="auto"/>
          </w:divBdr>
        </w:div>
        <w:div w:id="1163395084">
          <w:marLeft w:val="0"/>
          <w:marRight w:val="0"/>
          <w:marTop w:val="115"/>
          <w:marBottom w:val="115"/>
          <w:divBdr>
            <w:top w:val="none" w:sz="0" w:space="0" w:color="auto"/>
            <w:left w:val="none" w:sz="0" w:space="0" w:color="auto"/>
            <w:bottom w:val="none" w:sz="0" w:space="0" w:color="auto"/>
            <w:right w:val="none" w:sz="0" w:space="0" w:color="auto"/>
          </w:divBdr>
        </w:div>
        <w:div w:id="1497070856">
          <w:marLeft w:val="0"/>
          <w:marRight w:val="0"/>
          <w:marTop w:val="115"/>
          <w:marBottom w:val="115"/>
          <w:divBdr>
            <w:top w:val="none" w:sz="0" w:space="0" w:color="auto"/>
            <w:left w:val="none" w:sz="0" w:space="0" w:color="auto"/>
            <w:bottom w:val="none" w:sz="0" w:space="0" w:color="auto"/>
            <w:right w:val="none" w:sz="0" w:space="0" w:color="auto"/>
          </w:divBdr>
        </w:div>
        <w:div w:id="1045373834">
          <w:marLeft w:val="0"/>
          <w:marRight w:val="0"/>
          <w:marTop w:val="115"/>
          <w:marBottom w:val="115"/>
          <w:divBdr>
            <w:top w:val="none" w:sz="0" w:space="0" w:color="auto"/>
            <w:left w:val="none" w:sz="0" w:space="0" w:color="auto"/>
            <w:bottom w:val="none" w:sz="0" w:space="0" w:color="auto"/>
            <w:right w:val="none" w:sz="0" w:space="0" w:color="auto"/>
          </w:divBdr>
        </w:div>
        <w:div w:id="2115206913">
          <w:marLeft w:val="0"/>
          <w:marRight w:val="0"/>
          <w:marTop w:val="115"/>
          <w:marBottom w:val="115"/>
          <w:divBdr>
            <w:top w:val="none" w:sz="0" w:space="0" w:color="auto"/>
            <w:left w:val="none" w:sz="0" w:space="0" w:color="auto"/>
            <w:bottom w:val="none" w:sz="0" w:space="0" w:color="auto"/>
            <w:right w:val="none" w:sz="0" w:space="0" w:color="auto"/>
          </w:divBdr>
        </w:div>
        <w:div w:id="2114933245">
          <w:marLeft w:val="0"/>
          <w:marRight w:val="0"/>
          <w:marTop w:val="115"/>
          <w:marBottom w:val="115"/>
          <w:divBdr>
            <w:top w:val="none" w:sz="0" w:space="0" w:color="auto"/>
            <w:left w:val="none" w:sz="0" w:space="0" w:color="auto"/>
            <w:bottom w:val="none" w:sz="0" w:space="0" w:color="auto"/>
            <w:right w:val="none" w:sz="0" w:space="0" w:color="auto"/>
          </w:divBdr>
        </w:div>
        <w:div w:id="1897351944">
          <w:marLeft w:val="0"/>
          <w:marRight w:val="0"/>
          <w:marTop w:val="115"/>
          <w:marBottom w:val="115"/>
          <w:divBdr>
            <w:top w:val="none" w:sz="0" w:space="0" w:color="auto"/>
            <w:left w:val="none" w:sz="0" w:space="0" w:color="auto"/>
            <w:bottom w:val="none" w:sz="0" w:space="0" w:color="auto"/>
            <w:right w:val="none" w:sz="0" w:space="0" w:color="auto"/>
          </w:divBdr>
        </w:div>
        <w:div w:id="263807258">
          <w:marLeft w:val="0"/>
          <w:marRight w:val="0"/>
          <w:marTop w:val="115"/>
          <w:marBottom w:val="115"/>
          <w:divBdr>
            <w:top w:val="none" w:sz="0" w:space="0" w:color="auto"/>
            <w:left w:val="none" w:sz="0" w:space="0" w:color="auto"/>
            <w:bottom w:val="none" w:sz="0" w:space="0" w:color="auto"/>
            <w:right w:val="none" w:sz="0" w:space="0" w:color="auto"/>
          </w:divBdr>
        </w:div>
        <w:div w:id="996610634">
          <w:marLeft w:val="0"/>
          <w:marRight w:val="0"/>
          <w:marTop w:val="115"/>
          <w:marBottom w:val="115"/>
          <w:divBdr>
            <w:top w:val="none" w:sz="0" w:space="0" w:color="auto"/>
            <w:left w:val="none" w:sz="0" w:space="0" w:color="auto"/>
            <w:bottom w:val="none" w:sz="0" w:space="0" w:color="auto"/>
            <w:right w:val="none" w:sz="0" w:space="0" w:color="auto"/>
          </w:divBdr>
        </w:div>
        <w:div w:id="928077093">
          <w:marLeft w:val="0"/>
          <w:marRight w:val="0"/>
          <w:marTop w:val="115"/>
          <w:marBottom w:val="115"/>
          <w:divBdr>
            <w:top w:val="none" w:sz="0" w:space="0" w:color="auto"/>
            <w:left w:val="none" w:sz="0" w:space="0" w:color="auto"/>
            <w:bottom w:val="none" w:sz="0" w:space="0" w:color="auto"/>
            <w:right w:val="none" w:sz="0" w:space="0" w:color="auto"/>
          </w:divBdr>
        </w:div>
        <w:div w:id="443892235">
          <w:marLeft w:val="0"/>
          <w:marRight w:val="0"/>
          <w:marTop w:val="115"/>
          <w:marBottom w:val="115"/>
          <w:divBdr>
            <w:top w:val="none" w:sz="0" w:space="0" w:color="auto"/>
            <w:left w:val="none" w:sz="0" w:space="0" w:color="auto"/>
            <w:bottom w:val="none" w:sz="0" w:space="0" w:color="auto"/>
            <w:right w:val="none" w:sz="0" w:space="0" w:color="auto"/>
          </w:divBdr>
        </w:div>
        <w:div w:id="767971058">
          <w:marLeft w:val="0"/>
          <w:marRight w:val="0"/>
          <w:marTop w:val="115"/>
          <w:marBottom w:val="115"/>
          <w:divBdr>
            <w:top w:val="none" w:sz="0" w:space="0" w:color="auto"/>
            <w:left w:val="none" w:sz="0" w:space="0" w:color="auto"/>
            <w:bottom w:val="none" w:sz="0" w:space="0" w:color="auto"/>
            <w:right w:val="none" w:sz="0" w:space="0" w:color="auto"/>
          </w:divBdr>
        </w:div>
        <w:div w:id="844787789">
          <w:marLeft w:val="0"/>
          <w:marRight w:val="0"/>
          <w:marTop w:val="115"/>
          <w:marBottom w:val="115"/>
          <w:divBdr>
            <w:top w:val="none" w:sz="0" w:space="0" w:color="auto"/>
            <w:left w:val="none" w:sz="0" w:space="0" w:color="auto"/>
            <w:bottom w:val="none" w:sz="0" w:space="0" w:color="auto"/>
            <w:right w:val="none" w:sz="0" w:space="0" w:color="auto"/>
          </w:divBdr>
        </w:div>
        <w:div w:id="1721901346">
          <w:marLeft w:val="0"/>
          <w:marRight w:val="0"/>
          <w:marTop w:val="115"/>
          <w:marBottom w:val="115"/>
          <w:divBdr>
            <w:top w:val="none" w:sz="0" w:space="0" w:color="auto"/>
            <w:left w:val="none" w:sz="0" w:space="0" w:color="auto"/>
            <w:bottom w:val="none" w:sz="0" w:space="0" w:color="auto"/>
            <w:right w:val="none" w:sz="0" w:space="0" w:color="auto"/>
          </w:divBdr>
        </w:div>
        <w:div w:id="561914538">
          <w:marLeft w:val="0"/>
          <w:marRight w:val="0"/>
          <w:marTop w:val="115"/>
          <w:marBottom w:val="115"/>
          <w:divBdr>
            <w:top w:val="none" w:sz="0" w:space="0" w:color="auto"/>
            <w:left w:val="none" w:sz="0" w:space="0" w:color="auto"/>
            <w:bottom w:val="none" w:sz="0" w:space="0" w:color="auto"/>
            <w:right w:val="none" w:sz="0" w:space="0" w:color="auto"/>
          </w:divBdr>
        </w:div>
        <w:div w:id="1874806911">
          <w:marLeft w:val="0"/>
          <w:marRight w:val="0"/>
          <w:marTop w:val="115"/>
          <w:marBottom w:val="115"/>
          <w:divBdr>
            <w:top w:val="none" w:sz="0" w:space="0" w:color="auto"/>
            <w:left w:val="none" w:sz="0" w:space="0" w:color="auto"/>
            <w:bottom w:val="none" w:sz="0" w:space="0" w:color="auto"/>
            <w:right w:val="none" w:sz="0" w:space="0" w:color="auto"/>
          </w:divBdr>
        </w:div>
        <w:div w:id="998773146">
          <w:marLeft w:val="0"/>
          <w:marRight w:val="0"/>
          <w:marTop w:val="115"/>
          <w:marBottom w:val="115"/>
          <w:divBdr>
            <w:top w:val="none" w:sz="0" w:space="0" w:color="auto"/>
            <w:left w:val="none" w:sz="0" w:space="0" w:color="auto"/>
            <w:bottom w:val="none" w:sz="0" w:space="0" w:color="auto"/>
            <w:right w:val="none" w:sz="0" w:space="0" w:color="auto"/>
          </w:divBdr>
        </w:div>
        <w:div w:id="1019546432">
          <w:marLeft w:val="0"/>
          <w:marRight w:val="0"/>
          <w:marTop w:val="115"/>
          <w:marBottom w:val="115"/>
          <w:divBdr>
            <w:top w:val="none" w:sz="0" w:space="0" w:color="auto"/>
            <w:left w:val="none" w:sz="0" w:space="0" w:color="auto"/>
            <w:bottom w:val="none" w:sz="0" w:space="0" w:color="auto"/>
            <w:right w:val="none" w:sz="0" w:space="0" w:color="auto"/>
          </w:divBdr>
        </w:div>
        <w:div w:id="242302675">
          <w:marLeft w:val="0"/>
          <w:marRight w:val="0"/>
          <w:marTop w:val="115"/>
          <w:marBottom w:val="115"/>
          <w:divBdr>
            <w:top w:val="none" w:sz="0" w:space="0" w:color="auto"/>
            <w:left w:val="none" w:sz="0" w:space="0" w:color="auto"/>
            <w:bottom w:val="none" w:sz="0" w:space="0" w:color="auto"/>
            <w:right w:val="none" w:sz="0" w:space="0" w:color="auto"/>
          </w:divBdr>
        </w:div>
        <w:div w:id="1076978505">
          <w:marLeft w:val="0"/>
          <w:marRight w:val="0"/>
          <w:marTop w:val="115"/>
          <w:marBottom w:val="115"/>
          <w:divBdr>
            <w:top w:val="none" w:sz="0" w:space="0" w:color="auto"/>
            <w:left w:val="none" w:sz="0" w:space="0" w:color="auto"/>
            <w:bottom w:val="none" w:sz="0" w:space="0" w:color="auto"/>
            <w:right w:val="none" w:sz="0" w:space="0" w:color="auto"/>
          </w:divBdr>
        </w:div>
        <w:div w:id="322662747">
          <w:marLeft w:val="0"/>
          <w:marRight w:val="0"/>
          <w:marTop w:val="115"/>
          <w:marBottom w:val="115"/>
          <w:divBdr>
            <w:top w:val="none" w:sz="0" w:space="0" w:color="auto"/>
            <w:left w:val="none" w:sz="0" w:space="0" w:color="auto"/>
            <w:bottom w:val="none" w:sz="0" w:space="0" w:color="auto"/>
            <w:right w:val="none" w:sz="0" w:space="0" w:color="auto"/>
          </w:divBdr>
        </w:div>
        <w:div w:id="1690521410">
          <w:marLeft w:val="0"/>
          <w:marRight w:val="0"/>
          <w:marTop w:val="115"/>
          <w:marBottom w:val="115"/>
          <w:divBdr>
            <w:top w:val="none" w:sz="0" w:space="0" w:color="auto"/>
            <w:left w:val="none" w:sz="0" w:space="0" w:color="auto"/>
            <w:bottom w:val="none" w:sz="0" w:space="0" w:color="auto"/>
            <w:right w:val="none" w:sz="0" w:space="0" w:color="auto"/>
          </w:divBdr>
        </w:div>
        <w:div w:id="1148668114">
          <w:marLeft w:val="0"/>
          <w:marRight w:val="0"/>
          <w:marTop w:val="115"/>
          <w:marBottom w:val="115"/>
          <w:divBdr>
            <w:top w:val="none" w:sz="0" w:space="0" w:color="auto"/>
            <w:left w:val="none" w:sz="0" w:space="0" w:color="auto"/>
            <w:bottom w:val="none" w:sz="0" w:space="0" w:color="auto"/>
            <w:right w:val="none" w:sz="0" w:space="0" w:color="auto"/>
          </w:divBdr>
        </w:div>
        <w:div w:id="767773230">
          <w:marLeft w:val="0"/>
          <w:marRight w:val="0"/>
          <w:marTop w:val="115"/>
          <w:marBottom w:val="115"/>
          <w:divBdr>
            <w:top w:val="none" w:sz="0" w:space="0" w:color="auto"/>
            <w:left w:val="none" w:sz="0" w:space="0" w:color="auto"/>
            <w:bottom w:val="none" w:sz="0" w:space="0" w:color="auto"/>
            <w:right w:val="none" w:sz="0" w:space="0" w:color="auto"/>
          </w:divBdr>
        </w:div>
        <w:div w:id="1627157432">
          <w:marLeft w:val="0"/>
          <w:marRight w:val="0"/>
          <w:marTop w:val="115"/>
          <w:marBottom w:val="115"/>
          <w:divBdr>
            <w:top w:val="none" w:sz="0" w:space="0" w:color="auto"/>
            <w:left w:val="none" w:sz="0" w:space="0" w:color="auto"/>
            <w:bottom w:val="none" w:sz="0" w:space="0" w:color="auto"/>
            <w:right w:val="none" w:sz="0" w:space="0" w:color="auto"/>
          </w:divBdr>
        </w:div>
        <w:div w:id="181094438">
          <w:marLeft w:val="0"/>
          <w:marRight w:val="0"/>
          <w:marTop w:val="115"/>
          <w:marBottom w:val="115"/>
          <w:divBdr>
            <w:top w:val="none" w:sz="0" w:space="0" w:color="auto"/>
            <w:left w:val="none" w:sz="0" w:space="0" w:color="auto"/>
            <w:bottom w:val="none" w:sz="0" w:space="0" w:color="auto"/>
            <w:right w:val="none" w:sz="0" w:space="0" w:color="auto"/>
          </w:divBdr>
        </w:div>
        <w:div w:id="1894925977">
          <w:marLeft w:val="0"/>
          <w:marRight w:val="0"/>
          <w:marTop w:val="115"/>
          <w:marBottom w:val="115"/>
          <w:divBdr>
            <w:top w:val="none" w:sz="0" w:space="0" w:color="auto"/>
            <w:left w:val="none" w:sz="0" w:space="0" w:color="auto"/>
            <w:bottom w:val="none" w:sz="0" w:space="0" w:color="auto"/>
            <w:right w:val="none" w:sz="0" w:space="0" w:color="auto"/>
          </w:divBdr>
        </w:div>
        <w:div w:id="1962105783">
          <w:marLeft w:val="0"/>
          <w:marRight w:val="0"/>
          <w:marTop w:val="115"/>
          <w:marBottom w:val="115"/>
          <w:divBdr>
            <w:top w:val="none" w:sz="0" w:space="0" w:color="auto"/>
            <w:left w:val="none" w:sz="0" w:space="0" w:color="auto"/>
            <w:bottom w:val="none" w:sz="0" w:space="0" w:color="auto"/>
            <w:right w:val="none" w:sz="0" w:space="0" w:color="auto"/>
          </w:divBdr>
        </w:div>
        <w:div w:id="377971317">
          <w:marLeft w:val="0"/>
          <w:marRight w:val="0"/>
          <w:marTop w:val="115"/>
          <w:marBottom w:val="115"/>
          <w:divBdr>
            <w:top w:val="none" w:sz="0" w:space="0" w:color="auto"/>
            <w:left w:val="none" w:sz="0" w:space="0" w:color="auto"/>
            <w:bottom w:val="none" w:sz="0" w:space="0" w:color="auto"/>
            <w:right w:val="none" w:sz="0" w:space="0" w:color="auto"/>
          </w:divBdr>
        </w:div>
        <w:div w:id="1156648940">
          <w:marLeft w:val="0"/>
          <w:marRight w:val="0"/>
          <w:marTop w:val="115"/>
          <w:marBottom w:val="115"/>
          <w:divBdr>
            <w:top w:val="none" w:sz="0" w:space="0" w:color="auto"/>
            <w:left w:val="none" w:sz="0" w:space="0" w:color="auto"/>
            <w:bottom w:val="none" w:sz="0" w:space="0" w:color="auto"/>
            <w:right w:val="none" w:sz="0" w:space="0" w:color="auto"/>
          </w:divBdr>
        </w:div>
        <w:div w:id="1432893931">
          <w:marLeft w:val="0"/>
          <w:marRight w:val="0"/>
          <w:marTop w:val="115"/>
          <w:marBottom w:val="115"/>
          <w:divBdr>
            <w:top w:val="none" w:sz="0" w:space="0" w:color="auto"/>
            <w:left w:val="none" w:sz="0" w:space="0" w:color="auto"/>
            <w:bottom w:val="none" w:sz="0" w:space="0" w:color="auto"/>
            <w:right w:val="none" w:sz="0" w:space="0" w:color="auto"/>
          </w:divBdr>
        </w:div>
        <w:div w:id="147989023">
          <w:marLeft w:val="0"/>
          <w:marRight w:val="0"/>
          <w:marTop w:val="115"/>
          <w:marBottom w:val="115"/>
          <w:divBdr>
            <w:top w:val="none" w:sz="0" w:space="0" w:color="auto"/>
            <w:left w:val="none" w:sz="0" w:space="0" w:color="auto"/>
            <w:bottom w:val="none" w:sz="0" w:space="0" w:color="auto"/>
            <w:right w:val="none" w:sz="0" w:space="0" w:color="auto"/>
          </w:divBdr>
        </w:div>
        <w:div w:id="255945344">
          <w:marLeft w:val="0"/>
          <w:marRight w:val="0"/>
          <w:marTop w:val="115"/>
          <w:marBottom w:val="115"/>
          <w:divBdr>
            <w:top w:val="none" w:sz="0" w:space="0" w:color="auto"/>
            <w:left w:val="none" w:sz="0" w:space="0" w:color="auto"/>
            <w:bottom w:val="none" w:sz="0" w:space="0" w:color="auto"/>
            <w:right w:val="none" w:sz="0" w:space="0" w:color="auto"/>
          </w:divBdr>
        </w:div>
        <w:div w:id="1279289632">
          <w:marLeft w:val="0"/>
          <w:marRight w:val="0"/>
          <w:marTop w:val="115"/>
          <w:marBottom w:val="115"/>
          <w:divBdr>
            <w:top w:val="none" w:sz="0" w:space="0" w:color="auto"/>
            <w:left w:val="none" w:sz="0" w:space="0" w:color="auto"/>
            <w:bottom w:val="none" w:sz="0" w:space="0" w:color="auto"/>
            <w:right w:val="none" w:sz="0" w:space="0" w:color="auto"/>
          </w:divBdr>
        </w:div>
        <w:div w:id="648171799">
          <w:marLeft w:val="0"/>
          <w:marRight w:val="0"/>
          <w:marTop w:val="115"/>
          <w:marBottom w:val="115"/>
          <w:divBdr>
            <w:top w:val="none" w:sz="0" w:space="0" w:color="auto"/>
            <w:left w:val="none" w:sz="0" w:space="0" w:color="auto"/>
            <w:bottom w:val="none" w:sz="0" w:space="0" w:color="auto"/>
            <w:right w:val="none" w:sz="0" w:space="0" w:color="auto"/>
          </w:divBdr>
        </w:div>
        <w:div w:id="2070373651">
          <w:marLeft w:val="0"/>
          <w:marRight w:val="0"/>
          <w:marTop w:val="115"/>
          <w:marBottom w:val="115"/>
          <w:divBdr>
            <w:top w:val="none" w:sz="0" w:space="0" w:color="auto"/>
            <w:left w:val="none" w:sz="0" w:space="0" w:color="auto"/>
            <w:bottom w:val="none" w:sz="0" w:space="0" w:color="auto"/>
            <w:right w:val="none" w:sz="0" w:space="0" w:color="auto"/>
          </w:divBdr>
        </w:div>
        <w:div w:id="795105704">
          <w:marLeft w:val="0"/>
          <w:marRight w:val="0"/>
          <w:marTop w:val="115"/>
          <w:marBottom w:val="115"/>
          <w:divBdr>
            <w:top w:val="none" w:sz="0" w:space="0" w:color="auto"/>
            <w:left w:val="none" w:sz="0" w:space="0" w:color="auto"/>
            <w:bottom w:val="none" w:sz="0" w:space="0" w:color="auto"/>
            <w:right w:val="none" w:sz="0" w:space="0" w:color="auto"/>
          </w:divBdr>
        </w:div>
        <w:div w:id="569195208">
          <w:marLeft w:val="0"/>
          <w:marRight w:val="0"/>
          <w:marTop w:val="115"/>
          <w:marBottom w:val="115"/>
          <w:divBdr>
            <w:top w:val="none" w:sz="0" w:space="0" w:color="auto"/>
            <w:left w:val="none" w:sz="0" w:space="0" w:color="auto"/>
            <w:bottom w:val="none" w:sz="0" w:space="0" w:color="auto"/>
            <w:right w:val="none" w:sz="0" w:space="0" w:color="auto"/>
          </w:divBdr>
        </w:div>
        <w:div w:id="793790929">
          <w:marLeft w:val="0"/>
          <w:marRight w:val="0"/>
          <w:marTop w:val="115"/>
          <w:marBottom w:val="115"/>
          <w:divBdr>
            <w:top w:val="none" w:sz="0" w:space="0" w:color="auto"/>
            <w:left w:val="none" w:sz="0" w:space="0" w:color="auto"/>
            <w:bottom w:val="none" w:sz="0" w:space="0" w:color="auto"/>
            <w:right w:val="none" w:sz="0" w:space="0" w:color="auto"/>
          </w:divBdr>
        </w:div>
        <w:div w:id="1918005589">
          <w:marLeft w:val="0"/>
          <w:marRight w:val="0"/>
          <w:marTop w:val="115"/>
          <w:marBottom w:val="115"/>
          <w:divBdr>
            <w:top w:val="none" w:sz="0" w:space="0" w:color="auto"/>
            <w:left w:val="none" w:sz="0" w:space="0" w:color="auto"/>
            <w:bottom w:val="none" w:sz="0" w:space="0" w:color="auto"/>
            <w:right w:val="none" w:sz="0" w:space="0" w:color="auto"/>
          </w:divBdr>
        </w:div>
        <w:div w:id="1644002976">
          <w:marLeft w:val="0"/>
          <w:marRight w:val="0"/>
          <w:marTop w:val="115"/>
          <w:marBottom w:val="115"/>
          <w:divBdr>
            <w:top w:val="none" w:sz="0" w:space="0" w:color="auto"/>
            <w:left w:val="none" w:sz="0" w:space="0" w:color="auto"/>
            <w:bottom w:val="none" w:sz="0" w:space="0" w:color="auto"/>
            <w:right w:val="none" w:sz="0" w:space="0" w:color="auto"/>
          </w:divBdr>
        </w:div>
        <w:div w:id="1567178516">
          <w:marLeft w:val="0"/>
          <w:marRight w:val="0"/>
          <w:marTop w:val="115"/>
          <w:marBottom w:val="115"/>
          <w:divBdr>
            <w:top w:val="none" w:sz="0" w:space="0" w:color="auto"/>
            <w:left w:val="none" w:sz="0" w:space="0" w:color="auto"/>
            <w:bottom w:val="none" w:sz="0" w:space="0" w:color="auto"/>
            <w:right w:val="none" w:sz="0" w:space="0" w:color="auto"/>
          </w:divBdr>
        </w:div>
        <w:div w:id="1831941834">
          <w:marLeft w:val="0"/>
          <w:marRight w:val="0"/>
          <w:marTop w:val="115"/>
          <w:marBottom w:val="115"/>
          <w:divBdr>
            <w:top w:val="none" w:sz="0" w:space="0" w:color="auto"/>
            <w:left w:val="none" w:sz="0" w:space="0" w:color="auto"/>
            <w:bottom w:val="none" w:sz="0" w:space="0" w:color="auto"/>
            <w:right w:val="none" w:sz="0" w:space="0" w:color="auto"/>
          </w:divBdr>
        </w:div>
        <w:div w:id="1937591313">
          <w:marLeft w:val="0"/>
          <w:marRight w:val="0"/>
          <w:marTop w:val="115"/>
          <w:marBottom w:val="115"/>
          <w:divBdr>
            <w:top w:val="none" w:sz="0" w:space="0" w:color="auto"/>
            <w:left w:val="none" w:sz="0" w:space="0" w:color="auto"/>
            <w:bottom w:val="none" w:sz="0" w:space="0" w:color="auto"/>
            <w:right w:val="none" w:sz="0" w:space="0" w:color="auto"/>
          </w:divBdr>
        </w:div>
        <w:div w:id="1452747389">
          <w:marLeft w:val="0"/>
          <w:marRight w:val="0"/>
          <w:marTop w:val="115"/>
          <w:marBottom w:val="115"/>
          <w:divBdr>
            <w:top w:val="none" w:sz="0" w:space="0" w:color="auto"/>
            <w:left w:val="none" w:sz="0" w:space="0" w:color="auto"/>
            <w:bottom w:val="none" w:sz="0" w:space="0" w:color="auto"/>
            <w:right w:val="none" w:sz="0" w:space="0" w:color="auto"/>
          </w:divBdr>
        </w:div>
        <w:div w:id="518734276">
          <w:marLeft w:val="0"/>
          <w:marRight w:val="0"/>
          <w:marTop w:val="115"/>
          <w:marBottom w:val="115"/>
          <w:divBdr>
            <w:top w:val="none" w:sz="0" w:space="0" w:color="auto"/>
            <w:left w:val="none" w:sz="0" w:space="0" w:color="auto"/>
            <w:bottom w:val="none" w:sz="0" w:space="0" w:color="auto"/>
            <w:right w:val="none" w:sz="0" w:space="0" w:color="auto"/>
          </w:divBdr>
        </w:div>
        <w:div w:id="629634972">
          <w:marLeft w:val="0"/>
          <w:marRight w:val="0"/>
          <w:marTop w:val="115"/>
          <w:marBottom w:val="115"/>
          <w:divBdr>
            <w:top w:val="none" w:sz="0" w:space="0" w:color="auto"/>
            <w:left w:val="none" w:sz="0" w:space="0" w:color="auto"/>
            <w:bottom w:val="none" w:sz="0" w:space="0" w:color="auto"/>
            <w:right w:val="none" w:sz="0" w:space="0" w:color="auto"/>
          </w:divBdr>
        </w:div>
        <w:div w:id="1331985138">
          <w:marLeft w:val="0"/>
          <w:marRight w:val="0"/>
          <w:marTop w:val="115"/>
          <w:marBottom w:val="115"/>
          <w:divBdr>
            <w:top w:val="none" w:sz="0" w:space="0" w:color="auto"/>
            <w:left w:val="none" w:sz="0" w:space="0" w:color="auto"/>
            <w:bottom w:val="none" w:sz="0" w:space="0" w:color="auto"/>
            <w:right w:val="none" w:sz="0" w:space="0" w:color="auto"/>
          </w:divBdr>
        </w:div>
        <w:div w:id="1154638088">
          <w:marLeft w:val="0"/>
          <w:marRight w:val="0"/>
          <w:marTop w:val="115"/>
          <w:marBottom w:val="115"/>
          <w:divBdr>
            <w:top w:val="none" w:sz="0" w:space="0" w:color="auto"/>
            <w:left w:val="none" w:sz="0" w:space="0" w:color="auto"/>
            <w:bottom w:val="none" w:sz="0" w:space="0" w:color="auto"/>
            <w:right w:val="none" w:sz="0" w:space="0" w:color="auto"/>
          </w:divBdr>
        </w:div>
        <w:div w:id="246769352">
          <w:marLeft w:val="0"/>
          <w:marRight w:val="0"/>
          <w:marTop w:val="115"/>
          <w:marBottom w:val="115"/>
          <w:divBdr>
            <w:top w:val="none" w:sz="0" w:space="0" w:color="auto"/>
            <w:left w:val="none" w:sz="0" w:space="0" w:color="auto"/>
            <w:bottom w:val="none" w:sz="0" w:space="0" w:color="auto"/>
            <w:right w:val="none" w:sz="0" w:space="0" w:color="auto"/>
          </w:divBdr>
        </w:div>
        <w:div w:id="754471101">
          <w:marLeft w:val="0"/>
          <w:marRight w:val="0"/>
          <w:marTop w:val="115"/>
          <w:marBottom w:val="115"/>
          <w:divBdr>
            <w:top w:val="none" w:sz="0" w:space="0" w:color="auto"/>
            <w:left w:val="none" w:sz="0" w:space="0" w:color="auto"/>
            <w:bottom w:val="none" w:sz="0" w:space="0" w:color="auto"/>
            <w:right w:val="none" w:sz="0" w:space="0" w:color="auto"/>
          </w:divBdr>
        </w:div>
        <w:div w:id="117186723">
          <w:marLeft w:val="0"/>
          <w:marRight w:val="0"/>
          <w:marTop w:val="115"/>
          <w:marBottom w:val="115"/>
          <w:divBdr>
            <w:top w:val="none" w:sz="0" w:space="0" w:color="auto"/>
            <w:left w:val="none" w:sz="0" w:space="0" w:color="auto"/>
            <w:bottom w:val="none" w:sz="0" w:space="0" w:color="auto"/>
            <w:right w:val="none" w:sz="0" w:space="0" w:color="auto"/>
          </w:divBdr>
        </w:div>
        <w:div w:id="240142333">
          <w:marLeft w:val="0"/>
          <w:marRight w:val="0"/>
          <w:marTop w:val="115"/>
          <w:marBottom w:val="115"/>
          <w:divBdr>
            <w:top w:val="none" w:sz="0" w:space="0" w:color="auto"/>
            <w:left w:val="none" w:sz="0" w:space="0" w:color="auto"/>
            <w:bottom w:val="none" w:sz="0" w:space="0" w:color="auto"/>
            <w:right w:val="none" w:sz="0" w:space="0" w:color="auto"/>
          </w:divBdr>
        </w:div>
        <w:div w:id="1236355315">
          <w:marLeft w:val="0"/>
          <w:marRight w:val="0"/>
          <w:marTop w:val="115"/>
          <w:marBottom w:val="115"/>
          <w:divBdr>
            <w:top w:val="none" w:sz="0" w:space="0" w:color="auto"/>
            <w:left w:val="none" w:sz="0" w:space="0" w:color="auto"/>
            <w:bottom w:val="none" w:sz="0" w:space="0" w:color="auto"/>
            <w:right w:val="none" w:sz="0" w:space="0" w:color="auto"/>
          </w:divBdr>
        </w:div>
        <w:div w:id="698580010">
          <w:marLeft w:val="0"/>
          <w:marRight w:val="0"/>
          <w:marTop w:val="115"/>
          <w:marBottom w:val="115"/>
          <w:divBdr>
            <w:top w:val="none" w:sz="0" w:space="0" w:color="auto"/>
            <w:left w:val="none" w:sz="0" w:space="0" w:color="auto"/>
            <w:bottom w:val="none" w:sz="0" w:space="0" w:color="auto"/>
            <w:right w:val="none" w:sz="0" w:space="0" w:color="auto"/>
          </w:divBdr>
        </w:div>
      </w:divsChild>
    </w:div>
    <w:div w:id="21983439">
      <w:bodyDiv w:val="1"/>
      <w:marLeft w:val="0"/>
      <w:marRight w:val="0"/>
      <w:marTop w:val="0"/>
      <w:marBottom w:val="0"/>
      <w:divBdr>
        <w:top w:val="none" w:sz="0" w:space="0" w:color="auto"/>
        <w:left w:val="none" w:sz="0" w:space="0" w:color="auto"/>
        <w:bottom w:val="none" w:sz="0" w:space="0" w:color="auto"/>
        <w:right w:val="none" w:sz="0" w:space="0" w:color="auto"/>
      </w:divBdr>
      <w:divsChild>
        <w:div w:id="199972901">
          <w:marLeft w:val="0"/>
          <w:marRight w:val="0"/>
          <w:marTop w:val="0"/>
          <w:marBottom w:val="80"/>
          <w:divBdr>
            <w:top w:val="single" w:sz="4" w:space="0" w:color="auto"/>
            <w:left w:val="single" w:sz="18" w:space="0" w:color="auto"/>
            <w:bottom w:val="single" w:sz="4" w:space="0" w:color="auto"/>
            <w:right w:val="single" w:sz="4" w:space="0" w:color="auto"/>
          </w:divBdr>
        </w:div>
        <w:div w:id="1309244480">
          <w:marLeft w:val="0"/>
          <w:marRight w:val="0"/>
          <w:marTop w:val="0"/>
          <w:marBottom w:val="80"/>
          <w:divBdr>
            <w:top w:val="single" w:sz="4" w:space="0" w:color="auto"/>
            <w:left w:val="single" w:sz="18" w:space="0" w:color="auto"/>
            <w:bottom w:val="single" w:sz="4" w:space="0" w:color="auto"/>
            <w:right w:val="single" w:sz="4" w:space="0" w:color="auto"/>
          </w:divBdr>
        </w:div>
        <w:div w:id="1321427194">
          <w:marLeft w:val="0"/>
          <w:marRight w:val="0"/>
          <w:marTop w:val="0"/>
          <w:marBottom w:val="80"/>
          <w:divBdr>
            <w:top w:val="single" w:sz="4" w:space="0" w:color="auto"/>
            <w:left w:val="single" w:sz="18" w:space="0" w:color="auto"/>
            <w:bottom w:val="single" w:sz="4" w:space="0" w:color="auto"/>
            <w:right w:val="single" w:sz="4" w:space="0" w:color="auto"/>
          </w:divBdr>
        </w:div>
        <w:div w:id="129251372">
          <w:marLeft w:val="0"/>
          <w:marRight w:val="0"/>
          <w:marTop w:val="80"/>
          <w:marBottom w:val="0"/>
          <w:divBdr>
            <w:top w:val="single" w:sz="4" w:space="0" w:color="D5DDC6"/>
            <w:left w:val="single" w:sz="4" w:space="3" w:color="D5DDC6"/>
            <w:bottom w:val="single" w:sz="4" w:space="0" w:color="D5DDC6"/>
            <w:right w:val="single" w:sz="4" w:space="0" w:color="D5DDC6"/>
          </w:divBdr>
        </w:div>
        <w:div w:id="912079412">
          <w:marLeft w:val="0"/>
          <w:marRight w:val="0"/>
          <w:marTop w:val="0"/>
          <w:marBottom w:val="80"/>
          <w:divBdr>
            <w:top w:val="single" w:sz="4" w:space="0" w:color="auto"/>
            <w:left w:val="single" w:sz="18" w:space="0" w:color="auto"/>
            <w:bottom w:val="single" w:sz="4" w:space="0" w:color="auto"/>
            <w:right w:val="single" w:sz="4" w:space="0" w:color="auto"/>
          </w:divBdr>
        </w:div>
        <w:div w:id="1939675759">
          <w:marLeft w:val="0"/>
          <w:marRight w:val="0"/>
          <w:marTop w:val="0"/>
          <w:marBottom w:val="80"/>
          <w:divBdr>
            <w:top w:val="single" w:sz="4" w:space="0" w:color="auto"/>
            <w:left w:val="single" w:sz="18" w:space="0" w:color="auto"/>
            <w:bottom w:val="single" w:sz="4" w:space="0" w:color="auto"/>
            <w:right w:val="single" w:sz="4" w:space="0" w:color="auto"/>
          </w:divBdr>
        </w:div>
        <w:div w:id="640964231">
          <w:marLeft w:val="0"/>
          <w:marRight w:val="0"/>
          <w:marTop w:val="80"/>
          <w:marBottom w:val="0"/>
          <w:divBdr>
            <w:top w:val="single" w:sz="4" w:space="0" w:color="D5DDC6"/>
            <w:left w:val="single" w:sz="4" w:space="3" w:color="D5DDC6"/>
            <w:bottom w:val="single" w:sz="4" w:space="0" w:color="D5DDC6"/>
            <w:right w:val="single" w:sz="4" w:space="0" w:color="D5DDC6"/>
          </w:divBdr>
        </w:div>
        <w:div w:id="1322582678">
          <w:marLeft w:val="0"/>
          <w:marRight w:val="0"/>
          <w:marTop w:val="0"/>
          <w:marBottom w:val="80"/>
          <w:divBdr>
            <w:top w:val="single" w:sz="4" w:space="0" w:color="auto"/>
            <w:left w:val="single" w:sz="18" w:space="0" w:color="auto"/>
            <w:bottom w:val="single" w:sz="4" w:space="0" w:color="auto"/>
            <w:right w:val="single" w:sz="4" w:space="0" w:color="auto"/>
          </w:divBdr>
        </w:div>
        <w:div w:id="900680325">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30882312">
      <w:bodyDiv w:val="1"/>
      <w:marLeft w:val="0"/>
      <w:marRight w:val="0"/>
      <w:marTop w:val="0"/>
      <w:marBottom w:val="0"/>
      <w:divBdr>
        <w:top w:val="none" w:sz="0" w:space="0" w:color="auto"/>
        <w:left w:val="none" w:sz="0" w:space="0" w:color="auto"/>
        <w:bottom w:val="none" w:sz="0" w:space="0" w:color="auto"/>
        <w:right w:val="none" w:sz="0" w:space="0" w:color="auto"/>
      </w:divBdr>
    </w:div>
    <w:div w:id="32310097">
      <w:bodyDiv w:val="1"/>
      <w:marLeft w:val="0"/>
      <w:marRight w:val="0"/>
      <w:marTop w:val="0"/>
      <w:marBottom w:val="0"/>
      <w:divBdr>
        <w:top w:val="none" w:sz="0" w:space="0" w:color="auto"/>
        <w:left w:val="none" w:sz="0" w:space="0" w:color="auto"/>
        <w:bottom w:val="none" w:sz="0" w:space="0" w:color="auto"/>
        <w:right w:val="none" w:sz="0" w:space="0" w:color="auto"/>
      </w:divBdr>
      <w:divsChild>
        <w:div w:id="1160196214">
          <w:marLeft w:val="0"/>
          <w:marRight w:val="0"/>
          <w:marTop w:val="0"/>
          <w:marBottom w:val="80"/>
          <w:divBdr>
            <w:top w:val="single" w:sz="4" w:space="0" w:color="auto"/>
            <w:left w:val="single" w:sz="18" w:space="0" w:color="auto"/>
            <w:bottom w:val="single" w:sz="4" w:space="0" w:color="auto"/>
            <w:right w:val="single" w:sz="4" w:space="0" w:color="auto"/>
          </w:divBdr>
          <w:divsChild>
            <w:div w:id="903488680">
              <w:marLeft w:val="0"/>
              <w:marRight w:val="0"/>
              <w:marTop w:val="0"/>
              <w:marBottom w:val="0"/>
              <w:divBdr>
                <w:top w:val="none" w:sz="0" w:space="0" w:color="auto"/>
                <w:left w:val="none" w:sz="0" w:space="0" w:color="auto"/>
                <w:bottom w:val="none" w:sz="0" w:space="0" w:color="auto"/>
                <w:right w:val="none" w:sz="0" w:space="0" w:color="auto"/>
              </w:divBdr>
              <w:divsChild>
                <w:div w:id="119859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98773">
          <w:marLeft w:val="0"/>
          <w:marRight w:val="0"/>
          <w:marTop w:val="0"/>
          <w:marBottom w:val="80"/>
          <w:divBdr>
            <w:top w:val="single" w:sz="4" w:space="0" w:color="auto"/>
            <w:left w:val="single" w:sz="18" w:space="0" w:color="auto"/>
            <w:bottom w:val="single" w:sz="4" w:space="0" w:color="auto"/>
            <w:right w:val="single" w:sz="4" w:space="0" w:color="auto"/>
          </w:divBdr>
          <w:divsChild>
            <w:div w:id="682899524">
              <w:marLeft w:val="0"/>
              <w:marRight w:val="0"/>
              <w:marTop w:val="0"/>
              <w:marBottom w:val="0"/>
              <w:divBdr>
                <w:top w:val="none" w:sz="0" w:space="0" w:color="auto"/>
                <w:left w:val="none" w:sz="0" w:space="0" w:color="auto"/>
                <w:bottom w:val="none" w:sz="0" w:space="0" w:color="auto"/>
                <w:right w:val="none" w:sz="0" w:space="0" w:color="auto"/>
              </w:divBdr>
              <w:divsChild>
                <w:div w:id="80813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19662">
          <w:marLeft w:val="0"/>
          <w:marRight w:val="0"/>
          <w:marTop w:val="80"/>
          <w:marBottom w:val="0"/>
          <w:divBdr>
            <w:top w:val="single" w:sz="4" w:space="0" w:color="D5DDC6"/>
            <w:left w:val="single" w:sz="4" w:space="3" w:color="D5DDC6"/>
            <w:bottom w:val="single" w:sz="4" w:space="0" w:color="D5DDC6"/>
            <w:right w:val="single" w:sz="4" w:space="0" w:color="D5DDC6"/>
          </w:divBdr>
        </w:div>
        <w:div w:id="450708785">
          <w:marLeft w:val="0"/>
          <w:marRight w:val="0"/>
          <w:marTop w:val="0"/>
          <w:marBottom w:val="80"/>
          <w:divBdr>
            <w:top w:val="single" w:sz="4" w:space="0" w:color="auto"/>
            <w:left w:val="single" w:sz="18" w:space="0" w:color="auto"/>
            <w:bottom w:val="single" w:sz="4" w:space="0" w:color="auto"/>
            <w:right w:val="single" w:sz="4" w:space="0" w:color="auto"/>
          </w:divBdr>
          <w:divsChild>
            <w:div w:id="414740157">
              <w:marLeft w:val="0"/>
              <w:marRight w:val="0"/>
              <w:marTop w:val="0"/>
              <w:marBottom w:val="0"/>
              <w:divBdr>
                <w:top w:val="none" w:sz="0" w:space="0" w:color="auto"/>
                <w:left w:val="none" w:sz="0" w:space="0" w:color="auto"/>
                <w:bottom w:val="none" w:sz="0" w:space="0" w:color="auto"/>
                <w:right w:val="none" w:sz="0" w:space="0" w:color="auto"/>
              </w:divBdr>
              <w:divsChild>
                <w:div w:id="171908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65963">
          <w:marLeft w:val="0"/>
          <w:marRight w:val="0"/>
          <w:marTop w:val="80"/>
          <w:marBottom w:val="0"/>
          <w:divBdr>
            <w:top w:val="single" w:sz="4" w:space="0" w:color="D5DDC6"/>
            <w:left w:val="single" w:sz="4" w:space="3" w:color="D5DDC6"/>
            <w:bottom w:val="single" w:sz="4" w:space="0" w:color="D5DDC6"/>
            <w:right w:val="single" w:sz="4" w:space="0" w:color="D5DDC6"/>
          </w:divBdr>
        </w:div>
        <w:div w:id="952126553">
          <w:marLeft w:val="0"/>
          <w:marRight w:val="0"/>
          <w:marTop w:val="0"/>
          <w:marBottom w:val="80"/>
          <w:divBdr>
            <w:top w:val="single" w:sz="4" w:space="0" w:color="auto"/>
            <w:left w:val="single" w:sz="18" w:space="0" w:color="auto"/>
            <w:bottom w:val="single" w:sz="4" w:space="0" w:color="auto"/>
            <w:right w:val="single" w:sz="4" w:space="0" w:color="auto"/>
          </w:divBdr>
          <w:divsChild>
            <w:div w:id="649945606">
              <w:marLeft w:val="0"/>
              <w:marRight w:val="0"/>
              <w:marTop w:val="0"/>
              <w:marBottom w:val="0"/>
              <w:divBdr>
                <w:top w:val="none" w:sz="0" w:space="0" w:color="auto"/>
                <w:left w:val="none" w:sz="0" w:space="0" w:color="auto"/>
                <w:bottom w:val="none" w:sz="0" w:space="0" w:color="auto"/>
                <w:right w:val="none" w:sz="0" w:space="0" w:color="auto"/>
              </w:divBdr>
              <w:divsChild>
                <w:div w:id="54888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68731">
          <w:marLeft w:val="0"/>
          <w:marRight w:val="0"/>
          <w:marTop w:val="80"/>
          <w:marBottom w:val="0"/>
          <w:divBdr>
            <w:top w:val="single" w:sz="4" w:space="0" w:color="D5DDC6"/>
            <w:left w:val="single" w:sz="4" w:space="3" w:color="D5DDC6"/>
            <w:bottom w:val="single" w:sz="4" w:space="0" w:color="D5DDC6"/>
            <w:right w:val="single" w:sz="4" w:space="0" w:color="D5DDC6"/>
          </w:divBdr>
        </w:div>
        <w:div w:id="1773668641">
          <w:marLeft w:val="0"/>
          <w:marRight w:val="0"/>
          <w:marTop w:val="0"/>
          <w:marBottom w:val="80"/>
          <w:divBdr>
            <w:top w:val="single" w:sz="4" w:space="0" w:color="auto"/>
            <w:left w:val="single" w:sz="18" w:space="0" w:color="auto"/>
            <w:bottom w:val="single" w:sz="4" w:space="0" w:color="auto"/>
            <w:right w:val="single" w:sz="4" w:space="0" w:color="auto"/>
          </w:divBdr>
          <w:divsChild>
            <w:div w:id="55394435">
              <w:marLeft w:val="0"/>
              <w:marRight w:val="0"/>
              <w:marTop w:val="0"/>
              <w:marBottom w:val="0"/>
              <w:divBdr>
                <w:top w:val="none" w:sz="0" w:space="0" w:color="auto"/>
                <w:left w:val="none" w:sz="0" w:space="0" w:color="auto"/>
                <w:bottom w:val="none" w:sz="0" w:space="0" w:color="auto"/>
                <w:right w:val="none" w:sz="0" w:space="0" w:color="auto"/>
              </w:divBdr>
              <w:divsChild>
                <w:div w:id="15275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2038">
          <w:marLeft w:val="0"/>
          <w:marRight w:val="0"/>
          <w:marTop w:val="80"/>
          <w:marBottom w:val="0"/>
          <w:divBdr>
            <w:top w:val="single" w:sz="4" w:space="0" w:color="D5DDC6"/>
            <w:left w:val="single" w:sz="4" w:space="3" w:color="D5DDC6"/>
            <w:bottom w:val="single" w:sz="4" w:space="0" w:color="D5DDC6"/>
            <w:right w:val="single" w:sz="4" w:space="0" w:color="D5DDC6"/>
          </w:divBdr>
        </w:div>
        <w:div w:id="865097102">
          <w:marLeft w:val="0"/>
          <w:marRight w:val="0"/>
          <w:marTop w:val="0"/>
          <w:marBottom w:val="80"/>
          <w:divBdr>
            <w:top w:val="single" w:sz="4" w:space="0" w:color="auto"/>
            <w:left w:val="single" w:sz="18" w:space="0" w:color="auto"/>
            <w:bottom w:val="single" w:sz="4" w:space="0" w:color="auto"/>
            <w:right w:val="single" w:sz="4" w:space="0" w:color="auto"/>
          </w:divBdr>
          <w:divsChild>
            <w:div w:id="877855137">
              <w:marLeft w:val="0"/>
              <w:marRight w:val="0"/>
              <w:marTop w:val="0"/>
              <w:marBottom w:val="0"/>
              <w:divBdr>
                <w:top w:val="none" w:sz="0" w:space="0" w:color="auto"/>
                <w:left w:val="none" w:sz="0" w:space="0" w:color="auto"/>
                <w:bottom w:val="none" w:sz="0" w:space="0" w:color="auto"/>
                <w:right w:val="none" w:sz="0" w:space="0" w:color="auto"/>
              </w:divBdr>
              <w:divsChild>
                <w:div w:id="59100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51477">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38744192">
      <w:bodyDiv w:val="1"/>
      <w:marLeft w:val="0"/>
      <w:marRight w:val="0"/>
      <w:marTop w:val="0"/>
      <w:marBottom w:val="0"/>
      <w:divBdr>
        <w:top w:val="none" w:sz="0" w:space="0" w:color="auto"/>
        <w:left w:val="none" w:sz="0" w:space="0" w:color="auto"/>
        <w:bottom w:val="none" w:sz="0" w:space="0" w:color="auto"/>
        <w:right w:val="none" w:sz="0" w:space="0" w:color="auto"/>
      </w:divBdr>
      <w:divsChild>
        <w:div w:id="824128776">
          <w:marLeft w:val="0"/>
          <w:marRight w:val="0"/>
          <w:marTop w:val="115"/>
          <w:marBottom w:val="115"/>
          <w:divBdr>
            <w:top w:val="none" w:sz="0" w:space="0" w:color="auto"/>
            <w:left w:val="none" w:sz="0" w:space="0" w:color="auto"/>
            <w:bottom w:val="none" w:sz="0" w:space="0" w:color="auto"/>
            <w:right w:val="none" w:sz="0" w:space="0" w:color="auto"/>
          </w:divBdr>
          <w:divsChild>
            <w:div w:id="812873287">
              <w:marLeft w:val="0"/>
              <w:marRight w:val="0"/>
              <w:marTop w:val="100"/>
              <w:marBottom w:val="100"/>
              <w:divBdr>
                <w:top w:val="none" w:sz="0" w:space="0" w:color="auto"/>
                <w:left w:val="none" w:sz="0" w:space="0" w:color="auto"/>
                <w:bottom w:val="none" w:sz="0" w:space="0" w:color="auto"/>
                <w:right w:val="none" w:sz="0" w:space="0" w:color="auto"/>
              </w:divBdr>
              <w:divsChild>
                <w:div w:id="438262952">
                  <w:marLeft w:val="0"/>
                  <w:marRight w:val="0"/>
                  <w:marTop w:val="0"/>
                  <w:marBottom w:val="0"/>
                  <w:divBdr>
                    <w:top w:val="none" w:sz="0" w:space="0" w:color="auto"/>
                    <w:left w:val="none" w:sz="0" w:space="0" w:color="auto"/>
                    <w:bottom w:val="none" w:sz="0" w:space="0" w:color="auto"/>
                    <w:right w:val="none" w:sz="0" w:space="0" w:color="auto"/>
                  </w:divBdr>
                  <w:divsChild>
                    <w:div w:id="9656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10962">
          <w:marLeft w:val="0"/>
          <w:marRight w:val="0"/>
          <w:marTop w:val="0"/>
          <w:marBottom w:val="92"/>
          <w:divBdr>
            <w:top w:val="single" w:sz="4" w:space="0" w:color="auto"/>
            <w:left w:val="single" w:sz="18" w:space="0" w:color="auto"/>
            <w:bottom w:val="single" w:sz="4" w:space="0" w:color="auto"/>
            <w:right w:val="single" w:sz="4" w:space="0" w:color="auto"/>
          </w:divBdr>
        </w:div>
        <w:div w:id="78645517">
          <w:marLeft w:val="0"/>
          <w:marRight w:val="0"/>
          <w:marTop w:val="0"/>
          <w:marBottom w:val="92"/>
          <w:divBdr>
            <w:top w:val="single" w:sz="4" w:space="0" w:color="auto"/>
            <w:left w:val="single" w:sz="18" w:space="0" w:color="auto"/>
            <w:bottom w:val="single" w:sz="4" w:space="0" w:color="auto"/>
            <w:right w:val="single" w:sz="4" w:space="0" w:color="auto"/>
          </w:divBdr>
        </w:div>
        <w:div w:id="1174876380">
          <w:marLeft w:val="0"/>
          <w:marRight w:val="0"/>
          <w:marTop w:val="0"/>
          <w:marBottom w:val="92"/>
          <w:divBdr>
            <w:top w:val="single" w:sz="4" w:space="0" w:color="auto"/>
            <w:left w:val="single" w:sz="18" w:space="0" w:color="auto"/>
            <w:bottom w:val="single" w:sz="4" w:space="0" w:color="auto"/>
            <w:right w:val="single" w:sz="4" w:space="0" w:color="auto"/>
          </w:divBdr>
        </w:div>
        <w:div w:id="2015767134">
          <w:marLeft w:val="0"/>
          <w:marRight w:val="0"/>
          <w:marTop w:val="0"/>
          <w:marBottom w:val="92"/>
          <w:divBdr>
            <w:top w:val="single" w:sz="4" w:space="0" w:color="auto"/>
            <w:left w:val="single" w:sz="18" w:space="0" w:color="auto"/>
            <w:bottom w:val="single" w:sz="4" w:space="0" w:color="auto"/>
            <w:right w:val="single" w:sz="4" w:space="0" w:color="auto"/>
          </w:divBdr>
        </w:div>
        <w:div w:id="1714767193">
          <w:marLeft w:val="0"/>
          <w:marRight w:val="0"/>
          <w:marTop w:val="0"/>
          <w:marBottom w:val="92"/>
          <w:divBdr>
            <w:top w:val="single" w:sz="4" w:space="0" w:color="auto"/>
            <w:left w:val="single" w:sz="18" w:space="0" w:color="auto"/>
            <w:bottom w:val="single" w:sz="4" w:space="0" w:color="auto"/>
            <w:right w:val="single" w:sz="4" w:space="0" w:color="auto"/>
          </w:divBdr>
        </w:div>
      </w:divsChild>
    </w:div>
    <w:div w:id="38823592">
      <w:bodyDiv w:val="1"/>
      <w:marLeft w:val="0"/>
      <w:marRight w:val="0"/>
      <w:marTop w:val="0"/>
      <w:marBottom w:val="0"/>
      <w:divBdr>
        <w:top w:val="none" w:sz="0" w:space="0" w:color="auto"/>
        <w:left w:val="none" w:sz="0" w:space="0" w:color="auto"/>
        <w:bottom w:val="none" w:sz="0" w:space="0" w:color="auto"/>
        <w:right w:val="none" w:sz="0" w:space="0" w:color="auto"/>
      </w:divBdr>
      <w:divsChild>
        <w:div w:id="1810635098">
          <w:marLeft w:val="0"/>
          <w:marRight w:val="0"/>
          <w:marTop w:val="115"/>
          <w:marBottom w:val="115"/>
          <w:divBdr>
            <w:top w:val="none" w:sz="0" w:space="0" w:color="auto"/>
            <w:left w:val="none" w:sz="0" w:space="0" w:color="auto"/>
            <w:bottom w:val="none" w:sz="0" w:space="0" w:color="auto"/>
            <w:right w:val="none" w:sz="0" w:space="0" w:color="auto"/>
          </w:divBdr>
          <w:divsChild>
            <w:div w:id="1354840965">
              <w:marLeft w:val="0"/>
              <w:marRight w:val="0"/>
              <w:marTop w:val="100"/>
              <w:marBottom w:val="100"/>
              <w:divBdr>
                <w:top w:val="none" w:sz="0" w:space="0" w:color="auto"/>
                <w:left w:val="none" w:sz="0" w:space="0" w:color="auto"/>
                <w:bottom w:val="none" w:sz="0" w:space="0" w:color="auto"/>
                <w:right w:val="none" w:sz="0" w:space="0" w:color="auto"/>
              </w:divBdr>
              <w:divsChild>
                <w:div w:id="1025131363">
                  <w:marLeft w:val="0"/>
                  <w:marRight w:val="0"/>
                  <w:marTop w:val="0"/>
                  <w:marBottom w:val="0"/>
                  <w:divBdr>
                    <w:top w:val="none" w:sz="0" w:space="0" w:color="auto"/>
                    <w:left w:val="none" w:sz="0" w:space="0" w:color="auto"/>
                    <w:bottom w:val="none" w:sz="0" w:space="0" w:color="auto"/>
                    <w:right w:val="none" w:sz="0" w:space="0" w:color="auto"/>
                  </w:divBdr>
                  <w:divsChild>
                    <w:div w:id="78493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431969">
          <w:marLeft w:val="0"/>
          <w:marRight w:val="0"/>
          <w:marTop w:val="0"/>
          <w:marBottom w:val="92"/>
          <w:divBdr>
            <w:top w:val="single" w:sz="4" w:space="0" w:color="auto"/>
            <w:left w:val="single" w:sz="18" w:space="0" w:color="auto"/>
            <w:bottom w:val="single" w:sz="4" w:space="0" w:color="auto"/>
            <w:right w:val="single" w:sz="4" w:space="0" w:color="auto"/>
          </w:divBdr>
        </w:div>
        <w:div w:id="1843163381">
          <w:marLeft w:val="0"/>
          <w:marRight w:val="0"/>
          <w:marTop w:val="0"/>
          <w:marBottom w:val="92"/>
          <w:divBdr>
            <w:top w:val="single" w:sz="4" w:space="0" w:color="auto"/>
            <w:left w:val="single" w:sz="18" w:space="0" w:color="auto"/>
            <w:bottom w:val="single" w:sz="4" w:space="0" w:color="auto"/>
            <w:right w:val="single" w:sz="4" w:space="0" w:color="auto"/>
          </w:divBdr>
        </w:div>
        <w:div w:id="106317781">
          <w:marLeft w:val="0"/>
          <w:marRight w:val="0"/>
          <w:marTop w:val="92"/>
          <w:marBottom w:val="0"/>
          <w:divBdr>
            <w:top w:val="single" w:sz="4" w:space="0" w:color="D5DDC6"/>
            <w:left w:val="single" w:sz="4" w:space="3" w:color="D5DDC6"/>
            <w:bottom w:val="single" w:sz="4" w:space="0" w:color="D5DDC6"/>
            <w:right w:val="single" w:sz="4" w:space="0" w:color="D5DDC6"/>
          </w:divBdr>
        </w:div>
        <w:div w:id="185945226">
          <w:marLeft w:val="0"/>
          <w:marRight w:val="0"/>
          <w:marTop w:val="0"/>
          <w:marBottom w:val="92"/>
          <w:divBdr>
            <w:top w:val="single" w:sz="4" w:space="0" w:color="auto"/>
            <w:left w:val="single" w:sz="18" w:space="0" w:color="auto"/>
            <w:bottom w:val="single" w:sz="4" w:space="0" w:color="auto"/>
            <w:right w:val="single" w:sz="4" w:space="0" w:color="auto"/>
          </w:divBdr>
        </w:div>
        <w:div w:id="1965233657">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46925713">
      <w:bodyDiv w:val="1"/>
      <w:marLeft w:val="0"/>
      <w:marRight w:val="0"/>
      <w:marTop w:val="0"/>
      <w:marBottom w:val="0"/>
      <w:divBdr>
        <w:top w:val="none" w:sz="0" w:space="0" w:color="auto"/>
        <w:left w:val="none" w:sz="0" w:space="0" w:color="auto"/>
        <w:bottom w:val="none" w:sz="0" w:space="0" w:color="auto"/>
        <w:right w:val="none" w:sz="0" w:space="0" w:color="auto"/>
      </w:divBdr>
      <w:divsChild>
        <w:div w:id="855969958">
          <w:marLeft w:val="0"/>
          <w:marRight w:val="0"/>
          <w:marTop w:val="0"/>
          <w:marBottom w:val="80"/>
          <w:divBdr>
            <w:top w:val="single" w:sz="4" w:space="0" w:color="auto"/>
            <w:left w:val="single" w:sz="18" w:space="0" w:color="auto"/>
            <w:bottom w:val="single" w:sz="4" w:space="0" w:color="auto"/>
            <w:right w:val="single" w:sz="4" w:space="0" w:color="auto"/>
          </w:divBdr>
        </w:div>
        <w:div w:id="1050879074">
          <w:marLeft w:val="0"/>
          <w:marRight w:val="0"/>
          <w:marTop w:val="0"/>
          <w:marBottom w:val="80"/>
          <w:divBdr>
            <w:top w:val="single" w:sz="4" w:space="0" w:color="auto"/>
            <w:left w:val="single" w:sz="18" w:space="0" w:color="auto"/>
            <w:bottom w:val="single" w:sz="4" w:space="0" w:color="auto"/>
            <w:right w:val="single" w:sz="4" w:space="0" w:color="auto"/>
          </w:divBdr>
        </w:div>
        <w:div w:id="386689388">
          <w:marLeft w:val="0"/>
          <w:marRight w:val="0"/>
          <w:marTop w:val="0"/>
          <w:marBottom w:val="80"/>
          <w:divBdr>
            <w:top w:val="single" w:sz="4" w:space="0" w:color="auto"/>
            <w:left w:val="single" w:sz="18" w:space="0" w:color="auto"/>
            <w:bottom w:val="single" w:sz="4" w:space="0" w:color="auto"/>
            <w:right w:val="single" w:sz="4" w:space="0" w:color="auto"/>
          </w:divBdr>
        </w:div>
      </w:divsChild>
    </w:div>
    <w:div w:id="56905696">
      <w:bodyDiv w:val="1"/>
      <w:marLeft w:val="0"/>
      <w:marRight w:val="0"/>
      <w:marTop w:val="0"/>
      <w:marBottom w:val="0"/>
      <w:divBdr>
        <w:top w:val="none" w:sz="0" w:space="0" w:color="auto"/>
        <w:left w:val="none" w:sz="0" w:space="0" w:color="auto"/>
        <w:bottom w:val="none" w:sz="0" w:space="0" w:color="auto"/>
        <w:right w:val="none" w:sz="0" w:space="0" w:color="auto"/>
      </w:divBdr>
      <w:divsChild>
        <w:div w:id="391662087">
          <w:marLeft w:val="0"/>
          <w:marRight w:val="0"/>
          <w:marTop w:val="0"/>
          <w:marBottom w:val="0"/>
          <w:divBdr>
            <w:top w:val="none" w:sz="0" w:space="0" w:color="auto"/>
            <w:left w:val="none" w:sz="0" w:space="0" w:color="auto"/>
            <w:bottom w:val="none" w:sz="0" w:space="0" w:color="auto"/>
            <w:right w:val="none" w:sz="0" w:space="0" w:color="auto"/>
          </w:divBdr>
        </w:div>
        <w:div w:id="1509522501">
          <w:marLeft w:val="0"/>
          <w:marRight w:val="0"/>
          <w:marTop w:val="360"/>
          <w:marBottom w:val="0"/>
          <w:divBdr>
            <w:top w:val="none" w:sz="0" w:space="0" w:color="auto"/>
            <w:left w:val="none" w:sz="0" w:space="0" w:color="auto"/>
            <w:bottom w:val="single" w:sz="8" w:space="6" w:color="D9DCDF"/>
            <w:right w:val="none" w:sz="0" w:space="0" w:color="auto"/>
          </w:divBdr>
          <w:divsChild>
            <w:div w:id="305550504">
              <w:marLeft w:val="0"/>
              <w:marRight w:val="0"/>
              <w:marTop w:val="0"/>
              <w:marBottom w:val="230"/>
              <w:divBdr>
                <w:top w:val="none" w:sz="0" w:space="0" w:color="auto"/>
                <w:left w:val="none" w:sz="0" w:space="0" w:color="auto"/>
                <w:bottom w:val="none" w:sz="0" w:space="0" w:color="auto"/>
                <w:right w:val="none" w:sz="0" w:space="0" w:color="auto"/>
              </w:divBdr>
            </w:div>
            <w:div w:id="711149457">
              <w:marLeft w:val="0"/>
              <w:marRight w:val="0"/>
              <w:marTop w:val="0"/>
              <w:marBottom w:val="230"/>
              <w:divBdr>
                <w:top w:val="none" w:sz="0" w:space="0" w:color="auto"/>
                <w:left w:val="none" w:sz="0" w:space="0" w:color="auto"/>
                <w:bottom w:val="none" w:sz="0" w:space="0" w:color="auto"/>
                <w:right w:val="none" w:sz="0" w:space="0" w:color="auto"/>
              </w:divBdr>
            </w:div>
            <w:div w:id="267082203">
              <w:marLeft w:val="0"/>
              <w:marRight w:val="0"/>
              <w:marTop w:val="0"/>
              <w:marBottom w:val="230"/>
              <w:divBdr>
                <w:top w:val="none" w:sz="0" w:space="0" w:color="auto"/>
                <w:left w:val="none" w:sz="0" w:space="0" w:color="auto"/>
                <w:bottom w:val="none" w:sz="0" w:space="0" w:color="auto"/>
                <w:right w:val="none" w:sz="0" w:space="0" w:color="auto"/>
              </w:divBdr>
            </w:div>
            <w:div w:id="1358972405">
              <w:marLeft w:val="0"/>
              <w:marRight w:val="0"/>
              <w:marTop w:val="0"/>
              <w:marBottom w:val="230"/>
              <w:divBdr>
                <w:top w:val="none" w:sz="0" w:space="0" w:color="auto"/>
                <w:left w:val="none" w:sz="0" w:space="0" w:color="auto"/>
                <w:bottom w:val="none" w:sz="0" w:space="0" w:color="auto"/>
                <w:right w:val="none" w:sz="0" w:space="0" w:color="auto"/>
              </w:divBdr>
            </w:div>
            <w:div w:id="1601375412">
              <w:marLeft w:val="0"/>
              <w:marRight w:val="0"/>
              <w:marTop w:val="0"/>
              <w:marBottom w:val="230"/>
              <w:divBdr>
                <w:top w:val="none" w:sz="0" w:space="0" w:color="auto"/>
                <w:left w:val="none" w:sz="0" w:space="0" w:color="auto"/>
                <w:bottom w:val="none" w:sz="0" w:space="0" w:color="auto"/>
                <w:right w:val="none" w:sz="0" w:space="0" w:color="auto"/>
              </w:divBdr>
            </w:div>
            <w:div w:id="1672491813">
              <w:marLeft w:val="0"/>
              <w:marRight w:val="0"/>
              <w:marTop w:val="0"/>
              <w:marBottom w:val="230"/>
              <w:divBdr>
                <w:top w:val="none" w:sz="0" w:space="0" w:color="auto"/>
                <w:left w:val="none" w:sz="0" w:space="0" w:color="auto"/>
                <w:bottom w:val="none" w:sz="0" w:space="0" w:color="auto"/>
                <w:right w:val="none" w:sz="0" w:space="0" w:color="auto"/>
              </w:divBdr>
            </w:div>
            <w:div w:id="799374508">
              <w:marLeft w:val="0"/>
              <w:marRight w:val="0"/>
              <w:marTop w:val="0"/>
              <w:marBottom w:val="230"/>
              <w:divBdr>
                <w:top w:val="none" w:sz="0" w:space="0" w:color="auto"/>
                <w:left w:val="none" w:sz="0" w:space="0" w:color="auto"/>
                <w:bottom w:val="none" w:sz="0" w:space="0" w:color="auto"/>
                <w:right w:val="none" w:sz="0" w:space="0" w:color="auto"/>
              </w:divBdr>
            </w:div>
            <w:div w:id="2100834267">
              <w:marLeft w:val="0"/>
              <w:marRight w:val="0"/>
              <w:marTop w:val="0"/>
              <w:marBottom w:val="230"/>
              <w:divBdr>
                <w:top w:val="none" w:sz="0" w:space="0" w:color="auto"/>
                <w:left w:val="none" w:sz="0" w:space="0" w:color="auto"/>
                <w:bottom w:val="none" w:sz="0" w:space="0" w:color="auto"/>
                <w:right w:val="none" w:sz="0" w:space="0" w:color="auto"/>
              </w:divBdr>
            </w:div>
            <w:div w:id="10761888">
              <w:marLeft w:val="0"/>
              <w:marRight w:val="0"/>
              <w:marTop w:val="0"/>
              <w:marBottom w:val="230"/>
              <w:divBdr>
                <w:top w:val="none" w:sz="0" w:space="0" w:color="auto"/>
                <w:left w:val="none" w:sz="0" w:space="0" w:color="auto"/>
                <w:bottom w:val="none" w:sz="0" w:space="0" w:color="auto"/>
                <w:right w:val="none" w:sz="0" w:space="0" w:color="auto"/>
              </w:divBdr>
            </w:div>
            <w:div w:id="916741796">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 w:id="60180159">
      <w:bodyDiv w:val="1"/>
      <w:marLeft w:val="0"/>
      <w:marRight w:val="0"/>
      <w:marTop w:val="0"/>
      <w:marBottom w:val="0"/>
      <w:divBdr>
        <w:top w:val="none" w:sz="0" w:space="0" w:color="auto"/>
        <w:left w:val="none" w:sz="0" w:space="0" w:color="auto"/>
        <w:bottom w:val="none" w:sz="0" w:space="0" w:color="auto"/>
        <w:right w:val="none" w:sz="0" w:space="0" w:color="auto"/>
      </w:divBdr>
      <w:divsChild>
        <w:div w:id="1766488730">
          <w:marLeft w:val="0"/>
          <w:marRight w:val="0"/>
          <w:marTop w:val="0"/>
          <w:marBottom w:val="300"/>
          <w:divBdr>
            <w:top w:val="none" w:sz="0" w:space="0" w:color="auto"/>
            <w:left w:val="none" w:sz="0" w:space="0" w:color="auto"/>
            <w:bottom w:val="none" w:sz="0" w:space="0" w:color="auto"/>
            <w:right w:val="none" w:sz="0" w:space="0" w:color="auto"/>
          </w:divBdr>
        </w:div>
      </w:divsChild>
    </w:div>
    <w:div w:id="68038112">
      <w:bodyDiv w:val="1"/>
      <w:marLeft w:val="0"/>
      <w:marRight w:val="0"/>
      <w:marTop w:val="0"/>
      <w:marBottom w:val="0"/>
      <w:divBdr>
        <w:top w:val="none" w:sz="0" w:space="0" w:color="auto"/>
        <w:left w:val="none" w:sz="0" w:space="0" w:color="auto"/>
        <w:bottom w:val="none" w:sz="0" w:space="0" w:color="auto"/>
        <w:right w:val="none" w:sz="0" w:space="0" w:color="auto"/>
      </w:divBdr>
      <w:divsChild>
        <w:div w:id="1323124632">
          <w:marLeft w:val="0"/>
          <w:marRight w:val="0"/>
          <w:marTop w:val="100"/>
          <w:marBottom w:val="100"/>
          <w:divBdr>
            <w:top w:val="none" w:sz="0" w:space="0" w:color="auto"/>
            <w:left w:val="none" w:sz="0" w:space="0" w:color="auto"/>
            <w:bottom w:val="none" w:sz="0" w:space="0" w:color="auto"/>
            <w:right w:val="none" w:sz="0" w:space="0" w:color="auto"/>
          </w:divBdr>
          <w:divsChild>
            <w:div w:id="1988781272">
              <w:marLeft w:val="0"/>
              <w:marRight w:val="0"/>
              <w:marTop w:val="100"/>
              <w:marBottom w:val="100"/>
              <w:divBdr>
                <w:top w:val="none" w:sz="0" w:space="0" w:color="auto"/>
                <w:left w:val="none" w:sz="0" w:space="0" w:color="auto"/>
                <w:bottom w:val="none" w:sz="0" w:space="0" w:color="auto"/>
                <w:right w:val="none" w:sz="0" w:space="0" w:color="auto"/>
              </w:divBdr>
              <w:divsChild>
                <w:div w:id="1096487390">
                  <w:marLeft w:val="0"/>
                  <w:marRight w:val="0"/>
                  <w:marTop w:val="0"/>
                  <w:marBottom w:val="0"/>
                  <w:divBdr>
                    <w:top w:val="none" w:sz="0" w:space="0" w:color="auto"/>
                    <w:left w:val="none" w:sz="0" w:space="0" w:color="auto"/>
                    <w:bottom w:val="none" w:sz="0" w:space="0" w:color="auto"/>
                    <w:right w:val="none" w:sz="0" w:space="0" w:color="auto"/>
                  </w:divBdr>
                  <w:divsChild>
                    <w:div w:id="113321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639053">
          <w:marLeft w:val="0"/>
          <w:marRight w:val="0"/>
          <w:marTop w:val="0"/>
          <w:marBottom w:val="80"/>
          <w:divBdr>
            <w:top w:val="single" w:sz="4" w:space="0" w:color="auto"/>
            <w:left w:val="single" w:sz="18" w:space="0" w:color="auto"/>
            <w:bottom w:val="single" w:sz="4" w:space="0" w:color="auto"/>
            <w:right w:val="single" w:sz="4" w:space="0" w:color="auto"/>
          </w:divBdr>
        </w:div>
        <w:div w:id="1100486367">
          <w:marLeft w:val="0"/>
          <w:marRight w:val="0"/>
          <w:marTop w:val="0"/>
          <w:marBottom w:val="80"/>
          <w:divBdr>
            <w:top w:val="single" w:sz="4" w:space="0" w:color="auto"/>
            <w:left w:val="single" w:sz="18" w:space="0" w:color="auto"/>
            <w:bottom w:val="single" w:sz="4" w:space="0" w:color="auto"/>
            <w:right w:val="single" w:sz="4" w:space="0" w:color="auto"/>
          </w:divBdr>
        </w:div>
      </w:divsChild>
    </w:div>
    <w:div w:id="80150711">
      <w:bodyDiv w:val="1"/>
      <w:marLeft w:val="0"/>
      <w:marRight w:val="0"/>
      <w:marTop w:val="0"/>
      <w:marBottom w:val="0"/>
      <w:divBdr>
        <w:top w:val="none" w:sz="0" w:space="0" w:color="auto"/>
        <w:left w:val="none" w:sz="0" w:space="0" w:color="auto"/>
        <w:bottom w:val="none" w:sz="0" w:space="0" w:color="auto"/>
        <w:right w:val="none" w:sz="0" w:space="0" w:color="auto"/>
      </w:divBdr>
      <w:divsChild>
        <w:div w:id="829910261">
          <w:marLeft w:val="0"/>
          <w:marRight w:val="0"/>
          <w:marTop w:val="115"/>
          <w:marBottom w:val="115"/>
          <w:divBdr>
            <w:top w:val="none" w:sz="0" w:space="0" w:color="auto"/>
            <w:left w:val="none" w:sz="0" w:space="0" w:color="auto"/>
            <w:bottom w:val="none" w:sz="0" w:space="0" w:color="auto"/>
            <w:right w:val="none" w:sz="0" w:space="0" w:color="auto"/>
          </w:divBdr>
          <w:divsChild>
            <w:div w:id="420374720">
              <w:marLeft w:val="0"/>
              <w:marRight w:val="0"/>
              <w:marTop w:val="100"/>
              <w:marBottom w:val="100"/>
              <w:divBdr>
                <w:top w:val="none" w:sz="0" w:space="0" w:color="auto"/>
                <w:left w:val="none" w:sz="0" w:space="0" w:color="auto"/>
                <w:bottom w:val="none" w:sz="0" w:space="0" w:color="auto"/>
                <w:right w:val="none" w:sz="0" w:space="0" w:color="auto"/>
              </w:divBdr>
              <w:divsChild>
                <w:div w:id="1766030015">
                  <w:marLeft w:val="0"/>
                  <w:marRight w:val="0"/>
                  <w:marTop w:val="0"/>
                  <w:marBottom w:val="0"/>
                  <w:divBdr>
                    <w:top w:val="none" w:sz="0" w:space="0" w:color="auto"/>
                    <w:left w:val="none" w:sz="0" w:space="0" w:color="auto"/>
                    <w:bottom w:val="none" w:sz="0" w:space="0" w:color="auto"/>
                    <w:right w:val="none" w:sz="0" w:space="0" w:color="auto"/>
                  </w:divBdr>
                  <w:divsChild>
                    <w:div w:id="146277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75899">
          <w:marLeft w:val="0"/>
          <w:marRight w:val="0"/>
          <w:marTop w:val="0"/>
          <w:marBottom w:val="92"/>
          <w:divBdr>
            <w:top w:val="single" w:sz="4" w:space="0" w:color="auto"/>
            <w:left w:val="single" w:sz="18" w:space="0" w:color="auto"/>
            <w:bottom w:val="single" w:sz="4" w:space="0" w:color="auto"/>
            <w:right w:val="single" w:sz="4" w:space="0" w:color="auto"/>
          </w:divBdr>
        </w:div>
        <w:div w:id="68694948">
          <w:marLeft w:val="0"/>
          <w:marRight w:val="0"/>
          <w:marTop w:val="0"/>
          <w:marBottom w:val="92"/>
          <w:divBdr>
            <w:top w:val="single" w:sz="4" w:space="0" w:color="auto"/>
            <w:left w:val="single" w:sz="18" w:space="0" w:color="auto"/>
            <w:bottom w:val="single" w:sz="4" w:space="0" w:color="auto"/>
            <w:right w:val="single" w:sz="4" w:space="0" w:color="auto"/>
          </w:divBdr>
        </w:div>
        <w:div w:id="632827492">
          <w:marLeft w:val="0"/>
          <w:marRight w:val="0"/>
          <w:marTop w:val="92"/>
          <w:marBottom w:val="0"/>
          <w:divBdr>
            <w:top w:val="single" w:sz="4" w:space="0" w:color="D5DDC6"/>
            <w:left w:val="single" w:sz="4" w:space="3" w:color="D5DDC6"/>
            <w:bottom w:val="single" w:sz="4" w:space="0" w:color="D5DDC6"/>
            <w:right w:val="single" w:sz="4" w:space="0" w:color="D5DDC6"/>
          </w:divBdr>
        </w:div>
        <w:div w:id="1621836706">
          <w:marLeft w:val="0"/>
          <w:marRight w:val="0"/>
          <w:marTop w:val="0"/>
          <w:marBottom w:val="92"/>
          <w:divBdr>
            <w:top w:val="single" w:sz="4" w:space="0" w:color="auto"/>
            <w:left w:val="single" w:sz="18" w:space="0" w:color="auto"/>
            <w:bottom w:val="single" w:sz="4" w:space="0" w:color="auto"/>
            <w:right w:val="single" w:sz="4" w:space="0" w:color="auto"/>
          </w:divBdr>
        </w:div>
        <w:div w:id="872696888">
          <w:marLeft w:val="0"/>
          <w:marRight w:val="0"/>
          <w:marTop w:val="92"/>
          <w:marBottom w:val="0"/>
          <w:divBdr>
            <w:top w:val="single" w:sz="4" w:space="0" w:color="D5DDC6"/>
            <w:left w:val="single" w:sz="4" w:space="3" w:color="D5DDC6"/>
            <w:bottom w:val="single" w:sz="4" w:space="0" w:color="D5DDC6"/>
            <w:right w:val="single" w:sz="4" w:space="0" w:color="D5DDC6"/>
          </w:divBdr>
        </w:div>
        <w:div w:id="55782535">
          <w:marLeft w:val="0"/>
          <w:marRight w:val="0"/>
          <w:marTop w:val="0"/>
          <w:marBottom w:val="92"/>
          <w:divBdr>
            <w:top w:val="single" w:sz="4" w:space="0" w:color="auto"/>
            <w:left w:val="single" w:sz="18" w:space="0" w:color="auto"/>
            <w:bottom w:val="single" w:sz="4" w:space="0" w:color="auto"/>
            <w:right w:val="single" w:sz="4" w:space="0" w:color="auto"/>
          </w:divBdr>
        </w:div>
        <w:div w:id="1007636153">
          <w:marLeft w:val="0"/>
          <w:marRight w:val="0"/>
          <w:marTop w:val="92"/>
          <w:marBottom w:val="0"/>
          <w:divBdr>
            <w:top w:val="single" w:sz="4" w:space="0" w:color="D5DDC6"/>
            <w:left w:val="single" w:sz="4" w:space="3" w:color="D5DDC6"/>
            <w:bottom w:val="single" w:sz="4" w:space="0" w:color="D5DDC6"/>
            <w:right w:val="single" w:sz="4" w:space="0" w:color="D5DDC6"/>
          </w:divBdr>
        </w:div>
        <w:div w:id="2068020840">
          <w:marLeft w:val="0"/>
          <w:marRight w:val="0"/>
          <w:marTop w:val="0"/>
          <w:marBottom w:val="92"/>
          <w:divBdr>
            <w:top w:val="single" w:sz="4" w:space="0" w:color="auto"/>
            <w:left w:val="single" w:sz="18" w:space="0" w:color="auto"/>
            <w:bottom w:val="single" w:sz="4" w:space="0" w:color="auto"/>
            <w:right w:val="single" w:sz="4" w:space="0" w:color="auto"/>
          </w:divBdr>
        </w:div>
        <w:div w:id="1992520329">
          <w:marLeft w:val="0"/>
          <w:marRight w:val="0"/>
          <w:marTop w:val="92"/>
          <w:marBottom w:val="0"/>
          <w:divBdr>
            <w:top w:val="single" w:sz="4" w:space="0" w:color="D5DDC6"/>
            <w:left w:val="single" w:sz="4" w:space="3" w:color="D5DDC6"/>
            <w:bottom w:val="single" w:sz="4" w:space="0" w:color="D5DDC6"/>
            <w:right w:val="single" w:sz="4" w:space="0" w:color="D5DDC6"/>
          </w:divBdr>
        </w:div>
        <w:div w:id="1303729103">
          <w:marLeft w:val="0"/>
          <w:marRight w:val="0"/>
          <w:marTop w:val="0"/>
          <w:marBottom w:val="92"/>
          <w:divBdr>
            <w:top w:val="single" w:sz="4" w:space="0" w:color="auto"/>
            <w:left w:val="single" w:sz="18" w:space="0" w:color="auto"/>
            <w:bottom w:val="single" w:sz="4" w:space="0" w:color="auto"/>
            <w:right w:val="single" w:sz="4" w:space="0" w:color="auto"/>
          </w:divBdr>
        </w:div>
        <w:div w:id="1060250461">
          <w:marLeft w:val="0"/>
          <w:marRight w:val="0"/>
          <w:marTop w:val="92"/>
          <w:marBottom w:val="0"/>
          <w:divBdr>
            <w:top w:val="single" w:sz="4" w:space="0" w:color="D5DDC6"/>
            <w:left w:val="single" w:sz="4" w:space="3" w:color="D5DDC6"/>
            <w:bottom w:val="single" w:sz="4" w:space="0" w:color="D5DDC6"/>
            <w:right w:val="single" w:sz="4" w:space="0" w:color="D5DDC6"/>
          </w:divBdr>
        </w:div>
        <w:div w:id="1331179485">
          <w:marLeft w:val="0"/>
          <w:marRight w:val="0"/>
          <w:marTop w:val="0"/>
          <w:marBottom w:val="92"/>
          <w:divBdr>
            <w:top w:val="single" w:sz="4" w:space="0" w:color="auto"/>
            <w:left w:val="single" w:sz="18" w:space="0" w:color="auto"/>
            <w:bottom w:val="single" w:sz="4" w:space="0" w:color="auto"/>
            <w:right w:val="single" w:sz="4" w:space="0" w:color="auto"/>
          </w:divBdr>
        </w:div>
        <w:div w:id="1026979638">
          <w:marLeft w:val="0"/>
          <w:marRight w:val="0"/>
          <w:marTop w:val="92"/>
          <w:marBottom w:val="0"/>
          <w:divBdr>
            <w:top w:val="single" w:sz="4" w:space="0" w:color="D5DDC6"/>
            <w:left w:val="single" w:sz="4" w:space="3" w:color="D5DDC6"/>
            <w:bottom w:val="single" w:sz="4" w:space="0" w:color="D5DDC6"/>
            <w:right w:val="single" w:sz="4" w:space="0" w:color="D5DDC6"/>
          </w:divBdr>
        </w:div>
        <w:div w:id="696081492">
          <w:marLeft w:val="0"/>
          <w:marRight w:val="0"/>
          <w:marTop w:val="0"/>
          <w:marBottom w:val="92"/>
          <w:divBdr>
            <w:top w:val="single" w:sz="4" w:space="0" w:color="auto"/>
            <w:left w:val="single" w:sz="18" w:space="0" w:color="auto"/>
            <w:bottom w:val="single" w:sz="4" w:space="0" w:color="auto"/>
            <w:right w:val="single" w:sz="4" w:space="0" w:color="auto"/>
          </w:divBdr>
        </w:div>
        <w:div w:id="1467971955">
          <w:marLeft w:val="0"/>
          <w:marRight w:val="0"/>
          <w:marTop w:val="0"/>
          <w:marBottom w:val="92"/>
          <w:divBdr>
            <w:top w:val="single" w:sz="4" w:space="0" w:color="auto"/>
            <w:left w:val="single" w:sz="18" w:space="0" w:color="auto"/>
            <w:bottom w:val="single" w:sz="4" w:space="0" w:color="auto"/>
            <w:right w:val="single" w:sz="4" w:space="0" w:color="auto"/>
          </w:divBdr>
        </w:div>
        <w:div w:id="1417291422">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82996869">
      <w:bodyDiv w:val="1"/>
      <w:marLeft w:val="0"/>
      <w:marRight w:val="0"/>
      <w:marTop w:val="0"/>
      <w:marBottom w:val="0"/>
      <w:divBdr>
        <w:top w:val="none" w:sz="0" w:space="0" w:color="auto"/>
        <w:left w:val="none" w:sz="0" w:space="0" w:color="auto"/>
        <w:bottom w:val="none" w:sz="0" w:space="0" w:color="auto"/>
        <w:right w:val="none" w:sz="0" w:space="0" w:color="auto"/>
      </w:divBdr>
      <w:divsChild>
        <w:div w:id="2068069030">
          <w:marLeft w:val="0"/>
          <w:marRight w:val="0"/>
          <w:marTop w:val="115"/>
          <w:marBottom w:val="115"/>
          <w:divBdr>
            <w:top w:val="none" w:sz="0" w:space="0" w:color="auto"/>
            <w:left w:val="none" w:sz="0" w:space="0" w:color="auto"/>
            <w:bottom w:val="none" w:sz="0" w:space="0" w:color="auto"/>
            <w:right w:val="none" w:sz="0" w:space="0" w:color="auto"/>
          </w:divBdr>
          <w:divsChild>
            <w:div w:id="1292906529">
              <w:marLeft w:val="0"/>
              <w:marRight w:val="0"/>
              <w:marTop w:val="100"/>
              <w:marBottom w:val="100"/>
              <w:divBdr>
                <w:top w:val="none" w:sz="0" w:space="0" w:color="auto"/>
                <w:left w:val="none" w:sz="0" w:space="0" w:color="auto"/>
                <w:bottom w:val="none" w:sz="0" w:space="0" w:color="auto"/>
                <w:right w:val="none" w:sz="0" w:space="0" w:color="auto"/>
              </w:divBdr>
              <w:divsChild>
                <w:div w:id="1250119394">
                  <w:marLeft w:val="0"/>
                  <w:marRight w:val="0"/>
                  <w:marTop w:val="0"/>
                  <w:marBottom w:val="0"/>
                  <w:divBdr>
                    <w:top w:val="none" w:sz="0" w:space="0" w:color="auto"/>
                    <w:left w:val="none" w:sz="0" w:space="0" w:color="auto"/>
                    <w:bottom w:val="none" w:sz="0" w:space="0" w:color="auto"/>
                    <w:right w:val="none" w:sz="0" w:space="0" w:color="auto"/>
                  </w:divBdr>
                  <w:divsChild>
                    <w:div w:id="64863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634112">
          <w:marLeft w:val="0"/>
          <w:marRight w:val="0"/>
          <w:marTop w:val="0"/>
          <w:marBottom w:val="92"/>
          <w:divBdr>
            <w:top w:val="single" w:sz="4" w:space="0" w:color="auto"/>
            <w:left w:val="single" w:sz="18" w:space="0" w:color="auto"/>
            <w:bottom w:val="single" w:sz="4" w:space="0" w:color="auto"/>
            <w:right w:val="single" w:sz="4" w:space="0" w:color="auto"/>
          </w:divBdr>
        </w:div>
        <w:div w:id="1407721529">
          <w:marLeft w:val="0"/>
          <w:marRight w:val="0"/>
          <w:marTop w:val="92"/>
          <w:marBottom w:val="0"/>
          <w:divBdr>
            <w:top w:val="single" w:sz="4" w:space="0" w:color="D5DDC6"/>
            <w:left w:val="single" w:sz="4" w:space="3" w:color="D5DDC6"/>
            <w:bottom w:val="single" w:sz="4" w:space="0" w:color="D5DDC6"/>
            <w:right w:val="single" w:sz="4" w:space="0" w:color="D5DDC6"/>
          </w:divBdr>
        </w:div>
        <w:div w:id="1638140421">
          <w:marLeft w:val="0"/>
          <w:marRight w:val="0"/>
          <w:marTop w:val="0"/>
          <w:marBottom w:val="92"/>
          <w:divBdr>
            <w:top w:val="single" w:sz="4" w:space="0" w:color="auto"/>
            <w:left w:val="single" w:sz="18" w:space="0" w:color="auto"/>
            <w:bottom w:val="single" w:sz="4" w:space="0" w:color="auto"/>
            <w:right w:val="single" w:sz="4" w:space="0" w:color="auto"/>
          </w:divBdr>
        </w:div>
        <w:div w:id="1970894259">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83846956">
      <w:bodyDiv w:val="1"/>
      <w:marLeft w:val="0"/>
      <w:marRight w:val="0"/>
      <w:marTop w:val="0"/>
      <w:marBottom w:val="0"/>
      <w:divBdr>
        <w:top w:val="none" w:sz="0" w:space="0" w:color="auto"/>
        <w:left w:val="none" w:sz="0" w:space="0" w:color="auto"/>
        <w:bottom w:val="none" w:sz="0" w:space="0" w:color="auto"/>
        <w:right w:val="none" w:sz="0" w:space="0" w:color="auto"/>
      </w:divBdr>
      <w:divsChild>
        <w:div w:id="1539780481">
          <w:marLeft w:val="0"/>
          <w:marRight w:val="0"/>
          <w:marTop w:val="115"/>
          <w:marBottom w:val="115"/>
          <w:divBdr>
            <w:top w:val="none" w:sz="0" w:space="0" w:color="auto"/>
            <w:left w:val="none" w:sz="0" w:space="0" w:color="auto"/>
            <w:bottom w:val="none" w:sz="0" w:space="0" w:color="auto"/>
            <w:right w:val="none" w:sz="0" w:space="0" w:color="auto"/>
          </w:divBdr>
          <w:divsChild>
            <w:div w:id="825442207">
              <w:marLeft w:val="0"/>
              <w:marRight w:val="0"/>
              <w:marTop w:val="100"/>
              <w:marBottom w:val="100"/>
              <w:divBdr>
                <w:top w:val="none" w:sz="0" w:space="0" w:color="auto"/>
                <w:left w:val="none" w:sz="0" w:space="0" w:color="auto"/>
                <w:bottom w:val="none" w:sz="0" w:space="0" w:color="auto"/>
                <w:right w:val="none" w:sz="0" w:space="0" w:color="auto"/>
              </w:divBdr>
              <w:divsChild>
                <w:div w:id="184028786">
                  <w:marLeft w:val="0"/>
                  <w:marRight w:val="0"/>
                  <w:marTop w:val="0"/>
                  <w:marBottom w:val="0"/>
                  <w:divBdr>
                    <w:top w:val="none" w:sz="0" w:space="0" w:color="auto"/>
                    <w:left w:val="none" w:sz="0" w:space="0" w:color="auto"/>
                    <w:bottom w:val="none" w:sz="0" w:space="0" w:color="auto"/>
                    <w:right w:val="none" w:sz="0" w:space="0" w:color="auto"/>
                  </w:divBdr>
                  <w:divsChild>
                    <w:div w:id="87985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684956">
          <w:marLeft w:val="0"/>
          <w:marRight w:val="0"/>
          <w:marTop w:val="0"/>
          <w:marBottom w:val="92"/>
          <w:divBdr>
            <w:top w:val="single" w:sz="4" w:space="0" w:color="auto"/>
            <w:left w:val="single" w:sz="18" w:space="0" w:color="auto"/>
            <w:bottom w:val="single" w:sz="4" w:space="0" w:color="auto"/>
            <w:right w:val="single" w:sz="4" w:space="0" w:color="auto"/>
          </w:divBdr>
        </w:div>
        <w:div w:id="1164466036">
          <w:marLeft w:val="0"/>
          <w:marRight w:val="0"/>
          <w:marTop w:val="0"/>
          <w:marBottom w:val="92"/>
          <w:divBdr>
            <w:top w:val="single" w:sz="4" w:space="0" w:color="auto"/>
            <w:left w:val="single" w:sz="18" w:space="0" w:color="auto"/>
            <w:bottom w:val="single" w:sz="4" w:space="0" w:color="auto"/>
            <w:right w:val="single" w:sz="4" w:space="0" w:color="auto"/>
          </w:divBdr>
        </w:div>
        <w:div w:id="1728335510">
          <w:marLeft w:val="0"/>
          <w:marRight w:val="0"/>
          <w:marTop w:val="0"/>
          <w:marBottom w:val="92"/>
          <w:divBdr>
            <w:top w:val="single" w:sz="4" w:space="0" w:color="auto"/>
            <w:left w:val="single" w:sz="18" w:space="0" w:color="auto"/>
            <w:bottom w:val="single" w:sz="4" w:space="0" w:color="auto"/>
            <w:right w:val="single" w:sz="4" w:space="0" w:color="auto"/>
          </w:divBdr>
        </w:div>
        <w:div w:id="681081062">
          <w:marLeft w:val="0"/>
          <w:marRight w:val="0"/>
          <w:marTop w:val="0"/>
          <w:marBottom w:val="92"/>
          <w:divBdr>
            <w:top w:val="single" w:sz="4" w:space="0" w:color="auto"/>
            <w:left w:val="single" w:sz="18" w:space="0" w:color="auto"/>
            <w:bottom w:val="single" w:sz="4" w:space="0" w:color="auto"/>
            <w:right w:val="single" w:sz="4" w:space="0" w:color="auto"/>
          </w:divBdr>
        </w:div>
        <w:div w:id="2123065882">
          <w:marLeft w:val="0"/>
          <w:marRight w:val="0"/>
          <w:marTop w:val="0"/>
          <w:marBottom w:val="92"/>
          <w:divBdr>
            <w:top w:val="single" w:sz="4" w:space="0" w:color="auto"/>
            <w:left w:val="single" w:sz="18" w:space="0" w:color="auto"/>
            <w:bottom w:val="single" w:sz="4" w:space="0" w:color="auto"/>
            <w:right w:val="single" w:sz="4" w:space="0" w:color="auto"/>
          </w:divBdr>
        </w:div>
        <w:div w:id="248468101">
          <w:marLeft w:val="0"/>
          <w:marRight w:val="0"/>
          <w:marTop w:val="0"/>
          <w:marBottom w:val="92"/>
          <w:divBdr>
            <w:top w:val="single" w:sz="4" w:space="0" w:color="auto"/>
            <w:left w:val="single" w:sz="18" w:space="0" w:color="auto"/>
            <w:bottom w:val="single" w:sz="4" w:space="0" w:color="auto"/>
            <w:right w:val="single" w:sz="4" w:space="0" w:color="auto"/>
          </w:divBdr>
        </w:div>
        <w:div w:id="830831191">
          <w:marLeft w:val="0"/>
          <w:marRight w:val="0"/>
          <w:marTop w:val="0"/>
          <w:marBottom w:val="92"/>
          <w:divBdr>
            <w:top w:val="single" w:sz="4" w:space="0" w:color="auto"/>
            <w:left w:val="single" w:sz="18" w:space="0" w:color="auto"/>
            <w:bottom w:val="single" w:sz="4" w:space="0" w:color="auto"/>
            <w:right w:val="single" w:sz="4" w:space="0" w:color="auto"/>
          </w:divBdr>
        </w:div>
        <w:div w:id="359748320">
          <w:marLeft w:val="0"/>
          <w:marRight w:val="0"/>
          <w:marTop w:val="346"/>
          <w:marBottom w:val="0"/>
          <w:divBdr>
            <w:top w:val="none" w:sz="0" w:space="0" w:color="auto"/>
            <w:left w:val="none" w:sz="0" w:space="0" w:color="auto"/>
            <w:bottom w:val="none" w:sz="0" w:space="0" w:color="auto"/>
            <w:right w:val="none" w:sz="0" w:space="0" w:color="auto"/>
          </w:divBdr>
        </w:div>
      </w:divsChild>
    </w:div>
    <w:div w:id="89082645">
      <w:bodyDiv w:val="1"/>
      <w:marLeft w:val="0"/>
      <w:marRight w:val="0"/>
      <w:marTop w:val="0"/>
      <w:marBottom w:val="0"/>
      <w:divBdr>
        <w:top w:val="none" w:sz="0" w:space="0" w:color="auto"/>
        <w:left w:val="none" w:sz="0" w:space="0" w:color="auto"/>
        <w:bottom w:val="none" w:sz="0" w:space="0" w:color="auto"/>
        <w:right w:val="none" w:sz="0" w:space="0" w:color="auto"/>
      </w:divBdr>
    </w:div>
    <w:div w:id="101145798">
      <w:bodyDiv w:val="1"/>
      <w:marLeft w:val="0"/>
      <w:marRight w:val="0"/>
      <w:marTop w:val="0"/>
      <w:marBottom w:val="0"/>
      <w:divBdr>
        <w:top w:val="none" w:sz="0" w:space="0" w:color="auto"/>
        <w:left w:val="none" w:sz="0" w:space="0" w:color="auto"/>
        <w:bottom w:val="none" w:sz="0" w:space="0" w:color="auto"/>
        <w:right w:val="none" w:sz="0" w:space="0" w:color="auto"/>
      </w:divBdr>
      <w:divsChild>
        <w:div w:id="320474052">
          <w:marLeft w:val="0"/>
          <w:marRight w:val="0"/>
          <w:marTop w:val="115"/>
          <w:marBottom w:val="115"/>
          <w:divBdr>
            <w:top w:val="none" w:sz="0" w:space="0" w:color="auto"/>
            <w:left w:val="none" w:sz="0" w:space="0" w:color="auto"/>
            <w:bottom w:val="none" w:sz="0" w:space="0" w:color="auto"/>
            <w:right w:val="none" w:sz="0" w:space="0" w:color="auto"/>
          </w:divBdr>
          <w:divsChild>
            <w:div w:id="2110658298">
              <w:marLeft w:val="0"/>
              <w:marRight w:val="0"/>
              <w:marTop w:val="100"/>
              <w:marBottom w:val="100"/>
              <w:divBdr>
                <w:top w:val="none" w:sz="0" w:space="0" w:color="auto"/>
                <w:left w:val="none" w:sz="0" w:space="0" w:color="auto"/>
                <w:bottom w:val="none" w:sz="0" w:space="0" w:color="auto"/>
                <w:right w:val="none" w:sz="0" w:space="0" w:color="auto"/>
              </w:divBdr>
              <w:divsChild>
                <w:div w:id="2113938341">
                  <w:marLeft w:val="0"/>
                  <w:marRight w:val="0"/>
                  <w:marTop w:val="0"/>
                  <w:marBottom w:val="0"/>
                  <w:divBdr>
                    <w:top w:val="none" w:sz="0" w:space="0" w:color="auto"/>
                    <w:left w:val="none" w:sz="0" w:space="0" w:color="auto"/>
                    <w:bottom w:val="none" w:sz="0" w:space="0" w:color="auto"/>
                    <w:right w:val="none" w:sz="0" w:space="0" w:color="auto"/>
                  </w:divBdr>
                  <w:divsChild>
                    <w:div w:id="34159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184938">
          <w:marLeft w:val="0"/>
          <w:marRight w:val="0"/>
          <w:marTop w:val="0"/>
          <w:marBottom w:val="92"/>
          <w:divBdr>
            <w:top w:val="single" w:sz="4" w:space="0" w:color="auto"/>
            <w:left w:val="single" w:sz="18" w:space="0" w:color="auto"/>
            <w:bottom w:val="single" w:sz="4" w:space="0" w:color="auto"/>
            <w:right w:val="single" w:sz="4" w:space="0" w:color="auto"/>
          </w:divBdr>
        </w:div>
        <w:div w:id="1304501568">
          <w:marLeft w:val="0"/>
          <w:marRight w:val="0"/>
          <w:marTop w:val="0"/>
          <w:marBottom w:val="92"/>
          <w:divBdr>
            <w:top w:val="single" w:sz="4" w:space="0" w:color="auto"/>
            <w:left w:val="single" w:sz="18" w:space="0" w:color="auto"/>
            <w:bottom w:val="single" w:sz="4" w:space="0" w:color="auto"/>
            <w:right w:val="single" w:sz="4" w:space="0" w:color="auto"/>
          </w:divBdr>
        </w:div>
        <w:div w:id="1753509617">
          <w:marLeft w:val="0"/>
          <w:marRight w:val="0"/>
          <w:marTop w:val="0"/>
          <w:marBottom w:val="92"/>
          <w:divBdr>
            <w:top w:val="single" w:sz="4" w:space="0" w:color="auto"/>
            <w:left w:val="single" w:sz="18" w:space="0" w:color="auto"/>
            <w:bottom w:val="single" w:sz="4" w:space="0" w:color="auto"/>
            <w:right w:val="single" w:sz="4" w:space="0" w:color="auto"/>
          </w:divBdr>
        </w:div>
        <w:div w:id="512064895">
          <w:marLeft w:val="0"/>
          <w:marRight w:val="0"/>
          <w:marTop w:val="0"/>
          <w:marBottom w:val="92"/>
          <w:divBdr>
            <w:top w:val="single" w:sz="4" w:space="0" w:color="auto"/>
            <w:left w:val="single" w:sz="18" w:space="0" w:color="auto"/>
            <w:bottom w:val="single" w:sz="4" w:space="0" w:color="auto"/>
            <w:right w:val="single" w:sz="4" w:space="0" w:color="auto"/>
          </w:divBdr>
        </w:div>
        <w:div w:id="1150319674">
          <w:marLeft w:val="0"/>
          <w:marRight w:val="0"/>
          <w:marTop w:val="0"/>
          <w:marBottom w:val="92"/>
          <w:divBdr>
            <w:top w:val="single" w:sz="4" w:space="0" w:color="auto"/>
            <w:left w:val="single" w:sz="18" w:space="0" w:color="auto"/>
            <w:bottom w:val="single" w:sz="4" w:space="0" w:color="auto"/>
            <w:right w:val="single" w:sz="4" w:space="0" w:color="auto"/>
          </w:divBdr>
        </w:div>
        <w:div w:id="1477844607">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07627229">
      <w:bodyDiv w:val="1"/>
      <w:marLeft w:val="0"/>
      <w:marRight w:val="0"/>
      <w:marTop w:val="0"/>
      <w:marBottom w:val="0"/>
      <w:divBdr>
        <w:top w:val="none" w:sz="0" w:space="0" w:color="auto"/>
        <w:left w:val="none" w:sz="0" w:space="0" w:color="auto"/>
        <w:bottom w:val="none" w:sz="0" w:space="0" w:color="auto"/>
        <w:right w:val="none" w:sz="0" w:space="0" w:color="auto"/>
      </w:divBdr>
      <w:divsChild>
        <w:div w:id="1301232650">
          <w:marLeft w:val="0"/>
          <w:marRight w:val="0"/>
          <w:marTop w:val="0"/>
          <w:marBottom w:val="92"/>
          <w:divBdr>
            <w:top w:val="single" w:sz="4" w:space="0" w:color="auto"/>
            <w:left w:val="single" w:sz="18" w:space="0" w:color="auto"/>
            <w:bottom w:val="single" w:sz="4" w:space="0" w:color="auto"/>
            <w:right w:val="single" w:sz="4" w:space="0" w:color="auto"/>
          </w:divBdr>
        </w:div>
        <w:div w:id="982463315">
          <w:marLeft w:val="0"/>
          <w:marRight w:val="0"/>
          <w:marTop w:val="0"/>
          <w:marBottom w:val="92"/>
          <w:divBdr>
            <w:top w:val="single" w:sz="4" w:space="0" w:color="auto"/>
            <w:left w:val="single" w:sz="18" w:space="0" w:color="auto"/>
            <w:bottom w:val="single" w:sz="4" w:space="0" w:color="auto"/>
            <w:right w:val="single" w:sz="4" w:space="0" w:color="auto"/>
          </w:divBdr>
        </w:div>
        <w:div w:id="1607614913">
          <w:marLeft w:val="0"/>
          <w:marRight w:val="0"/>
          <w:marTop w:val="0"/>
          <w:marBottom w:val="92"/>
          <w:divBdr>
            <w:top w:val="single" w:sz="4" w:space="0" w:color="auto"/>
            <w:left w:val="single" w:sz="18" w:space="0" w:color="auto"/>
            <w:bottom w:val="single" w:sz="4" w:space="0" w:color="auto"/>
            <w:right w:val="single" w:sz="4" w:space="0" w:color="auto"/>
          </w:divBdr>
        </w:div>
        <w:div w:id="396585855">
          <w:marLeft w:val="0"/>
          <w:marRight w:val="0"/>
          <w:marTop w:val="92"/>
          <w:marBottom w:val="0"/>
          <w:divBdr>
            <w:top w:val="single" w:sz="4" w:space="0" w:color="D5DDC6"/>
            <w:left w:val="single" w:sz="4" w:space="3" w:color="D5DDC6"/>
            <w:bottom w:val="single" w:sz="4" w:space="0" w:color="D5DDC6"/>
            <w:right w:val="single" w:sz="4" w:space="0" w:color="D5DDC6"/>
          </w:divBdr>
        </w:div>
        <w:div w:id="488445084">
          <w:marLeft w:val="0"/>
          <w:marRight w:val="0"/>
          <w:marTop w:val="0"/>
          <w:marBottom w:val="92"/>
          <w:divBdr>
            <w:top w:val="single" w:sz="4" w:space="0" w:color="auto"/>
            <w:left w:val="single" w:sz="18" w:space="0" w:color="auto"/>
            <w:bottom w:val="single" w:sz="4" w:space="0" w:color="auto"/>
            <w:right w:val="single" w:sz="4" w:space="0" w:color="auto"/>
          </w:divBdr>
        </w:div>
        <w:div w:id="699934047">
          <w:marLeft w:val="0"/>
          <w:marRight w:val="0"/>
          <w:marTop w:val="92"/>
          <w:marBottom w:val="0"/>
          <w:divBdr>
            <w:top w:val="single" w:sz="4" w:space="0" w:color="D5DDC6"/>
            <w:left w:val="single" w:sz="4" w:space="3" w:color="D5DDC6"/>
            <w:bottom w:val="single" w:sz="4" w:space="0" w:color="D5DDC6"/>
            <w:right w:val="single" w:sz="4" w:space="0" w:color="D5DDC6"/>
          </w:divBdr>
        </w:div>
        <w:div w:id="870342857">
          <w:marLeft w:val="0"/>
          <w:marRight w:val="0"/>
          <w:marTop w:val="0"/>
          <w:marBottom w:val="92"/>
          <w:divBdr>
            <w:top w:val="single" w:sz="4" w:space="0" w:color="auto"/>
            <w:left w:val="single" w:sz="18" w:space="0" w:color="auto"/>
            <w:bottom w:val="single" w:sz="4" w:space="0" w:color="auto"/>
            <w:right w:val="single" w:sz="4" w:space="0" w:color="auto"/>
          </w:divBdr>
        </w:div>
        <w:div w:id="485827448">
          <w:marLeft w:val="0"/>
          <w:marRight w:val="0"/>
          <w:marTop w:val="92"/>
          <w:marBottom w:val="0"/>
          <w:divBdr>
            <w:top w:val="single" w:sz="4" w:space="0" w:color="D5DDC6"/>
            <w:left w:val="single" w:sz="4" w:space="3" w:color="D5DDC6"/>
            <w:bottom w:val="single" w:sz="4" w:space="0" w:color="D5DDC6"/>
            <w:right w:val="single" w:sz="4" w:space="0" w:color="D5DDC6"/>
          </w:divBdr>
        </w:div>
        <w:div w:id="166750186">
          <w:marLeft w:val="0"/>
          <w:marRight w:val="0"/>
          <w:marTop w:val="0"/>
          <w:marBottom w:val="92"/>
          <w:divBdr>
            <w:top w:val="single" w:sz="4" w:space="0" w:color="auto"/>
            <w:left w:val="single" w:sz="18" w:space="0" w:color="auto"/>
            <w:bottom w:val="single" w:sz="4" w:space="0" w:color="auto"/>
            <w:right w:val="single" w:sz="4" w:space="0" w:color="auto"/>
          </w:divBdr>
        </w:div>
        <w:div w:id="358898543">
          <w:marLeft w:val="0"/>
          <w:marRight w:val="0"/>
          <w:marTop w:val="92"/>
          <w:marBottom w:val="0"/>
          <w:divBdr>
            <w:top w:val="single" w:sz="4" w:space="0" w:color="D5DDC6"/>
            <w:left w:val="single" w:sz="4" w:space="3" w:color="D5DDC6"/>
            <w:bottom w:val="single" w:sz="4" w:space="0" w:color="D5DDC6"/>
            <w:right w:val="single" w:sz="4" w:space="0" w:color="D5DDC6"/>
          </w:divBdr>
        </w:div>
        <w:div w:id="874661396">
          <w:marLeft w:val="0"/>
          <w:marRight w:val="0"/>
          <w:marTop w:val="0"/>
          <w:marBottom w:val="92"/>
          <w:divBdr>
            <w:top w:val="single" w:sz="4" w:space="0" w:color="auto"/>
            <w:left w:val="single" w:sz="18" w:space="0" w:color="auto"/>
            <w:bottom w:val="single" w:sz="4" w:space="0" w:color="auto"/>
            <w:right w:val="single" w:sz="4" w:space="0" w:color="auto"/>
          </w:divBdr>
        </w:div>
        <w:div w:id="221067224">
          <w:marLeft w:val="0"/>
          <w:marRight w:val="0"/>
          <w:marTop w:val="92"/>
          <w:marBottom w:val="0"/>
          <w:divBdr>
            <w:top w:val="single" w:sz="4" w:space="0" w:color="D5DDC6"/>
            <w:left w:val="single" w:sz="4" w:space="3" w:color="D5DDC6"/>
            <w:bottom w:val="single" w:sz="4" w:space="0" w:color="D5DDC6"/>
            <w:right w:val="single" w:sz="4" w:space="0" w:color="D5DDC6"/>
          </w:divBdr>
        </w:div>
        <w:div w:id="1225606864">
          <w:marLeft w:val="0"/>
          <w:marRight w:val="0"/>
          <w:marTop w:val="0"/>
          <w:marBottom w:val="92"/>
          <w:divBdr>
            <w:top w:val="single" w:sz="4" w:space="0" w:color="auto"/>
            <w:left w:val="single" w:sz="18" w:space="0" w:color="auto"/>
            <w:bottom w:val="single" w:sz="4" w:space="0" w:color="auto"/>
            <w:right w:val="single" w:sz="4" w:space="0" w:color="auto"/>
          </w:divBdr>
        </w:div>
        <w:div w:id="1210799907">
          <w:marLeft w:val="0"/>
          <w:marRight w:val="0"/>
          <w:marTop w:val="92"/>
          <w:marBottom w:val="0"/>
          <w:divBdr>
            <w:top w:val="single" w:sz="4" w:space="0" w:color="D5DDC6"/>
            <w:left w:val="single" w:sz="4" w:space="3" w:color="D5DDC6"/>
            <w:bottom w:val="single" w:sz="4" w:space="0" w:color="D5DDC6"/>
            <w:right w:val="single" w:sz="4" w:space="0" w:color="D5DDC6"/>
          </w:divBdr>
        </w:div>
        <w:div w:id="841942392">
          <w:marLeft w:val="0"/>
          <w:marRight w:val="0"/>
          <w:marTop w:val="0"/>
          <w:marBottom w:val="92"/>
          <w:divBdr>
            <w:top w:val="single" w:sz="4" w:space="0" w:color="auto"/>
            <w:left w:val="single" w:sz="18" w:space="0" w:color="auto"/>
            <w:bottom w:val="single" w:sz="4" w:space="0" w:color="auto"/>
            <w:right w:val="single" w:sz="4" w:space="0" w:color="auto"/>
          </w:divBdr>
        </w:div>
        <w:div w:id="1179387496">
          <w:marLeft w:val="0"/>
          <w:marRight w:val="0"/>
          <w:marTop w:val="92"/>
          <w:marBottom w:val="0"/>
          <w:divBdr>
            <w:top w:val="single" w:sz="4" w:space="0" w:color="D5DDC6"/>
            <w:left w:val="single" w:sz="4" w:space="3" w:color="D5DDC6"/>
            <w:bottom w:val="single" w:sz="4" w:space="0" w:color="D5DDC6"/>
            <w:right w:val="single" w:sz="4" w:space="0" w:color="D5DDC6"/>
          </w:divBdr>
        </w:div>
        <w:div w:id="772021052">
          <w:marLeft w:val="0"/>
          <w:marRight w:val="0"/>
          <w:marTop w:val="0"/>
          <w:marBottom w:val="92"/>
          <w:divBdr>
            <w:top w:val="single" w:sz="4" w:space="0" w:color="auto"/>
            <w:left w:val="single" w:sz="18" w:space="0" w:color="auto"/>
            <w:bottom w:val="single" w:sz="4" w:space="0" w:color="auto"/>
            <w:right w:val="single" w:sz="4" w:space="0" w:color="auto"/>
          </w:divBdr>
        </w:div>
        <w:div w:id="1268151519">
          <w:marLeft w:val="0"/>
          <w:marRight w:val="0"/>
          <w:marTop w:val="92"/>
          <w:marBottom w:val="0"/>
          <w:divBdr>
            <w:top w:val="single" w:sz="4" w:space="0" w:color="D5DDC6"/>
            <w:left w:val="single" w:sz="4" w:space="3" w:color="D5DDC6"/>
            <w:bottom w:val="single" w:sz="4" w:space="0" w:color="D5DDC6"/>
            <w:right w:val="single" w:sz="4" w:space="0" w:color="D5DDC6"/>
          </w:divBdr>
        </w:div>
        <w:div w:id="545338372">
          <w:marLeft w:val="0"/>
          <w:marRight w:val="0"/>
          <w:marTop w:val="0"/>
          <w:marBottom w:val="92"/>
          <w:divBdr>
            <w:top w:val="single" w:sz="4" w:space="0" w:color="auto"/>
            <w:left w:val="single" w:sz="18" w:space="0" w:color="auto"/>
            <w:bottom w:val="single" w:sz="4" w:space="0" w:color="auto"/>
            <w:right w:val="single" w:sz="4" w:space="0" w:color="auto"/>
          </w:divBdr>
        </w:div>
        <w:div w:id="523403069">
          <w:marLeft w:val="0"/>
          <w:marRight w:val="0"/>
          <w:marTop w:val="92"/>
          <w:marBottom w:val="0"/>
          <w:divBdr>
            <w:top w:val="single" w:sz="4" w:space="0" w:color="D5DDC6"/>
            <w:left w:val="single" w:sz="4" w:space="3" w:color="D5DDC6"/>
            <w:bottom w:val="single" w:sz="4" w:space="0" w:color="D5DDC6"/>
            <w:right w:val="single" w:sz="4" w:space="0" w:color="D5DDC6"/>
          </w:divBdr>
        </w:div>
        <w:div w:id="1300262563">
          <w:marLeft w:val="0"/>
          <w:marRight w:val="0"/>
          <w:marTop w:val="0"/>
          <w:marBottom w:val="92"/>
          <w:divBdr>
            <w:top w:val="single" w:sz="4" w:space="0" w:color="auto"/>
            <w:left w:val="single" w:sz="18" w:space="0" w:color="auto"/>
            <w:bottom w:val="single" w:sz="4" w:space="0" w:color="auto"/>
            <w:right w:val="single" w:sz="4" w:space="0" w:color="auto"/>
          </w:divBdr>
        </w:div>
        <w:div w:id="216553459">
          <w:marLeft w:val="0"/>
          <w:marRight w:val="0"/>
          <w:marTop w:val="92"/>
          <w:marBottom w:val="0"/>
          <w:divBdr>
            <w:top w:val="single" w:sz="4" w:space="0" w:color="D5DDC6"/>
            <w:left w:val="single" w:sz="4" w:space="3" w:color="D5DDC6"/>
            <w:bottom w:val="single" w:sz="4" w:space="0" w:color="D5DDC6"/>
            <w:right w:val="single" w:sz="4" w:space="0" w:color="D5DDC6"/>
          </w:divBdr>
        </w:div>
        <w:div w:id="1740592661">
          <w:marLeft w:val="0"/>
          <w:marRight w:val="0"/>
          <w:marTop w:val="0"/>
          <w:marBottom w:val="92"/>
          <w:divBdr>
            <w:top w:val="single" w:sz="4" w:space="0" w:color="auto"/>
            <w:left w:val="single" w:sz="18" w:space="0" w:color="auto"/>
            <w:bottom w:val="single" w:sz="4" w:space="0" w:color="auto"/>
            <w:right w:val="single" w:sz="4" w:space="0" w:color="auto"/>
          </w:divBdr>
        </w:div>
        <w:div w:id="2075396241">
          <w:marLeft w:val="0"/>
          <w:marRight w:val="0"/>
          <w:marTop w:val="92"/>
          <w:marBottom w:val="0"/>
          <w:divBdr>
            <w:top w:val="single" w:sz="4" w:space="0" w:color="D5DDC6"/>
            <w:left w:val="single" w:sz="4" w:space="3" w:color="D5DDC6"/>
            <w:bottom w:val="single" w:sz="4" w:space="0" w:color="D5DDC6"/>
            <w:right w:val="single" w:sz="4" w:space="0" w:color="D5DDC6"/>
          </w:divBdr>
        </w:div>
        <w:div w:id="303898763">
          <w:marLeft w:val="0"/>
          <w:marRight w:val="0"/>
          <w:marTop w:val="0"/>
          <w:marBottom w:val="92"/>
          <w:divBdr>
            <w:top w:val="single" w:sz="4" w:space="0" w:color="auto"/>
            <w:left w:val="single" w:sz="18" w:space="0" w:color="auto"/>
            <w:bottom w:val="single" w:sz="4" w:space="0" w:color="auto"/>
            <w:right w:val="single" w:sz="4" w:space="0" w:color="auto"/>
          </w:divBdr>
        </w:div>
        <w:div w:id="258025154">
          <w:marLeft w:val="0"/>
          <w:marRight w:val="0"/>
          <w:marTop w:val="92"/>
          <w:marBottom w:val="0"/>
          <w:divBdr>
            <w:top w:val="single" w:sz="4" w:space="0" w:color="D5DDC6"/>
            <w:left w:val="single" w:sz="4" w:space="3" w:color="D5DDC6"/>
            <w:bottom w:val="single" w:sz="4" w:space="0" w:color="D5DDC6"/>
            <w:right w:val="single" w:sz="4" w:space="0" w:color="D5DDC6"/>
          </w:divBdr>
        </w:div>
        <w:div w:id="1974866379">
          <w:marLeft w:val="0"/>
          <w:marRight w:val="0"/>
          <w:marTop w:val="0"/>
          <w:marBottom w:val="92"/>
          <w:divBdr>
            <w:top w:val="single" w:sz="4" w:space="0" w:color="auto"/>
            <w:left w:val="single" w:sz="18" w:space="0" w:color="auto"/>
            <w:bottom w:val="single" w:sz="4" w:space="0" w:color="auto"/>
            <w:right w:val="single" w:sz="4" w:space="0" w:color="auto"/>
          </w:divBdr>
        </w:div>
        <w:div w:id="502626365">
          <w:marLeft w:val="0"/>
          <w:marRight w:val="0"/>
          <w:marTop w:val="92"/>
          <w:marBottom w:val="0"/>
          <w:divBdr>
            <w:top w:val="single" w:sz="4" w:space="0" w:color="D5DDC6"/>
            <w:left w:val="single" w:sz="4" w:space="3" w:color="D5DDC6"/>
            <w:bottom w:val="single" w:sz="4" w:space="0" w:color="D5DDC6"/>
            <w:right w:val="single" w:sz="4" w:space="0" w:color="D5DDC6"/>
          </w:divBdr>
        </w:div>
        <w:div w:id="1791850507">
          <w:marLeft w:val="0"/>
          <w:marRight w:val="0"/>
          <w:marTop w:val="0"/>
          <w:marBottom w:val="92"/>
          <w:divBdr>
            <w:top w:val="single" w:sz="4" w:space="0" w:color="auto"/>
            <w:left w:val="single" w:sz="18" w:space="0" w:color="auto"/>
            <w:bottom w:val="single" w:sz="4" w:space="0" w:color="auto"/>
            <w:right w:val="single" w:sz="4" w:space="0" w:color="auto"/>
          </w:divBdr>
        </w:div>
        <w:div w:id="2011444441">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11176130">
      <w:bodyDiv w:val="1"/>
      <w:marLeft w:val="0"/>
      <w:marRight w:val="0"/>
      <w:marTop w:val="0"/>
      <w:marBottom w:val="0"/>
      <w:divBdr>
        <w:top w:val="none" w:sz="0" w:space="0" w:color="auto"/>
        <w:left w:val="none" w:sz="0" w:space="0" w:color="auto"/>
        <w:bottom w:val="none" w:sz="0" w:space="0" w:color="auto"/>
        <w:right w:val="none" w:sz="0" w:space="0" w:color="auto"/>
      </w:divBdr>
      <w:divsChild>
        <w:div w:id="1195077740">
          <w:marLeft w:val="0"/>
          <w:marRight w:val="0"/>
          <w:marTop w:val="0"/>
          <w:marBottom w:val="92"/>
          <w:divBdr>
            <w:top w:val="single" w:sz="4" w:space="0" w:color="auto"/>
            <w:left w:val="single" w:sz="18" w:space="0" w:color="auto"/>
            <w:bottom w:val="single" w:sz="4" w:space="0" w:color="auto"/>
            <w:right w:val="single" w:sz="4" w:space="0" w:color="auto"/>
          </w:divBdr>
        </w:div>
        <w:div w:id="1473056084">
          <w:marLeft w:val="0"/>
          <w:marRight w:val="0"/>
          <w:marTop w:val="0"/>
          <w:marBottom w:val="92"/>
          <w:divBdr>
            <w:top w:val="single" w:sz="4" w:space="0" w:color="auto"/>
            <w:left w:val="single" w:sz="18" w:space="0" w:color="auto"/>
            <w:bottom w:val="single" w:sz="4" w:space="0" w:color="auto"/>
            <w:right w:val="single" w:sz="4" w:space="0" w:color="auto"/>
          </w:divBdr>
        </w:div>
        <w:div w:id="2023893288">
          <w:marLeft w:val="0"/>
          <w:marRight w:val="0"/>
          <w:marTop w:val="115"/>
          <w:marBottom w:val="115"/>
          <w:divBdr>
            <w:top w:val="none" w:sz="0" w:space="0" w:color="auto"/>
            <w:left w:val="none" w:sz="0" w:space="0" w:color="auto"/>
            <w:bottom w:val="none" w:sz="0" w:space="0" w:color="auto"/>
            <w:right w:val="none" w:sz="0" w:space="0" w:color="auto"/>
          </w:divBdr>
          <w:divsChild>
            <w:div w:id="106658104">
              <w:marLeft w:val="0"/>
              <w:marRight w:val="0"/>
              <w:marTop w:val="100"/>
              <w:marBottom w:val="100"/>
              <w:divBdr>
                <w:top w:val="none" w:sz="0" w:space="0" w:color="auto"/>
                <w:left w:val="none" w:sz="0" w:space="0" w:color="auto"/>
                <w:bottom w:val="none" w:sz="0" w:space="0" w:color="auto"/>
                <w:right w:val="none" w:sz="0" w:space="0" w:color="auto"/>
              </w:divBdr>
              <w:divsChild>
                <w:div w:id="1044718788">
                  <w:marLeft w:val="0"/>
                  <w:marRight w:val="0"/>
                  <w:marTop w:val="0"/>
                  <w:marBottom w:val="0"/>
                  <w:divBdr>
                    <w:top w:val="none" w:sz="0" w:space="0" w:color="auto"/>
                    <w:left w:val="none" w:sz="0" w:space="0" w:color="auto"/>
                    <w:bottom w:val="none" w:sz="0" w:space="0" w:color="auto"/>
                    <w:right w:val="none" w:sz="0" w:space="0" w:color="auto"/>
                  </w:divBdr>
                  <w:divsChild>
                    <w:div w:id="135608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868352">
          <w:marLeft w:val="0"/>
          <w:marRight w:val="0"/>
          <w:marTop w:val="92"/>
          <w:marBottom w:val="0"/>
          <w:divBdr>
            <w:top w:val="single" w:sz="4" w:space="0" w:color="D5DDC6"/>
            <w:left w:val="single" w:sz="4" w:space="3" w:color="D5DDC6"/>
            <w:bottom w:val="single" w:sz="4" w:space="0" w:color="D5DDC6"/>
            <w:right w:val="single" w:sz="4" w:space="0" w:color="D5DDC6"/>
          </w:divBdr>
        </w:div>
        <w:div w:id="120879006">
          <w:marLeft w:val="0"/>
          <w:marRight w:val="0"/>
          <w:marTop w:val="0"/>
          <w:marBottom w:val="92"/>
          <w:divBdr>
            <w:top w:val="single" w:sz="4" w:space="0" w:color="auto"/>
            <w:left w:val="single" w:sz="18" w:space="0" w:color="auto"/>
            <w:bottom w:val="single" w:sz="4" w:space="0" w:color="auto"/>
            <w:right w:val="single" w:sz="4" w:space="0" w:color="auto"/>
          </w:divBdr>
        </w:div>
        <w:div w:id="308167545">
          <w:marLeft w:val="0"/>
          <w:marRight w:val="0"/>
          <w:marTop w:val="92"/>
          <w:marBottom w:val="0"/>
          <w:divBdr>
            <w:top w:val="single" w:sz="4" w:space="0" w:color="D5DDC6"/>
            <w:left w:val="single" w:sz="4" w:space="3" w:color="D5DDC6"/>
            <w:bottom w:val="single" w:sz="4" w:space="0" w:color="D5DDC6"/>
            <w:right w:val="single" w:sz="4" w:space="0" w:color="D5DDC6"/>
          </w:divBdr>
        </w:div>
        <w:div w:id="580454662">
          <w:marLeft w:val="0"/>
          <w:marRight w:val="0"/>
          <w:marTop w:val="0"/>
          <w:marBottom w:val="92"/>
          <w:divBdr>
            <w:top w:val="single" w:sz="4" w:space="0" w:color="auto"/>
            <w:left w:val="single" w:sz="18" w:space="0" w:color="auto"/>
            <w:bottom w:val="single" w:sz="4" w:space="0" w:color="auto"/>
            <w:right w:val="single" w:sz="4" w:space="0" w:color="auto"/>
          </w:divBdr>
        </w:div>
        <w:div w:id="1140615835">
          <w:marLeft w:val="0"/>
          <w:marRight w:val="0"/>
          <w:marTop w:val="92"/>
          <w:marBottom w:val="0"/>
          <w:divBdr>
            <w:top w:val="single" w:sz="4" w:space="0" w:color="D5DDC6"/>
            <w:left w:val="single" w:sz="4" w:space="3" w:color="D5DDC6"/>
            <w:bottom w:val="single" w:sz="4" w:space="0" w:color="D5DDC6"/>
            <w:right w:val="single" w:sz="4" w:space="0" w:color="D5DDC6"/>
          </w:divBdr>
        </w:div>
        <w:div w:id="1476028936">
          <w:marLeft w:val="0"/>
          <w:marRight w:val="0"/>
          <w:marTop w:val="0"/>
          <w:marBottom w:val="92"/>
          <w:divBdr>
            <w:top w:val="single" w:sz="4" w:space="0" w:color="auto"/>
            <w:left w:val="single" w:sz="18" w:space="0" w:color="auto"/>
            <w:bottom w:val="single" w:sz="4" w:space="0" w:color="auto"/>
            <w:right w:val="single" w:sz="4" w:space="0" w:color="auto"/>
          </w:divBdr>
        </w:div>
        <w:div w:id="1720592327">
          <w:marLeft w:val="0"/>
          <w:marRight w:val="0"/>
          <w:marTop w:val="92"/>
          <w:marBottom w:val="0"/>
          <w:divBdr>
            <w:top w:val="single" w:sz="4" w:space="0" w:color="D5DDC6"/>
            <w:left w:val="single" w:sz="4" w:space="3" w:color="D5DDC6"/>
            <w:bottom w:val="single" w:sz="4" w:space="0" w:color="D5DDC6"/>
            <w:right w:val="single" w:sz="4" w:space="0" w:color="D5DDC6"/>
          </w:divBdr>
        </w:div>
        <w:div w:id="703142142">
          <w:marLeft w:val="0"/>
          <w:marRight w:val="0"/>
          <w:marTop w:val="0"/>
          <w:marBottom w:val="92"/>
          <w:divBdr>
            <w:top w:val="single" w:sz="4" w:space="0" w:color="auto"/>
            <w:left w:val="single" w:sz="18" w:space="0" w:color="auto"/>
            <w:bottom w:val="single" w:sz="4" w:space="0" w:color="auto"/>
            <w:right w:val="single" w:sz="4" w:space="0" w:color="auto"/>
          </w:divBdr>
        </w:div>
        <w:div w:id="1173763831">
          <w:marLeft w:val="0"/>
          <w:marRight w:val="0"/>
          <w:marTop w:val="92"/>
          <w:marBottom w:val="0"/>
          <w:divBdr>
            <w:top w:val="single" w:sz="4" w:space="0" w:color="D5DDC6"/>
            <w:left w:val="single" w:sz="4" w:space="3" w:color="D5DDC6"/>
            <w:bottom w:val="single" w:sz="4" w:space="0" w:color="D5DDC6"/>
            <w:right w:val="single" w:sz="4" w:space="0" w:color="D5DDC6"/>
          </w:divBdr>
        </w:div>
        <w:div w:id="390620437">
          <w:marLeft w:val="0"/>
          <w:marRight w:val="0"/>
          <w:marTop w:val="0"/>
          <w:marBottom w:val="92"/>
          <w:divBdr>
            <w:top w:val="single" w:sz="4" w:space="0" w:color="auto"/>
            <w:left w:val="single" w:sz="18" w:space="0" w:color="auto"/>
            <w:bottom w:val="single" w:sz="4" w:space="0" w:color="auto"/>
            <w:right w:val="single" w:sz="4" w:space="0" w:color="auto"/>
          </w:divBdr>
        </w:div>
        <w:div w:id="222643957">
          <w:marLeft w:val="0"/>
          <w:marRight w:val="0"/>
          <w:marTop w:val="92"/>
          <w:marBottom w:val="0"/>
          <w:divBdr>
            <w:top w:val="single" w:sz="4" w:space="0" w:color="D5DDC6"/>
            <w:left w:val="single" w:sz="4" w:space="3" w:color="D5DDC6"/>
            <w:bottom w:val="single" w:sz="4" w:space="0" w:color="D5DDC6"/>
            <w:right w:val="single" w:sz="4" w:space="0" w:color="D5DDC6"/>
          </w:divBdr>
        </w:div>
        <w:div w:id="2023699750">
          <w:marLeft w:val="0"/>
          <w:marRight w:val="0"/>
          <w:marTop w:val="0"/>
          <w:marBottom w:val="92"/>
          <w:divBdr>
            <w:top w:val="single" w:sz="4" w:space="0" w:color="auto"/>
            <w:left w:val="single" w:sz="18" w:space="0" w:color="auto"/>
            <w:bottom w:val="single" w:sz="4" w:space="0" w:color="auto"/>
            <w:right w:val="single" w:sz="4" w:space="0" w:color="auto"/>
          </w:divBdr>
        </w:div>
        <w:div w:id="202910229">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14179703">
      <w:bodyDiv w:val="1"/>
      <w:marLeft w:val="0"/>
      <w:marRight w:val="0"/>
      <w:marTop w:val="0"/>
      <w:marBottom w:val="0"/>
      <w:divBdr>
        <w:top w:val="none" w:sz="0" w:space="0" w:color="auto"/>
        <w:left w:val="none" w:sz="0" w:space="0" w:color="auto"/>
        <w:bottom w:val="none" w:sz="0" w:space="0" w:color="auto"/>
        <w:right w:val="none" w:sz="0" w:space="0" w:color="auto"/>
      </w:divBdr>
      <w:divsChild>
        <w:div w:id="52627630">
          <w:marLeft w:val="0"/>
          <w:marRight w:val="0"/>
          <w:marTop w:val="0"/>
          <w:marBottom w:val="80"/>
          <w:divBdr>
            <w:top w:val="single" w:sz="4" w:space="0" w:color="auto"/>
            <w:left w:val="single" w:sz="18" w:space="0" w:color="auto"/>
            <w:bottom w:val="single" w:sz="4" w:space="0" w:color="auto"/>
            <w:right w:val="single" w:sz="4" w:space="0" w:color="auto"/>
          </w:divBdr>
        </w:div>
        <w:div w:id="1130368618">
          <w:marLeft w:val="0"/>
          <w:marRight w:val="0"/>
          <w:marTop w:val="0"/>
          <w:marBottom w:val="80"/>
          <w:divBdr>
            <w:top w:val="single" w:sz="4" w:space="0" w:color="auto"/>
            <w:left w:val="single" w:sz="18" w:space="0" w:color="auto"/>
            <w:bottom w:val="single" w:sz="4" w:space="0" w:color="auto"/>
            <w:right w:val="single" w:sz="4" w:space="0" w:color="auto"/>
          </w:divBdr>
        </w:div>
      </w:divsChild>
    </w:div>
    <w:div w:id="118959699">
      <w:bodyDiv w:val="1"/>
      <w:marLeft w:val="0"/>
      <w:marRight w:val="0"/>
      <w:marTop w:val="0"/>
      <w:marBottom w:val="0"/>
      <w:divBdr>
        <w:top w:val="none" w:sz="0" w:space="0" w:color="auto"/>
        <w:left w:val="none" w:sz="0" w:space="0" w:color="auto"/>
        <w:bottom w:val="none" w:sz="0" w:space="0" w:color="auto"/>
        <w:right w:val="none" w:sz="0" w:space="0" w:color="auto"/>
      </w:divBdr>
      <w:divsChild>
        <w:div w:id="700280270">
          <w:marLeft w:val="0"/>
          <w:marRight w:val="0"/>
          <w:marTop w:val="0"/>
          <w:marBottom w:val="92"/>
          <w:divBdr>
            <w:top w:val="single" w:sz="4" w:space="0" w:color="auto"/>
            <w:left w:val="single" w:sz="18" w:space="0" w:color="auto"/>
            <w:bottom w:val="single" w:sz="4" w:space="0" w:color="auto"/>
            <w:right w:val="single" w:sz="4" w:space="0" w:color="auto"/>
          </w:divBdr>
        </w:div>
        <w:div w:id="2054382730">
          <w:marLeft w:val="0"/>
          <w:marRight w:val="0"/>
          <w:marTop w:val="0"/>
          <w:marBottom w:val="92"/>
          <w:divBdr>
            <w:top w:val="single" w:sz="4" w:space="0" w:color="auto"/>
            <w:left w:val="single" w:sz="18" w:space="0" w:color="auto"/>
            <w:bottom w:val="single" w:sz="4" w:space="0" w:color="auto"/>
            <w:right w:val="single" w:sz="4" w:space="0" w:color="auto"/>
          </w:divBdr>
        </w:div>
        <w:div w:id="741634112">
          <w:marLeft w:val="0"/>
          <w:marRight w:val="0"/>
          <w:marTop w:val="92"/>
          <w:marBottom w:val="0"/>
          <w:divBdr>
            <w:top w:val="single" w:sz="4" w:space="0" w:color="D5DDC6"/>
            <w:left w:val="single" w:sz="4" w:space="3" w:color="D5DDC6"/>
            <w:bottom w:val="single" w:sz="4" w:space="0" w:color="D5DDC6"/>
            <w:right w:val="single" w:sz="4" w:space="0" w:color="D5DDC6"/>
          </w:divBdr>
        </w:div>
        <w:div w:id="661810479">
          <w:marLeft w:val="0"/>
          <w:marRight w:val="0"/>
          <w:marTop w:val="0"/>
          <w:marBottom w:val="92"/>
          <w:divBdr>
            <w:top w:val="single" w:sz="4" w:space="0" w:color="auto"/>
            <w:left w:val="single" w:sz="18" w:space="0" w:color="auto"/>
            <w:bottom w:val="single" w:sz="4" w:space="0" w:color="auto"/>
            <w:right w:val="single" w:sz="4" w:space="0" w:color="auto"/>
          </w:divBdr>
        </w:div>
        <w:div w:id="1476800762">
          <w:marLeft w:val="0"/>
          <w:marRight w:val="0"/>
          <w:marTop w:val="0"/>
          <w:marBottom w:val="92"/>
          <w:divBdr>
            <w:top w:val="single" w:sz="4" w:space="0" w:color="auto"/>
            <w:left w:val="single" w:sz="18" w:space="0" w:color="auto"/>
            <w:bottom w:val="single" w:sz="4" w:space="0" w:color="auto"/>
            <w:right w:val="single" w:sz="4" w:space="0" w:color="auto"/>
          </w:divBdr>
        </w:div>
        <w:div w:id="25180116">
          <w:marLeft w:val="0"/>
          <w:marRight w:val="0"/>
          <w:marTop w:val="92"/>
          <w:marBottom w:val="0"/>
          <w:divBdr>
            <w:top w:val="single" w:sz="4" w:space="0" w:color="D5DDC6"/>
            <w:left w:val="single" w:sz="4" w:space="3" w:color="D5DDC6"/>
            <w:bottom w:val="single" w:sz="4" w:space="0" w:color="D5DDC6"/>
            <w:right w:val="single" w:sz="4" w:space="0" w:color="D5DDC6"/>
          </w:divBdr>
        </w:div>
        <w:div w:id="715392733">
          <w:marLeft w:val="0"/>
          <w:marRight w:val="0"/>
          <w:marTop w:val="0"/>
          <w:marBottom w:val="92"/>
          <w:divBdr>
            <w:top w:val="single" w:sz="4" w:space="0" w:color="auto"/>
            <w:left w:val="single" w:sz="18" w:space="0" w:color="auto"/>
            <w:bottom w:val="single" w:sz="4" w:space="0" w:color="auto"/>
            <w:right w:val="single" w:sz="4" w:space="0" w:color="auto"/>
          </w:divBdr>
        </w:div>
        <w:div w:id="1268001014">
          <w:marLeft w:val="0"/>
          <w:marRight w:val="0"/>
          <w:marTop w:val="0"/>
          <w:marBottom w:val="92"/>
          <w:divBdr>
            <w:top w:val="single" w:sz="4" w:space="0" w:color="auto"/>
            <w:left w:val="single" w:sz="18" w:space="0" w:color="auto"/>
            <w:bottom w:val="single" w:sz="4" w:space="0" w:color="auto"/>
            <w:right w:val="single" w:sz="4" w:space="0" w:color="auto"/>
          </w:divBdr>
        </w:div>
        <w:div w:id="1776094129">
          <w:marLeft w:val="0"/>
          <w:marRight w:val="0"/>
          <w:marTop w:val="92"/>
          <w:marBottom w:val="0"/>
          <w:divBdr>
            <w:top w:val="single" w:sz="4" w:space="0" w:color="D5DDC6"/>
            <w:left w:val="single" w:sz="4" w:space="3" w:color="D5DDC6"/>
            <w:bottom w:val="single" w:sz="4" w:space="0" w:color="D5DDC6"/>
            <w:right w:val="single" w:sz="4" w:space="0" w:color="D5DDC6"/>
          </w:divBdr>
        </w:div>
        <w:div w:id="557908813">
          <w:marLeft w:val="0"/>
          <w:marRight w:val="0"/>
          <w:marTop w:val="0"/>
          <w:marBottom w:val="92"/>
          <w:divBdr>
            <w:top w:val="single" w:sz="4" w:space="0" w:color="auto"/>
            <w:left w:val="single" w:sz="18" w:space="0" w:color="auto"/>
            <w:bottom w:val="single" w:sz="4" w:space="0" w:color="auto"/>
            <w:right w:val="single" w:sz="4" w:space="0" w:color="auto"/>
          </w:divBdr>
        </w:div>
        <w:div w:id="496074137">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20197916">
      <w:bodyDiv w:val="1"/>
      <w:marLeft w:val="0"/>
      <w:marRight w:val="0"/>
      <w:marTop w:val="0"/>
      <w:marBottom w:val="0"/>
      <w:divBdr>
        <w:top w:val="none" w:sz="0" w:space="0" w:color="auto"/>
        <w:left w:val="none" w:sz="0" w:space="0" w:color="auto"/>
        <w:bottom w:val="none" w:sz="0" w:space="0" w:color="auto"/>
        <w:right w:val="none" w:sz="0" w:space="0" w:color="auto"/>
      </w:divBdr>
      <w:divsChild>
        <w:div w:id="808328588">
          <w:marLeft w:val="0"/>
          <w:marRight w:val="0"/>
          <w:marTop w:val="0"/>
          <w:marBottom w:val="0"/>
          <w:divBdr>
            <w:top w:val="none" w:sz="0" w:space="0" w:color="auto"/>
            <w:left w:val="none" w:sz="0" w:space="0" w:color="auto"/>
            <w:bottom w:val="none" w:sz="0" w:space="0" w:color="auto"/>
            <w:right w:val="none" w:sz="0" w:space="0" w:color="auto"/>
          </w:divBdr>
        </w:div>
        <w:div w:id="1237476179">
          <w:marLeft w:val="0"/>
          <w:marRight w:val="0"/>
          <w:marTop w:val="360"/>
          <w:marBottom w:val="0"/>
          <w:divBdr>
            <w:top w:val="none" w:sz="0" w:space="0" w:color="auto"/>
            <w:left w:val="none" w:sz="0" w:space="0" w:color="auto"/>
            <w:bottom w:val="single" w:sz="8" w:space="6" w:color="D9DCDF"/>
            <w:right w:val="none" w:sz="0" w:space="0" w:color="auto"/>
          </w:divBdr>
          <w:divsChild>
            <w:div w:id="640768949">
              <w:marLeft w:val="0"/>
              <w:marRight w:val="0"/>
              <w:marTop w:val="0"/>
              <w:marBottom w:val="0"/>
              <w:divBdr>
                <w:top w:val="none" w:sz="0" w:space="0" w:color="auto"/>
                <w:left w:val="none" w:sz="0" w:space="0" w:color="auto"/>
                <w:bottom w:val="none" w:sz="0" w:space="0" w:color="auto"/>
                <w:right w:val="none" w:sz="0" w:space="0" w:color="auto"/>
              </w:divBdr>
              <w:divsChild>
                <w:div w:id="421724477">
                  <w:marLeft w:val="0"/>
                  <w:marRight w:val="0"/>
                  <w:marTop w:val="0"/>
                  <w:marBottom w:val="230"/>
                  <w:divBdr>
                    <w:top w:val="none" w:sz="0" w:space="0" w:color="auto"/>
                    <w:left w:val="none" w:sz="0" w:space="0" w:color="auto"/>
                    <w:bottom w:val="none" w:sz="0" w:space="0" w:color="auto"/>
                    <w:right w:val="none" w:sz="0" w:space="0" w:color="auto"/>
                  </w:divBdr>
                </w:div>
                <w:div w:id="105152075">
                  <w:marLeft w:val="0"/>
                  <w:marRight w:val="0"/>
                  <w:marTop w:val="0"/>
                  <w:marBottom w:val="230"/>
                  <w:divBdr>
                    <w:top w:val="none" w:sz="0" w:space="0" w:color="auto"/>
                    <w:left w:val="none" w:sz="0" w:space="0" w:color="auto"/>
                    <w:bottom w:val="none" w:sz="0" w:space="0" w:color="auto"/>
                    <w:right w:val="none" w:sz="0" w:space="0" w:color="auto"/>
                  </w:divBdr>
                </w:div>
                <w:div w:id="781996307">
                  <w:marLeft w:val="0"/>
                  <w:marRight w:val="0"/>
                  <w:marTop w:val="0"/>
                  <w:marBottom w:val="230"/>
                  <w:divBdr>
                    <w:top w:val="none" w:sz="0" w:space="0" w:color="auto"/>
                    <w:left w:val="none" w:sz="0" w:space="0" w:color="auto"/>
                    <w:bottom w:val="none" w:sz="0" w:space="0" w:color="auto"/>
                    <w:right w:val="none" w:sz="0" w:space="0" w:color="auto"/>
                  </w:divBdr>
                </w:div>
                <w:div w:id="1435974411">
                  <w:marLeft w:val="0"/>
                  <w:marRight w:val="0"/>
                  <w:marTop w:val="0"/>
                  <w:marBottom w:val="230"/>
                  <w:divBdr>
                    <w:top w:val="none" w:sz="0" w:space="0" w:color="auto"/>
                    <w:left w:val="none" w:sz="0" w:space="0" w:color="auto"/>
                    <w:bottom w:val="none" w:sz="0" w:space="0" w:color="auto"/>
                    <w:right w:val="none" w:sz="0" w:space="0" w:color="auto"/>
                  </w:divBdr>
                </w:div>
                <w:div w:id="1000623874">
                  <w:marLeft w:val="0"/>
                  <w:marRight w:val="0"/>
                  <w:marTop w:val="0"/>
                  <w:marBottom w:val="230"/>
                  <w:divBdr>
                    <w:top w:val="none" w:sz="0" w:space="0" w:color="auto"/>
                    <w:left w:val="none" w:sz="0" w:space="0" w:color="auto"/>
                    <w:bottom w:val="none" w:sz="0" w:space="0" w:color="auto"/>
                    <w:right w:val="none" w:sz="0" w:space="0" w:color="auto"/>
                  </w:divBdr>
                </w:div>
                <w:div w:id="778834044">
                  <w:marLeft w:val="0"/>
                  <w:marRight w:val="0"/>
                  <w:marTop w:val="0"/>
                  <w:marBottom w:val="230"/>
                  <w:divBdr>
                    <w:top w:val="none" w:sz="0" w:space="0" w:color="auto"/>
                    <w:left w:val="none" w:sz="0" w:space="0" w:color="auto"/>
                    <w:bottom w:val="none" w:sz="0" w:space="0" w:color="auto"/>
                    <w:right w:val="none" w:sz="0" w:space="0" w:color="auto"/>
                  </w:divBdr>
                </w:div>
                <w:div w:id="1813523358">
                  <w:marLeft w:val="0"/>
                  <w:marRight w:val="0"/>
                  <w:marTop w:val="0"/>
                  <w:marBottom w:val="230"/>
                  <w:divBdr>
                    <w:top w:val="none" w:sz="0" w:space="0" w:color="auto"/>
                    <w:left w:val="none" w:sz="0" w:space="0" w:color="auto"/>
                    <w:bottom w:val="none" w:sz="0" w:space="0" w:color="auto"/>
                    <w:right w:val="none" w:sz="0" w:space="0" w:color="auto"/>
                  </w:divBdr>
                </w:div>
                <w:div w:id="1811046884">
                  <w:marLeft w:val="0"/>
                  <w:marRight w:val="0"/>
                  <w:marTop w:val="0"/>
                  <w:marBottom w:val="230"/>
                  <w:divBdr>
                    <w:top w:val="none" w:sz="0" w:space="0" w:color="auto"/>
                    <w:left w:val="none" w:sz="0" w:space="0" w:color="auto"/>
                    <w:bottom w:val="none" w:sz="0" w:space="0" w:color="auto"/>
                    <w:right w:val="none" w:sz="0" w:space="0" w:color="auto"/>
                  </w:divBdr>
                </w:div>
                <w:div w:id="290210583">
                  <w:marLeft w:val="0"/>
                  <w:marRight w:val="0"/>
                  <w:marTop w:val="0"/>
                  <w:marBottom w:val="230"/>
                  <w:divBdr>
                    <w:top w:val="none" w:sz="0" w:space="0" w:color="auto"/>
                    <w:left w:val="none" w:sz="0" w:space="0" w:color="auto"/>
                    <w:bottom w:val="none" w:sz="0" w:space="0" w:color="auto"/>
                    <w:right w:val="none" w:sz="0" w:space="0" w:color="auto"/>
                  </w:divBdr>
                </w:div>
                <w:div w:id="2075464291">
                  <w:marLeft w:val="0"/>
                  <w:marRight w:val="0"/>
                  <w:marTop w:val="0"/>
                  <w:marBottom w:val="230"/>
                  <w:divBdr>
                    <w:top w:val="none" w:sz="0" w:space="0" w:color="auto"/>
                    <w:left w:val="none" w:sz="0" w:space="0" w:color="auto"/>
                    <w:bottom w:val="none" w:sz="0" w:space="0" w:color="auto"/>
                    <w:right w:val="none" w:sz="0" w:space="0" w:color="auto"/>
                  </w:divBdr>
                </w:div>
                <w:div w:id="2116124039">
                  <w:marLeft w:val="0"/>
                  <w:marRight w:val="0"/>
                  <w:marTop w:val="0"/>
                  <w:marBottom w:val="230"/>
                  <w:divBdr>
                    <w:top w:val="none" w:sz="0" w:space="0" w:color="auto"/>
                    <w:left w:val="none" w:sz="0" w:space="0" w:color="auto"/>
                    <w:bottom w:val="none" w:sz="0" w:space="0" w:color="auto"/>
                    <w:right w:val="none" w:sz="0" w:space="0" w:color="auto"/>
                  </w:divBdr>
                </w:div>
                <w:div w:id="1433667501">
                  <w:marLeft w:val="0"/>
                  <w:marRight w:val="0"/>
                  <w:marTop w:val="0"/>
                  <w:marBottom w:val="230"/>
                  <w:divBdr>
                    <w:top w:val="none" w:sz="0" w:space="0" w:color="auto"/>
                    <w:left w:val="none" w:sz="0" w:space="0" w:color="auto"/>
                    <w:bottom w:val="none" w:sz="0" w:space="0" w:color="auto"/>
                    <w:right w:val="none" w:sz="0" w:space="0" w:color="auto"/>
                  </w:divBdr>
                </w:div>
                <w:div w:id="1917205611">
                  <w:marLeft w:val="0"/>
                  <w:marRight w:val="0"/>
                  <w:marTop w:val="0"/>
                  <w:marBottom w:val="230"/>
                  <w:divBdr>
                    <w:top w:val="none" w:sz="0" w:space="0" w:color="auto"/>
                    <w:left w:val="none" w:sz="0" w:space="0" w:color="auto"/>
                    <w:bottom w:val="none" w:sz="0" w:space="0" w:color="auto"/>
                    <w:right w:val="none" w:sz="0" w:space="0" w:color="auto"/>
                  </w:divBdr>
                </w:div>
                <w:div w:id="1648631774">
                  <w:marLeft w:val="0"/>
                  <w:marRight w:val="0"/>
                  <w:marTop w:val="0"/>
                  <w:marBottom w:val="230"/>
                  <w:divBdr>
                    <w:top w:val="none" w:sz="0" w:space="0" w:color="auto"/>
                    <w:left w:val="none" w:sz="0" w:space="0" w:color="auto"/>
                    <w:bottom w:val="none" w:sz="0" w:space="0" w:color="auto"/>
                    <w:right w:val="none" w:sz="0" w:space="0" w:color="auto"/>
                  </w:divBdr>
                </w:div>
                <w:div w:id="471408426">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sChild>
    </w:div>
    <w:div w:id="121966446">
      <w:bodyDiv w:val="1"/>
      <w:marLeft w:val="0"/>
      <w:marRight w:val="0"/>
      <w:marTop w:val="0"/>
      <w:marBottom w:val="0"/>
      <w:divBdr>
        <w:top w:val="none" w:sz="0" w:space="0" w:color="auto"/>
        <w:left w:val="none" w:sz="0" w:space="0" w:color="auto"/>
        <w:bottom w:val="none" w:sz="0" w:space="0" w:color="auto"/>
        <w:right w:val="none" w:sz="0" w:space="0" w:color="auto"/>
      </w:divBdr>
      <w:divsChild>
        <w:div w:id="885722276">
          <w:marLeft w:val="0"/>
          <w:marRight w:val="0"/>
          <w:marTop w:val="0"/>
          <w:marBottom w:val="0"/>
          <w:divBdr>
            <w:top w:val="none" w:sz="0" w:space="0" w:color="auto"/>
            <w:left w:val="none" w:sz="0" w:space="0" w:color="auto"/>
            <w:bottom w:val="none" w:sz="0" w:space="0" w:color="auto"/>
            <w:right w:val="none" w:sz="0" w:space="0" w:color="auto"/>
          </w:divBdr>
        </w:div>
        <w:div w:id="632444661">
          <w:marLeft w:val="0"/>
          <w:marRight w:val="0"/>
          <w:marTop w:val="360"/>
          <w:marBottom w:val="0"/>
          <w:divBdr>
            <w:top w:val="none" w:sz="0" w:space="0" w:color="auto"/>
            <w:left w:val="none" w:sz="0" w:space="0" w:color="auto"/>
            <w:bottom w:val="single" w:sz="8" w:space="6" w:color="D9DCDF"/>
            <w:right w:val="none" w:sz="0" w:space="0" w:color="auto"/>
          </w:divBdr>
          <w:divsChild>
            <w:div w:id="2075009241">
              <w:marLeft w:val="0"/>
              <w:marRight w:val="0"/>
              <w:marTop w:val="0"/>
              <w:marBottom w:val="230"/>
              <w:divBdr>
                <w:top w:val="none" w:sz="0" w:space="0" w:color="auto"/>
                <w:left w:val="none" w:sz="0" w:space="0" w:color="auto"/>
                <w:bottom w:val="none" w:sz="0" w:space="0" w:color="auto"/>
                <w:right w:val="none" w:sz="0" w:space="0" w:color="auto"/>
              </w:divBdr>
            </w:div>
            <w:div w:id="1124032734">
              <w:marLeft w:val="0"/>
              <w:marRight w:val="0"/>
              <w:marTop w:val="0"/>
              <w:marBottom w:val="230"/>
              <w:divBdr>
                <w:top w:val="none" w:sz="0" w:space="0" w:color="auto"/>
                <w:left w:val="none" w:sz="0" w:space="0" w:color="auto"/>
                <w:bottom w:val="none" w:sz="0" w:space="0" w:color="auto"/>
                <w:right w:val="none" w:sz="0" w:space="0" w:color="auto"/>
              </w:divBdr>
            </w:div>
            <w:div w:id="934632498">
              <w:marLeft w:val="0"/>
              <w:marRight w:val="0"/>
              <w:marTop w:val="0"/>
              <w:marBottom w:val="230"/>
              <w:divBdr>
                <w:top w:val="none" w:sz="0" w:space="0" w:color="auto"/>
                <w:left w:val="none" w:sz="0" w:space="0" w:color="auto"/>
                <w:bottom w:val="none" w:sz="0" w:space="0" w:color="auto"/>
                <w:right w:val="none" w:sz="0" w:space="0" w:color="auto"/>
              </w:divBdr>
            </w:div>
            <w:div w:id="2088258277">
              <w:marLeft w:val="0"/>
              <w:marRight w:val="0"/>
              <w:marTop w:val="0"/>
              <w:marBottom w:val="230"/>
              <w:divBdr>
                <w:top w:val="none" w:sz="0" w:space="0" w:color="auto"/>
                <w:left w:val="none" w:sz="0" w:space="0" w:color="auto"/>
                <w:bottom w:val="none" w:sz="0" w:space="0" w:color="auto"/>
                <w:right w:val="none" w:sz="0" w:space="0" w:color="auto"/>
              </w:divBdr>
            </w:div>
            <w:div w:id="1670131308">
              <w:marLeft w:val="0"/>
              <w:marRight w:val="0"/>
              <w:marTop w:val="0"/>
              <w:marBottom w:val="230"/>
              <w:divBdr>
                <w:top w:val="none" w:sz="0" w:space="0" w:color="auto"/>
                <w:left w:val="none" w:sz="0" w:space="0" w:color="auto"/>
                <w:bottom w:val="none" w:sz="0" w:space="0" w:color="auto"/>
                <w:right w:val="none" w:sz="0" w:space="0" w:color="auto"/>
              </w:divBdr>
            </w:div>
            <w:div w:id="1847598966">
              <w:marLeft w:val="0"/>
              <w:marRight w:val="0"/>
              <w:marTop w:val="0"/>
              <w:marBottom w:val="230"/>
              <w:divBdr>
                <w:top w:val="none" w:sz="0" w:space="0" w:color="auto"/>
                <w:left w:val="none" w:sz="0" w:space="0" w:color="auto"/>
                <w:bottom w:val="none" w:sz="0" w:space="0" w:color="auto"/>
                <w:right w:val="none" w:sz="0" w:space="0" w:color="auto"/>
              </w:divBdr>
            </w:div>
            <w:div w:id="2049064601">
              <w:marLeft w:val="0"/>
              <w:marRight w:val="0"/>
              <w:marTop w:val="0"/>
              <w:marBottom w:val="230"/>
              <w:divBdr>
                <w:top w:val="none" w:sz="0" w:space="0" w:color="auto"/>
                <w:left w:val="none" w:sz="0" w:space="0" w:color="auto"/>
                <w:bottom w:val="none" w:sz="0" w:space="0" w:color="auto"/>
                <w:right w:val="none" w:sz="0" w:space="0" w:color="auto"/>
              </w:divBdr>
            </w:div>
            <w:div w:id="149643190">
              <w:marLeft w:val="0"/>
              <w:marRight w:val="0"/>
              <w:marTop w:val="0"/>
              <w:marBottom w:val="230"/>
              <w:divBdr>
                <w:top w:val="none" w:sz="0" w:space="0" w:color="auto"/>
                <w:left w:val="none" w:sz="0" w:space="0" w:color="auto"/>
                <w:bottom w:val="none" w:sz="0" w:space="0" w:color="auto"/>
                <w:right w:val="none" w:sz="0" w:space="0" w:color="auto"/>
              </w:divBdr>
            </w:div>
            <w:div w:id="1723141322">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 w:id="131487925">
      <w:bodyDiv w:val="1"/>
      <w:marLeft w:val="0"/>
      <w:marRight w:val="0"/>
      <w:marTop w:val="0"/>
      <w:marBottom w:val="0"/>
      <w:divBdr>
        <w:top w:val="none" w:sz="0" w:space="0" w:color="auto"/>
        <w:left w:val="none" w:sz="0" w:space="0" w:color="auto"/>
        <w:bottom w:val="none" w:sz="0" w:space="0" w:color="auto"/>
        <w:right w:val="none" w:sz="0" w:space="0" w:color="auto"/>
      </w:divBdr>
    </w:div>
    <w:div w:id="131601589">
      <w:bodyDiv w:val="1"/>
      <w:marLeft w:val="0"/>
      <w:marRight w:val="0"/>
      <w:marTop w:val="0"/>
      <w:marBottom w:val="0"/>
      <w:divBdr>
        <w:top w:val="none" w:sz="0" w:space="0" w:color="auto"/>
        <w:left w:val="none" w:sz="0" w:space="0" w:color="auto"/>
        <w:bottom w:val="none" w:sz="0" w:space="0" w:color="auto"/>
        <w:right w:val="none" w:sz="0" w:space="0" w:color="auto"/>
      </w:divBdr>
      <w:divsChild>
        <w:div w:id="1520044623">
          <w:marLeft w:val="0"/>
          <w:marRight w:val="0"/>
          <w:marTop w:val="0"/>
          <w:marBottom w:val="80"/>
          <w:divBdr>
            <w:top w:val="single" w:sz="4" w:space="0" w:color="auto"/>
            <w:left w:val="single" w:sz="18" w:space="0" w:color="auto"/>
            <w:bottom w:val="single" w:sz="4" w:space="0" w:color="auto"/>
            <w:right w:val="single" w:sz="4" w:space="0" w:color="auto"/>
          </w:divBdr>
        </w:div>
        <w:div w:id="1938102040">
          <w:marLeft w:val="0"/>
          <w:marRight w:val="0"/>
          <w:marTop w:val="0"/>
          <w:marBottom w:val="80"/>
          <w:divBdr>
            <w:top w:val="single" w:sz="4" w:space="0" w:color="auto"/>
            <w:left w:val="single" w:sz="18" w:space="0" w:color="auto"/>
            <w:bottom w:val="single" w:sz="4" w:space="0" w:color="auto"/>
            <w:right w:val="single" w:sz="4" w:space="0" w:color="auto"/>
          </w:divBdr>
        </w:div>
        <w:div w:id="174539663">
          <w:marLeft w:val="0"/>
          <w:marRight w:val="0"/>
          <w:marTop w:val="100"/>
          <w:marBottom w:val="100"/>
          <w:divBdr>
            <w:top w:val="none" w:sz="0" w:space="0" w:color="auto"/>
            <w:left w:val="none" w:sz="0" w:space="0" w:color="auto"/>
            <w:bottom w:val="none" w:sz="0" w:space="0" w:color="auto"/>
            <w:right w:val="none" w:sz="0" w:space="0" w:color="auto"/>
          </w:divBdr>
          <w:divsChild>
            <w:div w:id="1863393166">
              <w:marLeft w:val="0"/>
              <w:marRight w:val="0"/>
              <w:marTop w:val="100"/>
              <w:marBottom w:val="100"/>
              <w:divBdr>
                <w:top w:val="none" w:sz="0" w:space="0" w:color="auto"/>
                <w:left w:val="none" w:sz="0" w:space="0" w:color="auto"/>
                <w:bottom w:val="none" w:sz="0" w:space="0" w:color="auto"/>
                <w:right w:val="none" w:sz="0" w:space="0" w:color="auto"/>
              </w:divBdr>
              <w:divsChild>
                <w:div w:id="1602226173">
                  <w:marLeft w:val="0"/>
                  <w:marRight w:val="0"/>
                  <w:marTop w:val="0"/>
                  <w:marBottom w:val="0"/>
                  <w:divBdr>
                    <w:top w:val="none" w:sz="0" w:space="0" w:color="auto"/>
                    <w:left w:val="none" w:sz="0" w:space="0" w:color="auto"/>
                    <w:bottom w:val="none" w:sz="0" w:space="0" w:color="auto"/>
                    <w:right w:val="none" w:sz="0" w:space="0" w:color="auto"/>
                  </w:divBdr>
                  <w:divsChild>
                    <w:div w:id="205156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335985">
          <w:marLeft w:val="0"/>
          <w:marRight w:val="0"/>
          <w:marTop w:val="0"/>
          <w:marBottom w:val="80"/>
          <w:divBdr>
            <w:top w:val="single" w:sz="4" w:space="0" w:color="auto"/>
            <w:left w:val="single" w:sz="18" w:space="0" w:color="auto"/>
            <w:bottom w:val="single" w:sz="4" w:space="0" w:color="auto"/>
            <w:right w:val="single" w:sz="4" w:space="0" w:color="auto"/>
          </w:divBdr>
        </w:div>
        <w:div w:id="1643927113">
          <w:marLeft w:val="0"/>
          <w:marRight w:val="0"/>
          <w:marTop w:val="0"/>
          <w:marBottom w:val="80"/>
          <w:divBdr>
            <w:top w:val="single" w:sz="4" w:space="0" w:color="auto"/>
            <w:left w:val="single" w:sz="18" w:space="0" w:color="auto"/>
            <w:bottom w:val="single" w:sz="4" w:space="0" w:color="auto"/>
            <w:right w:val="single" w:sz="4" w:space="0" w:color="auto"/>
          </w:divBdr>
        </w:div>
        <w:div w:id="1490827485">
          <w:marLeft w:val="0"/>
          <w:marRight w:val="0"/>
          <w:marTop w:val="300"/>
          <w:marBottom w:val="0"/>
          <w:divBdr>
            <w:top w:val="none" w:sz="0" w:space="0" w:color="auto"/>
            <w:left w:val="none" w:sz="0" w:space="0" w:color="auto"/>
            <w:bottom w:val="none" w:sz="0" w:space="0" w:color="auto"/>
            <w:right w:val="none" w:sz="0" w:space="0" w:color="auto"/>
          </w:divBdr>
        </w:div>
      </w:divsChild>
    </w:div>
    <w:div w:id="132605259">
      <w:bodyDiv w:val="1"/>
      <w:marLeft w:val="0"/>
      <w:marRight w:val="0"/>
      <w:marTop w:val="0"/>
      <w:marBottom w:val="0"/>
      <w:divBdr>
        <w:top w:val="none" w:sz="0" w:space="0" w:color="auto"/>
        <w:left w:val="none" w:sz="0" w:space="0" w:color="auto"/>
        <w:bottom w:val="none" w:sz="0" w:space="0" w:color="auto"/>
        <w:right w:val="none" w:sz="0" w:space="0" w:color="auto"/>
      </w:divBdr>
      <w:divsChild>
        <w:div w:id="2074887103">
          <w:marLeft w:val="0"/>
          <w:marRight w:val="0"/>
          <w:marTop w:val="0"/>
          <w:marBottom w:val="80"/>
          <w:divBdr>
            <w:top w:val="single" w:sz="4" w:space="0" w:color="auto"/>
            <w:left w:val="single" w:sz="18" w:space="0" w:color="auto"/>
            <w:bottom w:val="single" w:sz="4" w:space="0" w:color="auto"/>
            <w:right w:val="single" w:sz="4" w:space="0" w:color="auto"/>
          </w:divBdr>
        </w:div>
      </w:divsChild>
    </w:div>
    <w:div w:id="138157759">
      <w:bodyDiv w:val="1"/>
      <w:marLeft w:val="0"/>
      <w:marRight w:val="0"/>
      <w:marTop w:val="0"/>
      <w:marBottom w:val="0"/>
      <w:divBdr>
        <w:top w:val="none" w:sz="0" w:space="0" w:color="auto"/>
        <w:left w:val="none" w:sz="0" w:space="0" w:color="auto"/>
        <w:bottom w:val="none" w:sz="0" w:space="0" w:color="auto"/>
        <w:right w:val="none" w:sz="0" w:space="0" w:color="auto"/>
      </w:divBdr>
      <w:divsChild>
        <w:div w:id="711922809">
          <w:marLeft w:val="0"/>
          <w:marRight w:val="0"/>
          <w:marTop w:val="115"/>
          <w:marBottom w:val="115"/>
          <w:divBdr>
            <w:top w:val="none" w:sz="0" w:space="0" w:color="auto"/>
            <w:left w:val="none" w:sz="0" w:space="0" w:color="auto"/>
            <w:bottom w:val="none" w:sz="0" w:space="0" w:color="auto"/>
            <w:right w:val="none" w:sz="0" w:space="0" w:color="auto"/>
          </w:divBdr>
          <w:divsChild>
            <w:div w:id="1364861038">
              <w:marLeft w:val="0"/>
              <w:marRight w:val="0"/>
              <w:marTop w:val="100"/>
              <w:marBottom w:val="100"/>
              <w:divBdr>
                <w:top w:val="none" w:sz="0" w:space="0" w:color="auto"/>
                <w:left w:val="none" w:sz="0" w:space="0" w:color="auto"/>
                <w:bottom w:val="none" w:sz="0" w:space="0" w:color="auto"/>
                <w:right w:val="none" w:sz="0" w:space="0" w:color="auto"/>
              </w:divBdr>
              <w:divsChild>
                <w:div w:id="1881435256">
                  <w:marLeft w:val="0"/>
                  <w:marRight w:val="0"/>
                  <w:marTop w:val="0"/>
                  <w:marBottom w:val="0"/>
                  <w:divBdr>
                    <w:top w:val="none" w:sz="0" w:space="0" w:color="auto"/>
                    <w:left w:val="none" w:sz="0" w:space="0" w:color="auto"/>
                    <w:bottom w:val="none" w:sz="0" w:space="0" w:color="auto"/>
                    <w:right w:val="none" w:sz="0" w:space="0" w:color="auto"/>
                  </w:divBdr>
                  <w:divsChild>
                    <w:div w:id="159747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342880">
          <w:marLeft w:val="0"/>
          <w:marRight w:val="0"/>
          <w:marTop w:val="0"/>
          <w:marBottom w:val="92"/>
          <w:divBdr>
            <w:top w:val="single" w:sz="4" w:space="0" w:color="auto"/>
            <w:left w:val="single" w:sz="18" w:space="0" w:color="auto"/>
            <w:bottom w:val="single" w:sz="4" w:space="0" w:color="auto"/>
            <w:right w:val="single" w:sz="4" w:space="0" w:color="auto"/>
          </w:divBdr>
        </w:div>
        <w:div w:id="629169088">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43088151">
      <w:bodyDiv w:val="1"/>
      <w:marLeft w:val="0"/>
      <w:marRight w:val="0"/>
      <w:marTop w:val="0"/>
      <w:marBottom w:val="0"/>
      <w:divBdr>
        <w:top w:val="none" w:sz="0" w:space="0" w:color="auto"/>
        <w:left w:val="none" w:sz="0" w:space="0" w:color="auto"/>
        <w:bottom w:val="none" w:sz="0" w:space="0" w:color="auto"/>
        <w:right w:val="none" w:sz="0" w:space="0" w:color="auto"/>
      </w:divBdr>
      <w:divsChild>
        <w:div w:id="1123579353">
          <w:marLeft w:val="0"/>
          <w:marRight w:val="0"/>
          <w:marTop w:val="0"/>
          <w:marBottom w:val="240"/>
          <w:divBdr>
            <w:top w:val="none" w:sz="0" w:space="0" w:color="auto"/>
            <w:left w:val="none" w:sz="0" w:space="0" w:color="auto"/>
            <w:bottom w:val="none" w:sz="0" w:space="0" w:color="auto"/>
            <w:right w:val="none" w:sz="0" w:space="0" w:color="auto"/>
          </w:divBdr>
        </w:div>
        <w:div w:id="1043561832">
          <w:marLeft w:val="0"/>
          <w:marRight w:val="0"/>
          <w:marTop w:val="0"/>
          <w:marBottom w:val="240"/>
          <w:divBdr>
            <w:top w:val="none" w:sz="0" w:space="0" w:color="auto"/>
            <w:left w:val="none" w:sz="0" w:space="0" w:color="auto"/>
            <w:bottom w:val="none" w:sz="0" w:space="0" w:color="auto"/>
            <w:right w:val="none" w:sz="0" w:space="0" w:color="auto"/>
          </w:divBdr>
        </w:div>
        <w:div w:id="518203995">
          <w:marLeft w:val="0"/>
          <w:marRight w:val="0"/>
          <w:marTop w:val="0"/>
          <w:marBottom w:val="240"/>
          <w:divBdr>
            <w:top w:val="none" w:sz="0" w:space="0" w:color="auto"/>
            <w:left w:val="none" w:sz="0" w:space="0" w:color="auto"/>
            <w:bottom w:val="none" w:sz="0" w:space="0" w:color="auto"/>
            <w:right w:val="none" w:sz="0" w:space="0" w:color="auto"/>
          </w:divBdr>
        </w:div>
        <w:div w:id="1919556608">
          <w:marLeft w:val="0"/>
          <w:marRight w:val="0"/>
          <w:marTop w:val="0"/>
          <w:marBottom w:val="240"/>
          <w:divBdr>
            <w:top w:val="none" w:sz="0" w:space="0" w:color="auto"/>
            <w:left w:val="none" w:sz="0" w:space="0" w:color="auto"/>
            <w:bottom w:val="none" w:sz="0" w:space="0" w:color="auto"/>
            <w:right w:val="none" w:sz="0" w:space="0" w:color="auto"/>
          </w:divBdr>
        </w:div>
        <w:div w:id="1332298683">
          <w:marLeft w:val="0"/>
          <w:marRight w:val="0"/>
          <w:marTop w:val="0"/>
          <w:marBottom w:val="240"/>
          <w:divBdr>
            <w:top w:val="none" w:sz="0" w:space="0" w:color="auto"/>
            <w:left w:val="none" w:sz="0" w:space="0" w:color="auto"/>
            <w:bottom w:val="none" w:sz="0" w:space="0" w:color="auto"/>
            <w:right w:val="none" w:sz="0" w:space="0" w:color="auto"/>
          </w:divBdr>
        </w:div>
        <w:div w:id="1784105426">
          <w:marLeft w:val="0"/>
          <w:marRight w:val="0"/>
          <w:marTop w:val="0"/>
          <w:marBottom w:val="240"/>
          <w:divBdr>
            <w:top w:val="none" w:sz="0" w:space="0" w:color="auto"/>
            <w:left w:val="none" w:sz="0" w:space="0" w:color="auto"/>
            <w:bottom w:val="none" w:sz="0" w:space="0" w:color="auto"/>
            <w:right w:val="none" w:sz="0" w:space="0" w:color="auto"/>
          </w:divBdr>
        </w:div>
        <w:div w:id="364871596">
          <w:marLeft w:val="0"/>
          <w:marRight w:val="0"/>
          <w:marTop w:val="0"/>
          <w:marBottom w:val="240"/>
          <w:divBdr>
            <w:top w:val="none" w:sz="0" w:space="0" w:color="auto"/>
            <w:left w:val="none" w:sz="0" w:space="0" w:color="auto"/>
            <w:bottom w:val="none" w:sz="0" w:space="0" w:color="auto"/>
            <w:right w:val="none" w:sz="0" w:space="0" w:color="auto"/>
          </w:divBdr>
        </w:div>
        <w:div w:id="586764410">
          <w:marLeft w:val="0"/>
          <w:marRight w:val="0"/>
          <w:marTop w:val="0"/>
          <w:marBottom w:val="240"/>
          <w:divBdr>
            <w:top w:val="none" w:sz="0" w:space="0" w:color="auto"/>
            <w:left w:val="none" w:sz="0" w:space="0" w:color="auto"/>
            <w:bottom w:val="none" w:sz="0" w:space="0" w:color="auto"/>
            <w:right w:val="none" w:sz="0" w:space="0" w:color="auto"/>
          </w:divBdr>
        </w:div>
        <w:div w:id="1719434082">
          <w:marLeft w:val="0"/>
          <w:marRight w:val="0"/>
          <w:marTop w:val="0"/>
          <w:marBottom w:val="240"/>
          <w:divBdr>
            <w:top w:val="none" w:sz="0" w:space="0" w:color="auto"/>
            <w:left w:val="none" w:sz="0" w:space="0" w:color="auto"/>
            <w:bottom w:val="none" w:sz="0" w:space="0" w:color="auto"/>
            <w:right w:val="none" w:sz="0" w:space="0" w:color="auto"/>
          </w:divBdr>
        </w:div>
        <w:div w:id="240482593">
          <w:marLeft w:val="0"/>
          <w:marRight w:val="0"/>
          <w:marTop w:val="0"/>
          <w:marBottom w:val="240"/>
          <w:divBdr>
            <w:top w:val="none" w:sz="0" w:space="0" w:color="auto"/>
            <w:left w:val="none" w:sz="0" w:space="0" w:color="auto"/>
            <w:bottom w:val="none" w:sz="0" w:space="0" w:color="auto"/>
            <w:right w:val="none" w:sz="0" w:space="0" w:color="auto"/>
          </w:divBdr>
        </w:div>
        <w:div w:id="75905457">
          <w:marLeft w:val="0"/>
          <w:marRight w:val="0"/>
          <w:marTop w:val="0"/>
          <w:marBottom w:val="240"/>
          <w:divBdr>
            <w:top w:val="none" w:sz="0" w:space="0" w:color="auto"/>
            <w:left w:val="none" w:sz="0" w:space="0" w:color="auto"/>
            <w:bottom w:val="none" w:sz="0" w:space="0" w:color="auto"/>
            <w:right w:val="none" w:sz="0" w:space="0" w:color="auto"/>
          </w:divBdr>
        </w:div>
        <w:div w:id="1459910475">
          <w:marLeft w:val="0"/>
          <w:marRight w:val="0"/>
          <w:marTop w:val="0"/>
          <w:marBottom w:val="240"/>
          <w:divBdr>
            <w:top w:val="none" w:sz="0" w:space="0" w:color="auto"/>
            <w:left w:val="none" w:sz="0" w:space="0" w:color="auto"/>
            <w:bottom w:val="none" w:sz="0" w:space="0" w:color="auto"/>
            <w:right w:val="none" w:sz="0" w:space="0" w:color="auto"/>
          </w:divBdr>
        </w:div>
        <w:div w:id="342124508">
          <w:marLeft w:val="0"/>
          <w:marRight w:val="0"/>
          <w:marTop w:val="0"/>
          <w:marBottom w:val="240"/>
          <w:divBdr>
            <w:top w:val="none" w:sz="0" w:space="0" w:color="auto"/>
            <w:left w:val="none" w:sz="0" w:space="0" w:color="auto"/>
            <w:bottom w:val="none" w:sz="0" w:space="0" w:color="auto"/>
            <w:right w:val="none" w:sz="0" w:space="0" w:color="auto"/>
          </w:divBdr>
        </w:div>
        <w:div w:id="61024996">
          <w:marLeft w:val="0"/>
          <w:marRight w:val="0"/>
          <w:marTop w:val="0"/>
          <w:marBottom w:val="240"/>
          <w:divBdr>
            <w:top w:val="none" w:sz="0" w:space="0" w:color="auto"/>
            <w:left w:val="none" w:sz="0" w:space="0" w:color="auto"/>
            <w:bottom w:val="none" w:sz="0" w:space="0" w:color="auto"/>
            <w:right w:val="none" w:sz="0" w:space="0" w:color="auto"/>
          </w:divBdr>
        </w:div>
        <w:div w:id="1971782222">
          <w:marLeft w:val="0"/>
          <w:marRight w:val="0"/>
          <w:marTop w:val="0"/>
          <w:marBottom w:val="240"/>
          <w:divBdr>
            <w:top w:val="none" w:sz="0" w:space="0" w:color="auto"/>
            <w:left w:val="none" w:sz="0" w:space="0" w:color="auto"/>
            <w:bottom w:val="none" w:sz="0" w:space="0" w:color="auto"/>
            <w:right w:val="none" w:sz="0" w:space="0" w:color="auto"/>
          </w:divBdr>
        </w:div>
        <w:div w:id="1767917045">
          <w:marLeft w:val="0"/>
          <w:marRight w:val="0"/>
          <w:marTop w:val="0"/>
          <w:marBottom w:val="240"/>
          <w:divBdr>
            <w:top w:val="none" w:sz="0" w:space="0" w:color="auto"/>
            <w:left w:val="none" w:sz="0" w:space="0" w:color="auto"/>
            <w:bottom w:val="none" w:sz="0" w:space="0" w:color="auto"/>
            <w:right w:val="none" w:sz="0" w:space="0" w:color="auto"/>
          </w:divBdr>
        </w:div>
        <w:div w:id="1436091587">
          <w:marLeft w:val="0"/>
          <w:marRight w:val="0"/>
          <w:marTop w:val="0"/>
          <w:marBottom w:val="240"/>
          <w:divBdr>
            <w:top w:val="none" w:sz="0" w:space="0" w:color="auto"/>
            <w:left w:val="none" w:sz="0" w:space="0" w:color="auto"/>
            <w:bottom w:val="none" w:sz="0" w:space="0" w:color="auto"/>
            <w:right w:val="none" w:sz="0" w:space="0" w:color="auto"/>
          </w:divBdr>
        </w:div>
        <w:div w:id="769276901">
          <w:marLeft w:val="0"/>
          <w:marRight w:val="0"/>
          <w:marTop w:val="0"/>
          <w:marBottom w:val="240"/>
          <w:divBdr>
            <w:top w:val="none" w:sz="0" w:space="0" w:color="auto"/>
            <w:left w:val="none" w:sz="0" w:space="0" w:color="auto"/>
            <w:bottom w:val="none" w:sz="0" w:space="0" w:color="auto"/>
            <w:right w:val="none" w:sz="0" w:space="0" w:color="auto"/>
          </w:divBdr>
        </w:div>
        <w:div w:id="1809856540">
          <w:marLeft w:val="0"/>
          <w:marRight w:val="0"/>
          <w:marTop w:val="0"/>
          <w:marBottom w:val="240"/>
          <w:divBdr>
            <w:top w:val="none" w:sz="0" w:space="0" w:color="auto"/>
            <w:left w:val="none" w:sz="0" w:space="0" w:color="auto"/>
            <w:bottom w:val="none" w:sz="0" w:space="0" w:color="auto"/>
            <w:right w:val="none" w:sz="0" w:space="0" w:color="auto"/>
          </w:divBdr>
        </w:div>
        <w:div w:id="424619181">
          <w:marLeft w:val="0"/>
          <w:marRight w:val="0"/>
          <w:marTop w:val="0"/>
          <w:marBottom w:val="240"/>
          <w:divBdr>
            <w:top w:val="none" w:sz="0" w:space="0" w:color="auto"/>
            <w:left w:val="none" w:sz="0" w:space="0" w:color="auto"/>
            <w:bottom w:val="none" w:sz="0" w:space="0" w:color="auto"/>
            <w:right w:val="none" w:sz="0" w:space="0" w:color="auto"/>
          </w:divBdr>
        </w:div>
        <w:div w:id="189145044">
          <w:marLeft w:val="0"/>
          <w:marRight w:val="0"/>
          <w:marTop w:val="0"/>
          <w:marBottom w:val="240"/>
          <w:divBdr>
            <w:top w:val="none" w:sz="0" w:space="0" w:color="auto"/>
            <w:left w:val="none" w:sz="0" w:space="0" w:color="auto"/>
            <w:bottom w:val="none" w:sz="0" w:space="0" w:color="auto"/>
            <w:right w:val="none" w:sz="0" w:space="0" w:color="auto"/>
          </w:divBdr>
        </w:div>
      </w:divsChild>
    </w:div>
    <w:div w:id="147862196">
      <w:bodyDiv w:val="1"/>
      <w:marLeft w:val="0"/>
      <w:marRight w:val="0"/>
      <w:marTop w:val="0"/>
      <w:marBottom w:val="0"/>
      <w:divBdr>
        <w:top w:val="none" w:sz="0" w:space="0" w:color="auto"/>
        <w:left w:val="none" w:sz="0" w:space="0" w:color="auto"/>
        <w:bottom w:val="none" w:sz="0" w:space="0" w:color="auto"/>
        <w:right w:val="none" w:sz="0" w:space="0" w:color="auto"/>
      </w:divBdr>
      <w:divsChild>
        <w:div w:id="1147626771">
          <w:marLeft w:val="0"/>
          <w:marRight w:val="0"/>
          <w:marTop w:val="0"/>
          <w:marBottom w:val="92"/>
          <w:divBdr>
            <w:top w:val="single" w:sz="4" w:space="0" w:color="auto"/>
            <w:left w:val="single" w:sz="18" w:space="0" w:color="auto"/>
            <w:bottom w:val="single" w:sz="4" w:space="0" w:color="auto"/>
            <w:right w:val="single" w:sz="4" w:space="0" w:color="auto"/>
          </w:divBdr>
        </w:div>
        <w:div w:id="522406975">
          <w:marLeft w:val="0"/>
          <w:marRight w:val="0"/>
          <w:marTop w:val="92"/>
          <w:marBottom w:val="0"/>
          <w:divBdr>
            <w:top w:val="single" w:sz="4" w:space="0" w:color="D5DDC6"/>
            <w:left w:val="single" w:sz="4" w:space="3" w:color="D5DDC6"/>
            <w:bottom w:val="single" w:sz="4" w:space="0" w:color="D5DDC6"/>
            <w:right w:val="single" w:sz="4" w:space="0" w:color="D5DDC6"/>
          </w:divBdr>
        </w:div>
        <w:div w:id="1114254941">
          <w:marLeft w:val="0"/>
          <w:marRight w:val="0"/>
          <w:marTop w:val="0"/>
          <w:marBottom w:val="92"/>
          <w:divBdr>
            <w:top w:val="single" w:sz="4" w:space="0" w:color="auto"/>
            <w:left w:val="single" w:sz="18" w:space="0" w:color="auto"/>
            <w:bottom w:val="single" w:sz="4" w:space="0" w:color="auto"/>
            <w:right w:val="single" w:sz="4" w:space="0" w:color="auto"/>
          </w:divBdr>
        </w:div>
        <w:div w:id="973364420">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54610327">
      <w:bodyDiv w:val="1"/>
      <w:marLeft w:val="0"/>
      <w:marRight w:val="0"/>
      <w:marTop w:val="0"/>
      <w:marBottom w:val="0"/>
      <w:divBdr>
        <w:top w:val="none" w:sz="0" w:space="0" w:color="auto"/>
        <w:left w:val="none" w:sz="0" w:space="0" w:color="auto"/>
        <w:bottom w:val="none" w:sz="0" w:space="0" w:color="auto"/>
        <w:right w:val="none" w:sz="0" w:space="0" w:color="auto"/>
      </w:divBdr>
      <w:divsChild>
        <w:div w:id="2011062914">
          <w:marLeft w:val="0"/>
          <w:marRight w:val="0"/>
          <w:marTop w:val="0"/>
          <w:marBottom w:val="80"/>
          <w:divBdr>
            <w:top w:val="single" w:sz="4" w:space="0" w:color="auto"/>
            <w:left w:val="single" w:sz="18" w:space="0" w:color="auto"/>
            <w:bottom w:val="single" w:sz="4" w:space="0" w:color="auto"/>
            <w:right w:val="single" w:sz="4" w:space="0" w:color="auto"/>
          </w:divBdr>
        </w:div>
        <w:div w:id="1963463038">
          <w:marLeft w:val="0"/>
          <w:marRight w:val="0"/>
          <w:marTop w:val="0"/>
          <w:marBottom w:val="80"/>
          <w:divBdr>
            <w:top w:val="single" w:sz="4" w:space="0" w:color="auto"/>
            <w:left w:val="single" w:sz="18" w:space="0" w:color="auto"/>
            <w:bottom w:val="single" w:sz="4" w:space="0" w:color="auto"/>
            <w:right w:val="single" w:sz="4" w:space="0" w:color="auto"/>
          </w:divBdr>
        </w:div>
      </w:divsChild>
    </w:div>
    <w:div w:id="157502012">
      <w:bodyDiv w:val="1"/>
      <w:marLeft w:val="0"/>
      <w:marRight w:val="0"/>
      <w:marTop w:val="0"/>
      <w:marBottom w:val="0"/>
      <w:divBdr>
        <w:top w:val="none" w:sz="0" w:space="0" w:color="auto"/>
        <w:left w:val="none" w:sz="0" w:space="0" w:color="auto"/>
        <w:bottom w:val="none" w:sz="0" w:space="0" w:color="auto"/>
        <w:right w:val="none" w:sz="0" w:space="0" w:color="auto"/>
      </w:divBdr>
      <w:divsChild>
        <w:div w:id="477039822">
          <w:marLeft w:val="0"/>
          <w:marRight w:val="0"/>
          <w:marTop w:val="0"/>
          <w:marBottom w:val="80"/>
          <w:divBdr>
            <w:top w:val="single" w:sz="4" w:space="0" w:color="auto"/>
            <w:left w:val="single" w:sz="18" w:space="0" w:color="auto"/>
            <w:bottom w:val="single" w:sz="4" w:space="0" w:color="auto"/>
            <w:right w:val="single" w:sz="4" w:space="0" w:color="auto"/>
          </w:divBdr>
        </w:div>
        <w:div w:id="917321498">
          <w:marLeft w:val="0"/>
          <w:marRight w:val="0"/>
          <w:marTop w:val="0"/>
          <w:marBottom w:val="80"/>
          <w:divBdr>
            <w:top w:val="single" w:sz="4" w:space="0" w:color="auto"/>
            <w:left w:val="single" w:sz="18" w:space="0" w:color="auto"/>
            <w:bottom w:val="single" w:sz="4" w:space="0" w:color="auto"/>
            <w:right w:val="single" w:sz="4" w:space="0" w:color="auto"/>
          </w:divBdr>
        </w:div>
        <w:div w:id="1489788181">
          <w:marLeft w:val="0"/>
          <w:marRight w:val="0"/>
          <w:marTop w:val="0"/>
          <w:marBottom w:val="80"/>
          <w:divBdr>
            <w:top w:val="single" w:sz="4" w:space="0" w:color="auto"/>
            <w:left w:val="single" w:sz="18" w:space="0" w:color="auto"/>
            <w:bottom w:val="single" w:sz="4" w:space="0" w:color="auto"/>
            <w:right w:val="single" w:sz="4" w:space="0" w:color="auto"/>
          </w:divBdr>
        </w:div>
      </w:divsChild>
    </w:div>
    <w:div w:id="157812423">
      <w:bodyDiv w:val="1"/>
      <w:marLeft w:val="0"/>
      <w:marRight w:val="0"/>
      <w:marTop w:val="0"/>
      <w:marBottom w:val="0"/>
      <w:divBdr>
        <w:top w:val="none" w:sz="0" w:space="0" w:color="auto"/>
        <w:left w:val="none" w:sz="0" w:space="0" w:color="auto"/>
        <w:bottom w:val="none" w:sz="0" w:space="0" w:color="auto"/>
        <w:right w:val="none" w:sz="0" w:space="0" w:color="auto"/>
      </w:divBdr>
      <w:divsChild>
        <w:div w:id="107091659">
          <w:marLeft w:val="0"/>
          <w:marRight w:val="0"/>
          <w:marTop w:val="0"/>
          <w:marBottom w:val="0"/>
          <w:divBdr>
            <w:top w:val="none" w:sz="0" w:space="0" w:color="auto"/>
            <w:left w:val="none" w:sz="0" w:space="0" w:color="auto"/>
            <w:bottom w:val="none" w:sz="0" w:space="0" w:color="auto"/>
            <w:right w:val="none" w:sz="0" w:space="0" w:color="auto"/>
          </w:divBdr>
        </w:div>
        <w:div w:id="1813135625">
          <w:marLeft w:val="0"/>
          <w:marRight w:val="0"/>
          <w:marTop w:val="360"/>
          <w:marBottom w:val="0"/>
          <w:divBdr>
            <w:top w:val="none" w:sz="0" w:space="0" w:color="auto"/>
            <w:left w:val="none" w:sz="0" w:space="0" w:color="auto"/>
            <w:bottom w:val="single" w:sz="8" w:space="6" w:color="D9DCDF"/>
            <w:right w:val="none" w:sz="0" w:space="0" w:color="auto"/>
          </w:divBdr>
        </w:div>
      </w:divsChild>
    </w:div>
    <w:div w:id="164519116">
      <w:bodyDiv w:val="1"/>
      <w:marLeft w:val="0"/>
      <w:marRight w:val="0"/>
      <w:marTop w:val="0"/>
      <w:marBottom w:val="0"/>
      <w:divBdr>
        <w:top w:val="none" w:sz="0" w:space="0" w:color="auto"/>
        <w:left w:val="none" w:sz="0" w:space="0" w:color="auto"/>
        <w:bottom w:val="none" w:sz="0" w:space="0" w:color="auto"/>
        <w:right w:val="none" w:sz="0" w:space="0" w:color="auto"/>
      </w:divBdr>
    </w:div>
    <w:div w:id="164562892">
      <w:bodyDiv w:val="1"/>
      <w:marLeft w:val="0"/>
      <w:marRight w:val="0"/>
      <w:marTop w:val="0"/>
      <w:marBottom w:val="0"/>
      <w:divBdr>
        <w:top w:val="none" w:sz="0" w:space="0" w:color="auto"/>
        <w:left w:val="none" w:sz="0" w:space="0" w:color="auto"/>
        <w:bottom w:val="none" w:sz="0" w:space="0" w:color="auto"/>
        <w:right w:val="none" w:sz="0" w:space="0" w:color="auto"/>
      </w:divBdr>
      <w:divsChild>
        <w:div w:id="1736271263">
          <w:marLeft w:val="0"/>
          <w:marRight w:val="0"/>
          <w:marTop w:val="0"/>
          <w:marBottom w:val="0"/>
          <w:divBdr>
            <w:top w:val="none" w:sz="0" w:space="0" w:color="auto"/>
            <w:left w:val="none" w:sz="0" w:space="0" w:color="auto"/>
            <w:bottom w:val="none" w:sz="0" w:space="0" w:color="auto"/>
            <w:right w:val="none" w:sz="0" w:space="0" w:color="auto"/>
          </w:divBdr>
        </w:div>
        <w:div w:id="1216503111">
          <w:marLeft w:val="0"/>
          <w:marRight w:val="0"/>
          <w:marTop w:val="360"/>
          <w:marBottom w:val="0"/>
          <w:divBdr>
            <w:top w:val="none" w:sz="0" w:space="0" w:color="auto"/>
            <w:left w:val="none" w:sz="0" w:space="0" w:color="auto"/>
            <w:bottom w:val="single" w:sz="8" w:space="6" w:color="D9DCDF"/>
            <w:right w:val="none" w:sz="0" w:space="0" w:color="auto"/>
          </w:divBdr>
          <w:divsChild>
            <w:div w:id="996958922">
              <w:marLeft w:val="0"/>
              <w:marRight w:val="0"/>
              <w:marTop w:val="0"/>
              <w:marBottom w:val="0"/>
              <w:divBdr>
                <w:top w:val="none" w:sz="0" w:space="0" w:color="auto"/>
                <w:left w:val="none" w:sz="0" w:space="0" w:color="auto"/>
                <w:bottom w:val="none" w:sz="0" w:space="0" w:color="auto"/>
                <w:right w:val="none" w:sz="0" w:space="0" w:color="auto"/>
              </w:divBdr>
            </w:div>
            <w:div w:id="90470522">
              <w:marLeft w:val="0"/>
              <w:marRight w:val="0"/>
              <w:marTop w:val="0"/>
              <w:marBottom w:val="0"/>
              <w:divBdr>
                <w:top w:val="none" w:sz="0" w:space="0" w:color="auto"/>
                <w:left w:val="none" w:sz="0" w:space="0" w:color="auto"/>
                <w:bottom w:val="none" w:sz="0" w:space="0" w:color="auto"/>
                <w:right w:val="none" w:sz="0" w:space="0" w:color="auto"/>
              </w:divBdr>
            </w:div>
            <w:div w:id="2132046295">
              <w:marLeft w:val="0"/>
              <w:marRight w:val="0"/>
              <w:marTop w:val="0"/>
              <w:marBottom w:val="0"/>
              <w:divBdr>
                <w:top w:val="none" w:sz="0" w:space="0" w:color="auto"/>
                <w:left w:val="none" w:sz="0" w:space="0" w:color="auto"/>
                <w:bottom w:val="none" w:sz="0" w:space="0" w:color="auto"/>
                <w:right w:val="none" w:sz="0" w:space="0" w:color="auto"/>
              </w:divBdr>
            </w:div>
            <w:div w:id="2034839680">
              <w:marLeft w:val="0"/>
              <w:marRight w:val="0"/>
              <w:marTop w:val="0"/>
              <w:marBottom w:val="0"/>
              <w:divBdr>
                <w:top w:val="none" w:sz="0" w:space="0" w:color="auto"/>
                <w:left w:val="none" w:sz="0" w:space="0" w:color="auto"/>
                <w:bottom w:val="none" w:sz="0" w:space="0" w:color="auto"/>
                <w:right w:val="none" w:sz="0" w:space="0" w:color="auto"/>
              </w:divBdr>
            </w:div>
            <w:div w:id="1048454767">
              <w:marLeft w:val="0"/>
              <w:marRight w:val="0"/>
              <w:marTop w:val="0"/>
              <w:marBottom w:val="0"/>
              <w:divBdr>
                <w:top w:val="none" w:sz="0" w:space="0" w:color="auto"/>
                <w:left w:val="none" w:sz="0" w:space="0" w:color="auto"/>
                <w:bottom w:val="none" w:sz="0" w:space="0" w:color="auto"/>
                <w:right w:val="none" w:sz="0" w:space="0" w:color="auto"/>
              </w:divBdr>
            </w:div>
            <w:div w:id="2098018388">
              <w:marLeft w:val="0"/>
              <w:marRight w:val="0"/>
              <w:marTop w:val="0"/>
              <w:marBottom w:val="0"/>
              <w:divBdr>
                <w:top w:val="none" w:sz="0" w:space="0" w:color="auto"/>
                <w:left w:val="none" w:sz="0" w:space="0" w:color="auto"/>
                <w:bottom w:val="none" w:sz="0" w:space="0" w:color="auto"/>
                <w:right w:val="none" w:sz="0" w:space="0" w:color="auto"/>
              </w:divBdr>
            </w:div>
            <w:div w:id="2075161888">
              <w:marLeft w:val="0"/>
              <w:marRight w:val="0"/>
              <w:marTop w:val="0"/>
              <w:marBottom w:val="0"/>
              <w:divBdr>
                <w:top w:val="none" w:sz="0" w:space="0" w:color="auto"/>
                <w:left w:val="none" w:sz="0" w:space="0" w:color="auto"/>
                <w:bottom w:val="none" w:sz="0" w:space="0" w:color="auto"/>
                <w:right w:val="none" w:sz="0" w:space="0" w:color="auto"/>
              </w:divBdr>
            </w:div>
            <w:div w:id="1864047560">
              <w:marLeft w:val="0"/>
              <w:marRight w:val="0"/>
              <w:marTop w:val="0"/>
              <w:marBottom w:val="0"/>
              <w:divBdr>
                <w:top w:val="none" w:sz="0" w:space="0" w:color="auto"/>
                <w:left w:val="none" w:sz="0" w:space="0" w:color="auto"/>
                <w:bottom w:val="none" w:sz="0" w:space="0" w:color="auto"/>
                <w:right w:val="none" w:sz="0" w:space="0" w:color="auto"/>
              </w:divBdr>
            </w:div>
            <w:div w:id="1169442559">
              <w:marLeft w:val="0"/>
              <w:marRight w:val="0"/>
              <w:marTop w:val="0"/>
              <w:marBottom w:val="0"/>
              <w:divBdr>
                <w:top w:val="none" w:sz="0" w:space="0" w:color="auto"/>
                <w:left w:val="none" w:sz="0" w:space="0" w:color="auto"/>
                <w:bottom w:val="none" w:sz="0" w:space="0" w:color="auto"/>
                <w:right w:val="none" w:sz="0" w:space="0" w:color="auto"/>
              </w:divBdr>
            </w:div>
            <w:div w:id="822964648">
              <w:marLeft w:val="0"/>
              <w:marRight w:val="0"/>
              <w:marTop w:val="0"/>
              <w:marBottom w:val="0"/>
              <w:divBdr>
                <w:top w:val="none" w:sz="0" w:space="0" w:color="auto"/>
                <w:left w:val="none" w:sz="0" w:space="0" w:color="auto"/>
                <w:bottom w:val="none" w:sz="0" w:space="0" w:color="auto"/>
                <w:right w:val="none" w:sz="0" w:space="0" w:color="auto"/>
              </w:divBdr>
            </w:div>
            <w:div w:id="1837838122">
              <w:marLeft w:val="0"/>
              <w:marRight w:val="0"/>
              <w:marTop w:val="0"/>
              <w:marBottom w:val="0"/>
              <w:divBdr>
                <w:top w:val="none" w:sz="0" w:space="0" w:color="auto"/>
                <w:left w:val="none" w:sz="0" w:space="0" w:color="auto"/>
                <w:bottom w:val="none" w:sz="0" w:space="0" w:color="auto"/>
                <w:right w:val="none" w:sz="0" w:space="0" w:color="auto"/>
              </w:divBdr>
            </w:div>
            <w:div w:id="11995903">
              <w:marLeft w:val="0"/>
              <w:marRight w:val="0"/>
              <w:marTop w:val="0"/>
              <w:marBottom w:val="0"/>
              <w:divBdr>
                <w:top w:val="none" w:sz="0" w:space="0" w:color="auto"/>
                <w:left w:val="none" w:sz="0" w:space="0" w:color="auto"/>
                <w:bottom w:val="none" w:sz="0" w:space="0" w:color="auto"/>
                <w:right w:val="none" w:sz="0" w:space="0" w:color="auto"/>
              </w:divBdr>
            </w:div>
            <w:div w:id="1599681895">
              <w:marLeft w:val="0"/>
              <w:marRight w:val="0"/>
              <w:marTop w:val="0"/>
              <w:marBottom w:val="0"/>
              <w:divBdr>
                <w:top w:val="none" w:sz="0" w:space="0" w:color="auto"/>
                <w:left w:val="none" w:sz="0" w:space="0" w:color="auto"/>
                <w:bottom w:val="none" w:sz="0" w:space="0" w:color="auto"/>
                <w:right w:val="none" w:sz="0" w:space="0" w:color="auto"/>
              </w:divBdr>
            </w:div>
            <w:div w:id="1420638642">
              <w:marLeft w:val="0"/>
              <w:marRight w:val="0"/>
              <w:marTop w:val="0"/>
              <w:marBottom w:val="0"/>
              <w:divBdr>
                <w:top w:val="none" w:sz="0" w:space="0" w:color="auto"/>
                <w:left w:val="none" w:sz="0" w:space="0" w:color="auto"/>
                <w:bottom w:val="none" w:sz="0" w:space="0" w:color="auto"/>
                <w:right w:val="none" w:sz="0" w:space="0" w:color="auto"/>
              </w:divBdr>
            </w:div>
            <w:div w:id="2096439921">
              <w:marLeft w:val="0"/>
              <w:marRight w:val="0"/>
              <w:marTop w:val="0"/>
              <w:marBottom w:val="0"/>
              <w:divBdr>
                <w:top w:val="none" w:sz="0" w:space="0" w:color="auto"/>
                <w:left w:val="none" w:sz="0" w:space="0" w:color="auto"/>
                <w:bottom w:val="none" w:sz="0" w:space="0" w:color="auto"/>
                <w:right w:val="none" w:sz="0" w:space="0" w:color="auto"/>
              </w:divBdr>
            </w:div>
            <w:div w:id="1614631059">
              <w:marLeft w:val="0"/>
              <w:marRight w:val="0"/>
              <w:marTop w:val="0"/>
              <w:marBottom w:val="0"/>
              <w:divBdr>
                <w:top w:val="none" w:sz="0" w:space="0" w:color="auto"/>
                <w:left w:val="none" w:sz="0" w:space="0" w:color="auto"/>
                <w:bottom w:val="none" w:sz="0" w:space="0" w:color="auto"/>
                <w:right w:val="none" w:sz="0" w:space="0" w:color="auto"/>
              </w:divBdr>
            </w:div>
            <w:div w:id="1104691801">
              <w:marLeft w:val="0"/>
              <w:marRight w:val="0"/>
              <w:marTop w:val="0"/>
              <w:marBottom w:val="0"/>
              <w:divBdr>
                <w:top w:val="none" w:sz="0" w:space="0" w:color="auto"/>
                <w:left w:val="none" w:sz="0" w:space="0" w:color="auto"/>
                <w:bottom w:val="none" w:sz="0" w:space="0" w:color="auto"/>
                <w:right w:val="none" w:sz="0" w:space="0" w:color="auto"/>
              </w:divBdr>
            </w:div>
            <w:div w:id="1781875451">
              <w:marLeft w:val="0"/>
              <w:marRight w:val="0"/>
              <w:marTop w:val="0"/>
              <w:marBottom w:val="0"/>
              <w:divBdr>
                <w:top w:val="none" w:sz="0" w:space="0" w:color="auto"/>
                <w:left w:val="none" w:sz="0" w:space="0" w:color="auto"/>
                <w:bottom w:val="none" w:sz="0" w:space="0" w:color="auto"/>
                <w:right w:val="none" w:sz="0" w:space="0" w:color="auto"/>
              </w:divBdr>
            </w:div>
            <w:div w:id="1014921212">
              <w:marLeft w:val="0"/>
              <w:marRight w:val="0"/>
              <w:marTop w:val="0"/>
              <w:marBottom w:val="0"/>
              <w:divBdr>
                <w:top w:val="none" w:sz="0" w:space="0" w:color="auto"/>
                <w:left w:val="none" w:sz="0" w:space="0" w:color="auto"/>
                <w:bottom w:val="none" w:sz="0" w:space="0" w:color="auto"/>
                <w:right w:val="none" w:sz="0" w:space="0" w:color="auto"/>
              </w:divBdr>
            </w:div>
            <w:div w:id="607933903">
              <w:marLeft w:val="0"/>
              <w:marRight w:val="0"/>
              <w:marTop w:val="0"/>
              <w:marBottom w:val="0"/>
              <w:divBdr>
                <w:top w:val="none" w:sz="0" w:space="0" w:color="auto"/>
                <w:left w:val="none" w:sz="0" w:space="0" w:color="auto"/>
                <w:bottom w:val="none" w:sz="0" w:space="0" w:color="auto"/>
                <w:right w:val="none" w:sz="0" w:space="0" w:color="auto"/>
              </w:divBdr>
            </w:div>
            <w:div w:id="2094428997">
              <w:marLeft w:val="0"/>
              <w:marRight w:val="0"/>
              <w:marTop w:val="0"/>
              <w:marBottom w:val="0"/>
              <w:divBdr>
                <w:top w:val="none" w:sz="0" w:space="0" w:color="auto"/>
                <w:left w:val="none" w:sz="0" w:space="0" w:color="auto"/>
                <w:bottom w:val="none" w:sz="0" w:space="0" w:color="auto"/>
                <w:right w:val="none" w:sz="0" w:space="0" w:color="auto"/>
              </w:divBdr>
            </w:div>
            <w:div w:id="1268194495">
              <w:marLeft w:val="0"/>
              <w:marRight w:val="0"/>
              <w:marTop w:val="0"/>
              <w:marBottom w:val="0"/>
              <w:divBdr>
                <w:top w:val="none" w:sz="0" w:space="0" w:color="auto"/>
                <w:left w:val="none" w:sz="0" w:space="0" w:color="auto"/>
                <w:bottom w:val="none" w:sz="0" w:space="0" w:color="auto"/>
                <w:right w:val="none" w:sz="0" w:space="0" w:color="auto"/>
              </w:divBdr>
            </w:div>
            <w:div w:id="1466851737">
              <w:marLeft w:val="0"/>
              <w:marRight w:val="0"/>
              <w:marTop w:val="0"/>
              <w:marBottom w:val="0"/>
              <w:divBdr>
                <w:top w:val="none" w:sz="0" w:space="0" w:color="auto"/>
                <w:left w:val="none" w:sz="0" w:space="0" w:color="auto"/>
                <w:bottom w:val="none" w:sz="0" w:space="0" w:color="auto"/>
                <w:right w:val="none" w:sz="0" w:space="0" w:color="auto"/>
              </w:divBdr>
            </w:div>
            <w:div w:id="1567764920">
              <w:marLeft w:val="0"/>
              <w:marRight w:val="0"/>
              <w:marTop w:val="0"/>
              <w:marBottom w:val="0"/>
              <w:divBdr>
                <w:top w:val="none" w:sz="0" w:space="0" w:color="auto"/>
                <w:left w:val="none" w:sz="0" w:space="0" w:color="auto"/>
                <w:bottom w:val="none" w:sz="0" w:space="0" w:color="auto"/>
                <w:right w:val="none" w:sz="0" w:space="0" w:color="auto"/>
              </w:divBdr>
            </w:div>
            <w:div w:id="2087218241">
              <w:marLeft w:val="0"/>
              <w:marRight w:val="0"/>
              <w:marTop w:val="0"/>
              <w:marBottom w:val="0"/>
              <w:divBdr>
                <w:top w:val="none" w:sz="0" w:space="0" w:color="auto"/>
                <w:left w:val="none" w:sz="0" w:space="0" w:color="auto"/>
                <w:bottom w:val="none" w:sz="0" w:space="0" w:color="auto"/>
                <w:right w:val="none" w:sz="0" w:space="0" w:color="auto"/>
              </w:divBdr>
            </w:div>
            <w:div w:id="278534743">
              <w:marLeft w:val="0"/>
              <w:marRight w:val="0"/>
              <w:marTop w:val="0"/>
              <w:marBottom w:val="0"/>
              <w:divBdr>
                <w:top w:val="none" w:sz="0" w:space="0" w:color="auto"/>
                <w:left w:val="none" w:sz="0" w:space="0" w:color="auto"/>
                <w:bottom w:val="none" w:sz="0" w:space="0" w:color="auto"/>
                <w:right w:val="none" w:sz="0" w:space="0" w:color="auto"/>
              </w:divBdr>
            </w:div>
            <w:div w:id="5637131">
              <w:marLeft w:val="0"/>
              <w:marRight w:val="0"/>
              <w:marTop w:val="0"/>
              <w:marBottom w:val="0"/>
              <w:divBdr>
                <w:top w:val="none" w:sz="0" w:space="0" w:color="auto"/>
                <w:left w:val="none" w:sz="0" w:space="0" w:color="auto"/>
                <w:bottom w:val="none" w:sz="0" w:space="0" w:color="auto"/>
                <w:right w:val="none" w:sz="0" w:space="0" w:color="auto"/>
              </w:divBdr>
            </w:div>
            <w:div w:id="771820328">
              <w:marLeft w:val="0"/>
              <w:marRight w:val="0"/>
              <w:marTop w:val="0"/>
              <w:marBottom w:val="0"/>
              <w:divBdr>
                <w:top w:val="none" w:sz="0" w:space="0" w:color="auto"/>
                <w:left w:val="none" w:sz="0" w:space="0" w:color="auto"/>
                <w:bottom w:val="none" w:sz="0" w:space="0" w:color="auto"/>
                <w:right w:val="none" w:sz="0" w:space="0" w:color="auto"/>
              </w:divBdr>
            </w:div>
            <w:div w:id="171338082">
              <w:marLeft w:val="0"/>
              <w:marRight w:val="0"/>
              <w:marTop w:val="0"/>
              <w:marBottom w:val="0"/>
              <w:divBdr>
                <w:top w:val="none" w:sz="0" w:space="0" w:color="auto"/>
                <w:left w:val="none" w:sz="0" w:space="0" w:color="auto"/>
                <w:bottom w:val="none" w:sz="0" w:space="0" w:color="auto"/>
                <w:right w:val="none" w:sz="0" w:space="0" w:color="auto"/>
              </w:divBdr>
            </w:div>
            <w:div w:id="1828206963">
              <w:marLeft w:val="0"/>
              <w:marRight w:val="0"/>
              <w:marTop w:val="0"/>
              <w:marBottom w:val="0"/>
              <w:divBdr>
                <w:top w:val="none" w:sz="0" w:space="0" w:color="auto"/>
                <w:left w:val="none" w:sz="0" w:space="0" w:color="auto"/>
                <w:bottom w:val="none" w:sz="0" w:space="0" w:color="auto"/>
                <w:right w:val="none" w:sz="0" w:space="0" w:color="auto"/>
              </w:divBdr>
            </w:div>
            <w:div w:id="45653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1301">
      <w:bodyDiv w:val="1"/>
      <w:marLeft w:val="0"/>
      <w:marRight w:val="0"/>
      <w:marTop w:val="0"/>
      <w:marBottom w:val="0"/>
      <w:divBdr>
        <w:top w:val="none" w:sz="0" w:space="0" w:color="auto"/>
        <w:left w:val="none" w:sz="0" w:space="0" w:color="auto"/>
        <w:bottom w:val="none" w:sz="0" w:space="0" w:color="auto"/>
        <w:right w:val="none" w:sz="0" w:space="0" w:color="auto"/>
      </w:divBdr>
      <w:divsChild>
        <w:div w:id="1000356616">
          <w:marLeft w:val="0"/>
          <w:marRight w:val="0"/>
          <w:marTop w:val="0"/>
          <w:marBottom w:val="80"/>
          <w:divBdr>
            <w:top w:val="single" w:sz="4" w:space="0" w:color="auto"/>
            <w:left w:val="single" w:sz="18" w:space="0" w:color="auto"/>
            <w:bottom w:val="single" w:sz="4" w:space="0" w:color="auto"/>
            <w:right w:val="single" w:sz="4" w:space="0" w:color="auto"/>
          </w:divBdr>
        </w:div>
        <w:div w:id="1039161161">
          <w:marLeft w:val="0"/>
          <w:marRight w:val="0"/>
          <w:marTop w:val="0"/>
          <w:marBottom w:val="80"/>
          <w:divBdr>
            <w:top w:val="single" w:sz="4" w:space="0" w:color="auto"/>
            <w:left w:val="single" w:sz="18" w:space="0" w:color="auto"/>
            <w:bottom w:val="single" w:sz="4" w:space="0" w:color="auto"/>
            <w:right w:val="single" w:sz="4" w:space="0" w:color="auto"/>
          </w:divBdr>
        </w:div>
        <w:div w:id="167989899">
          <w:marLeft w:val="0"/>
          <w:marRight w:val="0"/>
          <w:marTop w:val="0"/>
          <w:marBottom w:val="80"/>
          <w:divBdr>
            <w:top w:val="single" w:sz="4" w:space="0" w:color="auto"/>
            <w:left w:val="single" w:sz="18" w:space="0" w:color="auto"/>
            <w:bottom w:val="single" w:sz="4" w:space="0" w:color="auto"/>
            <w:right w:val="single" w:sz="4" w:space="0" w:color="auto"/>
          </w:divBdr>
        </w:div>
        <w:div w:id="896552510">
          <w:marLeft w:val="0"/>
          <w:marRight w:val="0"/>
          <w:marTop w:val="80"/>
          <w:marBottom w:val="0"/>
          <w:divBdr>
            <w:top w:val="single" w:sz="4" w:space="0" w:color="D5DDC6"/>
            <w:left w:val="single" w:sz="4" w:space="3" w:color="D5DDC6"/>
            <w:bottom w:val="single" w:sz="4" w:space="0" w:color="D5DDC6"/>
            <w:right w:val="single" w:sz="4" w:space="0" w:color="D5DDC6"/>
          </w:divBdr>
        </w:div>
        <w:div w:id="112137077">
          <w:marLeft w:val="0"/>
          <w:marRight w:val="0"/>
          <w:marTop w:val="0"/>
          <w:marBottom w:val="80"/>
          <w:divBdr>
            <w:top w:val="single" w:sz="4" w:space="0" w:color="auto"/>
            <w:left w:val="single" w:sz="18" w:space="0" w:color="auto"/>
            <w:bottom w:val="single" w:sz="4" w:space="0" w:color="auto"/>
            <w:right w:val="single" w:sz="4" w:space="0" w:color="auto"/>
          </w:divBdr>
        </w:div>
        <w:div w:id="102965160">
          <w:marLeft w:val="0"/>
          <w:marRight w:val="0"/>
          <w:marTop w:val="80"/>
          <w:marBottom w:val="0"/>
          <w:divBdr>
            <w:top w:val="single" w:sz="4" w:space="0" w:color="D5DDC6"/>
            <w:left w:val="single" w:sz="4" w:space="3" w:color="D5DDC6"/>
            <w:bottom w:val="single" w:sz="4" w:space="0" w:color="D5DDC6"/>
            <w:right w:val="single" w:sz="4" w:space="0" w:color="D5DDC6"/>
          </w:divBdr>
        </w:div>
        <w:div w:id="1921138499">
          <w:marLeft w:val="0"/>
          <w:marRight w:val="0"/>
          <w:marTop w:val="0"/>
          <w:marBottom w:val="80"/>
          <w:divBdr>
            <w:top w:val="single" w:sz="4" w:space="0" w:color="auto"/>
            <w:left w:val="single" w:sz="18" w:space="0" w:color="auto"/>
            <w:bottom w:val="single" w:sz="4" w:space="0" w:color="auto"/>
            <w:right w:val="single" w:sz="4" w:space="0" w:color="auto"/>
          </w:divBdr>
        </w:div>
        <w:div w:id="358118391">
          <w:marLeft w:val="0"/>
          <w:marRight w:val="0"/>
          <w:marTop w:val="80"/>
          <w:marBottom w:val="0"/>
          <w:divBdr>
            <w:top w:val="single" w:sz="4" w:space="0" w:color="D5DDC6"/>
            <w:left w:val="single" w:sz="4" w:space="3" w:color="D5DDC6"/>
            <w:bottom w:val="single" w:sz="4" w:space="0" w:color="D5DDC6"/>
            <w:right w:val="single" w:sz="4" w:space="0" w:color="D5DDC6"/>
          </w:divBdr>
        </w:div>
        <w:div w:id="951279266">
          <w:marLeft w:val="0"/>
          <w:marRight w:val="0"/>
          <w:marTop w:val="0"/>
          <w:marBottom w:val="80"/>
          <w:divBdr>
            <w:top w:val="single" w:sz="4" w:space="0" w:color="auto"/>
            <w:left w:val="single" w:sz="18" w:space="0" w:color="auto"/>
            <w:bottom w:val="single" w:sz="4" w:space="0" w:color="auto"/>
            <w:right w:val="single" w:sz="4" w:space="0" w:color="auto"/>
          </w:divBdr>
        </w:div>
        <w:div w:id="158349699">
          <w:marLeft w:val="0"/>
          <w:marRight w:val="0"/>
          <w:marTop w:val="80"/>
          <w:marBottom w:val="0"/>
          <w:divBdr>
            <w:top w:val="single" w:sz="4" w:space="0" w:color="D5DDC6"/>
            <w:left w:val="single" w:sz="4" w:space="3" w:color="D5DDC6"/>
            <w:bottom w:val="single" w:sz="4" w:space="0" w:color="D5DDC6"/>
            <w:right w:val="single" w:sz="4" w:space="0" w:color="D5DDC6"/>
          </w:divBdr>
        </w:div>
        <w:div w:id="396900708">
          <w:marLeft w:val="0"/>
          <w:marRight w:val="0"/>
          <w:marTop w:val="0"/>
          <w:marBottom w:val="80"/>
          <w:divBdr>
            <w:top w:val="single" w:sz="4" w:space="0" w:color="auto"/>
            <w:left w:val="single" w:sz="18" w:space="0" w:color="auto"/>
            <w:bottom w:val="single" w:sz="4" w:space="0" w:color="auto"/>
            <w:right w:val="single" w:sz="4" w:space="0" w:color="auto"/>
          </w:divBdr>
        </w:div>
        <w:div w:id="1128014901">
          <w:marLeft w:val="0"/>
          <w:marRight w:val="0"/>
          <w:marTop w:val="80"/>
          <w:marBottom w:val="0"/>
          <w:divBdr>
            <w:top w:val="single" w:sz="4" w:space="0" w:color="D5DDC6"/>
            <w:left w:val="single" w:sz="4" w:space="3" w:color="D5DDC6"/>
            <w:bottom w:val="single" w:sz="4" w:space="0" w:color="D5DDC6"/>
            <w:right w:val="single" w:sz="4" w:space="0" w:color="D5DDC6"/>
          </w:divBdr>
        </w:div>
        <w:div w:id="1379892571">
          <w:marLeft w:val="0"/>
          <w:marRight w:val="0"/>
          <w:marTop w:val="0"/>
          <w:marBottom w:val="80"/>
          <w:divBdr>
            <w:top w:val="single" w:sz="4" w:space="0" w:color="auto"/>
            <w:left w:val="single" w:sz="18" w:space="0" w:color="auto"/>
            <w:bottom w:val="single" w:sz="4" w:space="0" w:color="auto"/>
            <w:right w:val="single" w:sz="4" w:space="0" w:color="auto"/>
          </w:divBdr>
        </w:div>
        <w:div w:id="981157334">
          <w:marLeft w:val="0"/>
          <w:marRight w:val="0"/>
          <w:marTop w:val="80"/>
          <w:marBottom w:val="0"/>
          <w:divBdr>
            <w:top w:val="single" w:sz="4" w:space="0" w:color="D5DDC6"/>
            <w:left w:val="single" w:sz="4" w:space="3" w:color="D5DDC6"/>
            <w:bottom w:val="single" w:sz="4" w:space="0" w:color="D5DDC6"/>
            <w:right w:val="single" w:sz="4" w:space="0" w:color="D5DDC6"/>
          </w:divBdr>
        </w:div>
        <w:div w:id="600114071">
          <w:marLeft w:val="0"/>
          <w:marRight w:val="0"/>
          <w:marTop w:val="0"/>
          <w:marBottom w:val="80"/>
          <w:divBdr>
            <w:top w:val="single" w:sz="4" w:space="0" w:color="auto"/>
            <w:left w:val="single" w:sz="18" w:space="0" w:color="auto"/>
            <w:bottom w:val="single" w:sz="4" w:space="0" w:color="auto"/>
            <w:right w:val="single" w:sz="4" w:space="0" w:color="auto"/>
          </w:divBdr>
        </w:div>
        <w:div w:id="1304121670">
          <w:marLeft w:val="0"/>
          <w:marRight w:val="0"/>
          <w:marTop w:val="80"/>
          <w:marBottom w:val="0"/>
          <w:divBdr>
            <w:top w:val="single" w:sz="4" w:space="0" w:color="D5DDC6"/>
            <w:left w:val="single" w:sz="4" w:space="3" w:color="D5DDC6"/>
            <w:bottom w:val="single" w:sz="4" w:space="0" w:color="D5DDC6"/>
            <w:right w:val="single" w:sz="4" w:space="0" w:color="D5DDC6"/>
          </w:divBdr>
        </w:div>
        <w:div w:id="459423330">
          <w:marLeft w:val="0"/>
          <w:marRight w:val="0"/>
          <w:marTop w:val="0"/>
          <w:marBottom w:val="80"/>
          <w:divBdr>
            <w:top w:val="single" w:sz="4" w:space="0" w:color="auto"/>
            <w:left w:val="single" w:sz="18" w:space="0" w:color="auto"/>
            <w:bottom w:val="single" w:sz="4" w:space="0" w:color="auto"/>
            <w:right w:val="single" w:sz="4" w:space="0" w:color="auto"/>
          </w:divBdr>
        </w:div>
        <w:div w:id="1448311802">
          <w:marLeft w:val="0"/>
          <w:marRight w:val="0"/>
          <w:marTop w:val="80"/>
          <w:marBottom w:val="0"/>
          <w:divBdr>
            <w:top w:val="single" w:sz="4" w:space="0" w:color="D5DDC6"/>
            <w:left w:val="single" w:sz="4" w:space="3" w:color="D5DDC6"/>
            <w:bottom w:val="single" w:sz="4" w:space="0" w:color="D5DDC6"/>
            <w:right w:val="single" w:sz="4" w:space="0" w:color="D5DDC6"/>
          </w:divBdr>
        </w:div>
        <w:div w:id="1463499650">
          <w:marLeft w:val="0"/>
          <w:marRight w:val="0"/>
          <w:marTop w:val="0"/>
          <w:marBottom w:val="80"/>
          <w:divBdr>
            <w:top w:val="single" w:sz="4" w:space="0" w:color="auto"/>
            <w:left w:val="single" w:sz="18" w:space="0" w:color="auto"/>
            <w:bottom w:val="single" w:sz="4" w:space="0" w:color="auto"/>
            <w:right w:val="single" w:sz="4" w:space="0" w:color="auto"/>
          </w:divBdr>
        </w:div>
        <w:div w:id="11953816">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179468063">
      <w:bodyDiv w:val="1"/>
      <w:marLeft w:val="0"/>
      <w:marRight w:val="0"/>
      <w:marTop w:val="0"/>
      <w:marBottom w:val="0"/>
      <w:divBdr>
        <w:top w:val="none" w:sz="0" w:space="0" w:color="auto"/>
        <w:left w:val="none" w:sz="0" w:space="0" w:color="auto"/>
        <w:bottom w:val="none" w:sz="0" w:space="0" w:color="auto"/>
        <w:right w:val="none" w:sz="0" w:space="0" w:color="auto"/>
      </w:divBdr>
      <w:divsChild>
        <w:div w:id="1933080949">
          <w:marLeft w:val="0"/>
          <w:marRight w:val="0"/>
          <w:marTop w:val="100"/>
          <w:marBottom w:val="100"/>
          <w:divBdr>
            <w:top w:val="none" w:sz="0" w:space="0" w:color="auto"/>
            <w:left w:val="none" w:sz="0" w:space="0" w:color="auto"/>
            <w:bottom w:val="none" w:sz="0" w:space="0" w:color="auto"/>
            <w:right w:val="none" w:sz="0" w:space="0" w:color="auto"/>
          </w:divBdr>
          <w:divsChild>
            <w:div w:id="1232738125">
              <w:marLeft w:val="0"/>
              <w:marRight w:val="0"/>
              <w:marTop w:val="100"/>
              <w:marBottom w:val="100"/>
              <w:divBdr>
                <w:top w:val="none" w:sz="0" w:space="0" w:color="auto"/>
                <w:left w:val="none" w:sz="0" w:space="0" w:color="auto"/>
                <w:bottom w:val="none" w:sz="0" w:space="0" w:color="auto"/>
                <w:right w:val="none" w:sz="0" w:space="0" w:color="auto"/>
              </w:divBdr>
              <w:divsChild>
                <w:div w:id="869878748">
                  <w:marLeft w:val="0"/>
                  <w:marRight w:val="0"/>
                  <w:marTop w:val="0"/>
                  <w:marBottom w:val="0"/>
                  <w:divBdr>
                    <w:top w:val="none" w:sz="0" w:space="0" w:color="auto"/>
                    <w:left w:val="none" w:sz="0" w:space="0" w:color="auto"/>
                    <w:bottom w:val="none" w:sz="0" w:space="0" w:color="auto"/>
                    <w:right w:val="none" w:sz="0" w:space="0" w:color="auto"/>
                  </w:divBdr>
                  <w:divsChild>
                    <w:div w:id="4301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481484">
          <w:marLeft w:val="0"/>
          <w:marRight w:val="0"/>
          <w:marTop w:val="0"/>
          <w:marBottom w:val="80"/>
          <w:divBdr>
            <w:top w:val="single" w:sz="4" w:space="0" w:color="auto"/>
            <w:left w:val="single" w:sz="18" w:space="0" w:color="auto"/>
            <w:bottom w:val="single" w:sz="4" w:space="0" w:color="auto"/>
            <w:right w:val="single" w:sz="4" w:space="0" w:color="auto"/>
          </w:divBdr>
        </w:div>
        <w:div w:id="1330139563">
          <w:marLeft w:val="0"/>
          <w:marRight w:val="0"/>
          <w:marTop w:val="0"/>
          <w:marBottom w:val="80"/>
          <w:divBdr>
            <w:top w:val="single" w:sz="4" w:space="0" w:color="auto"/>
            <w:left w:val="single" w:sz="18" w:space="0" w:color="auto"/>
            <w:bottom w:val="single" w:sz="4" w:space="0" w:color="auto"/>
            <w:right w:val="single" w:sz="4" w:space="0" w:color="auto"/>
          </w:divBdr>
        </w:div>
        <w:div w:id="178088801">
          <w:marLeft w:val="0"/>
          <w:marRight w:val="0"/>
          <w:marTop w:val="0"/>
          <w:marBottom w:val="80"/>
          <w:divBdr>
            <w:top w:val="single" w:sz="4" w:space="0" w:color="auto"/>
            <w:left w:val="single" w:sz="18" w:space="0" w:color="auto"/>
            <w:bottom w:val="single" w:sz="4" w:space="0" w:color="auto"/>
            <w:right w:val="single" w:sz="4" w:space="0" w:color="auto"/>
          </w:divBdr>
        </w:div>
        <w:div w:id="66389910">
          <w:marLeft w:val="0"/>
          <w:marRight w:val="0"/>
          <w:marTop w:val="80"/>
          <w:marBottom w:val="0"/>
          <w:divBdr>
            <w:top w:val="single" w:sz="4" w:space="0" w:color="D5DDC6"/>
            <w:left w:val="single" w:sz="4" w:space="3" w:color="D5DDC6"/>
            <w:bottom w:val="single" w:sz="4" w:space="0" w:color="D5DDC6"/>
            <w:right w:val="single" w:sz="4" w:space="0" w:color="D5DDC6"/>
          </w:divBdr>
        </w:div>
        <w:div w:id="467482334">
          <w:marLeft w:val="0"/>
          <w:marRight w:val="0"/>
          <w:marTop w:val="0"/>
          <w:marBottom w:val="80"/>
          <w:divBdr>
            <w:top w:val="single" w:sz="4" w:space="0" w:color="auto"/>
            <w:left w:val="single" w:sz="18" w:space="0" w:color="auto"/>
            <w:bottom w:val="single" w:sz="4" w:space="0" w:color="auto"/>
            <w:right w:val="single" w:sz="4" w:space="0" w:color="auto"/>
          </w:divBdr>
        </w:div>
        <w:div w:id="1862695249">
          <w:marLeft w:val="0"/>
          <w:marRight w:val="0"/>
          <w:marTop w:val="80"/>
          <w:marBottom w:val="0"/>
          <w:divBdr>
            <w:top w:val="single" w:sz="4" w:space="0" w:color="D5DDC6"/>
            <w:left w:val="single" w:sz="4" w:space="3" w:color="D5DDC6"/>
            <w:bottom w:val="single" w:sz="4" w:space="0" w:color="D5DDC6"/>
            <w:right w:val="single" w:sz="4" w:space="0" w:color="D5DDC6"/>
          </w:divBdr>
        </w:div>
        <w:div w:id="606349349">
          <w:marLeft w:val="0"/>
          <w:marRight w:val="0"/>
          <w:marTop w:val="0"/>
          <w:marBottom w:val="80"/>
          <w:divBdr>
            <w:top w:val="single" w:sz="4" w:space="0" w:color="auto"/>
            <w:left w:val="single" w:sz="18" w:space="0" w:color="auto"/>
            <w:bottom w:val="single" w:sz="4" w:space="0" w:color="auto"/>
            <w:right w:val="single" w:sz="4" w:space="0" w:color="auto"/>
          </w:divBdr>
        </w:div>
        <w:div w:id="874587437">
          <w:marLeft w:val="0"/>
          <w:marRight w:val="0"/>
          <w:marTop w:val="80"/>
          <w:marBottom w:val="0"/>
          <w:divBdr>
            <w:top w:val="single" w:sz="4" w:space="0" w:color="D5DDC6"/>
            <w:left w:val="single" w:sz="4" w:space="3" w:color="D5DDC6"/>
            <w:bottom w:val="single" w:sz="4" w:space="0" w:color="D5DDC6"/>
            <w:right w:val="single" w:sz="4" w:space="0" w:color="D5DDC6"/>
          </w:divBdr>
        </w:div>
        <w:div w:id="1781795947">
          <w:marLeft w:val="0"/>
          <w:marRight w:val="0"/>
          <w:marTop w:val="0"/>
          <w:marBottom w:val="80"/>
          <w:divBdr>
            <w:top w:val="single" w:sz="4" w:space="0" w:color="auto"/>
            <w:left w:val="single" w:sz="18" w:space="0" w:color="auto"/>
            <w:bottom w:val="single" w:sz="4" w:space="0" w:color="auto"/>
            <w:right w:val="single" w:sz="4" w:space="0" w:color="auto"/>
          </w:divBdr>
        </w:div>
        <w:div w:id="2064060340">
          <w:marLeft w:val="0"/>
          <w:marRight w:val="0"/>
          <w:marTop w:val="80"/>
          <w:marBottom w:val="0"/>
          <w:divBdr>
            <w:top w:val="single" w:sz="4" w:space="0" w:color="D5DDC6"/>
            <w:left w:val="single" w:sz="4" w:space="3" w:color="D5DDC6"/>
            <w:bottom w:val="single" w:sz="4" w:space="0" w:color="D5DDC6"/>
            <w:right w:val="single" w:sz="4" w:space="0" w:color="D5DDC6"/>
          </w:divBdr>
        </w:div>
        <w:div w:id="461116244">
          <w:marLeft w:val="0"/>
          <w:marRight w:val="0"/>
          <w:marTop w:val="0"/>
          <w:marBottom w:val="80"/>
          <w:divBdr>
            <w:top w:val="single" w:sz="4" w:space="0" w:color="auto"/>
            <w:left w:val="single" w:sz="18" w:space="0" w:color="auto"/>
            <w:bottom w:val="single" w:sz="4" w:space="0" w:color="auto"/>
            <w:right w:val="single" w:sz="4" w:space="0" w:color="auto"/>
          </w:divBdr>
        </w:div>
        <w:div w:id="26957675">
          <w:marLeft w:val="0"/>
          <w:marRight w:val="0"/>
          <w:marTop w:val="80"/>
          <w:marBottom w:val="0"/>
          <w:divBdr>
            <w:top w:val="single" w:sz="4" w:space="0" w:color="D5DDC6"/>
            <w:left w:val="single" w:sz="4" w:space="3" w:color="D5DDC6"/>
            <w:bottom w:val="single" w:sz="4" w:space="0" w:color="D5DDC6"/>
            <w:right w:val="single" w:sz="4" w:space="0" w:color="D5DDC6"/>
          </w:divBdr>
        </w:div>
        <w:div w:id="2039306853">
          <w:marLeft w:val="0"/>
          <w:marRight w:val="0"/>
          <w:marTop w:val="0"/>
          <w:marBottom w:val="80"/>
          <w:divBdr>
            <w:top w:val="single" w:sz="4" w:space="0" w:color="auto"/>
            <w:left w:val="single" w:sz="18" w:space="0" w:color="auto"/>
            <w:bottom w:val="single" w:sz="4" w:space="0" w:color="auto"/>
            <w:right w:val="single" w:sz="4" w:space="0" w:color="auto"/>
          </w:divBdr>
        </w:div>
        <w:div w:id="1852407034">
          <w:marLeft w:val="0"/>
          <w:marRight w:val="0"/>
          <w:marTop w:val="80"/>
          <w:marBottom w:val="0"/>
          <w:divBdr>
            <w:top w:val="single" w:sz="4" w:space="0" w:color="D5DDC6"/>
            <w:left w:val="single" w:sz="4" w:space="3" w:color="D5DDC6"/>
            <w:bottom w:val="single" w:sz="4" w:space="0" w:color="D5DDC6"/>
            <w:right w:val="single" w:sz="4" w:space="0" w:color="D5DDC6"/>
          </w:divBdr>
        </w:div>
        <w:div w:id="225578244">
          <w:marLeft w:val="0"/>
          <w:marRight w:val="0"/>
          <w:marTop w:val="0"/>
          <w:marBottom w:val="80"/>
          <w:divBdr>
            <w:top w:val="single" w:sz="4" w:space="0" w:color="auto"/>
            <w:left w:val="single" w:sz="18" w:space="0" w:color="auto"/>
            <w:bottom w:val="single" w:sz="4" w:space="0" w:color="auto"/>
            <w:right w:val="single" w:sz="4" w:space="0" w:color="auto"/>
          </w:divBdr>
        </w:div>
        <w:div w:id="1839887284">
          <w:marLeft w:val="0"/>
          <w:marRight w:val="0"/>
          <w:marTop w:val="80"/>
          <w:marBottom w:val="0"/>
          <w:divBdr>
            <w:top w:val="single" w:sz="4" w:space="0" w:color="D5DDC6"/>
            <w:left w:val="single" w:sz="4" w:space="3" w:color="D5DDC6"/>
            <w:bottom w:val="single" w:sz="4" w:space="0" w:color="D5DDC6"/>
            <w:right w:val="single" w:sz="4" w:space="0" w:color="D5DDC6"/>
          </w:divBdr>
        </w:div>
        <w:div w:id="145823843">
          <w:marLeft w:val="0"/>
          <w:marRight w:val="0"/>
          <w:marTop w:val="0"/>
          <w:marBottom w:val="80"/>
          <w:divBdr>
            <w:top w:val="single" w:sz="4" w:space="0" w:color="auto"/>
            <w:left w:val="single" w:sz="18" w:space="0" w:color="auto"/>
            <w:bottom w:val="single" w:sz="4" w:space="0" w:color="auto"/>
            <w:right w:val="single" w:sz="4" w:space="0" w:color="auto"/>
          </w:divBdr>
        </w:div>
        <w:div w:id="388764959">
          <w:marLeft w:val="0"/>
          <w:marRight w:val="0"/>
          <w:marTop w:val="80"/>
          <w:marBottom w:val="0"/>
          <w:divBdr>
            <w:top w:val="single" w:sz="4" w:space="0" w:color="D5DDC6"/>
            <w:left w:val="single" w:sz="4" w:space="3" w:color="D5DDC6"/>
            <w:bottom w:val="single" w:sz="4" w:space="0" w:color="D5DDC6"/>
            <w:right w:val="single" w:sz="4" w:space="0" w:color="D5DDC6"/>
          </w:divBdr>
        </w:div>
        <w:div w:id="295065850">
          <w:marLeft w:val="0"/>
          <w:marRight w:val="0"/>
          <w:marTop w:val="0"/>
          <w:marBottom w:val="80"/>
          <w:divBdr>
            <w:top w:val="single" w:sz="4" w:space="0" w:color="auto"/>
            <w:left w:val="single" w:sz="18" w:space="0" w:color="auto"/>
            <w:bottom w:val="single" w:sz="4" w:space="0" w:color="auto"/>
            <w:right w:val="single" w:sz="4" w:space="0" w:color="auto"/>
          </w:divBdr>
        </w:div>
        <w:div w:id="562452770">
          <w:marLeft w:val="0"/>
          <w:marRight w:val="0"/>
          <w:marTop w:val="80"/>
          <w:marBottom w:val="0"/>
          <w:divBdr>
            <w:top w:val="single" w:sz="4" w:space="0" w:color="D5DDC6"/>
            <w:left w:val="single" w:sz="4" w:space="3" w:color="D5DDC6"/>
            <w:bottom w:val="single" w:sz="4" w:space="0" w:color="D5DDC6"/>
            <w:right w:val="single" w:sz="4" w:space="0" w:color="D5DDC6"/>
          </w:divBdr>
        </w:div>
        <w:div w:id="737168482">
          <w:marLeft w:val="0"/>
          <w:marRight w:val="0"/>
          <w:marTop w:val="0"/>
          <w:marBottom w:val="80"/>
          <w:divBdr>
            <w:top w:val="single" w:sz="4" w:space="0" w:color="auto"/>
            <w:left w:val="single" w:sz="18" w:space="0" w:color="auto"/>
            <w:bottom w:val="single" w:sz="4" w:space="0" w:color="auto"/>
            <w:right w:val="single" w:sz="4" w:space="0" w:color="auto"/>
          </w:divBdr>
        </w:div>
        <w:div w:id="1993243679">
          <w:marLeft w:val="0"/>
          <w:marRight w:val="0"/>
          <w:marTop w:val="80"/>
          <w:marBottom w:val="0"/>
          <w:divBdr>
            <w:top w:val="single" w:sz="4" w:space="0" w:color="D5DDC6"/>
            <w:left w:val="single" w:sz="4" w:space="3" w:color="D5DDC6"/>
            <w:bottom w:val="single" w:sz="4" w:space="0" w:color="D5DDC6"/>
            <w:right w:val="single" w:sz="4" w:space="0" w:color="D5DDC6"/>
          </w:divBdr>
        </w:div>
        <w:div w:id="915238625">
          <w:marLeft w:val="0"/>
          <w:marRight w:val="0"/>
          <w:marTop w:val="0"/>
          <w:marBottom w:val="80"/>
          <w:divBdr>
            <w:top w:val="single" w:sz="4" w:space="0" w:color="auto"/>
            <w:left w:val="single" w:sz="18" w:space="0" w:color="auto"/>
            <w:bottom w:val="single" w:sz="4" w:space="0" w:color="auto"/>
            <w:right w:val="single" w:sz="4" w:space="0" w:color="auto"/>
          </w:divBdr>
        </w:div>
        <w:div w:id="1679650370">
          <w:marLeft w:val="0"/>
          <w:marRight w:val="0"/>
          <w:marTop w:val="80"/>
          <w:marBottom w:val="0"/>
          <w:divBdr>
            <w:top w:val="single" w:sz="4" w:space="0" w:color="D5DDC6"/>
            <w:left w:val="single" w:sz="4" w:space="3" w:color="D5DDC6"/>
            <w:bottom w:val="single" w:sz="4" w:space="0" w:color="D5DDC6"/>
            <w:right w:val="single" w:sz="4" w:space="0" w:color="D5DDC6"/>
          </w:divBdr>
        </w:div>
        <w:div w:id="1397049534">
          <w:marLeft w:val="0"/>
          <w:marRight w:val="0"/>
          <w:marTop w:val="0"/>
          <w:marBottom w:val="80"/>
          <w:divBdr>
            <w:top w:val="single" w:sz="4" w:space="0" w:color="auto"/>
            <w:left w:val="single" w:sz="18" w:space="0" w:color="auto"/>
            <w:bottom w:val="single" w:sz="4" w:space="0" w:color="auto"/>
            <w:right w:val="single" w:sz="4" w:space="0" w:color="auto"/>
          </w:divBdr>
        </w:div>
        <w:div w:id="801965662">
          <w:marLeft w:val="0"/>
          <w:marRight w:val="0"/>
          <w:marTop w:val="80"/>
          <w:marBottom w:val="0"/>
          <w:divBdr>
            <w:top w:val="single" w:sz="4" w:space="0" w:color="D5DDC6"/>
            <w:left w:val="single" w:sz="4" w:space="3" w:color="D5DDC6"/>
            <w:bottom w:val="single" w:sz="4" w:space="0" w:color="D5DDC6"/>
            <w:right w:val="single" w:sz="4" w:space="0" w:color="D5DDC6"/>
          </w:divBdr>
        </w:div>
        <w:div w:id="998658651">
          <w:marLeft w:val="0"/>
          <w:marRight w:val="0"/>
          <w:marTop w:val="0"/>
          <w:marBottom w:val="80"/>
          <w:divBdr>
            <w:top w:val="single" w:sz="4" w:space="0" w:color="auto"/>
            <w:left w:val="single" w:sz="18" w:space="0" w:color="auto"/>
            <w:bottom w:val="single" w:sz="4" w:space="0" w:color="auto"/>
            <w:right w:val="single" w:sz="4" w:space="0" w:color="auto"/>
          </w:divBdr>
        </w:div>
        <w:div w:id="189611893">
          <w:marLeft w:val="0"/>
          <w:marRight w:val="0"/>
          <w:marTop w:val="80"/>
          <w:marBottom w:val="0"/>
          <w:divBdr>
            <w:top w:val="single" w:sz="4" w:space="0" w:color="D5DDC6"/>
            <w:left w:val="single" w:sz="4" w:space="3" w:color="D5DDC6"/>
            <w:bottom w:val="single" w:sz="4" w:space="0" w:color="D5DDC6"/>
            <w:right w:val="single" w:sz="4" w:space="0" w:color="D5DDC6"/>
          </w:divBdr>
        </w:div>
        <w:div w:id="1709141414">
          <w:marLeft w:val="0"/>
          <w:marRight w:val="0"/>
          <w:marTop w:val="0"/>
          <w:marBottom w:val="80"/>
          <w:divBdr>
            <w:top w:val="single" w:sz="4" w:space="0" w:color="auto"/>
            <w:left w:val="single" w:sz="18" w:space="0" w:color="auto"/>
            <w:bottom w:val="single" w:sz="4" w:space="0" w:color="auto"/>
            <w:right w:val="single" w:sz="4" w:space="0" w:color="auto"/>
          </w:divBdr>
        </w:div>
        <w:div w:id="684787838">
          <w:marLeft w:val="0"/>
          <w:marRight w:val="0"/>
          <w:marTop w:val="80"/>
          <w:marBottom w:val="0"/>
          <w:divBdr>
            <w:top w:val="single" w:sz="4" w:space="0" w:color="D5DDC6"/>
            <w:left w:val="single" w:sz="4" w:space="3" w:color="D5DDC6"/>
            <w:bottom w:val="single" w:sz="4" w:space="0" w:color="D5DDC6"/>
            <w:right w:val="single" w:sz="4" w:space="0" w:color="D5DDC6"/>
          </w:divBdr>
        </w:div>
        <w:div w:id="1244683581">
          <w:marLeft w:val="0"/>
          <w:marRight w:val="0"/>
          <w:marTop w:val="0"/>
          <w:marBottom w:val="80"/>
          <w:divBdr>
            <w:top w:val="single" w:sz="4" w:space="0" w:color="auto"/>
            <w:left w:val="single" w:sz="18" w:space="0" w:color="auto"/>
            <w:bottom w:val="single" w:sz="4" w:space="0" w:color="auto"/>
            <w:right w:val="single" w:sz="4" w:space="0" w:color="auto"/>
          </w:divBdr>
        </w:div>
        <w:div w:id="132794099">
          <w:marLeft w:val="0"/>
          <w:marRight w:val="0"/>
          <w:marTop w:val="80"/>
          <w:marBottom w:val="0"/>
          <w:divBdr>
            <w:top w:val="single" w:sz="4" w:space="0" w:color="D5DDC6"/>
            <w:left w:val="single" w:sz="4" w:space="3" w:color="D5DDC6"/>
            <w:bottom w:val="single" w:sz="4" w:space="0" w:color="D5DDC6"/>
            <w:right w:val="single" w:sz="4" w:space="0" w:color="D5DDC6"/>
          </w:divBdr>
        </w:div>
        <w:div w:id="2062628745">
          <w:marLeft w:val="0"/>
          <w:marRight w:val="0"/>
          <w:marTop w:val="300"/>
          <w:marBottom w:val="0"/>
          <w:divBdr>
            <w:top w:val="none" w:sz="0" w:space="0" w:color="auto"/>
            <w:left w:val="none" w:sz="0" w:space="0" w:color="auto"/>
            <w:bottom w:val="none" w:sz="0" w:space="0" w:color="auto"/>
            <w:right w:val="none" w:sz="0" w:space="0" w:color="auto"/>
          </w:divBdr>
        </w:div>
      </w:divsChild>
    </w:div>
    <w:div w:id="182482782">
      <w:bodyDiv w:val="1"/>
      <w:marLeft w:val="0"/>
      <w:marRight w:val="0"/>
      <w:marTop w:val="0"/>
      <w:marBottom w:val="0"/>
      <w:divBdr>
        <w:top w:val="none" w:sz="0" w:space="0" w:color="auto"/>
        <w:left w:val="none" w:sz="0" w:space="0" w:color="auto"/>
        <w:bottom w:val="none" w:sz="0" w:space="0" w:color="auto"/>
        <w:right w:val="none" w:sz="0" w:space="0" w:color="auto"/>
      </w:divBdr>
      <w:divsChild>
        <w:div w:id="108357543">
          <w:marLeft w:val="0"/>
          <w:marRight w:val="0"/>
          <w:marTop w:val="0"/>
          <w:marBottom w:val="300"/>
          <w:divBdr>
            <w:top w:val="none" w:sz="0" w:space="0" w:color="auto"/>
            <w:left w:val="none" w:sz="0" w:space="0" w:color="auto"/>
            <w:bottom w:val="none" w:sz="0" w:space="0" w:color="auto"/>
            <w:right w:val="none" w:sz="0" w:space="0" w:color="auto"/>
          </w:divBdr>
        </w:div>
        <w:div w:id="583034760">
          <w:marLeft w:val="0"/>
          <w:marRight w:val="0"/>
          <w:marTop w:val="0"/>
          <w:marBottom w:val="0"/>
          <w:divBdr>
            <w:top w:val="none" w:sz="0" w:space="0" w:color="auto"/>
            <w:left w:val="none" w:sz="0" w:space="0" w:color="auto"/>
            <w:bottom w:val="none" w:sz="0" w:space="0" w:color="auto"/>
            <w:right w:val="none" w:sz="0" w:space="0" w:color="auto"/>
          </w:divBdr>
        </w:div>
        <w:div w:id="1807623386">
          <w:marLeft w:val="0"/>
          <w:marRight w:val="0"/>
          <w:marTop w:val="0"/>
          <w:marBottom w:val="0"/>
          <w:divBdr>
            <w:top w:val="none" w:sz="0" w:space="0" w:color="auto"/>
            <w:left w:val="none" w:sz="0" w:space="0" w:color="auto"/>
            <w:bottom w:val="none" w:sz="0" w:space="0" w:color="auto"/>
            <w:right w:val="none" w:sz="0" w:space="0" w:color="auto"/>
          </w:divBdr>
        </w:div>
        <w:div w:id="1405570980">
          <w:marLeft w:val="0"/>
          <w:marRight w:val="0"/>
          <w:marTop w:val="0"/>
          <w:marBottom w:val="0"/>
          <w:divBdr>
            <w:top w:val="none" w:sz="0" w:space="0" w:color="auto"/>
            <w:left w:val="none" w:sz="0" w:space="0" w:color="auto"/>
            <w:bottom w:val="none" w:sz="0" w:space="0" w:color="auto"/>
            <w:right w:val="none" w:sz="0" w:space="0" w:color="auto"/>
          </w:divBdr>
        </w:div>
        <w:div w:id="1440494487">
          <w:marLeft w:val="0"/>
          <w:marRight w:val="0"/>
          <w:marTop w:val="0"/>
          <w:marBottom w:val="0"/>
          <w:divBdr>
            <w:top w:val="none" w:sz="0" w:space="0" w:color="auto"/>
            <w:left w:val="none" w:sz="0" w:space="0" w:color="auto"/>
            <w:bottom w:val="none" w:sz="0" w:space="0" w:color="auto"/>
            <w:right w:val="none" w:sz="0" w:space="0" w:color="auto"/>
          </w:divBdr>
        </w:div>
        <w:div w:id="752166341">
          <w:marLeft w:val="0"/>
          <w:marRight w:val="0"/>
          <w:marTop w:val="0"/>
          <w:marBottom w:val="0"/>
          <w:divBdr>
            <w:top w:val="none" w:sz="0" w:space="0" w:color="auto"/>
            <w:left w:val="none" w:sz="0" w:space="0" w:color="auto"/>
            <w:bottom w:val="none" w:sz="0" w:space="0" w:color="auto"/>
            <w:right w:val="none" w:sz="0" w:space="0" w:color="auto"/>
          </w:divBdr>
        </w:div>
        <w:div w:id="52586872">
          <w:marLeft w:val="0"/>
          <w:marRight w:val="0"/>
          <w:marTop w:val="0"/>
          <w:marBottom w:val="0"/>
          <w:divBdr>
            <w:top w:val="none" w:sz="0" w:space="0" w:color="auto"/>
            <w:left w:val="none" w:sz="0" w:space="0" w:color="auto"/>
            <w:bottom w:val="none" w:sz="0" w:space="0" w:color="auto"/>
            <w:right w:val="none" w:sz="0" w:space="0" w:color="auto"/>
          </w:divBdr>
        </w:div>
        <w:div w:id="972178150">
          <w:marLeft w:val="0"/>
          <w:marRight w:val="0"/>
          <w:marTop w:val="0"/>
          <w:marBottom w:val="300"/>
          <w:divBdr>
            <w:top w:val="none" w:sz="0" w:space="0" w:color="auto"/>
            <w:left w:val="none" w:sz="0" w:space="0" w:color="auto"/>
            <w:bottom w:val="none" w:sz="0" w:space="0" w:color="auto"/>
            <w:right w:val="none" w:sz="0" w:space="0" w:color="auto"/>
          </w:divBdr>
        </w:div>
        <w:div w:id="1453596774">
          <w:marLeft w:val="0"/>
          <w:marRight w:val="0"/>
          <w:marTop w:val="0"/>
          <w:marBottom w:val="300"/>
          <w:divBdr>
            <w:top w:val="none" w:sz="0" w:space="0" w:color="auto"/>
            <w:left w:val="none" w:sz="0" w:space="0" w:color="auto"/>
            <w:bottom w:val="none" w:sz="0" w:space="0" w:color="auto"/>
            <w:right w:val="none" w:sz="0" w:space="0" w:color="auto"/>
          </w:divBdr>
          <w:divsChild>
            <w:div w:id="146557523">
              <w:marLeft w:val="0"/>
              <w:marRight w:val="0"/>
              <w:marTop w:val="0"/>
              <w:marBottom w:val="0"/>
              <w:divBdr>
                <w:top w:val="none" w:sz="0" w:space="0" w:color="auto"/>
                <w:left w:val="none" w:sz="0" w:space="0" w:color="auto"/>
                <w:bottom w:val="none" w:sz="0" w:space="0" w:color="auto"/>
                <w:right w:val="none" w:sz="0" w:space="0" w:color="auto"/>
              </w:divBdr>
            </w:div>
            <w:div w:id="198365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7921">
      <w:bodyDiv w:val="1"/>
      <w:marLeft w:val="0"/>
      <w:marRight w:val="0"/>
      <w:marTop w:val="0"/>
      <w:marBottom w:val="0"/>
      <w:divBdr>
        <w:top w:val="none" w:sz="0" w:space="0" w:color="auto"/>
        <w:left w:val="none" w:sz="0" w:space="0" w:color="auto"/>
        <w:bottom w:val="none" w:sz="0" w:space="0" w:color="auto"/>
        <w:right w:val="none" w:sz="0" w:space="0" w:color="auto"/>
      </w:divBdr>
      <w:divsChild>
        <w:div w:id="14774380">
          <w:marLeft w:val="0"/>
          <w:marRight w:val="0"/>
          <w:marTop w:val="115"/>
          <w:marBottom w:val="115"/>
          <w:divBdr>
            <w:top w:val="none" w:sz="0" w:space="0" w:color="auto"/>
            <w:left w:val="none" w:sz="0" w:space="0" w:color="auto"/>
            <w:bottom w:val="none" w:sz="0" w:space="0" w:color="auto"/>
            <w:right w:val="none" w:sz="0" w:space="0" w:color="auto"/>
          </w:divBdr>
          <w:divsChild>
            <w:div w:id="390232926">
              <w:marLeft w:val="0"/>
              <w:marRight w:val="0"/>
              <w:marTop w:val="100"/>
              <w:marBottom w:val="100"/>
              <w:divBdr>
                <w:top w:val="none" w:sz="0" w:space="0" w:color="auto"/>
                <w:left w:val="none" w:sz="0" w:space="0" w:color="auto"/>
                <w:bottom w:val="none" w:sz="0" w:space="0" w:color="auto"/>
                <w:right w:val="none" w:sz="0" w:space="0" w:color="auto"/>
              </w:divBdr>
              <w:divsChild>
                <w:div w:id="1987539616">
                  <w:marLeft w:val="0"/>
                  <w:marRight w:val="0"/>
                  <w:marTop w:val="0"/>
                  <w:marBottom w:val="0"/>
                  <w:divBdr>
                    <w:top w:val="none" w:sz="0" w:space="0" w:color="auto"/>
                    <w:left w:val="none" w:sz="0" w:space="0" w:color="auto"/>
                    <w:bottom w:val="none" w:sz="0" w:space="0" w:color="auto"/>
                    <w:right w:val="none" w:sz="0" w:space="0" w:color="auto"/>
                  </w:divBdr>
                  <w:divsChild>
                    <w:div w:id="105947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053568">
          <w:marLeft w:val="0"/>
          <w:marRight w:val="0"/>
          <w:marTop w:val="0"/>
          <w:marBottom w:val="92"/>
          <w:divBdr>
            <w:top w:val="single" w:sz="4" w:space="0" w:color="auto"/>
            <w:left w:val="single" w:sz="18" w:space="0" w:color="auto"/>
            <w:bottom w:val="single" w:sz="4" w:space="0" w:color="auto"/>
            <w:right w:val="single" w:sz="4" w:space="0" w:color="auto"/>
          </w:divBdr>
        </w:div>
        <w:div w:id="124273375">
          <w:marLeft w:val="0"/>
          <w:marRight w:val="0"/>
          <w:marTop w:val="92"/>
          <w:marBottom w:val="0"/>
          <w:divBdr>
            <w:top w:val="single" w:sz="4" w:space="0" w:color="D5DDC6"/>
            <w:left w:val="single" w:sz="4" w:space="3" w:color="D5DDC6"/>
            <w:bottom w:val="single" w:sz="4" w:space="0" w:color="D5DDC6"/>
            <w:right w:val="single" w:sz="4" w:space="0" w:color="D5DDC6"/>
          </w:divBdr>
        </w:div>
        <w:div w:id="2102679955">
          <w:marLeft w:val="0"/>
          <w:marRight w:val="0"/>
          <w:marTop w:val="0"/>
          <w:marBottom w:val="92"/>
          <w:divBdr>
            <w:top w:val="single" w:sz="4" w:space="0" w:color="auto"/>
            <w:left w:val="single" w:sz="18" w:space="0" w:color="auto"/>
            <w:bottom w:val="single" w:sz="4" w:space="0" w:color="auto"/>
            <w:right w:val="single" w:sz="4" w:space="0" w:color="auto"/>
          </w:divBdr>
        </w:div>
        <w:div w:id="2038919199">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89220775">
      <w:bodyDiv w:val="1"/>
      <w:marLeft w:val="0"/>
      <w:marRight w:val="0"/>
      <w:marTop w:val="0"/>
      <w:marBottom w:val="0"/>
      <w:divBdr>
        <w:top w:val="none" w:sz="0" w:space="0" w:color="auto"/>
        <w:left w:val="none" w:sz="0" w:space="0" w:color="auto"/>
        <w:bottom w:val="none" w:sz="0" w:space="0" w:color="auto"/>
        <w:right w:val="none" w:sz="0" w:space="0" w:color="auto"/>
      </w:divBdr>
      <w:divsChild>
        <w:div w:id="1417747623">
          <w:marLeft w:val="0"/>
          <w:marRight w:val="0"/>
          <w:marTop w:val="115"/>
          <w:marBottom w:val="115"/>
          <w:divBdr>
            <w:top w:val="none" w:sz="0" w:space="0" w:color="auto"/>
            <w:left w:val="none" w:sz="0" w:space="0" w:color="auto"/>
            <w:bottom w:val="none" w:sz="0" w:space="0" w:color="auto"/>
            <w:right w:val="none" w:sz="0" w:space="0" w:color="auto"/>
          </w:divBdr>
          <w:divsChild>
            <w:div w:id="290284530">
              <w:marLeft w:val="0"/>
              <w:marRight w:val="0"/>
              <w:marTop w:val="100"/>
              <w:marBottom w:val="100"/>
              <w:divBdr>
                <w:top w:val="none" w:sz="0" w:space="0" w:color="auto"/>
                <w:left w:val="none" w:sz="0" w:space="0" w:color="auto"/>
                <w:bottom w:val="none" w:sz="0" w:space="0" w:color="auto"/>
                <w:right w:val="none" w:sz="0" w:space="0" w:color="auto"/>
              </w:divBdr>
              <w:divsChild>
                <w:div w:id="261765595">
                  <w:marLeft w:val="0"/>
                  <w:marRight w:val="0"/>
                  <w:marTop w:val="0"/>
                  <w:marBottom w:val="0"/>
                  <w:divBdr>
                    <w:top w:val="none" w:sz="0" w:space="0" w:color="auto"/>
                    <w:left w:val="none" w:sz="0" w:space="0" w:color="auto"/>
                    <w:bottom w:val="none" w:sz="0" w:space="0" w:color="auto"/>
                    <w:right w:val="none" w:sz="0" w:space="0" w:color="auto"/>
                  </w:divBdr>
                  <w:divsChild>
                    <w:div w:id="36694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731084">
          <w:marLeft w:val="0"/>
          <w:marRight w:val="0"/>
          <w:marTop w:val="0"/>
          <w:marBottom w:val="92"/>
          <w:divBdr>
            <w:top w:val="single" w:sz="4" w:space="0" w:color="auto"/>
            <w:left w:val="single" w:sz="18" w:space="0" w:color="auto"/>
            <w:bottom w:val="single" w:sz="4" w:space="0" w:color="auto"/>
            <w:right w:val="single" w:sz="4" w:space="0" w:color="auto"/>
          </w:divBdr>
        </w:div>
        <w:div w:id="1934312801">
          <w:marLeft w:val="0"/>
          <w:marRight w:val="0"/>
          <w:marTop w:val="92"/>
          <w:marBottom w:val="0"/>
          <w:divBdr>
            <w:top w:val="single" w:sz="4" w:space="0" w:color="D5DDC6"/>
            <w:left w:val="single" w:sz="4" w:space="3" w:color="D5DDC6"/>
            <w:bottom w:val="single" w:sz="4" w:space="0" w:color="D5DDC6"/>
            <w:right w:val="single" w:sz="4" w:space="0" w:color="D5DDC6"/>
          </w:divBdr>
        </w:div>
        <w:div w:id="993220992">
          <w:marLeft w:val="0"/>
          <w:marRight w:val="0"/>
          <w:marTop w:val="0"/>
          <w:marBottom w:val="92"/>
          <w:divBdr>
            <w:top w:val="single" w:sz="4" w:space="0" w:color="auto"/>
            <w:left w:val="single" w:sz="18" w:space="0" w:color="auto"/>
            <w:bottom w:val="single" w:sz="4" w:space="0" w:color="auto"/>
            <w:right w:val="single" w:sz="4" w:space="0" w:color="auto"/>
          </w:divBdr>
        </w:div>
        <w:div w:id="364258471">
          <w:marLeft w:val="0"/>
          <w:marRight w:val="0"/>
          <w:marTop w:val="92"/>
          <w:marBottom w:val="0"/>
          <w:divBdr>
            <w:top w:val="single" w:sz="4" w:space="0" w:color="D5DDC6"/>
            <w:left w:val="single" w:sz="4" w:space="3" w:color="D5DDC6"/>
            <w:bottom w:val="single" w:sz="4" w:space="0" w:color="D5DDC6"/>
            <w:right w:val="single" w:sz="4" w:space="0" w:color="D5DDC6"/>
          </w:divBdr>
        </w:div>
        <w:div w:id="1130049600">
          <w:marLeft w:val="0"/>
          <w:marRight w:val="0"/>
          <w:marTop w:val="0"/>
          <w:marBottom w:val="92"/>
          <w:divBdr>
            <w:top w:val="single" w:sz="4" w:space="0" w:color="auto"/>
            <w:left w:val="single" w:sz="18" w:space="0" w:color="auto"/>
            <w:bottom w:val="single" w:sz="4" w:space="0" w:color="auto"/>
            <w:right w:val="single" w:sz="4" w:space="0" w:color="auto"/>
          </w:divBdr>
        </w:div>
        <w:div w:id="301011220">
          <w:marLeft w:val="0"/>
          <w:marRight w:val="0"/>
          <w:marTop w:val="92"/>
          <w:marBottom w:val="0"/>
          <w:divBdr>
            <w:top w:val="single" w:sz="4" w:space="0" w:color="D5DDC6"/>
            <w:left w:val="single" w:sz="4" w:space="3" w:color="D5DDC6"/>
            <w:bottom w:val="single" w:sz="4" w:space="0" w:color="D5DDC6"/>
            <w:right w:val="single" w:sz="4" w:space="0" w:color="D5DDC6"/>
          </w:divBdr>
        </w:div>
        <w:div w:id="1953130505">
          <w:marLeft w:val="0"/>
          <w:marRight w:val="0"/>
          <w:marTop w:val="0"/>
          <w:marBottom w:val="92"/>
          <w:divBdr>
            <w:top w:val="single" w:sz="4" w:space="0" w:color="auto"/>
            <w:left w:val="single" w:sz="18" w:space="0" w:color="auto"/>
            <w:bottom w:val="single" w:sz="4" w:space="0" w:color="auto"/>
            <w:right w:val="single" w:sz="4" w:space="0" w:color="auto"/>
          </w:divBdr>
        </w:div>
        <w:div w:id="198785493">
          <w:marLeft w:val="0"/>
          <w:marRight w:val="0"/>
          <w:marTop w:val="0"/>
          <w:marBottom w:val="92"/>
          <w:divBdr>
            <w:top w:val="single" w:sz="4" w:space="0" w:color="auto"/>
            <w:left w:val="single" w:sz="18" w:space="0" w:color="auto"/>
            <w:bottom w:val="single" w:sz="4" w:space="0" w:color="auto"/>
            <w:right w:val="single" w:sz="4" w:space="0" w:color="auto"/>
          </w:divBdr>
        </w:div>
        <w:div w:id="816532230">
          <w:marLeft w:val="0"/>
          <w:marRight w:val="0"/>
          <w:marTop w:val="92"/>
          <w:marBottom w:val="0"/>
          <w:divBdr>
            <w:top w:val="single" w:sz="4" w:space="0" w:color="D5DDC6"/>
            <w:left w:val="single" w:sz="4" w:space="3" w:color="D5DDC6"/>
            <w:bottom w:val="single" w:sz="4" w:space="0" w:color="D5DDC6"/>
            <w:right w:val="single" w:sz="4" w:space="0" w:color="D5DDC6"/>
          </w:divBdr>
        </w:div>
        <w:div w:id="236135945">
          <w:marLeft w:val="0"/>
          <w:marRight w:val="0"/>
          <w:marTop w:val="0"/>
          <w:marBottom w:val="92"/>
          <w:divBdr>
            <w:top w:val="single" w:sz="4" w:space="0" w:color="auto"/>
            <w:left w:val="single" w:sz="18" w:space="0" w:color="auto"/>
            <w:bottom w:val="single" w:sz="4" w:space="0" w:color="auto"/>
            <w:right w:val="single" w:sz="4" w:space="0" w:color="auto"/>
          </w:divBdr>
        </w:div>
        <w:div w:id="1237057560">
          <w:marLeft w:val="0"/>
          <w:marRight w:val="0"/>
          <w:marTop w:val="92"/>
          <w:marBottom w:val="0"/>
          <w:divBdr>
            <w:top w:val="single" w:sz="4" w:space="0" w:color="D5DDC6"/>
            <w:left w:val="single" w:sz="4" w:space="3" w:color="D5DDC6"/>
            <w:bottom w:val="single" w:sz="4" w:space="0" w:color="D5DDC6"/>
            <w:right w:val="single" w:sz="4" w:space="0" w:color="D5DDC6"/>
          </w:divBdr>
        </w:div>
        <w:div w:id="573274906">
          <w:marLeft w:val="0"/>
          <w:marRight w:val="0"/>
          <w:marTop w:val="0"/>
          <w:marBottom w:val="92"/>
          <w:divBdr>
            <w:top w:val="single" w:sz="4" w:space="0" w:color="auto"/>
            <w:left w:val="single" w:sz="18" w:space="0" w:color="auto"/>
            <w:bottom w:val="single" w:sz="4" w:space="0" w:color="auto"/>
            <w:right w:val="single" w:sz="4" w:space="0" w:color="auto"/>
          </w:divBdr>
        </w:div>
        <w:div w:id="1145469792">
          <w:marLeft w:val="0"/>
          <w:marRight w:val="0"/>
          <w:marTop w:val="92"/>
          <w:marBottom w:val="0"/>
          <w:divBdr>
            <w:top w:val="single" w:sz="4" w:space="0" w:color="D5DDC6"/>
            <w:left w:val="single" w:sz="4" w:space="3" w:color="D5DDC6"/>
            <w:bottom w:val="single" w:sz="4" w:space="0" w:color="D5DDC6"/>
            <w:right w:val="single" w:sz="4" w:space="0" w:color="D5DDC6"/>
          </w:divBdr>
        </w:div>
        <w:div w:id="443770767">
          <w:marLeft w:val="0"/>
          <w:marRight w:val="0"/>
          <w:marTop w:val="0"/>
          <w:marBottom w:val="92"/>
          <w:divBdr>
            <w:top w:val="single" w:sz="4" w:space="0" w:color="auto"/>
            <w:left w:val="single" w:sz="18" w:space="0" w:color="auto"/>
            <w:bottom w:val="single" w:sz="4" w:space="0" w:color="auto"/>
            <w:right w:val="single" w:sz="4" w:space="0" w:color="auto"/>
          </w:divBdr>
        </w:div>
        <w:div w:id="2075622886">
          <w:marLeft w:val="0"/>
          <w:marRight w:val="0"/>
          <w:marTop w:val="92"/>
          <w:marBottom w:val="0"/>
          <w:divBdr>
            <w:top w:val="single" w:sz="4" w:space="0" w:color="D5DDC6"/>
            <w:left w:val="single" w:sz="4" w:space="3" w:color="D5DDC6"/>
            <w:bottom w:val="single" w:sz="4" w:space="0" w:color="D5DDC6"/>
            <w:right w:val="single" w:sz="4" w:space="0" w:color="D5DDC6"/>
          </w:divBdr>
        </w:div>
        <w:div w:id="1609238081">
          <w:marLeft w:val="0"/>
          <w:marRight w:val="0"/>
          <w:marTop w:val="0"/>
          <w:marBottom w:val="92"/>
          <w:divBdr>
            <w:top w:val="single" w:sz="4" w:space="0" w:color="auto"/>
            <w:left w:val="single" w:sz="18" w:space="0" w:color="auto"/>
            <w:bottom w:val="single" w:sz="4" w:space="0" w:color="auto"/>
            <w:right w:val="single" w:sz="4" w:space="0" w:color="auto"/>
          </w:divBdr>
        </w:div>
        <w:div w:id="133377429">
          <w:marLeft w:val="0"/>
          <w:marRight w:val="0"/>
          <w:marTop w:val="92"/>
          <w:marBottom w:val="0"/>
          <w:divBdr>
            <w:top w:val="single" w:sz="4" w:space="0" w:color="D5DDC6"/>
            <w:left w:val="single" w:sz="4" w:space="3" w:color="D5DDC6"/>
            <w:bottom w:val="single" w:sz="4" w:space="0" w:color="D5DDC6"/>
            <w:right w:val="single" w:sz="4" w:space="0" w:color="D5DDC6"/>
          </w:divBdr>
        </w:div>
        <w:div w:id="296422529">
          <w:marLeft w:val="0"/>
          <w:marRight w:val="0"/>
          <w:marTop w:val="0"/>
          <w:marBottom w:val="92"/>
          <w:divBdr>
            <w:top w:val="single" w:sz="4" w:space="0" w:color="auto"/>
            <w:left w:val="single" w:sz="18" w:space="0" w:color="auto"/>
            <w:bottom w:val="single" w:sz="4" w:space="0" w:color="auto"/>
            <w:right w:val="single" w:sz="4" w:space="0" w:color="auto"/>
          </w:divBdr>
        </w:div>
        <w:div w:id="1039746240">
          <w:marLeft w:val="0"/>
          <w:marRight w:val="0"/>
          <w:marTop w:val="92"/>
          <w:marBottom w:val="0"/>
          <w:divBdr>
            <w:top w:val="single" w:sz="4" w:space="0" w:color="D5DDC6"/>
            <w:left w:val="single" w:sz="4" w:space="3" w:color="D5DDC6"/>
            <w:bottom w:val="single" w:sz="4" w:space="0" w:color="D5DDC6"/>
            <w:right w:val="single" w:sz="4" w:space="0" w:color="D5DDC6"/>
          </w:divBdr>
        </w:div>
        <w:div w:id="1689715269">
          <w:marLeft w:val="0"/>
          <w:marRight w:val="0"/>
          <w:marTop w:val="0"/>
          <w:marBottom w:val="92"/>
          <w:divBdr>
            <w:top w:val="single" w:sz="4" w:space="0" w:color="auto"/>
            <w:left w:val="single" w:sz="18" w:space="0" w:color="auto"/>
            <w:bottom w:val="single" w:sz="4" w:space="0" w:color="auto"/>
            <w:right w:val="single" w:sz="4" w:space="0" w:color="auto"/>
          </w:divBdr>
        </w:div>
        <w:div w:id="238708577">
          <w:marLeft w:val="0"/>
          <w:marRight w:val="0"/>
          <w:marTop w:val="92"/>
          <w:marBottom w:val="0"/>
          <w:divBdr>
            <w:top w:val="single" w:sz="4" w:space="0" w:color="D5DDC6"/>
            <w:left w:val="single" w:sz="4" w:space="3" w:color="D5DDC6"/>
            <w:bottom w:val="single" w:sz="4" w:space="0" w:color="D5DDC6"/>
            <w:right w:val="single" w:sz="4" w:space="0" w:color="D5DDC6"/>
          </w:divBdr>
        </w:div>
        <w:div w:id="424888269">
          <w:marLeft w:val="0"/>
          <w:marRight w:val="0"/>
          <w:marTop w:val="0"/>
          <w:marBottom w:val="92"/>
          <w:divBdr>
            <w:top w:val="single" w:sz="4" w:space="0" w:color="auto"/>
            <w:left w:val="single" w:sz="18" w:space="0" w:color="auto"/>
            <w:bottom w:val="single" w:sz="4" w:space="0" w:color="auto"/>
            <w:right w:val="single" w:sz="4" w:space="0" w:color="auto"/>
          </w:divBdr>
        </w:div>
        <w:div w:id="419565032">
          <w:marLeft w:val="0"/>
          <w:marRight w:val="0"/>
          <w:marTop w:val="92"/>
          <w:marBottom w:val="0"/>
          <w:divBdr>
            <w:top w:val="single" w:sz="4" w:space="0" w:color="D5DDC6"/>
            <w:left w:val="single" w:sz="4" w:space="3" w:color="D5DDC6"/>
            <w:bottom w:val="single" w:sz="4" w:space="0" w:color="D5DDC6"/>
            <w:right w:val="single" w:sz="4" w:space="0" w:color="D5DDC6"/>
          </w:divBdr>
        </w:div>
        <w:div w:id="1072118198">
          <w:marLeft w:val="0"/>
          <w:marRight w:val="0"/>
          <w:marTop w:val="0"/>
          <w:marBottom w:val="92"/>
          <w:divBdr>
            <w:top w:val="single" w:sz="4" w:space="0" w:color="auto"/>
            <w:left w:val="single" w:sz="18" w:space="0" w:color="auto"/>
            <w:bottom w:val="single" w:sz="4" w:space="0" w:color="auto"/>
            <w:right w:val="single" w:sz="4" w:space="0" w:color="auto"/>
          </w:divBdr>
        </w:div>
        <w:div w:id="471290141">
          <w:marLeft w:val="0"/>
          <w:marRight w:val="0"/>
          <w:marTop w:val="92"/>
          <w:marBottom w:val="0"/>
          <w:divBdr>
            <w:top w:val="single" w:sz="4" w:space="0" w:color="D5DDC6"/>
            <w:left w:val="single" w:sz="4" w:space="3" w:color="D5DDC6"/>
            <w:bottom w:val="single" w:sz="4" w:space="0" w:color="D5DDC6"/>
            <w:right w:val="single" w:sz="4" w:space="0" w:color="D5DDC6"/>
          </w:divBdr>
        </w:div>
        <w:div w:id="1404838131">
          <w:marLeft w:val="0"/>
          <w:marRight w:val="0"/>
          <w:marTop w:val="0"/>
          <w:marBottom w:val="92"/>
          <w:divBdr>
            <w:top w:val="single" w:sz="4" w:space="0" w:color="auto"/>
            <w:left w:val="single" w:sz="18" w:space="0" w:color="auto"/>
            <w:bottom w:val="single" w:sz="4" w:space="0" w:color="auto"/>
            <w:right w:val="single" w:sz="4" w:space="0" w:color="auto"/>
          </w:divBdr>
        </w:div>
        <w:div w:id="564219897">
          <w:marLeft w:val="0"/>
          <w:marRight w:val="0"/>
          <w:marTop w:val="92"/>
          <w:marBottom w:val="0"/>
          <w:divBdr>
            <w:top w:val="single" w:sz="4" w:space="0" w:color="D5DDC6"/>
            <w:left w:val="single" w:sz="4" w:space="3" w:color="D5DDC6"/>
            <w:bottom w:val="single" w:sz="4" w:space="0" w:color="D5DDC6"/>
            <w:right w:val="single" w:sz="4" w:space="0" w:color="D5DDC6"/>
          </w:divBdr>
        </w:div>
        <w:div w:id="1534077188">
          <w:marLeft w:val="0"/>
          <w:marRight w:val="0"/>
          <w:marTop w:val="0"/>
          <w:marBottom w:val="92"/>
          <w:divBdr>
            <w:top w:val="single" w:sz="4" w:space="0" w:color="auto"/>
            <w:left w:val="single" w:sz="18" w:space="0" w:color="auto"/>
            <w:bottom w:val="single" w:sz="4" w:space="0" w:color="auto"/>
            <w:right w:val="single" w:sz="4" w:space="0" w:color="auto"/>
          </w:divBdr>
        </w:div>
        <w:div w:id="473379216">
          <w:marLeft w:val="0"/>
          <w:marRight w:val="0"/>
          <w:marTop w:val="92"/>
          <w:marBottom w:val="0"/>
          <w:divBdr>
            <w:top w:val="single" w:sz="4" w:space="0" w:color="D5DDC6"/>
            <w:left w:val="single" w:sz="4" w:space="3" w:color="D5DDC6"/>
            <w:bottom w:val="single" w:sz="4" w:space="0" w:color="D5DDC6"/>
            <w:right w:val="single" w:sz="4" w:space="0" w:color="D5DDC6"/>
          </w:divBdr>
        </w:div>
        <w:div w:id="769862291">
          <w:marLeft w:val="0"/>
          <w:marRight w:val="0"/>
          <w:marTop w:val="0"/>
          <w:marBottom w:val="92"/>
          <w:divBdr>
            <w:top w:val="single" w:sz="4" w:space="0" w:color="auto"/>
            <w:left w:val="single" w:sz="18" w:space="0" w:color="auto"/>
            <w:bottom w:val="single" w:sz="4" w:space="0" w:color="auto"/>
            <w:right w:val="single" w:sz="4" w:space="0" w:color="auto"/>
          </w:divBdr>
        </w:div>
        <w:div w:id="1558127833">
          <w:marLeft w:val="0"/>
          <w:marRight w:val="0"/>
          <w:marTop w:val="92"/>
          <w:marBottom w:val="0"/>
          <w:divBdr>
            <w:top w:val="single" w:sz="4" w:space="0" w:color="D5DDC6"/>
            <w:left w:val="single" w:sz="4" w:space="3" w:color="D5DDC6"/>
            <w:bottom w:val="single" w:sz="4" w:space="0" w:color="D5DDC6"/>
            <w:right w:val="single" w:sz="4" w:space="0" w:color="D5DDC6"/>
          </w:divBdr>
        </w:div>
        <w:div w:id="35467665">
          <w:marLeft w:val="0"/>
          <w:marRight w:val="0"/>
          <w:marTop w:val="0"/>
          <w:marBottom w:val="92"/>
          <w:divBdr>
            <w:top w:val="single" w:sz="4" w:space="0" w:color="auto"/>
            <w:left w:val="single" w:sz="18" w:space="0" w:color="auto"/>
            <w:bottom w:val="single" w:sz="4" w:space="0" w:color="auto"/>
            <w:right w:val="single" w:sz="4" w:space="0" w:color="auto"/>
          </w:divBdr>
        </w:div>
        <w:div w:id="760184432">
          <w:marLeft w:val="0"/>
          <w:marRight w:val="0"/>
          <w:marTop w:val="92"/>
          <w:marBottom w:val="0"/>
          <w:divBdr>
            <w:top w:val="single" w:sz="4" w:space="0" w:color="D5DDC6"/>
            <w:left w:val="single" w:sz="4" w:space="3" w:color="D5DDC6"/>
            <w:bottom w:val="single" w:sz="4" w:space="0" w:color="D5DDC6"/>
            <w:right w:val="single" w:sz="4" w:space="0" w:color="D5DDC6"/>
          </w:divBdr>
        </w:div>
        <w:div w:id="1680887495">
          <w:marLeft w:val="0"/>
          <w:marRight w:val="0"/>
          <w:marTop w:val="0"/>
          <w:marBottom w:val="92"/>
          <w:divBdr>
            <w:top w:val="single" w:sz="4" w:space="0" w:color="auto"/>
            <w:left w:val="single" w:sz="18" w:space="0" w:color="auto"/>
            <w:bottom w:val="single" w:sz="4" w:space="0" w:color="auto"/>
            <w:right w:val="single" w:sz="4" w:space="0" w:color="auto"/>
          </w:divBdr>
        </w:div>
        <w:div w:id="1067342556">
          <w:marLeft w:val="0"/>
          <w:marRight w:val="0"/>
          <w:marTop w:val="92"/>
          <w:marBottom w:val="0"/>
          <w:divBdr>
            <w:top w:val="single" w:sz="4" w:space="0" w:color="D5DDC6"/>
            <w:left w:val="single" w:sz="4" w:space="3" w:color="D5DDC6"/>
            <w:bottom w:val="single" w:sz="4" w:space="0" w:color="D5DDC6"/>
            <w:right w:val="single" w:sz="4" w:space="0" w:color="D5DDC6"/>
          </w:divBdr>
        </w:div>
        <w:div w:id="223641252">
          <w:marLeft w:val="0"/>
          <w:marRight w:val="0"/>
          <w:marTop w:val="0"/>
          <w:marBottom w:val="92"/>
          <w:divBdr>
            <w:top w:val="single" w:sz="4" w:space="0" w:color="auto"/>
            <w:left w:val="single" w:sz="18" w:space="0" w:color="auto"/>
            <w:bottom w:val="single" w:sz="4" w:space="0" w:color="auto"/>
            <w:right w:val="single" w:sz="4" w:space="0" w:color="auto"/>
          </w:divBdr>
        </w:div>
        <w:div w:id="80760657">
          <w:marLeft w:val="0"/>
          <w:marRight w:val="0"/>
          <w:marTop w:val="92"/>
          <w:marBottom w:val="0"/>
          <w:divBdr>
            <w:top w:val="single" w:sz="4" w:space="0" w:color="D5DDC6"/>
            <w:left w:val="single" w:sz="4" w:space="3" w:color="D5DDC6"/>
            <w:bottom w:val="single" w:sz="4" w:space="0" w:color="D5DDC6"/>
            <w:right w:val="single" w:sz="4" w:space="0" w:color="D5DDC6"/>
          </w:divBdr>
        </w:div>
        <w:div w:id="1617298855">
          <w:marLeft w:val="0"/>
          <w:marRight w:val="0"/>
          <w:marTop w:val="0"/>
          <w:marBottom w:val="92"/>
          <w:divBdr>
            <w:top w:val="single" w:sz="4" w:space="0" w:color="auto"/>
            <w:left w:val="single" w:sz="18" w:space="0" w:color="auto"/>
            <w:bottom w:val="single" w:sz="4" w:space="0" w:color="auto"/>
            <w:right w:val="single" w:sz="4" w:space="0" w:color="auto"/>
          </w:divBdr>
        </w:div>
        <w:div w:id="1402753080">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92348346">
      <w:bodyDiv w:val="1"/>
      <w:marLeft w:val="0"/>
      <w:marRight w:val="0"/>
      <w:marTop w:val="0"/>
      <w:marBottom w:val="0"/>
      <w:divBdr>
        <w:top w:val="none" w:sz="0" w:space="0" w:color="auto"/>
        <w:left w:val="none" w:sz="0" w:space="0" w:color="auto"/>
        <w:bottom w:val="none" w:sz="0" w:space="0" w:color="auto"/>
        <w:right w:val="none" w:sz="0" w:space="0" w:color="auto"/>
      </w:divBdr>
      <w:divsChild>
        <w:div w:id="107822572">
          <w:marLeft w:val="0"/>
          <w:marRight w:val="0"/>
          <w:marTop w:val="0"/>
          <w:marBottom w:val="92"/>
          <w:divBdr>
            <w:top w:val="single" w:sz="4" w:space="0" w:color="auto"/>
            <w:left w:val="single" w:sz="18" w:space="0" w:color="auto"/>
            <w:bottom w:val="single" w:sz="4" w:space="0" w:color="auto"/>
            <w:right w:val="single" w:sz="4" w:space="0" w:color="auto"/>
          </w:divBdr>
        </w:div>
        <w:div w:id="359861653">
          <w:marLeft w:val="0"/>
          <w:marRight w:val="0"/>
          <w:marTop w:val="115"/>
          <w:marBottom w:val="115"/>
          <w:divBdr>
            <w:top w:val="none" w:sz="0" w:space="0" w:color="auto"/>
            <w:left w:val="none" w:sz="0" w:space="0" w:color="auto"/>
            <w:bottom w:val="none" w:sz="0" w:space="0" w:color="auto"/>
            <w:right w:val="none" w:sz="0" w:space="0" w:color="auto"/>
          </w:divBdr>
          <w:divsChild>
            <w:div w:id="1094864952">
              <w:marLeft w:val="0"/>
              <w:marRight w:val="0"/>
              <w:marTop w:val="100"/>
              <w:marBottom w:val="100"/>
              <w:divBdr>
                <w:top w:val="none" w:sz="0" w:space="0" w:color="auto"/>
                <w:left w:val="none" w:sz="0" w:space="0" w:color="auto"/>
                <w:bottom w:val="none" w:sz="0" w:space="0" w:color="auto"/>
                <w:right w:val="none" w:sz="0" w:space="0" w:color="auto"/>
              </w:divBdr>
              <w:divsChild>
                <w:div w:id="804615324">
                  <w:marLeft w:val="0"/>
                  <w:marRight w:val="0"/>
                  <w:marTop w:val="0"/>
                  <w:marBottom w:val="0"/>
                  <w:divBdr>
                    <w:top w:val="none" w:sz="0" w:space="0" w:color="auto"/>
                    <w:left w:val="none" w:sz="0" w:space="0" w:color="auto"/>
                    <w:bottom w:val="none" w:sz="0" w:space="0" w:color="auto"/>
                    <w:right w:val="none" w:sz="0" w:space="0" w:color="auto"/>
                  </w:divBdr>
                  <w:divsChild>
                    <w:div w:id="50783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04988">
          <w:marLeft w:val="0"/>
          <w:marRight w:val="0"/>
          <w:marTop w:val="92"/>
          <w:marBottom w:val="0"/>
          <w:divBdr>
            <w:top w:val="single" w:sz="4" w:space="0" w:color="D5DDC6"/>
            <w:left w:val="single" w:sz="4" w:space="3" w:color="D5DDC6"/>
            <w:bottom w:val="single" w:sz="4" w:space="0" w:color="D5DDC6"/>
            <w:right w:val="single" w:sz="4" w:space="0" w:color="D5DDC6"/>
          </w:divBdr>
        </w:div>
        <w:div w:id="91323452">
          <w:marLeft w:val="0"/>
          <w:marRight w:val="0"/>
          <w:marTop w:val="0"/>
          <w:marBottom w:val="92"/>
          <w:divBdr>
            <w:top w:val="single" w:sz="4" w:space="0" w:color="auto"/>
            <w:left w:val="single" w:sz="18" w:space="0" w:color="auto"/>
            <w:bottom w:val="single" w:sz="4" w:space="0" w:color="auto"/>
            <w:right w:val="single" w:sz="4" w:space="0" w:color="auto"/>
          </w:divBdr>
        </w:div>
        <w:div w:id="1144617162">
          <w:marLeft w:val="0"/>
          <w:marRight w:val="0"/>
          <w:marTop w:val="92"/>
          <w:marBottom w:val="0"/>
          <w:divBdr>
            <w:top w:val="single" w:sz="4" w:space="0" w:color="D5DDC6"/>
            <w:left w:val="single" w:sz="4" w:space="3" w:color="D5DDC6"/>
            <w:bottom w:val="single" w:sz="4" w:space="0" w:color="D5DDC6"/>
            <w:right w:val="single" w:sz="4" w:space="0" w:color="D5DDC6"/>
          </w:divBdr>
        </w:div>
        <w:div w:id="822695133">
          <w:marLeft w:val="0"/>
          <w:marRight w:val="0"/>
          <w:marTop w:val="0"/>
          <w:marBottom w:val="92"/>
          <w:divBdr>
            <w:top w:val="single" w:sz="4" w:space="0" w:color="auto"/>
            <w:left w:val="single" w:sz="18" w:space="0" w:color="auto"/>
            <w:bottom w:val="single" w:sz="4" w:space="0" w:color="auto"/>
            <w:right w:val="single" w:sz="4" w:space="0" w:color="auto"/>
          </w:divBdr>
        </w:div>
        <w:div w:id="976295697">
          <w:marLeft w:val="0"/>
          <w:marRight w:val="0"/>
          <w:marTop w:val="92"/>
          <w:marBottom w:val="0"/>
          <w:divBdr>
            <w:top w:val="single" w:sz="4" w:space="0" w:color="D5DDC6"/>
            <w:left w:val="single" w:sz="4" w:space="3" w:color="D5DDC6"/>
            <w:bottom w:val="single" w:sz="4" w:space="0" w:color="D5DDC6"/>
            <w:right w:val="single" w:sz="4" w:space="0" w:color="D5DDC6"/>
          </w:divBdr>
        </w:div>
        <w:div w:id="1400783089">
          <w:marLeft w:val="0"/>
          <w:marRight w:val="0"/>
          <w:marTop w:val="0"/>
          <w:marBottom w:val="92"/>
          <w:divBdr>
            <w:top w:val="single" w:sz="4" w:space="0" w:color="auto"/>
            <w:left w:val="single" w:sz="18" w:space="0" w:color="auto"/>
            <w:bottom w:val="single" w:sz="4" w:space="0" w:color="auto"/>
            <w:right w:val="single" w:sz="4" w:space="0" w:color="auto"/>
          </w:divBdr>
        </w:div>
        <w:div w:id="1596554826">
          <w:marLeft w:val="0"/>
          <w:marRight w:val="0"/>
          <w:marTop w:val="0"/>
          <w:marBottom w:val="92"/>
          <w:divBdr>
            <w:top w:val="single" w:sz="4" w:space="0" w:color="auto"/>
            <w:left w:val="single" w:sz="18" w:space="0" w:color="auto"/>
            <w:bottom w:val="single" w:sz="4" w:space="0" w:color="auto"/>
            <w:right w:val="single" w:sz="4" w:space="0" w:color="auto"/>
          </w:divBdr>
        </w:div>
        <w:div w:id="1356807826">
          <w:marLeft w:val="0"/>
          <w:marRight w:val="0"/>
          <w:marTop w:val="0"/>
          <w:marBottom w:val="92"/>
          <w:divBdr>
            <w:top w:val="single" w:sz="4" w:space="0" w:color="auto"/>
            <w:left w:val="single" w:sz="18" w:space="0" w:color="auto"/>
            <w:bottom w:val="single" w:sz="4" w:space="0" w:color="auto"/>
            <w:right w:val="single" w:sz="4" w:space="0" w:color="auto"/>
          </w:divBdr>
        </w:div>
        <w:div w:id="2010130902">
          <w:marLeft w:val="0"/>
          <w:marRight w:val="0"/>
          <w:marTop w:val="92"/>
          <w:marBottom w:val="0"/>
          <w:divBdr>
            <w:top w:val="single" w:sz="4" w:space="0" w:color="D5DDC6"/>
            <w:left w:val="single" w:sz="4" w:space="3" w:color="D5DDC6"/>
            <w:bottom w:val="single" w:sz="4" w:space="0" w:color="D5DDC6"/>
            <w:right w:val="single" w:sz="4" w:space="0" w:color="D5DDC6"/>
          </w:divBdr>
        </w:div>
        <w:div w:id="470363761">
          <w:marLeft w:val="0"/>
          <w:marRight w:val="0"/>
          <w:marTop w:val="0"/>
          <w:marBottom w:val="92"/>
          <w:divBdr>
            <w:top w:val="single" w:sz="4" w:space="0" w:color="auto"/>
            <w:left w:val="single" w:sz="18" w:space="0" w:color="auto"/>
            <w:bottom w:val="single" w:sz="4" w:space="0" w:color="auto"/>
            <w:right w:val="single" w:sz="4" w:space="0" w:color="auto"/>
          </w:divBdr>
        </w:div>
        <w:div w:id="1110927341">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94276376">
      <w:bodyDiv w:val="1"/>
      <w:marLeft w:val="0"/>
      <w:marRight w:val="0"/>
      <w:marTop w:val="0"/>
      <w:marBottom w:val="0"/>
      <w:divBdr>
        <w:top w:val="none" w:sz="0" w:space="0" w:color="auto"/>
        <w:left w:val="none" w:sz="0" w:space="0" w:color="auto"/>
        <w:bottom w:val="none" w:sz="0" w:space="0" w:color="auto"/>
        <w:right w:val="none" w:sz="0" w:space="0" w:color="auto"/>
      </w:divBdr>
      <w:divsChild>
        <w:div w:id="1666739368">
          <w:marLeft w:val="0"/>
          <w:marRight w:val="0"/>
          <w:marTop w:val="115"/>
          <w:marBottom w:val="115"/>
          <w:divBdr>
            <w:top w:val="none" w:sz="0" w:space="0" w:color="auto"/>
            <w:left w:val="none" w:sz="0" w:space="0" w:color="auto"/>
            <w:bottom w:val="none" w:sz="0" w:space="0" w:color="auto"/>
            <w:right w:val="none" w:sz="0" w:space="0" w:color="auto"/>
          </w:divBdr>
          <w:divsChild>
            <w:div w:id="2037195234">
              <w:marLeft w:val="0"/>
              <w:marRight w:val="0"/>
              <w:marTop w:val="100"/>
              <w:marBottom w:val="100"/>
              <w:divBdr>
                <w:top w:val="none" w:sz="0" w:space="0" w:color="auto"/>
                <w:left w:val="none" w:sz="0" w:space="0" w:color="auto"/>
                <w:bottom w:val="none" w:sz="0" w:space="0" w:color="auto"/>
                <w:right w:val="none" w:sz="0" w:space="0" w:color="auto"/>
              </w:divBdr>
              <w:divsChild>
                <w:div w:id="1068650268">
                  <w:marLeft w:val="0"/>
                  <w:marRight w:val="0"/>
                  <w:marTop w:val="0"/>
                  <w:marBottom w:val="0"/>
                  <w:divBdr>
                    <w:top w:val="none" w:sz="0" w:space="0" w:color="auto"/>
                    <w:left w:val="none" w:sz="0" w:space="0" w:color="auto"/>
                    <w:bottom w:val="none" w:sz="0" w:space="0" w:color="auto"/>
                    <w:right w:val="none" w:sz="0" w:space="0" w:color="auto"/>
                  </w:divBdr>
                  <w:divsChild>
                    <w:div w:id="58067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963790">
          <w:marLeft w:val="0"/>
          <w:marRight w:val="0"/>
          <w:marTop w:val="0"/>
          <w:marBottom w:val="92"/>
          <w:divBdr>
            <w:top w:val="single" w:sz="4" w:space="0" w:color="auto"/>
            <w:left w:val="single" w:sz="18" w:space="0" w:color="auto"/>
            <w:bottom w:val="single" w:sz="4" w:space="0" w:color="auto"/>
            <w:right w:val="single" w:sz="4" w:space="0" w:color="auto"/>
          </w:divBdr>
        </w:div>
        <w:div w:id="726684856">
          <w:marLeft w:val="0"/>
          <w:marRight w:val="0"/>
          <w:marTop w:val="0"/>
          <w:marBottom w:val="92"/>
          <w:divBdr>
            <w:top w:val="single" w:sz="4" w:space="0" w:color="auto"/>
            <w:left w:val="single" w:sz="18" w:space="0" w:color="auto"/>
            <w:bottom w:val="single" w:sz="4" w:space="0" w:color="auto"/>
            <w:right w:val="single" w:sz="4" w:space="0" w:color="auto"/>
          </w:divBdr>
        </w:div>
        <w:div w:id="937371750">
          <w:marLeft w:val="0"/>
          <w:marRight w:val="0"/>
          <w:marTop w:val="92"/>
          <w:marBottom w:val="0"/>
          <w:divBdr>
            <w:top w:val="single" w:sz="4" w:space="0" w:color="D5DDC6"/>
            <w:left w:val="single" w:sz="4" w:space="3" w:color="D5DDC6"/>
            <w:bottom w:val="single" w:sz="4" w:space="0" w:color="D5DDC6"/>
            <w:right w:val="single" w:sz="4" w:space="0" w:color="D5DDC6"/>
          </w:divBdr>
        </w:div>
        <w:div w:id="1754474499">
          <w:marLeft w:val="0"/>
          <w:marRight w:val="0"/>
          <w:marTop w:val="0"/>
          <w:marBottom w:val="92"/>
          <w:divBdr>
            <w:top w:val="single" w:sz="4" w:space="0" w:color="auto"/>
            <w:left w:val="single" w:sz="18" w:space="0" w:color="auto"/>
            <w:bottom w:val="single" w:sz="4" w:space="0" w:color="auto"/>
            <w:right w:val="single" w:sz="4" w:space="0" w:color="auto"/>
          </w:divBdr>
        </w:div>
        <w:div w:id="24408210">
          <w:marLeft w:val="0"/>
          <w:marRight w:val="0"/>
          <w:marTop w:val="92"/>
          <w:marBottom w:val="0"/>
          <w:divBdr>
            <w:top w:val="single" w:sz="4" w:space="0" w:color="D5DDC6"/>
            <w:left w:val="single" w:sz="4" w:space="3" w:color="D5DDC6"/>
            <w:bottom w:val="single" w:sz="4" w:space="0" w:color="D5DDC6"/>
            <w:right w:val="single" w:sz="4" w:space="0" w:color="D5DDC6"/>
          </w:divBdr>
        </w:div>
        <w:div w:id="1191796527">
          <w:marLeft w:val="0"/>
          <w:marRight w:val="0"/>
          <w:marTop w:val="0"/>
          <w:marBottom w:val="92"/>
          <w:divBdr>
            <w:top w:val="single" w:sz="4" w:space="0" w:color="auto"/>
            <w:left w:val="single" w:sz="18" w:space="0" w:color="auto"/>
            <w:bottom w:val="single" w:sz="4" w:space="0" w:color="auto"/>
            <w:right w:val="single" w:sz="4" w:space="0" w:color="auto"/>
          </w:divBdr>
        </w:div>
        <w:div w:id="898591481">
          <w:marLeft w:val="0"/>
          <w:marRight w:val="0"/>
          <w:marTop w:val="92"/>
          <w:marBottom w:val="0"/>
          <w:divBdr>
            <w:top w:val="single" w:sz="4" w:space="0" w:color="D5DDC6"/>
            <w:left w:val="single" w:sz="4" w:space="3" w:color="D5DDC6"/>
            <w:bottom w:val="single" w:sz="4" w:space="0" w:color="D5DDC6"/>
            <w:right w:val="single" w:sz="4" w:space="0" w:color="D5DDC6"/>
          </w:divBdr>
        </w:div>
        <w:div w:id="554704820">
          <w:marLeft w:val="0"/>
          <w:marRight w:val="0"/>
          <w:marTop w:val="0"/>
          <w:marBottom w:val="92"/>
          <w:divBdr>
            <w:top w:val="single" w:sz="4" w:space="0" w:color="auto"/>
            <w:left w:val="single" w:sz="18" w:space="0" w:color="auto"/>
            <w:bottom w:val="single" w:sz="4" w:space="0" w:color="auto"/>
            <w:right w:val="single" w:sz="4" w:space="0" w:color="auto"/>
          </w:divBdr>
        </w:div>
        <w:div w:id="1219366660">
          <w:marLeft w:val="0"/>
          <w:marRight w:val="0"/>
          <w:marTop w:val="92"/>
          <w:marBottom w:val="0"/>
          <w:divBdr>
            <w:top w:val="single" w:sz="4" w:space="0" w:color="D5DDC6"/>
            <w:left w:val="single" w:sz="4" w:space="3" w:color="D5DDC6"/>
            <w:bottom w:val="single" w:sz="4" w:space="0" w:color="D5DDC6"/>
            <w:right w:val="single" w:sz="4" w:space="0" w:color="D5DDC6"/>
          </w:divBdr>
        </w:div>
        <w:div w:id="1561020004">
          <w:marLeft w:val="0"/>
          <w:marRight w:val="0"/>
          <w:marTop w:val="0"/>
          <w:marBottom w:val="92"/>
          <w:divBdr>
            <w:top w:val="single" w:sz="4" w:space="0" w:color="auto"/>
            <w:left w:val="single" w:sz="18" w:space="0" w:color="auto"/>
            <w:bottom w:val="single" w:sz="4" w:space="0" w:color="auto"/>
            <w:right w:val="single" w:sz="4" w:space="0" w:color="auto"/>
          </w:divBdr>
        </w:div>
        <w:div w:id="277952095">
          <w:marLeft w:val="0"/>
          <w:marRight w:val="0"/>
          <w:marTop w:val="92"/>
          <w:marBottom w:val="0"/>
          <w:divBdr>
            <w:top w:val="single" w:sz="4" w:space="0" w:color="D5DDC6"/>
            <w:left w:val="single" w:sz="4" w:space="3" w:color="D5DDC6"/>
            <w:bottom w:val="single" w:sz="4" w:space="0" w:color="D5DDC6"/>
            <w:right w:val="single" w:sz="4" w:space="0" w:color="D5DDC6"/>
          </w:divBdr>
        </w:div>
        <w:div w:id="997997095">
          <w:marLeft w:val="0"/>
          <w:marRight w:val="0"/>
          <w:marTop w:val="0"/>
          <w:marBottom w:val="92"/>
          <w:divBdr>
            <w:top w:val="single" w:sz="4" w:space="0" w:color="auto"/>
            <w:left w:val="single" w:sz="18" w:space="0" w:color="auto"/>
            <w:bottom w:val="single" w:sz="4" w:space="0" w:color="auto"/>
            <w:right w:val="single" w:sz="4" w:space="0" w:color="auto"/>
          </w:divBdr>
        </w:div>
        <w:div w:id="213665307">
          <w:marLeft w:val="0"/>
          <w:marRight w:val="0"/>
          <w:marTop w:val="92"/>
          <w:marBottom w:val="0"/>
          <w:divBdr>
            <w:top w:val="single" w:sz="4" w:space="0" w:color="D5DDC6"/>
            <w:left w:val="single" w:sz="4" w:space="3" w:color="D5DDC6"/>
            <w:bottom w:val="single" w:sz="4" w:space="0" w:color="D5DDC6"/>
            <w:right w:val="single" w:sz="4" w:space="0" w:color="D5DDC6"/>
          </w:divBdr>
        </w:div>
        <w:div w:id="1003631669">
          <w:marLeft w:val="0"/>
          <w:marRight w:val="0"/>
          <w:marTop w:val="0"/>
          <w:marBottom w:val="92"/>
          <w:divBdr>
            <w:top w:val="single" w:sz="4" w:space="0" w:color="auto"/>
            <w:left w:val="single" w:sz="18" w:space="0" w:color="auto"/>
            <w:bottom w:val="single" w:sz="4" w:space="0" w:color="auto"/>
            <w:right w:val="single" w:sz="4" w:space="0" w:color="auto"/>
          </w:divBdr>
        </w:div>
        <w:div w:id="185875257">
          <w:marLeft w:val="0"/>
          <w:marRight w:val="0"/>
          <w:marTop w:val="0"/>
          <w:marBottom w:val="92"/>
          <w:divBdr>
            <w:top w:val="single" w:sz="4" w:space="0" w:color="auto"/>
            <w:left w:val="single" w:sz="18" w:space="0" w:color="auto"/>
            <w:bottom w:val="single" w:sz="4" w:space="0" w:color="auto"/>
            <w:right w:val="single" w:sz="4" w:space="0" w:color="auto"/>
          </w:divBdr>
        </w:div>
        <w:div w:id="437258818">
          <w:marLeft w:val="0"/>
          <w:marRight w:val="0"/>
          <w:marTop w:val="92"/>
          <w:marBottom w:val="0"/>
          <w:divBdr>
            <w:top w:val="single" w:sz="4" w:space="0" w:color="D5DDC6"/>
            <w:left w:val="single" w:sz="4" w:space="3" w:color="D5DDC6"/>
            <w:bottom w:val="single" w:sz="4" w:space="0" w:color="D5DDC6"/>
            <w:right w:val="single" w:sz="4" w:space="0" w:color="D5DDC6"/>
          </w:divBdr>
        </w:div>
        <w:div w:id="334459682">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95627291">
      <w:bodyDiv w:val="1"/>
      <w:marLeft w:val="0"/>
      <w:marRight w:val="0"/>
      <w:marTop w:val="0"/>
      <w:marBottom w:val="0"/>
      <w:divBdr>
        <w:top w:val="none" w:sz="0" w:space="0" w:color="auto"/>
        <w:left w:val="none" w:sz="0" w:space="0" w:color="auto"/>
        <w:bottom w:val="none" w:sz="0" w:space="0" w:color="auto"/>
        <w:right w:val="none" w:sz="0" w:space="0" w:color="auto"/>
      </w:divBdr>
      <w:divsChild>
        <w:div w:id="1619331069">
          <w:marLeft w:val="0"/>
          <w:marRight w:val="0"/>
          <w:marTop w:val="115"/>
          <w:marBottom w:val="115"/>
          <w:divBdr>
            <w:top w:val="none" w:sz="0" w:space="0" w:color="auto"/>
            <w:left w:val="none" w:sz="0" w:space="0" w:color="auto"/>
            <w:bottom w:val="none" w:sz="0" w:space="0" w:color="auto"/>
            <w:right w:val="none" w:sz="0" w:space="0" w:color="auto"/>
          </w:divBdr>
          <w:divsChild>
            <w:div w:id="1077169276">
              <w:marLeft w:val="0"/>
              <w:marRight w:val="0"/>
              <w:marTop w:val="100"/>
              <w:marBottom w:val="100"/>
              <w:divBdr>
                <w:top w:val="none" w:sz="0" w:space="0" w:color="auto"/>
                <w:left w:val="none" w:sz="0" w:space="0" w:color="auto"/>
                <w:bottom w:val="none" w:sz="0" w:space="0" w:color="auto"/>
                <w:right w:val="none" w:sz="0" w:space="0" w:color="auto"/>
              </w:divBdr>
              <w:divsChild>
                <w:div w:id="772744256">
                  <w:marLeft w:val="0"/>
                  <w:marRight w:val="0"/>
                  <w:marTop w:val="0"/>
                  <w:marBottom w:val="0"/>
                  <w:divBdr>
                    <w:top w:val="none" w:sz="0" w:space="0" w:color="auto"/>
                    <w:left w:val="none" w:sz="0" w:space="0" w:color="auto"/>
                    <w:bottom w:val="none" w:sz="0" w:space="0" w:color="auto"/>
                    <w:right w:val="none" w:sz="0" w:space="0" w:color="auto"/>
                  </w:divBdr>
                  <w:divsChild>
                    <w:div w:id="176857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22173">
          <w:marLeft w:val="0"/>
          <w:marRight w:val="0"/>
          <w:marTop w:val="0"/>
          <w:marBottom w:val="92"/>
          <w:divBdr>
            <w:top w:val="single" w:sz="4" w:space="0" w:color="auto"/>
            <w:left w:val="single" w:sz="18" w:space="0" w:color="auto"/>
            <w:bottom w:val="single" w:sz="4" w:space="0" w:color="auto"/>
            <w:right w:val="single" w:sz="4" w:space="0" w:color="auto"/>
          </w:divBdr>
        </w:div>
        <w:div w:id="1006709097">
          <w:marLeft w:val="0"/>
          <w:marRight w:val="0"/>
          <w:marTop w:val="92"/>
          <w:marBottom w:val="0"/>
          <w:divBdr>
            <w:top w:val="single" w:sz="4" w:space="0" w:color="D5DDC6"/>
            <w:left w:val="single" w:sz="4" w:space="3" w:color="D5DDC6"/>
            <w:bottom w:val="single" w:sz="4" w:space="0" w:color="D5DDC6"/>
            <w:right w:val="single" w:sz="4" w:space="0" w:color="D5DDC6"/>
          </w:divBdr>
        </w:div>
        <w:div w:id="482087174">
          <w:marLeft w:val="0"/>
          <w:marRight w:val="0"/>
          <w:marTop w:val="0"/>
          <w:marBottom w:val="92"/>
          <w:divBdr>
            <w:top w:val="single" w:sz="4" w:space="0" w:color="auto"/>
            <w:left w:val="single" w:sz="18" w:space="0" w:color="auto"/>
            <w:bottom w:val="single" w:sz="4" w:space="0" w:color="auto"/>
            <w:right w:val="single" w:sz="4" w:space="0" w:color="auto"/>
          </w:divBdr>
        </w:div>
        <w:div w:id="597300276">
          <w:marLeft w:val="0"/>
          <w:marRight w:val="0"/>
          <w:marTop w:val="92"/>
          <w:marBottom w:val="0"/>
          <w:divBdr>
            <w:top w:val="single" w:sz="4" w:space="0" w:color="D5DDC6"/>
            <w:left w:val="single" w:sz="4" w:space="3" w:color="D5DDC6"/>
            <w:bottom w:val="single" w:sz="4" w:space="0" w:color="D5DDC6"/>
            <w:right w:val="single" w:sz="4" w:space="0" w:color="D5DDC6"/>
          </w:divBdr>
        </w:div>
        <w:div w:id="883564004">
          <w:marLeft w:val="0"/>
          <w:marRight w:val="0"/>
          <w:marTop w:val="0"/>
          <w:marBottom w:val="92"/>
          <w:divBdr>
            <w:top w:val="single" w:sz="4" w:space="0" w:color="auto"/>
            <w:left w:val="single" w:sz="18" w:space="0" w:color="auto"/>
            <w:bottom w:val="single" w:sz="4" w:space="0" w:color="auto"/>
            <w:right w:val="single" w:sz="4" w:space="0" w:color="auto"/>
          </w:divBdr>
        </w:div>
        <w:div w:id="859851726">
          <w:marLeft w:val="0"/>
          <w:marRight w:val="0"/>
          <w:marTop w:val="92"/>
          <w:marBottom w:val="0"/>
          <w:divBdr>
            <w:top w:val="single" w:sz="4" w:space="0" w:color="D5DDC6"/>
            <w:left w:val="single" w:sz="4" w:space="3" w:color="D5DDC6"/>
            <w:bottom w:val="single" w:sz="4" w:space="0" w:color="D5DDC6"/>
            <w:right w:val="single" w:sz="4" w:space="0" w:color="D5DDC6"/>
          </w:divBdr>
        </w:div>
        <w:div w:id="1007756268">
          <w:marLeft w:val="0"/>
          <w:marRight w:val="0"/>
          <w:marTop w:val="0"/>
          <w:marBottom w:val="92"/>
          <w:divBdr>
            <w:top w:val="single" w:sz="4" w:space="0" w:color="auto"/>
            <w:left w:val="single" w:sz="18" w:space="0" w:color="auto"/>
            <w:bottom w:val="single" w:sz="4" w:space="0" w:color="auto"/>
            <w:right w:val="single" w:sz="4" w:space="0" w:color="auto"/>
          </w:divBdr>
        </w:div>
        <w:div w:id="402801474">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208613480">
      <w:bodyDiv w:val="1"/>
      <w:marLeft w:val="0"/>
      <w:marRight w:val="0"/>
      <w:marTop w:val="0"/>
      <w:marBottom w:val="0"/>
      <w:divBdr>
        <w:top w:val="none" w:sz="0" w:space="0" w:color="auto"/>
        <w:left w:val="none" w:sz="0" w:space="0" w:color="auto"/>
        <w:bottom w:val="none" w:sz="0" w:space="0" w:color="auto"/>
        <w:right w:val="none" w:sz="0" w:space="0" w:color="auto"/>
      </w:divBdr>
      <w:divsChild>
        <w:div w:id="1290937973">
          <w:marLeft w:val="0"/>
          <w:marRight w:val="0"/>
          <w:marTop w:val="100"/>
          <w:marBottom w:val="100"/>
          <w:divBdr>
            <w:top w:val="none" w:sz="0" w:space="0" w:color="auto"/>
            <w:left w:val="none" w:sz="0" w:space="0" w:color="auto"/>
            <w:bottom w:val="none" w:sz="0" w:space="0" w:color="auto"/>
            <w:right w:val="none" w:sz="0" w:space="0" w:color="auto"/>
          </w:divBdr>
          <w:divsChild>
            <w:div w:id="1928341749">
              <w:marLeft w:val="0"/>
              <w:marRight w:val="0"/>
              <w:marTop w:val="100"/>
              <w:marBottom w:val="100"/>
              <w:divBdr>
                <w:top w:val="none" w:sz="0" w:space="0" w:color="auto"/>
                <w:left w:val="none" w:sz="0" w:space="0" w:color="auto"/>
                <w:bottom w:val="none" w:sz="0" w:space="0" w:color="auto"/>
                <w:right w:val="none" w:sz="0" w:space="0" w:color="auto"/>
              </w:divBdr>
              <w:divsChild>
                <w:div w:id="1973248904">
                  <w:marLeft w:val="0"/>
                  <w:marRight w:val="0"/>
                  <w:marTop w:val="0"/>
                  <w:marBottom w:val="0"/>
                  <w:divBdr>
                    <w:top w:val="none" w:sz="0" w:space="0" w:color="auto"/>
                    <w:left w:val="none" w:sz="0" w:space="0" w:color="auto"/>
                    <w:bottom w:val="none" w:sz="0" w:space="0" w:color="auto"/>
                    <w:right w:val="none" w:sz="0" w:space="0" w:color="auto"/>
                  </w:divBdr>
                  <w:divsChild>
                    <w:div w:id="154101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791882">
          <w:marLeft w:val="0"/>
          <w:marRight w:val="0"/>
          <w:marTop w:val="0"/>
          <w:marBottom w:val="80"/>
          <w:divBdr>
            <w:top w:val="single" w:sz="4" w:space="0" w:color="auto"/>
            <w:left w:val="single" w:sz="18" w:space="0" w:color="auto"/>
            <w:bottom w:val="single" w:sz="4" w:space="0" w:color="auto"/>
            <w:right w:val="single" w:sz="4" w:space="0" w:color="auto"/>
          </w:divBdr>
        </w:div>
        <w:div w:id="1940603856">
          <w:marLeft w:val="0"/>
          <w:marRight w:val="0"/>
          <w:marTop w:val="0"/>
          <w:marBottom w:val="80"/>
          <w:divBdr>
            <w:top w:val="single" w:sz="4" w:space="0" w:color="auto"/>
            <w:left w:val="single" w:sz="18" w:space="0" w:color="auto"/>
            <w:bottom w:val="single" w:sz="4" w:space="0" w:color="auto"/>
            <w:right w:val="single" w:sz="4" w:space="0" w:color="auto"/>
          </w:divBdr>
        </w:div>
        <w:div w:id="1869756805">
          <w:marLeft w:val="0"/>
          <w:marRight w:val="0"/>
          <w:marTop w:val="0"/>
          <w:marBottom w:val="80"/>
          <w:divBdr>
            <w:top w:val="single" w:sz="4" w:space="0" w:color="auto"/>
            <w:left w:val="single" w:sz="18" w:space="0" w:color="auto"/>
            <w:bottom w:val="single" w:sz="4" w:space="0" w:color="auto"/>
            <w:right w:val="single" w:sz="4" w:space="0" w:color="auto"/>
          </w:divBdr>
        </w:div>
        <w:div w:id="952514704">
          <w:marLeft w:val="0"/>
          <w:marRight w:val="0"/>
          <w:marTop w:val="80"/>
          <w:marBottom w:val="0"/>
          <w:divBdr>
            <w:top w:val="single" w:sz="4" w:space="0" w:color="D5DDC6"/>
            <w:left w:val="single" w:sz="4" w:space="3" w:color="D5DDC6"/>
            <w:bottom w:val="single" w:sz="4" w:space="0" w:color="D5DDC6"/>
            <w:right w:val="single" w:sz="4" w:space="0" w:color="D5DDC6"/>
          </w:divBdr>
        </w:div>
        <w:div w:id="1564490159">
          <w:marLeft w:val="0"/>
          <w:marRight w:val="0"/>
          <w:marTop w:val="0"/>
          <w:marBottom w:val="80"/>
          <w:divBdr>
            <w:top w:val="single" w:sz="4" w:space="0" w:color="auto"/>
            <w:left w:val="single" w:sz="18" w:space="0" w:color="auto"/>
            <w:bottom w:val="single" w:sz="4" w:space="0" w:color="auto"/>
            <w:right w:val="single" w:sz="4" w:space="0" w:color="auto"/>
          </w:divBdr>
        </w:div>
        <w:div w:id="52313568">
          <w:marLeft w:val="0"/>
          <w:marRight w:val="0"/>
          <w:marTop w:val="0"/>
          <w:marBottom w:val="80"/>
          <w:divBdr>
            <w:top w:val="single" w:sz="4" w:space="0" w:color="auto"/>
            <w:left w:val="single" w:sz="18" w:space="0" w:color="auto"/>
            <w:bottom w:val="single" w:sz="4" w:space="0" w:color="auto"/>
            <w:right w:val="single" w:sz="4" w:space="0" w:color="auto"/>
          </w:divBdr>
        </w:div>
        <w:div w:id="1659577671">
          <w:marLeft w:val="0"/>
          <w:marRight w:val="0"/>
          <w:marTop w:val="80"/>
          <w:marBottom w:val="0"/>
          <w:divBdr>
            <w:top w:val="single" w:sz="4" w:space="0" w:color="D5DDC6"/>
            <w:left w:val="single" w:sz="4" w:space="3" w:color="D5DDC6"/>
            <w:bottom w:val="single" w:sz="4" w:space="0" w:color="D5DDC6"/>
            <w:right w:val="single" w:sz="4" w:space="0" w:color="D5DDC6"/>
          </w:divBdr>
        </w:div>
        <w:div w:id="1728991371">
          <w:marLeft w:val="0"/>
          <w:marRight w:val="0"/>
          <w:marTop w:val="0"/>
          <w:marBottom w:val="80"/>
          <w:divBdr>
            <w:top w:val="single" w:sz="4" w:space="0" w:color="auto"/>
            <w:left w:val="single" w:sz="18" w:space="0" w:color="auto"/>
            <w:bottom w:val="single" w:sz="4" w:space="0" w:color="auto"/>
            <w:right w:val="single" w:sz="4" w:space="0" w:color="auto"/>
          </w:divBdr>
        </w:div>
        <w:div w:id="196505738">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211816293">
      <w:bodyDiv w:val="1"/>
      <w:marLeft w:val="0"/>
      <w:marRight w:val="0"/>
      <w:marTop w:val="0"/>
      <w:marBottom w:val="0"/>
      <w:divBdr>
        <w:top w:val="none" w:sz="0" w:space="0" w:color="auto"/>
        <w:left w:val="none" w:sz="0" w:space="0" w:color="auto"/>
        <w:bottom w:val="none" w:sz="0" w:space="0" w:color="auto"/>
        <w:right w:val="none" w:sz="0" w:space="0" w:color="auto"/>
      </w:divBdr>
    </w:div>
    <w:div w:id="214582043">
      <w:bodyDiv w:val="1"/>
      <w:marLeft w:val="0"/>
      <w:marRight w:val="0"/>
      <w:marTop w:val="0"/>
      <w:marBottom w:val="0"/>
      <w:divBdr>
        <w:top w:val="none" w:sz="0" w:space="0" w:color="auto"/>
        <w:left w:val="none" w:sz="0" w:space="0" w:color="auto"/>
        <w:bottom w:val="none" w:sz="0" w:space="0" w:color="auto"/>
        <w:right w:val="none" w:sz="0" w:space="0" w:color="auto"/>
      </w:divBdr>
      <w:divsChild>
        <w:div w:id="759063510">
          <w:marLeft w:val="0"/>
          <w:marRight w:val="0"/>
          <w:marTop w:val="100"/>
          <w:marBottom w:val="100"/>
          <w:divBdr>
            <w:top w:val="none" w:sz="0" w:space="0" w:color="auto"/>
            <w:left w:val="none" w:sz="0" w:space="0" w:color="auto"/>
            <w:bottom w:val="none" w:sz="0" w:space="0" w:color="auto"/>
            <w:right w:val="none" w:sz="0" w:space="0" w:color="auto"/>
          </w:divBdr>
          <w:divsChild>
            <w:div w:id="149564707">
              <w:marLeft w:val="0"/>
              <w:marRight w:val="0"/>
              <w:marTop w:val="100"/>
              <w:marBottom w:val="100"/>
              <w:divBdr>
                <w:top w:val="none" w:sz="0" w:space="0" w:color="auto"/>
                <w:left w:val="none" w:sz="0" w:space="0" w:color="auto"/>
                <w:bottom w:val="none" w:sz="0" w:space="0" w:color="auto"/>
                <w:right w:val="none" w:sz="0" w:space="0" w:color="auto"/>
              </w:divBdr>
              <w:divsChild>
                <w:div w:id="157965772">
                  <w:marLeft w:val="0"/>
                  <w:marRight w:val="0"/>
                  <w:marTop w:val="0"/>
                  <w:marBottom w:val="0"/>
                  <w:divBdr>
                    <w:top w:val="none" w:sz="0" w:space="0" w:color="auto"/>
                    <w:left w:val="none" w:sz="0" w:space="0" w:color="auto"/>
                    <w:bottom w:val="none" w:sz="0" w:space="0" w:color="auto"/>
                    <w:right w:val="none" w:sz="0" w:space="0" w:color="auto"/>
                  </w:divBdr>
                  <w:divsChild>
                    <w:div w:id="79915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985264">
          <w:marLeft w:val="0"/>
          <w:marRight w:val="0"/>
          <w:marTop w:val="0"/>
          <w:marBottom w:val="80"/>
          <w:divBdr>
            <w:top w:val="single" w:sz="4" w:space="0" w:color="auto"/>
            <w:left w:val="single" w:sz="18" w:space="0" w:color="auto"/>
            <w:bottom w:val="single" w:sz="4" w:space="0" w:color="auto"/>
            <w:right w:val="single" w:sz="4" w:space="0" w:color="auto"/>
          </w:divBdr>
        </w:div>
        <w:div w:id="498691684">
          <w:marLeft w:val="0"/>
          <w:marRight w:val="0"/>
          <w:marTop w:val="0"/>
          <w:marBottom w:val="80"/>
          <w:divBdr>
            <w:top w:val="single" w:sz="4" w:space="0" w:color="auto"/>
            <w:left w:val="single" w:sz="18" w:space="0" w:color="auto"/>
            <w:bottom w:val="single" w:sz="4" w:space="0" w:color="auto"/>
            <w:right w:val="single" w:sz="4" w:space="0" w:color="auto"/>
          </w:divBdr>
        </w:div>
      </w:divsChild>
    </w:div>
    <w:div w:id="233779720">
      <w:bodyDiv w:val="1"/>
      <w:marLeft w:val="0"/>
      <w:marRight w:val="0"/>
      <w:marTop w:val="0"/>
      <w:marBottom w:val="0"/>
      <w:divBdr>
        <w:top w:val="none" w:sz="0" w:space="0" w:color="auto"/>
        <w:left w:val="none" w:sz="0" w:space="0" w:color="auto"/>
        <w:bottom w:val="none" w:sz="0" w:space="0" w:color="auto"/>
        <w:right w:val="none" w:sz="0" w:space="0" w:color="auto"/>
      </w:divBdr>
      <w:divsChild>
        <w:div w:id="349452651">
          <w:marLeft w:val="0"/>
          <w:marRight w:val="0"/>
          <w:marTop w:val="0"/>
          <w:marBottom w:val="80"/>
          <w:divBdr>
            <w:top w:val="single" w:sz="4" w:space="0" w:color="auto"/>
            <w:left w:val="single" w:sz="18" w:space="0" w:color="auto"/>
            <w:bottom w:val="single" w:sz="4" w:space="0" w:color="auto"/>
            <w:right w:val="single" w:sz="4" w:space="0" w:color="auto"/>
          </w:divBdr>
        </w:div>
        <w:div w:id="792290625">
          <w:marLeft w:val="0"/>
          <w:marRight w:val="0"/>
          <w:marTop w:val="0"/>
          <w:marBottom w:val="80"/>
          <w:divBdr>
            <w:top w:val="single" w:sz="4" w:space="0" w:color="auto"/>
            <w:left w:val="single" w:sz="18" w:space="0" w:color="auto"/>
            <w:bottom w:val="single" w:sz="4" w:space="0" w:color="auto"/>
            <w:right w:val="single" w:sz="4" w:space="0" w:color="auto"/>
          </w:divBdr>
        </w:div>
        <w:div w:id="1981574569">
          <w:marLeft w:val="0"/>
          <w:marRight w:val="0"/>
          <w:marTop w:val="0"/>
          <w:marBottom w:val="80"/>
          <w:divBdr>
            <w:top w:val="single" w:sz="4" w:space="0" w:color="auto"/>
            <w:left w:val="single" w:sz="18" w:space="0" w:color="auto"/>
            <w:bottom w:val="single" w:sz="4" w:space="0" w:color="auto"/>
            <w:right w:val="single" w:sz="4" w:space="0" w:color="auto"/>
          </w:divBdr>
        </w:div>
      </w:divsChild>
    </w:div>
    <w:div w:id="246816561">
      <w:bodyDiv w:val="1"/>
      <w:marLeft w:val="0"/>
      <w:marRight w:val="0"/>
      <w:marTop w:val="0"/>
      <w:marBottom w:val="0"/>
      <w:divBdr>
        <w:top w:val="none" w:sz="0" w:space="0" w:color="auto"/>
        <w:left w:val="none" w:sz="0" w:space="0" w:color="auto"/>
        <w:bottom w:val="none" w:sz="0" w:space="0" w:color="auto"/>
        <w:right w:val="none" w:sz="0" w:space="0" w:color="auto"/>
      </w:divBdr>
      <w:divsChild>
        <w:div w:id="496074121">
          <w:marLeft w:val="0"/>
          <w:marRight w:val="0"/>
          <w:marTop w:val="0"/>
          <w:marBottom w:val="80"/>
          <w:divBdr>
            <w:top w:val="single" w:sz="4" w:space="0" w:color="auto"/>
            <w:left w:val="single" w:sz="18" w:space="0" w:color="auto"/>
            <w:bottom w:val="single" w:sz="4" w:space="0" w:color="auto"/>
            <w:right w:val="single" w:sz="4" w:space="0" w:color="auto"/>
          </w:divBdr>
        </w:div>
        <w:div w:id="1377044084">
          <w:marLeft w:val="0"/>
          <w:marRight w:val="0"/>
          <w:marTop w:val="0"/>
          <w:marBottom w:val="80"/>
          <w:divBdr>
            <w:top w:val="single" w:sz="4" w:space="0" w:color="auto"/>
            <w:left w:val="single" w:sz="18" w:space="0" w:color="auto"/>
            <w:bottom w:val="single" w:sz="4" w:space="0" w:color="auto"/>
            <w:right w:val="single" w:sz="4" w:space="0" w:color="auto"/>
          </w:divBdr>
        </w:div>
        <w:div w:id="556625163">
          <w:marLeft w:val="0"/>
          <w:marRight w:val="0"/>
          <w:marTop w:val="80"/>
          <w:marBottom w:val="0"/>
          <w:divBdr>
            <w:top w:val="single" w:sz="4" w:space="0" w:color="D5DDC6"/>
            <w:left w:val="single" w:sz="4" w:space="3" w:color="D5DDC6"/>
            <w:bottom w:val="single" w:sz="4" w:space="0" w:color="D5DDC6"/>
            <w:right w:val="single" w:sz="4" w:space="0" w:color="D5DDC6"/>
          </w:divBdr>
        </w:div>
        <w:div w:id="811869261">
          <w:marLeft w:val="0"/>
          <w:marRight w:val="0"/>
          <w:marTop w:val="0"/>
          <w:marBottom w:val="80"/>
          <w:divBdr>
            <w:top w:val="single" w:sz="4" w:space="0" w:color="auto"/>
            <w:left w:val="single" w:sz="18" w:space="0" w:color="auto"/>
            <w:bottom w:val="single" w:sz="4" w:space="0" w:color="auto"/>
            <w:right w:val="single" w:sz="4" w:space="0" w:color="auto"/>
          </w:divBdr>
        </w:div>
        <w:div w:id="587928367">
          <w:marLeft w:val="0"/>
          <w:marRight w:val="0"/>
          <w:marTop w:val="80"/>
          <w:marBottom w:val="0"/>
          <w:divBdr>
            <w:top w:val="single" w:sz="4" w:space="0" w:color="D5DDC6"/>
            <w:left w:val="single" w:sz="4" w:space="3" w:color="D5DDC6"/>
            <w:bottom w:val="single" w:sz="4" w:space="0" w:color="D5DDC6"/>
            <w:right w:val="single" w:sz="4" w:space="0" w:color="D5DDC6"/>
          </w:divBdr>
        </w:div>
        <w:div w:id="1703897747">
          <w:marLeft w:val="0"/>
          <w:marRight w:val="0"/>
          <w:marTop w:val="0"/>
          <w:marBottom w:val="80"/>
          <w:divBdr>
            <w:top w:val="single" w:sz="4" w:space="0" w:color="auto"/>
            <w:left w:val="single" w:sz="18" w:space="0" w:color="auto"/>
            <w:bottom w:val="single" w:sz="4" w:space="0" w:color="auto"/>
            <w:right w:val="single" w:sz="4" w:space="0" w:color="auto"/>
          </w:divBdr>
        </w:div>
        <w:div w:id="758911516">
          <w:marLeft w:val="0"/>
          <w:marRight w:val="0"/>
          <w:marTop w:val="80"/>
          <w:marBottom w:val="0"/>
          <w:divBdr>
            <w:top w:val="single" w:sz="4" w:space="0" w:color="D5DDC6"/>
            <w:left w:val="single" w:sz="4" w:space="3" w:color="D5DDC6"/>
            <w:bottom w:val="single" w:sz="4" w:space="0" w:color="D5DDC6"/>
            <w:right w:val="single" w:sz="4" w:space="0" w:color="D5DDC6"/>
          </w:divBdr>
        </w:div>
        <w:div w:id="588082534">
          <w:marLeft w:val="0"/>
          <w:marRight w:val="0"/>
          <w:marTop w:val="0"/>
          <w:marBottom w:val="80"/>
          <w:divBdr>
            <w:top w:val="single" w:sz="4" w:space="0" w:color="auto"/>
            <w:left w:val="single" w:sz="18" w:space="0" w:color="auto"/>
            <w:bottom w:val="single" w:sz="4" w:space="0" w:color="auto"/>
            <w:right w:val="single" w:sz="4" w:space="0" w:color="auto"/>
          </w:divBdr>
        </w:div>
        <w:div w:id="2015187706">
          <w:marLeft w:val="0"/>
          <w:marRight w:val="0"/>
          <w:marTop w:val="80"/>
          <w:marBottom w:val="0"/>
          <w:divBdr>
            <w:top w:val="single" w:sz="4" w:space="0" w:color="D5DDC6"/>
            <w:left w:val="single" w:sz="4" w:space="3" w:color="D5DDC6"/>
            <w:bottom w:val="single" w:sz="4" w:space="0" w:color="D5DDC6"/>
            <w:right w:val="single" w:sz="4" w:space="0" w:color="D5DDC6"/>
          </w:divBdr>
        </w:div>
        <w:div w:id="28267676">
          <w:marLeft w:val="0"/>
          <w:marRight w:val="0"/>
          <w:marTop w:val="0"/>
          <w:marBottom w:val="80"/>
          <w:divBdr>
            <w:top w:val="single" w:sz="4" w:space="0" w:color="auto"/>
            <w:left w:val="single" w:sz="18" w:space="0" w:color="auto"/>
            <w:bottom w:val="single" w:sz="4" w:space="0" w:color="auto"/>
            <w:right w:val="single" w:sz="4" w:space="0" w:color="auto"/>
          </w:divBdr>
        </w:div>
        <w:div w:id="1463420521">
          <w:marLeft w:val="0"/>
          <w:marRight w:val="0"/>
          <w:marTop w:val="0"/>
          <w:marBottom w:val="80"/>
          <w:divBdr>
            <w:top w:val="single" w:sz="4" w:space="0" w:color="auto"/>
            <w:left w:val="single" w:sz="18" w:space="0" w:color="auto"/>
            <w:bottom w:val="single" w:sz="4" w:space="0" w:color="auto"/>
            <w:right w:val="single" w:sz="4" w:space="0" w:color="auto"/>
          </w:divBdr>
        </w:div>
        <w:div w:id="61875089">
          <w:marLeft w:val="0"/>
          <w:marRight w:val="0"/>
          <w:marTop w:val="80"/>
          <w:marBottom w:val="0"/>
          <w:divBdr>
            <w:top w:val="single" w:sz="4" w:space="0" w:color="D5DDC6"/>
            <w:left w:val="single" w:sz="4" w:space="3" w:color="D5DDC6"/>
            <w:bottom w:val="single" w:sz="4" w:space="0" w:color="D5DDC6"/>
            <w:right w:val="single" w:sz="4" w:space="0" w:color="D5DDC6"/>
          </w:divBdr>
        </w:div>
        <w:div w:id="1752198027">
          <w:marLeft w:val="0"/>
          <w:marRight w:val="0"/>
          <w:marTop w:val="0"/>
          <w:marBottom w:val="80"/>
          <w:divBdr>
            <w:top w:val="single" w:sz="4" w:space="0" w:color="auto"/>
            <w:left w:val="single" w:sz="18" w:space="0" w:color="auto"/>
            <w:bottom w:val="single" w:sz="4" w:space="0" w:color="auto"/>
            <w:right w:val="single" w:sz="4" w:space="0" w:color="auto"/>
          </w:divBdr>
        </w:div>
        <w:div w:id="1321041919">
          <w:marLeft w:val="0"/>
          <w:marRight w:val="0"/>
          <w:marTop w:val="80"/>
          <w:marBottom w:val="0"/>
          <w:divBdr>
            <w:top w:val="single" w:sz="4" w:space="0" w:color="D5DDC6"/>
            <w:left w:val="single" w:sz="4" w:space="3" w:color="D5DDC6"/>
            <w:bottom w:val="single" w:sz="4" w:space="0" w:color="D5DDC6"/>
            <w:right w:val="single" w:sz="4" w:space="0" w:color="D5DDC6"/>
          </w:divBdr>
        </w:div>
        <w:div w:id="179662220">
          <w:marLeft w:val="0"/>
          <w:marRight w:val="0"/>
          <w:marTop w:val="0"/>
          <w:marBottom w:val="80"/>
          <w:divBdr>
            <w:top w:val="single" w:sz="4" w:space="0" w:color="auto"/>
            <w:left w:val="single" w:sz="18" w:space="0" w:color="auto"/>
            <w:bottom w:val="single" w:sz="4" w:space="0" w:color="auto"/>
            <w:right w:val="single" w:sz="4" w:space="0" w:color="auto"/>
          </w:divBdr>
        </w:div>
        <w:div w:id="953824085">
          <w:marLeft w:val="0"/>
          <w:marRight w:val="0"/>
          <w:marTop w:val="80"/>
          <w:marBottom w:val="0"/>
          <w:divBdr>
            <w:top w:val="single" w:sz="4" w:space="0" w:color="D5DDC6"/>
            <w:left w:val="single" w:sz="4" w:space="3" w:color="D5DDC6"/>
            <w:bottom w:val="single" w:sz="4" w:space="0" w:color="D5DDC6"/>
            <w:right w:val="single" w:sz="4" w:space="0" w:color="D5DDC6"/>
          </w:divBdr>
        </w:div>
        <w:div w:id="1559121381">
          <w:marLeft w:val="0"/>
          <w:marRight w:val="0"/>
          <w:marTop w:val="0"/>
          <w:marBottom w:val="80"/>
          <w:divBdr>
            <w:top w:val="single" w:sz="4" w:space="0" w:color="auto"/>
            <w:left w:val="single" w:sz="18" w:space="0" w:color="auto"/>
            <w:bottom w:val="single" w:sz="4" w:space="0" w:color="auto"/>
            <w:right w:val="single" w:sz="4" w:space="0" w:color="auto"/>
          </w:divBdr>
        </w:div>
        <w:div w:id="1481577583">
          <w:marLeft w:val="0"/>
          <w:marRight w:val="0"/>
          <w:marTop w:val="80"/>
          <w:marBottom w:val="0"/>
          <w:divBdr>
            <w:top w:val="single" w:sz="4" w:space="0" w:color="D5DDC6"/>
            <w:left w:val="single" w:sz="4" w:space="3" w:color="D5DDC6"/>
            <w:bottom w:val="single" w:sz="4" w:space="0" w:color="D5DDC6"/>
            <w:right w:val="single" w:sz="4" w:space="0" w:color="D5DDC6"/>
          </w:divBdr>
        </w:div>
        <w:div w:id="142544960">
          <w:marLeft w:val="0"/>
          <w:marRight w:val="0"/>
          <w:marTop w:val="0"/>
          <w:marBottom w:val="80"/>
          <w:divBdr>
            <w:top w:val="single" w:sz="4" w:space="0" w:color="auto"/>
            <w:left w:val="single" w:sz="18" w:space="0" w:color="auto"/>
            <w:bottom w:val="single" w:sz="4" w:space="0" w:color="auto"/>
            <w:right w:val="single" w:sz="4" w:space="0" w:color="auto"/>
          </w:divBdr>
        </w:div>
        <w:div w:id="1883975661">
          <w:marLeft w:val="0"/>
          <w:marRight w:val="0"/>
          <w:marTop w:val="80"/>
          <w:marBottom w:val="0"/>
          <w:divBdr>
            <w:top w:val="single" w:sz="4" w:space="0" w:color="D5DDC6"/>
            <w:left w:val="single" w:sz="4" w:space="3" w:color="D5DDC6"/>
            <w:bottom w:val="single" w:sz="4" w:space="0" w:color="D5DDC6"/>
            <w:right w:val="single" w:sz="4" w:space="0" w:color="D5DDC6"/>
          </w:divBdr>
        </w:div>
        <w:div w:id="1219393200">
          <w:marLeft w:val="0"/>
          <w:marRight w:val="0"/>
          <w:marTop w:val="0"/>
          <w:marBottom w:val="80"/>
          <w:divBdr>
            <w:top w:val="single" w:sz="4" w:space="0" w:color="auto"/>
            <w:left w:val="single" w:sz="18" w:space="0" w:color="auto"/>
            <w:bottom w:val="single" w:sz="4" w:space="0" w:color="auto"/>
            <w:right w:val="single" w:sz="4" w:space="0" w:color="auto"/>
          </w:divBdr>
        </w:div>
        <w:div w:id="1875922266">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252326111">
      <w:bodyDiv w:val="1"/>
      <w:marLeft w:val="0"/>
      <w:marRight w:val="0"/>
      <w:marTop w:val="0"/>
      <w:marBottom w:val="0"/>
      <w:divBdr>
        <w:top w:val="none" w:sz="0" w:space="0" w:color="auto"/>
        <w:left w:val="none" w:sz="0" w:space="0" w:color="auto"/>
        <w:bottom w:val="none" w:sz="0" w:space="0" w:color="auto"/>
        <w:right w:val="none" w:sz="0" w:space="0" w:color="auto"/>
      </w:divBdr>
      <w:divsChild>
        <w:div w:id="1281299279">
          <w:marLeft w:val="0"/>
          <w:marRight w:val="0"/>
          <w:marTop w:val="0"/>
          <w:marBottom w:val="92"/>
          <w:divBdr>
            <w:top w:val="single" w:sz="4" w:space="0" w:color="auto"/>
            <w:left w:val="single" w:sz="18" w:space="0" w:color="auto"/>
            <w:bottom w:val="single" w:sz="4" w:space="0" w:color="auto"/>
            <w:right w:val="single" w:sz="4" w:space="0" w:color="auto"/>
          </w:divBdr>
        </w:div>
        <w:div w:id="1404450115">
          <w:marLeft w:val="0"/>
          <w:marRight w:val="0"/>
          <w:marTop w:val="92"/>
          <w:marBottom w:val="0"/>
          <w:divBdr>
            <w:top w:val="single" w:sz="4" w:space="0" w:color="D5DDC6"/>
            <w:left w:val="single" w:sz="4" w:space="3" w:color="D5DDC6"/>
            <w:bottom w:val="single" w:sz="4" w:space="0" w:color="D5DDC6"/>
            <w:right w:val="single" w:sz="4" w:space="0" w:color="D5DDC6"/>
          </w:divBdr>
        </w:div>
        <w:div w:id="2119905657">
          <w:marLeft w:val="0"/>
          <w:marRight w:val="0"/>
          <w:marTop w:val="0"/>
          <w:marBottom w:val="92"/>
          <w:divBdr>
            <w:top w:val="single" w:sz="4" w:space="0" w:color="auto"/>
            <w:left w:val="single" w:sz="18" w:space="0" w:color="auto"/>
            <w:bottom w:val="single" w:sz="4" w:space="0" w:color="auto"/>
            <w:right w:val="single" w:sz="4" w:space="0" w:color="auto"/>
          </w:divBdr>
        </w:div>
        <w:div w:id="1932470235">
          <w:marLeft w:val="0"/>
          <w:marRight w:val="0"/>
          <w:marTop w:val="92"/>
          <w:marBottom w:val="0"/>
          <w:divBdr>
            <w:top w:val="single" w:sz="4" w:space="0" w:color="D5DDC6"/>
            <w:left w:val="single" w:sz="4" w:space="3" w:color="D5DDC6"/>
            <w:bottom w:val="single" w:sz="4" w:space="0" w:color="D5DDC6"/>
            <w:right w:val="single" w:sz="4" w:space="0" w:color="D5DDC6"/>
          </w:divBdr>
        </w:div>
        <w:div w:id="680468413">
          <w:marLeft w:val="0"/>
          <w:marRight w:val="0"/>
          <w:marTop w:val="0"/>
          <w:marBottom w:val="92"/>
          <w:divBdr>
            <w:top w:val="single" w:sz="4" w:space="0" w:color="auto"/>
            <w:left w:val="single" w:sz="18" w:space="0" w:color="auto"/>
            <w:bottom w:val="single" w:sz="4" w:space="0" w:color="auto"/>
            <w:right w:val="single" w:sz="4" w:space="0" w:color="auto"/>
          </w:divBdr>
        </w:div>
        <w:div w:id="518197506">
          <w:marLeft w:val="0"/>
          <w:marRight w:val="0"/>
          <w:marTop w:val="0"/>
          <w:marBottom w:val="92"/>
          <w:divBdr>
            <w:top w:val="single" w:sz="4" w:space="0" w:color="auto"/>
            <w:left w:val="single" w:sz="18" w:space="0" w:color="auto"/>
            <w:bottom w:val="single" w:sz="4" w:space="0" w:color="auto"/>
            <w:right w:val="single" w:sz="4" w:space="0" w:color="auto"/>
          </w:divBdr>
        </w:div>
        <w:div w:id="1679306173">
          <w:marLeft w:val="0"/>
          <w:marRight w:val="0"/>
          <w:marTop w:val="0"/>
          <w:marBottom w:val="92"/>
          <w:divBdr>
            <w:top w:val="single" w:sz="4" w:space="0" w:color="auto"/>
            <w:left w:val="single" w:sz="18" w:space="0" w:color="auto"/>
            <w:bottom w:val="single" w:sz="4" w:space="0" w:color="auto"/>
            <w:right w:val="single" w:sz="4" w:space="0" w:color="auto"/>
          </w:divBdr>
        </w:div>
        <w:div w:id="1112286278">
          <w:marLeft w:val="0"/>
          <w:marRight w:val="0"/>
          <w:marTop w:val="92"/>
          <w:marBottom w:val="0"/>
          <w:divBdr>
            <w:top w:val="single" w:sz="4" w:space="0" w:color="D5DDC6"/>
            <w:left w:val="single" w:sz="4" w:space="3" w:color="D5DDC6"/>
            <w:bottom w:val="single" w:sz="4" w:space="0" w:color="D5DDC6"/>
            <w:right w:val="single" w:sz="4" w:space="0" w:color="D5DDC6"/>
          </w:divBdr>
        </w:div>
        <w:div w:id="1824082509">
          <w:marLeft w:val="0"/>
          <w:marRight w:val="0"/>
          <w:marTop w:val="0"/>
          <w:marBottom w:val="92"/>
          <w:divBdr>
            <w:top w:val="single" w:sz="4" w:space="0" w:color="auto"/>
            <w:left w:val="single" w:sz="18" w:space="0" w:color="auto"/>
            <w:bottom w:val="single" w:sz="4" w:space="0" w:color="auto"/>
            <w:right w:val="single" w:sz="4" w:space="0" w:color="auto"/>
          </w:divBdr>
        </w:div>
        <w:div w:id="2007903224">
          <w:marLeft w:val="0"/>
          <w:marRight w:val="0"/>
          <w:marTop w:val="92"/>
          <w:marBottom w:val="0"/>
          <w:divBdr>
            <w:top w:val="single" w:sz="4" w:space="0" w:color="D5DDC6"/>
            <w:left w:val="single" w:sz="4" w:space="3" w:color="D5DDC6"/>
            <w:bottom w:val="single" w:sz="4" w:space="0" w:color="D5DDC6"/>
            <w:right w:val="single" w:sz="4" w:space="0" w:color="D5DDC6"/>
          </w:divBdr>
        </w:div>
        <w:div w:id="1052197614">
          <w:marLeft w:val="0"/>
          <w:marRight w:val="0"/>
          <w:marTop w:val="0"/>
          <w:marBottom w:val="92"/>
          <w:divBdr>
            <w:top w:val="single" w:sz="4" w:space="0" w:color="auto"/>
            <w:left w:val="single" w:sz="18" w:space="0" w:color="auto"/>
            <w:bottom w:val="single" w:sz="4" w:space="0" w:color="auto"/>
            <w:right w:val="single" w:sz="4" w:space="0" w:color="auto"/>
          </w:divBdr>
        </w:div>
        <w:div w:id="1204710292">
          <w:marLeft w:val="0"/>
          <w:marRight w:val="0"/>
          <w:marTop w:val="92"/>
          <w:marBottom w:val="0"/>
          <w:divBdr>
            <w:top w:val="single" w:sz="4" w:space="0" w:color="D5DDC6"/>
            <w:left w:val="single" w:sz="4" w:space="3" w:color="D5DDC6"/>
            <w:bottom w:val="single" w:sz="4" w:space="0" w:color="D5DDC6"/>
            <w:right w:val="single" w:sz="4" w:space="0" w:color="D5DDC6"/>
          </w:divBdr>
        </w:div>
        <w:div w:id="232350742">
          <w:marLeft w:val="0"/>
          <w:marRight w:val="0"/>
          <w:marTop w:val="0"/>
          <w:marBottom w:val="92"/>
          <w:divBdr>
            <w:top w:val="single" w:sz="4" w:space="0" w:color="auto"/>
            <w:left w:val="single" w:sz="18" w:space="0" w:color="auto"/>
            <w:bottom w:val="single" w:sz="4" w:space="0" w:color="auto"/>
            <w:right w:val="single" w:sz="4" w:space="0" w:color="auto"/>
          </w:divBdr>
        </w:div>
        <w:div w:id="1373845964">
          <w:marLeft w:val="0"/>
          <w:marRight w:val="0"/>
          <w:marTop w:val="92"/>
          <w:marBottom w:val="0"/>
          <w:divBdr>
            <w:top w:val="single" w:sz="4" w:space="0" w:color="D5DDC6"/>
            <w:left w:val="single" w:sz="4" w:space="3" w:color="D5DDC6"/>
            <w:bottom w:val="single" w:sz="4" w:space="0" w:color="D5DDC6"/>
            <w:right w:val="single" w:sz="4" w:space="0" w:color="D5DDC6"/>
          </w:divBdr>
        </w:div>
        <w:div w:id="1834948812">
          <w:marLeft w:val="0"/>
          <w:marRight w:val="0"/>
          <w:marTop w:val="0"/>
          <w:marBottom w:val="92"/>
          <w:divBdr>
            <w:top w:val="single" w:sz="4" w:space="0" w:color="auto"/>
            <w:left w:val="single" w:sz="18" w:space="0" w:color="auto"/>
            <w:bottom w:val="single" w:sz="4" w:space="0" w:color="auto"/>
            <w:right w:val="single" w:sz="4" w:space="0" w:color="auto"/>
          </w:divBdr>
        </w:div>
        <w:div w:id="1376347033">
          <w:marLeft w:val="0"/>
          <w:marRight w:val="0"/>
          <w:marTop w:val="92"/>
          <w:marBottom w:val="0"/>
          <w:divBdr>
            <w:top w:val="single" w:sz="4" w:space="0" w:color="D5DDC6"/>
            <w:left w:val="single" w:sz="4" w:space="3" w:color="D5DDC6"/>
            <w:bottom w:val="single" w:sz="4" w:space="0" w:color="D5DDC6"/>
            <w:right w:val="single" w:sz="4" w:space="0" w:color="D5DDC6"/>
          </w:divBdr>
        </w:div>
        <w:div w:id="452604331">
          <w:marLeft w:val="0"/>
          <w:marRight w:val="0"/>
          <w:marTop w:val="0"/>
          <w:marBottom w:val="92"/>
          <w:divBdr>
            <w:top w:val="single" w:sz="4" w:space="0" w:color="auto"/>
            <w:left w:val="single" w:sz="18" w:space="0" w:color="auto"/>
            <w:bottom w:val="single" w:sz="4" w:space="0" w:color="auto"/>
            <w:right w:val="single" w:sz="4" w:space="0" w:color="auto"/>
          </w:divBdr>
        </w:div>
        <w:div w:id="335815699">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259142351">
      <w:bodyDiv w:val="1"/>
      <w:marLeft w:val="0"/>
      <w:marRight w:val="0"/>
      <w:marTop w:val="0"/>
      <w:marBottom w:val="0"/>
      <w:divBdr>
        <w:top w:val="none" w:sz="0" w:space="0" w:color="auto"/>
        <w:left w:val="none" w:sz="0" w:space="0" w:color="auto"/>
        <w:bottom w:val="none" w:sz="0" w:space="0" w:color="auto"/>
        <w:right w:val="none" w:sz="0" w:space="0" w:color="auto"/>
      </w:divBdr>
      <w:divsChild>
        <w:div w:id="1756780965">
          <w:marLeft w:val="0"/>
          <w:marRight w:val="0"/>
          <w:marTop w:val="100"/>
          <w:marBottom w:val="100"/>
          <w:divBdr>
            <w:top w:val="none" w:sz="0" w:space="0" w:color="auto"/>
            <w:left w:val="none" w:sz="0" w:space="0" w:color="auto"/>
            <w:bottom w:val="none" w:sz="0" w:space="0" w:color="auto"/>
            <w:right w:val="none" w:sz="0" w:space="0" w:color="auto"/>
          </w:divBdr>
          <w:divsChild>
            <w:div w:id="95905755">
              <w:marLeft w:val="0"/>
              <w:marRight w:val="0"/>
              <w:marTop w:val="100"/>
              <w:marBottom w:val="100"/>
              <w:divBdr>
                <w:top w:val="none" w:sz="0" w:space="0" w:color="auto"/>
                <w:left w:val="none" w:sz="0" w:space="0" w:color="auto"/>
                <w:bottom w:val="none" w:sz="0" w:space="0" w:color="auto"/>
                <w:right w:val="none" w:sz="0" w:space="0" w:color="auto"/>
              </w:divBdr>
              <w:divsChild>
                <w:div w:id="1210536973">
                  <w:marLeft w:val="0"/>
                  <w:marRight w:val="0"/>
                  <w:marTop w:val="0"/>
                  <w:marBottom w:val="0"/>
                  <w:divBdr>
                    <w:top w:val="none" w:sz="0" w:space="0" w:color="auto"/>
                    <w:left w:val="none" w:sz="0" w:space="0" w:color="auto"/>
                    <w:bottom w:val="none" w:sz="0" w:space="0" w:color="auto"/>
                    <w:right w:val="none" w:sz="0" w:space="0" w:color="auto"/>
                  </w:divBdr>
                  <w:divsChild>
                    <w:div w:id="139188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707231">
          <w:marLeft w:val="0"/>
          <w:marRight w:val="0"/>
          <w:marTop w:val="0"/>
          <w:marBottom w:val="80"/>
          <w:divBdr>
            <w:top w:val="single" w:sz="4" w:space="0" w:color="auto"/>
            <w:left w:val="single" w:sz="18" w:space="0" w:color="auto"/>
            <w:bottom w:val="single" w:sz="4" w:space="0" w:color="auto"/>
            <w:right w:val="single" w:sz="4" w:space="0" w:color="auto"/>
          </w:divBdr>
        </w:div>
        <w:div w:id="1539320518">
          <w:marLeft w:val="0"/>
          <w:marRight w:val="0"/>
          <w:marTop w:val="0"/>
          <w:marBottom w:val="80"/>
          <w:divBdr>
            <w:top w:val="single" w:sz="4" w:space="0" w:color="auto"/>
            <w:left w:val="single" w:sz="18" w:space="0" w:color="auto"/>
            <w:bottom w:val="single" w:sz="4" w:space="0" w:color="auto"/>
            <w:right w:val="single" w:sz="4" w:space="0" w:color="auto"/>
          </w:divBdr>
        </w:div>
        <w:div w:id="2047753499">
          <w:marLeft w:val="0"/>
          <w:marRight w:val="0"/>
          <w:marTop w:val="80"/>
          <w:marBottom w:val="0"/>
          <w:divBdr>
            <w:top w:val="single" w:sz="4" w:space="0" w:color="D5DDC6"/>
            <w:left w:val="single" w:sz="4" w:space="3" w:color="D5DDC6"/>
            <w:bottom w:val="single" w:sz="4" w:space="0" w:color="D5DDC6"/>
            <w:right w:val="single" w:sz="4" w:space="0" w:color="D5DDC6"/>
          </w:divBdr>
        </w:div>
        <w:div w:id="634527928">
          <w:marLeft w:val="0"/>
          <w:marRight w:val="0"/>
          <w:marTop w:val="0"/>
          <w:marBottom w:val="80"/>
          <w:divBdr>
            <w:top w:val="single" w:sz="4" w:space="0" w:color="auto"/>
            <w:left w:val="single" w:sz="18" w:space="0" w:color="auto"/>
            <w:bottom w:val="single" w:sz="4" w:space="0" w:color="auto"/>
            <w:right w:val="single" w:sz="4" w:space="0" w:color="auto"/>
          </w:divBdr>
        </w:div>
        <w:div w:id="1096244322">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265431656">
      <w:bodyDiv w:val="1"/>
      <w:marLeft w:val="0"/>
      <w:marRight w:val="0"/>
      <w:marTop w:val="0"/>
      <w:marBottom w:val="0"/>
      <w:divBdr>
        <w:top w:val="none" w:sz="0" w:space="0" w:color="auto"/>
        <w:left w:val="none" w:sz="0" w:space="0" w:color="auto"/>
        <w:bottom w:val="none" w:sz="0" w:space="0" w:color="auto"/>
        <w:right w:val="none" w:sz="0" w:space="0" w:color="auto"/>
      </w:divBdr>
      <w:divsChild>
        <w:div w:id="1081684622">
          <w:marLeft w:val="0"/>
          <w:marRight w:val="0"/>
          <w:marTop w:val="0"/>
          <w:marBottom w:val="92"/>
          <w:divBdr>
            <w:top w:val="single" w:sz="4" w:space="0" w:color="auto"/>
            <w:left w:val="single" w:sz="18" w:space="0" w:color="auto"/>
            <w:bottom w:val="single" w:sz="4" w:space="0" w:color="auto"/>
            <w:right w:val="single" w:sz="4" w:space="0" w:color="auto"/>
          </w:divBdr>
        </w:div>
        <w:div w:id="449904796">
          <w:marLeft w:val="0"/>
          <w:marRight w:val="0"/>
          <w:marTop w:val="0"/>
          <w:marBottom w:val="92"/>
          <w:divBdr>
            <w:top w:val="single" w:sz="4" w:space="0" w:color="auto"/>
            <w:left w:val="single" w:sz="18" w:space="0" w:color="auto"/>
            <w:bottom w:val="single" w:sz="4" w:space="0" w:color="auto"/>
            <w:right w:val="single" w:sz="4" w:space="0" w:color="auto"/>
          </w:divBdr>
        </w:div>
        <w:div w:id="1552810314">
          <w:marLeft w:val="0"/>
          <w:marRight w:val="0"/>
          <w:marTop w:val="92"/>
          <w:marBottom w:val="0"/>
          <w:divBdr>
            <w:top w:val="single" w:sz="4" w:space="0" w:color="D5DDC6"/>
            <w:left w:val="single" w:sz="4" w:space="3" w:color="D5DDC6"/>
            <w:bottom w:val="single" w:sz="4" w:space="0" w:color="D5DDC6"/>
            <w:right w:val="single" w:sz="4" w:space="0" w:color="D5DDC6"/>
          </w:divBdr>
        </w:div>
        <w:div w:id="163978551">
          <w:marLeft w:val="0"/>
          <w:marRight w:val="0"/>
          <w:marTop w:val="0"/>
          <w:marBottom w:val="92"/>
          <w:divBdr>
            <w:top w:val="single" w:sz="4" w:space="0" w:color="auto"/>
            <w:left w:val="single" w:sz="18" w:space="0" w:color="auto"/>
            <w:bottom w:val="single" w:sz="4" w:space="0" w:color="auto"/>
            <w:right w:val="single" w:sz="4" w:space="0" w:color="auto"/>
          </w:divBdr>
        </w:div>
        <w:div w:id="1205486604">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276915423">
      <w:bodyDiv w:val="1"/>
      <w:marLeft w:val="0"/>
      <w:marRight w:val="0"/>
      <w:marTop w:val="0"/>
      <w:marBottom w:val="0"/>
      <w:divBdr>
        <w:top w:val="none" w:sz="0" w:space="0" w:color="auto"/>
        <w:left w:val="none" w:sz="0" w:space="0" w:color="auto"/>
        <w:bottom w:val="none" w:sz="0" w:space="0" w:color="auto"/>
        <w:right w:val="none" w:sz="0" w:space="0" w:color="auto"/>
      </w:divBdr>
      <w:divsChild>
        <w:div w:id="856313514">
          <w:marLeft w:val="0"/>
          <w:marRight w:val="0"/>
          <w:marTop w:val="0"/>
          <w:marBottom w:val="0"/>
          <w:divBdr>
            <w:top w:val="none" w:sz="0" w:space="0" w:color="auto"/>
            <w:left w:val="none" w:sz="0" w:space="0" w:color="auto"/>
            <w:bottom w:val="none" w:sz="0" w:space="0" w:color="auto"/>
            <w:right w:val="none" w:sz="0" w:space="0" w:color="auto"/>
          </w:divBdr>
        </w:div>
        <w:div w:id="1123039847">
          <w:marLeft w:val="0"/>
          <w:marRight w:val="0"/>
          <w:marTop w:val="360"/>
          <w:marBottom w:val="0"/>
          <w:divBdr>
            <w:top w:val="none" w:sz="0" w:space="0" w:color="auto"/>
            <w:left w:val="none" w:sz="0" w:space="0" w:color="auto"/>
            <w:bottom w:val="single" w:sz="8" w:space="6" w:color="D9DCDF"/>
            <w:right w:val="none" w:sz="0" w:space="0" w:color="auto"/>
          </w:divBdr>
          <w:divsChild>
            <w:div w:id="2046517451">
              <w:marLeft w:val="720"/>
              <w:marRight w:val="0"/>
              <w:marTop w:val="0"/>
              <w:marBottom w:val="0"/>
              <w:divBdr>
                <w:top w:val="none" w:sz="0" w:space="0" w:color="auto"/>
                <w:left w:val="none" w:sz="0" w:space="0" w:color="auto"/>
                <w:bottom w:val="none" w:sz="0" w:space="0" w:color="auto"/>
                <w:right w:val="none" w:sz="0" w:space="0" w:color="auto"/>
              </w:divBdr>
            </w:div>
            <w:div w:id="1983538155">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286932675">
      <w:bodyDiv w:val="1"/>
      <w:marLeft w:val="0"/>
      <w:marRight w:val="0"/>
      <w:marTop w:val="0"/>
      <w:marBottom w:val="0"/>
      <w:divBdr>
        <w:top w:val="none" w:sz="0" w:space="0" w:color="auto"/>
        <w:left w:val="none" w:sz="0" w:space="0" w:color="auto"/>
        <w:bottom w:val="none" w:sz="0" w:space="0" w:color="auto"/>
        <w:right w:val="none" w:sz="0" w:space="0" w:color="auto"/>
      </w:divBdr>
      <w:divsChild>
        <w:div w:id="514804738">
          <w:marLeft w:val="0"/>
          <w:marRight w:val="0"/>
          <w:marTop w:val="0"/>
          <w:marBottom w:val="80"/>
          <w:divBdr>
            <w:top w:val="single" w:sz="4" w:space="0" w:color="auto"/>
            <w:left w:val="single" w:sz="18" w:space="0" w:color="auto"/>
            <w:bottom w:val="single" w:sz="4" w:space="0" w:color="auto"/>
            <w:right w:val="single" w:sz="4" w:space="0" w:color="auto"/>
          </w:divBdr>
        </w:div>
        <w:div w:id="1285384510">
          <w:marLeft w:val="0"/>
          <w:marRight w:val="0"/>
          <w:marTop w:val="0"/>
          <w:marBottom w:val="80"/>
          <w:divBdr>
            <w:top w:val="single" w:sz="4" w:space="0" w:color="auto"/>
            <w:left w:val="single" w:sz="18" w:space="0" w:color="auto"/>
            <w:bottom w:val="single" w:sz="4" w:space="0" w:color="auto"/>
            <w:right w:val="single" w:sz="4" w:space="0" w:color="auto"/>
          </w:divBdr>
        </w:div>
        <w:div w:id="319844083">
          <w:marLeft w:val="0"/>
          <w:marRight w:val="0"/>
          <w:marTop w:val="80"/>
          <w:marBottom w:val="0"/>
          <w:divBdr>
            <w:top w:val="single" w:sz="4" w:space="0" w:color="D5DDC6"/>
            <w:left w:val="single" w:sz="4" w:space="3" w:color="D5DDC6"/>
            <w:bottom w:val="single" w:sz="4" w:space="0" w:color="D5DDC6"/>
            <w:right w:val="single" w:sz="4" w:space="0" w:color="D5DDC6"/>
          </w:divBdr>
        </w:div>
        <w:div w:id="22368733">
          <w:marLeft w:val="0"/>
          <w:marRight w:val="0"/>
          <w:marTop w:val="0"/>
          <w:marBottom w:val="80"/>
          <w:divBdr>
            <w:top w:val="single" w:sz="4" w:space="0" w:color="auto"/>
            <w:left w:val="single" w:sz="18" w:space="0" w:color="auto"/>
            <w:bottom w:val="single" w:sz="4" w:space="0" w:color="auto"/>
            <w:right w:val="single" w:sz="4" w:space="0" w:color="auto"/>
          </w:divBdr>
        </w:div>
        <w:div w:id="414085376">
          <w:marLeft w:val="0"/>
          <w:marRight w:val="0"/>
          <w:marTop w:val="80"/>
          <w:marBottom w:val="0"/>
          <w:divBdr>
            <w:top w:val="single" w:sz="4" w:space="0" w:color="D5DDC6"/>
            <w:left w:val="single" w:sz="4" w:space="3" w:color="D5DDC6"/>
            <w:bottom w:val="single" w:sz="4" w:space="0" w:color="D5DDC6"/>
            <w:right w:val="single" w:sz="4" w:space="0" w:color="D5DDC6"/>
          </w:divBdr>
        </w:div>
        <w:div w:id="1374425152">
          <w:marLeft w:val="0"/>
          <w:marRight w:val="0"/>
          <w:marTop w:val="0"/>
          <w:marBottom w:val="80"/>
          <w:divBdr>
            <w:top w:val="single" w:sz="4" w:space="0" w:color="auto"/>
            <w:left w:val="single" w:sz="18" w:space="0" w:color="auto"/>
            <w:bottom w:val="single" w:sz="4" w:space="0" w:color="auto"/>
            <w:right w:val="single" w:sz="4" w:space="0" w:color="auto"/>
          </w:divBdr>
        </w:div>
        <w:div w:id="1944024818">
          <w:marLeft w:val="0"/>
          <w:marRight w:val="0"/>
          <w:marTop w:val="80"/>
          <w:marBottom w:val="0"/>
          <w:divBdr>
            <w:top w:val="single" w:sz="4" w:space="0" w:color="D5DDC6"/>
            <w:left w:val="single" w:sz="4" w:space="3" w:color="D5DDC6"/>
            <w:bottom w:val="single" w:sz="4" w:space="0" w:color="D5DDC6"/>
            <w:right w:val="single" w:sz="4" w:space="0" w:color="D5DDC6"/>
          </w:divBdr>
        </w:div>
        <w:div w:id="492720011">
          <w:marLeft w:val="0"/>
          <w:marRight w:val="0"/>
          <w:marTop w:val="0"/>
          <w:marBottom w:val="80"/>
          <w:divBdr>
            <w:top w:val="single" w:sz="4" w:space="0" w:color="auto"/>
            <w:left w:val="single" w:sz="18" w:space="0" w:color="auto"/>
            <w:bottom w:val="single" w:sz="4" w:space="0" w:color="auto"/>
            <w:right w:val="single" w:sz="4" w:space="0" w:color="auto"/>
          </w:divBdr>
        </w:div>
        <w:div w:id="497117883">
          <w:marLeft w:val="0"/>
          <w:marRight w:val="0"/>
          <w:marTop w:val="80"/>
          <w:marBottom w:val="0"/>
          <w:divBdr>
            <w:top w:val="single" w:sz="4" w:space="0" w:color="D5DDC6"/>
            <w:left w:val="single" w:sz="4" w:space="3" w:color="D5DDC6"/>
            <w:bottom w:val="single" w:sz="4" w:space="0" w:color="D5DDC6"/>
            <w:right w:val="single" w:sz="4" w:space="0" w:color="D5DDC6"/>
          </w:divBdr>
        </w:div>
        <w:div w:id="944733100">
          <w:marLeft w:val="0"/>
          <w:marRight w:val="0"/>
          <w:marTop w:val="0"/>
          <w:marBottom w:val="80"/>
          <w:divBdr>
            <w:top w:val="single" w:sz="4" w:space="0" w:color="auto"/>
            <w:left w:val="single" w:sz="18" w:space="0" w:color="auto"/>
            <w:bottom w:val="single" w:sz="4" w:space="0" w:color="auto"/>
            <w:right w:val="single" w:sz="4" w:space="0" w:color="auto"/>
          </w:divBdr>
        </w:div>
        <w:div w:id="423964023">
          <w:marLeft w:val="0"/>
          <w:marRight w:val="0"/>
          <w:marTop w:val="80"/>
          <w:marBottom w:val="0"/>
          <w:divBdr>
            <w:top w:val="single" w:sz="4" w:space="0" w:color="D5DDC6"/>
            <w:left w:val="single" w:sz="4" w:space="3" w:color="D5DDC6"/>
            <w:bottom w:val="single" w:sz="4" w:space="0" w:color="D5DDC6"/>
            <w:right w:val="single" w:sz="4" w:space="0" w:color="D5DDC6"/>
          </w:divBdr>
        </w:div>
        <w:div w:id="798256129">
          <w:marLeft w:val="0"/>
          <w:marRight w:val="0"/>
          <w:marTop w:val="0"/>
          <w:marBottom w:val="80"/>
          <w:divBdr>
            <w:top w:val="single" w:sz="4" w:space="0" w:color="auto"/>
            <w:left w:val="single" w:sz="18" w:space="0" w:color="auto"/>
            <w:bottom w:val="single" w:sz="4" w:space="0" w:color="auto"/>
            <w:right w:val="single" w:sz="4" w:space="0" w:color="auto"/>
          </w:divBdr>
        </w:div>
        <w:div w:id="241185684">
          <w:marLeft w:val="0"/>
          <w:marRight w:val="0"/>
          <w:marTop w:val="80"/>
          <w:marBottom w:val="0"/>
          <w:divBdr>
            <w:top w:val="single" w:sz="4" w:space="0" w:color="D5DDC6"/>
            <w:left w:val="single" w:sz="4" w:space="3" w:color="D5DDC6"/>
            <w:bottom w:val="single" w:sz="4" w:space="0" w:color="D5DDC6"/>
            <w:right w:val="single" w:sz="4" w:space="0" w:color="D5DDC6"/>
          </w:divBdr>
        </w:div>
        <w:div w:id="2010789315">
          <w:marLeft w:val="0"/>
          <w:marRight w:val="0"/>
          <w:marTop w:val="0"/>
          <w:marBottom w:val="80"/>
          <w:divBdr>
            <w:top w:val="single" w:sz="4" w:space="0" w:color="auto"/>
            <w:left w:val="single" w:sz="18" w:space="0" w:color="auto"/>
            <w:bottom w:val="single" w:sz="4" w:space="0" w:color="auto"/>
            <w:right w:val="single" w:sz="4" w:space="0" w:color="auto"/>
          </w:divBdr>
        </w:div>
        <w:div w:id="208760382">
          <w:marLeft w:val="0"/>
          <w:marRight w:val="0"/>
          <w:marTop w:val="80"/>
          <w:marBottom w:val="0"/>
          <w:divBdr>
            <w:top w:val="single" w:sz="4" w:space="0" w:color="D5DDC6"/>
            <w:left w:val="single" w:sz="4" w:space="3" w:color="D5DDC6"/>
            <w:bottom w:val="single" w:sz="4" w:space="0" w:color="D5DDC6"/>
            <w:right w:val="single" w:sz="4" w:space="0" w:color="D5DDC6"/>
          </w:divBdr>
        </w:div>
        <w:div w:id="691492686">
          <w:marLeft w:val="0"/>
          <w:marRight w:val="0"/>
          <w:marTop w:val="0"/>
          <w:marBottom w:val="80"/>
          <w:divBdr>
            <w:top w:val="single" w:sz="4" w:space="0" w:color="auto"/>
            <w:left w:val="single" w:sz="18" w:space="0" w:color="auto"/>
            <w:bottom w:val="single" w:sz="4" w:space="0" w:color="auto"/>
            <w:right w:val="single" w:sz="4" w:space="0" w:color="auto"/>
          </w:divBdr>
        </w:div>
        <w:div w:id="1617784822">
          <w:marLeft w:val="0"/>
          <w:marRight w:val="0"/>
          <w:marTop w:val="80"/>
          <w:marBottom w:val="0"/>
          <w:divBdr>
            <w:top w:val="single" w:sz="4" w:space="0" w:color="D5DDC6"/>
            <w:left w:val="single" w:sz="4" w:space="3" w:color="D5DDC6"/>
            <w:bottom w:val="single" w:sz="4" w:space="0" w:color="D5DDC6"/>
            <w:right w:val="single" w:sz="4" w:space="0" w:color="D5DDC6"/>
          </w:divBdr>
        </w:div>
        <w:div w:id="68617548">
          <w:marLeft w:val="0"/>
          <w:marRight w:val="0"/>
          <w:marTop w:val="0"/>
          <w:marBottom w:val="80"/>
          <w:divBdr>
            <w:top w:val="single" w:sz="4" w:space="0" w:color="auto"/>
            <w:left w:val="single" w:sz="18" w:space="0" w:color="auto"/>
            <w:bottom w:val="single" w:sz="4" w:space="0" w:color="auto"/>
            <w:right w:val="single" w:sz="4" w:space="0" w:color="auto"/>
          </w:divBdr>
        </w:div>
        <w:div w:id="1164008201">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286939062">
      <w:bodyDiv w:val="1"/>
      <w:marLeft w:val="0"/>
      <w:marRight w:val="0"/>
      <w:marTop w:val="0"/>
      <w:marBottom w:val="0"/>
      <w:divBdr>
        <w:top w:val="none" w:sz="0" w:space="0" w:color="auto"/>
        <w:left w:val="none" w:sz="0" w:space="0" w:color="auto"/>
        <w:bottom w:val="none" w:sz="0" w:space="0" w:color="auto"/>
        <w:right w:val="none" w:sz="0" w:space="0" w:color="auto"/>
      </w:divBdr>
      <w:divsChild>
        <w:div w:id="164639000">
          <w:marLeft w:val="0"/>
          <w:marRight w:val="0"/>
          <w:marTop w:val="0"/>
          <w:marBottom w:val="0"/>
          <w:divBdr>
            <w:top w:val="none" w:sz="0" w:space="0" w:color="auto"/>
            <w:left w:val="none" w:sz="0" w:space="0" w:color="auto"/>
            <w:bottom w:val="none" w:sz="0" w:space="0" w:color="auto"/>
            <w:right w:val="none" w:sz="0" w:space="0" w:color="auto"/>
          </w:divBdr>
        </w:div>
        <w:div w:id="491876310">
          <w:marLeft w:val="0"/>
          <w:marRight w:val="0"/>
          <w:marTop w:val="360"/>
          <w:marBottom w:val="0"/>
          <w:divBdr>
            <w:top w:val="none" w:sz="0" w:space="0" w:color="auto"/>
            <w:left w:val="none" w:sz="0" w:space="0" w:color="auto"/>
            <w:bottom w:val="single" w:sz="8" w:space="6" w:color="D9DCDF"/>
            <w:right w:val="none" w:sz="0" w:space="0" w:color="auto"/>
          </w:divBdr>
          <w:divsChild>
            <w:div w:id="1772700296">
              <w:marLeft w:val="0"/>
              <w:marRight w:val="0"/>
              <w:marTop w:val="0"/>
              <w:marBottom w:val="0"/>
              <w:divBdr>
                <w:top w:val="none" w:sz="0" w:space="0" w:color="auto"/>
                <w:left w:val="none" w:sz="0" w:space="0" w:color="auto"/>
                <w:bottom w:val="none" w:sz="0" w:space="0" w:color="auto"/>
                <w:right w:val="none" w:sz="0" w:space="0" w:color="auto"/>
              </w:divBdr>
            </w:div>
            <w:div w:id="1734889790">
              <w:marLeft w:val="0"/>
              <w:marRight w:val="0"/>
              <w:marTop w:val="0"/>
              <w:marBottom w:val="0"/>
              <w:divBdr>
                <w:top w:val="none" w:sz="0" w:space="0" w:color="auto"/>
                <w:left w:val="none" w:sz="0" w:space="0" w:color="auto"/>
                <w:bottom w:val="none" w:sz="0" w:space="0" w:color="auto"/>
                <w:right w:val="none" w:sz="0" w:space="0" w:color="auto"/>
              </w:divBdr>
            </w:div>
            <w:div w:id="1607231765">
              <w:marLeft w:val="0"/>
              <w:marRight w:val="0"/>
              <w:marTop w:val="0"/>
              <w:marBottom w:val="0"/>
              <w:divBdr>
                <w:top w:val="none" w:sz="0" w:space="0" w:color="auto"/>
                <w:left w:val="none" w:sz="0" w:space="0" w:color="auto"/>
                <w:bottom w:val="none" w:sz="0" w:space="0" w:color="auto"/>
                <w:right w:val="none" w:sz="0" w:space="0" w:color="auto"/>
              </w:divBdr>
            </w:div>
            <w:div w:id="1823430491">
              <w:marLeft w:val="0"/>
              <w:marRight w:val="0"/>
              <w:marTop w:val="0"/>
              <w:marBottom w:val="0"/>
              <w:divBdr>
                <w:top w:val="none" w:sz="0" w:space="0" w:color="auto"/>
                <w:left w:val="none" w:sz="0" w:space="0" w:color="auto"/>
                <w:bottom w:val="none" w:sz="0" w:space="0" w:color="auto"/>
                <w:right w:val="none" w:sz="0" w:space="0" w:color="auto"/>
              </w:divBdr>
            </w:div>
            <w:div w:id="1556742204">
              <w:marLeft w:val="0"/>
              <w:marRight w:val="0"/>
              <w:marTop w:val="0"/>
              <w:marBottom w:val="0"/>
              <w:divBdr>
                <w:top w:val="none" w:sz="0" w:space="0" w:color="auto"/>
                <w:left w:val="none" w:sz="0" w:space="0" w:color="auto"/>
                <w:bottom w:val="none" w:sz="0" w:space="0" w:color="auto"/>
                <w:right w:val="none" w:sz="0" w:space="0" w:color="auto"/>
              </w:divBdr>
            </w:div>
            <w:div w:id="27343225">
              <w:marLeft w:val="0"/>
              <w:marRight w:val="0"/>
              <w:marTop w:val="0"/>
              <w:marBottom w:val="0"/>
              <w:divBdr>
                <w:top w:val="none" w:sz="0" w:space="0" w:color="auto"/>
                <w:left w:val="none" w:sz="0" w:space="0" w:color="auto"/>
                <w:bottom w:val="none" w:sz="0" w:space="0" w:color="auto"/>
                <w:right w:val="none" w:sz="0" w:space="0" w:color="auto"/>
              </w:divBdr>
            </w:div>
            <w:div w:id="2039625616">
              <w:marLeft w:val="0"/>
              <w:marRight w:val="0"/>
              <w:marTop w:val="0"/>
              <w:marBottom w:val="0"/>
              <w:divBdr>
                <w:top w:val="none" w:sz="0" w:space="0" w:color="auto"/>
                <w:left w:val="none" w:sz="0" w:space="0" w:color="auto"/>
                <w:bottom w:val="none" w:sz="0" w:space="0" w:color="auto"/>
                <w:right w:val="none" w:sz="0" w:space="0" w:color="auto"/>
              </w:divBdr>
            </w:div>
            <w:div w:id="659969807">
              <w:marLeft w:val="0"/>
              <w:marRight w:val="0"/>
              <w:marTop w:val="0"/>
              <w:marBottom w:val="0"/>
              <w:divBdr>
                <w:top w:val="none" w:sz="0" w:space="0" w:color="auto"/>
                <w:left w:val="none" w:sz="0" w:space="0" w:color="auto"/>
                <w:bottom w:val="none" w:sz="0" w:space="0" w:color="auto"/>
                <w:right w:val="none" w:sz="0" w:space="0" w:color="auto"/>
              </w:divBdr>
            </w:div>
            <w:div w:id="2100129227">
              <w:marLeft w:val="0"/>
              <w:marRight w:val="0"/>
              <w:marTop w:val="0"/>
              <w:marBottom w:val="0"/>
              <w:divBdr>
                <w:top w:val="none" w:sz="0" w:space="0" w:color="auto"/>
                <w:left w:val="none" w:sz="0" w:space="0" w:color="auto"/>
                <w:bottom w:val="none" w:sz="0" w:space="0" w:color="auto"/>
                <w:right w:val="none" w:sz="0" w:space="0" w:color="auto"/>
              </w:divBdr>
            </w:div>
            <w:div w:id="1067344895">
              <w:marLeft w:val="0"/>
              <w:marRight w:val="0"/>
              <w:marTop w:val="0"/>
              <w:marBottom w:val="0"/>
              <w:divBdr>
                <w:top w:val="none" w:sz="0" w:space="0" w:color="auto"/>
                <w:left w:val="none" w:sz="0" w:space="0" w:color="auto"/>
                <w:bottom w:val="none" w:sz="0" w:space="0" w:color="auto"/>
                <w:right w:val="none" w:sz="0" w:space="0" w:color="auto"/>
              </w:divBdr>
            </w:div>
            <w:div w:id="1612780881">
              <w:marLeft w:val="0"/>
              <w:marRight w:val="0"/>
              <w:marTop w:val="0"/>
              <w:marBottom w:val="0"/>
              <w:divBdr>
                <w:top w:val="none" w:sz="0" w:space="0" w:color="auto"/>
                <w:left w:val="none" w:sz="0" w:space="0" w:color="auto"/>
                <w:bottom w:val="none" w:sz="0" w:space="0" w:color="auto"/>
                <w:right w:val="none" w:sz="0" w:space="0" w:color="auto"/>
              </w:divBdr>
            </w:div>
            <w:div w:id="1426685777">
              <w:marLeft w:val="0"/>
              <w:marRight w:val="0"/>
              <w:marTop w:val="0"/>
              <w:marBottom w:val="0"/>
              <w:divBdr>
                <w:top w:val="none" w:sz="0" w:space="0" w:color="auto"/>
                <w:left w:val="none" w:sz="0" w:space="0" w:color="auto"/>
                <w:bottom w:val="none" w:sz="0" w:space="0" w:color="auto"/>
                <w:right w:val="none" w:sz="0" w:space="0" w:color="auto"/>
              </w:divBdr>
            </w:div>
            <w:div w:id="2075395801">
              <w:marLeft w:val="0"/>
              <w:marRight w:val="0"/>
              <w:marTop w:val="0"/>
              <w:marBottom w:val="0"/>
              <w:divBdr>
                <w:top w:val="none" w:sz="0" w:space="0" w:color="auto"/>
                <w:left w:val="none" w:sz="0" w:space="0" w:color="auto"/>
                <w:bottom w:val="none" w:sz="0" w:space="0" w:color="auto"/>
                <w:right w:val="none" w:sz="0" w:space="0" w:color="auto"/>
              </w:divBdr>
            </w:div>
            <w:div w:id="903296879">
              <w:marLeft w:val="0"/>
              <w:marRight w:val="0"/>
              <w:marTop w:val="0"/>
              <w:marBottom w:val="0"/>
              <w:divBdr>
                <w:top w:val="none" w:sz="0" w:space="0" w:color="auto"/>
                <w:left w:val="none" w:sz="0" w:space="0" w:color="auto"/>
                <w:bottom w:val="none" w:sz="0" w:space="0" w:color="auto"/>
                <w:right w:val="none" w:sz="0" w:space="0" w:color="auto"/>
              </w:divBdr>
            </w:div>
            <w:div w:id="963079825">
              <w:marLeft w:val="0"/>
              <w:marRight w:val="0"/>
              <w:marTop w:val="0"/>
              <w:marBottom w:val="0"/>
              <w:divBdr>
                <w:top w:val="none" w:sz="0" w:space="0" w:color="auto"/>
                <w:left w:val="none" w:sz="0" w:space="0" w:color="auto"/>
                <w:bottom w:val="none" w:sz="0" w:space="0" w:color="auto"/>
                <w:right w:val="none" w:sz="0" w:space="0" w:color="auto"/>
              </w:divBdr>
            </w:div>
            <w:div w:id="1789817892">
              <w:marLeft w:val="0"/>
              <w:marRight w:val="0"/>
              <w:marTop w:val="0"/>
              <w:marBottom w:val="0"/>
              <w:divBdr>
                <w:top w:val="none" w:sz="0" w:space="0" w:color="auto"/>
                <w:left w:val="none" w:sz="0" w:space="0" w:color="auto"/>
                <w:bottom w:val="none" w:sz="0" w:space="0" w:color="auto"/>
                <w:right w:val="none" w:sz="0" w:space="0" w:color="auto"/>
              </w:divBdr>
            </w:div>
            <w:div w:id="1103112776">
              <w:marLeft w:val="0"/>
              <w:marRight w:val="0"/>
              <w:marTop w:val="0"/>
              <w:marBottom w:val="0"/>
              <w:divBdr>
                <w:top w:val="none" w:sz="0" w:space="0" w:color="auto"/>
                <w:left w:val="none" w:sz="0" w:space="0" w:color="auto"/>
                <w:bottom w:val="none" w:sz="0" w:space="0" w:color="auto"/>
                <w:right w:val="none" w:sz="0" w:space="0" w:color="auto"/>
              </w:divBdr>
            </w:div>
            <w:div w:id="345520908">
              <w:marLeft w:val="0"/>
              <w:marRight w:val="0"/>
              <w:marTop w:val="0"/>
              <w:marBottom w:val="0"/>
              <w:divBdr>
                <w:top w:val="none" w:sz="0" w:space="0" w:color="auto"/>
                <w:left w:val="none" w:sz="0" w:space="0" w:color="auto"/>
                <w:bottom w:val="none" w:sz="0" w:space="0" w:color="auto"/>
                <w:right w:val="none" w:sz="0" w:space="0" w:color="auto"/>
              </w:divBdr>
            </w:div>
            <w:div w:id="123778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01788">
      <w:bodyDiv w:val="1"/>
      <w:marLeft w:val="0"/>
      <w:marRight w:val="0"/>
      <w:marTop w:val="0"/>
      <w:marBottom w:val="0"/>
      <w:divBdr>
        <w:top w:val="none" w:sz="0" w:space="0" w:color="auto"/>
        <w:left w:val="none" w:sz="0" w:space="0" w:color="auto"/>
        <w:bottom w:val="none" w:sz="0" w:space="0" w:color="auto"/>
        <w:right w:val="none" w:sz="0" w:space="0" w:color="auto"/>
      </w:divBdr>
      <w:divsChild>
        <w:div w:id="1135293961">
          <w:marLeft w:val="0"/>
          <w:marRight w:val="0"/>
          <w:marTop w:val="115"/>
          <w:marBottom w:val="115"/>
          <w:divBdr>
            <w:top w:val="none" w:sz="0" w:space="0" w:color="auto"/>
            <w:left w:val="none" w:sz="0" w:space="0" w:color="auto"/>
            <w:bottom w:val="none" w:sz="0" w:space="0" w:color="auto"/>
            <w:right w:val="none" w:sz="0" w:space="0" w:color="auto"/>
          </w:divBdr>
          <w:divsChild>
            <w:div w:id="1698703174">
              <w:marLeft w:val="0"/>
              <w:marRight w:val="0"/>
              <w:marTop w:val="100"/>
              <w:marBottom w:val="100"/>
              <w:divBdr>
                <w:top w:val="none" w:sz="0" w:space="0" w:color="auto"/>
                <w:left w:val="none" w:sz="0" w:space="0" w:color="auto"/>
                <w:bottom w:val="none" w:sz="0" w:space="0" w:color="auto"/>
                <w:right w:val="none" w:sz="0" w:space="0" w:color="auto"/>
              </w:divBdr>
              <w:divsChild>
                <w:div w:id="79104257">
                  <w:marLeft w:val="0"/>
                  <w:marRight w:val="0"/>
                  <w:marTop w:val="0"/>
                  <w:marBottom w:val="0"/>
                  <w:divBdr>
                    <w:top w:val="none" w:sz="0" w:space="0" w:color="auto"/>
                    <w:left w:val="none" w:sz="0" w:space="0" w:color="auto"/>
                    <w:bottom w:val="none" w:sz="0" w:space="0" w:color="auto"/>
                    <w:right w:val="none" w:sz="0" w:space="0" w:color="auto"/>
                  </w:divBdr>
                  <w:divsChild>
                    <w:div w:id="46690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202550">
          <w:marLeft w:val="0"/>
          <w:marRight w:val="0"/>
          <w:marTop w:val="0"/>
          <w:marBottom w:val="92"/>
          <w:divBdr>
            <w:top w:val="single" w:sz="4" w:space="0" w:color="auto"/>
            <w:left w:val="single" w:sz="18" w:space="0" w:color="auto"/>
            <w:bottom w:val="single" w:sz="4" w:space="0" w:color="auto"/>
            <w:right w:val="single" w:sz="4" w:space="0" w:color="auto"/>
          </w:divBdr>
        </w:div>
        <w:div w:id="1157921168">
          <w:marLeft w:val="0"/>
          <w:marRight w:val="0"/>
          <w:marTop w:val="0"/>
          <w:marBottom w:val="92"/>
          <w:divBdr>
            <w:top w:val="single" w:sz="4" w:space="0" w:color="auto"/>
            <w:left w:val="single" w:sz="18" w:space="0" w:color="auto"/>
            <w:bottom w:val="single" w:sz="4" w:space="0" w:color="auto"/>
            <w:right w:val="single" w:sz="4" w:space="0" w:color="auto"/>
          </w:divBdr>
        </w:div>
        <w:div w:id="643194102">
          <w:marLeft w:val="0"/>
          <w:marRight w:val="0"/>
          <w:marTop w:val="92"/>
          <w:marBottom w:val="0"/>
          <w:divBdr>
            <w:top w:val="single" w:sz="4" w:space="0" w:color="D5DDC6"/>
            <w:left w:val="single" w:sz="4" w:space="3" w:color="D5DDC6"/>
            <w:bottom w:val="single" w:sz="4" w:space="0" w:color="D5DDC6"/>
            <w:right w:val="single" w:sz="4" w:space="0" w:color="D5DDC6"/>
          </w:divBdr>
        </w:div>
        <w:div w:id="1896355673">
          <w:marLeft w:val="0"/>
          <w:marRight w:val="0"/>
          <w:marTop w:val="0"/>
          <w:marBottom w:val="92"/>
          <w:divBdr>
            <w:top w:val="single" w:sz="4" w:space="0" w:color="auto"/>
            <w:left w:val="single" w:sz="18" w:space="0" w:color="auto"/>
            <w:bottom w:val="single" w:sz="4" w:space="0" w:color="auto"/>
            <w:right w:val="single" w:sz="4" w:space="0" w:color="auto"/>
          </w:divBdr>
        </w:div>
        <w:div w:id="1119298677">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318114268">
      <w:bodyDiv w:val="1"/>
      <w:marLeft w:val="0"/>
      <w:marRight w:val="0"/>
      <w:marTop w:val="0"/>
      <w:marBottom w:val="0"/>
      <w:divBdr>
        <w:top w:val="none" w:sz="0" w:space="0" w:color="auto"/>
        <w:left w:val="none" w:sz="0" w:space="0" w:color="auto"/>
        <w:bottom w:val="none" w:sz="0" w:space="0" w:color="auto"/>
        <w:right w:val="none" w:sz="0" w:space="0" w:color="auto"/>
      </w:divBdr>
      <w:divsChild>
        <w:div w:id="1777480311">
          <w:marLeft w:val="0"/>
          <w:marRight w:val="0"/>
          <w:marTop w:val="0"/>
          <w:marBottom w:val="80"/>
          <w:divBdr>
            <w:top w:val="single" w:sz="4" w:space="0" w:color="auto"/>
            <w:left w:val="single" w:sz="18" w:space="0" w:color="auto"/>
            <w:bottom w:val="single" w:sz="4" w:space="0" w:color="auto"/>
            <w:right w:val="single" w:sz="4" w:space="0" w:color="auto"/>
          </w:divBdr>
          <w:divsChild>
            <w:div w:id="2040426187">
              <w:marLeft w:val="0"/>
              <w:marRight w:val="0"/>
              <w:marTop w:val="0"/>
              <w:marBottom w:val="0"/>
              <w:divBdr>
                <w:top w:val="none" w:sz="0" w:space="0" w:color="auto"/>
                <w:left w:val="none" w:sz="0" w:space="0" w:color="auto"/>
                <w:bottom w:val="none" w:sz="0" w:space="0" w:color="auto"/>
                <w:right w:val="none" w:sz="0" w:space="0" w:color="auto"/>
              </w:divBdr>
              <w:divsChild>
                <w:div w:id="16490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1989">
      <w:bodyDiv w:val="1"/>
      <w:marLeft w:val="0"/>
      <w:marRight w:val="0"/>
      <w:marTop w:val="0"/>
      <w:marBottom w:val="0"/>
      <w:divBdr>
        <w:top w:val="none" w:sz="0" w:space="0" w:color="auto"/>
        <w:left w:val="none" w:sz="0" w:space="0" w:color="auto"/>
        <w:bottom w:val="none" w:sz="0" w:space="0" w:color="auto"/>
        <w:right w:val="none" w:sz="0" w:space="0" w:color="auto"/>
      </w:divBdr>
      <w:divsChild>
        <w:div w:id="313728878">
          <w:marLeft w:val="0"/>
          <w:marRight w:val="0"/>
          <w:marTop w:val="0"/>
          <w:marBottom w:val="92"/>
          <w:divBdr>
            <w:top w:val="single" w:sz="4" w:space="0" w:color="auto"/>
            <w:left w:val="single" w:sz="18" w:space="0" w:color="auto"/>
            <w:bottom w:val="single" w:sz="4" w:space="0" w:color="auto"/>
            <w:right w:val="single" w:sz="4" w:space="0" w:color="auto"/>
          </w:divBdr>
          <w:divsChild>
            <w:div w:id="1739936985">
              <w:marLeft w:val="0"/>
              <w:marRight w:val="0"/>
              <w:marTop w:val="0"/>
              <w:marBottom w:val="0"/>
              <w:divBdr>
                <w:top w:val="none" w:sz="0" w:space="0" w:color="auto"/>
                <w:left w:val="none" w:sz="0" w:space="0" w:color="auto"/>
                <w:bottom w:val="none" w:sz="0" w:space="0" w:color="auto"/>
                <w:right w:val="none" w:sz="0" w:space="0" w:color="auto"/>
              </w:divBdr>
              <w:divsChild>
                <w:div w:id="155361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69468">
          <w:marLeft w:val="0"/>
          <w:marRight w:val="0"/>
          <w:marTop w:val="115"/>
          <w:marBottom w:val="115"/>
          <w:divBdr>
            <w:top w:val="none" w:sz="0" w:space="0" w:color="auto"/>
            <w:left w:val="none" w:sz="0" w:space="0" w:color="auto"/>
            <w:bottom w:val="none" w:sz="0" w:space="0" w:color="auto"/>
            <w:right w:val="none" w:sz="0" w:space="0" w:color="auto"/>
          </w:divBdr>
          <w:divsChild>
            <w:div w:id="1351184106">
              <w:marLeft w:val="0"/>
              <w:marRight w:val="0"/>
              <w:marTop w:val="100"/>
              <w:marBottom w:val="100"/>
              <w:divBdr>
                <w:top w:val="none" w:sz="0" w:space="0" w:color="auto"/>
                <w:left w:val="none" w:sz="0" w:space="0" w:color="auto"/>
                <w:bottom w:val="none" w:sz="0" w:space="0" w:color="auto"/>
                <w:right w:val="none" w:sz="0" w:space="0" w:color="auto"/>
              </w:divBdr>
              <w:divsChild>
                <w:div w:id="386803303">
                  <w:marLeft w:val="0"/>
                  <w:marRight w:val="0"/>
                  <w:marTop w:val="0"/>
                  <w:marBottom w:val="0"/>
                  <w:divBdr>
                    <w:top w:val="none" w:sz="0" w:space="0" w:color="auto"/>
                    <w:left w:val="none" w:sz="0" w:space="0" w:color="auto"/>
                    <w:bottom w:val="none" w:sz="0" w:space="0" w:color="auto"/>
                    <w:right w:val="none" w:sz="0" w:space="0" w:color="auto"/>
                  </w:divBdr>
                  <w:divsChild>
                    <w:div w:id="88718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854205">
          <w:marLeft w:val="0"/>
          <w:marRight w:val="0"/>
          <w:marTop w:val="0"/>
          <w:marBottom w:val="92"/>
          <w:divBdr>
            <w:top w:val="single" w:sz="4" w:space="0" w:color="auto"/>
            <w:left w:val="single" w:sz="18" w:space="0" w:color="auto"/>
            <w:bottom w:val="single" w:sz="4" w:space="0" w:color="auto"/>
            <w:right w:val="single" w:sz="4" w:space="0" w:color="auto"/>
          </w:divBdr>
          <w:divsChild>
            <w:div w:id="225532853">
              <w:marLeft w:val="0"/>
              <w:marRight w:val="0"/>
              <w:marTop w:val="0"/>
              <w:marBottom w:val="0"/>
              <w:divBdr>
                <w:top w:val="none" w:sz="0" w:space="0" w:color="auto"/>
                <w:left w:val="none" w:sz="0" w:space="0" w:color="auto"/>
                <w:bottom w:val="none" w:sz="0" w:space="0" w:color="auto"/>
                <w:right w:val="none" w:sz="0" w:space="0" w:color="auto"/>
              </w:divBdr>
              <w:divsChild>
                <w:div w:id="149167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9341">
          <w:marLeft w:val="0"/>
          <w:marRight w:val="0"/>
          <w:marTop w:val="0"/>
          <w:marBottom w:val="92"/>
          <w:divBdr>
            <w:top w:val="single" w:sz="4" w:space="0" w:color="auto"/>
            <w:left w:val="single" w:sz="18" w:space="0" w:color="auto"/>
            <w:bottom w:val="single" w:sz="4" w:space="0" w:color="auto"/>
            <w:right w:val="single" w:sz="4" w:space="0" w:color="auto"/>
          </w:divBdr>
          <w:divsChild>
            <w:div w:id="1017846839">
              <w:marLeft w:val="0"/>
              <w:marRight w:val="0"/>
              <w:marTop w:val="0"/>
              <w:marBottom w:val="0"/>
              <w:divBdr>
                <w:top w:val="none" w:sz="0" w:space="0" w:color="auto"/>
                <w:left w:val="none" w:sz="0" w:space="0" w:color="auto"/>
                <w:bottom w:val="none" w:sz="0" w:space="0" w:color="auto"/>
                <w:right w:val="none" w:sz="0" w:space="0" w:color="auto"/>
              </w:divBdr>
              <w:divsChild>
                <w:div w:id="23717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25634">
          <w:marLeft w:val="0"/>
          <w:marRight w:val="0"/>
          <w:marTop w:val="92"/>
          <w:marBottom w:val="0"/>
          <w:divBdr>
            <w:top w:val="single" w:sz="4" w:space="0" w:color="D5DDC6"/>
            <w:left w:val="single" w:sz="4" w:space="3" w:color="D5DDC6"/>
            <w:bottom w:val="single" w:sz="4" w:space="0" w:color="D5DDC6"/>
            <w:right w:val="single" w:sz="4" w:space="0" w:color="D5DDC6"/>
          </w:divBdr>
        </w:div>
        <w:div w:id="967053370">
          <w:marLeft w:val="0"/>
          <w:marRight w:val="0"/>
          <w:marTop w:val="0"/>
          <w:marBottom w:val="92"/>
          <w:divBdr>
            <w:top w:val="single" w:sz="4" w:space="0" w:color="auto"/>
            <w:left w:val="single" w:sz="18" w:space="0" w:color="auto"/>
            <w:bottom w:val="single" w:sz="4" w:space="0" w:color="auto"/>
            <w:right w:val="single" w:sz="4" w:space="0" w:color="auto"/>
          </w:divBdr>
          <w:divsChild>
            <w:div w:id="1261639900">
              <w:marLeft w:val="0"/>
              <w:marRight w:val="0"/>
              <w:marTop w:val="0"/>
              <w:marBottom w:val="0"/>
              <w:divBdr>
                <w:top w:val="none" w:sz="0" w:space="0" w:color="auto"/>
                <w:left w:val="none" w:sz="0" w:space="0" w:color="auto"/>
                <w:bottom w:val="none" w:sz="0" w:space="0" w:color="auto"/>
                <w:right w:val="none" w:sz="0" w:space="0" w:color="auto"/>
              </w:divBdr>
              <w:divsChild>
                <w:div w:id="9895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705901">
          <w:marLeft w:val="0"/>
          <w:marRight w:val="0"/>
          <w:marTop w:val="92"/>
          <w:marBottom w:val="0"/>
          <w:divBdr>
            <w:top w:val="single" w:sz="4" w:space="0" w:color="D5DDC6"/>
            <w:left w:val="single" w:sz="4" w:space="3" w:color="D5DDC6"/>
            <w:bottom w:val="single" w:sz="4" w:space="0" w:color="D5DDC6"/>
            <w:right w:val="single" w:sz="4" w:space="0" w:color="D5DDC6"/>
          </w:divBdr>
        </w:div>
        <w:div w:id="1006324924">
          <w:marLeft w:val="0"/>
          <w:marRight w:val="0"/>
          <w:marTop w:val="0"/>
          <w:marBottom w:val="92"/>
          <w:divBdr>
            <w:top w:val="single" w:sz="4" w:space="0" w:color="auto"/>
            <w:left w:val="single" w:sz="18" w:space="0" w:color="auto"/>
            <w:bottom w:val="single" w:sz="4" w:space="0" w:color="auto"/>
            <w:right w:val="single" w:sz="4" w:space="0" w:color="auto"/>
          </w:divBdr>
          <w:divsChild>
            <w:div w:id="578254833">
              <w:marLeft w:val="0"/>
              <w:marRight w:val="0"/>
              <w:marTop w:val="0"/>
              <w:marBottom w:val="0"/>
              <w:divBdr>
                <w:top w:val="none" w:sz="0" w:space="0" w:color="auto"/>
                <w:left w:val="none" w:sz="0" w:space="0" w:color="auto"/>
                <w:bottom w:val="none" w:sz="0" w:space="0" w:color="auto"/>
                <w:right w:val="none" w:sz="0" w:space="0" w:color="auto"/>
              </w:divBdr>
              <w:divsChild>
                <w:div w:id="26033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74869">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324944796">
      <w:bodyDiv w:val="1"/>
      <w:marLeft w:val="0"/>
      <w:marRight w:val="0"/>
      <w:marTop w:val="0"/>
      <w:marBottom w:val="0"/>
      <w:divBdr>
        <w:top w:val="none" w:sz="0" w:space="0" w:color="auto"/>
        <w:left w:val="none" w:sz="0" w:space="0" w:color="auto"/>
        <w:bottom w:val="none" w:sz="0" w:space="0" w:color="auto"/>
        <w:right w:val="none" w:sz="0" w:space="0" w:color="auto"/>
      </w:divBdr>
      <w:divsChild>
        <w:div w:id="1425153476">
          <w:marLeft w:val="0"/>
          <w:marRight w:val="0"/>
          <w:marTop w:val="0"/>
          <w:marBottom w:val="240"/>
          <w:divBdr>
            <w:top w:val="none" w:sz="0" w:space="0" w:color="auto"/>
            <w:left w:val="none" w:sz="0" w:space="0" w:color="auto"/>
            <w:bottom w:val="none" w:sz="0" w:space="0" w:color="auto"/>
            <w:right w:val="none" w:sz="0" w:space="0" w:color="auto"/>
          </w:divBdr>
        </w:div>
        <w:div w:id="1827625745">
          <w:marLeft w:val="0"/>
          <w:marRight w:val="0"/>
          <w:marTop w:val="0"/>
          <w:marBottom w:val="240"/>
          <w:divBdr>
            <w:top w:val="none" w:sz="0" w:space="0" w:color="auto"/>
            <w:left w:val="none" w:sz="0" w:space="0" w:color="auto"/>
            <w:bottom w:val="none" w:sz="0" w:space="0" w:color="auto"/>
            <w:right w:val="none" w:sz="0" w:space="0" w:color="auto"/>
          </w:divBdr>
        </w:div>
        <w:div w:id="843470220">
          <w:marLeft w:val="0"/>
          <w:marRight w:val="0"/>
          <w:marTop w:val="0"/>
          <w:marBottom w:val="240"/>
          <w:divBdr>
            <w:top w:val="none" w:sz="0" w:space="0" w:color="auto"/>
            <w:left w:val="none" w:sz="0" w:space="0" w:color="auto"/>
            <w:bottom w:val="none" w:sz="0" w:space="0" w:color="auto"/>
            <w:right w:val="none" w:sz="0" w:space="0" w:color="auto"/>
          </w:divBdr>
        </w:div>
        <w:div w:id="144979841">
          <w:marLeft w:val="0"/>
          <w:marRight w:val="0"/>
          <w:marTop w:val="0"/>
          <w:marBottom w:val="240"/>
          <w:divBdr>
            <w:top w:val="none" w:sz="0" w:space="0" w:color="auto"/>
            <w:left w:val="none" w:sz="0" w:space="0" w:color="auto"/>
            <w:bottom w:val="none" w:sz="0" w:space="0" w:color="auto"/>
            <w:right w:val="none" w:sz="0" w:space="0" w:color="auto"/>
          </w:divBdr>
        </w:div>
        <w:div w:id="1530558112">
          <w:marLeft w:val="0"/>
          <w:marRight w:val="0"/>
          <w:marTop w:val="0"/>
          <w:marBottom w:val="240"/>
          <w:divBdr>
            <w:top w:val="none" w:sz="0" w:space="0" w:color="auto"/>
            <w:left w:val="none" w:sz="0" w:space="0" w:color="auto"/>
            <w:bottom w:val="none" w:sz="0" w:space="0" w:color="auto"/>
            <w:right w:val="none" w:sz="0" w:space="0" w:color="auto"/>
          </w:divBdr>
        </w:div>
        <w:div w:id="89007013">
          <w:marLeft w:val="0"/>
          <w:marRight w:val="0"/>
          <w:marTop w:val="0"/>
          <w:marBottom w:val="240"/>
          <w:divBdr>
            <w:top w:val="none" w:sz="0" w:space="0" w:color="auto"/>
            <w:left w:val="none" w:sz="0" w:space="0" w:color="auto"/>
            <w:bottom w:val="none" w:sz="0" w:space="0" w:color="auto"/>
            <w:right w:val="none" w:sz="0" w:space="0" w:color="auto"/>
          </w:divBdr>
        </w:div>
      </w:divsChild>
    </w:div>
    <w:div w:id="328019813">
      <w:bodyDiv w:val="1"/>
      <w:marLeft w:val="0"/>
      <w:marRight w:val="0"/>
      <w:marTop w:val="0"/>
      <w:marBottom w:val="0"/>
      <w:divBdr>
        <w:top w:val="none" w:sz="0" w:space="0" w:color="auto"/>
        <w:left w:val="none" w:sz="0" w:space="0" w:color="auto"/>
        <w:bottom w:val="none" w:sz="0" w:space="0" w:color="auto"/>
        <w:right w:val="none" w:sz="0" w:space="0" w:color="auto"/>
      </w:divBdr>
      <w:divsChild>
        <w:div w:id="202594502">
          <w:marLeft w:val="0"/>
          <w:marRight w:val="0"/>
          <w:marTop w:val="0"/>
          <w:marBottom w:val="92"/>
          <w:divBdr>
            <w:top w:val="single" w:sz="4" w:space="0" w:color="auto"/>
            <w:left w:val="single" w:sz="18" w:space="0" w:color="auto"/>
            <w:bottom w:val="single" w:sz="4" w:space="0" w:color="auto"/>
            <w:right w:val="single" w:sz="4" w:space="0" w:color="auto"/>
          </w:divBdr>
        </w:div>
        <w:div w:id="996301513">
          <w:marLeft w:val="0"/>
          <w:marRight w:val="0"/>
          <w:marTop w:val="115"/>
          <w:marBottom w:val="115"/>
          <w:divBdr>
            <w:top w:val="none" w:sz="0" w:space="0" w:color="auto"/>
            <w:left w:val="none" w:sz="0" w:space="0" w:color="auto"/>
            <w:bottom w:val="none" w:sz="0" w:space="0" w:color="auto"/>
            <w:right w:val="none" w:sz="0" w:space="0" w:color="auto"/>
          </w:divBdr>
          <w:divsChild>
            <w:div w:id="129713422">
              <w:marLeft w:val="0"/>
              <w:marRight w:val="0"/>
              <w:marTop w:val="100"/>
              <w:marBottom w:val="100"/>
              <w:divBdr>
                <w:top w:val="none" w:sz="0" w:space="0" w:color="auto"/>
                <w:left w:val="none" w:sz="0" w:space="0" w:color="auto"/>
                <w:bottom w:val="none" w:sz="0" w:space="0" w:color="auto"/>
                <w:right w:val="none" w:sz="0" w:space="0" w:color="auto"/>
              </w:divBdr>
              <w:divsChild>
                <w:div w:id="1113935254">
                  <w:marLeft w:val="0"/>
                  <w:marRight w:val="0"/>
                  <w:marTop w:val="0"/>
                  <w:marBottom w:val="0"/>
                  <w:divBdr>
                    <w:top w:val="none" w:sz="0" w:space="0" w:color="auto"/>
                    <w:left w:val="none" w:sz="0" w:space="0" w:color="auto"/>
                    <w:bottom w:val="none" w:sz="0" w:space="0" w:color="auto"/>
                    <w:right w:val="none" w:sz="0" w:space="0" w:color="auto"/>
                  </w:divBdr>
                  <w:divsChild>
                    <w:div w:id="99617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878532">
          <w:marLeft w:val="0"/>
          <w:marRight w:val="0"/>
          <w:marTop w:val="0"/>
          <w:marBottom w:val="92"/>
          <w:divBdr>
            <w:top w:val="single" w:sz="4" w:space="0" w:color="auto"/>
            <w:left w:val="single" w:sz="18" w:space="0" w:color="auto"/>
            <w:bottom w:val="single" w:sz="4" w:space="0" w:color="auto"/>
            <w:right w:val="single" w:sz="4" w:space="0" w:color="auto"/>
          </w:divBdr>
        </w:div>
        <w:div w:id="670445690">
          <w:marLeft w:val="0"/>
          <w:marRight w:val="0"/>
          <w:marTop w:val="92"/>
          <w:marBottom w:val="0"/>
          <w:divBdr>
            <w:top w:val="single" w:sz="4" w:space="0" w:color="D5DDC6"/>
            <w:left w:val="single" w:sz="4" w:space="3" w:color="D5DDC6"/>
            <w:bottom w:val="single" w:sz="4" w:space="0" w:color="D5DDC6"/>
            <w:right w:val="single" w:sz="4" w:space="0" w:color="D5DDC6"/>
          </w:divBdr>
        </w:div>
        <w:div w:id="1739397428">
          <w:marLeft w:val="0"/>
          <w:marRight w:val="0"/>
          <w:marTop w:val="0"/>
          <w:marBottom w:val="92"/>
          <w:divBdr>
            <w:top w:val="single" w:sz="4" w:space="0" w:color="auto"/>
            <w:left w:val="single" w:sz="18" w:space="0" w:color="auto"/>
            <w:bottom w:val="single" w:sz="4" w:space="0" w:color="auto"/>
            <w:right w:val="single" w:sz="4" w:space="0" w:color="auto"/>
          </w:divBdr>
        </w:div>
        <w:div w:id="2005936599">
          <w:marLeft w:val="0"/>
          <w:marRight w:val="0"/>
          <w:marTop w:val="92"/>
          <w:marBottom w:val="0"/>
          <w:divBdr>
            <w:top w:val="single" w:sz="4" w:space="0" w:color="D5DDC6"/>
            <w:left w:val="single" w:sz="4" w:space="3" w:color="D5DDC6"/>
            <w:bottom w:val="single" w:sz="4" w:space="0" w:color="D5DDC6"/>
            <w:right w:val="single" w:sz="4" w:space="0" w:color="D5DDC6"/>
          </w:divBdr>
        </w:div>
        <w:div w:id="427580119">
          <w:marLeft w:val="0"/>
          <w:marRight w:val="0"/>
          <w:marTop w:val="0"/>
          <w:marBottom w:val="92"/>
          <w:divBdr>
            <w:top w:val="single" w:sz="4" w:space="0" w:color="auto"/>
            <w:left w:val="single" w:sz="18" w:space="0" w:color="auto"/>
            <w:bottom w:val="single" w:sz="4" w:space="0" w:color="auto"/>
            <w:right w:val="single" w:sz="4" w:space="0" w:color="auto"/>
          </w:divBdr>
        </w:div>
        <w:div w:id="26831548">
          <w:marLeft w:val="0"/>
          <w:marRight w:val="0"/>
          <w:marTop w:val="92"/>
          <w:marBottom w:val="0"/>
          <w:divBdr>
            <w:top w:val="single" w:sz="4" w:space="0" w:color="D5DDC6"/>
            <w:left w:val="single" w:sz="4" w:space="3" w:color="D5DDC6"/>
            <w:bottom w:val="single" w:sz="4" w:space="0" w:color="D5DDC6"/>
            <w:right w:val="single" w:sz="4" w:space="0" w:color="D5DDC6"/>
          </w:divBdr>
        </w:div>
        <w:div w:id="1950160384">
          <w:marLeft w:val="0"/>
          <w:marRight w:val="0"/>
          <w:marTop w:val="0"/>
          <w:marBottom w:val="92"/>
          <w:divBdr>
            <w:top w:val="single" w:sz="4" w:space="0" w:color="auto"/>
            <w:left w:val="single" w:sz="18" w:space="0" w:color="auto"/>
            <w:bottom w:val="single" w:sz="4" w:space="0" w:color="auto"/>
            <w:right w:val="single" w:sz="4" w:space="0" w:color="auto"/>
          </w:divBdr>
        </w:div>
        <w:div w:id="113595682">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328364673">
      <w:bodyDiv w:val="1"/>
      <w:marLeft w:val="0"/>
      <w:marRight w:val="0"/>
      <w:marTop w:val="0"/>
      <w:marBottom w:val="0"/>
      <w:divBdr>
        <w:top w:val="none" w:sz="0" w:space="0" w:color="auto"/>
        <w:left w:val="none" w:sz="0" w:space="0" w:color="auto"/>
        <w:bottom w:val="none" w:sz="0" w:space="0" w:color="auto"/>
        <w:right w:val="none" w:sz="0" w:space="0" w:color="auto"/>
      </w:divBdr>
      <w:divsChild>
        <w:div w:id="1376809707">
          <w:marLeft w:val="0"/>
          <w:marRight w:val="0"/>
          <w:marTop w:val="0"/>
          <w:marBottom w:val="0"/>
          <w:divBdr>
            <w:top w:val="none" w:sz="0" w:space="0" w:color="auto"/>
            <w:left w:val="none" w:sz="0" w:space="0" w:color="auto"/>
            <w:bottom w:val="none" w:sz="0" w:space="0" w:color="auto"/>
            <w:right w:val="none" w:sz="0" w:space="0" w:color="auto"/>
          </w:divBdr>
        </w:div>
        <w:div w:id="1167209009">
          <w:marLeft w:val="0"/>
          <w:marRight w:val="0"/>
          <w:marTop w:val="360"/>
          <w:marBottom w:val="0"/>
          <w:divBdr>
            <w:top w:val="none" w:sz="0" w:space="0" w:color="auto"/>
            <w:left w:val="none" w:sz="0" w:space="0" w:color="auto"/>
            <w:bottom w:val="single" w:sz="8" w:space="6" w:color="D9DCDF"/>
            <w:right w:val="none" w:sz="0" w:space="0" w:color="auto"/>
          </w:divBdr>
          <w:divsChild>
            <w:div w:id="1497920038">
              <w:marLeft w:val="0"/>
              <w:marRight w:val="0"/>
              <w:marTop w:val="0"/>
              <w:marBottom w:val="240"/>
              <w:divBdr>
                <w:top w:val="none" w:sz="0" w:space="0" w:color="auto"/>
                <w:left w:val="none" w:sz="0" w:space="0" w:color="auto"/>
                <w:bottom w:val="none" w:sz="0" w:space="0" w:color="auto"/>
                <w:right w:val="none" w:sz="0" w:space="0" w:color="auto"/>
              </w:divBdr>
            </w:div>
            <w:div w:id="1285959788">
              <w:marLeft w:val="0"/>
              <w:marRight w:val="0"/>
              <w:marTop w:val="0"/>
              <w:marBottom w:val="240"/>
              <w:divBdr>
                <w:top w:val="none" w:sz="0" w:space="0" w:color="auto"/>
                <w:left w:val="none" w:sz="0" w:space="0" w:color="auto"/>
                <w:bottom w:val="none" w:sz="0" w:space="0" w:color="auto"/>
                <w:right w:val="none" w:sz="0" w:space="0" w:color="auto"/>
              </w:divBdr>
            </w:div>
            <w:div w:id="838080115">
              <w:marLeft w:val="0"/>
              <w:marRight w:val="0"/>
              <w:marTop w:val="0"/>
              <w:marBottom w:val="240"/>
              <w:divBdr>
                <w:top w:val="none" w:sz="0" w:space="0" w:color="auto"/>
                <w:left w:val="none" w:sz="0" w:space="0" w:color="auto"/>
                <w:bottom w:val="none" w:sz="0" w:space="0" w:color="auto"/>
                <w:right w:val="none" w:sz="0" w:space="0" w:color="auto"/>
              </w:divBdr>
            </w:div>
            <w:div w:id="1389036419">
              <w:marLeft w:val="0"/>
              <w:marRight w:val="0"/>
              <w:marTop w:val="0"/>
              <w:marBottom w:val="240"/>
              <w:divBdr>
                <w:top w:val="none" w:sz="0" w:space="0" w:color="auto"/>
                <w:left w:val="none" w:sz="0" w:space="0" w:color="auto"/>
                <w:bottom w:val="none" w:sz="0" w:space="0" w:color="auto"/>
                <w:right w:val="none" w:sz="0" w:space="0" w:color="auto"/>
              </w:divBdr>
            </w:div>
            <w:div w:id="1049110397">
              <w:marLeft w:val="0"/>
              <w:marRight w:val="0"/>
              <w:marTop w:val="0"/>
              <w:marBottom w:val="240"/>
              <w:divBdr>
                <w:top w:val="none" w:sz="0" w:space="0" w:color="auto"/>
                <w:left w:val="none" w:sz="0" w:space="0" w:color="auto"/>
                <w:bottom w:val="none" w:sz="0" w:space="0" w:color="auto"/>
                <w:right w:val="none" w:sz="0" w:space="0" w:color="auto"/>
              </w:divBdr>
            </w:div>
            <w:div w:id="2075734203">
              <w:marLeft w:val="0"/>
              <w:marRight w:val="0"/>
              <w:marTop w:val="0"/>
              <w:marBottom w:val="240"/>
              <w:divBdr>
                <w:top w:val="none" w:sz="0" w:space="0" w:color="auto"/>
                <w:left w:val="none" w:sz="0" w:space="0" w:color="auto"/>
                <w:bottom w:val="none" w:sz="0" w:space="0" w:color="auto"/>
                <w:right w:val="none" w:sz="0" w:space="0" w:color="auto"/>
              </w:divBdr>
            </w:div>
            <w:div w:id="2064987194">
              <w:marLeft w:val="0"/>
              <w:marRight w:val="0"/>
              <w:marTop w:val="0"/>
              <w:marBottom w:val="240"/>
              <w:divBdr>
                <w:top w:val="none" w:sz="0" w:space="0" w:color="auto"/>
                <w:left w:val="none" w:sz="0" w:space="0" w:color="auto"/>
                <w:bottom w:val="none" w:sz="0" w:space="0" w:color="auto"/>
                <w:right w:val="none" w:sz="0" w:space="0" w:color="auto"/>
              </w:divBdr>
            </w:div>
            <w:div w:id="92611554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28406359">
      <w:bodyDiv w:val="1"/>
      <w:marLeft w:val="0"/>
      <w:marRight w:val="0"/>
      <w:marTop w:val="0"/>
      <w:marBottom w:val="0"/>
      <w:divBdr>
        <w:top w:val="none" w:sz="0" w:space="0" w:color="auto"/>
        <w:left w:val="none" w:sz="0" w:space="0" w:color="auto"/>
        <w:bottom w:val="none" w:sz="0" w:space="0" w:color="auto"/>
        <w:right w:val="none" w:sz="0" w:space="0" w:color="auto"/>
      </w:divBdr>
      <w:divsChild>
        <w:div w:id="1524976078">
          <w:marLeft w:val="0"/>
          <w:marRight w:val="0"/>
          <w:marTop w:val="0"/>
          <w:marBottom w:val="0"/>
          <w:divBdr>
            <w:top w:val="none" w:sz="0" w:space="0" w:color="auto"/>
            <w:left w:val="none" w:sz="0" w:space="0" w:color="auto"/>
            <w:bottom w:val="none" w:sz="0" w:space="0" w:color="auto"/>
            <w:right w:val="none" w:sz="0" w:space="0" w:color="auto"/>
          </w:divBdr>
        </w:div>
        <w:div w:id="1383015167">
          <w:marLeft w:val="0"/>
          <w:marRight w:val="0"/>
          <w:marTop w:val="360"/>
          <w:marBottom w:val="0"/>
          <w:divBdr>
            <w:top w:val="none" w:sz="0" w:space="0" w:color="auto"/>
            <w:left w:val="none" w:sz="0" w:space="0" w:color="auto"/>
            <w:bottom w:val="single" w:sz="8" w:space="6" w:color="D9DCDF"/>
            <w:right w:val="none" w:sz="0" w:space="0" w:color="auto"/>
          </w:divBdr>
          <w:divsChild>
            <w:div w:id="2105106332">
              <w:marLeft w:val="0"/>
              <w:marRight w:val="0"/>
              <w:marTop w:val="0"/>
              <w:marBottom w:val="0"/>
              <w:divBdr>
                <w:top w:val="none" w:sz="0" w:space="0" w:color="auto"/>
                <w:left w:val="none" w:sz="0" w:space="0" w:color="auto"/>
                <w:bottom w:val="none" w:sz="0" w:space="0" w:color="auto"/>
                <w:right w:val="none" w:sz="0" w:space="0" w:color="auto"/>
              </w:divBdr>
            </w:div>
            <w:div w:id="31081141">
              <w:marLeft w:val="0"/>
              <w:marRight w:val="0"/>
              <w:marTop w:val="0"/>
              <w:marBottom w:val="0"/>
              <w:divBdr>
                <w:top w:val="none" w:sz="0" w:space="0" w:color="auto"/>
                <w:left w:val="none" w:sz="0" w:space="0" w:color="auto"/>
                <w:bottom w:val="none" w:sz="0" w:space="0" w:color="auto"/>
                <w:right w:val="none" w:sz="0" w:space="0" w:color="auto"/>
              </w:divBdr>
            </w:div>
            <w:div w:id="676883269">
              <w:marLeft w:val="0"/>
              <w:marRight w:val="0"/>
              <w:marTop w:val="0"/>
              <w:marBottom w:val="0"/>
              <w:divBdr>
                <w:top w:val="none" w:sz="0" w:space="0" w:color="auto"/>
                <w:left w:val="none" w:sz="0" w:space="0" w:color="auto"/>
                <w:bottom w:val="none" w:sz="0" w:space="0" w:color="auto"/>
                <w:right w:val="none" w:sz="0" w:space="0" w:color="auto"/>
              </w:divBdr>
            </w:div>
            <w:div w:id="1545407305">
              <w:marLeft w:val="0"/>
              <w:marRight w:val="0"/>
              <w:marTop w:val="0"/>
              <w:marBottom w:val="0"/>
              <w:divBdr>
                <w:top w:val="none" w:sz="0" w:space="0" w:color="auto"/>
                <w:left w:val="none" w:sz="0" w:space="0" w:color="auto"/>
                <w:bottom w:val="none" w:sz="0" w:space="0" w:color="auto"/>
                <w:right w:val="none" w:sz="0" w:space="0" w:color="auto"/>
              </w:divBdr>
            </w:div>
            <w:div w:id="2064518498">
              <w:marLeft w:val="0"/>
              <w:marRight w:val="0"/>
              <w:marTop w:val="0"/>
              <w:marBottom w:val="0"/>
              <w:divBdr>
                <w:top w:val="none" w:sz="0" w:space="0" w:color="auto"/>
                <w:left w:val="none" w:sz="0" w:space="0" w:color="auto"/>
                <w:bottom w:val="none" w:sz="0" w:space="0" w:color="auto"/>
                <w:right w:val="none" w:sz="0" w:space="0" w:color="auto"/>
              </w:divBdr>
            </w:div>
            <w:div w:id="1880893321">
              <w:marLeft w:val="0"/>
              <w:marRight w:val="0"/>
              <w:marTop w:val="0"/>
              <w:marBottom w:val="0"/>
              <w:divBdr>
                <w:top w:val="none" w:sz="0" w:space="0" w:color="auto"/>
                <w:left w:val="none" w:sz="0" w:space="0" w:color="auto"/>
                <w:bottom w:val="none" w:sz="0" w:space="0" w:color="auto"/>
                <w:right w:val="none" w:sz="0" w:space="0" w:color="auto"/>
              </w:divBdr>
            </w:div>
            <w:div w:id="1091970653">
              <w:marLeft w:val="0"/>
              <w:marRight w:val="0"/>
              <w:marTop w:val="0"/>
              <w:marBottom w:val="0"/>
              <w:divBdr>
                <w:top w:val="none" w:sz="0" w:space="0" w:color="auto"/>
                <w:left w:val="none" w:sz="0" w:space="0" w:color="auto"/>
                <w:bottom w:val="none" w:sz="0" w:space="0" w:color="auto"/>
                <w:right w:val="none" w:sz="0" w:space="0" w:color="auto"/>
              </w:divBdr>
            </w:div>
            <w:div w:id="1058433225">
              <w:marLeft w:val="0"/>
              <w:marRight w:val="0"/>
              <w:marTop w:val="0"/>
              <w:marBottom w:val="0"/>
              <w:divBdr>
                <w:top w:val="none" w:sz="0" w:space="0" w:color="auto"/>
                <w:left w:val="none" w:sz="0" w:space="0" w:color="auto"/>
                <w:bottom w:val="none" w:sz="0" w:space="0" w:color="auto"/>
                <w:right w:val="none" w:sz="0" w:space="0" w:color="auto"/>
              </w:divBdr>
            </w:div>
            <w:div w:id="511459661">
              <w:marLeft w:val="0"/>
              <w:marRight w:val="0"/>
              <w:marTop w:val="0"/>
              <w:marBottom w:val="0"/>
              <w:divBdr>
                <w:top w:val="none" w:sz="0" w:space="0" w:color="auto"/>
                <w:left w:val="none" w:sz="0" w:space="0" w:color="auto"/>
                <w:bottom w:val="none" w:sz="0" w:space="0" w:color="auto"/>
                <w:right w:val="none" w:sz="0" w:space="0" w:color="auto"/>
              </w:divBdr>
            </w:div>
            <w:div w:id="1287346604">
              <w:marLeft w:val="0"/>
              <w:marRight w:val="0"/>
              <w:marTop w:val="0"/>
              <w:marBottom w:val="0"/>
              <w:divBdr>
                <w:top w:val="none" w:sz="0" w:space="0" w:color="auto"/>
                <w:left w:val="none" w:sz="0" w:space="0" w:color="auto"/>
                <w:bottom w:val="none" w:sz="0" w:space="0" w:color="auto"/>
                <w:right w:val="none" w:sz="0" w:space="0" w:color="auto"/>
              </w:divBdr>
            </w:div>
            <w:div w:id="1313288213">
              <w:marLeft w:val="0"/>
              <w:marRight w:val="0"/>
              <w:marTop w:val="0"/>
              <w:marBottom w:val="0"/>
              <w:divBdr>
                <w:top w:val="none" w:sz="0" w:space="0" w:color="auto"/>
                <w:left w:val="none" w:sz="0" w:space="0" w:color="auto"/>
                <w:bottom w:val="none" w:sz="0" w:space="0" w:color="auto"/>
                <w:right w:val="none" w:sz="0" w:space="0" w:color="auto"/>
              </w:divBdr>
            </w:div>
            <w:div w:id="680132788">
              <w:marLeft w:val="0"/>
              <w:marRight w:val="0"/>
              <w:marTop w:val="0"/>
              <w:marBottom w:val="0"/>
              <w:divBdr>
                <w:top w:val="none" w:sz="0" w:space="0" w:color="auto"/>
                <w:left w:val="none" w:sz="0" w:space="0" w:color="auto"/>
                <w:bottom w:val="none" w:sz="0" w:space="0" w:color="auto"/>
                <w:right w:val="none" w:sz="0" w:space="0" w:color="auto"/>
              </w:divBdr>
            </w:div>
            <w:div w:id="1975020976">
              <w:marLeft w:val="0"/>
              <w:marRight w:val="0"/>
              <w:marTop w:val="0"/>
              <w:marBottom w:val="0"/>
              <w:divBdr>
                <w:top w:val="none" w:sz="0" w:space="0" w:color="auto"/>
                <w:left w:val="none" w:sz="0" w:space="0" w:color="auto"/>
                <w:bottom w:val="none" w:sz="0" w:space="0" w:color="auto"/>
                <w:right w:val="none" w:sz="0" w:space="0" w:color="auto"/>
              </w:divBdr>
            </w:div>
            <w:div w:id="490371889">
              <w:marLeft w:val="0"/>
              <w:marRight w:val="0"/>
              <w:marTop w:val="0"/>
              <w:marBottom w:val="0"/>
              <w:divBdr>
                <w:top w:val="none" w:sz="0" w:space="0" w:color="auto"/>
                <w:left w:val="none" w:sz="0" w:space="0" w:color="auto"/>
                <w:bottom w:val="none" w:sz="0" w:space="0" w:color="auto"/>
                <w:right w:val="none" w:sz="0" w:space="0" w:color="auto"/>
              </w:divBdr>
            </w:div>
            <w:div w:id="1160849704">
              <w:marLeft w:val="0"/>
              <w:marRight w:val="0"/>
              <w:marTop w:val="0"/>
              <w:marBottom w:val="0"/>
              <w:divBdr>
                <w:top w:val="none" w:sz="0" w:space="0" w:color="auto"/>
                <w:left w:val="none" w:sz="0" w:space="0" w:color="auto"/>
                <w:bottom w:val="none" w:sz="0" w:space="0" w:color="auto"/>
                <w:right w:val="none" w:sz="0" w:space="0" w:color="auto"/>
              </w:divBdr>
            </w:div>
            <w:div w:id="2111078000">
              <w:marLeft w:val="0"/>
              <w:marRight w:val="0"/>
              <w:marTop w:val="0"/>
              <w:marBottom w:val="0"/>
              <w:divBdr>
                <w:top w:val="none" w:sz="0" w:space="0" w:color="auto"/>
                <w:left w:val="none" w:sz="0" w:space="0" w:color="auto"/>
                <w:bottom w:val="none" w:sz="0" w:space="0" w:color="auto"/>
                <w:right w:val="none" w:sz="0" w:space="0" w:color="auto"/>
              </w:divBdr>
            </w:div>
            <w:div w:id="1313950680">
              <w:marLeft w:val="0"/>
              <w:marRight w:val="0"/>
              <w:marTop w:val="0"/>
              <w:marBottom w:val="0"/>
              <w:divBdr>
                <w:top w:val="none" w:sz="0" w:space="0" w:color="auto"/>
                <w:left w:val="none" w:sz="0" w:space="0" w:color="auto"/>
                <w:bottom w:val="none" w:sz="0" w:space="0" w:color="auto"/>
                <w:right w:val="none" w:sz="0" w:space="0" w:color="auto"/>
              </w:divBdr>
            </w:div>
            <w:div w:id="839779236">
              <w:marLeft w:val="0"/>
              <w:marRight w:val="0"/>
              <w:marTop w:val="0"/>
              <w:marBottom w:val="0"/>
              <w:divBdr>
                <w:top w:val="none" w:sz="0" w:space="0" w:color="auto"/>
                <w:left w:val="none" w:sz="0" w:space="0" w:color="auto"/>
                <w:bottom w:val="none" w:sz="0" w:space="0" w:color="auto"/>
                <w:right w:val="none" w:sz="0" w:space="0" w:color="auto"/>
              </w:divBdr>
            </w:div>
            <w:div w:id="771583265">
              <w:marLeft w:val="0"/>
              <w:marRight w:val="0"/>
              <w:marTop w:val="0"/>
              <w:marBottom w:val="0"/>
              <w:divBdr>
                <w:top w:val="none" w:sz="0" w:space="0" w:color="auto"/>
                <w:left w:val="none" w:sz="0" w:space="0" w:color="auto"/>
                <w:bottom w:val="none" w:sz="0" w:space="0" w:color="auto"/>
                <w:right w:val="none" w:sz="0" w:space="0" w:color="auto"/>
              </w:divBdr>
            </w:div>
            <w:div w:id="817767515">
              <w:marLeft w:val="0"/>
              <w:marRight w:val="0"/>
              <w:marTop w:val="0"/>
              <w:marBottom w:val="0"/>
              <w:divBdr>
                <w:top w:val="none" w:sz="0" w:space="0" w:color="auto"/>
                <w:left w:val="none" w:sz="0" w:space="0" w:color="auto"/>
                <w:bottom w:val="none" w:sz="0" w:space="0" w:color="auto"/>
                <w:right w:val="none" w:sz="0" w:space="0" w:color="auto"/>
              </w:divBdr>
            </w:div>
            <w:div w:id="932470258">
              <w:marLeft w:val="0"/>
              <w:marRight w:val="0"/>
              <w:marTop w:val="0"/>
              <w:marBottom w:val="0"/>
              <w:divBdr>
                <w:top w:val="none" w:sz="0" w:space="0" w:color="auto"/>
                <w:left w:val="none" w:sz="0" w:space="0" w:color="auto"/>
                <w:bottom w:val="none" w:sz="0" w:space="0" w:color="auto"/>
                <w:right w:val="none" w:sz="0" w:space="0" w:color="auto"/>
              </w:divBdr>
            </w:div>
            <w:div w:id="1006709576">
              <w:marLeft w:val="0"/>
              <w:marRight w:val="0"/>
              <w:marTop w:val="0"/>
              <w:marBottom w:val="0"/>
              <w:divBdr>
                <w:top w:val="none" w:sz="0" w:space="0" w:color="auto"/>
                <w:left w:val="none" w:sz="0" w:space="0" w:color="auto"/>
                <w:bottom w:val="none" w:sz="0" w:space="0" w:color="auto"/>
                <w:right w:val="none" w:sz="0" w:space="0" w:color="auto"/>
              </w:divBdr>
            </w:div>
            <w:div w:id="2081705313">
              <w:marLeft w:val="0"/>
              <w:marRight w:val="0"/>
              <w:marTop w:val="0"/>
              <w:marBottom w:val="0"/>
              <w:divBdr>
                <w:top w:val="none" w:sz="0" w:space="0" w:color="auto"/>
                <w:left w:val="none" w:sz="0" w:space="0" w:color="auto"/>
                <w:bottom w:val="none" w:sz="0" w:space="0" w:color="auto"/>
                <w:right w:val="none" w:sz="0" w:space="0" w:color="auto"/>
              </w:divBdr>
            </w:div>
            <w:div w:id="669409633">
              <w:marLeft w:val="0"/>
              <w:marRight w:val="0"/>
              <w:marTop w:val="0"/>
              <w:marBottom w:val="0"/>
              <w:divBdr>
                <w:top w:val="none" w:sz="0" w:space="0" w:color="auto"/>
                <w:left w:val="none" w:sz="0" w:space="0" w:color="auto"/>
                <w:bottom w:val="none" w:sz="0" w:space="0" w:color="auto"/>
                <w:right w:val="none" w:sz="0" w:space="0" w:color="auto"/>
              </w:divBdr>
            </w:div>
            <w:div w:id="192186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14391">
      <w:bodyDiv w:val="1"/>
      <w:marLeft w:val="0"/>
      <w:marRight w:val="0"/>
      <w:marTop w:val="0"/>
      <w:marBottom w:val="0"/>
      <w:divBdr>
        <w:top w:val="none" w:sz="0" w:space="0" w:color="auto"/>
        <w:left w:val="none" w:sz="0" w:space="0" w:color="auto"/>
        <w:bottom w:val="none" w:sz="0" w:space="0" w:color="auto"/>
        <w:right w:val="none" w:sz="0" w:space="0" w:color="auto"/>
      </w:divBdr>
      <w:divsChild>
        <w:div w:id="1845782135">
          <w:marLeft w:val="0"/>
          <w:marRight w:val="0"/>
          <w:marTop w:val="0"/>
          <w:marBottom w:val="0"/>
          <w:divBdr>
            <w:top w:val="none" w:sz="0" w:space="0" w:color="auto"/>
            <w:left w:val="none" w:sz="0" w:space="0" w:color="auto"/>
            <w:bottom w:val="none" w:sz="0" w:space="0" w:color="auto"/>
            <w:right w:val="none" w:sz="0" w:space="0" w:color="auto"/>
          </w:divBdr>
        </w:div>
        <w:div w:id="524752468">
          <w:marLeft w:val="0"/>
          <w:marRight w:val="0"/>
          <w:marTop w:val="360"/>
          <w:marBottom w:val="0"/>
          <w:divBdr>
            <w:top w:val="none" w:sz="0" w:space="0" w:color="auto"/>
            <w:left w:val="none" w:sz="0" w:space="0" w:color="auto"/>
            <w:bottom w:val="single" w:sz="8" w:space="6" w:color="D9DCDF"/>
            <w:right w:val="none" w:sz="0" w:space="0" w:color="auto"/>
          </w:divBdr>
          <w:divsChild>
            <w:div w:id="2087023056">
              <w:marLeft w:val="0"/>
              <w:marRight w:val="0"/>
              <w:marTop w:val="0"/>
              <w:marBottom w:val="230"/>
              <w:divBdr>
                <w:top w:val="none" w:sz="0" w:space="0" w:color="auto"/>
                <w:left w:val="none" w:sz="0" w:space="0" w:color="auto"/>
                <w:bottom w:val="none" w:sz="0" w:space="0" w:color="auto"/>
                <w:right w:val="none" w:sz="0" w:space="0" w:color="auto"/>
              </w:divBdr>
            </w:div>
            <w:div w:id="1380713381">
              <w:marLeft w:val="0"/>
              <w:marRight w:val="0"/>
              <w:marTop w:val="0"/>
              <w:marBottom w:val="230"/>
              <w:divBdr>
                <w:top w:val="none" w:sz="0" w:space="0" w:color="auto"/>
                <w:left w:val="none" w:sz="0" w:space="0" w:color="auto"/>
                <w:bottom w:val="none" w:sz="0" w:space="0" w:color="auto"/>
                <w:right w:val="none" w:sz="0" w:space="0" w:color="auto"/>
              </w:divBdr>
            </w:div>
            <w:div w:id="1567107428">
              <w:marLeft w:val="0"/>
              <w:marRight w:val="0"/>
              <w:marTop w:val="0"/>
              <w:marBottom w:val="230"/>
              <w:divBdr>
                <w:top w:val="none" w:sz="0" w:space="0" w:color="auto"/>
                <w:left w:val="none" w:sz="0" w:space="0" w:color="auto"/>
                <w:bottom w:val="none" w:sz="0" w:space="0" w:color="auto"/>
                <w:right w:val="none" w:sz="0" w:space="0" w:color="auto"/>
              </w:divBdr>
            </w:div>
            <w:div w:id="1742144248">
              <w:marLeft w:val="0"/>
              <w:marRight w:val="0"/>
              <w:marTop w:val="0"/>
              <w:marBottom w:val="230"/>
              <w:divBdr>
                <w:top w:val="none" w:sz="0" w:space="0" w:color="auto"/>
                <w:left w:val="none" w:sz="0" w:space="0" w:color="auto"/>
                <w:bottom w:val="none" w:sz="0" w:space="0" w:color="auto"/>
                <w:right w:val="none" w:sz="0" w:space="0" w:color="auto"/>
              </w:divBdr>
            </w:div>
            <w:div w:id="1924140256">
              <w:marLeft w:val="0"/>
              <w:marRight w:val="0"/>
              <w:marTop w:val="0"/>
              <w:marBottom w:val="230"/>
              <w:divBdr>
                <w:top w:val="none" w:sz="0" w:space="0" w:color="auto"/>
                <w:left w:val="none" w:sz="0" w:space="0" w:color="auto"/>
                <w:bottom w:val="none" w:sz="0" w:space="0" w:color="auto"/>
                <w:right w:val="none" w:sz="0" w:space="0" w:color="auto"/>
              </w:divBdr>
            </w:div>
            <w:div w:id="2058629260">
              <w:marLeft w:val="0"/>
              <w:marRight w:val="0"/>
              <w:marTop w:val="0"/>
              <w:marBottom w:val="230"/>
              <w:divBdr>
                <w:top w:val="none" w:sz="0" w:space="0" w:color="auto"/>
                <w:left w:val="none" w:sz="0" w:space="0" w:color="auto"/>
                <w:bottom w:val="none" w:sz="0" w:space="0" w:color="auto"/>
                <w:right w:val="none" w:sz="0" w:space="0" w:color="auto"/>
              </w:divBdr>
            </w:div>
            <w:div w:id="2053730822">
              <w:marLeft w:val="0"/>
              <w:marRight w:val="0"/>
              <w:marTop w:val="0"/>
              <w:marBottom w:val="230"/>
              <w:divBdr>
                <w:top w:val="none" w:sz="0" w:space="0" w:color="auto"/>
                <w:left w:val="none" w:sz="0" w:space="0" w:color="auto"/>
                <w:bottom w:val="none" w:sz="0" w:space="0" w:color="auto"/>
                <w:right w:val="none" w:sz="0" w:space="0" w:color="auto"/>
              </w:divBdr>
            </w:div>
            <w:div w:id="1906136380">
              <w:marLeft w:val="0"/>
              <w:marRight w:val="0"/>
              <w:marTop w:val="0"/>
              <w:marBottom w:val="230"/>
              <w:divBdr>
                <w:top w:val="none" w:sz="0" w:space="0" w:color="auto"/>
                <w:left w:val="none" w:sz="0" w:space="0" w:color="auto"/>
                <w:bottom w:val="none" w:sz="0" w:space="0" w:color="auto"/>
                <w:right w:val="none" w:sz="0" w:space="0" w:color="auto"/>
              </w:divBdr>
            </w:div>
            <w:div w:id="296036169">
              <w:marLeft w:val="0"/>
              <w:marRight w:val="0"/>
              <w:marTop w:val="0"/>
              <w:marBottom w:val="230"/>
              <w:divBdr>
                <w:top w:val="none" w:sz="0" w:space="0" w:color="auto"/>
                <w:left w:val="none" w:sz="0" w:space="0" w:color="auto"/>
                <w:bottom w:val="none" w:sz="0" w:space="0" w:color="auto"/>
                <w:right w:val="none" w:sz="0" w:space="0" w:color="auto"/>
              </w:divBdr>
            </w:div>
            <w:div w:id="1025906438">
              <w:marLeft w:val="0"/>
              <w:marRight w:val="0"/>
              <w:marTop w:val="0"/>
              <w:marBottom w:val="230"/>
              <w:divBdr>
                <w:top w:val="none" w:sz="0" w:space="0" w:color="auto"/>
                <w:left w:val="none" w:sz="0" w:space="0" w:color="auto"/>
                <w:bottom w:val="none" w:sz="0" w:space="0" w:color="auto"/>
                <w:right w:val="none" w:sz="0" w:space="0" w:color="auto"/>
              </w:divBdr>
            </w:div>
            <w:div w:id="1093355407">
              <w:marLeft w:val="0"/>
              <w:marRight w:val="0"/>
              <w:marTop w:val="0"/>
              <w:marBottom w:val="230"/>
              <w:divBdr>
                <w:top w:val="none" w:sz="0" w:space="0" w:color="auto"/>
                <w:left w:val="none" w:sz="0" w:space="0" w:color="auto"/>
                <w:bottom w:val="none" w:sz="0" w:space="0" w:color="auto"/>
                <w:right w:val="none" w:sz="0" w:space="0" w:color="auto"/>
              </w:divBdr>
            </w:div>
            <w:div w:id="1707679426">
              <w:marLeft w:val="0"/>
              <w:marRight w:val="0"/>
              <w:marTop w:val="0"/>
              <w:marBottom w:val="230"/>
              <w:divBdr>
                <w:top w:val="none" w:sz="0" w:space="0" w:color="auto"/>
                <w:left w:val="none" w:sz="0" w:space="0" w:color="auto"/>
                <w:bottom w:val="none" w:sz="0" w:space="0" w:color="auto"/>
                <w:right w:val="none" w:sz="0" w:space="0" w:color="auto"/>
              </w:divBdr>
            </w:div>
            <w:div w:id="379523674">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 w:id="329527257">
      <w:bodyDiv w:val="1"/>
      <w:marLeft w:val="0"/>
      <w:marRight w:val="0"/>
      <w:marTop w:val="0"/>
      <w:marBottom w:val="0"/>
      <w:divBdr>
        <w:top w:val="none" w:sz="0" w:space="0" w:color="auto"/>
        <w:left w:val="none" w:sz="0" w:space="0" w:color="auto"/>
        <w:bottom w:val="none" w:sz="0" w:space="0" w:color="auto"/>
        <w:right w:val="none" w:sz="0" w:space="0" w:color="auto"/>
      </w:divBdr>
    </w:div>
    <w:div w:id="336276408">
      <w:bodyDiv w:val="1"/>
      <w:marLeft w:val="0"/>
      <w:marRight w:val="0"/>
      <w:marTop w:val="0"/>
      <w:marBottom w:val="0"/>
      <w:divBdr>
        <w:top w:val="none" w:sz="0" w:space="0" w:color="auto"/>
        <w:left w:val="none" w:sz="0" w:space="0" w:color="auto"/>
        <w:bottom w:val="none" w:sz="0" w:space="0" w:color="auto"/>
        <w:right w:val="none" w:sz="0" w:space="0" w:color="auto"/>
      </w:divBdr>
      <w:divsChild>
        <w:div w:id="1943032883">
          <w:marLeft w:val="0"/>
          <w:marRight w:val="0"/>
          <w:marTop w:val="0"/>
          <w:marBottom w:val="92"/>
          <w:divBdr>
            <w:top w:val="single" w:sz="4" w:space="0" w:color="auto"/>
            <w:left w:val="single" w:sz="18" w:space="0" w:color="auto"/>
            <w:bottom w:val="single" w:sz="4" w:space="0" w:color="auto"/>
            <w:right w:val="single" w:sz="4" w:space="0" w:color="auto"/>
          </w:divBdr>
        </w:div>
        <w:div w:id="1422607607">
          <w:marLeft w:val="0"/>
          <w:marRight w:val="0"/>
          <w:marTop w:val="115"/>
          <w:marBottom w:val="115"/>
          <w:divBdr>
            <w:top w:val="none" w:sz="0" w:space="0" w:color="auto"/>
            <w:left w:val="none" w:sz="0" w:space="0" w:color="auto"/>
            <w:bottom w:val="none" w:sz="0" w:space="0" w:color="auto"/>
            <w:right w:val="none" w:sz="0" w:space="0" w:color="auto"/>
          </w:divBdr>
          <w:divsChild>
            <w:div w:id="1614828749">
              <w:marLeft w:val="0"/>
              <w:marRight w:val="0"/>
              <w:marTop w:val="100"/>
              <w:marBottom w:val="100"/>
              <w:divBdr>
                <w:top w:val="none" w:sz="0" w:space="0" w:color="auto"/>
                <w:left w:val="none" w:sz="0" w:space="0" w:color="auto"/>
                <w:bottom w:val="none" w:sz="0" w:space="0" w:color="auto"/>
                <w:right w:val="none" w:sz="0" w:space="0" w:color="auto"/>
              </w:divBdr>
              <w:divsChild>
                <w:div w:id="1377503619">
                  <w:marLeft w:val="0"/>
                  <w:marRight w:val="0"/>
                  <w:marTop w:val="0"/>
                  <w:marBottom w:val="0"/>
                  <w:divBdr>
                    <w:top w:val="none" w:sz="0" w:space="0" w:color="auto"/>
                    <w:left w:val="none" w:sz="0" w:space="0" w:color="auto"/>
                    <w:bottom w:val="none" w:sz="0" w:space="0" w:color="auto"/>
                    <w:right w:val="none" w:sz="0" w:space="0" w:color="auto"/>
                  </w:divBdr>
                  <w:divsChild>
                    <w:div w:id="125790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409121">
          <w:marLeft w:val="0"/>
          <w:marRight w:val="0"/>
          <w:marTop w:val="92"/>
          <w:marBottom w:val="0"/>
          <w:divBdr>
            <w:top w:val="single" w:sz="4" w:space="0" w:color="D5DDC6"/>
            <w:left w:val="single" w:sz="4" w:space="3" w:color="D5DDC6"/>
            <w:bottom w:val="single" w:sz="4" w:space="0" w:color="D5DDC6"/>
            <w:right w:val="single" w:sz="4" w:space="0" w:color="D5DDC6"/>
          </w:divBdr>
        </w:div>
        <w:div w:id="1288315937">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340280404">
      <w:bodyDiv w:val="1"/>
      <w:marLeft w:val="0"/>
      <w:marRight w:val="0"/>
      <w:marTop w:val="0"/>
      <w:marBottom w:val="0"/>
      <w:divBdr>
        <w:top w:val="none" w:sz="0" w:space="0" w:color="auto"/>
        <w:left w:val="none" w:sz="0" w:space="0" w:color="auto"/>
        <w:bottom w:val="none" w:sz="0" w:space="0" w:color="auto"/>
        <w:right w:val="none" w:sz="0" w:space="0" w:color="auto"/>
      </w:divBdr>
      <w:divsChild>
        <w:div w:id="63528417">
          <w:marLeft w:val="0"/>
          <w:marRight w:val="0"/>
          <w:marTop w:val="0"/>
          <w:marBottom w:val="92"/>
          <w:divBdr>
            <w:top w:val="single" w:sz="4" w:space="0" w:color="auto"/>
            <w:left w:val="single" w:sz="18" w:space="0" w:color="auto"/>
            <w:bottom w:val="single" w:sz="4" w:space="0" w:color="auto"/>
            <w:right w:val="single" w:sz="4" w:space="0" w:color="auto"/>
          </w:divBdr>
        </w:div>
        <w:div w:id="310330558">
          <w:marLeft w:val="0"/>
          <w:marRight w:val="0"/>
          <w:marTop w:val="0"/>
          <w:marBottom w:val="92"/>
          <w:divBdr>
            <w:top w:val="single" w:sz="4" w:space="0" w:color="auto"/>
            <w:left w:val="single" w:sz="18" w:space="0" w:color="auto"/>
            <w:bottom w:val="single" w:sz="4" w:space="0" w:color="auto"/>
            <w:right w:val="single" w:sz="4" w:space="0" w:color="auto"/>
          </w:divBdr>
        </w:div>
        <w:div w:id="940451648">
          <w:marLeft w:val="0"/>
          <w:marRight w:val="0"/>
          <w:marTop w:val="92"/>
          <w:marBottom w:val="0"/>
          <w:divBdr>
            <w:top w:val="single" w:sz="4" w:space="0" w:color="D5DDC6"/>
            <w:left w:val="single" w:sz="4" w:space="3" w:color="D5DDC6"/>
            <w:bottom w:val="single" w:sz="4" w:space="0" w:color="D5DDC6"/>
            <w:right w:val="single" w:sz="4" w:space="0" w:color="D5DDC6"/>
          </w:divBdr>
        </w:div>
        <w:div w:id="1942834216">
          <w:marLeft w:val="0"/>
          <w:marRight w:val="0"/>
          <w:marTop w:val="0"/>
          <w:marBottom w:val="92"/>
          <w:divBdr>
            <w:top w:val="single" w:sz="4" w:space="0" w:color="auto"/>
            <w:left w:val="single" w:sz="18" w:space="0" w:color="auto"/>
            <w:bottom w:val="single" w:sz="4" w:space="0" w:color="auto"/>
            <w:right w:val="single" w:sz="4" w:space="0" w:color="auto"/>
          </w:divBdr>
        </w:div>
        <w:div w:id="947657407">
          <w:marLeft w:val="0"/>
          <w:marRight w:val="0"/>
          <w:marTop w:val="92"/>
          <w:marBottom w:val="0"/>
          <w:divBdr>
            <w:top w:val="single" w:sz="4" w:space="0" w:color="D5DDC6"/>
            <w:left w:val="single" w:sz="4" w:space="3" w:color="D5DDC6"/>
            <w:bottom w:val="single" w:sz="4" w:space="0" w:color="D5DDC6"/>
            <w:right w:val="single" w:sz="4" w:space="0" w:color="D5DDC6"/>
          </w:divBdr>
        </w:div>
        <w:div w:id="815226331">
          <w:marLeft w:val="0"/>
          <w:marRight w:val="0"/>
          <w:marTop w:val="0"/>
          <w:marBottom w:val="92"/>
          <w:divBdr>
            <w:top w:val="single" w:sz="4" w:space="0" w:color="auto"/>
            <w:left w:val="single" w:sz="18" w:space="0" w:color="auto"/>
            <w:bottom w:val="single" w:sz="4" w:space="0" w:color="auto"/>
            <w:right w:val="single" w:sz="4" w:space="0" w:color="auto"/>
          </w:divBdr>
        </w:div>
        <w:div w:id="882248711">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344287509">
      <w:bodyDiv w:val="1"/>
      <w:marLeft w:val="0"/>
      <w:marRight w:val="0"/>
      <w:marTop w:val="0"/>
      <w:marBottom w:val="0"/>
      <w:divBdr>
        <w:top w:val="none" w:sz="0" w:space="0" w:color="auto"/>
        <w:left w:val="none" w:sz="0" w:space="0" w:color="auto"/>
        <w:bottom w:val="none" w:sz="0" w:space="0" w:color="auto"/>
        <w:right w:val="none" w:sz="0" w:space="0" w:color="auto"/>
      </w:divBdr>
      <w:divsChild>
        <w:div w:id="1958564180">
          <w:marLeft w:val="0"/>
          <w:marRight w:val="0"/>
          <w:marTop w:val="0"/>
          <w:marBottom w:val="80"/>
          <w:divBdr>
            <w:top w:val="single" w:sz="4" w:space="0" w:color="auto"/>
            <w:left w:val="single" w:sz="18" w:space="0" w:color="auto"/>
            <w:bottom w:val="single" w:sz="4" w:space="0" w:color="auto"/>
            <w:right w:val="single" w:sz="4" w:space="0" w:color="auto"/>
          </w:divBdr>
        </w:div>
        <w:div w:id="970016937">
          <w:marLeft w:val="0"/>
          <w:marRight w:val="0"/>
          <w:marTop w:val="100"/>
          <w:marBottom w:val="100"/>
          <w:divBdr>
            <w:top w:val="none" w:sz="0" w:space="0" w:color="auto"/>
            <w:left w:val="none" w:sz="0" w:space="0" w:color="auto"/>
            <w:bottom w:val="none" w:sz="0" w:space="0" w:color="auto"/>
            <w:right w:val="none" w:sz="0" w:space="0" w:color="auto"/>
          </w:divBdr>
          <w:divsChild>
            <w:div w:id="1505901026">
              <w:marLeft w:val="0"/>
              <w:marRight w:val="0"/>
              <w:marTop w:val="100"/>
              <w:marBottom w:val="100"/>
              <w:divBdr>
                <w:top w:val="none" w:sz="0" w:space="0" w:color="auto"/>
                <w:left w:val="none" w:sz="0" w:space="0" w:color="auto"/>
                <w:bottom w:val="none" w:sz="0" w:space="0" w:color="auto"/>
                <w:right w:val="none" w:sz="0" w:space="0" w:color="auto"/>
              </w:divBdr>
              <w:divsChild>
                <w:div w:id="1443111337">
                  <w:marLeft w:val="0"/>
                  <w:marRight w:val="0"/>
                  <w:marTop w:val="0"/>
                  <w:marBottom w:val="0"/>
                  <w:divBdr>
                    <w:top w:val="none" w:sz="0" w:space="0" w:color="auto"/>
                    <w:left w:val="none" w:sz="0" w:space="0" w:color="auto"/>
                    <w:bottom w:val="none" w:sz="0" w:space="0" w:color="auto"/>
                    <w:right w:val="none" w:sz="0" w:space="0" w:color="auto"/>
                  </w:divBdr>
                  <w:divsChild>
                    <w:div w:id="4800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16275">
          <w:marLeft w:val="0"/>
          <w:marRight w:val="0"/>
          <w:marTop w:val="80"/>
          <w:marBottom w:val="0"/>
          <w:divBdr>
            <w:top w:val="single" w:sz="4" w:space="0" w:color="D5DDC6"/>
            <w:left w:val="single" w:sz="4" w:space="3" w:color="D5DDC6"/>
            <w:bottom w:val="single" w:sz="4" w:space="0" w:color="D5DDC6"/>
            <w:right w:val="single" w:sz="4" w:space="0" w:color="D5DDC6"/>
          </w:divBdr>
        </w:div>
        <w:div w:id="1023750418">
          <w:marLeft w:val="0"/>
          <w:marRight w:val="0"/>
          <w:marTop w:val="0"/>
          <w:marBottom w:val="80"/>
          <w:divBdr>
            <w:top w:val="single" w:sz="4" w:space="0" w:color="auto"/>
            <w:left w:val="single" w:sz="18" w:space="0" w:color="auto"/>
            <w:bottom w:val="single" w:sz="4" w:space="0" w:color="auto"/>
            <w:right w:val="single" w:sz="4" w:space="0" w:color="auto"/>
          </w:divBdr>
        </w:div>
        <w:div w:id="690491742">
          <w:marLeft w:val="0"/>
          <w:marRight w:val="0"/>
          <w:marTop w:val="80"/>
          <w:marBottom w:val="0"/>
          <w:divBdr>
            <w:top w:val="single" w:sz="4" w:space="0" w:color="D5DDC6"/>
            <w:left w:val="single" w:sz="4" w:space="3" w:color="D5DDC6"/>
            <w:bottom w:val="single" w:sz="4" w:space="0" w:color="D5DDC6"/>
            <w:right w:val="single" w:sz="4" w:space="0" w:color="D5DDC6"/>
          </w:divBdr>
        </w:div>
        <w:div w:id="2040616844">
          <w:marLeft w:val="0"/>
          <w:marRight w:val="0"/>
          <w:marTop w:val="0"/>
          <w:marBottom w:val="80"/>
          <w:divBdr>
            <w:top w:val="single" w:sz="4" w:space="0" w:color="auto"/>
            <w:left w:val="single" w:sz="18" w:space="0" w:color="auto"/>
            <w:bottom w:val="single" w:sz="4" w:space="0" w:color="auto"/>
            <w:right w:val="single" w:sz="4" w:space="0" w:color="auto"/>
          </w:divBdr>
        </w:div>
        <w:div w:id="1061946677">
          <w:marLeft w:val="0"/>
          <w:marRight w:val="0"/>
          <w:marTop w:val="80"/>
          <w:marBottom w:val="0"/>
          <w:divBdr>
            <w:top w:val="single" w:sz="4" w:space="0" w:color="D5DDC6"/>
            <w:left w:val="single" w:sz="4" w:space="3" w:color="D5DDC6"/>
            <w:bottom w:val="single" w:sz="4" w:space="0" w:color="D5DDC6"/>
            <w:right w:val="single" w:sz="4" w:space="0" w:color="D5DDC6"/>
          </w:divBdr>
        </w:div>
        <w:div w:id="1885798701">
          <w:marLeft w:val="0"/>
          <w:marRight w:val="0"/>
          <w:marTop w:val="0"/>
          <w:marBottom w:val="80"/>
          <w:divBdr>
            <w:top w:val="single" w:sz="4" w:space="0" w:color="auto"/>
            <w:left w:val="single" w:sz="18" w:space="0" w:color="auto"/>
            <w:bottom w:val="single" w:sz="4" w:space="0" w:color="auto"/>
            <w:right w:val="single" w:sz="4" w:space="0" w:color="auto"/>
          </w:divBdr>
        </w:div>
        <w:div w:id="650140897">
          <w:marLeft w:val="0"/>
          <w:marRight w:val="0"/>
          <w:marTop w:val="80"/>
          <w:marBottom w:val="0"/>
          <w:divBdr>
            <w:top w:val="single" w:sz="4" w:space="0" w:color="D5DDC6"/>
            <w:left w:val="single" w:sz="4" w:space="3" w:color="D5DDC6"/>
            <w:bottom w:val="single" w:sz="4" w:space="0" w:color="D5DDC6"/>
            <w:right w:val="single" w:sz="4" w:space="0" w:color="D5DDC6"/>
          </w:divBdr>
        </w:div>
        <w:div w:id="1925021008">
          <w:marLeft w:val="0"/>
          <w:marRight w:val="0"/>
          <w:marTop w:val="0"/>
          <w:marBottom w:val="80"/>
          <w:divBdr>
            <w:top w:val="single" w:sz="4" w:space="0" w:color="auto"/>
            <w:left w:val="single" w:sz="18" w:space="0" w:color="auto"/>
            <w:bottom w:val="single" w:sz="4" w:space="0" w:color="auto"/>
            <w:right w:val="single" w:sz="4" w:space="0" w:color="auto"/>
          </w:divBdr>
        </w:div>
        <w:div w:id="348676893">
          <w:marLeft w:val="0"/>
          <w:marRight w:val="0"/>
          <w:marTop w:val="80"/>
          <w:marBottom w:val="0"/>
          <w:divBdr>
            <w:top w:val="single" w:sz="4" w:space="0" w:color="D5DDC6"/>
            <w:left w:val="single" w:sz="4" w:space="3" w:color="D5DDC6"/>
            <w:bottom w:val="single" w:sz="4" w:space="0" w:color="D5DDC6"/>
            <w:right w:val="single" w:sz="4" w:space="0" w:color="D5DDC6"/>
          </w:divBdr>
        </w:div>
        <w:div w:id="103234898">
          <w:marLeft w:val="0"/>
          <w:marRight w:val="0"/>
          <w:marTop w:val="0"/>
          <w:marBottom w:val="80"/>
          <w:divBdr>
            <w:top w:val="single" w:sz="4" w:space="0" w:color="auto"/>
            <w:left w:val="single" w:sz="18" w:space="0" w:color="auto"/>
            <w:bottom w:val="single" w:sz="4" w:space="0" w:color="auto"/>
            <w:right w:val="single" w:sz="4" w:space="0" w:color="auto"/>
          </w:divBdr>
        </w:div>
        <w:div w:id="450441777">
          <w:marLeft w:val="0"/>
          <w:marRight w:val="0"/>
          <w:marTop w:val="80"/>
          <w:marBottom w:val="0"/>
          <w:divBdr>
            <w:top w:val="single" w:sz="4" w:space="0" w:color="D5DDC6"/>
            <w:left w:val="single" w:sz="4" w:space="3" w:color="D5DDC6"/>
            <w:bottom w:val="single" w:sz="4" w:space="0" w:color="D5DDC6"/>
            <w:right w:val="single" w:sz="4" w:space="0" w:color="D5DDC6"/>
          </w:divBdr>
        </w:div>
        <w:div w:id="1755853175">
          <w:marLeft w:val="0"/>
          <w:marRight w:val="0"/>
          <w:marTop w:val="0"/>
          <w:marBottom w:val="80"/>
          <w:divBdr>
            <w:top w:val="single" w:sz="4" w:space="0" w:color="auto"/>
            <w:left w:val="single" w:sz="18" w:space="0" w:color="auto"/>
            <w:bottom w:val="single" w:sz="4" w:space="0" w:color="auto"/>
            <w:right w:val="single" w:sz="4" w:space="0" w:color="auto"/>
          </w:divBdr>
        </w:div>
        <w:div w:id="951404061">
          <w:marLeft w:val="0"/>
          <w:marRight w:val="0"/>
          <w:marTop w:val="80"/>
          <w:marBottom w:val="0"/>
          <w:divBdr>
            <w:top w:val="single" w:sz="4" w:space="0" w:color="D5DDC6"/>
            <w:left w:val="single" w:sz="4" w:space="3" w:color="D5DDC6"/>
            <w:bottom w:val="single" w:sz="4" w:space="0" w:color="D5DDC6"/>
            <w:right w:val="single" w:sz="4" w:space="0" w:color="D5DDC6"/>
          </w:divBdr>
        </w:div>
        <w:div w:id="218782155">
          <w:marLeft w:val="0"/>
          <w:marRight w:val="0"/>
          <w:marTop w:val="0"/>
          <w:marBottom w:val="80"/>
          <w:divBdr>
            <w:top w:val="single" w:sz="4" w:space="0" w:color="auto"/>
            <w:left w:val="single" w:sz="18" w:space="0" w:color="auto"/>
            <w:bottom w:val="single" w:sz="4" w:space="0" w:color="auto"/>
            <w:right w:val="single" w:sz="4" w:space="0" w:color="auto"/>
          </w:divBdr>
        </w:div>
        <w:div w:id="1504007491">
          <w:marLeft w:val="0"/>
          <w:marRight w:val="0"/>
          <w:marTop w:val="80"/>
          <w:marBottom w:val="0"/>
          <w:divBdr>
            <w:top w:val="single" w:sz="4" w:space="0" w:color="D5DDC6"/>
            <w:left w:val="single" w:sz="4" w:space="3" w:color="D5DDC6"/>
            <w:bottom w:val="single" w:sz="4" w:space="0" w:color="D5DDC6"/>
            <w:right w:val="single" w:sz="4" w:space="0" w:color="D5DDC6"/>
          </w:divBdr>
        </w:div>
        <w:div w:id="1549999375">
          <w:marLeft w:val="0"/>
          <w:marRight w:val="0"/>
          <w:marTop w:val="0"/>
          <w:marBottom w:val="80"/>
          <w:divBdr>
            <w:top w:val="single" w:sz="4" w:space="0" w:color="auto"/>
            <w:left w:val="single" w:sz="18" w:space="0" w:color="auto"/>
            <w:bottom w:val="single" w:sz="4" w:space="0" w:color="auto"/>
            <w:right w:val="single" w:sz="4" w:space="0" w:color="auto"/>
          </w:divBdr>
        </w:div>
        <w:div w:id="1228999852">
          <w:marLeft w:val="0"/>
          <w:marRight w:val="0"/>
          <w:marTop w:val="80"/>
          <w:marBottom w:val="0"/>
          <w:divBdr>
            <w:top w:val="single" w:sz="4" w:space="0" w:color="D5DDC6"/>
            <w:left w:val="single" w:sz="4" w:space="3" w:color="D5DDC6"/>
            <w:bottom w:val="single" w:sz="4" w:space="0" w:color="D5DDC6"/>
            <w:right w:val="single" w:sz="4" w:space="0" w:color="D5DDC6"/>
          </w:divBdr>
        </w:div>
        <w:div w:id="116609404">
          <w:marLeft w:val="0"/>
          <w:marRight w:val="0"/>
          <w:marTop w:val="0"/>
          <w:marBottom w:val="80"/>
          <w:divBdr>
            <w:top w:val="single" w:sz="4" w:space="0" w:color="auto"/>
            <w:left w:val="single" w:sz="18" w:space="0" w:color="auto"/>
            <w:bottom w:val="single" w:sz="4" w:space="0" w:color="auto"/>
            <w:right w:val="single" w:sz="4" w:space="0" w:color="auto"/>
          </w:divBdr>
        </w:div>
        <w:div w:id="700471397">
          <w:marLeft w:val="0"/>
          <w:marRight w:val="0"/>
          <w:marTop w:val="80"/>
          <w:marBottom w:val="0"/>
          <w:divBdr>
            <w:top w:val="single" w:sz="4" w:space="0" w:color="D5DDC6"/>
            <w:left w:val="single" w:sz="4" w:space="3" w:color="D5DDC6"/>
            <w:bottom w:val="single" w:sz="4" w:space="0" w:color="D5DDC6"/>
            <w:right w:val="single" w:sz="4" w:space="0" w:color="D5DDC6"/>
          </w:divBdr>
        </w:div>
        <w:div w:id="93867268">
          <w:marLeft w:val="0"/>
          <w:marRight w:val="0"/>
          <w:marTop w:val="0"/>
          <w:marBottom w:val="80"/>
          <w:divBdr>
            <w:top w:val="single" w:sz="4" w:space="0" w:color="auto"/>
            <w:left w:val="single" w:sz="18" w:space="0" w:color="auto"/>
            <w:bottom w:val="single" w:sz="4" w:space="0" w:color="auto"/>
            <w:right w:val="single" w:sz="4" w:space="0" w:color="auto"/>
          </w:divBdr>
        </w:div>
        <w:div w:id="1018968672">
          <w:marLeft w:val="0"/>
          <w:marRight w:val="0"/>
          <w:marTop w:val="80"/>
          <w:marBottom w:val="0"/>
          <w:divBdr>
            <w:top w:val="single" w:sz="4" w:space="0" w:color="D5DDC6"/>
            <w:left w:val="single" w:sz="4" w:space="3" w:color="D5DDC6"/>
            <w:bottom w:val="single" w:sz="4" w:space="0" w:color="D5DDC6"/>
            <w:right w:val="single" w:sz="4" w:space="0" w:color="D5DDC6"/>
          </w:divBdr>
        </w:div>
        <w:div w:id="123232573">
          <w:marLeft w:val="0"/>
          <w:marRight w:val="0"/>
          <w:marTop w:val="0"/>
          <w:marBottom w:val="80"/>
          <w:divBdr>
            <w:top w:val="single" w:sz="4" w:space="0" w:color="auto"/>
            <w:left w:val="single" w:sz="18" w:space="0" w:color="auto"/>
            <w:bottom w:val="single" w:sz="4" w:space="0" w:color="auto"/>
            <w:right w:val="single" w:sz="4" w:space="0" w:color="auto"/>
          </w:divBdr>
        </w:div>
        <w:div w:id="205684671">
          <w:marLeft w:val="0"/>
          <w:marRight w:val="0"/>
          <w:marTop w:val="80"/>
          <w:marBottom w:val="0"/>
          <w:divBdr>
            <w:top w:val="single" w:sz="4" w:space="0" w:color="D5DDC6"/>
            <w:left w:val="single" w:sz="4" w:space="3" w:color="D5DDC6"/>
            <w:bottom w:val="single" w:sz="4" w:space="0" w:color="D5DDC6"/>
            <w:right w:val="single" w:sz="4" w:space="0" w:color="D5DDC6"/>
          </w:divBdr>
        </w:div>
        <w:div w:id="407847131">
          <w:marLeft w:val="0"/>
          <w:marRight w:val="0"/>
          <w:marTop w:val="0"/>
          <w:marBottom w:val="80"/>
          <w:divBdr>
            <w:top w:val="single" w:sz="4" w:space="0" w:color="auto"/>
            <w:left w:val="single" w:sz="18" w:space="0" w:color="auto"/>
            <w:bottom w:val="single" w:sz="4" w:space="0" w:color="auto"/>
            <w:right w:val="single" w:sz="4" w:space="0" w:color="auto"/>
          </w:divBdr>
        </w:div>
        <w:div w:id="1047100382">
          <w:marLeft w:val="0"/>
          <w:marRight w:val="0"/>
          <w:marTop w:val="80"/>
          <w:marBottom w:val="0"/>
          <w:divBdr>
            <w:top w:val="single" w:sz="4" w:space="0" w:color="D5DDC6"/>
            <w:left w:val="single" w:sz="4" w:space="3" w:color="D5DDC6"/>
            <w:bottom w:val="single" w:sz="4" w:space="0" w:color="D5DDC6"/>
            <w:right w:val="single" w:sz="4" w:space="0" w:color="D5DDC6"/>
          </w:divBdr>
        </w:div>
        <w:div w:id="1584991745">
          <w:marLeft w:val="0"/>
          <w:marRight w:val="0"/>
          <w:marTop w:val="0"/>
          <w:marBottom w:val="80"/>
          <w:divBdr>
            <w:top w:val="single" w:sz="4" w:space="0" w:color="auto"/>
            <w:left w:val="single" w:sz="18" w:space="0" w:color="auto"/>
            <w:bottom w:val="single" w:sz="4" w:space="0" w:color="auto"/>
            <w:right w:val="single" w:sz="4" w:space="0" w:color="auto"/>
          </w:divBdr>
        </w:div>
        <w:div w:id="1227378055">
          <w:marLeft w:val="0"/>
          <w:marRight w:val="0"/>
          <w:marTop w:val="80"/>
          <w:marBottom w:val="0"/>
          <w:divBdr>
            <w:top w:val="single" w:sz="4" w:space="0" w:color="D5DDC6"/>
            <w:left w:val="single" w:sz="4" w:space="3" w:color="D5DDC6"/>
            <w:bottom w:val="single" w:sz="4" w:space="0" w:color="D5DDC6"/>
            <w:right w:val="single" w:sz="4" w:space="0" w:color="D5DDC6"/>
          </w:divBdr>
        </w:div>
        <w:div w:id="1187211002">
          <w:marLeft w:val="0"/>
          <w:marRight w:val="0"/>
          <w:marTop w:val="0"/>
          <w:marBottom w:val="80"/>
          <w:divBdr>
            <w:top w:val="single" w:sz="4" w:space="0" w:color="auto"/>
            <w:left w:val="single" w:sz="18" w:space="0" w:color="auto"/>
            <w:bottom w:val="single" w:sz="4" w:space="0" w:color="auto"/>
            <w:right w:val="single" w:sz="4" w:space="0" w:color="auto"/>
          </w:divBdr>
        </w:div>
        <w:div w:id="912355907">
          <w:marLeft w:val="0"/>
          <w:marRight w:val="0"/>
          <w:marTop w:val="80"/>
          <w:marBottom w:val="0"/>
          <w:divBdr>
            <w:top w:val="single" w:sz="4" w:space="0" w:color="D5DDC6"/>
            <w:left w:val="single" w:sz="4" w:space="3" w:color="D5DDC6"/>
            <w:bottom w:val="single" w:sz="4" w:space="0" w:color="D5DDC6"/>
            <w:right w:val="single" w:sz="4" w:space="0" w:color="D5DDC6"/>
          </w:divBdr>
        </w:div>
        <w:div w:id="1292204960">
          <w:marLeft w:val="0"/>
          <w:marRight w:val="0"/>
          <w:marTop w:val="0"/>
          <w:marBottom w:val="80"/>
          <w:divBdr>
            <w:top w:val="single" w:sz="4" w:space="0" w:color="auto"/>
            <w:left w:val="single" w:sz="18" w:space="0" w:color="auto"/>
            <w:bottom w:val="single" w:sz="4" w:space="0" w:color="auto"/>
            <w:right w:val="single" w:sz="4" w:space="0" w:color="auto"/>
          </w:divBdr>
        </w:div>
        <w:div w:id="1270552648">
          <w:marLeft w:val="0"/>
          <w:marRight w:val="0"/>
          <w:marTop w:val="80"/>
          <w:marBottom w:val="0"/>
          <w:divBdr>
            <w:top w:val="single" w:sz="4" w:space="0" w:color="D5DDC6"/>
            <w:left w:val="single" w:sz="4" w:space="3" w:color="D5DDC6"/>
            <w:bottom w:val="single" w:sz="4" w:space="0" w:color="D5DDC6"/>
            <w:right w:val="single" w:sz="4" w:space="0" w:color="D5DDC6"/>
          </w:divBdr>
        </w:div>
        <w:div w:id="1661080038">
          <w:marLeft w:val="0"/>
          <w:marRight w:val="0"/>
          <w:marTop w:val="0"/>
          <w:marBottom w:val="80"/>
          <w:divBdr>
            <w:top w:val="single" w:sz="4" w:space="0" w:color="auto"/>
            <w:left w:val="single" w:sz="18" w:space="0" w:color="auto"/>
            <w:bottom w:val="single" w:sz="4" w:space="0" w:color="auto"/>
            <w:right w:val="single" w:sz="4" w:space="0" w:color="auto"/>
          </w:divBdr>
        </w:div>
        <w:div w:id="529034671">
          <w:marLeft w:val="0"/>
          <w:marRight w:val="0"/>
          <w:marTop w:val="80"/>
          <w:marBottom w:val="0"/>
          <w:divBdr>
            <w:top w:val="single" w:sz="4" w:space="0" w:color="D5DDC6"/>
            <w:left w:val="single" w:sz="4" w:space="3" w:color="D5DDC6"/>
            <w:bottom w:val="single" w:sz="4" w:space="0" w:color="D5DDC6"/>
            <w:right w:val="single" w:sz="4" w:space="0" w:color="D5DDC6"/>
          </w:divBdr>
        </w:div>
        <w:div w:id="691952926">
          <w:marLeft w:val="0"/>
          <w:marRight w:val="0"/>
          <w:marTop w:val="0"/>
          <w:marBottom w:val="80"/>
          <w:divBdr>
            <w:top w:val="single" w:sz="4" w:space="0" w:color="auto"/>
            <w:left w:val="single" w:sz="18" w:space="0" w:color="auto"/>
            <w:bottom w:val="single" w:sz="4" w:space="0" w:color="auto"/>
            <w:right w:val="single" w:sz="4" w:space="0" w:color="auto"/>
          </w:divBdr>
        </w:div>
        <w:div w:id="2117365147">
          <w:marLeft w:val="0"/>
          <w:marRight w:val="0"/>
          <w:marTop w:val="80"/>
          <w:marBottom w:val="0"/>
          <w:divBdr>
            <w:top w:val="single" w:sz="4" w:space="0" w:color="D5DDC6"/>
            <w:left w:val="single" w:sz="4" w:space="3" w:color="D5DDC6"/>
            <w:bottom w:val="single" w:sz="4" w:space="0" w:color="D5DDC6"/>
            <w:right w:val="single" w:sz="4" w:space="0" w:color="D5DDC6"/>
          </w:divBdr>
        </w:div>
        <w:div w:id="422605375">
          <w:marLeft w:val="0"/>
          <w:marRight w:val="0"/>
          <w:marTop w:val="0"/>
          <w:marBottom w:val="80"/>
          <w:divBdr>
            <w:top w:val="single" w:sz="4" w:space="0" w:color="auto"/>
            <w:left w:val="single" w:sz="18" w:space="0" w:color="auto"/>
            <w:bottom w:val="single" w:sz="4" w:space="0" w:color="auto"/>
            <w:right w:val="single" w:sz="4" w:space="0" w:color="auto"/>
          </w:divBdr>
        </w:div>
        <w:div w:id="223955117">
          <w:marLeft w:val="0"/>
          <w:marRight w:val="0"/>
          <w:marTop w:val="80"/>
          <w:marBottom w:val="0"/>
          <w:divBdr>
            <w:top w:val="single" w:sz="4" w:space="0" w:color="D5DDC6"/>
            <w:left w:val="single" w:sz="4" w:space="3" w:color="D5DDC6"/>
            <w:bottom w:val="single" w:sz="4" w:space="0" w:color="D5DDC6"/>
            <w:right w:val="single" w:sz="4" w:space="0" w:color="D5DDC6"/>
          </w:divBdr>
        </w:div>
        <w:div w:id="1736009480">
          <w:marLeft w:val="0"/>
          <w:marRight w:val="0"/>
          <w:marTop w:val="0"/>
          <w:marBottom w:val="80"/>
          <w:divBdr>
            <w:top w:val="single" w:sz="4" w:space="0" w:color="auto"/>
            <w:left w:val="single" w:sz="18" w:space="0" w:color="auto"/>
            <w:bottom w:val="single" w:sz="4" w:space="0" w:color="auto"/>
            <w:right w:val="single" w:sz="4" w:space="0" w:color="auto"/>
          </w:divBdr>
        </w:div>
        <w:div w:id="1456752319">
          <w:marLeft w:val="0"/>
          <w:marRight w:val="0"/>
          <w:marTop w:val="80"/>
          <w:marBottom w:val="0"/>
          <w:divBdr>
            <w:top w:val="single" w:sz="4" w:space="0" w:color="D5DDC6"/>
            <w:left w:val="single" w:sz="4" w:space="3" w:color="D5DDC6"/>
            <w:bottom w:val="single" w:sz="4" w:space="0" w:color="D5DDC6"/>
            <w:right w:val="single" w:sz="4" w:space="0" w:color="D5DDC6"/>
          </w:divBdr>
        </w:div>
        <w:div w:id="1374384014">
          <w:marLeft w:val="0"/>
          <w:marRight w:val="0"/>
          <w:marTop w:val="0"/>
          <w:marBottom w:val="80"/>
          <w:divBdr>
            <w:top w:val="single" w:sz="4" w:space="0" w:color="auto"/>
            <w:left w:val="single" w:sz="18" w:space="0" w:color="auto"/>
            <w:bottom w:val="single" w:sz="4" w:space="0" w:color="auto"/>
            <w:right w:val="single" w:sz="4" w:space="0" w:color="auto"/>
          </w:divBdr>
        </w:div>
        <w:div w:id="1309239562">
          <w:marLeft w:val="0"/>
          <w:marRight w:val="0"/>
          <w:marTop w:val="80"/>
          <w:marBottom w:val="0"/>
          <w:divBdr>
            <w:top w:val="single" w:sz="4" w:space="0" w:color="D5DDC6"/>
            <w:left w:val="single" w:sz="4" w:space="3" w:color="D5DDC6"/>
            <w:bottom w:val="single" w:sz="4" w:space="0" w:color="D5DDC6"/>
            <w:right w:val="single" w:sz="4" w:space="0" w:color="D5DDC6"/>
          </w:divBdr>
        </w:div>
        <w:div w:id="1200318831">
          <w:marLeft w:val="0"/>
          <w:marRight w:val="0"/>
          <w:marTop w:val="0"/>
          <w:marBottom w:val="80"/>
          <w:divBdr>
            <w:top w:val="single" w:sz="4" w:space="0" w:color="auto"/>
            <w:left w:val="single" w:sz="18" w:space="0" w:color="auto"/>
            <w:bottom w:val="single" w:sz="4" w:space="0" w:color="auto"/>
            <w:right w:val="single" w:sz="4" w:space="0" w:color="auto"/>
          </w:divBdr>
        </w:div>
        <w:div w:id="2126732194">
          <w:marLeft w:val="0"/>
          <w:marRight w:val="0"/>
          <w:marTop w:val="80"/>
          <w:marBottom w:val="0"/>
          <w:divBdr>
            <w:top w:val="single" w:sz="4" w:space="0" w:color="D5DDC6"/>
            <w:left w:val="single" w:sz="4" w:space="3" w:color="D5DDC6"/>
            <w:bottom w:val="single" w:sz="4" w:space="0" w:color="D5DDC6"/>
            <w:right w:val="single" w:sz="4" w:space="0" w:color="D5DDC6"/>
          </w:divBdr>
        </w:div>
        <w:div w:id="1877499131">
          <w:marLeft w:val="0"/>
          <w:marRight w:val="0"/>
          <w:marTop w:val="0"/>
          <w:marBottom w:val="80"/>
          <w:divBdr>
            <w:top w:val="single" w:sz="4" w:space="0" w:color="auto"/>
            <w:left w:val="single" w:sz="18" w:space="0" w:color="auto"/>
            <w:bottom w:val="single" w:sz="4" w:space="0" w:color="auto"/>
            <w:right w:val="single" w:sz="4" w:space="0" w:color="auto"/>
          </w:divBdr>
        </w:div>
        <w:div w:id="671759266">
          <w:marLeft w:val="0"/>
          <w:marRight w:val="0"/>
          <w:marTop w:val="80"/>
          <w:marBottom w:val="0"/>
          <w:divBdr>
            <w:top w:val="single" w:sz="4" w:space="0" w:color="D5DDC6"/>
            <w:left w:val="single" w:sz="4" w:space="3" w:color="D5DDC6"/>
            <w:bottom w:val="single" w:sz="4" w:space="0" w:color="D5DDC6"/>
            <w:right w:val="single" w:sz="4" w:space="0" w:color="D5DDC6"/>
          </w:divBdr>
        </w:div>
        <w:div w:id="198975022">
          <w:marLeft w:val="0"/>
          <w:marRight w:val="0"/>
          <w:marTop w:val="0"/>
          <w:marBottom w:val="80"/>
          <w:divBdr>
            <w:top w:val="single" w:sz="4" w:space="0" w:color="auto"/>
            <w:left w:val="single" w:sz="18" w:space="0" w:color="auto"/>
            <w:bottom w:val="single" w:sz="4" w:space="0" w:color="auto"/>
            <w:right w:val="single" w:sz="4" w:space="0" w:color="auto"/>
          </w:divBdr>
        </w:div>
        <w:div w:id="1613128690">
          <w:marLeft w:val="0"/>
          <w:marRight w:val="0"/>
          <w:marTop w:val="80"/>
          <w:marBottom w:val="0"/>
          <w:divBdr>
            <w:top w:val="single" w:sz="4" w:space="0" w:color="D5DDC6"/>
            <w:left w:val="single" w:sz="4" w:space="3" w:color="D5DDC6"/>
            <w:bottom w:val="single" w:sz="4" w:space="0" w:color="D5DDC6"/>
            <w:right w:val="single" w:sz="4" w:space="0" w:color="D5DDC6"/>
          </w:divBdr>
        </w:div>
        <w:div w:id="1539707235">
          <w:marLeft w:val="0"/>
          <w:marRight w:val="0"/>
          <w:marTop w:val="0"/>
          <w:marBottom w:val="80"/>
          <w:divBdr>
            <w:top w:val="single" w:sz="4" w:space="0" w:color="auto"/>
            <w:left w:val="single" w:sz="18" w:space="0" w:color="auto"/>
            <w:bottom w:val="single" w:sz="4" w:space="0" w:color="auto"/>
            <w:right w:val="single" w:sz="4" w:space="0" w:color="auto"/>
          </w:divBdr>
        </w:div>
        <w:div w:id="27419509">
          <w:marLeft w:val="0"/>
          <w:marRight w:val="0"/>
          <w:marTop w:val="80"/>
          <w:marBottom w:val="0"/>
          <w:divBdr>
            <w:top w:val="single" w:sz="4" w:space="0" w:color="D5DDC6"/>
            <w:left w:val="single" w:sz="4" w:space="3" w:color="D5DDC6"/>
            <w:bottom w:val="single" w:sz="4" w:space="0" w:color="D5DDC6"/>
            <w:right w:val="single" w:sz="4" w:space="0" w:color="D5DDC6"/>
          </w:divBdr>
        </w:div>
        <w:div w:id="739987664">
          <w:marLeft w:val="0"/>
          <w:marRight w:val="0"/>
          <w:marTop w:val="0"/>
          <w:marBottom w:val="80"/>
          <w:divBdr>
            <w:top w:val="single" w:sz="4" w:space="0" w:color="auto"/>
            <w:left w:val="single" w:sz="18" w:space="0" w:color="auto"/>
            <w:bottom w:val="single" w:sz="4" w:space="0" w:color="auto"/>
            <w:right w:val="single" w:sz="4" w:space="0" w:color="auto"/>
          </w:divBdr>
        </w:div>
        <w:div w:id="1304625837">
          <w:marLeft w:val="0"/>
          <w:marRight w:val="0"/>
          <w:marTop w:val="80"/>
          <w:marBottom w:val="0"/>
          <w:divBdr>
            <w:top w:val="single" w:sz="4" w:space="0" w:color="D5DDC6"/>
            <w:left w:val="single" w:sz="4" w:space="3" w:color="D5DDC6"/>
            <w:bottom w:val="single" w:sz="4" w:space="0" w:color="D5DDC6"/>
            <w:right w:val="single" w:sz="4" w:space="0" w:color="D5DDC6"/>
          </w:divBdr>
        </w:div>
        <w:div w:id="1725715124">
          <w:marLeft w:val="0"/>
          <w:marRight w:val="0"/>
          <w:marTop w:val="0"/>
          <w:marBottom w:val="80"/>
          <w:divBdr>
            <w:top w:val="single" w:sz="4" w:space="0" w:color="auto"/>
            <w:left w:val="single" w:sz="18" w:space="0" w:color="auto"/>
            <w:bottom w:val="single" w:sz="4" w:space="0" w:color="auto"/>
            <w:right w:val="single" w:sz="4" w:space="0" w:color="auto"/>
          </w:divBdr>
        </w:div>
        <w:div w:id="1730498023">
          <w:marLeft w:val="0"/>
          <w:marRight w:val="0"/>
          <w:marTop w:val="80"/>
          <w:marBottom w:val="0"/>
          <w:divBdr>
            <w:top w:val="single" w:sz="4" w:space="0" w:color="D5DDC6"/>
            <w:left w:val="single" w:sz="4" w:space="3" w:color="D5DDC6"/>
            <w:bottom w:val="single" w:sz="4" w:space="0" w:color="D5DDC6"/>
            <w:right w:val="single" w:sz="4" w:space="0" w:color="D5DDC6"/>
          </w:divBdr>
        </w:div>
        <w:div w:id="707680392">
          <w:marLeft w:val="0"/>
          <w:marRight w:val="0"/>
          <w:marTop w:val="0"/>
          <w:marBottom w:val="80"/>
          <w:divBdr>
            <w:top w:val="single" w:sz="4" w:space="0" w:color="auto"/>
            <w:left w:val="single" w:sz="18" w:space="0" w:color="auto"/>
            <w:bottom w:val="single" w:sz="4" w:space="0" w:color="auto"/>
            <w:right w:val="single" w:sz="4" w:space="0" w:color="auto"/>
          </w:divBdr>
        </w:div>
        <w:div w:id="26219496">
          <w:marLeft w:val="0"/>
          <w:marRight w:val="0"/>
          <w:marTop w:val="80"/>
          <w:marBottom w:val="0"/>
          <w:divBdr>
            <w:top w:val="single" w:sz="4" w:space="0" w:color="D5DDC6"/>
            <w:left w:val="single" w:sz="4" w:space="3" w:color="D5DDC6"/>
            <w:bottom w:val="single" w:sz="4" w:space="0" w:color="D5DDC6"/>
            <w:right w:val="single" w:sz="4" w:space="0" w:color="D5DDC6"/>
          </w:divBdr>
        </w:div>
        <w:div w:id="872496263">
          <w:marLeft w:val="0"/>
          <w:marRight w:val="0"/>
          <w:marTop w:val="0"/>
          <w:marBottom w:val="80"/>
          <w:divBdr>
            <w:top w:val="single" w:sz="4" w:space="0" w:color="auto"/>
            <w:left w:val="single" w:sz="18" w:space="0" w:color="auto"/>
            <w:bottom w:val="single" w:sz="4" w:space="0" w:color="auto"/>
            <w:right w:val="single" w:sz="4" w:space="0" w:color="auto"/>
          </w:divBdr>
        </w:div>
        <w:div w:id="321666632">
          <w:marLeft w:val="0"/>
          <w:marRight w:val="0"/>
          <w:marTop w:val="80"/>
          <w:marBottom w:val="0"/>
          <w:divBdr>
            <w:top w:val="single" w:sz="4" w:space="0" w:color="D5DDC6"/>
            <w:left w:val="single" w:sz="4" w:space="3" w:color="D5DDC6"/>
            <w:bottom w:val="single" w:sz="4" w:space="0" w:color="D5DDC6"/>
            <w:right w:val="single" w:sz="4" w:space="0" w:color="D5DDC6"/>
          </w:divBdr>
        </w:div>
        <w:div w:id="130947858">
          <w:marLeft w:val="0"/>
          <w:marRight w:val="0"/>
          <w:marTop w:val="0"/>
          <w:marBottom w:val="80"/>
          <w:divBdr>
            <w:top w:val="single" w:sz="4" w:space="0" w:color="auto"/>
            <w:left w:val="single" w:sz="18" w:space="0" w:color="auto"/>
            <w:bottom w:val="single" w:sz="4" w:space="0" w:color="auto"/>
            <w:right w:val="single" w:sz="4" w:space="0" w:color="auto"/>
          </w:divBdr>
        </w:div>
        <w:div w:id="2138640328">
          <w:marLeft w:val="0"/>
          <w:marRight w:val="0"/>
          <w:marTop w:val="80"/>
          <w:marBottom w:val="0"/>
          <w:divBdr>
            <w:top w:val="single" w:sz="4" w:space="0" w:color="D5DDC6"/>
            <w:left w:val="single" w:sz="4" w:space="3" w:color="D5DDC6"/>
            <w:bottom w:val="single" w:sz="4" w:space="0" w:color="D5DDC6"/>
            <w:right w:val="single" w:sz="4" w:space="0" w:color="D5DDC6"/>
          </w:divBdr>
        </w:div>
        <w:div w:id="1279295144">
          <w:marLeft w:val="0"/>
          <w:marRight w:val="0"/>
          <w:marTop w:val="0"/>
          <w:marBottom w:val="80"/>
          <w:divBdr>
            <w:top w:val="single" w:sz="4" w:space="0" w:color="auto"/>
            <w:left w:val="single" w:sz="18" w:space="0" w:color="auto"/>
            <w:bottom w:val="single" w:sz="4" w:space="0" w:color="auto"/>
            <w:right w:val="single" w:sz="4" w:space="0" w:color="auto"/>
          </w:divBdr>
        </w:div>
        <w:div w:id="327756853">
          <w:marLeft w:val="0"/>
          <w:marRight w:val="0"/>
          <w:marTop w:val="80"/>
          <w:marBottom w:val="0"/>
          <w:divBdr>
            <w:top w:val="single" w:sz="4" w:space="0" w:color="D5DDC6"/>
            <w:left w:val="single" w:sz="4" w:space="3" w:color="D5DDC6"/>
            <w:bottom w:val="single" w:sz="4" w:space="0" w:color="D5DDC6"/>
            <w:right w:val="single" w:sz="4" w:space="0" w:color="D5DDC6"/>
          </w:divBdr>
        </w:div>
        <w:div w:id="353309539">
          <w:marLeft w:val="0"/>
          <w:marRight w:val="0"/>
          <w:marTop w:val="0"/>
          <w:marBottom w:val="80"/>
          <w:divBdr>
            <w:top w:val="single" w:sz="4" w:space="0" w:color="auto"/>
            <w:left w:val="single" w:sz="18" w:space="0" w:color="auto"/>
            <w:bottom w:val="single" w:sz="4" w:space="0" w:color="auto"/>
            <w:right w:val="single" w:sz="4" w:space="0" w:color="auto"/>
          </w:divBdr>
        </w:div>
        <w:div w:id="1456942125">
          <w:marLeft w:val="0"/>
          <w:marRight w:val="0"/>
          <w:marTop w:val="80"/>
          <w:marBottom w:val="0"/>
          <w:divBdr>
            <w:top w:val="single" w:sz="4" w:space="0" w:color="D5DDC6"/>
            <w:left w:val="single" w:sz="4" w:space="3" w:color="D5DDC6"/>
            <w:bottom w:val="single" w:sz="4" w:space="0" w:color="D5DDC6"/>
            <w:right w:val="single" w:sz="4" w:space="0" w:color="D5DDC6"/>
          </w:divBdr>
        </w:div>
        <w:div w:id="544174430">
          <w:marLeft w:val="0"/>
          <w:marRight w:val="0"/>
          <w:marTop w:val="0"/>
          <w:marBottom w:val="80"/>
          <w:divBdr>
            <w:top w:val="single" w:sz="4" w:space="0" w:color="auto"/>
            <w:left w:val="single" w:sz="18" w:space="0" w:color="auto"/>
            <w:bottom w:val="single" w:sz="4" w:space="0" w:color="auto"/>
            <w:right w:val="single" w:sz="4" w:space="0" w:color="auto"/>
          </w:divBdr>
        </w:div>
        <w:div w:id="1425883221">
          <w:marLeft w:val="0"/>
          <w:marRight w:val="0"/>
          <w:marTop w:val="80"/>
          <w:marBottom w:val="0"/>
          <w:divBdr>
            <w:top w:val="single" w:sz="4" w:space="0" w:color="D5DDC6"/>
            <w:left w:val="single" w:sz="4" w:space="3" w:color="D5DDC6"/>
            <w:bottom w:val="single" w:sz="4" w:space="0" w:color="D5DDC6"/>
            <w:right w:val="single" w:sz="4" w:space="0" w:color="D5DDC6"/>
          </w:divBdr>
        </w:div>
        <w:div w:id="1532185633">
          <w:marLeft w:val="0"/>
          <w:marRight w:val="0"/>
          <w:marTop w:val="0"/>
          <w:marBottom w:val="80"/>
          <w:divBdr>
            <w:top w:val="single" w:sz="4" w:space="0" w:color="auto"/>
            <w:left w:val="single" w:sz="18" w:space="0" w:color="auto"/>
            <w:bottom w:val="single" w:sz="4" w:space="0" w:color="auto"/>
            <w:right w:val="single" w:sz="4" w:space="0" w:color="auto"/>
          </w:divBdr>
        </w:div>
        <w:div w:id="449936874">
          <w:marLeft w:val="0"/>
          <w:marRight w:val="0"/>
          <w:marTop w:val="80"/>
          <w:marBottom w:val="0"/>
          <w:divBdr>
            <w:top w:val="single" w:sz="4" w:space="0" w:color="D5DDC6"/>
            <w:left w:val="single" w:sz="4" w:space="3" w:color="D5DDC6"/>
            <w:bottom w:val="single" w:sz="4" w:space="0" w:color="D5DDC6"/>
            <w:right w:val="single" w:sz="4" w:space="0" w:color="D5DDC6"/>
          </w:divBdr>
        </w:div>
        <w:div w:id="1280180396">
          <w:marLeft w:val="0"/>
          <w:marRight w:val="0"/>
          <w:marTop w:val="0"/>
          <w:marBottom w:val="80"/>
          <w:divBdr>
            <w:top w:val="single" w:sz="4" w:space="0" w:color="auto"/>
            <w:left w:val="single" w:sz="18" w:space="0" w:color="auto"/>
            <w:bottom w:val="single" w:sz="4" w:space="0" w:color="auto"/>
            <w:right w:val="single" w:sz="4" w:space="0" w:color="auto"/>
          </w:divBdr>
        </w:div>
        <w:div w:id="1322932498">
          <w:marLeft w:val="0"/>
          <w:marRight w:val="0"/>
          <w:marTop w:val="80"/>
          <w:marBottom w:val="0"/>
          <w:divBdr>
            <w:top w:val="single" w:sz="4" w:space="0" w:color="D5DDC6"/>
            <w:left w:val="single" w:sz="4" w:space="3" w:color="D5DDC6"/>
            <w:bottom w:val="single" w:sz="4" w:space="0" w:color="D5DDC6"/>
            <w:right w:val="single" w:sz="4" w:space="0" w:color="D5DDC6"/>
          </w:divBdr>
        </w:div>
        <w:div w:id="497234542">
          <w:marLeft w:val="0"/>
          <w:marRight w:val="0"/>
          <w:marTop w:val="0"/>
          <w:marBottom w:val="80"/>
          <w:divBdr>
            <w:top w:val="single" w:sz="4" w:space="0" w:color="auto"/>
            <w:left w:val="single" w:sz="18" w:space="0" w:color="auto"/>
            <w:bottom w:val="single" w:sz="4" w:space="0" w:color="auto"/>
            <w:right w:val="single" w:sz="4" w:space="0" w:color="auto"/>
          </w:divBdr>
        </w:div>
        <w:div w:id="757017064">
          <w:marLeft w:val="0"/>
          <w:marRight w:val="0"/>
          <w:marTop w:val="80"/>
          <w:marBottom w:val="0"/>
          <w:divBdr>
            <w:top w:val="single" w:sz="4" w:space="0" w:color="D5DDC6"/>
            <w:left w:val="single" w:sz="4" w:space="3" w:color="D5DDC6"/>
            <w:bottom w:val="single" w:sz="4" w:space="0" w:color="D5DDC6"/>
            <w:right w:val="single" w:sz="4" w:space="0" w:color="D5DDC6"/>
          </w:divBdr>
        </w:div>
        <w:div w:id="1036585799">
          <w:marLeft w:val="0"/>
          <w:marRight w:val="0"/>
          <w:marTop w:val="0"/>
          <w:marBottom w:val="80"/>
          <w:divBdr>
            <w:top w:val="single" w:sz="4" w:space="0" w:color="auto"/>
            <w:left w:val="single" w:sz="18" w:space="0" w:color="auto"/>
            <w:bottom w:val="single" w:sz="4" w:space="0" w:color="auto"/>
            <w:right w:val="single" w:sz="4" w:space="0" w:color="auto"/>
          </w:divBdr>
        </w:div>
        <w:div w:id="783427802">
          <w:marLeft w:val="0"/>
          <w:marRight w:val="0"/>
          <w:marTop w:val="80"/>
          <w:marBottom w:val="0"/>
          <w:divBdr>
            <w:top w:val="single" w:sz="4" w:space="0" w:color="D5DDC6"/>
            <w:left w:val="single" w:sz="4" w:space="3" w:color="D5DDC6"/>
            <w:bottom w:val="single" w:sz="4" w:space="0" w:color="D5DDC6"/>
            <w:right w:val="single" w:sz="4" w:space="0" w:color="D5DDC6"/>
          </w:divBdr>
        </w:div>
        <w:div w:id="299114676">
          <w:marLeft w:val="0"/>
          <w:marRight w:val="0"/>
          <w:marTop w:val="0"/>
          <w:marBottom w:val="80"/>
          <w:divBdr>
            <w:top w:val="single" w:sz="4" w:space="0" w:color="auto"/>
            <w:left w:val="single" w:sz="18" w:space="0" w:color="auto"/>
            <w:bottom w:val="single" w:sz="4" w:space="0" w:color="auto"/>
            <w:right w:val="single" w:sz="4" w:space="0" w:color="auto"/>
          </w:divBdr>
        </w:div>
        <w:div w:id="933785293">
          <w:marLeft w:val="0"/>
          <w:marRight w:val="0"/>
          <w:marTop w:val="80"/>
          <w:marBottom w:val="0"/>
          <w:divBdr>
            <w:top w:val="single" w:sz="4" w:space="0" w:color="D5DDC6"/>
            <w:left w:val="single" w:sz="4" w:space="3" w:color="D5DDC6"/>
            <w:bottom w:val="single" w:sz="4" w:space="0" w:color="D5DDC6"/>
            <w:right w:val="single" w:sz="4" w:space="0" w:color="D5DDC6"/>
          </w:divBdr>
        </w:div>
        <w:div w:id="205530033">
          <w:marLeft w:val="0"/>
          <w:marRight w:val="0"/>
          <w:marTop w:val="0"/>
          <w:marBottom w:val="80"/>
          <w:divBdr>
            <w:top w:val="single" w:sz="4" w:space="0" w:color="auto"/>
            <w:left w:val="single" w:sz="18" w:space="0" w:color="auto"/>
            <w:bottom w:val="single" w:sz="4" w:space="0" w:color="auto"/>
            <w:right w:val="single" w:sz="4" w:space="0" w:color="auto"/>
          </w:divBdr>
        </w:div>
        <w:div w:id="1621456331">
          <w:marLeft w:val="0"/>
          <w:marRight w:val="0"/>
          <w:marTop w:val="80"/>
          <w:marBottom w:val="0"/>
          <w:divBdr>
            <w:top w:val="single" w:sz="4" w:space="0" w:color="D5DDC6"/>
            <w:left w:val="single" w:sz="4" w:space="3" w:color="D5DDC6"/>
            <w:bottom w:val="single" w:sz="4" w:space="0" w:color="D5DDC6"/>
            <w:right w:val="single" w:sz="4" w:space="0" w:color="D5DDC6"/>
          </w:divBdr>
        </w:div>
        <w:div w:id="2063210730">
          <w:marLeft w:val="0"/>
          <w:marRight w:val="0"/>
          <w:marTop w:val="0"/>
          <w:marBottom w:val="80"/>
          <w:divBdr>
            <w:top w:val="single" w:sz="4" w:space="0" w:color="auto"/>
            <w:left w:val="single" w:sz="18" w:space="0" w:color="auto"/>
            <w:bottom w:val="single" w:sz="4" w:space="0" w:color="auto"/>
            <w:right w:val="single" w:sz="4" w:space="0" w:color="auto"/>
          </w:divBdr>
        </w:div>
        <w:div w:id="1305355692">
          <w:marLeft w:val="0"/>
          <w:marRight w:val="0"/>
          <w:marTop w:val="80"/>
          <w:marBottom w:val="0"/>
          <w:divBdr>
            <w:top w:val="single" w:sz="4" w:space="0" w:color="D5DDC6"/>
            <w:left w:val="single" w:sz="4" w:space="3" w:color="D5DDC6"/>
            <w:bottom w:val="single" w:sz="4" w:space="0" w:color="D5DDC6"/>
            <w:right w:val="single" w:sz="4" w:space="0" w:color="D5DDC6"/>
          </w:divBdr>
        </w:div>
        <w:div w:id="1516532759">
          <w:marLeft w:val="0"/>
          <w:marRight w:val="0"/>
          <w:marTop w:val="0"/>
          <w:marBottom w:val="80"/>
          <w:divBdr>
            <w:top w:val="single" w:sz="4" w:space="0" w:color="auto"/>
            <w:left w:val="single" w:sz="18" w:space="0" w:color="auto"/>
            <w:bottom w:val="single" w:sz="4" w:space="0" w:color="auto"/>
            <w:right w:val="single" w:sz="4" w:space="0" w:color="auto"/>
          </w:divBdr>
        </w:div>
        <w:div w:id="1375233665">
          <w:marLeft w:val="0"/>
          <w:marRight w:val="0"/>
          <w:marTop w:val="80"/>
          <w:marBottom w:val="0"/>
          <w:divBdr>
            <w:top w:val="single" w:sz="4" w:space="0" w:color="D5DDC6"/>
            <w:left w:val="single" w:sz="4" w:space="3" w:color="D5DDC6"/>
            <w:bottom w:val="single" w:sz="4" w:space="0" w:color="D5DDC6"/>
            <w:right w:val="single" w:sz="4" w:space="0" w:color="D5DDC6"/>
          </w:divBdr>
        </w:div>
        <w:div w:id="382754546">
          <w:marLeft w:val="0"/>
          <w:marRight w:val="0"/>
          <w:marTop w:val="0"/>
          <w:marBottom w:val="80"/>
          <w:divBdr>
            <w:top w:val="single" w:sz="4" w:space="0" w:color="auto"/>
            <w:left w:val="single" w:sz="18" w:space="0" w:color="auto"/>
            <w:bottom w:val="single" w:sz="4" w:space="0" w:color="auto"/>
            <w:right w:val="single" w:sz="4" w:space="0" w:color="auto"/>
          </w:divBdr>
        </w:div>
        <w:div w:id="2087874247">
          <w:marLeft w:val="0"/>
          <w:marRight w:val="0"/>
          <w:marTop w:val="80"/>
          <w:marBottom w:val="0"/>
          <w:divBdr>
            <w:top w:val="single" w:sz="4" w:space="0" w:color="D5DDC6"/>
            <w:left w:val="single" w:sz="4" w:space="3" w:color="D5DDC6"/>
            <w:bottom w:val="single" w:sz="4" w:space="0" w:color="D5DDC6"/>
            <w:right w:val="single" w:sz="4" w:space="0" w:color="D5DDC6"/>
          </w:divBdr>
        </w:div>
        <w:div w:id="339310981">
          <w:marLeft w:val="0"/>
          <w:marRight w:val="0"/>
          <w:marTop w:val="0"/>
          <w:marBottom w:val="80"/>
          <w:divBdr>
            <w:top w:val="single" w:sz="4" w:space="0" w:color="auto"/>
            <w:left w:val="single" w:sz="18" w:space="0" w:color="auto"/>
            <w:bottom w:val="single" w:sz="4" w:space="0" w:color="auto"/>
            <w:right w:val="single" w:sz="4" w:space="0" w:color="auto"/>
          </w:divBdr>
        </w:div>
        <w:div w:id="496502223">
          <w:marLeft w:val="0"/>
          <w:marRight w:val="0"/>
          <w:marTop w:val="80"/>
          <w:marBottom w:val="0"/>
          <w:divBdr>
            <w:top w:val="single" w:sz="4" w:space="0" w:color="D5DDC6"/>
            <w:left w:val="single" w:sz="4" w:space="3" w:color="D5DDC6"/>
            <w:bottom w:val="single" w:sz="4" w:space="0" w:color="D5DDC6"/>
            <w:right w:val="single" w:sz="4" w:space="0" w:color="D5DDC6"/>
          </w:divBdr>
        </w:div>
        <w:div w:id="1283684296">
          <w:marLeft w:val="0"/>
          <w:marRight w:val="0"/>
          <w:marTop w:val="0"/>
          <w:marBottom w:val="80"/>
          <w:divBdr>
            <w:top w:val="single" w:sz="4" w:space="0" w:color="auto"/>
            <w:left w:val="single" w:sz="18" w:space="0" w:color="auto"/>
            <w:bottom w:val="single" w:sz="4" w:space="0" w:color="auto"/>
            <w:right w:val="single" w:sz="4" w:space="0" w:color="auto"/>
          </w:divBdr>
        </w:div>
        <w:div w:id="1358585918">
          <w:marLeft w:val="0"/>
          <w:marRight w:val="0"/>
          <w:marTop w:val="80"/>
          <w:marBottom w:val="0"/>
          <w:divBdr>
            <w:top w:val="single" w:sz="4" w:space="0" w:color="D5DDC6"/>
            <w:left w:val="single" w:sz="4" w:space="3" w:color="D5DDC6"/>
            <w:bottom w:val="single" w:sz="4" w:space="0" w:color="D5DDC6"/>
            <w:right w:val="single" w:sz="4" w:space="0" w:color="D5DDC6"/>
          </w:divBdr>
        </w:div>
        <w:div w:id="1704357830">
          <w:marLeft w:val="0"/>
          <w:marRight w:val="0"/>
          <w:marTop w:val="0"/>
          <w:marBottom w:val="80"/>
          <w:divBdr>
            <w:top w:val="single" w:sz="4" w:space="0" w:color="auto"/>
            <w:left w:val="single" w:sz="18" w:space="0" w:color="auto"/>
            <w:bottom w:val="single" w:sz="4" w:space="0" w:color="auto"/>
            <w:right w:val="single" w:sz="4" w:space="0" w:color="auto"/>
          </w:divBdr>
        </w:div>
        <w:div w:id="718818736">
          <w:marLeft w:val="0"/>
          <w:marRight w:val="0"/>
          <w:marTop w:val="80"/>
          <w:marBottom w:val="0"/>
          <w:divBdr>
            <w:top w:val="single" w:sz="4" w:space="0" w:color="D5DDC6"/>
            <w:left w:val="single" w:sz="4" w:space="3" w:color="D5DDC6"/>
            <w:bottom w:val="single" w:sz="4" w:space="0" w:color="D5DDC6"/>
            <w:right w:val="single" w:sz="4" w:space="0" w:color="D5DDC6"/>
          </w:divBdr>
        </w:div>
        <w:div w:id="1266040452">
          <w:marLeft w:val="0"/>
          <w:marRight w:val="0"/>
          <w:marTop w:val="0"/>
          <w:marBottom w:val="80"/>
          <w:divBdr>
            <w:top w:val="single" w:sz="4" w:space="0" w:color="auto"/>
            <w:left w:val="single" w:sz="18" w:space="0" w:color="auto"/>
            <w:bottom w:val="single" w:sz="4" w:space="0" w:color="auto"/>
            <w:right w:val="single" w:sz="4" w:space="0" w:color="auto"/>
          </w:divBdr>
        </w:div>
        <w:div w:id="1906910546">
          <w:marLeft w:val="0"/>
          <w:marRight w:val="0"/>
          <w:marTop w:val="80"/>
          <w:marBottom w:val="0"/>
          <w:divBdr>
            <w:top w:val="single" w:sz="4" w:space="0" w:color="D5DDC6"/>
            <w:left w:val="single" w:sz="4" w:space="3" w:color="D5DDC6"/>
            <w:bottom w:val="single" w:sz="4" w:space="0" w:color="D5DDC6"/>
            <w:right w:val="single" w:sz="4" w:space="0" w:color="D5DDC6"/>
          </w:divBdr>
        </w:div>
        <w:div w:id="969481520">
          <w:marLeft w:val="0"/>
          <w:marRight w:val="0"/>
          <w:marTop w:val="0"/>
          <w:marBottom w:val="80"/>
          <w:divBdr>
            <w:top w:val="single" w:sz="4" w:space="0" w:color="auto"/>
            <w:left w:val="single" w:sz="18" w:space="0" w:color="auto"/>
            <w:bottom w:val="single" w:sz="4" w:space="0" w:color="auto"/>
            <w:right w:val="single" w:sz="4" w:space="0" w:color="auto"/>
          </w:divBdr>
        </w:div>
        <w:div w:id="1011838583">
          <w:marLeft w:val="0"/>
          <w:marRight w:val="0"/>
          <w:marTop w:val="80"/>
          <w:marBottom w:val="0"/>
          <w:divBdr>
            <w:top w:val="single" w:sz="4" w:space="0" w:color="D5DDC6"/>
            <w:left w:val="single" w:sz="4" w:space="3" w:color="D5DDC6"/>
            <w:bottom w:val="single" w:sz="4" w:space="0" w:color="D5DDC6"/>
            <w:right w:val="single" w:sz="4" w:space="0" w:color="D5DDC6"/>
          </w:divBdr>
        </w:div>
        <w:div w:id="952517515">
          <w:marLeft w:val="0"/>
          <w:marRight w:val="0"/>
          <w:marTop w:val="0"/>
          <w:marBottom w:val="80"/>
          <w:divBdr>
            <w:top w:val="single" w:sz="4" w:space="0" w:color="auto"/>
            <w:left w:val="single" w:sz="18" w:space="0" w:color="auto"/>
            <w:bottom w:val="single" w:sz="4" w:space="0" w:color="auto"/>
            <w:right w:val="single" w:sz="4" w:space="0" w:color="auto"/>
          </w:divBdr>
        </w:div>
        <w:div w:id="1485583300">
          <w:marLeft w:val="0"/>
          <w:marRight w:val="0"/>
          <w:marTop w:val="80"/>
          <w:marBottom w:val="0"/>
          <w:divBdr>
            <w:top w:val="single" w:sz="4" w:space="0" w:color="D5DDC6"/>
            <w:left w:val="single" w:sz="4" w:space="3" w:color="D5DDC6"/>
            <w:bottom w:val="single" w:sz="4" w:space="0" w:color="D5DDC6"/>
            <w:right w:val="single" w:sz="4" w:space="0" w:color="D5DDC6"/>
          </w:divBdr>
        </w:div>
        <w:div w:id="1884629871">
          <w:marLeft w:val="0"/>
          <w:marRight w:val="0"/>
          <w:marTop w:val="0"/>
          <w:marBottom w:val="80"/>
          <w:divBdr>
            <w:top w:val="single" w:sz="4" w:space="0" w:color="auto"/>
            <w:left w:val="single" w:sz="18" w:space="0" w:color="auto"/>
            <w:bottom w:val="single" w:sz="4" w:space="0" w:color="auto"/>
            <w:right w:val="single" w:sz="4" w:space="0" w:color="auto"/>
          </w:divBdr>
        </w:div>
        <w:div w:id="1650134460">
          <w:marLeft w:val="0"/>
          <w:marRight w:val="0"/>
          <w:marTop w:val="80"/>
          <w:marBottom w:val="0"/>
          <w:divBdr>
            <w:top w:val="single" w:sz="4" w:space="0" w:color="D5DDC6"/>
            <w:left w:val="single" w:sz="4" w:space="3" w:color="D5DDC6"/>
            <w:bottom w:val="single" w:sz="4" w:space="0" w:color="D5DDC6"/>
            <w:right w:val="single" w:sz="4" w:space="0" w:color="D5DDC6"/>
          </w:divBdr>
        </w:div>
        <w:div w:id="1705669431">
          <w:marLeft w:val="0"/>
          <w:marRight w:val="0"/>
          <w:marTop w:val="0"/>
          <w:marBottom w:val="80"/>
          <w:divBdr>
            <w:top w:val="single" w:sz="4" w:space="0" w:color="auto"/>
            <w:left w:val="single" w:sz="18" w:space="0" w:color="auto"/>
            <w:bottom w:val="single" w:sz="4" w:space="0" w:color="auto"/>
            <w:right w:val="single" w:sz="4" w:space="0" w:color="auto"/>
          </w:divBdr>
        </w:div>
        <w:div w:id="1046217614">
          <w:marLeft w:val="0"/>
          <w:marRight w:val="0"/>
          <w:marTop w:val="80"/>
          <w:marBottom w:val="0"/>
          <w:divBdr>
            <w:top w:val="single" w:sz="4" w:space="0" w:color="D5DDC6"/>
            <w:left w:val="single" w:sz="4" w:space="3" w:color="D5DDC6"/>
            <w:bottom w:val="single" w:sz="4" w:space="0" w:color="D5DDC6"/>
            <w:right w:val="single" w:sz="4" w:space="0" w:color="D5DDC6"/>
          </w:divBdr>
        </w:div>
        <w:div w:id="1736277833">
          <w:marLeft w:val="0"/>
          <w:marRight w:val="0"/>
          <w:marTop w:val="0"/>
          <w:marBottom w:val="80"/>
          <w:divBdr>
            <w:top w:val="single" w:sz="4" w:space="0" w:color="auto"/>
            <w:left w:val="single" w:sz="18" w:space="0" w:color="auto"/>
            <w:bottom w:val="single" w:sz="4" w:space="0" w:color="auto"/>
            <w:right w:val="single" w:sz="4" w:space="0" w:color="auto"/>
          </w:divBdr>
        </w:div>
        <w:div w:id="921990682">
          <w:marLeft w:val="0"/>
          <w:marRight w:val="0"/>
          <w:marTop w:val="80"/>
          <w:marBottom w:val="0"/>
          <w:divBdr>
            <w:top w:val="single" w:sz="4" w:space="0" w:color="D5DDC6"/>
            <w:left w:val="single" w:sz="4" w:space="3" w:color="D5DDC6"/>
            <w:bottom w:val="single" w:sz="4" w:space="0" w:color="D5DDC6"/>
            <w:right w:val="single" w:sz="4" w:space="0" w:color="D5DDC6"/>
          </w:divBdr>
        </w:div>
        <w:div w:id="1404988063">
          <w:marLeft w:val="0"/>
          <w:marRight w:val="0"/>
          <w:marTop w:val="0"/>
          <w:marBottom w:val="80"/>
          <w:divBdr>
            <w:top w:val="single" w:sz="4" w:space="0" w:color="auto"/>
            <w:left w:val="single" w:sz="18" w:space="0" w:color="auto"/>
            <w:bottom w:val="single" w:sz="4" w:space="0" w:color="auto"/>
            <w:right w:val="single" w:sz="4" w:space="0" w:color="auto"/>
          </w:divBdr>
        </w:div>
        <w:div w:id="2137525759">
          <w:marLeft w:val="0"/>
          <w:marRight w:val="0"/>
          <w:marTop w:val="80"/>
          <w:marBottom w:val="0"/>
          <w:divBdr>
            <w:top w:val="single" w:sz="4" w:space="0" w:color="D5DDC6"/>
            <w:left w:val="single" w:sz="4" w:space="3" w:color="D5DDC6"/>
            <w:bottom w:val="single" w:sz="4" w:space="0" w:color="D5DDC6"/>
            <w:right w:val="single" w:sz="4" w:space="0" w:color="D5DDC6"/>
          </w:divBdr>
        </w:div>
        <w:div w:id="852769995">
          <w:marLeft w:val="0"/>
          <w:marRight w:val="0"/>
          <w:marTop w:val="0"/>
          <w:marBottom w:val="80"/>
          <w:divBdr>
            <w:top w:val="single" w:sz="4" w:space="0" w:color="auto"/>
            <w:left w:val="single" w:sz="18" w:space="0" w:color="auto"/>
            <w:bottom w:val="single" w:sz="4" w:space="0" w:color="auto"/>
            <w:right w:val="single" w:sz="4" w:space="0" w:color="auto"/>
          </w:divBdr>
        </w:div>
        <w:div w:id="1541166087">
          <w:marLeft w:val="0"/>
          <w:marRight w:val="0"/>
          <w:marTop w:val="80"/>
          <w:marBottom w:val="0"/>
          <w:divBdr>
            <w:top w:val="single" w:sz="4" w:space="0" w:color="D5DDC6"/>
            <w:left w:val="single" w:sz="4" w:space="3" w:color="D5DDC6"/>
            <w:bottom w:val="single" w:sz="4" w:space="0" w:color="D5DDC6"/>
            <w:right w:val="single" w:sz="4" w:space="0" w:color="D5DDC6"/>
          </w:divBdr>
        </w:div>
        <w:div w:id="29380229">
          <w:marLeft w:val="0"/>
          <w:marRight w:val="0"/>
          <w:marTop w:val="0"/>
          <w:marBottom w:val="80"/>
          <w:divBdr>
            <w:top w:val="single" w:sz="4" w:space="0" w:color="auto"/>
            <w:left w:val="single" w:sz="18" w:space="0" w:color="auto"/>
            <w:bottom w:val="single" w:sz="4" w:space="0" w:color="auto"/>
            <w:right w:val="single" w:sz="4" w:space="0" w:color="auto"/>
          </w:divBdr>
        </w:div>
        <w:div w:id="1873109340">
          <w:marLeft w:val="0"/>
          <w:marRight w:val="0"/>
          <w:marTop w:val="80"/>
          <w:marBottom w:val="0"/>
          <w:divBdr>
            <w:top w:val="single" w:sz="4" w:space="0" w:color="D5DDC6"/>
            <w:left w:val="single" w:sz="4" w:space="3" w:color="D5DDC6"/>
            <w:bottom w:val="single" w:sz="4" w:space="0" w:color="D5DDC6"/>
            <w:right w:val="single" w:sz="4" w:space="0" w:color="D5DDC6"/>
          </w:divBdr>
        </w:div>
        <w:div w:id="358312705">
          <w:marLeft w:val="0"/>
          <w:marRight w:val="0"/>
          <w:marTop w:val="0"/>
          <w:marBottom w:val="80"/>
          <w:divBdr>
            <w:top w:val="single" w:sz="4" w:space="0" w:color="auto"/>
            <w:left w:val="single" w:sz="18" w:space="0" w:color="auto"/>
            <w:bottom w:val="single" w:sz="4" w:space="0" w:color="auto"/>
            <w:right w:val="single" w:sz="4" w:space="0" w:color="auto"/>
          </w:divBdr>
        </w:div>
        <w:div w:id="742993861">
          <w:marLeft w:val="0"/>
          <w:marRight w:val="0"/>
          <w:marTop w:val="80"/>
          <w:marBottom w:val="0"/>
          <w:divBdr>
            <w:top w:val="single" w:sz="4" w:space="0" w:color="D5DDC6"/>
            <w:left w:val="single" w:sz="4" w:space="3" w:color="D5DDC6"/>
            <w:bottom w:val="single" w:sz="4" w:space="0" w:color="D5DDC6"/>
            <w:right w:val="single" w:sz="4" w:space="0" w:color="D5DDC6"/>
          </w:divBdr>
        </w:div>
        <w:div w:id="888493380">
          <w:marLeft w:val="0"/>
          <w:marRight w:val="0"/>
          <w:marTop w:val="0"/>
          <w:marBottom w:val="80"/>
          <w:divBdr>
            <w:top w:val="single" w:sz="4" w:space="0" w:color="auto"/>
            <w:left w:val="single" w:sz="18" w:space="0" w:color="auto"/>
            <w:bottom w:val="single" w:sz="4" w:space="0" w:color="auto"/>
            <w:right w:val="single" w:sz="4" w:space="0" w:color="auto"/>
          </w:divBdr>
        </w:div>
        <w:div w:id="868687442">
          <w:marLeft w:val="0"/>
          <w:marRight w:val="0"/>
          <w:marTop w:val="80"/>
          <w:marBottom w:val="0"/>
          <w:divBdr>
            <w:top w:val="single" w:sz="4" w:space="0" w:color="D5DDC6"/>
            <w:left w:val="single" w:sz="4" w:space="3" w:color="D5DDC6"/>
            <w:bottom w:val="single" w:sz="4" w:space="0" w:color="D5DDC6"/>
            <w:right w:val="single" w:sz="4" w:space="0" w:color="D5DDC6"/>
          </w:divBdr>
        </w:div>
        <w:div w:id="1256789449">
          <w:marLeft w:val="0"/>
          <w:marRight w:val="0"/>
          <w:marTop w:val="0"/>
          <w:marBottom w:val="80"/>
          <w:divBdr>
            <w:top w:val="single" w:sz="4" w:space="0" w:color="auto"/>
            <w:left w:val="single" w:sz="18" w:space="0" w:color="auto"/>
            <w:bottom w:val="single" w:sz="4" w:space="0" w:color="auto"/>
            <w:right w:val="single" w:sz="4" w:space="0" w:color="auto"/>
          </w:divBdr>
        </w:div>
        <w:div w:id="1260212668">
          <w:marLeft w:val="0"/>
          <w:marRight w:val="0"/>
          <w:marTop w:val="80"/>
          <w:marBottom w:val="0"/>
          <w:divBdr>
            <w:top w:val="single" w:sz="4" w:space="0" w:color="D5DDC6"/>
            <w:left w:val="single" w:sz="4" w:space="3" w:color="D5DDC6"/>
            <w:bottom w:val="single" w:sz="4" w:space="0" w:color="D5DDC6"/>
            <w:right w:val="single" w:sz="4" w:space="0" w:color="D5DDC6"/>
          </w:divBdr>
        </w:div>
        <w:div w:id="1466971340">
          <w:marLeft w:val="0"/>
          <w:marRight w:val="0"/>
          <w:marTop w:val="0"/>
          <w:marBottom w:val="80"/>
          <w:divBdr>
            <w:top w:val="single" w:sz="4" w:space="0" w:color="auto"/>
            <w:left w:val="single" w:sz="18" w:space="0" w:color="auto"/>
            <w:bottom w:val="single" w:sz="4" w:space="0" w:color="auto"/>
            <w:right w:val="single" w:sz="4" w:space="0" w:color="auto"/>
          </w:divBdr>
        </w:div>
        <w:div w:id="2083133693">
          <w:marLeft w:val="0"/>
          <w:marRight w:val="0"/>
          <w:marTop w:val="80"/>
          <w:marBottom w:val="0"/>
          <w:divBdr>
            <w:top w:val="single" w:sz="4" w:space="0" w:color="D5DDC6"/>
            <w:left w:val="single" w:sz="4" w:space="3" w:color="D5DDC6"/>
            <w:bottom w:val="single" w:sz="4" w:space="0" w:color="D5DDC6"/>
            <w:right w:val="single" w:sz="4" w:space="0" w:color="D5DDC6"/>
          </w:divBdr>
        </w:div>
        <w:div w:id="1084961486">
          <w:marLeft w:val="0"/>
          <w:marRight w:val="0"/>
          <w:marTop w:val="0"/>
          <w:marBottom w:val="80"/>
          <w:divBdr>
            <w:top w:val="single" w:sz="4" w:space="0" w:color="auto"/>
            <w:left w:val="single" w:sz="18" w:space="0" w:color="auto"/>
            <w:bottom w:val="single" w:sz="4" w:space="0" w:color="auto"/>
            <w:right w:val="single" w:sz="4" w:space="0" w:color="auto"/>
          </w:divBdr>
        </w:div>
        <w:div w:id="236867647">
          <w:marLeft w:val="0"/>
          <w:marRight w:val="0"/>
          <w:marTop w:val="80"/>
          <w:marBottom w:val="0"/>
          <w:divBdr>
            <w:top w:val="single" w:sz="4" w:space="0" w:color="D5DDC6"/>
            <w:left w:val="single" w:sz="4" w:space="3" w:color="D5DDC6"/>
            <w:bottom w:val="single" w:sz="4" w:space="0" w:color="D5DDC6"/>
            <w:right w:val="single" w:sz="4" w:space="0" w:color="D5DDC6"/>
          </w:divBdr>
        </w:div>
        <w:div w:id="153187070">
          <w:marLeft w:val="0"/>
          <w:marRight w:val="0"/>
          <w:marTop w:val="0"/>
          <w:marBottom w:val="80"/>
          <w:divBdr>
            <w:top w:val="single" w:sz="4" w:space="0" w:color="auto"/>
            <w:left w:val="single" w:sz="18" w:space="0" w:color="auto"/>
            <w:bottom w:val="single" w:sz="4" w:space="0" w:color="auto"/>
            <w:right w:val="single" w:sz="4" w:space="0" w:color="auto"/>
          </w:divBdr>
        </w:div>
        <w:div w:id="659701035">
          <w:marLeft w:val="0"/>
          <w:marRight w:val="0"/>
          <w:marTop w:val="80"/>
          <w:marBottom w:val="0"/>
          <w:divBdr>
            <w:top w:val="single" w:sz="4" w:space="0" w:color="D5DDC6"/>
            <w:left w:val="single" w:sz="4" w:space="3" w:color="D5DDC6"/>
            <w:bottom w:val="single" w:sz="4" w:space="0" w:color="D5DDC6"/>
            <w:right w:val="single" w:sz="4" w:space="0" w:color="D5DDC6"/>
          </w:divBdr>
        </w:div>
        <w:div w:id="132605201">
          <w:marLeft w:val="0"/>
          <w:marRight w:val="0"/>
          <w:marTop w:val="0"/>
          <w:marBottom w:val="80"/>
          <w:divBdr>
            <w:top w:val="single" w:sz="4" w:space="0" w:color="auto"/>
            <w:left w:val="single" w:sz="18" w:space="0" w:color="auto"/>
            <w:bottom w:val="single" w:sz="4" w:space="0" w:color="auto"/>
            <w:right w:val="single" w:sz="4" w:space="0" w:color="auto"/>
          </w:divBdr>
        </w:div>
        <w:div w:id="1864048452">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356202889">
      <w:bodyDiv w:val="1"/>
      <w:marLeft w:val="0"/>
      <w:marRight w:val="0"/>
      <w:marTop w:val="0"/>
      <w:marBottom w:val="0"/>
      <w:divBdr>
        <w:top w:val="none" w:sz="0" w:space="0" w:color="auto"/>
        <w:left w:val="none" w:sz="0" w:space="0" w:color="auto"/>
        <w:bottom w:val="none" w:sz="0" w:space="0" w:color="auto"/>
        <w:right w:val="none" w:sz="0" w:space="0" w:color="auto"/>
      </w:divBdr>
      <w:divsChild>
        <w:div w:id="840437431">
          <w:marLeft w:val="0"/>
          <w:marRight w:val="0"/>
          <w:marTop w:val="0"/>
          <w:marBottom w:val="92"/>
          <w:divBdr>
            <w:top w:val="single" w:sz="4" w:space="0" w:color="auto"/>
            <w:left w:val="single" w:sz="18" w:space="0" w:color="auto"/>
            <w:bottom w:val="single" w:sz="4" w:space="0" w:color="auto"/>
            <w:right w:val="single" w:sz="4" w:space="0" w:color="auto"/>
          </w:divBdr>
        </w:div>
        <w:div w:id="555777964">
          <w:marLeft w:val="0"/>
          <w:marRight w:val="0"/>
          <w:marTop w:val="92"/>
          <w:marBottom w:val="0"/>
          <w:divBdr>
            <w:top w:val="single" w:sz="4" w:space="0" w:color="D5DDC6"/>
            <w:left w:val="single" w:sz="4" w:space="3" w:color="D5DDC6"/>
            <w:bottom w:val="single" w:sz="4" w:space="0" w:color="D5DDC6"/>
            <w:right w:val="single" w:sz="4" w:space="0" w:color="D5DDC6"/>
          </w:divBdr>
        </w:div>
        <w:div w:id="1460874525">
          <w:marLeft w:val="0"/>
          <w:marRight w:val="0"/>
          <w:marTop w:val="0"/>
          <w:marBottom w:val="92"/>
          <w:divBdr>
            <w:top w:val="single" w:sz="4" w:space="0" w:color="auto"/>
            <w:left w:val="single" w:sz="18" w:space="0" w:color="auto"/>
            <w:bottom w:val="single" w:sz="4" w:space="0" w:color="auto"/>
            <w:right w:val="single" w:sz="4" w:space="0" w:color="auto"/>
          </w:divBdr>
        </w:div>
        <w:div w:id="1438604118">
          <w:marLeft w:val="0"/>
          <w:marRight w:val="0"/>
          <w:marTop w:val="92"/>
          <w:marBottom w:val="0"/>
          <w:divBdr>
            <w:top w:val="single" w:sz="4" w:space="0" w:color="D5DDC6"/>
            <w:left w:val="single" w:sz="4" w:space="3" w:color="D5DDC6"/>
            <w:bottom w:val="single" w:sz="4" w:space="0" w:color="D5DDC6"/>
            <w:right w:val="single" w:sz="4" w:space="0" w:color="D5DDC6"/>
          </w:divBdr>
        </w:div>
        <w:div w:id="2006471390">
          <w:marLeft w:val="0"/>
          <w:marRight w:val="0"/>
          <w:marTop w:val="0"/>
          <w:marBottom w:val="92"/>
          <w:divBdr>
            <w:top w:val="single" w:sz="4" w:space="0" w:color="auto"/>
            <w:left w:val="single" w:sz="18" w:space="0" w:color="auto"/>
            <w:bottom w:val="single" w:sz="4" w:space="0" w:color="auto"/>
            <w:right w:val="single" w:sz="4" w:space="0" w:color="auto"/>
          </w:divBdr>
        </w:div>
        <w:div w:id="535703711">
          <w:marLeft w:val="0"/>
          <w:marRight w:val="0"/>
          <w:marTop w:val="92"/>
          <w:marBottom w:val="0"/>
          <w:divBdr>
            <w:top w:val="single" w:sz="4" w:space="0" w:color="D5DDC6"/>
            <w:left w:val="single" w:sz="4" w:space="3" w:color="D5DDC6"/>
            <w:bottom w:val="single" w:sz="4" w:space="0" w:color="D5DDC6"/>
            <w:right w:val="single" w:sz="4" w:space="0" w:color="D5DDC6"/>
          </w:divBdr>
        </w:div>
        <w:div w:id="37322404">
          <w:marLeft w:val="0"/>
          <w:marRight w:val="0"/>
          <w:marTop w:val="0"/>
          <w:marBottom w:val="92"/>
          <w:divBdr>
            <w:top w:val="single" w:sz="4" w:space="0" w:color="auto"/>
            <w:left w:val="single" w:sz="18" w:space="0" w:color="auto"/>
            <w:bottom w:val="single" w:sz="4" w:space="0" w:color="auto"/>
            <w:right w:val="single" w:sz="4" w:space="0" w:color="auto"/>
          </w:divBdr>
        </w:div>
        <w:div w:id="1974946434">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356393204">
      <w:bodyDiv w:val="1"/>
      <w:marLeft w:val="0"/>
      <w:marRight w:val="0"/>
      <w:marTop w:val="0"/>
      <w:marBottom w:val="0"/>
      <w:divBdr>
        <w:top w:val="none" w:sz="0" w:space="0" w:color="auto"/>
        <w:left w:val="none" w:sz="0" w:space="0" w:color="auto"/>
        <w:bottom w:val="none" w:sz="0" w:space="0" w:color="auto"/>
        <w:right w:val="none" w:sz="0" w:space="0" w:color="auto"/>
      </w:divBdr>
      <w:divsChild>
        <w:div w:id="713238712">
          <w:marLeft w:val="0"/>
          <w:marRight w:val="0"/>
          <w:marTop w:val="0"/>
          <w:marBottom w:val="0"/>
          <w:divBdr>
            <w:top w:val="none" w:sz="0" w:space="0" w:color="auto"/>
            <w:left w:val="none" w:sz="0" w:space="0" w:color="auto"/>
            <w:bottom w:val="none" w:sz="0" w:space="0" w:color="auto"/>
            <w:right w:val="none" w:sz="0" w:space="0" w:color="auto"/>
          </w:divBdr>
        </w:div>
        <w:div w:id="366684197">
          <w:marLeft w:val="0"/>
          <w:marRight w:val="0"/>
          <w:marTop w:val="360"/>
          <w:marBottom w:val="0"/>
          <w:divBdr>
            <w:top w:val="none" w:sz="0" w:space="0" w:color="auto"/>
            <w:left w:val="none" w:sz="0" w:space="0" w:color="auto"/>
            <w:bottom w:val="single" w:sz="8" w:space="6" w:color="D9DCDF"/>
            <w:right w:val="none" w:sz="0" w:space="0" w:color="auto"/>
          </w:divBdr>
          <w:divsChild>
            <w:div w:id="597252138">
              <w:marLeft w:val="0"/>
              <w:marRight w:val="0"/>
              <w:marTop w:val="0"/>
              <w:marBottom w:val="230"/>
              <w:divBdr>
                <w:top w:val="none" w:sz="0" w:space="0" w:color="auto"/>
                <w:left w:val="none" w:sz="0" w:space="0" w:color="auto"/>
                <w:bottom w:val="none" w:sz="0" w:space="0" w:color="auto"/>
                <w:right w:val="none" w:sz="0" w:space="0" w:color="auto"/>
              </w:divBdr>
            </w:div>
            <w:div w:id="1467161074">
              <w:marLeft w:val="0"/>
              <w:marRight w:val="0"/>
              <w:marTop w:val="0"/>
              <w:marBottom w:val="230"/>
              <w:divBdr>
                <w:top w:val="none" w:sz="0" w:space="0" w:color="auto"/>
                <w:left w:val="none" w:sz="0" w:space="0" w:color="auto"/>
                <w:bottom w:val="none" w:sz="0" w:space="0" w:color="auto"/>
                <w:right w:val="none" w:sz="0" w:space="0" w:color="auto"/>
              </w:divBdr>
            </w:div>
            <w:div w:id="2045712976">
              <w:marLeft w:val="0"/>
              <w:marRight w:val="0"/>
              <w:marTop w:val="0"/>
              <w:marBottom w:val="230"/>
              <w:divBdr>
                <w:top w:val="none" w:sz="0" w:space="0" w:color="auto"/>
                <w:left w:val="none" w:sz="0" w:space="0" w:color="auto"/>
                <w:bottom w:val="none" w:sz="0" w:space="0" w:color="auto"/>
                <w:right w:val="none" w:sz="0" w:space="0" w:color="auto"/>
              </w:divBdr>
            </w:div>
            <w:div w:id="142548825">
              <w:marLeft w:val="0"/>
              <w:marRight w:val="0"/>
              <w:marTop w:val="0"/>
              <w:marBottom w:val="230"/>
              <w:divBdr>
                <w:top w:val="none" w:sz="0" w:space="0" w:color="auto"/>
                <w:left w:val="none" w:sz="0" w:space="0" w:color="auto"/>
                <w:bottom w:val="none" w:sz="0" w:space="0" w:color="auto"/>
                <w:right w:val="none" w:sz="0" w:space="0" w:color="auto"/>
              </w:divBdr>
            </w:div>
            <w:div w:id="407729549">
              <w:marLeft w:val="0"/>
              <w:marRight w:val="0"/>
              <w:marTop w:val="0"/>
              <w:marBottom w:val="230"/>
              <w:divBdr>
                <w:top w:val="none" w:sz="0" w:space="0" w:color="auto"/>
                <w:left w:val="none" w:sz="0" w:space="0" w:color="auto"/>
                <w:bottom w:val="none" w:sz="0" w:space="0" w:color="auto"/>
                <w:right w:val="none" w:sz="0" w:space="0" w:color="auto"/>
              </w:divBdr>
            </w:div>
            <w:div w:id="1310935755">
              <w:marLeft w:val="0"/>
              <w:marRight w:val="0"/>
              <w:marTop w:val="0"/>
              <w:marBottom w:val="230"/>
              <w:divBdr>
                <w:top w:val="none" w:sz="0" w:space="0" w:color="auto"/>
                <w:left w:val="none" w:sz="0" w:space="0" w:color="auto"/>
                <w:bottom w:val="none" w:sz="0" w:space="0" w:color="auto"/>
                <w:right w:val="none" w:sz="0" w:space="0" w:color="auto"/>
              </w:divBdr>
            </w:div>
            <w:div w:id="1613660145">
              <w:marLeft w:val="0"/>
              <w:marRight w:val="0"/>
              <w:marTop w:val="0"/>
              <w:marBottom w:val="230"/>
              <w:divBdr>
                <w:top w:val="none" w:sz="0" w:space="0" w:color="auto"/>
                <w:left w:val="none" w:sz="0" w:space="0" w:color="auto"/>
                <w:bottom w:val="none" w:sz="0" w:space="0" w:color="auto"/>
                <w:right w:val="none" w:sz="0" w:space="0" w:color="auto"/>
              </w:divBdr>
            </w:div>
            <w:div w:id="1752847114">
              <w:marLeft w:val="0"/>
              <w:marRight w:val="0"/>
              <w:marTop w:val="0"/>
              <w:marBottom w:val="230"/>
              <w:divBdr>
                <w:top w:val="none" w:sz="0" w:space="0" w:color="auto"/>
                <w:left w:val="none" w:sz="0" w:space="0" w:color="auto"/>
                <w:bottom w:val="none" w:sz="0" w:space="0" w:color="auto"/>
                <w:right w:val="none" w:sz="0" w:space="0" w:color="auto"/>
              </w:divBdr>
            </w:div>
            <w:div w:id="1309553492">
              <w:marLeft w:val="0"/>
              <w:marRight w:val="0"/>
              <w:marTop w:val="0"/>
              <w:marBottom w:val="230"/>
              <w:divBdr>
                <w:top w:val="none" w:sz="0" w:space="0" w:color="auto"/>
                <w:left w:val="none" w:sz="0" w:space="0" w:color="auto"/>
                <w:bottom w:val="none" w:sz="0" w:space="0" w:color="auto"/>
                <w:right w:val="none" w:sz="0" w:space="0" w:color="auto"/>
              </w:divBdr>
            </w:div>
            <w:div w:id="728575902">
              <w:marLeft w:val="0"/>
              <w:marRight w:val="0"/>
              <w:marTop w:val="0"/>
              <w:marBottom w:val="230"/>
              <w:divBdr>
                <w:top w:val="none" w:sz="0" w:space="0" w:color="auto"/>
                <w:left w:val="none" w:sz="0" w:space="0" w:color="auto"/>
                <w:bottom w:val="none" w:sz="0" w:space="0" w:color="auto"/>
                <w:right w:val="none" w:sz="0" w:space="0" w:color="auto"/>
              </w:divBdr>
            </w:div>
            <w:div w:id="1725835594">
              <w:marLeft w:val="0"/>
              <w:marRight w:val="0"/>
              <w:marTop w:val="0"/>
              <w:marBottom w:val="230"/>
              <w:divBdr>
                <w:top w:val="none" w:sz="0" w:space="0" w:color="auto"/>
                <w:left w:val="none" w:sz="0" w:space="0" w:color="auto"/>
                <w:bottom w:val="none" w:sz="0" w:space="0" w:color="auto"/>
                <w:right w:val="none" w:sz="0" w:space="0" w:color="auto"/>
              </w:divBdr>
            </w:div>
            <w:div w:id="45373099">
              <w:marLeft w:val="0"/>
              <w:marRight w:val="0"/>
              <w:marTop w:val="0"/>
              <w:marBottom w:val="230"/>
              <w:divBdr>
                <w:top w:val="none" w:sz="0" w:space="0" w:color="auto"/>
                <w:left w:val="none" w:sz="0" w:space="0" w:color="auto"/>
                <w:bottom w:val="none" w:sz="0" w:space="0" w:color="auto"/>
                <w:right w:val="none" w:sz="0" w:space="0" w:color="auto"/>
              </w:divBdr>
            </w:div>
            <w:div w:id="237785484">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 w:id="361131211">
      <w:bodyDiv w:val="1"/>
      <w:marLeft w:val="0"/>
      <w:marRight w:val="0"/>
      <w:marTop w:val="0"/>
      <w:marBottom w:val="0"/>
      <w:divBdr>
        <w:top w:val="none" w:sz="0" w:space="0" w:color="auto"/>
        <w:left w:val="none" w:sz="0" w:space="0" w:color="auto"/>
        <w:bottom w:val="none" w:sz="0" w:space="0" w:color="auto"/>
        <w:right w:val="none" w:sz="0" w:space="0" w:color="auto"/>
      </w:divBdr>
      <w:divsChild>
        <w:div w:id="928543895">
          <w:marLeft w:val="0"/>
          <w:marRight w:val="0"/>
          <w:marTop w:val="115"/>
          <w:marBottom w:val="115"/>
          <w:divBdr>
            <w:top w:val="none" w:sz="0" w:space="0" w:color="auto"/>
            <w:left w:val="none" w:sz="0" w:space="0" w:color="auto"/>
            <w:bottom w:val="none" w:sz="0" w:space="0" w:color="auto"/>
            <w:right w:val="none" w:sz="0" w:space="0" w:color="auto"/>
          </w:divBdr>
          <w:divsChild>
            <w:div w:id="401833514">
              <w:marLeft w:val="0"/>
              <w:marRight w:val="0"/>
              <w:marTop w:val="100"/>
              <w:marBottom w:val="100"/>
              <w:divBdr>
                <w:top w:val="none" w:sz="0" w:space="0" w:color="auto"/>
                <w:left w:val="none" w:sz="0" w:space="0" w:color="auto"/>
                <w:bottom w:val="none" w:sz="0" w:space="0" w:color="auto"/>
                <w:right w:val="none" w:sz="0" w:space="0" w:color="auto"/>
              </w:divBdr>
              <w:divsChild>
                <w:div w:id="1737970221">
                  <w:marLeft w:val="0"/>
                  <w:marRight w:val="0"/>
                  <w:marTop w:val="0"/>
                  <w:marBottom w:val="0"/>
                  <w:divBdr>
                    <w:top w:val="none" w:sz="0" w:space="0" w:color="auto"/>
                    <w:left w:val="none" w:sz="0" w:space="0" w:color="auto"/>
                    <w:bottom w:val="none" w:sz="0" w:space="0" w:color="auto"/>
                    <w:right w:val="none" w:sz="0" w:space="0" w:color="auto"/>
                  </w:divBdr>
                  <w:divsChild>
                    <w:div w:id="61009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45271">
          <w:marLeft w:val="0"/>
          <w:marRight w:val="0"/>
          <w:marTop w:val="0"/>
          <w:marBottom w:val="92"/>
          <w:divBdr>
            <w:top w:val="single" w:sz="4" w:space="0" w:color="auto"/>
            <w:left w:val="single" w:sz="18" w:space="0" w:color="auto"/>
            <w:bottom w:val="single" w:sz="4" w:space="0" w:color="auto"/>
            <w:right w:val="single" w:sz="4" w:space="0" w:color="auto"/>
          </w:divBdr>
        </w:div>
        <w:div w:id="579411372">
          <w:marLeft w:val="0"/>
          <w:marRight w:val="0"/>
          <w:marTop w:val="0"/>
          <w:marBottom w:val="92"/>
          <w:divBdr>
            <w:top w:val="single" w:sz="4" w:space="0" w:color="auto"/>
            <w:left w:val="single" w:sz="18" w:space="0" w:color="auto"/>
            <w:bottom w:val="single" w:sz="4" w:space="0" w:color="auto"/>
            <w:right w:val="single" w:sz="4" w:space="0" w:color="auto"/>
          </w:divBdr>
        </w:div>
        <w:div w:id="1735397918">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386101543">
      <w:bodyDiv w:val="1"/>
      <w:marLeft w:val="0"/>
      <w:marRight w:val="0"/>
      <w:marTop w:val="0"/>
      <w:marBottom w:val="0"/>
      <w:divBdr>
        <w:top w:val="none" w:sz="0" w:space="0" w:color="auto"/>
        <w:left w:val="none" w:sz="0" w:space="0" w:color="auto"/>
        <w:bottom w:val="none" w:sz="0" w:space="0" w:color="auto"/>
        <w:right w:val="none" w:sz="0" w:space="0" w:color="auto"/>
      </w:divBdr>
      <w:divsChild>
        <w:div w:id="2014717013">
          <w:marLeft w:val="0"/>
          <w:marRight w:val="0"/>
          <w:marTop w:val="115"/>
          <w:marBottom w:val="115"/>
          <w:divBdr>
            <w:top w:val="none" w:sz="0" w:space="0" w:color="auto"/>
            <w:left w:val="none" w:sz="0" w:space="0" w:color="auto"/>
            <w:bottom w:val="none" w:sz="0" w:space="0" w:color="auto"/>
            <w:right w:val="none" w:sz="0" w:space="0" w:color="auto"/>
          </w:divBdr>
          <w:divsChild>
            <w:div w:id="1376345778">
              <w:marLeft w:val="0"/>
              <w:marRight w:val="0"/>
              <w:marTop w:val="100"/>
              <w:marBottom w:val="100"/>
              <w:divBdr>
                <w:top w:val="none" w:sz="0" w:space="0" w:color="auto"/>
                <w:left w:val="none" w:sz="0" w:space="0" w:color="auto"/>
                <w:bottom w:val="none" w:sz="0" w:space="0" w:color="auto"/>
                <w:right w:val="none" w:sz="0" w:space="0" w:color="auto"/>
              </w:divBdr>
              <w:divsChild>
                <w:div w:id="332803167">
                  <w:marLeft w:val="0"/>
                  <w:marRight w:val="0"/>
                  <w:marTop w:val="0"/>
                  <w:marBottom w:val="0"/>
                  <w:divBdr>
                    <w:top w:val="none" w:sz="0" w:space="0" w:color="auto"/>
                    <w:left w:val="none" w:sz="0" w:space="0" w:color="auto"/>
                    <w:bottom w:val="none" w:sz="0" w:space="0" w:color="auto"/>
                    <w:right w:val="none" w:sz="0" w:space="0" w:color="auto"/>
                  </w:divBdr>
                  <w:divsChild>
                    <w:div w:id="59795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431074">
          <w:marLeft w:val="0"/>
          <w:marRight w:val="0"/>
          <w:marTop w:val="0"/>
          <w:marBottom w:val="92"/>
          <w:divBdr>
            <w:top w:val="single" w:sz="4" w:space="0" w:color="auto"/>
            <w:left w:val="single" w:sz="18" w:space="0" w:color="auto"/>
            <w:bottom w:val="single" w:sz="4" w:space="0" w:color="auto"/>
            <w:right w:val="single" w:sz="4" w:space="0" w:color="auto"/>
          </w:divBdr>
        </w:div>
        <w:div w:id="1794471306">
          <w:marLeft w:val="0"/>
          <w:marRight w:val="0"/>
          <w:marTop w:val="92"/>
          <w:marBottom w:val="0"/>
          <w:divBdr>
            <w:top w:val="single" w:sz="4" w:space="0" w:color="D5DDC6"/>
            <w:left w:val="single" w:sz="4" w:space="3" w:color="D5DDC6"/>
            <w:bottom w:val="single" w:sz="4" w:space="0" w:color="D5DDC6"/>
            <w:right w:val="single" w:sz="4" w:space="0" w:color="D5DDC6"/>
          </w:divBdr>
        </w:div>
        <w:div w:id="818838017">
          <w:marLeft w:val="0"/>
          <w:marRight w:val="0"/>
          <w:marTop w:val="0"/>
          <w:marBottom w:val="92"/>
          <w:divBdr>
            <w:top w:val="single" w:sz="4" w:space="0" w:color="auto"/>
            <w:left w:val="single" w:sz="18" w:space="0" w:color="auto"/>
            <w:bottom w:val="single" w:sz="4" w:space="0" w:color="auto"/>
            <w:right w:val="single" w:sz="4" w:space="0" w:color="auto"/>
          </w:divBdr>
        </w:div>
        <w:div w:id="325405780">
          <w:marLeft w:val="0"/>
          <w:marRight w:val="0"/>
          <w:marTop w:val="92"/>
          <w:marBottom w:val="0"/>
          <w:divBdr>
            <w:top w:val="single" w:sz="4" w:space="0" w:color="D5DDC6"/>
            <w:left w:val="single" w:sz="4" w:space="3" w:color="D5DDC6"/>
            <w:bottom w:val="single" w:sz="4" w:space="0" w:color="D5DDC6"/>
            <w:right w:val="single" w:sz="4" w:space="0" w:color="D5DDC6"/>
          </w:divBdr>
        </w:div>
        <w:div w:id="2016876288">
          <w:marLeft w:val="0"/>
          <w:marRight w:val="0"/>
          <w:marTop w:val="0"/>
          <w:marBottom w:val="92"/>
          <w:divBdr>
            <w:top w:val="single" w:sz="4" w:space="0" w:color="auto"/>
            <w:left w:val="single" w:sz="18" w:space="0" w:color="auto"/>
            <w:bottom w:val="single" w:sz="4" w:space="0" w:color="auto"/>
            <w:right w:val="single" w:sz="4" w:space="0" w:color="auto"/>
          </w:divBdr>
        </w:div>
        <w:div w:id="1683119789">
          <w:marLeft w:val="0"/>
          <w:marRight w:val="0"/>
          <w:marTop w:val="92"/>
          <w:marBottom w:val="0"/>
          <w:divBdr>
            <w:top w:val="single" w:sz="4" w:space="0" w:color="D5DDC6"/>
            <w:left w:val="single" w:sz="4" w:space="3" w:color="D5DDC6"/>
            <w:bottom w:val="single" w:sz="4" w:space="0" w:color="D5DDC6"/>
            <w:right w:val="single" w:sz="4" w:space="0" w:color="D5DDC6"/>
          </w:divBdr>
        </w:div>
        <w:div w:id="939140386">
          <w:marLeft w:val="0"/>
          <w:marRight w:val="0"/>
          <w:marTop w:val="0"/>
          <w:marBottom w:val="92"/>
          <w:divBdr>
            <w:top w:val="single" w:sz="4" w:space="0" w:color="auto"/>
            <w:left w:val="single" w:sz="18" w:space="0" w:color="auto"/>
            <w:bottom w:val="single" w:sz="4" w:space="0" w:color="auto"/>
            <w:right w:val="single" w:sz="4" w:space="0" w:color="auto"/>
          </w:divBdr>
        </w:div>
        <w:div w:id="655497384">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387724217">
      <w:bodyDiv w:val="1"/>
      <w:marLeft w:val="0"/>
      <w:marRight w:val="0"/>
      <w:marTop w:val="0"/>
      <w:marBottom w:val="0"/>
      <w:divBdr>
        <w:top w:val="none" w:sz="0" w:space="0" w:color="auto"/>
        <w:left w:val="none" w:sz="0" w:space="0" w:color="auto"/>
        <w:bottom w:val="none" w:sz="0" w:space="0" w:color="auto"/>
        <w:right w:val="none" w:sz="0" w:space="0" w:color="auto"/>
      </w:divBdr>
      <w:divsChild>
        <w:div w:id="1272709142">
          <w:marLeft w:val="0"/>
          <w:marRight w:val="0"/>
          <w:marTop w:val="0"/>
          <w:marBottom w:val="80"/>
          <w:divBdr>
            <w:top w:val="single" w:sz="4" w:space="0" w:color="auto"/>
            <w:left w:val="single" w:sz="18" w:space="0" w:color="auto"/>
            <w:bottom w:val="single" w:sz="4" w:space="0" w:color="auto"/>
            <w:right w:val="single" w:sz="4" w:space="0" w:color="auto"/>
          </w:divBdr>
        </w:div>
        <w:div w:id="1232811957">
          <w:marLeft w:val="0"/>
          <w:marRight w:val="0"/>
          <w:marTop w:val="80"/>
          <w:marBottom w:val="0"/>
          <w:divBdr>
            <w:top w:val="single" w:sz="4" w:space="0" w:color="D5DDC6"/>
            <w:left w:val="single" w:sz="4" w:space="3" w:color="D5DDC6"/>
            <w:bottom w:val="single" w:sz="4" w:space="0" w:color="D5DDC6"/>
            <w:right w:val="single" w:sz="4" w:space="0" w:color="D5DDC6"/>
          </w:divBdr>
        </w:div>
        <w:div w:id="329909096">
          <w:marLeft w:val="0"/>
          <w:marRight w:val="0"/>
          <w:marTop w:val="0"/>
          <w:marBottom w:val="80"/>
          <w:divBdr>
            <w:top w:val="single" w:sz="4" w:space="0" w:color="auto"/>
            <w:left w:val="single" w:sz="18" w:space="0" w:color="auto"/>
            <w:bottom w:val="single" w:sz="4" w:space="0" w:color="auto"/>
            <w:right w:val="single" w:sz="4" w:space="0" w:color="auto"/>
          </w:divBdr>
        </w:div>
        <w:div w:id="1288052275">
          <w:marLeft w:val="0"/>
          <w:marRight w:val="0"/>
          <w:marTop w:val="0"/>
          <w:marBottom w:val="80"/>
          <w:divBdr>
            <w:top w:val="single" w:sz="4" w:space="0" w:color="auto"/>
            <w:left w:val="single" w:sz="18" w:space="0" w:color="auto"/>
            <w:bottom w:val="single" w:sz="4" w:space="0" w:color="auto"/>
            <w:right w:val="single" w:sz="4" w:space="0" w:color="auto"/>
          </w:divBdr>
        </w:div>
        <w:div w:id="381096375">
          <w:marLeft w:val="0"/>
          <w:marRight w:val="0"/>
          <w:marTop w:val="80"/>
          <w:marBottom w:val="0"/>
          <w:divBdr>
            <w:top w:val="single" w:sz="4" w:space="0" w:color="D5DDC6"/>
            <w:left w:val="single" w:sz="4" w:space="3" w:color="D5DDC6"/>
            <w:bottom w:val="single" w:sz="4" w:space="0" w:color="D5DDC6"/>
            <w:right w:val="single" w:sz="4" w:space="0" w:color="D5DDC6"/>
          </w:divBdr>
        </w:div>
        <w:div w:id="290094807">
          <w:marLeft w:val="0"/>
          <w:marRight w:val="0"/>
          <w:marTop w:val="0"/>
          <w:marBottom w:val="80"/>
          <w:divBdr>
            <w:top w:val="single" w:sz="4" w:space="0" w:color="auto"/>
            <w:left w:val="single" w:sz="18" w:space="0" w:color="auto"/>
            <w:bottom w:val="single" w:sz="4" w:space="0" w:color="auto"/>
            <w:right w:val="single" w:sz="4" w:space="0" w:color="auto"/>
          </w:divBdr>
        </w:div>
        <w:div w:id="1560700768">
          <w:marLeft w:val="0"/>
          <w:marRight w:val="0"/>
          <w:marTop w:val="0"/>
          <w:marBottom w:val="80"/>
          <w:divBdr>
            <w:top w:val="single" w:sz="4" w:space="0" w:color="auto"/>
            <w:left w:val="single" w:sz="18" w:space="0" w:color="auto"/>
            <w:bottom w:val="single" w:sz="4" w:space="0" w:color="auto"/>
            <w:right w:val="single" w:sz="4" w:space="0" w:color="auto"/>
          </w:divBdr>
        </w:div>
        <w:div w:id="911308134">
          <w:marLeft w:val="0"/>
          <w:marRight w:val="0"/>
          <w:marTop w:val="0"/>
          <w:marBottom w:val="80"/>
          <w:divBdr>
            <w:top w:val="single" w:sz="4" w:space="0" w:color="auto"/>
            <w:left w:val="single" w:sz="18" w:space="0" w:color="auto"/>
            <w:bottom w:val="single" w:sz="4" w:space="0" w:color="auto"/>
            <w:right w:val="single" w:sz="4" w:space="0" w:color="auto"/>
          </w:divBdr>
        </w:div>
        <w:div w:id="2116779574">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391276025">
      <w:bodyDiv w:val="1"/>
      <w:marLeft w:val="0"/>
      <w:marRight w:val="0"/>
      <w:marTop w:val="0"/>
      <w:marBottom w:val="0"/>
      <w:divBdr>
        <w:top w:val="none" w:sz="0" w:space="0" w:color="auto"/>
        <w:left w:val="none" w:sz="0" w:space="0" w:color="auto"/>
        <w:bottom w:val="none" w:sz="0" w:space="0" w:color="auto"/>
        <w:right w:val="none" w:sz="0" w:space="0" w:color="auto"/>
      </w:divBdr>
      <w:divsChild>
        <w:div w:id="1400329152">
          <w:marLeft w:val="0"/>
          <w:marRight w:val="0"/>
          <w:marTop w:val="115"/>
          <w:marBottom w:val="115"/>
          <w:divBdr>
            <w:top w:val="none" w:sz="0" w:space="0" w:color="auto"/>
            <w:left w:val="none" w:sz="0" w:space="0" w:color="auto"/>
            <w:bottom w:val="none" w:sz="0" w:space="0" w:color="auto"/>
            <w:right w:val="none" w:sz="0" w:space="0" w:color="auto"/>
          </w:divBdr>
          <w:divsChild>
            <w:div w:id="1602489724">
              <w:marLeft w:val="0"/>
              <w:marRight w:val="0"/>
              <w:marTop w:val="100"/>
              <w:marBottom w:val="100"/>
              <w:divBdr>
                <w:top w:val="none" w:sz="0" w:space="0" w:color="auto"/>
                <w:left w:val="none" w:sz="0" w:space="0" w:color="auto"/>
                <w:bottom w:val="none" w:sz="0" w:space="0" w:color="auto"/>
                <w:right w:val="none" w:sz="0" w:space="0" w:color="auto"/>
              </w:divBdr>
              <w:divsChild>
                <w:div w:id="195966815">
                  <w:marLeft w:val="0"/>
                  <w:marRight w:val="0"/>
                  <w:marTop w:val="0"/>
                  <w:marBottom w:val="0"/>
                  <w:divBdr>
                    <w:top w:val="none" w:sz="0" w:space="0" w:color="auto"/>
                    <w:left w:val="none" w:sz="0" w:space="0" w:color="auto"/>
                    <w:bottom w:val="none" w:sz="0" w:space="0" w:color="auto"/>
                    <w:right w:val="none" w:sz="0" w:space="0" w:color="auto"/>
                  </w:divBdr>
                  <w:divsChild>
                    <w:div w:id="186123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532232">
          <w:marLeft w:val="0"/>
          <w:marRight w:val="0"/>
          <w:marTop w:val="0"/>
          <w:marBottom w:val="0"/>
          <w:divBdr>
            <w:top w:val="single" w:sz="4" w:space="18" w:color="D9D9F1"/>
            <w:left w:val="single" w:sz="4" w:space="6" w:color="D9D9F1"/>
            <w:bottom w:val="single" w:sz="4" w:space="18" w:color="D9D9F1"/>
            <w:right w:val="single" w:sz="4" w:space="6" w:color="D9D9F1"/>
          </w:divBdr>
        </w:div>
        <w:div w:id="1048186788">
          <w:marLeft w:val="0"/>
          <w:marRight w:val="0"/>
          <w:marTop w:val="0"/>
          <w:marBottom w:val="0"/>
          <w:divBdr>
            <w:top w:val="single" w:sz="4" w:space="18" w:color="D9D9F1"/>
            <w:left w:val="single" w:sz="4" w:space="6" w:color="D9D9F1"/>
            <w:bottom w:val="single" w:sz="4" w:space="18" w:color="D9D9F1"/>
            <w:right w:val="single" w:sz="4" w:space="6" w:color="D9D9F1"/>
          </w:divBdr>
        </w:div>
        <w:div w:id="578832274">
          <w:marLeft w:val="0"/>
          <w:marRight w:val="0"/>
          <w:marTop w:val="0"/>
          <w:marBottom w:val="92"/>
          <w:divBdr>
            <w:top w:val="single" w:sz="4" w:space="0" w:color="auto"/>
            <w:left w:val="single" w:sz="18" w:space="0" w:color="auto"/>
            <w:bottom w:val="single" w:sz="4" w:space="0" w:color="auto"/>
            <w:right w:val="single" w:sz="4" w:space="0" w:color="auto"/>
          </w:divBdr>
        </w:div>
        <w:div w:id="1068652417">
          <w:marLeft w:val="0"/>
          <w:marRight w:val="0"/>
          <w:marTop w:val="92"/>
          <w:marBottom w:val="0"/>
          <w:divBdr>
            <w:top w:val="single" w:sz="4" w:space="0" w:color="D5DDC6"/>
            <w:left w:val="single" w:sz="4" w:space="3" w:color="D5DDC6"/>
            <w:bottom w:val="single" w:sz="4" w:space="0" w:color="D5DDC6"/>
            <w:right w:val="single" w:sz="4" w:space="0" w:color="D5DDC6"/>
          </w:divBdr>
        </w:div>
        <w:div w:id="1261984845">
          <w:marLeft w:val="0"/>
          <w:marRight w:val="0"/>
          <w:marTop w:val="0"/>
          <w:marBottom w:val="92"/>
          <w:divBdr>
            <w:top w:val="single" w:sz="4" w:space="0" w:color="auto"/>
            <w:left w:val="single" w:sz="18" w:space="0" w:color="auto"/>
            <w:bottom w:val="single" w:sz="4" w:space="0" w:color="auto"/>
            <w:right w:val="single" w:sz="4" w:space="0" w:color="auto"/>
          </w:divBdr>
        </w:div>
        <w:div w:id="1015036659">
          <w:marLeft w:val="0"/>
          <w:marRight w:val="0"/>
          <w:marTop w:val="0"/>
          <w:marBottom w:val="92"/>
          <w:divBdr>
            <w:top w:val="single" w:sz="4" w:space="0" w:color="auto"/>
            <w:left w:val="single" w:sz="18" w:space="0" w:color="auto"/>
            <w:bottom w:val="single" w:sz="4" w:space="0" w:color="auto"/>
            <w:right w:val="single" w:sz="4" w:space="0" w:color="auto"/>
          </w:divBdr>
        </w:div>
        <w:div w:id="553589216">
          <w:marLeft w:val="0"/>
          <w:marRight w:val="0"/>
          <w:marTop w:val="0"/>
          <w:marBottom w:val="92"/>
          <w:divBdr>
            <w:top w:val="single" w:sz="4" w:space="0" w:color="auto"/>
            <w:left w:val="single" w:sz="18" w:space="0" w:color="auto"/>
            <w:bottom w:val="single" w:sz="4" w:space="0" w:color="auto"/>
            <w:right w:val="single" w:sz="4" w:space="0" w:color="auto"/>
          </w:divBdr>
        </w:div>
        <w:div w:id="1359164127">
          <w:marLeft w:val="0"/>
          <w:marRight w:val="0"/>
          <w:marTop w:val="0"/>
          <w:marBottom w:val="92"/>
          <w:divBdr>
            <w:top w:val="single" w:sz="4" w:space="0" w:color="auto"/>
            <w:left w:val="single" w:sz="18" w:space="0" w:color="auto"/>
            <w:bottom w:val="single" w:sz="4" w:space="0" w:color="auto"/>
            <w:right w:val="single" w:sz="4" w:space="0" w:color="auto"/>
          </w:divBdr>
        </w:div>
        <w:div w:id="1920213523">
          <w:marLeft w:val="0"/>
          <w:marRight w:val="0"/>
          <w:marTop w:val="0"/>
          <w:marBottom w:val="92"/>
          <w:divBdr>
            <w:top w:val="single" w:sz="4" w:space="0" w:color="auto"/>
            <w:left w:val="single" w:sz="18" w:space="0" w:color="auto"/>
            <w:bottom w:val="single" w:sz="4" w:space="0" w:color="auto"/>
            <w:right w:val="single" w:sz="4" w:space="0" w:color="auto"/>
          </w:divBdr>
        </w:div>
        <w:div w:id="861699581">
          <w:marLeft w:val="0"/>
          <w:marRight w:val="0"/>
          <w:marTop w:val="0"/>
          <w:marBottom w:val="92"/>
          <w:divBdr>
            <w:top w:val="single" w:sz="4" w:space="0" w:color="auto"/>
            <w:left w:val="single" w:sz="18" w:space="0" w:color="auto"/>
            <w:bottom w:val="single" w:sz="4" w:space="0" w:color="auto"/>
            <w:right w:val="single" w:sz="4" w:space="0" w:color="auto"/>
          </w:divBdr>
        </w:div>
        <w:div w:id="382023718">
          <w:marLeft w:val="0"/>
          <w:marRight w:val="0"/>
          <w:marTop w:val="0"/>
          <w:marBottom w:val="92"/>
          <w:divBdr>
            <w:top w:val="single" w:sz="4" w:space="0" w:color="auto"/>
            <w:left w:val="single" w:sz="18" w:space="0" w:color="auto"/>
            <w:bottom w:val="single" w:sz="4" w:space="0" w:color="auto"/>
            <w:right w:val="single" w:sz="4" w:space="0" w:color="auto"/>
          </w:divBdr>
        </w:div>
        <w:div w:id="2072459011">
          <w:marLeft w:val="0"/>
          <w:marRight w:val="0"/>
          <w:marTop w:val="0"/>
          <w:marBottom w:val="92"/>
          <w:divBdr>
            <w:top w:val="single" w:sz="4" w:space="0" w:color="auto"/>
            <w:left w:val="single" w:sz="18" w:space="0" w:color="auto"/>
            <w:bottom w:val="single" w:sz="4" w:space="0" w:color="auto"/>
            <w:right w:val="single" w:sz="4" w:space="0" w:color="auto"/>
          </w:divBdr>
        </w:div>
        <w:div w:id="330791125">
          <w:marLeft w:val="0"/>
          <w:marRight w:val="0"/>
          <w:marTop w:val="92"/>
          <w:marBottom w:val="0"/>
          <w:divBdr>
            <w:top w:val="single" w:sz="4" w:space="0" w:color="D5DDC6"/>
            <w:left w:val="single" w:sz="4" w:space="3" w:color="D5DDC6"/>
            <w:bottom w:val="single" w:sz="4" w:space="0" w:color="D5DDC6"/>
            <w:right w:val="single" w:sz="4" w:space="0" w:color="D5DDC6"/>
          </w:divBdr>
        </w:div>
        <w:div w:id="1346637948">
          <w:marLeft w:val="0"/>
          <w:marRight w:val="0"/>
          <w:marTop w:val="0"/>
          <w:marBottom w:val="92"/>
          <w:divBdr>
            <w:top w:val="single" w:sz="4" w:space="0" w:color="auto"/>
            <w:left w:val="single" w:sz="18" w:space="0" w:color="auto"/>
            <w:bottom w:val="single" w:sz="4" w:space="0" w:color="auto"/>
            <w:right w:val="single" w:sz="4" w:space="0" w:color="auto"/>
          </w:divBdr>
        </w:div>
        <w:div w:id="55978168">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400711193">
      <w:bodyDiv w:val="1"/>
      <w:marLeft w:val="0"/>
      <w:marRight w:val="0"/>
      <w:marTop w:val="0"/>
      <w:marBottom w:val="0"/>
      <w:divBdr>
        <w:top w:val="none" w:sz="0" w:space="0" w:color="auto"/>
        <w:left w:val="none" w:sz="0" w:space="0" w:color="auto"/>
        <w:bottom w:val="none" w:sz="0" w:space="0" w:color="auto"/>
        <w:right w:val="none" w:sz="0" w:space="0" w:color="auto"/>
      </w:divBdr>
      <w:divsChild>
        <w:div w:id="1721710781">
          <w:marLeft w:val="0"/>
          <w:marRight w:val="0"/>
          <w:marTop w:val="115"/>
          <w:marBottom w:val="115"/>
          <w:divBdr>
            <w:top w:val="none" w:sz="0" w:space="0" w:color="auto"/>
            <w:left w:val="none" w:sz="0" w:space="0" w:color="auto"/>
            <w:bottom w:val="none" w:sz="0" w:space="0" w:color="auto"/>
            <w:right w:val="none" w:sz="0" w:space="0" w:color="auto"/>
          </w:divBdr>
          <w:divsChild>
            <w:div w:id="792941710">
              <w:marLeft w:val="0"/>
              <w:marRight w:val="0"/>
              <w:marTop w:val="100"/>
              <w:marBottom w:val="100"/>
              <w:divBdr>
                <w:top w:val="none" w:sz="0" w:space="0" w:color="auto"/>
                <w:left w:val="none" w:sz="0" w:space="0" w:color="auto"/>
                <w:bottom w:val="none" w:sz="0" w:space="0" w:color="auto"/>
                <w:right w:val="none" w:sz="0" w:space="0" w:color="auto"/>
              </w:divBdr>
              <w:divsChild>
                <w:div w:id="76296266">
                  <w:marLeft w:val="0"/>
                  <w:marRight w:val="0"/>
                  <w:marTop w:val="0"/>
                  <w:marBottom w:val="0"/>
                  <w:divBdr>
                    <w:top w:val="none" w:sz="0" w:space="0" w:color="auto"/>
                    <w:left w:val="none" w:sz="0" w:space="0" w:color="auto"/>
                    <w:bottom w:val="none" w:sz="0" w:space="0" w:color="auto"/>
                    <w:right w:val="none" w:sz="0" w:space="0" w:color="auto"/>
                  </w:divBdr>
                  <w:divsChild>
                    <w:div w:id="1878926449">
                      <w:marLeft w:val="0"/>
                      <w:marRight w:val="0"/>
                      <w:marTop w:val="0"/>
                      <w:marBottom w:val="0"/>
                      <w:divBdr>
                        <w:top w:val="none" w:sz="0" w:space="0" w:color="auto"/>
                        <w:left w:val="none" w:sz="0" w:space="0" w:color="auto"/>
                        <w:bottom w:val="none" w:sz="0" w:space="0" w:color="auto"/>
                        <w:right w:val="none" w:sz="0" w:space="0" w:color="auto"/>
                      </w:divBdr>
                      <w:divsChild>
                        <w:div w:id="1320036081">
                          <w:marLeft w:val="0"/>
                          <w:marRight w:val="0"/>
                          <w:marTop w:val="0"/>
                          <w:marBottom w:val="0"/>
                          <w:divBdr>
                            <w:top w:val="none" w:sz="0" w:space="0" w:color="auto"/>
                            <w:left w:val="none" w:sz="0" w:space="0" w:color="auto"/>
                            <w:bottom w:val="none" w:sz="0" w:space="0" w:color="auto"/>
                            <w:right w:val="none" w:sz="0" w:space="0" w:color="auto"/>
                          </w:divBdr>
                          <w:divsChild>
                            <w:div w:id="622005733">
                              <w:marLeft w:val="240"/>
                              <w:marRight w:val="0"/>
                              <w:marTop w:val="0"/>
                              <w:marBottom w:val="0"/>
                              <w:divBdr>
                                <w:top w:val="none" w:sz="0" w:space="0" w:color="auto"/>
                                <w:left w:val="none" w:sz="0" w:space="0" w:color="auto"/>
                                <w:bottom w:val="none" w:sz="0" w:space="0" w:color="auto"/>
                                <w:right w:val="none" w:sz="0" w:space="0" w:color="auto"/>
                              </w:divBdr>
                            </w:div>
                            <w:div w:id="266037979">
                              <w:marLeft w:val="0"/>
                              <w:marRight w:val="0"/>
                              <w:marTop w:val="0"/>
                              <w:marBottom w:val="0"/>
                              <w:divBdr>
                                <w:top w:val="none" w:sz="0" w:space="0" w:color="auto"/>
                                <w:left w:val="none" w:sz="0" w:space="0" w:color="auto"/>
                                <w:bottom w:val="none" w:sz="0" w:space="0" w:color="auto"/>
                                <w:right w:val="none" w:sz="0" w:space="0" w:color="auto"/>
                              </w:divBdr>
                            </w:div>
                            <w:div w:id="1379472562">
                              <w:marLeft w:val="0"/>
                              <w:marRight w:val="0"/>
                              <w:marTop w:val="0"/>
                              <w:marBottom w:val="0"/>
                              <w:divBdr>
                                <w:top w:val="none" w:sz="0" w:space="0" w:color="auto"/>
                                <w:left w:val="none" w:sz="0" w:space="0" w:color="auto"/>
                                <w:bottom w:val="none" w:sz="0" w:space="0" w:color="auto"/>
                                <w:right w:val="none" w:sz="0" w:space="0" w:color="auto"/>
                              </w:divBdr>
                              <w:divsChild>
                                <w:div w:id="1811436235">
                                  <w:marLeft w:val="0"/>
                                  <w:marRight w:val="0"/>
                                  <w:marTop w:val="0"/>
                                  <w:marBottom w:val="0"/>
                                  <w:divBdr>
                                    <w:top w:val="none" w:sz="0" w:space="0" w:color="auto"/>
                                    <w:left w:val="none" w:sz="0" w:space="0" w:color="auto"/>
                                    <w:bottom w:val="none" w:sz="0" w:space="0" w:color="auto"/>
                                    <w:right w:val="none" w:sz="0" w:space="0" w:color="auto"/>
                                  </w:divBdr>
                                </w:div>
                              </w:divsChild>
                            </w:div>
                            <w:div w:id="1168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092853">
          <w:marLeft w:val="0"/>
          <w:marRight w:val="0"/>
          <w:marTop w:val="0"/>
          <w:marBottom w:val="92"/>
          <w:divBdr>
            <w:top w:val="single" w:sz="4" w:space="0" w:color="auto"/>
            <w:left w:val="single" w:sz="18" w:space="0" w:color="auto"/>
            <w:bottom w:val="single" w:sz="4" w:space="0" w:color="auto"/>
            <w:right w:val="single" w:sz="4" w:space="0" w:color="auto"/>
          </w:divBdr>
        </w:div>
        <w:div w:id="1955676654">
          <w:marLeft w:val="0"/>
          <w:marRight w:val="0"/>
          <w:marTop w:val="92"/>
          <w:marBottom w:val="0"/>
          <w:divBdr>
            <w:top w:val="single" w:sz="4" w:space="0" w:color="D5DDC6"/>
            <w:left w:val="single" w:sz="4" w:space="3" w:color="D5DDC6"/>
            <w:bottom w:val="single" w:sz="4" w:space="0" w:color="D5DDC6"/>
            <w:right w:val="single" w:sz="4" w:space="0" w:color="D5DDC6"/>
          </w:divBdr>
        </w:div>
        <w:div w:id="808982317">
          <w:marLeft w:val="0"/>
          <w:marRight w:val="0"/>
          <w:marTop w:val="0"/>
          <w:marBottom w:val="92"/>
          <w:divBdr>
            <w:top w:val="single" w:sz="4" w:space="0" w:color="auto"/>
            <w:left w:val="single" w:sz="18" w:space="0" w:color="auto"/>
            <w:bottom w:val="single" w:sz="4" w:space="0" w:color="auto"/>
            <w:right w:val="single" w:sz="4" w:space="0" w:color="auto"/>
          </w:divBdr>
        </w:div>
        <w:div w:id="679284205">
          <w:marLeft w:val="0"/>
          <w:marRight w:val="0"/>
          <w:marTop w:val="92"/>
          <w:marBottom w:val="0"/>
          <w:divBdr>
            <w:top w:val="single" w:sz="4" w:space="0" w:color="D5DDC6"/>
            <w:left w:val="single" w:sz="4" w:space="3" w:color="D5DDC6"/>
            <w:bottom w:val="single" w:sz="4" w:space="0" w:color="D5DDC6"/>
            <w:right w:val="single" w:sz="4" w:space="0" w:color="D5DDC6"/>
          </w:divBdr>
        </w:div>
        <w:div w:id="1556428941">
          <w:marLeft w:val="0"/>
          <w:marRight w:val="0"/>
          <w:marTop w:val="0"/>
          <w:marBottom w:val="92"/>
          <w:divBdr>
            <w:top w:val="single" w:sz="4" w:space="0" w:color="auto"/>
            <w:left w:val="single" w:sz="18" w:space="0" w:color="auto"/>
            <w:bottom w:val="single" w:sz="4" w:space="0" w:color="auto"/>
            <w:right w:val="single" w:sz="4" w:space="0" w:color="auto"/>
          </w:divBdr>
        </w:div>
        <w:div w:id="128862463">
          <w:marLeft w:val="0"/>
          <w:marRight w:val="0"/>
          <w:marTop w:val="92"/>
          <w:marBottom w:val="0"/>
          <w:divBdr>
            <w:top w:val="single" w:sz="4" w:space="0" w:color="D5DDC6"/>
            <w:left w:val="single" w:sz="4" w:space="3" w:color="D5DDC6"/>
            <w:bottom w:val="single" w:sz="4" w:space="0" w:color="D5DDC6"/>
            <w:right w:val="single" w:sz="4" w:space="0" w:color="D5DDC6"/>
          </w:divBdr>
        </w:div>
        <w:div w:id="2037391374">
          <w:marLeft w:val="0"/>
          <w:marRight w:val="0"/>
          <w:marTop w:val="0"/>
          <w:marBottom w:val="92"/>
          <w:divBdr>
            <w:top w:val="single" w:sz="4" w:space="0" w:color="auto"/>
            <w:left w:val="single" w:sz="18" w:space="0" w:color="auto"/>
            <w:bottom w:val="single" w:sz="4" w:space="0" w:color="auto"/>
            <w:right w:val="single" w:sz="4" w:space="0" w:color="auto"/>
          </w:divBdr>
        </w:div>
        <w:div w:id="1208647062">
          <w:marLeft w:val="0"/>
          <w:marRight w:val="0"/>
          <w:marTop w:val="92"/>
          <w:marBottom w:val="0"/>
          <w:divBdr>
            <w:top w:val="single" w:sz="4" w:space="0" w:color="D5DDC6"/>
            <w:left w:val="single" w:sz="4" w:space="3" w:color="D5DDC6"/>
            <w:bottom w:val="single" w:sz="4" w:space="0" w:color="D5DDC6"/>
            <w:right w:val="single" w:sz="4" w:space="0" w:color="D5DDC6"/>
          </w:divBdr>
        </w:div>
        <w:div w:id="419642152">
          <w:marLeft w:val="0"/>
          <w:marRight w:val="0"/>
          <w:marTop w:val="0"/>
          <w:marBottom w:val="92"/>
          <w:divBdr>
            <w:top w:val="single" w:sz="4" w:space="0" w:color="auto"/>
            <w:left w:val="single" w:sz="18" w:space="0" w:color="auto"/>
            <w:bottom w:val="single" w:sz="4" w:space="0" w:color="auto"/>
            <w:right w:val="single" w:sz="4" w:space="0" w:color="auto"/>
          </w:divBdr>
        </w:div>
        <w:div w:id="138234880">
          <w:marLeft w:val="0"/>
          <w:marRight w:val="0"/>
          <w:marTop w:val="92"/>
          <w:marBottom w:val="0"/>
          <w:divBdr>
            <w:top w:val="single" w:sz="4" w:space="0" w:color="D5DDC6"/>
            <w:left w:val="single" w:sz="4" w:space="3" w:color="D5DDC6"/>
            <w:bottom w:val="single" w:sz="4" w:space="0" w:color="D5DDC6"/>
            <w:right w:val="single" w:sz="4" w:space="0" w:color="D5DDC6"/>
          </w:divBdr>
        </w:div>
        <w:div w:id="1262369925">
          <w:marLeft w:val="0"/>
          <w:marRight w:val="0"/>
          <w:marTop w:val="0"/>
          <w:marBottom w:val="92"/>
          <w:divBdr>
            <w:top w:val="single" w:sz="4" w:space="0" w:color="auto"/>
            <w:left w:val="single" w:sz="18" w:space="0" w:color="auto"/>
            <w:bottom w:val="single" w:sz="4" w:space="0" w:color="auto"/>
            <w:right w:val="single" w:sz="4" w:space="0" w:color="auto"/>
          </w:divBdr>
        </w:div>
        <w:div w:id="1439443618">
          <w:marLeft w:val="0"/>
          <w:marRight w:val="0"/>
          <w:marTop w:val="92"/>
          <w:marBottom w:val="0"/>
          <w:divBdr>
            <w:top w:val="single" w:sz="4" w:space="0" w:color="D5DDC6"/>
            <w:left w:val="single" w:sz="4" w:space="3" w:color="D5DDC6"/>
            <w:bottom w:val="single" w:sz="4" w:space="0" w:color="D5DDC6"/>
            <w:right w:val="single" w:sz="4" w:space="0" w:color="D5DDC6"/>
          </w:divBdr>
        </w:div>
        <w:div w:id="1725441926">
          <w:marLeft w:val="0"/>
          <w:marRight w:val="0"/>
          <w:marTop w:val="0"/>
          <w:marBottom w:val="92"/>
          <w:divBdr>
            <w:top w:val="single" w:sz="4" w:space="0" w:color="auto"/>
            <w:left w:val="single" w:sz="18" w:space="0" w:color="auto"/>
            <w:bottom w:val="single" w:sz="4" w:space="0" w:color="auto"/>
            <w:right w:val="single" w:sz="4" w:space="0" w:color="auto"/>
          </w:divBdr>
        </w:div>
        <w:div w:id="1205675564">
          <w:marLeft w:val="0"/>
          <w:marRight w:val="0"/>
          <w:marTop w:val="92"/>
          <w:marBottom w:val="0"/>
          <w:divBdr>
            <w:top w:val="single" w:sz="4" w:space="0" w:color="D5DDC6"/>
            <w:left w:val="single" w:sz="4" w:space="3" w:color="D5DDC6"/>
            <w:bottom w:val="single" w:sz="4" w:space="0" w:color="D5DDC6"/>
            <w:right w:val="single" w:sz="4" w:space="0" w:color="D5DDC6"/>
          </w:divBdr>
        </w:div>
        <w:div w:id="950672332">
          <w:marLeft w:val="0"/>
          <w:marRight w:val="0"/>
          <w:marTop w:val="0"/>
          <w:marBottom w:val="92"/>
          <w:divBdr>
            <w:top w:val="single" w:sz="4" w:space="0" w:color="auto"/>
            <w:left w:val="single" w:sz="18" w:space="0" w:color="auto"/>
            <w:bottom w:val="single" w:sz="4" w:space="0" w:color="auto"/>
            <w:right w:val="single" w:sz="4" w:space="0" w:color="auto"/>
          </w:divBdr>
        </w:div>
        <w:div w:id="1751078020">
          <w:marLeft w:val="0"/>
          <w:marRight w:val="0"/>
          <w:marTop w:val="92"/>
          <w:marBottom w:val="0"/>
          <w:divBdr>
            <w:top w:val="single" w:sz="4" w:space="0" w:color="D5DDC6"/>
            <w:left w:val="single" w:sz="4" w:space="3" w:color="D5DDC6"/>
            <w:bottom w:val="single" w:sz="4" w:space="0" w:color="D5DDC6"/>
            <w:right w:val="single" w:sz="4" w:space="0" w:color="D5DDC6"/>
          </w:divBdr>
        </w:div>
        <w:div w:id="1298876174">
          <w:marLeft w:val="0"/>
          <w:marRight w:val="0"/>
          <w:marTop w:val="0"/>
          <w:marBottom w:val="92"/>
          <w:divBdr>
            <w:top w:val="single" w:sz="4" w:space="0" w:color="auto"/>
            <w:left w:val="single" w:sz="18" w:space="0" w:color="auto"/>
            <w:bottom w:val="single" w:sz="4" w:space="0" w:color="auto"/>
            <w:right w:val="single" w:sz="4" w:space="0" w:color="auto"/>
          </w:divBdr>
        </w:div>
        <w:div w:id="68621998">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403185321">
      <w:bodyDiv w:val="1"/>
      <w:marLeft w:val="0"/>
      <w:marRight w:val="0"/>
      <w:marTop w:val="0"/>
      <w:marBottom w:val="0"/>
      <w:divBdr>
        <w:top w:val="none" w:sz="0" w:space="0" w:color="auto"/>
        <w:left w:val="none" w:sz="0" w:space="0" w:color="auto"/>
        <w:bottom w:val="none" w:sz="0" w:space="0" w:color="auto"/>
        <w:right w:val="none" w:sz="0" w:space="0" w:color="auto"/>
      </w:divBdr>
      <w:divsChild>
        <w:div w:id="1909538624">
          <w:marLeft w:val="0"/>
          <w:marRight w:val="0"/>
          <w:marTop w:val="115"/>
          <w:marBottom w:val="115"/>
          <w:divBdr>
            <w:top w:val="none" w:sz="0" w:space="0" w:color="auto"/>
            <w:left w:val="none" w:sz="0" w:space="0" w:color="auto"/>
            <w:bottom w:val="none" w:sz="0" w:space="0" w:color="auto"/>
            <w:right w:val="none" w:sz="0" w:space="0" w:color="auto"/>
          </w:divBdr>
          <w:divsChild>
            <w:div w:id="1854685425">
              <w:marLeft w:val="0"/>
              <w:marRight w:val="0"/>
              <w:marTop w:val="100"/>
              <w:marBottom w:val="100"/>
              <w:divBdr>
                <w:top w:val="none" w:sz="0" w:space="0" w:color="auto"/>
                <w:left w:val="none" w:sz="0" w:space="0" w:color="auto"/>
                <w:bottom w:val="none" w:sz="0" w:space="0" w:color="auto"/>
                <w:right w:val="none" w:sz="0" w:space="0" w:color="auto"/>
              </w:divBdr>
              <w:divsChild>
                <w:div w:id="383866949">
                  <w:marLeft w:val="0"/>
                  <w:marRight w:val="0"/>
                  <w:marTop w:val="0"/>
                  <w:marBottom w:val="0"/>
                  <w:divBdr>
                    <w:top w:val="none" w:sz="0" w:space="0" w:color="auto"/>
                    <w:left w:val="none" w:sz="0" w:space="0" w:color="auto"/>
                    <w:bottom w:val="none" w:sz="0" w:space="0" w:color="auto"/>
                    <w:right w:val="none" w:sz="0" w:space="0" w:color="auto"/>
                  </w:divBdr>
                  <w:divsChild>
                    <w:div w:id="1693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895858">
          <w:marLeft w:val="0"/>
          <w:marRight w:val="0"/>
          <w:marTop w:val="0"/>
          <w:marBottom w:val="92"/>
          <w:divBdr>
            <w:top w:val="single" w:sz="4" w:space="0" w:color="auto"/>
            <w:left w:val="single" w:sz="18" w:space="0" w:color="auto"/>
            <w:bottom w:val="single" w:sz="4" w:space="0" w:color="auto"/>
            <w:right w:val="single" w:sz="4" w:space="0" w:color="auto"/>
          </w:divBdr>
        </w:div>
        <w:div w:id="194927417">
          <w:marLeft w:val="0"/>
          <w:marRight w:val="0"/>
          <w:marTop w:val="92"/>
          <w:marBottom w:val="0"/>
          <w:divBdr>
            <w:top w:val="single" w:sz="4" w:space="0" w:color="D5DDC6"/>
            <w:left w:val="single" w:sz="4" w:space="3" w:color="D5DDC6"/>
            <w:bottom w:val="single" w:sz="4" w:space="0" w:color="D5DDC6"/>
            <w:right w:val="single" w:sz="4" w:space="0" w:color="D5DDC6"/>
          </w:divBdr>
        </w:div>
        <w:div w:id="1119450630">
          <w:marLeft w:val="0"/>
          <w:marRight w:val="0"/>
          <w:marTop w:val="0"/>
          <w:marBottom w:val="92"/>
          <w:divBdr>
            <w:top w:val="single" w:sz="4" w:space="0" w:color="auto"/>
            <w:left w:val="single" w:sz="18" w:space="0" w:color="auto"/>
            <w:bottom w:val="single" w:sz="4" w:space="0" w:color="auto"/>
            <w:right w:val="single" w:sz="4" w:space="0" w:color="auto"/>
          </w:divBdr>
        </w:div>
        <w:div w:id="1614436762">
          <w:marLeft w:val="0"/>
          <w:marRight w:val="0"/>
          <w:marTop w:val="92"/>
          <w:marBottom w:val="0"/>
          <w:divBdr>
            <w:top w:val="single" w:sz="4" w:space="0" w:color="D5DDC6"/>
            <w:left w:val="single" w:sz="4" w:space="3" w:color="D5DDC6"/>
            <w:bottom w:val="single" w:sz="4" w:space="0" w:color="D5DDC6"/>
            <w:right w:val="single" w:sz="4" w:space="0" w:color="D5DDC6"/>
          </w:divBdr>
        </w:div>
        <w:div w:id="1114907482">
          <w:marLeft w:val="0"/>
          <w:marRight w:val="0"/>
          <w:marTop w:val="0"/>
          <w:marBottom w:val="92"/>
          <w:divBdr>
            <w:top w:val="single" w:sz="4" w:space="0" w:color="auto"/>
            <w:left w:val="single" w:sz="18" w:space="0" w:color="auto"/>
            <w:bottom w:val="single" w:sz="4" w:space="0" w:color="auto"/>
            <w:right w:val="single" w:sz="4" w:space="0" w:color="auto"/>
          </w:divBdr>
        </w:div>
        <w:div w:id="1201625278">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404373633">
      <w:bodyDiv w:val="1"/>
      <w:marLeft w:val="0"/>
      <w:marRight w:val="0"/>
      <w:marTop w:val="0"/>
      <w:marBottom w:val="0"/>
      <w:divBdr>
        <w:top w:val="none" w:sz="0" w:space="0" w:color="auto"/>
        <w:left w:val="none" w:sz="0" w:space="0" w:color="auto"/>
        <w:bottom w:val="none" w:sz="0" w:space="0" w:color="auto"/>
        <w:right w:val="none" w:sz="0" w:space="0" w:color="auto"/>
      </w:divBdr>
      <w:divsChild>
        <w:div w:id="899168314">
          <w:marLeft w:val="0"/>
          <w:marRight w:val="0"/>
          <w:marTop w:val="0"/>
          <w:marBottom w:val="0"/>
          <w:divBdr>
            <w:top w:val="none" w:sz="0" w:space="0" w:color="auto"/>
            <w:left w:val="none" w:sz="0" w:space="0" w:color="auto"/>
            <w:bottom w:val="none" w:sz="0" w:space="0" w:color="auto"/>
            <w:right w:val="none" w:sz="0" w:space="0" w:color="auto"/>
          </w:divBdr>
        </w:div>
        <w:div w:id="376124840">
          <w:marLeft w:val="0"/>
          <w:marRight w:val="0"/>
          <w:marTop w:val="360"/>
          <w:marBottom w:val="0"/>
          <w:divBdr>
            <w:top w:val="none" w:sz="0" w:space="0" w:color="auto"/>
            <w:left w:val="none" w:sz="0" w:space="0" w:color="auto"/>
            <w:bottom w:val="single" w:sz="8" w:space="6" w:color="D9DCDF"/>
            <w:right w:val="none" w:sz="0" w:space="0" w:color="auto"/>
          </w:divBdr>
        </w:div>
      </w:divsChild>
    </w:div>
    <w:div w:id="411783247">
      <w:bodyDiv w:val="1"/>
      <w:marLeft w:val="0"/>
      <w:marRight w:val="0"/>
      <w:marTop w:val="0"/>
      <w:marBottom w:val="0"/>
      <w:divBdr>
        <w:top w:val="none" w:sz="0" w:space="0" w:color="auto"/>
        <w:left w:val="none" w:sz="0" w:space="0" w:color="auto"/>
        <w:bottom w:val="none" w:sz="0" w:space="0" w:color="auto"/>
        <w:right w:val="none" w:sz="0" w:space="0" w:color="auto"/>
      </w:divBdr>
      <w:divsChild>
        <w:div w:id="1806122352">
          <w:marLeft w:val="0"/>
          <w:marRight w:val="0"/>
          <w:marTop w:val="0"/>
          <w:marBottom w:val="92"/>
          <w:divBdr>
            <w:top w:val="single" w:sz="4" w:space="0" w:color="auto"/>
            <w:left w:val="single" w:sz="18" w:space="0" w:color="auto"/>
            <w:bottom w:val="single" w:sz="4" w:space="0" w:color="auto"/>
            <w:right w:val="single" w:sz="4" w:space="0" w:color="auto"/>
          </w:divBdr>
        </w:div>
        <w:div w:id="926303076">
          <w:marLeft w:val="0"/>
          <w:marRight w:val="0"/>
          <w:marTop w:val="115"/>
          <w:marBottom w:val="115"/>
          <w:divBdr>
            <w:top w:val="none" w:sz="0" w:space="0" w:color="auto"/>
            <w:left w:val="none" w:sz="0" w:space="0" w:color="auto"/>
            <w:bottom w:val="none" w:sz="0" w:space="0" w:color="auto"/>
            <w:right w:val="none" w:sz="0" w:space="0" w:color="auto"/>
          </w:divBdr>
          <w:divsChild>
            <w:div w:id="1643728920">
              <w:marLeft w:val="0"/>
              <w:marRight w:val="0"/>
              <w:marTop w:val="100"/>
              <w:marBottom w:val="100"/>
              <w:divBdr>
                <w:top w:val="none" w:sz="0" w:space="0" w:color="auto"/>
                <w:left w:val="none" w:sz="0" w:space="0" w:color="auto"/>
                <w:bottom w:val="none" w:sz="0" w:space="0" w:color="auto"/>
                <w:right w:val="none" w:sz="0" w:space="0" w:color="auto"/>
              </w:divBdr>
              <w:divsChild>
                <w:div w:id="1817649140">
                  <w:marLeft w:val="0"/>
                  <w:marRight w:val="0"/>
                  <w:marTop w:val="0"/>
                  <w:marBottom w:val="0"/>
                  <w:divBdr>
                    <w:top w:val="none" w:sz="0" w:space="0" w:color="auto"/>
                    <w:left w:val="none" w:sz="0" w:space="0" w:color="auto"/>
                    <w:bottom w:val="none" w:sz="0" w:space="0" w:color="auto"/>
                    <w:right w:val="none" w:sz="0" w:space="0" w:color="auto"/>
                  </w:divBdr>
                  <w:divsChild>
                    <w:div w:id="12755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356">
          <w:marLeft w:val="0"/>
          <w:marRight w:val="0"/>
          <w:marTop w:val="92"/>
          <w:marBottom w:val="0"/>
          <w:divBdr>
            <w:top w:val="single" w:sz="4" w:space="0" w:color="D5DDC6"/>
            <w:left w:val="single" w:sz="4" w:space="3" w:color="D5DDC6"/>
            <w:bottom w:val="single" w:sz="4" w:space="0" w:color="D5DDC6"/>
            <w:right w:val="single" w:sz="4" w:space="0" w:color="D5DDC6"/>
          </w:divBdr>
        </w:div>
        <w:div w:id="1083140296">
          <w:marLeft w:val="0"/>
          <w:marRight w:val="0"/>
          <w:marTop w:val="0"/>
          <w:marBottom w:val="92"/>
          <w:divBdr>
            <w:top w:val="single" w:sz="4" w:space="0" w:color="auto"/>
            <w:left w:val="single" w:sz="18" w:space="0" w:color="auto"/>
            <w:bottom w:val="single" w:sz="4" w:space="0" w:color="auto"/>
            <w:right w:val="single" w:sz="4" w:space="0" w:color="auto"/>
          </w:divBdr>
        </w:div>
        <w:div w:id="1511606779">
          <w:marLeft w:val="0"/>
          <w:marRight w:val="0"/>
          <w:marTop w:val="92"/>
          <w:marBottom w:val="0"/>
          <w:divBdr>
            <w:top w:val="single" w:sz="4" w:space="0" w:color="D5DDC6"/>
            <w:left w:val="single" w:sz="4" w:space="3" w:color="D5DDC6"/>
            <w:bottom w:val="single" w:sz="4" w:space="0" w:color="D5DDC6"/>
            <w:right w:val="single" w:sz="4" w:space="0" w:color="D5DDC6"/>
          </w:divBdr>
        </w:div>
        <w:div w:id="886527716">
          <w:marLeft w:val="0"/>
          <w:marRight w:val="0"/>
          <w:marTop w:val="0"/>
          <w:marBottom w:val="92"/>
          <w:divBdr>
            <w:top w:val="single" w:sz="4" w:space="0" w:color="auto"/>
            <w:left w:val="single" w:sz="18" w:space="0" w:color="auto"/>
            <w:bottom w:val="single" w:sz="4" w:space="0" w:color="auto"/>
            <w:right w:val="single" w:sz="4" w:space="0" w:color="auto"/>
          </w:divBdr>
        </w:div>
        <w:div w:id="414910102">
          <w:marLeft w:val="0"/>
          <w:marRight w:val="0"/>
          <w:marTop w:val="92"/>
          <w:marBottom w:val="0"/>
          <w:divBdr>
            <w:top w:val="single" w:sz="4" w:space="0" w:color="D5DDC6"/>
            <w:left w:val="single" w:sz="4" w:space="3" w:color="D5DDC6"/>
            <w:bottom w:val="single" w:sz="4" w:space="0" w:color="D5DDC6"/>
            <w:right w:val="single" w:sz="4" w:space="0" w:color="D5DDC6"/>
          </w:divBdr>
        </w:div>
        <w:div w:id="1160006294">
          <w:marLeft w:val="0"/>
          <w:marRight w:val="0"/>
          <w:marTop w:val="0"/>
          <w:marBottom w:val="92"/>
          <w:divBdr>
            <w:top w:val="single" w:sz="4" w:space="0" w:color="auto"/>
            <w:left w:val="single" w:sz="18" w:space="0" w:color="auto"/>
            <w:bottom w:val="single" w:sz="4" w:space="0" w:color="auto"/>
            <w:right w:val="single" w:sz="4" w:space="0" w:color="auto"/>
          </w:divBdr>
        </w:div>
        <w:div w:id="2008972460">
          <w:marLeft w:val="0"/>
          <w:marRight w:val="0"/>
          <w:marTop w:val="92"/>
          <w:marBottom w:val="0"/>
          <w:divBdr>
            <w:top w:val="single" w:sz="4" w:space="0" w:color="D5DDC6"/>
            <w:left w:val="single" w:sz="4" w:space="3" w:color="D5DDC6"/>
            <w:bottom w:val="single" w:sz="4" w:space="0" w:color="D5DDC6"/>
            <w:right w:val="single" w:sz="4" w:space="0" w:color="D5DDC6"/>
          </w:divBdr>
        </w:div>
        <w:div w:id="1000817206">
          <w:marLeft w:val="0"/>
          <w:marRight w:val="0"/>
          <w:marTop w:val="0"/>
          <w:marBottom w:val="92"/>
          <w:divBdr>
            <w:top w:val="single" w:sz="4" w:space="0" w:color="auto"/>
            <w:left w:val="single" w:sz="18" w:space="0" w:color="auto"/>
            <w:bottom w:val="single" w:sz="4" w:space="0" w:color="auto"/>
            <w:right w:val="single" w:sz="4" w:space="0" w:color="auto"/>
          </w:divBdr>
        </w:div>
        <w:div w:id="584416020">
          <w:marLeft w:val="0"/>
          <w:marRight w:val="0"/>
          <w:marTop w:val="92"/>
          <w:marBottom w:val="0"/>
          <w:divBdr>
            <w:top w:val="single" w:sz="4" w:space="0" w:color="D5DDC6"/>
            <w:left w:val="single" w:sz="4" w:space="3" w:color="D5DDC6"/>
            <w:bottom w:val="single" w:sz="4" w:space="0" w:color="D5DDC6"/>
            <w:right w:val="single" w:sz="4" w:space="0" w:color="D5DDC6"/>
          </w:divBdr>
        </w:div>
        <w:div w:id="1461846868">
          <w:marLeft w:val="0"/>
          <w:marRight w:val="0"/>
          <w:marTop w:val="0"/>
          <w:marBottom w:val="92"/>
          <w:divBdr>
            <w:top w:val="single" w:sz="4" w:space="0" w:color="auto"/>
            <w:left w:val="single" w:sz="18" w:space="0" w:color="auto"/>
            <w:bottom w:val="single" w:sz="4" w:space="0" w:color="auto"/>
            <w:right w:val="single" w:sz="4" w:space="0" w:color="auto"/>
          </w:divBdr>
        </w:div>
        <w:div w:id="1127821379">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421950041">
      <w:bodyDiv w:val="1"/>
      <w:marLeft w:val="0"/>
      <w:marRight w:val="0"/>
      <w:marTop w:val="0"/>
      <w:marBottom w:val="0"/>
      <w:divBdr>
        <w:top w:val="none" w:sz="0" w:space="0" w:color="auto"/>
        <w:left w:val="none" w:sz="0" w:space="0" w:color="auto"/>
        <w:bottom w:val="none" w:sz="0" w:space="0" w:color="auto"/>
        <w:right w:val="none" w:sz="0" w:space="0" w:color="auto"/>
      </w:divBdr>
      <w:divsChild>
        <w:div w:id="1935085300">
          <w:marLeft w:val="0"/>
          <w:marRight w:val="0"/>
          <w:marTop w:val="0"/>
          <w:marBottom w:val="92"/>
          <w:divBdr>
            <w:top w:val="single" w:sz="4" w:space="0" w:color="auto"/>
            <w:left w:val="single" w:sz="18" w:space="0" w:color="auto"/>
            <w:bottom w:val="single" w:sz="4" w:space="0" w:color="auto"/>
            <w:right w:val="single" w:sz="4" w:space="0" w:color="auto"/>
          </w:divBdr>
        </w:div>
        <w:div w:id="569921145">
          <w:marLeft w:val="0"/>
          <w:marRight w:val="0"/>
          <w:marTop w:val="92"/>
          <w:marBottom w:val="0"/>
          <w:divBdr>
            <w:top w:val="single" w:sz="4" w:space="0" w:color="D5DDC6"/>
            <w:left w:val="single" w:sz="4" w:space="3" w:color="D5DDC6"/>
            <w:bottom w:val="single" w:sz="4" w:space="0" w:color="D5DDC6"/>
            <w:right w:val="single" w:sz="4" w:space="0" w:color="D5DDC6"/>
          </w:divBdr>
        </w:div>
        <w:div w:id="1412432883">
          <w:marLeft w:val="0"/>
          <w:marRight w:val="0"/>
          <w:marTop w:val="0"/>
          <w:marBottom w:val="92"/>
          <w:divBdr>
            <w:top w:val="single" w:sz="4" w:space="0" w:color="auto"/>
            <w:left w:val="single" w:sz="18" w:space="0" w:color="auto"/>
            <w:bottom w:val="single" w:sz="4" w:space="0" w:color="auto"/>
            <w:right w:val="single" w:sz="4" w:space="0" w:color="auto"/>
          </w:divBdr>
        </w:div>
        <w:div w:id="2030908704">
          <w:marLeft w:val="0"/>
          <w:marRight w:val="0"/>
          <w:marTop w:val="92"/>
          <w:marBottom w:val="0"/>
          <w:divBdr>
            <w:top w:val="single" w:sz="4" w:space="0" w:color="D5DDC6"/>
            <w:left w:val="single" w:sz="4" w:space="3" w:color="D5DDC6"/>
            <w:bottom w:val="single" w:sz="4" w:space="0" w:color="D5DDC6"/>
            <w:right w:val="single" w:sz="4" w:space="0" w:color="D5DDC6"/>
          </w:divBdr>
        </w:div>
        <w:div w:id="1726025368">
          <w:marLeft w:val="0"/>
          <w:marRight w:val="0"/>
          <w:marTop w:val="0"/>
          <w:marBottom w:val="92"/>
          <w:divBdr>
            <w:top w:val="single" w:sz="4" w:space="0" w:color="auto"/>
            <w:left w:val="single" w:sz="18" w:space="0" w:color="auto"/>
            <w:bottom w:val="single" w:sz="4" w:space="0" w:color="auto"/>
            <w:right w:val="single" w:sz="4" w:space="0" w:color="auto"/>
          </w:divBdr>
        </w:div>
        <w:div w:id="1469514865">
          <w:marLeft w:val="0"/>
          <w:marRight w:val="0"/>
          <w:marTop w:val="92"/>
          <w:marBottom w:val="0"/>
          <w:divBdr>
            <w:top w:val="single" w:sz="4" w:space="0" w:color="D5DDC6"/>
            <w:left w:val="single" w:sz="4" w:space="3" w:color="D5DDC6"/>
            <w:bottom w:val="single" w:sz="4" w:space="0" w:color="D5DDC6"/>
            <w:right w:val="single" w:sz="4" w:space="0" w:color="D5DDC6"/>
          </w:divBdr>
        </w:div>
        <w:div w:id="69696914">
          <w:marLeft w:val="0"/>
          <w:marRight w:val="0"/>
          <w:marTop w:val="0"/>
          <w:marBottom w:val="92"/>
          <w:divBdr>
            <w:top w:val="single" w:sz="4" w:space="0" w:color="auto"/>
            <w:left w:val="single" w:sz="18" w:space="0" w:color="auto"/>
            <w:bottom w:val="single" w:sz="4" w:space="0" w:color="auto"/>
            <w:right w:val="single" w:sz="4" w:space="0" w:color="auto"/>
          </w:divBdr>
        </w:div>
        <w:div w:id="18432996">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426925087">
      <w:bodyDiv w:val="1"/>
      <w:marLeft w:val="0"/>
      <w:marRight w:val="0"/>
      <w:marTop w:val="0"/>
      <w:marBottom w:val="0"/>
      <w:divBdr>
        <w:top w:val="none" w:sz="0" w:space="0" w:color="auto"/>
        <w:left w:val="none" w:sz="0" w:space="0" w:color="auto"/>
        <w:bottom w:val="none" w:sz="0" w:space="0" w:color="auto"/>
        <w:right w:val="none" w:sz="0" w:space="0" w:color="auto"/>
      </w:divBdr>
      <w:divsChild>
        <w:div w:id="1644656538">
          <w:marLeft w:val="0"/>
          <w:marRight w:val="0"/>
          <w:marTop w:val="115"/>
          <w:marBottom w:val="115"/>
          <w:divBdr>
            <w:top w:val="none" w:sz="0" w:space="0" w:color="auto"/>
            <w:left w:val="none" w:sz="0" w:space="0" w:color="auto"/>
            <w:bottom w:val="none" w:sz="0" w:space="0" w:color="auto"/>
            <w:right w:val="none" w:sz="0" w:space="0" w:color="auto"/>
          </w:divBdr>
          <w:divsChild>
            <w:div w:id="705182043">
              <w:marLeft w:val="0"/>
              <w:marRight w:val="0"/>
              <w:marTop w:val="100"/>
              <w:marBottom w:val="100"/>
              <w:divBdr>
                <w:top w:val="none" w:sz="0" w:space="0" w:color="auto"/>
                <w:left w:val="none" w:sz="0" w:space="0" w:color="auto"/>
                <w:bottom w:val="none" w:sz="0" w:space="0" w:color="auto"/>
                <w:right w:val="none" w:sz="0" w:space="0" w:color="auto"/>
              </w:divBdr>
              <w:divsChild>
                <w:div w:id="1958174618">
                  <w:marLeft w:val="0"/>
                  <w:marRight w:val="0"/>
                  <w:marTop w:val="0"/>
                  <w:marBottom w:val="0"/>
                  <w:divBdr>
                    <w:top w:val="none" w:sz="0" w:space="0" w:color="auto"/>
                    <w:left w:val="none" w:sz="0" w:space="0" w:color="auto"/>
                    <w:bottom w:val="none" w:sz="0" w:space="0" w:color="auto"/>
                    <w:right w:val="none" w:sz="0" w:space="0" w:color="auto"/>
                  </w:divBdr>
                  <w:divsChild>
                    <w:div w:id="12131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839463">
          <w:marLeft w:val="0"/>
          <w:marRight w:val="0"/>
          <w:marTop w:val="0"/>
          <w:marBottom w:val="92"/>
          <w:divBdr>
            <w:top w:val="single" w:sz="4" w:space="0" w:color="auto"/>
            <w:left w:val="single" w:sz="18" w:space="0" w:color="auto"/>
            <w:bottom w:val="single" w:sz="4" w:space="0" w:color="auto"/>
            <w:right w:val="single" w:sz="4" w:space="0" w:color="auto"/>
          </w:divBdr>
        </w:div>
        <w:div w:id="38627415">
          <w:marLeft w:val="0"/>
          <w:marRight w:val="0"/>
          <w:marTop w:val="92"/>
          <w:marBottom w:val="0"/>
          <w:divBdr>
            <w:top w:val="single" w:sz="4" w:space="0" w:color="D5DDC6"/>
            <w:left w:val="single" w:sz="4" w:space="3" w:color="D5DDC6"/>
            <w:bottom w:val="single" w:sz="4" w:space="0" w:color="D5DDC6"/>
            <w:right w:val="single" w:sz="4" w:space="0" w:color="D5DDC6"/>
          </w:divBdr>
        </w:div>
        <w:div w:id="664086356">
          <w:marLeft w:val="0"/>
          <w:marRight w:val="0"/>
          <w:marTop w:val="0"/>
          <w:marBottom w:val="92"/>
          <w:divBdr>
            <w:top w:val="single" w:sz="4" w:space="0" w:color="auto"/>
            <w:left w:val="single" w:sz="18" w:space="0" w:color="auto"/>
            <w:bottom w:val="single" w:sz="4" w:space="0" w:color="auto"/>
            <w:right w:val="single" w:sz="4" w:space="0" w:color="auto"/>
          </w:divBdr>
        </w:div>
        <w:div w:id="1446658472">
          <w:marLeft w:val="0"/>
          <w:marRight w:val="0"/>
          <w:marTop w:val="92"/>
          <w:marBottom w:val="0"/>
          <w:divBdr>
            <w:top w:val="single" w:sz="4" w:space="0" w:color="D5DDC6"/>
            <w:left w:val="single" w:sz="4" w:space="3" w:color="D5DDC6"/>
            <w:bottom w:val="single" w:sz="4" w:space="0" w:color="D5DDC6"/>
            <w:right w:val="single" w:sz="4" w:space="0" w:color="D5DDC6"/>
          </w:divBdr>
        </w:div>
        <w:div w:id="1380470222">
          <w:marLeft w:val="0"/>
          <w:marRight w:val="0"/>
          <w:marTop w:val="0"/>
          <w:marBottom w:val="92"/>
          <w:divBdr>
            <w:top w:val="single" w:sz="4" w:space="0" w:color="auto"/>
            <w:left w:val="single" w:sz="18" w:space="0" w:color="auto"/>
            <w:bottom w:val="single" w:sz="4" w:space="0" w:color="auto"/>
            <w:right w:val="single" w:sz="4" w:space="0" w:color="auto"/>
          </w:divBdr>
        </w:div>
        <w:div w:id="1992055009">
          <w:marLeft w:val="0"/>
          <w:marRight w:val="0"/>
          <w:marTop w:val="92"/>
          <w:marBottom w:val="0"/>
          <w:divBdr>
            <w:top w:val="single" w:sz="4" w:space="0" w:color="D5DDC6"/>
            <w:left w:val="single" w:sz="4" w:space="3" w:color="D5DDC6"/>
            <w:bottom w:val="single" w:sz="4" w:space="0" w:color="D5DDC6"/>
            <w:right w:val="single" w:sz="4" w:space="0" w:color="D5DDC6"/>
          </w:divBdr>
        </w:div>
        <w:div w:id="1247958230">
          <w:marLeft w:val="0"/>
          <w:marRight w:val="0"/>
          <w:marTop w:val="0"/>
          <w:marBottom w:val="92"/>
          <w:divBdr>
            <w:top w:val="single" w:sz="4" w:space="0" w:color="auto"/>
            <w:left w:val="single" w:sz="18" w:space="0" w:color="auto"/>
            <w:bottom w:val="single" w:sz="4" w:space="0" w:color="auto"/>
            <w:right w:val="single" w:sz="4" w:space="0" w:color="auto"/>
          </w:divBdr>
        </w:div>
        <w:div w:id="754864468">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434905153">
      <w:bodyDiv w:val="1"/>
      <w:marLeft w:val="0"/>
      <w:marRight w:val="0"/>
      <w:marTop w:val="0"/>
      <w:marBottom w:val="0"/>
      <w:divBdr>
        <w:top w:val="none" w:sz="0" w:space="0" w:color="auto"/>
        <w:left w:val="none" w:sz="0" w:space="0" w:color="auto"/>
        <w:bottom w:val="none" w:sz="0" w:space="0" w:color="auto"/>
        <w:right w:val="none" w:sz="0" w:space="0" w:color="auto"/>
      </w:divBdr>
      <w:divsChild>
        <w:div w:id="916793624">
          <w:marLeft w:val="0"/>
          <w:marRight w:val="0"/>
          <w:marTop w:val="115"/>
          <w:marBottom w:val="115"/>
          <w:divBdr>
            <w:top w:val="none" w:sz="0" w:space="0" w:color="auto"/>
            <w:left w:val="none" w:sz="0" w:space="0" w:color="auto"/>
            <w:bottom w:val="none" w:sz="0" w:space="0" w:color="auto"/>
            <w:right w:val="none" w:sz="0" w:space="0" w:color="auto"/>
          </w:divBdr>
          <w:divsChild>
            <w:div w:id="1234662706">
              <w:marLeft w:val="0"/>
              <w:marRight w:val="0"/>
              <w:marTop w:val="100"/>
              <w:marBottom w:val="100"/>
              <w:divBdr>
                <w:top w:val="none" w:sz="0" w:space="0" w:color="auto"/>
                <w:left w:val="none" w:sz="0" w:space="0" w:color="auto"/>
                <w:bottom w:val="none" w:sz="0" w:space="0" w:color="auto"/>
                <w:right w:val="none" w:sz="0" w:space="0" w:color="auto"/>
              </w:divBdr>
              <w:divsChild>
                <w:div w:id="1029260284">
                  <w:marLeft w:val="0"/>
                  <w:marRight w:val="0"/>
                  <w:marTop w:val="0"/>
                  <w:marBottom w:val="0"/>
                  <w:divBdr>
                    <w:top w:val="none" w:sz="0" w:space="0" w:color="auto"/>
                    <w:left w:val="none" w:sz="0" w:space="0" w:color="auto"/>
                    <w:bottom w:val="none" w:sz="0" w:space="0" w:color="auto"/>
                    <w:right w:val="none" w:sz="0" w:space="0" w:color="auto"/>
                  </w:divBdr>
                  <w:divsChild>
                    <w:div w:id="170304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108495">
          <w:marLeft w:val="0"/>
          <w:marRight w:val="0"/>
          <w:marTop w:val="0"/>
          <w:marBottom w:val="92"/>
          <w:divBdr>
            <w:top w:val="single" w:sz="4" w:space="0" w:color="auto"/>
            <w:left w:val="single" w:sz="18" w:space="0" w:color="auto"/>
            <w:bottom w:val="single" w:sz="4" w:space="0" w:color="auto"/>
            <w:right w:val="single" w:sz="4" w:space="0" w:color="auto"/>
          </w:divBdr>
        </w:div>
        <w:div w:id="828135335">
          <w:marLeft w:val="0"/>
          <w:marRight w:val="0"/>
          <w:marTop w:val="92"/>
          <w:marBottom w:val="0"/>
          <w:divBdr>
            <w:top w:val="single" w:sz="4" w:space="0" w:color="D5DDC6"/>
            <w:left w:val="single" w:sz="4" w:space="3" w:color="D5DDC6"/>
            <w:bottom w:val="single" w:sz="4" w:space="0" w:color="D5DDC6"/>
            <w:right w:val="single" w:sz="4" w:space="0" w:color="D5DDC6"/>
          </w:divBdr>
        </w:div>
        <w:div w:id="190611253">
          <w:marLeft w:val="0"/>
          <w:marRight w:val="0"/>
          <w:marTop w:val="0"/>
          <w:marBottom w:val="92"/>
          <w:divBdr>
            <w:top w:val="single" w:sz="4" w:space="0" w:color="auto"/>
            <w:left w:val="single" w:sz="18" w:space="0" w:color="auto"/>
            <w:bottom w:val="single" w:sz="4" w:space="0" w:color="auto"/>
            <w:right w:val="single" w:sz="4" w:space="0" w:color="auto"/>
          </w:divBdr>
        </w:div>
        <w:div w:id="963734965">
          <w:marLeft w:val="0"/>
          <w:marRight w:val="0"/>
          <w:marTop w:val="92"/>
          <w:marBottom w:val="0"/>
          <w:divBdr>
            <w:top w:val="single" w:sz="4" w:space="0" w:color="D5DDC6"/>
            <w:left w:val="single" w:sz="4" w:space="3" w:color="D5DDC6"/>
            <w:bottom w:val="single" w:sz="4" w:space="0" w:color="D5DDC6"/>
            <w:right w:val="single" w:sz="4" w:space="0" w:color="D5DDC6"/>
          </w:divBdr>
        </w:div>
        <w:div w:id="1985045821">
          <w:marLeft w:val="0"/>
          <w:marRight w:val="0"/>
          <w:marTop w:val="0"/>
          <w:marBottom w:val="92"/>
          <w:divBdr>
            <w:top w:val="single" w:sz="4" w:space="0" w:color="auto"/>
            <w:left w:val="single" w:sz="18" w:space="0" w:color="auto"/>
            <w:bottom w:val="single" w:sz="4" w:space="0" w:color="auto"/>
            <w:right w:val="single" w:sz="4" w:space="0" w:color="auto"/>
          </w:divBdr>
        </w:div>
        <w:div w:id="1874995099">
          <w:marLeft w:val="0"/>
          <w:marRight w:val="0"/>
          <w:marTop w:val="92"/>
          <w:marBottom w:val="0"/>
          <w:divBdr>
            <w:top w:val="single" w:sz="4" w:space="0" w:color="D5DDC6"/>
            <w:left w:val="single" w:sz="4" w:space="3" w:color="D5DDC6"/>
            <w:bottom w:val="single" w:sz="4" w:space="0" w:color="D5DDC6"/>
            <w:right w:val="single" w:sz="4" w:space="0" w:color="D5DDC6"/>
          </w:divBdr>
        </w:div>
        <w:div w:id="165826218">
          <w:marLeft w:val="0"/>
          <w:marRight w:val="0"/>
          <w:marTop w:val="0"/>
          <w:marBottom w:val="92"/>
          <w:divBdr>
            <w:top w:val="single" w:sz="4" w:space="0" w:color="auto"/>
            <w:left w:val="single" w:sz="18" w:space="0" w:color="auto"/>
            <w:bottom w:val="single" w:sz="4" w:space="0" w:color="auto"/>
            <w:right w:val="single" w:sz="4" w:space="0" w:color="auto"/>
          </w:divBdr>
        </w:div>
        <w:div w:id="2075004917">
          <w:marLeft w:val="0"/>
          <w:marRight w:val="0"/>
          <w:marTop w:val="92"/>
          <w:marBottom w:val="0"/>
          <w:divBdr>
            <w:top w:val="single" w:sz="4" w:space="0" w:color="D5DDC6"/>
            <w:left w:val="single" w:sz="4" w:space="3" w:color="D5DDC6"/>
            <w:bottom w:val="single" w:sz="4" w:space="0" w:color="D5DDC6"/>
            <w:right w:val="single" w:sz="4" w:space="0" w:color="D5DDC6"/>
          </w:divBdr>
        </w:div>
        <w:div w:id="40179293">
          <w:marLeft w:val="0"/>
          <w:marRight w:val="0"/>
          <w:marTop w:val="0"/>
          <w:marBottom w:val="92"/>
          <w:divBdr>
            <w:top w:val="single" w:sz="4" w:space="0" w:color="auto"/>
            <w:left w:val="single" w:sz="18" w:space="0" w:color="auto"/>
            <w:bottom w:val="single" w:sz="4" w:space="0" w:color="auto"/>
            <w:right w:val="single" w:sz="4" w:space="0" w:color="auto"/>
          </w:divBdr>
        </w:div>
        <w:div w:id="2065717722">
          <w:marLeft w:val="0"/>
          <w:marRight w:val="0"/>
          <w:marTop w:val="92"/>
          <w:marBottom w:val="0"/>
          <w:divBdr>
            <w:top w:val="single" w:sz="4" w:space="0" w:color="D5DDC6"/>
            <w:left w:val="single" w:sz="4" w:space="3" w:color="D5DDC6"/>
            <w:bottom w:val="single" w:sz="4" w:space="0" w:color="D5DDC6"/>
            <w:right w:val="single" w:sz="4" w:space="0" w:color="D5DDC6"/>
          </w:divBdr>
        </w:div>
        <w:div w:id="224686867">
          <w:marLeft w:val="0"/>
          <w:marRight w:val="0"/>
          <w:marTop w:val="0"/>
          <w:marBottom w:val="92"/>
          <w:divBdr>
            <w:top w:val="single" w:sz="4" w:space="0" w:color="auto"/>
            <w:left w:val="single" w:sz="18" w:space="0" w:color="auto"/>
            <w:bottom w:val="single" w:sz="4" w:space="0" w:color="auto"/>
            <w:right w:val="single" w:sz="4" w:space="0" w:color="auto"/>
          </w:divBdr>
        </w:div>
        <w:div w:id="1548567485">
          <w:marLeft w:val="0"/>
          <w:marRight w:val="0"/>
          <w:marTop w:val="92"/>
          <w:marBottom w:val="0"/>
          <w:divBdr>
            <w:top w:val="single" w:sz="4" w:space="0" w:color="D5DDC6"/>
            <w:left w:val="single" w:sz="4" w:space="3" w:color="D5DDC6"/>
            <w:bottom w:val="single" w:sz="4" w:space="0" w:color="D5DDC6"/>
            <w:right w:val="single" w:sz="4" w:space="0" w:color="D5DDC6"/>
          </w:divBdr>
        </w:div>
        <w:div w:id="1161655579">
          <w:marLeft w:val="0"/>
          <w:marRight w:val="0"/>
          <w:marTop w:val="0"/>
          <w:marBottom w:val="92"/>
          <w:divBdr>
            <w:top w:val="single" w:sz="4" w:space="0" w:color="auto"/>
            <w:left w:val="single" w:sz="18" w:space="0" w:color="auto"/>
            <w:bottom w:val="single" w:sz="4" w:space="0" w:color="auto"/>
            <w:right w:val="single" w:sz="4" w:space="0" w:color="auto"/>
          </w:divBdr>
        </w:div>
        <w:div w:id="1113742681">
          <w:marLeft w:val="0"/>
          <w:marRight w:val="0"/>
          <w:marTop w:val="92"/>
          <w:marBottom w:val="0"/>
          <w:divBdr>
            <w:top w:val="single" w:sz="4" w:space="0" w:color="D5DDC6"/>
            <w:left w:val="single" w:sz="4" w:space="3" w:color="D5DDC6"/>
            <w:bottom w:val="single" w:sz="4" w:space="0" w:color="D5DDC6"/>
            <w:right w:val="single" w:sz="4" w:space="0" w:color="D5DDC6"/>
          </w:divBdr>
        </w:div>
        <w:div w:id="468472424">
          <w:marLeft w:val="0"/>
          <w:marRight w:val="0"/>
          <w:marTop w:val="0"/>
          <w:marBottom w:val="92"/>
          <w:divBdr>
            <w:top w:val="single" w:sz="4" w:space="0" w:color="auto"/>
            <w:left w:val="single" w:sz="18" w:space="0" w:color="auto"/>
            <w:bottom w:val="single" w:sz="4" w:space="0" w:color="auto"/>
            <w:right w:val="single" w:sz="4" w:space="0" w:color="auto"/>
          </w:divBdr>
        </w:div>
        <w:div w:id="38404322">
          <w:marLeft w:val="0"/>
          <w:marRight w:val="0"/>
          <w:marTop w:val="92"/>
          <w:marBottom w:val="0"/>
          <w:divBdr>
            <w:top w:val="single" w:sz="4" w:space="0" w:color="D5DDC6"/>
            <w:left w:val="single" w:sz="4" w:space="3" w:color="D5DDC6"/>
            <w:bottom w:val="single" w:sz="4" w:space="0" w:color="D5DDC6"/>
            <w:right w:val="single" w:sz="4" w:space="0" w:color="D5DDC6"/>
          </w:divBdr>
        </w:div>
        <w:div w:id="887692267">
          <w:marLeft w:val="0"/>
          <w:marRight w:val="0"/>
          <w:marTop w:val="0"/>
          <w:marBottom w:val="92"/>
          <w:divBdr>
            <w:top w:val="single" w:sz="4" w:space="0" w:color="auto"/>
            <w:left w:val="single" w:sz="18" w:space="0" w:color="auto"/>
            <w:bottom w:val="single" w:sz="4" w:space="0" w:color="auto"/>
            <w:right w:val="single" w:sz="4" w:space="0" w:color="auto"/>
          </w:divBdr>
        </w:div>
        <w:div w:id="419378344">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435293279">
      <w:bodyDiv w:val="1"/>
      <w:marLeft w:val="0"/>
      <w:marRight w:val="0"/>
      <w:marTop w:val="0"/>
      <w:marBottom w:val="0"/>
      <w:divBdr>
        <w:top w:val="none" w:sz="0" w:space="0" w:color="auto"/>
        <w:left w:val="none" w:sz="0" w:space="0" w:color="auto"/>
        <w:bottom w:val="none" w:sz="0" w:space="0" w:color="auto"/>
        <w:right w:val="none" w:sz="0" w:space="0" w:color="auto"/>
      </w:divBdr>
      <w:divsChild>
        <w:div w:id="174617223">
          <w:marLeft w:val="0"/>
          <w:marRight w:val="0"/>
          <w:marTop w:val="0"/>
          <w:marBottom w:val="0"/>
          <w:divBdr>
            <w:top w:val="none" w:sz="0" w:space="0" w:color="auto"/>
            <w:left w:val="none" w:sz="0" w:space="0" w:color="auto"/>
            <w:bottom w:val="none" w:sz="0" w:space="0" w:color="auto"/>
            <w:right w:val="none" w:sz="0" w:space="0" w:color="auto"/>
          </w:divBdr>
        </w:div>
        <w:div w:id="516963893">
          <w:marLeft w:val="0"/>
          <w:marRight w:val="0"/>
          <w:marTop w:val="360"/>
          <w:marBottom w:val="0"/>
          <w:divBdr>
            <w:top w:val="none" w:sz="0" w:space="0" w:color="auto"/>
            <w:left w:val="none" w:sz="0" w:space="0" w:color="auto"/>
            <w:bottom w:val="single" w:sz="8" w:space="6" w:color="D9DCDF"/>
            <w:right w:val="none" w:sz="0" w:space="0" w:color="auto"/>
          </w:divBdr>
          <w:divsChild>
            <w:div w:id="1559123586">
              <w:marLeft w:val="0"/>
              <w:marRight w:val="0"/>
              <w:marTop w:val="0"/>
              <w:marBottom w:val="240"/>
              <w:divBdr>
                <w:top w:val="none" w:sz="0" w:space="0" w:color="auto"/>
                <w:left w:val="none" w:sz="0" w:space="0" w:color="auto"/>
                <w:bottom w:val="none" w:sz="0" w:space="0" w:color="auto"/>
                <w:right w:val="none" w:sz="0" w:space="0" w:color="auto"/>
              </w:divBdr>
            </w:div>
            <w:div w:id="1511218582">
              <w:marLeft w:val="0"/>
              <w:marRight w:val="0"/>
              <w:marTop w:val="0"/>
              <w:marBottom w:val="240"/>
              <w:divBdr>
                <w:top w:val="none" w:sz="0" w:space="0" w:color="auto"/>
                <w:left w:val="none" w:sz="0" w:space="0" w:color="auto"/>
                <w:bottom w:val="none" w:sz="0" w:space="0" w:color="auto"/>
                <w:right w:val="none" w:sz="0" w:space="0" w:color="auto"/>
              </w:divBdr>
            </w:div>
            <w:div w:id="1816408761">
              <w:marLeft w:val="0"/>
              <w:marRight w:val="0"/>
              <w:marTop w:val="0"/>
              <w:marBottom w:val="240"/>
              <w:divBdr>
                <w:top w:val="none" w:sz="0" w:space="0" w:color="auto"/>
                <w:left w:val="none" w:sz="0" w:space="0" w:color="auto"/>
                <w:bottom w:val="none" w:sz="0" w:space="0" w:color="auto"/>
                <w:right w:val="none" w:sz="0" w:space="0" w:color="auto"/>
              </w:divBdr>
            </w:div>
            <w:div w:id="1882092731">
              <w:marLeft w:val="0"/>
              <w:marRight w:val="0"/>
              <w:marTop w:val="0"/>
              <w:marBottom w:val="240"/>
              <w:divBdr>
                <w:top w:val="none" w:sz="0" w:space="0" w:color="auto"/>
                <w:left w:val="none" w:sz="0" w:space="0" w:color="auto"/>
                <w:bottom w:val="none" w:sz="0" w:space="0" w:color="auto"/>
                <w:right w:val="none" w:sz="0" w:space="0" w:color="auto"/>
              </w:divBdr>
            </w:div>
            <w:div w:id="1155415234">
              <w:marLeft w:val="0"/>
              <w:marRight w:val="0"/>
              <w:marTop w:val="0"/>
              <w:marBottom w:val="240"/>
              <w:divBdr>
                <w:top w:val="none" w:sz="0" w:space="0" w:color="auto"/>
                <w:left w:val="none" w:sz="0" w:space="0" w:color="auto"/>
                <w:bottom w:val="none" w:sz="0" w:space="0" w:color="auto"/>
                <w:right w:val="none" w:sz="0" w:space="0" w:color="auto"/>
              </w:divBdr>
            </w:div>
            <w:div w:id="2068261661">
              <w:marLeft w:val="0"/>
              <w:marRight w:val="0"/>
              <w:marTop w:val="0"/>
              <w:marBottom w:val="240"/>
              <w:divBdr>
                <w:top w:val="none" w:sz="0" w:space="0" w:color="auto"/>
                <w:left w:val="none" w:sz="0" w:space="0" w:color="auto"/>
                <w:bottom w:val="none" w:sz="0" w:space="0" w:color="auto"/>
                <w:right w:val="none" w:sz="0" w:space="0" w:color="auto"/>
              </w:divBdr>
            </w:div>
            <w:div w:id="463277241">
              <w:marLeft w:val="0"/>
              <w:marRight w:val="0"/>
              <w:marTop w:val="0"/>
              <w:marBottom w:val="240"/>
              <w:divBdr>
                <w:top w:val="none" w:sz="0" w:space="0" w:color="auto"/>
                <w:left w:val="none" w:sz="0" w:space="0" w:color="auto"/>
                <w:bottom w:val="none" w:sz="0" w:space="0" w:color="auto"/>
                <w:right w:val="none" w:sz="0" w:space="0" w:color="auto"/>
              </w:divBdr>
            </w:div>
            <w:div w:id="709450394">
              <w:marLeft w:val="0"/>
              <w:marRight w:val="0"/>
              <w:marTop w:val="0"/>
              <w:marBottom w:val="240"/>
              <w:divBdr>
                <w:top w:val="none" w:sz="0" w:space="0" w:color="auto"/>
                <w:left w:val="none" w:sz="0" w:space="0" w:color="auto"/>
                <w:bottom w:val="none" w:sz="0" w:space="0" w:color="auto"/>
                <w:right w:val="none" w:sz="0" w:space="0" w:color="auto"/>
              </w:divBdr>
            </w:div>
            <w:div w:id="1674527983">
              <w:marLeft w:val="0"/>
              <w:marRight w:val="0"/>
              <w:marTop w:val="0"/>
              <w:marBottom w:val="240"/>
              <w:divBdr>
                <w:top w:val="none" w:sz="0" w:space="0" w:color="auto"/>
                <w:left w:val="none" w:sz="0" w:space="0" w:color="auto"/>
                <w:bottom w:val="none" w:sz="0" w:space="0" w:color="auto"/>
                <w:right w:val="none" w:sz="0" w:space="0" w:color="auto"/>
              </w:divBdr>
            </w:div>
            <w:div w:id="271547642">
              <w:marLeft w:val="0"/>
              <w:marRight w:val="0"/>
              <w:marTop w:val="0"/>
              <w:marBottom w:val="240"/>
              <w:divBdr>
                <w:top w:val="none" w:sz="0" w:space="0" w:color="auto"/>
                <w:left w:val="none" w:sz="0" w:space="0" w:color="auto"/>
                <w:bottom w:val="none" w:sz="0" w:space="0" w:color="auto"/>
                <w:right w:val="none" w:sz="0" w:space="0" w:color="auto"/>
              </w:divBdr>
            </w:div>
            <w:div w:id="583345573">
              <w:marLeft w:val="0"/>
              <w:marRight w:val="0"/>
              <w:marTop w:val="0"/>
              <w:marBottom w:val="240"/>
              <w:divBdr>
                <w:top w:val="none" w:sz="0" w:space="0" w:color="auto"/>
                <w:left w:val="none" w:sz="0" w:space="0" w:color="auto"/>
                <w:bottom w:val="none" w:sz="0" w:space="0" w:color="auto"/>
                <w:right w:val="none" w:sz="0" w:space="0" w:color="auto"/>
              </w:divBdr>
            </w:div>
            <w:div w:id="871268300">
              <w:marLeft w:val="0"/>
              <w:marRight w:val="0"/>
              <w:marTop w:val="0"/>
              <w:marBottom w:val="240"/>
              <w:divBdr>
                <w:top w:val="none" w:sz="0" w:space="0" w:color="auto"/>
                <w:left w:val="none" w:sz="0" w:space="0" w:color="auto"/>
                <w:bottom w:val="none" w:sz="0" w:space="0" w:color="auto"/>
                <w:right w:val="none" w:sz="0" w:space="0" w:color="auto"/>
              </w:divBdr>
            </w:div>
            <w:div w:id="1784227550">
              <w:marLeft w:val="0"/>
              <w:marRight w:val="0"/>
              <w:marTop w:val="0"/>
              <w:marBottom w:val="240"/>
              <w:divBdr>
                <w:top w:val="none" w:sz="0" w:space="0" w:color="auto"/>
                <w:left w:val="none" w:sz="0" w:space="0" w:color="auto"/>
                <w:bottom w:val="none" w:sz="0" w:space="0" w:color="auto"/>
                <w:right w:val="none" w:sz="0" w:space="0" w:color="auto"/>
              </w:divBdr>
            </w:div>
            <w:div w:id="348072267">
              <w:marLeft w:val="0"/>
              <w:marRight w:val="0"/>
              <w:marTop w:val="0"/>
              <w:marBottom w:val="240"/>
              <w:divBdr>
                <w:top w:val="none" w:sz="0" w:space="0" w:color="auto"/>
                <w:left w:val="none" w:sz="0" w:space="0" w:color="auto"/>
                <w:bottom w:val="none" w:sz="0" w:space="0" w:color="auto"/>
                <w:right w:val="none" w:sz="0" w:space="0" w:color="auto"/>
              </w:divBdr>
            </w:div>
            <w:div w:id="100770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51665">
      <w:bodyDiv w:val="1"/>
      <w:marLeft w:val="0"/>
      <w:marRight w:val="0"/>
      <w:marTop w:val="0"/>
      <w:marBottom w:val="0"/>
      <w:divBdr>
        <w:top w:val="none" w:sz="0" w:space="0" w:color="auto"/>
        <w:left w:val="none" w:sz="0" w:space="0" w:color="auto"/>
        <w:bottom w:val="none" w:sz="0" w:space="0" w:color="auto"/>
        <w:right w:val="none" w:sz="0" w:space="0" w:color="auto"/>
      </w:divBdr>
      <w:divsChild>
        <w:div w:id="62802464">
          <w:marLeft w:val="0"/>
          <w:marRight w:val="0"/>
          <w:marTop w:val="0"/>
          <w:marBottom w:val="0"/>
          <w:divBdr>
            <w:top w:val="none" w:sz="0" w:space="0" w:color="auto"/>
            <w:left w:val="none" w:sz="0" w:space="0" w:color="auto"/>
            <w:bottom w:val="none" w:sz="0" w:space="0" w:color="auto"/>
            <w:right w:val="none" w:sz="0" w:space="0" w:color="auto"/>
          </w:divBdr>
        </w:div>
        <w:div w:id="1408459457">
          <w:marLeft w:val="0"/>
          <w:marRight w:val="0"/>
          <w:marTop w:val="360"/>
          <w:marBottom w:val="0"/>
          <w:divBdr>
            <w:top w:val="none" w:sz="0" w:space="0" w:color="auto"/>
            <w:left w:val="none" w:sz="0" w:space="0" w:color="auto"/>
            <w:bottom w:val="single" w:sz="8" w:space="6" w:color="D9DCDF"/>
            <w:right w:val="none" w:sz="0" w:space="0" w:color="auto"/>
          </w:divBdr>
        </w:div>
      </w:divsChild>
    </w:div>
    <w:div w:id="439573238">
      <w:bodyDiv w:val="1"/>
      <w:marLeft w:val="0"/>
      <w:marRight w:val="0"/>
      <w:marTop w:val="0"/>
      <w:marBottom w:val="0"/>
      <w:divBdr>
        <w:top w:val="none" w:sz="0" w:space="0" w:color="auto"/>
        <w:left w:val="none" w:sz="0" w:space="0" w:color="auto"/>
        <w:bottom w:val="none" w:sz="0" w:space="0" w:color="auto"/>
        <w:right w:val="none" w:sz="0" w:space="0" w:color="auto"/>
      </w:divBdr>
      <w:divsChild>
        <w:div w:id="2146853559">
          <w:marLeft w:val="0"/>
          <w:marRight w:val="0"/>
          <w:marTop w:val="0"/>
          <w:marBottom w:val="0"/>
          <w:divBdr>
            <w:top w:val="none" w:sz="0" w:space="0" w:color="auto"/>
            <w:left w:val="none" w:sz="0" w:space="0" w:color="auto"/>
            <w:bottom w:val="none" w:sz="0" w:space="0" w:color="auto"/>
            <w:right w:val="none" w:sz="0" w:space="0" w:color="auto"/>
          </w:divBdr>
        </w:div>
        <w:div w:id="74592347">
          <w:marLeft w:val="0"/>
          <w:marRight w:val="0"/>
          <w:marTop w:val="360"/>
          <w:marBottom w:val="0"/>
          <w:divBdr>
            <w:top w:val="none" w:sz="0" w:space="0" w:color="auto"/>
            <w:left w:val="none" w:sz="0" w:space="0" w:color="auto"/>
            <w:bottom w:val="single" w:sz="8" w:space="6" w:color="D9DCDF"/>
            <w:right w:val="none" w:sz="0" w:space="0" w:color="auto"/>
          </w:divBdr>
          <w:divsChild>
            <w:div w:id="898246105">
              <w:marLeft w:val="0"/>
              <w:marRight w:val="0"/>
              <w:marTop w:val="0"/>
              <w:marBottom w:val="0"/>
              <w:divBdr>
                <w:top w:val="none" w:sz="0" w:space="0" w:color="auto"/>
                <w:left w:val="none" w:sz="0" w:space="0" w:color="auto"/>
                <w:bottom w:val="none" w:sz="0" w:space="0" w:color="auto"/>
                <w:right w:val="none" w:sz="0" w:space="0" w:color="auto"/>
              </w:divBdr>
            </w:div>
            <w:div w:id="167529434">
              <w:marLeft w:val="0"/>
              <w:marRight w:val="0"/>
              <w:marTop w:val="0"/>
              <w:marBottom w:val="0"/>
              <w:divBdr>
                <w:top w:val="none" w:sz="0" w:space="0" w:color="auto"/>
                <w:left w:val="none" w:sz="0" w:space="0" w:color="auto"/>
                <w:bottom w:val="none" w:sz="0" w:space="0" w:color="auto"/>
                <w:right w:val="none" w:sz="0" w:space="0" w:color="auto"/>
              </w:divBdr>
            </w:div>
            <w:div w:id="2016373738">
              <w:marLeft w:val="0"/>
              <w:marRight w:val="0"/>
              <w:marTop w:val="0"/>
              <w:marBottom w:val="0"/>
              <w:divBdr>
                <w:top w:val="none" w:sz="0" w:space="0" w:color="auto"/>
                <w:left w:val="none" w:sz="0" w:space="0" w:color="auto"/>
                <w:bottom w:val="none" w:sz="0" w:space="0" w:color="auto"/>
                <w:right w:val="none" w:sz="0" w:space="0" w:color="auto"/>
              </w:divBdr>
            </w:div>
            <w:div w:id="688147035">
              <w:marLeft w:val="0"/>
              <w:marRight w:val="0"/>
              <w:marTop w:val="0"/>
              <w:marBottom w:val="0"/>
              <w:divBdr>
                <w:top w:val="none" w:sz="0" w:space="0" w:color="auto"/>
                <w:left w:val="none" w:sz="0" w:space="0" w:color="auto"/>
                <w:bottom w:val="none" w:sz="0" w:space="0" w:color="auto"/>
                <w:right w:val="none" w:sz="0" w:space="0" w:color="auto"/>
              </w:divBdr>
            </w:div>
            <w:div w:id="382481447">
              <w:marLeft w:val="0"/>
              <w:marRight w:val="0"/>
              <w:marTop w:val="0"/>
              <w:marBottom w:val="0"/>
              <w:divBdr>
                <w:top w:val="none" w:sz="0" w:space="0" w:color="auto"/>
                <w:left w:val="none" w:sz="0" w:space="0" w:color="auto"/>
                <w:bottom w:val="none" w:sz="0" w:space="0" w:color="auto"/>
                <w:right w:val="none" w:sz="0" w:space="0" w:color="auto"/>
              </w:divBdr>
            </w:div>
            <w:div w:id="1531531713">
              <w:marLeft w:val="0"/>
              <w:marRight w:val="0"/>
              <w:marTop w:val="0"/>
              <w:marBottom w:val="0"/>
              <w:divBdr>
                <w:top w:val="none" w:sz="0" w:space="0" w:color="auto"/>
                <w:left w:val="none" w:sz="0" w:space="0" w:color="auto"/>
                <w:bottom w:val="none" w:sz="0" w:space="0" w:color="auto"/>
                <w:right w:val="none" w:sz="0" w:space="0" w:color="auto"/>
              </w:divBdr>
            </w:div>
            <w:div w:id="2105875169">
              <w:marLeft w:val="0"/>
              <w:marRight w:val="0"/>
              <w:marTop w:val="0"/>
              <w:marBottom w:val="0"/>
              <w:divBdr>
                <w:top w:val="none" w:sz="0" w:space="0" w:color="auto"/>
                <w:left w:val="none" w:sz="0" w:space="0" w:color="auto"/>
                <w:bottom w:val="none" w:sz="0" w:space="0" w:color="auto"/>
                <w:right w:val="none" w:sz="0" w:space="0" w:color="auto"/>
              </w:divBdr>
            </w:div>
            <w:div w:id="932974590">
              <w:marLeft w:val="0"/>
              <w:marRight w:val="0"/>
              <w:marTop w:val="0"/>
              <w:marBottom w:val="0"/>
              <w:divBdr>
                <w:top w:val="none" w:sz="0" w:space="0" w:color="auto"/>
                <w:left w:val="none" w:sz="0" w:space="0" w:color="auto"/>
                <w:bottom w:val="none" w:sz="0" w:space="0" w:color="auto"/>
                <w:right w:val="none" w:sz="0" w:space="0" w:color="auto"/>
              </w:divBdr>
            </w:div>
            <w:div w:id="15930008">
              <w:marLeft w:val="0"/>
              <w:marRight w:val="0"/>
              <w:marTop w:val="0"/>
              <w:marBottom w:val="0"/>
              <w:divBdr>
                <w:top w:val="none" w:sz="0" w:space="0" w:color="auto"/>
                <w:left w:val="none" w:sz="0" w:space="0" w:color="auto"/>
                <w:bottom w:val="none" w:sz="0" w:space="0" w:color="auto"/>
                <w:right w:val="none" w:sz="0" w:space="0" w:color="auto"/>
              </w:divBdr>
            </w:div>
            <w:div w:id="1495149841">
              <w:marLeft w:val="0"/>
              <w:marRight w:val="0"/>
              <w:marTop w:val="0"/>
              <w:marBottom w:val="0"/>
              <w:divBdr>
                <w:top w:val="none" w:sz="0" w:space="0" w:color="auto"/>
                <w:left w:val="none" w:sz="0" w:space="0" w:color="auto"/>
                <w:bottom w:val="none" w:sz="0" w:space="0" w:color="auto"/>
                <w:right w:val="none" w:sz="0" w:space="0" w:color="auto"/>
              </w:divBdr>
            </w:div>
            <w:div w:id="112017106">
              <w:marLeft w:val="0"/>
              <w:marRight w:val="0"/>
              <w:marTop w:val="0"/>
              <w:marBottom w:val="0"/>
              <w:divBdr>
                <w:top w:val="none" w:sz="0" w:space="0" w:color="auto"/>
                <w:left w:val="none" w:sz="0" w:space="0" w:color="auto"/>
                <w:bottom w:val="none" w:sz="0" w:space="0" w:color="auto"/>
                <w:right w:val="none" w:sz="0" w:space="0" w:color="auto"/>
              </w:divBdr>
            </w:div>
            <w:div w:id="243800372">
              <w:marLeft w:val="0"/>
              <w:marRight w:val="0"/>
              <w:marTop w:val="0"/>
              <w:marBottom w:val="0"/>
              <w:divBdr>
                <w:top w:val="none" w:sz="0" w:space="0" w:color="auto"/>
                <w:left w:val="none" w:sz="0" w:space="0" w:color="auto"/>
                <w:bottom w:val="none" w:sz="0" w:space="0" w:color="auto"/>
                <w:right w:val="none" w:sz="0" w:space="0" w:color="auto"/>
              </w:divBdr>
            </w:div>
            <w:div w:id="2071153337">
              <w:marLeft w:val="0"/>
              <w:marRight w:val="0"/>
              <w:marTop w:val="0"/>
              <w:marBottom w:val="0"/>
              <w:divBdr>
                <w:top w:val="none" w:sz="0" w:space="0" w:color="auto"/>
                <w:left w:val="none" w:sz="0" w:space="0" w:color="auto"/>
                <w:bottom w:val="none" w:sz="0" w:space="0" w:color="auto"/>
                <w:right w:val="none" w:sz="0" w:space="0" w:color="auto"/>
              </w:divBdr>
            </w:div>
            <w:div w:id="755126302">
              <w:marLeft w:val="0"/>
              <w:marRight w:val="0"/>
              <w:marTop w:val="0"/>
              <w:marBottom w:val="0"/>
              <w:divBdr>
                <w:top w:val="none" w:sz="0" w:space="0" w:color="auto"/>
                <w:left w:val="none" w:sz="0" w:space="0" w:color="auto"/>
                <w:bottom w:val="none" w:sz="0" w:space="0" w:color="auto"/>
                <w:right w:val="none" w:sz="0" w:space="0" w:color="auto"/>
              </w:divBdr>
            </w:div>
            <w:div w:id="915897802">
              <w:marLeft w:val="0"/>
              <w:marRight w:val="0"/>
              <w:marTop w:val="0"/>
              <w:marBottom w:val="0"/>
              <w:divBdr>
                <w:top w:val="none" w:sz="0" w:space="0" w:color="auto"/>
                <w:left w:val="none" w:sz="0" w:space="0" w:color="auto"/>
                <w:bottom w:val="none" w:sz="0" w:space="0" w:color="auto"/>
                <w:right w:val="none" w:sz="0" w:space="0" w:color="auto"/>
              </w:divBdr>
            </w:div>
            <w:div w:id="1668049547">
              <w:marLeft w:val="0"/>
              <w:marRight w:val="0"/>
              <w:marTop w:val="0"/>
              <w:marBottom w:val="0"/>
              <w:divBdr>
                <w:top w:val="none" w:sz="0" w:space="0" w:color="auto"/>
                <w:left w:val="none" w:sz="0" w:space="0" w:color="auto"/>
                <w:bottom w:val="none" w:sz="0" w:space="0" w:color="auto"/>
                <w:right w:val="none" w:sz="0" w:space="0" w:color="auto"/>
              </w:divBdr>
            </w:div>
            <w:div w:id="53621835">
              <w:marLeft w:val="0"/>
              <w:marRight w:val="0"/>
              <w:marTop w:val="0"/>
              <w:marBottom w:val="0"/>
              <w:divBdr>
                <w:top w:val="none" w:sz="0" w:space="0" w:color="auto"/>
                <w:left w:val="none" w:sz="0" w:space="0" w:color="auto"/>
                <w:bottom w:val="none" w:sz="0" w:space="0" w:color="auto"/>
                <w:right w:val="none" w:sz="0" w:space="0" w:color="auto"/>
              </w:divBdr>
            </w:div>
            <w:div w:id="1177309234">
              <w:marLeft w:val="0"/>
              <w:marRight w:val="0"/>
              <w:marTop w:val="0"/>
              <w:marBottom w:val="0"/>
              <w:divBdr>
                <w:top w:val="none" w:sz="0" w:space="0" w:color="auto"/>
                <w:left w:val="none" w:sz="0" w:space="0" w:color="auto"/>
                <w:bottom w:val="none" w:sz="0" w:space="0" w:color="auto"/>
                <w:right w:val="none" w:sz="0" w:space="0" w:color="auto"/>
              </w:divBdr>
            </w:div>
            <w:div w:id="620503561">
              <w:marLeft w:val="0"/>
              <w:marRight w:val="0"/>
              <w:marTop w:val="0"/>
              <w:marBottom w:val="0"/>
              <w:divBdr>
                <w:top w:val="none" w:sz="0" w:space="0" w:color="auto"/>
                <w:left w:val="none" w:sz="0" w:space="0" w:color="auto"/>
                <w:bottom w:val="none" w:sz="0" w:space="0" w:color="auto"/>
                <w:right w:val="none" w:sz="0" w:space="0" w:color="auto"/>
              </w:divBdr>
            </w:div>
            <w:div w:id="1462991675">
              <w:marLeft w:val="0"/>
              <w:marRight w:val="0"/>
              <w:marTop w:val="0"/>
              <w:marBottom w:val="0"/>
              <w:divBdr>
                <w:top w:val="none" w:sz="0" w:space="0" w:color="auto"/>
                <w:left w:val="none" w:sz="0" w:space="0" w:color="auto"/>
                <w:bottom w:val="none" w:sz="0" w:space="0" w:color="auto"/>
                <w:right w:val="none" w:sz="0" w:space="0" w:color="auto"/>
              </w:divBdr>
            </w:div>
            <w:div w:id="694617104">
              <w:marLeft w:val="0"/>
              <w:marRight w:val="0"/>
              <w:marTop w:val="0"/>
              <w:marBottom w:val="0"/>
              <w:divBdr>
                <w:top w:val="none" w:sz="0" w:space="0" w:color="auto"/>
                <w:left w:val="none" w:sz="0" w:space="0" w:color="auto"/>
                <w:bottom w:val="none" w:sz="0" w:space="0" w:color="auto"/>
                <w:right w:val="none" w:sz="0" w:space="0" w:color="auto"/>
              </w:divBdr>
            </w:div>
            <w:div w:id="1377660090">
              <w:marLeft w:val="0"/>
              <w:marRight w:val="0"/>
              <w:marTop w:val="0"/>
              <w:marBottom w:val="0"/>
              <w:divBdr>
                <w:top w:val="none" w:sz="0" w:space="0" w:color="auto"/>
                <w:left w:val="none" w:sz="0" w:space="0" w:color="auto"/>
                <w:bottom w:val="none" w:sz="0" w:space="0" w:color="auto"/>
                <w:right w:val="none" w:sz="0" w:space="0" w:color="auto"/>
              </w:divBdr>
            </w:div>
            <w:div w:id="962200459">
              <w:marLeft w:val="0"/>
              <w:marRight w:val="0"/>
              <w:marTop w:val="0"/>
              <w:marBottom w:val="0"/>
              <w:divBdr>
                <w:top w:val="none" w:sz="0" w:space="0" w:color="auto"/>
                <w:left w:val="none" w:sz="0" w:space="0" w:color="auto"/>
                <w:bottom w:val="none" w:sz="0" w:space="0" w:color="auto"/>
                <w:right w:val="none" w:sz="0" w:space="0" w:color="auto"/>
              </w:divBdr>
            </w:div>
            <w:div w:id="1968849886">
              <w:marLeft w:val="0"/>
              <w:marRight w:val="0"/>
              <w:marTop w:val="0"/>
              <w:marBottom w:val="0"/>
              <w:divBdr>
                <w:top w:val="none" w:sz="0" w:space="0" w:color="auto"/>
                <w:left w:val="none" w:sz="0" w:space="0" w:color="auto"/>
                <w:bottom w:val="none" w:sz="0" w:space="0" w:color="auto"/>
                <w:right w:val="none" w:sz="0" w:space="0" w:color="auto"/>
              </w:divBdr>
            </w:div>
            <w:div w:id="1000813158">
              <w:marLeft w:val="0"/>
              <w:marRight w:val="0"/>
              <w:marTop w:val="0"/>
              <w:marBottom w:val="0"/>
              <w:divBdr>
                <w:top w:val="none" w:sz="0" w:space="0" w:color="auto"/>
                <w:left w:val="none" w:sz="0" w:space="0" w:color="auto"/>
                <w:bottom w:val="none" w:sz="0" w:space="0" w:color="auto"/>
                <w:right w:val="none" w:sz="0" w:space="0" w:color="auto"/>
              </w:divBdr>
            </w:div>
            <w:div w:id="98644047">
              <w:marLeft w:val="0"/>
              <w:marRight w:val="0"/>
              <w:marTop w:val="0"/>
              <w:marBottom w:val="0"/>
              <w:divBdr>
                <w:top w:val="none" w:sz="0" w:space="0" w:color="auto"/>
                <w:left w:val="none" w:sz="0" w:space="0" w:color="auto"/>
                <w:bottom w:val="none" w:sz="0" w:space="0" w:color="auto"/>
                <w:right w:val="none" w:sz="0" w:space="0" w:color="auto"/>
              </w:divBdr>
            </w:div>
            <w:div w:id="1637180172">
              <w:marLeft w:val="0"/>
              <w:marRight w:val="0"/>
              <w:marTop w:val="0"/>
              <w:marBottom w:val="0"/>
              <w:divBdr>
                <w:top w:val="none" w:sz="0" w:space="0" w:color="auto"/>
                <w:left w:val="none" w:sz="0" w:space="0" w:color="auto"/>
                <w:bottom w:val="none" w:sz="0" w:space="0" w:color="auto"/>
                <w:right w:val="none" w:sz="0" w:space="0" w:color="auto"/>
              </w:divBdr>
            </w:div>
            <w:div w:id="1656032505">
              <w:marLeft w:val="0"/>
              <w:marRight w:val="0"/>
              <w:marTop w:val="0"/>
              <w:marBottom w:val="0"/>
              <w:divBdr>
                <w:top w:val="none" w:sz="0" w:space="0" w:color="auto"/>
                <w:left w:val="none" w:sz="0" w:space="0" w:color="auto"/>
                <w:bottom w:val="none" w:sz="0" w:space="0" w:color="auto"/>
                <w:right w:val="none" w:sz="0" w:space="0" w:color="auto"/>
              </w:divBdr>
            </w:div>
            <w:div w:id="1193878663">
              <w:marLeft w:val="0"/>
              <w:marRight w:val="0"/>
              <w:marTop w:val="0"/>
              <w:marBottom w:val="0"/>
              <w:divBdr>
                <w:top w:val="none" w:sz="0" w:space="0" w:color="auto"/>
                <w:left w:val="none" w:sz="0" w:space="0" w:color="auto"/>
                <w:bottom w:val="none" w:sz="0" w:space="0" w:color="auto"/>
                <w:right w:val="none" w:sz="0" w:space="0" w:color="auto"/>
              </w:divBdr>
            </w:div>
            <w:div w:id="1345862124">
              <w:marLeft w:val="0"/>
              <w:marRight w:val="0"/>
              <w:marTop w:val="0"/>
              <w:marBottom w:val="0"/>
              <w:divBdr>
                <w:top w:val="none" w:sz="0" w:space="0" w:color="auto"/>
                <w:left w:val="none" w:sz="0" w:space="0" w:color="auto"/>
                <w:bottom w:val="none" w:sz="0" w:space="0" w:color="auto"/>
                <w:right w:val="none" w:sz="0" w:space="0" w:color="auto"/>
              </w:divBdr>
            </w:div>
            <w:div w:id="570237660">
              <w:marLeft w:val="0"/>
              <w:marRight w:val="0"/>
              <w:marTop w:val="0"/>
              <w:marBottom w:val="0"/>
              <w:divBdr>
                <w:top w:val="none" w:sz="0" w:space="0" w:color="auto"/>
                <w:left w:val="none" w:sz="0" w:space="0" w:color="auto"/>
                <w:bottom w:val="none" w:sz="0" w:space="0" w:color="auto"/>
                <w:right w:val="none" w:sz="0" w:space="0" w:color="auto"/>
              </w:divBdr>
            </w:div>
            <w:div w:id="1434781087">
              <w:marLeft w:val="0"/>
              <w:marRight w:val="0"/>
              <w:marTop w:val="0"/>
              <w:marBottom w:val="0"/>
              <w:divBdr>
                <w:top w:val="none" w:sz="0" w:space="0" w:color="auto"/>
                <w:left w:val="none" w:sz="0" w:space="0" w:color="auto"/>
                <w:bottom w:val="none" w:sz="0" w:space="0" w:color="auto"/>
                <w:right w:val="none" w:sz="0" w:space="0" w:color="auto"/>
              </w:divBdr>
            </w:div>
            <w:div w:id="917787682">
              <w:marLeft w:val="0"/>
              <w:marRight w:val="0"/>
              <w:marTop w:val="0"/>
              <w:marBottom w:val="0"/>
              <w:divBdr>
                <w:top w:val="none" w:sz="0" w:space="0" w:color="auto"/>
                <w:left w:val="none" w:sz="0" w:space="0" w:color="auto"/>
                <w:bottom w:val="none" w:sz="0" w:space="0" w:color="auto"/>
                <w:right w:val="none" w:sz="0" w:space="0" w:color="auto"/>
              </w:divBdr>
            </w:div>
            <w:div w:id="1166362167">
              <w:marLeft w:val="0"/>
              <w:marRight w:val="0"/>
              <w:marTop w:val="0"/>
              <w:marBottom w:val="0"/>
              <w:divBdr>
                <w:top w:val="none" w:sz="0" w:space="0" w:color="auto"/>
                <w:left w:val="none" w:sz="0" w:space="0" w:color="auto"/>
                <w:bottom w:val="none" w:sz="0" w:space="0" w:color="auto"/>
                <w:right w:val="none" w:sz="0" w:space="0" w:color="auto"/>
              </w:divBdr>
            </w:div>
            <w:div w:id="1122845774">
              <w:marLeft w:val="0"/>
              <w:marRight w:val="0"/>
              <w:marTop w:val="0"/>
              <w:marBottom w:val="0"/>
              <w:divBdr>
                <w:top w:val="none" w:sz="0" w:space="0" w:color="auto"/>
                <w:left w:val="none" w:sz="0" w:space="0" w:color="auto"/>
                <w:bottom w:val="none" w:sz="0" w:space="0" w:color="auto"/>
                <w:right w:val="none" w:sz="0" w:space="0" w:color="auto"/>
              </w:divBdr>
            </w:div>
            <w:div w:id="274364461">
              <w:marLeft w:val="0"/>
              <w:marRight w:val="0"/>
              <w:marTop w:val="0"/>
              <w:marBottom w:val="0"/>
              <w:divBdr>
                <w:top w:val="none" w:sz="0" w:space="0" w:color="auto"/>
                <w:left w:val="none" w:sz="0" w:space="0" w:color="auto"/>
                <w:bottom w:val="none" w:sz="0" w:space="0" w:color="auto"/>
                <w:right w:val="none" w:sz="0" w:space="0" w:color="auto"/>
              </w:divBdr>
            </w:div>
            <w:div w:id="2144422794">
              <w:marLeft w:val="0"/>
              <w:marRight w:val="0"/>
              <w:marTop w:val="0"/>
              <w:marBottom w:val="0"/>
              <w:divBdr>
                <w:top w:val="none" w:sz="0" w:space="0" w:color="auto"/>
                <w:left w:val="none" w:sz="0" w:space="0" w:color="auto"/>
                <w:bottom w:val="none" w:sz="0" w:space="0" w:color="auto"/>
                <w:right w:val="none" w:sz="0" w:space="0" w:color="auto"/>
              </w:divBdr>
            </w:div>
            <w:div w:id="481386277">
              <w:marLeft w:val="0"/>
              <w:marRight w:val="0"/>
              <w:marTop w:val="0"/>
              <w:marBottom w:val="0"/>
              <w:divBdr>
                <w:top w:val="none" w:sz="0" w:space="0" w:color="auto"/>
                <w:left w:val="none" w:sz="0" w:space="0" w:color="auto"/>
                <w:bottom w:val="none" w:sz="0" w:space="0" w:color="auto"/>
                <w:right w:val="none" w:sz="0" w:space="0" w:color="auto"/>
              </w:divBdr>
            </w:div>
            <w:div w:id="1073813284">
              <w:marLeft w:val="0"/>
              <w:marRight w:val="0"/>
              <w:marTop w:val="0"/>
              <w:marBottom w:val="0"/>
              <w:divBdr>
                <w:top w:val="none" w:sz="0" w:space="0" w:color="auto"/>
                <w:left w:val="none" w:sz="0" w:space="0" w:color="auto"/>
                <w:bottom w:val="none" w:sz="0" w:space="0" w:color="auto"/>
                <w:right w:val="none" w:sz="0" w:space="0" w:color="auto"/>
              </w:divBdr>
            </w:div>
            <w:div w:id="1351487117">
              <w:marLeft w:val="0"/>
              <w:marRight w:val="0"/>
              <w:marTop w:val="0"/>
              <w:marBottom w:val="0"/>
              <w:divBdr>
                <w:top w:val="none" w:sz="0" w:space="0" w:color="auto"/>
                <w:left w:val="none" w:sz="0" w:space="0" w:color="auto"/>
                <w:bottom w:val="none" w:sz="0" w:space="0" w:color="auto"/>
                <w:right w:val="none" w:sz="0" w:space="0" w:color="auto"/>
              </w:divBdr>
            </w:div>
            <w:div w:id="978922917">
              <w:marLeft w:val="0"/>
              <w:marRight w:val="0"/>
              <w:marTop w:val="0"/>
              <w:marBottom w:val="0"/>
              <w:divBdr>
                <w:top w:val="none" w:sz="0" w:space="0" w:color="auto"/>
                <w:left w:val="none" w:sz="0" w:space="0" w:color="auto"/>
                <w:bottom w:val="none" w:sz="0" w:space="0" w:color="auto"/>
                <w:right w:val="none" w:sz="0" w:space="0" w:color="auto"/>
              </w:divBdr>
            </w:div>
            <w:div w:id="728311929">
              <w:marLeft w:val="0"/>
              <w:marRight w:val="0"/>
              <w:marTop w:val="0"/>
              <w:marBottom w:val="0"/>
              <w:divBdr>
                <w:top w:val="none" w:sz="0" w:space="0" w:color="auto"/>
                <w:left w:val="none" w:sz="0" w:space="0" w:color="auto"/>
                <w:bottom w:val="none" w:sz="0" w:space="0" w:color="auto"/>
                <w:right w:val="none" w:sz="0" w:space="0" w:color="auto"/>
              </w:divBdr>
            </w:div>
            <w:div w:id="825515231">
              <w:marLeft w:val="0"/>
              <w:marRight w:val="0"/>
              <w:marTop w:val="0"/>
              <w:marBottom w:val="0"/>
              <w:divBdr>
                <w:top w:val="none" w:sz="0" w:space="0" w:color="auto"/>
                <w:left w:val="none" w:sz="0" w:space="0" w:color="auto"/>
                <w:bottom w:val="none" w:sz="0" w:space="0" w:color="auto"/>
                <w:right w:val="none" w:sz="0" w:space="0" w:color="auto"/>
              </w:divBdr>
            </w:div>
            <w:div w:id="102502013">
              <w:marLeft w:val="0"/>
              <w:marRight w:val="0"/>
              <w:marTop w:val="0"/>
              <w:marBottom w:val="0"/>
              <w:divBdr>
                <w:top w:val="none" w:sz="0" w:space="0" w:color="auto"/>
                <w:left w:val="none" w:sz="0" w:space="0" w:color="auto"/>
                <w:bottom w:val="none" w:sz="0" w:space="0" w:color="auto"/>
                <w:right w:val="none" w:sz="0" w:space="0" w:color="auto"/>
              </w:divBdr>
            </w:div>
            <w:div w:id="1618945631">
              <w:marLeft w:val="0"/>
              <w:marRight w:val="0"/>
              <w:marTop w:val="0"/>
              <w:marBottom w:val="0"/>
              <w:divBdr>
                <w:top w:val="none" w:sz="0" w:space="0" w:color="auto"/>
                <w:left w:val="none" w:sz="0" w:space="0" w:color="auto"/>
                <w:bottom w:val="none" w:sz="0" w:space="0" w:color="auto"/>
                <w:right w:val="none" w:sz="0" w:space="0" w:color="auto"/>
              </w:divBdr>
            </w:div>
            <w:div w:id="793333485">
              <w:marLeft w:val="0"/>
              <w:marRight w:val="0"/>
              <w:marTop w:val="0"/>
              <w:marBottom w:val="0"/>
              <w:divBdr>
                <w:top w:val="none" w:sz="0" w:space="0" w:color="auto"/>
                <w:left w:val="none" w:sz="0" w:space="0" w:color="auto"/>
                <w:bottom w:val="none" w:sz="0" w:space="0" w:color="auto"/>
                <w:right w:val="none" w:sz="0" w:space="0" w:color="auto"/>
              </w:divBdr>
            </w:div>
            <w:div w:id="1762675136">
              <w:marLeft w:val="0"/>
              <w:marRight w:val="0"/>
              <w:marTop w:val="0"/>
              <w:marBottom w:val="0"/>
              <w:divBdr>
                <w:top w:val="none" w:sz="0" w:space="0" w:color="auto"/>
                <w:left w:val="none" w:sz="0" w:space="0" w:color="auto"/>
                <w:bottom w:val="none" w:sz="0" w:space="0" w:color="auto"/>
                <w:right w:val="none" w:sz="0" w:space="0" w:color="auto"/>
              </w:divBdr>
            </w:div>
            <w:div w:id="1854489602">
              <w:marLeft w:val="0"/>
              <w:marRight w:val="0"/>
              <w:marTop w:val="0"/>
              <w:marBottom w:val="0"/>
              <w:divBdr>
                <w:top w:val="none" w:sz="0" w:space="0" w:color="auto"/>
                <w:left w:val="none" w:sz="0" w:space="0" w:color="auto"/>
                <w:bottom w:val="none" w:sz="0" w:space="0" w:color="auto"/>
                <w:right w:val="none" w:sz="0" w:space="0" w:color="auto"/>
              </w:divBdr>
            </w:div>
            <w:div w:id="526649656">
              <w:marLeft w:val="0"/>
              <w:marRight w:val="0"/>
              <w:marTop w:val="0"/>
              <w:marBottom w:val="0"/>
              <w:divBdr>
                <w:top w:val="none" w:sz="0" w:space="0" w:color="auto"/>
                <w:left w:val="none" w:sz="0" w:space="0" w:color="auto"/>
                <w:bottom w:val="none" w:sz="0" w:space="0" w:color="auto"/>
                <w:right w:val="none" w:sz="0" w:space="0" w:color="auto"/>
              </w:divBdr>
            </w:div>
            <w:div w:id="799810785">
              <w:marLeft w:val="0"/>
              <w:marRight w:val="0"/>
              <w:marTop w:val="0"/>
              <w:marBottom w:val="0"/>
              <w:divBdr>
                <w:top w:val="none" w:sz="0" w:space="0" w:color="auto"/>
                <w:left w:val="none" w:sz="0" w:space="0" w:color="auto"/>
                <w:bottom w:val="none" w:sz="0" w:space="0" w:color="auto"/>
                <w:right w:val="none" w:sz="0" w:space="0" w:color="auto"/>
              </w:divBdr>
            </w:div>
            <w:div w:id="1784303568">
              <w:marLeft w:val="0"/>
              <w:marRight w:val="0"/>
              <w:marTop w:val="0"/>
              <w:marBottom w:val="0"/>
              <w:divBdr>
                <w:top w:val="none" w:sz="0" w:space="0" w:color="auto"/>
                <w:left w:val="none" w:sz="0" w:space="0" w:color="auto"/>
                <w:bottom w:val="none" w:sz="0" w:space="0" w:color="auto"/>
                <w:right w:val="none" w:sz="0" w:space="0" w:color="auto"/>
              </w:divBdr>
            </w:div>
            <w:div w:id="2086995855">
              <w:marLeft w:val="0"/>
              <w:marRight w:val="0"/>
              <w:marTop w:val="0"/>
              <w:marBottom w:val="0"/>
              <w:divBdr>
                <w:top w:val="none" w:sz="0" w:space="0" w:color="auto"/>
                <w:left w:val="none" w:sz="0" w:space="0" w:color="auto"/>
                <w:bottom w:val="none" w:sz="0" w:space="0" w:color="auto"/>
                <w:right w:val="none" w:sz="0" w:space="0" w:color="auto"/>
              </w:divBdr>
            </w:div>
            <w:div w:id="125126783">
              <w:marLeft w:val="0"/>
              <w:marRight w:val="0"/>
              <w:marTop w:val="0"/>
              <w:marBottom w:val="0"/>
              <w:divBdr>
                <w:top w:val="none" w:sz="0" w:space="0" w:color="auto"/>
                <w:left w:val="none" w:sz="0" w:space="0" w:color="auto"/>
                <w:bottom w:val="none" w:sz="0" w:space="0" w:color="auto"/>
                <w:right w:val="none" w:sz="0" w:space="0" w:color="auto"/>
              </w:divBdr>
            </w:div>
            <w:div w:id="1336496010">
              <w:marLeft w:val="0"/>
              <w:marRight w:val="0"/>
              <w:marTop w:val="0"/>
              <w:marBottom w:val="0"/>
              <w:divBdr>
                <w:top w:val="none" w:sz="0" w:space="0" w:color="auto"/>
                <w:left w:val="none" w:sz="0" w:space="0" w:color="auto"/>
                <w:bottom w:val="none" w:sz="0" w:space="0" w:color="auto"/>
                <w:right w:val="none" w:sz="0" w:space="0" w:color="auto"/>
              </w:divBdr>
            </w:div>
            <w:div w:id="273444560">
              <w:marLeft w:val="0"/>
              <w:marRight w:val="0"/>
              <w:marTop w:val="0"/>
              <w:marBottom w:val="0"/>
              <w:divBdr>
                <w:top w:val="none" w:sz="0" w:space="0" w:color="auto"/>
                <w:left w:val="none" w:sz="0" w:space="0" w:color="auto"/>
                <w:bottom w:val="none" w:sz="0" w:space="0" w:color="auto"/>
                <w:right w:val="none" w:sz="0" w:space="0" w:color="auto"/>
              </w:divBdr>
            </w:div>
            <w:div w:id="1027482463">
              <w:marLeft w:val="0"/>
              <w:marRight w:val="0"/>
              <w:marTop w:val="0"/>
              <w:marBottom w:val="0"/>
              <w:divBdr>
                <w:top w:val="none" w:sz="0" w:space="0" w:color="auto"/>
                <w:left w:val="none" w:sz="0" w:space="0" w:color="auto"/>
                <w:bottom w:val="none" w:sz="0" w:space="0" w:color="auto"/>
                <w:right w:val="none" w:sz="0" w:space="0" w:color="auto"/>
              </w:divBdr>
            </w:div>
            <w:div w:id="2097167314">
              <w:marLeft w:val="0"/>
              <w:marRight w:val="0"/>
              <w:marTop w:val="0"/>
              <w:marBottom w:val="0"/>
              <w:divBdr>
                <w:top w:val="none" w:sz="0" w:space="0" w:color="auto"/>
                <w:left w:val="none" w:sz="0" w:space="0" w:color="auto"/>
                <w:bottom w:val="none" w:sz="0" w:space="0" w:color="auto"/>
                <w:right w:val="none" w:sz="0" w:space="0" w:color="auto"/>
              </w:divBdr>
            </w:div>
            <w:div w:id="73820857">
              <w:marLeft w:val="0"/>
              <w:marRight w:val="0"/>
              <w:marTop w:val="0"/>
              <w:marBottom w:val="0"/>
              <w:divBdr>
                <w:top w:val="none" w:sz="0" w:space="0" w:color="auto"/>
                <w:left w:val="none" w:sz="0" w:space="0" w:color="auto"/>
                <w:bottom w:val="none" w:sz="0" w:space="0" w:color="auto"/>
                <w:right w:val="none" w:sz="0" w:space="0" w:color="auto"/>
              </w:divBdr>
            </w:div>
            <w:div w:id="1881938877">
              <w:marLeft w:val="0"/>
              <w:marRight w:val="0"/>
              <w:marTop w:val="0"/>
              <w:marBottom w:val="0"/>
              <w:divBdr>
                <w:top w:val="none" w:sz="0" w:space="0" w:color="auto"/>
                <w:left w:val="none" w:sz="0" w:space="0" w:color="auto"/>
                <w:bottom w:val="none" w:sz="0" w:space="0" w:color="auto"/>
                <w:right w:val="none" w:sz="0" w:space="0" w:color="auto"/>
              </w:divBdr>
            </w:div>
            <w:div w:id="1056392433">
              <w:marLeft w:val="0"/>
              <w:marRight w:val="0"/>
              <w:marTop w:val="0"/>
              <w:marBottom w:val="0"/>
              <w:divBdr>
                <w:top w:val="none" w:sz="0" w:space="0" w:color="auto"/>
                <w:left w:val="none" w:sz="0" w:space="0" w:color="auto"/>
                <w:bottom w:val="none" w:sz="0" w:space="0" w:color="auto"/>
                <w:right w:val="none" w:sz="0" w:space="0" w:color="auto"/>
              </w:divBdr>
            </w:div>
            <w:div w:id="1993561937">
              <w:marLeft w:val="0"/>
              <w:marRight w:val="0"/>
              <w:marTop w:val="0"/>
              <w:marBottom w:val="0"/>
              <w:divBdr>
                <w:top w:val="none" w:sz="0" w:space="0" w:color="auto"/>
                <w:left w:val="none" w:sz="0" w:space="0" w:color="auto"/>
                <w:bottom w:val="none" w:sz="0" w:space="0" w:color="auto"/>
                <w:right w:val="none" w:sz="0" w:space="0" w:color="auto"/>
              </w:divBdr>
            </w:div>
            <w:div w:id="1868637215">
              <w:marLeft w:val="0"/>
              <w:marRight w:val="0"/>
              <w:marTop w:val="0"/>
              <w:marBottom w:val="0"/>
              <w:divBdr>
                <w:top w:val="none" w:sz="0" w:space="0" w:color="auto"/>
                <w:left w:val="none" w:sz="0" w:space="0" w:color="auto"/>
                <w:bottom w:val="none" w:sz="0" w:space="0" w:color="auto"/>
                <w:right w:val="none" w:sz="0" w:space="0" w:color="auto"/>
              </w:divBdr>
            </w:div>
            <w:div w:id="1054164045">
              <w:marLeft w:val="0"/>
              <w:marRight w:val="0"/>
              <w:marTop w:val="0"/>
              <w:marBottom w:val="0"/>
              <w:divBdr>
                <w:top w:val="none" w:sz="0" w:space="0" w:color="auto"/>
                <w:left w:val="none" w:sz="0" w:space="0" w:color="auto"/>
                <w:bottom w:val="none" w:sz="0" w:space="0" w:color="auto"/>
                <w:right w:val="none" w:sz="0" w:space="0" w:color="auto"/>
              </w:divBdr>
            </w:div>
            <w:div w:id="1717050185">
              <w:marLeft w:val="0"/>
              <w:marRight w:val="0"/>
              <w:marTop w:val="0"/>
              <w:marBottom w:val="0"/>
              <w:divBdr>
                <w:top w:val="none" w:sz="0" w:space="0" w:color="auto"/>
                <w:left w:val="none" w:sz="0" w:space="0" w:color="auto"/>
                <w:bottom w:val="none" w:sz="0" w:space="0" w:color="auto"/>
                <w:right w:val="none" w:sz="0" w:space="0" w:color="auto"/>
              </w:divBdr>
            </w:div>
            <w:div w:id="1350595258">
              <w:marLeft w:val="0"/>
              <w:marRight w:val="0"/>
              <w:marTop w:val="0"/>
              <w:marBottom w:val="0"/>
              <w:divBdr>
                <w:top w:val="none" w:sz="0" w:space="0" w:color="auto"/>
                <w:left w:val="none" w:sz="0" w:space="0" w:color="auto"/>
                <w:bottom w:val="none" w:sz="0" w:space="0" w:color="auto"/>
                <w:right w:val="none" w:sz="0" w:space="0" w:color="auto"/>
              </w:divBdr>
            </w:div>
            <w:div w:id="2071689414">
              <w:marLeft w:val="0"/>
              <w:marRight w:val="0"/>
              <w:marTop w:val="0"/>
              <w:marBottom w:val="0"/>
              <w:divBdr>
                <w:top w:val="none" w:sz="0" w:space="0" w:color="auto"/>
                <w:left w:val="none" w:sz="0" w:space="0" w:color="auto"/>
                <w:bottom w:val="none" w:sz="0" w:space="0" w:color="auto"/>
                <w:right w:val="none" w:sz="0" w:space="0" w:color="auto"/>
              </w:divBdr>
            </w:div>
            <w:div w:id="1887794944">
              <w:marLeft w:val="0"/>
              <w:marRight w:val="0"/>
              <w:marTop w:val="0"/>
              <w:marBottom w:val="0"/>
              <w:divBdr>
                <w:top w:val="none" w:sz="0" w:space="0" w:color="auto"/>
                <w:left w:val="none" w:sz="0" w:space="0" w:color="auto"/>
                <w:bottom w:val="none" w:sz="0" w:space="0" w:color="auto"/>
                <w:right w:val="none" w:sz="0" w:space="0" w:color="auto"/>
              </w:divBdr>
            </w:div>
            <w:div w:id="1682582293">
              <w:marLeft w:val="0"/>
              <w:marRight w:val="0"/>
              <w:marTop w:val="0"/>
              <w:marBottom w:val="0"/>
              <w:divBdr>
                <w:top w:val="none" w:sz="0" w:space="0" w:color="auto"/>
                <w:left w:val="none" w:sz="0" w:space="0" w:color="auto"/>
                <w:bottom w:val="none" w:sz="0" w:space="0" w:color="auto"/>
                <w:right w:val="none" w:sz="0" w:space="0" w:color="auto"/>
              </w:divBdr>
            </w:div>
            <w:div w:id="1565872382">
              <w:marLeft w:val="0"/>
              <w:marRight w:val="0"/>
              <w:marTop w:val="0"/>
              <w:marBottom w:val="0"/>
              <w:divBdr>
                <w:top w:val="none" w:sz="0" w:space="0" w:color="auto"/>
                <w:left w:val="none" w:sz="0" w:space="0" w:color="auto"/>
                <w:bottom w:val="none" w:sz="0" w:space="0" w:color="auto"/>
                <w:right w:val="none" w:sz="0" w:space="0" w:color="auto"/>
              </w:divBdr>
            </w:div>
            <w:div w:id="1090931877">
              <w:marLeft w:val="0"/>
              <w:marRight w:val="0"/>
              <w:marTop w:val="0"/>
              <w:marBottom w:val="0"/>
              <w:divBdr>
                <w:top w:val="none" w:sz="0" w:space="0" w:color="auto"/>
                <w:left w:val="none" w:sz="0" w:space="0" w:color="auto"/>
                <w:bottom w:val="none" w:sz="0" w:space="0" w:color="auto"/>
                <w:right w:val="none" w:sz="0" w:space="0" w:color="auto"/>
              </w:divBdr>
            </w:div>
            <w:div w:id="20059932">
              <w:marLeft w:val="0"/>
              <w:marRight w:val="0"/>
              <w:marTop w:val="0"/>
              <w:marBottom w:val="0"/>
              <w:divBdr>
                <w:top w:val="none" w:sz="0" w:space="0" w:color="auto"/>
                <w:left w:val="none" w:sz="0" w:space="0" w:color="auto"/>
                <w:bottom w:val="none" w:sz="0" w:space="0" w:color="auto"/>
                <w:right w:val="none" w:sz="0" w:space="0" w:color="auto"/>
              </w:divBdr>
            </w:div>
            <w:div w:id="404110114">
              <w:marLeft w:val="0"/>
              <w:marRight w:val="0"/>
              <w:marTop w:val="0"/>
              <w:marBottom w:val="0"/>
              <w:divBdr>
                <w:top w:val="none" w:sz="0" w:space="0" w:color="auto"/>
                <w:left w:val="none" w:sz="0" w:space="0" w:color="auto"/>
                <w:bottom w:val="none" w:sz="0" w:space="0" w:color="auto"/>
                <w:right w:val="none" w:sz="0" w:space="0" w:color="auto"/>
              </w:divBdr>
            </w:div>
            <w:div w:id="645164085">
              <w:marLeft w:val="0"/>
              <w:marRight w:val="0"/>
              <w:marTop w:val="0"/>
              <w:marBottom w:val="0"/>
              <w:divBdr>
                <w:top w:val="none" w:sz="0" w:space="0" w:color="auto"/>
                <w:left w:val="none" w:sz="0" w:space="0" w:color="auto"/>
                <w:bottom w:val="none" w:sz="0" w:space="0" w:color="auto"/>
                <w:right w:val="none" w:sz="0" w:space="0" w:color="auto"/>
              </w:divBdr>
            </w:div>
            <w:div w:id="1668436926">
              <w:marLeft w:val="0"/>
              <w:marRight w:val="0"/>
              <w:marTop w:val="0"/>
              <w:marBottom w:val="0"/>
              <w:divBdr>
                <w:top w:val="none" w:sz="0" w:space="0" w:color="auto"/>
                <w:left w:val="none" w:sz="0" w:space="0" w:color="auto"/>
                <w:bottom w:val="none" w:sz="0" w:space="0" w:color="auto"/>
                <w:right w:val="none" w:sz="0" w:space="0" w:color="auto"/>
              </w:divBdr>
            </w:div>
            <w:div w:id="1252085177">
              <w:marLeft w:val="0"/>
              <w:marRight w:val="0"/>
              <w:marTop w:val="0"/>
              <w:marBottom w:val="0"/>
              <w:divBdr>
                <w:top w:val="none" w:sz="0" w:space="0" w:color="auto"/>
                <w:left w:val="none" w:sz="0" w:space="0" w:color="auto"/>
                <w:bottom w:val="none" w:sz="0" w:space="0" w:color="auto"/>
                <w:right w:val="none" w:sz="0" w:space="0" w:color="auto"/>
              </w:divBdr>
            </w:div>
            <w:div w:id="1075206408">
              <w:marLeft w:val="0"/>
              <w:marRight w:val="0"/>
              <w:marTop w:val="0"/>
              <w:marBottom w:val="0"/>
              <w:divBdr>
                <w:top w:val="none" w:sz="0" w:space="0" w:color="auto"/>
                <w:left w:val="none" w:sz="0" w:space="0" w:color="auto"/>
                <w:bottom w:val="none" w:sz="0" w:space="0" w:color="auto"/>
                <w:right w:val="none" w:sz="0" w:space="0" w:color="auto"/>
              </w:divBdr>
            </w:div>
            <w:div w:id="776364866">
              <w:marLeft w:val="0"/>
              <w:marRight w:val="0"/>
              <w:marTop w:val="0"/>
              <w:marBottom w:val="0"/>
              <w:divBdr>
                <w:top w:val="none" w:sz="0" w:space="0" w:color="auto"/>
                <w:left w:val="none" w:sz="0" w:space="0" w:color="auto"/>
                <w:bottom w:val="none" w:sz="0" w:space="0" w:color="auto"/>
                <w:right w:val="none" w:sz="0" w:space="0" w:color="auto"/>
              </w:divBdr>
            </w:div>
            <w:div w:id="2041009476">
              <w:marLeft w:val="0"/>
              <w:marRight w:val="0"/>
              <w:marTop w:val="0"/>
              <w:marBottom w:val="0"/>
              <w:divBdr>
                <w:top w:val="none" w:sz="0" w:space="0" w:color="auto"/>
                <w:left w:val="none" w:sz="0" w:space="0" w:color="auto"/>
                <w:bottom w:val="none" w:sz="0" w:space="0" w:color="auto"/>
                <w:right w:val="none" w:sz="0" w:space="0" w:color="auto"/>
              </w:divBdr>
            </w:div>
            <w:div w:id="1040546737">
              <w:marLeft w:val="0"/>
              <w:marRight w:val="0"/>
              <w:marTop w:val="0"/>
              <w:marBottom w:val="0"/>
              <w:divBdr>
                <w:top w:val="none" w:sz="0" w:space="0" w:color="auto"/>
                <w:left w:val="none" w:sz="0" w:space="0" w:color="auto"/>
                <w:bottom w:val="none" w:sz="0" w:space="0" w:color="auto"/>
                <w:right w:val="none" w:sz="0" w:space="0" w:color="auto"/>
              </w:divBdr>
            </w:div>
            <w:div w:id="1674139047">
              <w:marLeft w:val="0"/>
              <w:marRight w:val="0"/>
              <w:marTop w:val="0"/>
              <w:marBottom w:val="0"/>
              <w:divBdr>
                <w:top w:val="none" w:sz="0" w:space="0" w:color="auto"/>
                <w:left w:val="none" w:sz="0" w:space="0" w:color="auto"/>
                <w:bottom w:val="none" w:sz="0" w:space="0" w:color="auto"/>
                <w:right w:val="none" w:sz="0" w:space="0" w:color="auto"/>
              </w:divBdr>
            </w:div>
            <w:div w:id="2122676679">
              <w:marLeft w:val="0"/>
              <w:marRight w:val="0"/>
              <w:marTop w:val="0"/>
              <w:marBottom w:val="0"/>
              <w:divBdr>
                <w:top w:val="none" w:sz="0" w:space="0" w:color="auto"/>
                <w:left w:val="none" w:sz="0" w:space="0" w:color="auto"/>
                <w:bottom w:val="none" w:sz="0" w:space="0" w:color="auto"/>
                <w:right w:val="none" w:sz="0" w:space="0" w:color="auto"/>
              </w:divBdr>
            </w:div>
            <w:div w:id="1665818662">
              <w:marLeft w:val="0"/>
              <w:marRight w:val="0"/>
              <w:marTop w:val="0"/>
              <w:marBottom w:val="0"/>
              <w:divBdr>
                <w:top w:val="none" w:sz="0" w:space="0" w:color="auto"/>
                <w:left w:val="none" w:sz="0" w:space="0" w:color="auto"/>
                <w:bottom w:val="none" w:sz="0" w:space="0" w:color="auto"/>
                <w:right w:val="none" w:sz="0" w:space="0" w:color="auto"/>
              </w:divBdr>
            </w:div>
            <w:div w:id="712731007">
              <w:marLeft w:val="0"/>
              <w:marRight w:val="0"/>
              <w:marTop w:val="0"/>
              <w:marBottom w:val="0"/>
              <w:divBdr>
                <w:top w:val="none" w:sz="0" w:space="0" w:color="auto"/>
                <w:left w:val="none" w:sz="0" w:space="0" w:color="auto"/>
                <w:bottom w:val="none" w:sz="0" w:space="0" w:color="auto"/>
                <w:right w:val="none" w:sz="0" w:space="0" w:color="auto"/>
              </w:divBdr>
            </w:div>
            <w:div w:id="1406687563">
              <w:marLeft w:val="0"/>
              <w:marRight w:val="0"/>
              <w:marTop w:val="0"/>
              <w:marBottom w:val="0"/>
              <w:divBdr>
                <w:top w:val="none" w:sz="0" w:space="0" w:color="auto"/>
                <w:left w:val="none" w:sz="0" w:space="0" w:color="auto"/>
                <w:bottom w:val="none" w:sz="0" w:space="0" w:color="auto"/>
                <w:right w:val="none" w:sz="0" w:space="0" w:color="auto"/>
              </w:divBdr>
            </w:div>
            <w:div w:id="800876852">
              <w:marLeft w:val="0"/>
              <w:marRight w:val="0"/>
              <w:marTop w:val="0"/>
              <w:marBottom w:val="0"/>
              <w:divBdr>
                <w:top w:val="none" w:sz="0" w:space="0" w:color="auto"/>
                <w:left w:val="none" w:sz="0" w:space="0" w:color="auto"/>
                <w:bottom w:val="none" w:sz="0" w:space="0" w:color="auto"/>
                <w:right w:val="none" w:sz="0" w:space="0" w:color="auto"/>
              </w:divBdr>
            </w:div>
            <w:div w:id="214706325">
              <w:marLeft w:val="0"/>
              <w:marRight w:val="0"/>
              <w:marTop w:val="0"/>
              <w:marBottom w:val="0"/>
              <w:divBdr>
                <w:top w:val="none" w:sz="0" w:space="0" w:color="auto"/>
                <w:left w:val="none" w:sz="0" w:space="0" w:color="auto"/>
                <w:bottom w:val="none" w:sz="0" w:space="0" w:color="auto"/>
                <w:right w:val="none" w:sz="0" w:space="0" w:color="auto"/>
              </w:divBdr>
            </w:div>
            <w:div w:id="2145151091">
              <w:marLeft w:val="0"/>
              <w:marRight w:val="0"/>
              <w:marTop w:val="0"/>
              <w:marBottom w:val="0"/>
              <w:divBdr>
                <w:top w:val="none" w:sz="0" w:space="0" w:color="auto"/>
                <w:left w:val="none" w:sz="0" w:space="0" w:color="auto"/>
                <w:bottom w:val="none" w:sz="0" w:space="0" w:color="auto"/>
                <w:right w:val="none" w:sz="0" w:space="0" w:color="auto"/>
              </w:divBdr>
            </w:div>
            <w:div w:id="1035422189">
              <w:marLeft w:val="0"/>
              <w:marRight w:val="0"/>
              <w:marTop w:val="0"/>
              <w:marBottom w:val="0"/>
              <w:divBdr>
                <w:top w:val="none" w:sz="0" w:space="0" w:color="auto"/>
                <w:left w:val="none" w:sz="0" w:space="0" w:color="auto"/>
                <w:bottom w:val="none" w:sz="0" w:space="0" w:color="auto"/>
                <w:right w:val="none" w:sz="0" w:space="0" w:color="auto"/>
              </w:divBdr>
            </w:div>
            <w:div w:id="783622997">
              <w:marLeft w:val="0"/>
              <w:marRight w:val="0"/>
              <w:marTop w:val="0"/>
              <w:marBottom w:val="0"/>
              <w:divBdr>
                <w:top w:val="none" w:sz="0" w:space="0" w:color="auto"/>
                <w:left w:val="none" w:sz="0" w:space="0" w:color="auto"/>
                <w:bottom w:val="none" w:sz="0" w:space="0" w:color="auto"/>
                <w:right w:val="none" w:sz="0" w:space="0" w:color="auto"/>
              </w:divBdr>
            </w:div>
            <w:div w:id="233899532">
              <w:marLeft w:val="0"/>
              <w:marRight w:val="0"/>
              <w:marTop w:val="0"/>
              <w:marBottom w:val="0"/>
              <w:divBdr>
                <w:top w:val="none" w:sz="0" w:space="0" w:color="auto"/>
                <w:left w:val="none" w:sz="0" w:space="0" w:color="auto"/>
                <w:bottom w:val="none" w:sz="0" w:space="0" w:color="auto"/>
                <w:right w:val="none" w:sz="0" w:space="0" w:color="auto"/>
              </w:divBdr>
            </w:div>
            <w:div w:id="1940216624">
              <w:marLeft w:val="0"/>
              <w:marRight w:val="0"/>
              <w:marTop w:val="0"/>
              <w:marBottom w:val="0"/>
              <w:divBdr>
                <w:top w:val="none" w:sz="0" w:space="0" w:color="auto"/>
                <w:left w:val="none" w:sz="0" w:space="0" w:color="auto"/>
                <w:bottom w:val="none" w:sz="0" w:space="0" w:color="auto"/>
                <w:right w:val="none" w:sz="0" w:space="0" w:color="auto"/>
              </w:divBdr>
            </w:div>
            <w:div w:id="1388915092">
              <w:marLeft w:val="0"/>
              <w:marRight w:val="0"/>
              <w:marTop w:val="0"/>
              <w:marBottom w:val="0"/>
              <w:divBdr>
                <w:top w:val="none" w:sz="0" w:space="0" w:color="auto"/>
                <w:left w:val="none" w:sz="0" w:space="0" w:color="auto"/>
                <w:bottom w:val="none" w:sz="0" w:space="0" w:color="auto"/>
                <w:right w:val="none" w:sz="0" w:space="0" w:color="auto"/>
              </w:divBdr>
            </w:div>
            <w:div w:id="410195508">
              <w:marLeft w:val="0"/>
              <w:marRight w:val="0"/>
              <w:marTop w:val="0"/>
              <w:marBottom w:val="0"/>
              <w:divBdr>
                <w:top w:val="none" w:sz="0" w:space="0" w:color="auto"/>
                <w:left w:val="none" w:sz="0" w:space="0" w:color="auto"/>
                <w:bottom w:val="none" w:sz="0" w:space="0" w:color="auto"/>
                <w:right w:val="none" w:sz="0" w:space="0" w:color="auto"/>
              </w:divBdr>
            </w:div>
            <w:div w:id="1178302781">
              <w:marLeft w:val="0"/>
              <w:marRight w:val="0"/>
              <w:marTop w:val="0"/>
              <w:marBottom w:val="0"/>
              <w:divBdr>
                <w:top w:val="none" w:sz="0" w:space="0" w:color="auto"/>
                <w:left w:val="none" w:sz="0" w:space="0" w:color="auto"/>
                <w:bottom w:val="none" w:sz="0" w:space="0" w:color="auto"/>
                <w:right w:val="none" w:sz="0" w:space="0" w:color="auto"/>
              </w:divBdr>
            </w:div>
            <w:div w:id="1467627682">
              <w:marLeft w:val="0"/>
              <w:marRight w:val="0"/>
              <w:marTop w:val="0"/>
              <w:marBottom w:val="0"/>
              <w:divBdr>
                <w:top w:val="none" w:sz="0" w:space="0" w:color="auto"/>
                <w:left w:val="none" w:sz="0" w:space="0" w:color="auto"/>
                <w:bottom w:val="none" w:sz="0" w:space="0" w:color="auto"/>
                <w:right w:val="none" w:sz="0" w:space="0" w:color="auto"/>
              </w:divBdr>
            </w:div>
            <w:div w:id="943195682">
              <w:marLeft w:val="0"/>
              <w:marRight w:val="0"/>
              <w:marTop w:val="0"/>
              <w:marBottom w:val="0"/>
              <w:divBdr>
                <w:top w:val="none" w:sz="0" w:space="0" w:color="auto"/>
                <w:left w:val="none" w:sz="0" w:space="0" w:color="auto"/>
                <w:bottom w:val="none" w:sz="0" w:space="0" w:color="auto"/>
                <w:right w:val="none" w:sz="0" w:space="0" w:color="auto"/>
              </w:divBdr>
            </w:div>
            <w:div w:id="1498376940">
              <w:marLeft w:val="0"/>
              <w:marRight w:val="0"/>
              <w:marTop w:val="0"/>
              <w:marBottom w:val="0"/>
              <w:divBdr>
                <w:top w:val="none" w:sz="0" w:space="0" w:color="auto"/>
                <w:left w:val="none" w:sz="0" w:space="0" w:color="auto"/>
                <w:bottom w:val="none" w:sz="0" w:space="0" w:color="auto"/>
                <w:right w:val="none" w:sz="0" w:space="0" w:color="auto"/>
              </w:divBdr>
            </w:div>
            <w:div w:id="152377594">
              <w:marLeft w:val="0"/>
              <w:marRight w:val="0"/>
              <w:marTop w:val="0"/>
              <w:marBottom w:val="0"/>
              <w:divBdr>
                <w:top w:val="none" w:sz="0" w:space="0" w:color="auto"/>
                <w:left w:val="none" w:sz="0" w:space="0" w:color="auto"/>
                <w:bottom w:val="none" w:sz="0" w:space="0" w:color="auto"/>
                <w:right w:val="none" w:sz="0" w:space="0" w:color="auto"/>
              </w:divBdr>
            </w:div>
            <w:div w:id="902643374">
              <w:marLeft w:val="0"/>
              <w:marRight w:val="0"/>
              <w:marTop w:val="0"/>
              <w:marBottom w:val="0"/>
              <w:divBdr>
                <w:top w:val="none" w:sz="0" w:space="0" w:color="auto"/>
                <w:left w:val="none" w:sz="0" w:space="0" w:color="auto"/>
                <w:bottom w:val="none" w:sz="0" w:space="0" w:color="auto"/>
                <w:right w:val="none" w:sz="0" w:space="0" w:color="auto"/>
              </w:divBdr>
            </w:div>
            <w:div w:id="558394565">
              <w:marLeft w:val="0"/>
              <w:marRight w:val="0"/>
              <w:marTop w:val="0"/>
              <w:marBottom w:val="0"/>
              <w:divBdr>
                <w:top w:val="none" w:sz="0" w:space="0" w:color="auto"/>
                <w:left w:val="none" w:sz="0" w:space="0" w:color="auto"/>
                <w:bottom w:val="none" w:sz="0" w:space="0" w:color="auto"/>
                <w:right w:val="none" w:sz="0" w:space="0" w:color="auto"/>
              </w:divBdr>
            </w:div>
            <w:div w:id="1633553712">
              <w:marLeft w:val="0"/>
              <w:marRight w:val="0"/>
              <w:marTop w:val="0"/>
              <w:marBottom w:val="0"/>
              <w:divBdr>
                <w:top w:val="none" w:sz="0" w:space="0" w:color="auto"/>
                <w:left w:val="none" w:sz="0" w:space="0" w:color="auto"/>
                <w:bottom w:val="none" w:sz="0" w:space="0" w:color="auto"/>
                <w:right w:val="none" w:sz="0" w:space="0" w:color="auto"/>
              </w:divBdr>
            </w:div>
            <w:div w:id="1939631303">
              <w:marLeft w:val="0"/>
              <w:marRight w:val="0"/>
              <w:marTop w:val="0"/>
              <w:marBottom w:val="0"/>
              <w:divBdr>
                <w:top w:val="none" w:sz="0" w:space="0" w:color="auto"/>
                <w:left w:val="none" w:sz="0" w:space="0" w:color="auto"/>
                <w:bottom w:val="none" w:sz="0" w:space="0" w:color="auto"/>
                <w:right w:val="none" w:sz="0" w:space="0" w:color="auto"/>
              </w:divBdr>
            </w:div>
            <w:div w:id="839273990">
              <w:marLeft w:val="0"/>
              <w:marRight w:val="0"/>
              <w:marTop w:val="0"/>
              <w:marBottom w:val="0"/>
              <w:divBdr>
                <w:top w:val="none" w:sz="0" w:space="0" w:color="auto"/>
                <w:left w:val="none" w:sz="0" w:space="0" w:color="auto"/>
                <w:bottom w:val="none" w:sz="0" w:space="0" w:color="auto"/>
                <w:right w:val="none" w:sz="0" w:space="0" w:color="auto"/>
              </w:divBdr>
            </w:div>
            <w:div w:id="1551041426">
              <w:marLeft w:val="0"/>
              <w:marRight w:val="0"/>
              <w:marTop w:val="0"/>
              <w:marBottom w:val="0"/>
              <w:divBdr>
                <w:top w:val="none" w:sz="0" w:space="0" w:color="auto"/>
                <w:left w:val="none" w:sz="0" w:space="0" w:color="auto"/>
                <w:bottom w:val="none" w:sz="0" w:space="0" w:color="auto"/>
                <w:right w:val="none" w:sz="0" w:space="0" w:color="auto"/>
              </w:divBdr>
            </w:div>
            <w:div w:id="1917737344">
              <w:marLeft w:val="0"/>
              <w:marRight w:val="0"/>
              <w:marTop w:val="0"/>
              <w:marBottom w:val="0"/>
              <w:divBdr>
                <w:top w:val="none" w:sz="0" w:space="0" w:color="auto"/>
                <w:left w:val="none" w:sz="0" w:space="0" w:color="auto"/>
                <w:bottom w:val="none" w:sz="0" w:space="0" w:color="auto"/>
                <w:right w:val="none" w:sz="0" w:space="0" w:color="auto"/>
              </w:divBdr>
            </w:div>
            <w:div w:id="764686244">
              <w:marLeft w:val="0"/>
              <w:marRight w:val="0"/>
              <w:marTop w:val="0"/>
              <w:marBottom w:val="0"/>
              <w:divBdr>
                <w:top w:val="none" w:sz="0" w:space="0" w:color="auto"/>
                <w:left w:val="none" w:sz="0" w:space="0" w:color="auto"/>
                <w:bottom w:val="none" w:sz="0" w:space="0" w:color="auto"/>
                <w:right w:val="none" w:sz="0" w:space="0" w:color="auto"/>
              </w:divBdr>
            </w:div>
            <w:div w:id="996109272">
              <w:marLeft w:val="0"/>
              <w:marRight w:val="0"/>
              <w:marTop w:val="0"/>
              <w:marBottom w:val="0"/>
              <w:divBdr>
                <w:top w:val="none" w:sz="0" w:space="0" w:color="auto"/>
                <w:left w:val="none" w:sz="0" w:space="0" w:color="auto"/>
                <w:bottom w:val="none" w:sz="0" w:space="0" w:color="auto"/>
                <w:right w:val="none" w:sz="0" w:space="0" w:color="auto"/>
              </w:divBdr>
            </w:div>
            <w:div w:id="1794010691">
              <w:marLeft w:val="0"/>
              <w:marRight w:val="0"/>
              <w:marTop w:val="0"/>
              <w:marBottom w:val="0"/>
              <w:divBdr>
                <w:top w:val="none" w:sz="0" w:space="0" w:color="auto"/>
                <w:left w:val="none" w:sz="0" w:space="0" w:color="auto"/>
                <w:bottom w:val="none" w:sz="0" w:space="0" w:color="auto"/>
                <w:right w:val="none" w:sz="0" w:space="0" w:color="auto"/>
              </w:divBdr>
            </w:div>
            <w:div w:id="783766866">
              <w:marLeft w:val="0"/>
              <w:marRight w:val="0"/>
              <w:marTop w:val="0"/>
              <w:marBottom w:val="0"/>
              <w:divBdr>
                <w:top w:val="none" w:sz="0" w:space="0" w:color="auto"/>
                <w:left w:val="none" w:sz="0" w:space="0" w:color="auto"/>
                <w:bottom w:val="none" w:sz="0" w:space="0" w:color="auto"/>
                <w:right w:val="none" w:sz="0" w:space="0" w:color="auto"/>
              </w:divBdr>
            </w:div>
            <w:div w:id="1360862161">
              <w:marLeft w:val="0"/>
              <w:marRight w:val="0"/>
              <w:marTop w:val="0"/>
              <w:marBottom w:val="0"/>
              <w:divBdr>
                <w:top w:val="none" w:sz="0" w:space="0" w:color="auto"/>
                <w:left w:val="none" w:sz="0" w:space="0" w:color="auto"/>
                <w:bottom w:val="none" w:sz="0" w:space="0" w:color="auto"/>
                <w:right w:val="none" w:sz="0" w:space="0" w:color="auto"/>
              </w:divBdr>
            </w:div>
            <w:div w:id="1070924601">
              <w:marLeft w:val="0"/>
              <w:marRight w:val="0"/>
              <w:marTop w:val="0"/>
              <w:marBottom w:val="0"/>
              <w:divBdr>
                <w:top w:val="none" w:sz="0" w:space="0" w:color="auto"/>
                <w:left w:val="none" w:sz="0" w:space="0" w:color="auto"/>
                <w:bottom w:val="none" w:sz="0" w:space="0" w:color="auto"/>
                <w:right w:val="none" w:sz="0" w:space="0" w:color="auto"/>
              </w:divBdr>
            </w:div>
            <w:div w:id="1032192566">
              <w:marLeft w:val="0"/>
              <w:marRight w:val="0"/>
              <w:marTop w:val="0"/>
              <w:marBottom w:val="0"/>
              <w:divBdr>
                <w:top w:val="none" w:sz="0" w:space="0" w:color="auto"/>
                <w:left w:val="none" w:sz="0" w:space="0" w:color="auto"/>
                <w:bottom w:val="none" w:sz="0" w:space="0" w:color="auto"/>
                <w:right w:val="none" w:sz="0" w:space="0" w:color="auto"/>
              </w:divBdr>
            </w:div>
            <w:div w:id="1389693636">
              <w:marLeft w:val="0"/>
              <w:marRight w:val="0"/>
              <w:marTop w:val="0"/>
              <w:marBottom w:val="0"/>
              <w:divBdr>
                <w:top w:val="none" w:sz="0" w:space="0" w:color="auto"/>
                <w:left w:val="none" w:sz="0" w:space="0" w:color="auto"/>
                <w:bottom w:val="none" w:sz="0" w:space="0" w:color="auto"/>
                <w:right w:val="none" w:sz="0" w:space="0" w:color="auto"/>
              </w:divBdr>
            </w:div>
            <w:div w:id="455563710">
              <w:marLeft w:val="0"/>
              <w:marRight w:val="0"/>
              <w:marTop w:val="0"/>
              <w:marBottom w:val="0"/>
              <w:divBdr>
                <w:top w:val="none" w:sz="0" w:space="0" w:color="auto"/>
                <w:left w:val="none" w:sz="0" w:space="0" w:color="auto"/>
                <w:bottom w:val="none" w:sz="0" w:space="0" w:color="auto"/>
                <w:right w:val="none" w:sz="0" w:space="0" w:color="auto"/>
              </w:divBdr>
            </w:div>
            <w:div w:id="1704985232">
              <w:marLeft w:val="0"/>
              <w:marRight w:val="0"/>
              <w:marTop w:val="0"/>
              <w:marBottom w:val="0"/>
              <w:divBdr>
                <w:top w:val="none" w:sz="0" w:space="0" w:color="auto"/>
                <w:left w:val="none" w:sz="0" w:space="0" w:color="auto"/>
                <w:bottom w:val="none" w:sz="0" w:space="0" w:color="auto"/>
                <w:right w:val="none" w:sz="0" w:space="0" w:color="auto"/>
              </w:divBdr>
            </w:div>
            <w:div w:id="1333218843">
              <w:marLeft w:val="0"/>
              <w:marRight w:val="0"/>
              <w:marTop w:val="0"/>
              <w:marBottom w:val="0"/>
              <w:divBdr>
                <w:top w:val="none" w:sz="0" w:space="0" w:color="auto"/>
                <w:left w:val="none" w:sz="0" w:space="0" w:color="auto"/>
                <w:bottom w:val="none" w:sz="0" w:space="0" w:color="auto"/>
                <w:right w:val="none" w:sz="0" w:space="0" w:color="auto"/>
              </w:divBdr>
            </w:div>
            <w:div w:id="50350253">
              <w:marLeft w:val="0"/>
              <w:marRight w:val="0"/>
              <w:marTop w:val="0"/>
              <w:marBottom w:val="0"/>
              <w:divBdr>
                <w:top w:val="none" w:sz="0" w:space="0" w:color="auto"/>
                <w:left w:val="none" w:sz="0" w:space="0" w:color="auto"/>
                <w:bottom w:val="none" w:sz="0" w:space="0" w:color="auto"/>
                <w:right w:val="none" w:sz="0" w:space="0" w:color="auto"/>
              </w:divBdr>
            </w:div>
            <w:div w:id="694386407">
              <w:marLeft w:val="0"/>
              <w:marRight w:val="0"/>
              <w:marTop w:val="0"/>
              <w:marBottom w:val="0"/>
              <w:divBdr>
                <w:top w:val="none" w:sz="0" w:space="0" w:color="auto"/>
                <w:left w:val="none" w:sz="0" w:space="0" w:color="auto"/>
                <w:bottom w:val="none" w:sz="0" w:space="0" w:color="auto"/>
                <w:right w:val="none" w:sz="0" w:space="0" w:color="auto"/>
              </w:divBdr>
            </w:div>
            <w:div w:id="206260290">
              <w:marLeft w:val="0"/>
              <w:marRight w:val="0"/>
              <w:marTop w:val="0"/>
              <w:marBottom w:val="0"/>
              <w:divBdr>
                <w:top w:val="none" w:sz="0" w:space="0" w:color="auto"/>
                <w:left w:val="none" w:sz="0" w:space="0" w:color="auto"/>
                <w:bottom w:val="none" w:sz="0" w:space="0" w:color="auto"/>
                <w:right w:val="none" w:sz="0" w:space="0" w:color="auto"/>
              </w:divBdr>
            </w:div>
            <w:div w:id="957415744">
              <w:marLeft w:val="0"/>
              <w:marRight w:val="0"/>
              <w:marTop w:val="0"/>
              <w:marBottom w:val="0"/>
              <w:divBdr>
                <w:top w:val="none" w:sz="0" w:space="0" w:color="auto"/>
                <w:left w:val="none" w:sz="0" w:space="0" w:color="auto"/>
                <w:bottom w:val="none" w:sz="0" w:space="0" w:color="auto"/>
                <w:right w:val="none" w:sz="0" w:space="0" w:color="auto"/>
              </w:divBdr>
            </w:div>
            <w:div w:id="208956583">
              <w:marLeft w:val="0"/>
              <w:marRight w:val="0"/>
              <w:marTop w:val="0"/>
              <w:marBottom w:val="0"/>
              <w:divBdr>
                <w:top w:val="none" w:sz="0" w:space="0" w:color="auto"/>
                <w:left w:val="none" w:sz="0" w:space="0" w:color="auto"/>
                <w:bottom w:val="none" w:sz="0" w:space="0" w:color="auto"/>
                <w:right w:val="none" w:sz="0" w:space="0" w:color="auto"/>
              </w:divBdr>
            </w:div>
            <w:div w:id="1805811497">
              <w:marLeft w:val="0"/>
              <w:marRight w:val="0"/>
              <w:marTop w:val="0"/>
              <w:marBottom w:val="0"/>
              <w:divBdr>
                <w:top w:val="none" w:sz="0" w:space="0" w:color="auto"/>
                <w:left w:val="none" w:sz="0" w:space="0" w:color="auto"/>
                <w:bottom w:val="none" w:sz="0" w:space="0" w:color="auto"/>
                <w:right w:val="none" w:sz="0" w:space="0" w:color="auto"/>
              </w:divBdr>
            </w:div>
            <w:div w:id="1823540261">
              <w:marLeft w:val="0"/>
              <w:marRight w:val="0"/>
              <w:marTop w:val="0"/>
              <w:marBottom w:val="0"/>
              <w:divBdr>
                <w:top w:val="none" w:sz="0" w:space="0" w:color="auto"/>
                <w:left w:val="none" w:sz="0" w:space="0" w:color="auto"/>
                <w:bottom w:val="none" w:sz="0" w:space="0" w:color="auto"/>
                <w:right w:val="none" w:sz="0" w:space="0" w:color="auto"/>
              </w:divBdr>
            </w:div>
            <w:div w:id="289676287">
              <w:marLeft w:val="0"/>
              <w:marRight w:val="0"/>
              <w:marTop w:val="0"/>
              <w:marBottom w:val="0"/>
              <w:divBdr>
                <w:top w:val="none" w:sz="0" w:space="0" w:color="auto"/>
                <w:left w:val="none" w:sz="0" w:space="0" w:color="auto"/>
                <w:bottom w:val="none" w:sz="0" w:space="0" w:color="auto"/>
                <w:right w:val="none" w:sz="0" w:space="0" w:color="auto"/>
              </w:divBdr>
            </w:div>
            <w:div w:id="598753848">
              <w:marLeft w:val="0"/>
              <w:marRight w:val="0"/>
              <w:marTop w:val="0"/>
              <w:marBottom w:val="0"/>
              <w:divBdr>
                <w:top w:val="none" w:sz="0" w:space="0" w:color="auto"/>
                <w:left w:val="none" w:sz="0" w:space="0" w:color="auto"/>
                <w:bottom w:val="none" w:sz="0" w:space="0" w:color="auto"/>
                <w:right w:val="none" w:sz="0" w:space="0" w:color="auto"/>
              </w:divBdr>
            </w:div>
            <w:div w:id="93980373">
              <w:marLeft w:val="0"/>
              <w:marRight w:val="0"/>
              <w:marTop w:val="0"/>
              <w:marBottom w:val="0"/>
              <w:divBdr>
                <w:top w:val="none" w:sz="0" w:space="0" w:color="auto"/>
                <w:left w:val="none" w:sz="0" w:space="0" w:color="auto"/>
                <w:bottom w:val="none" w:sz="0" w:space="0" w:color="auto"/>
                <w:right w:val="none" w:sz="0" w:space="0" w:color="auto"/>
              </w:divBdr>
            </w:div>
            <w:div w:id="441996981">
              <w:marLeft w:val="0"/>
              <w:marRight w:val="0"/>
              <w:marTop w:val="0"/>
              <w:marBottom w:val="0"/>
              <w:divBdr>
                <w:top w:val="none" w:sz="0" w:space="0" w:color="auto"/>
                <w:left w:val="none" w:sz="0" w:space="0" w:color="auto"/>
                <w:bottom w:val="none" w:sz="0" w:space="0" w:color="auto"/>
                <w:right w:val="none" w:sz="0" w:space="0" w:color="auto"/>
              </w:divBdr>
            </w:div>
            <w:div w:id="2125729115">
              <w:marLeft w:val="0"/>
              <w:marRight w:val="0"/>
              <w:marTop w:val="0"/>
              <w:marBottom w:val="0"/>
              <w:divBdr>
                <w:top w:val="none" w:sz="0" w:space="0" w:color="auto"/>
                <w:left w:val="none" w:sz="0" w:space="0" w:color="auto"/>
                <w:bottom w:val="none" w:sz="0" w:space="0" w:color="auto"/>
                <w:right w:val="none" w:sz="0" w:space="0" w:color="auto"/>
              </w:divBdr>
            </w:div>
            <w:div w:id="1560241554">
              <w:marLeft w:val="0"/>
              <w:marRight w:val="0"/>
              <w:marTop w:val="0"/>
              <w:marBottom w:val="0"/>
              <w:divBdr>
                <w:top w:val="none" w:sz="0" w:space="0" w:color="auto"/>
                <w:left w:val="none" w:sz="0" w:space="0" w:color="auto"/>
                <w:bottom w:val="none" w:sz="0" w:space="0" w:color="auto"/>
                <w:right w:val="none" w:sz="0" w:space="0" w:color="auto"/>
              </w:divBdr>
            </w:div>
            <w:div w:id="819033655">
              <w:marLeft w:val="0"/>
              <w:marRight w:val="0"/>
              <w:marTop w:val="0"/>
              <w:marBottom w:val="0"/>
              <w:divBdr>
                <w:top w:val="none" w:sz="0" w:space="0" w:color="auto"/>
                <w:left w:val="none" w:sz="0" w:space="0" w:color="auto"/>
                <w:bottom w:val="none" w:sz="0" w:space="0" w:color="auto"/>
                <w:right w:val="none" w:sz="0" w:space="0" w:color="auto"/>
              </w:divBdr>
            </w:div>
            <w:div w:id="1327247392">
              <w:marLeft w:val="0"/>
              <w:marRight w:val="0"/>
              <w:marTop w:val="0"/>
              <w:marBottom w:val="0"/>
              <w:divBdr>
                <w:top w:val="none" w:sz="0" w:space="0" w:color="auto"/>
                <w:left w:val="none" w:sz="0" w:space="0" w:color="auto"/>
                <w:bottom w:val="none" w:sz="0" w:space="0" w:color="auto"/>
                <w:right w:val="none" w:sz="0" w:space="0" w:color="auto"/>
              </w:divBdr>
            </w:div>
            <w:div w:id="1404522427">
              <w:marLeft w:val="0"/>
              <w:marRight w:val="0"/>
              <w:marTop w:val="0"/>
              <w:marBottom w:val="0"/>
              <w:divBdr>
                <w:top w:val="none" w:sz="0" w:space="0" w:color="auto"/>
                <w:left w:val="none" w:sz="0" w:space="0" w:color="auto"/>
                <w:bottom w:val="none" w:sz="0" w:space="0" w:color="auto"/>
                <w:right w:val="none" w:sz="0" w:space="0" w:color="auto"/>
              </w:divBdr>
            </w:div>
            <w:div w:id="1440295158">
              <w:marLeft w:val="0"/>
              <w:marRight w:val="0"/>
              <w:marTop w:val="0"/>
              <w:marBottom w:val="0"/>
              <w:divBdr>
                <w:top w:val="none" w:sz="0" w:space="0" w:color="auto"/>
                <w:left w:val="none" w:sz="0" w:space="0" w:color="auto"/>
                <w:bottom w:val="none" w:sz="0" w:space="0" w:color="auto"/>
                <w:right w:val="none" w:sz="0" w:space="0" w:color="auto"/>
              </w:divBdr>
            </w:div>
            <w:div w:id="2080400489">
              <w:marLeft w:val="0"/>
              <w:marRight w:val="0"/>
              <w:marTop w:val="0"/>
              <w:marBottom w:val="0"/>
              <w:divBdr>
                <w:top w:val="none" w:sz="0" w:space="0" w:color="auto"/>
                <w:left w:val="none" w:sz="0" w:space="0" w:color="auto"/>
                <w:bottom w:val="none" w:sz="0" w:space="0" w:color="auto"/>
                <w:right w:val="none" w:sz="0" w:space="0" w:color="auto"/>
              </w:divBdr>
            </w:div>
            <w:div w:id="774863511">
              <w:marLeft w:val="0"/>
              <w:marRight w:val="0"/>
              <w:marTop w:val="0"/>
              <w:marBottom w:val="0"/>
              <w:divBdr>
                <w:top w:val="none" w:sz="0" w:space="0" w:color="auto"/>
                <w:left w:val="none" w:sz="0" w:space="0" w:color="auto"/>
                <w:bottom w:val="none" w:sz="0" w:space="0" w:color="auto"/>
                <w:right w:val="none" w:sz="0" w:space="0" w:color="auto"/>
              </w:divBdr>
            </w:div>
            <w:div w:id="623121369">
              <w:marLeft w:val="0"/>
              <w:marRight w:val="0"/>
              <w:marTop w:val="0"/>
              <w:marBottom w:val="0"/>
              <w:divBdr>
                <w:top w:val="none" w:sz="0" w:space="0" w:color="auto"/>
                <w:left w:val="none" w:sz="0" w:space="0" w:color="auto"/>
                <w:bottom w:val="none" w:sz="0" w:space="0" w:color="auto"/>
                <w:right w:val="none" w:sz="0" w:space="0" w:color="auto"/>
              </w:divBdr>
            </w:div>
            <w:div w:id="1832403814">
              <w:marLeft w:val="0"/>
              <w:marRight w:val="0"/>
              <w:marTop w:val="0"/>
              <w:marBottom w:val="0"/>
              <w:divBdr>
                <w:top w:val="none" w:sz="0" w:space="0" w:color="auto"/>
                <w:left w:val="none" w:sz="0" w:space="0" w:color="auto"/>
                <w:bottom w:val="none" w:sz="0" w:space="0" w:color="auto"/>
                <w:right w:val="none" w:sz="0" w:space="0" w:color="auto"/>
              </w:divBdr>
            </w:div>
            <w:div w:id="1051031210">
              <w:marLeft w:val="0"/>
              <w:marRight w:val="0"/>
              <w:marTop w:val="0"/>
              <w:marBottom w:val="0"/>
              <w:divBdr>
                <w:top w:val="none" w:sz="0" w:space="0" w:color="auto"/>
                <w:left w:val="none" w:sz="0" w:space="0" w:color="auto"/>
                <w:bottom w:val="none" w:sz="0" w:space="0" w:color="auto"/>
                <w:right w:val="none" w:sz="0" w:space="0" w:color="auto"/>
              </w:divBdr>
            </w:div>
            <w:div w:id="336008085">
              <w:marLeft w:val="0"/>
              <w:marRight w:val="0"/>
              <w:marTop w:val="0"/>
              <w:marBottom w:val="0"/>
              <w:divBdr>
                <w:top w:val="none" w:sz="0" w:space="0" w:color="auto"/>
                <w:left w:val="none" w:sz="0" w:space="0" w:color="auto"/>
                <w:bottom w:val="none" w:sz="0" w:space="0" w:color="auto"/>
                <w:right w:val="none" w:sz="0" w:space="0" w:color="auto"/>
              </w:divBdr>
            </w:div>
            <w:div w:id="1413548579">
              <w:marLeft w:val="0"/>
              <w:marRight w:val="0"/>
              <w:marTop w:val="0"/>
              <w:marBottom w:val="0"/>
              <w:divBdr>
                <w:top w:val="none" w:sz="0" w:space="0" w:color="auto"/>
                <w:left w:val="none" w:sz="0" w:space="0" w:color="auto"/>
                <w:bottom w:val="none" w:sz="0" w:space="0" w:color="auto"/>
                <w:right w:val="none" w:sz="0" w:space="0" w:color="auto"/>
              </w:divBdr>
            </w:div>
            <w:div w:id="1823961767">
              <w:marLeft w:val="0"/>
              <w:marRight w:val="0"/>
              <w:marTop w:val="0"/>
              <w:marBottom w:val="0"/>
              <w:divBdr>
                <w:top w:val="none" w:sz="0" w:space="0" w:color="auto"/>
                <w:left w:val="none" w:sz="0" w:space="0" w:color="auto"/>
                <w:bottom w:val="none" w:sz="0" w:space="0" w:color="auto"/>
                <w:right w:val="none" w:sz="0" w:space="0" w:color="auto"/>
              </w:divBdr>
            </w:div>
            <w:div w:id="600573108">
              <w:marLeft w:val="0"/>
              <w:marRight w:val="0"/>
              <w:marTop w:val="0"/>
              <w:marBottom w:val="0"/>
              <w:divBdr>
                <w:top w:val="none" w:sz="0" w:space="0" w:color="auto"/>
                <w:left w:val="none" w:sz="0" w:space="0" w:color="auto"/>
                <w:bottom w:val="none" w:sz="0" w:space="0" w:color="auto"/>
                <w:right w:val="none" w:sz="0" w:space="0" w:color="auto"/>
              </w:divBdr>
            </w:div>
            <w:div w:id="2040616798">
              <w:marLeft w:val="0"/>
              <w:marRight w:val="0"/>
              <w:marTop w:val="0"/>
              <w:marBottom w:val="0"/>
              <w:divBdr>
                <w:top w:val="none" w:sz="0" w:space="0" w:color="auto"/>
                <w:left w:val="none" w:sz="0" w:space="0" w:color="auto"/>
                <w:bottom w:val="none" w:sz="0" w:space="0" w:color="auto"/>
                <w:right w:val="none" w:sz="0" w:space="0" w:color="auto"/>
              </w:divBdr>
            </w:div>
            <w:div w:id="1577741683">
              <w:marLeft w:val="0"/>
              <w:marRight w:val="0"/>
              <w:marTop w:val="0"/>
              <w:marBottom w:val="0"/>
              <w:divBdr>
                <w:top w:val="none" w:sz="0" w:space="0" w:color="auto"/>
                <w:left w:val="none" w:sz="0" w:space="0" w:color="auto"/>
                <w:bottom w:val="none" w:sz="0" w:space="0" w:color="auto"/>
                <w:right w:val="none" w:sz="0" w:space="0" w:color="auto"/>
              </w:divBdr>
            </w:div>
            <w:div w:id="2022968930">
              <w:marLeft w:val="0"/>
              <w:marRight w:val="0"/>
              <w:marTop w:val="0"/>
              <w:marBottom w:val="0"/>
              <w:divBdr>
                <w:top w:val="none" w:sz="0" w:space="0" w:color="auto"/>
                <w:left w:val="none" w:sz="0" w:space="0" w:color="auto"/>
                <w:bottom w:val="none" w:sz="0" w:space="0" w:color="auto"/>
                <w:right w:val="none" w:sz="0" w:space="0" w:color="auto"/>
              </w:divBdr>
            </w:div>
            <w:div w:id="1192651943">
              <w:marLeft w:val="0"/>
              <w:marRight w:val="0"/>
              <w:marTop w:val="0"/>
              <w:marBottom w:val="0"/>
              <w:divBdr>
                <w:top w:val="none" w:sz="0" w:space="0" w:color="auto"/>
                <w:left w:val="none" w:sz="0" w:space="0" w:color="auto"/>
                <w:bottom w:val="none" w:sz="0" w:space="0" w:color="auto"/>
                <w:right w:val="none" w:sz="0" w:space="0" w:color="auto"/>
              </w:divBdr>
            </w:div>
            <w:div w:id="1968272120">
              <w:marLeft w:val="0"/>
              <w:marRight w:val="0"/>
              <w:marTop w:val="0"/>
              <w:marBottom w:val="0"/>
              <w:divBdr>
                <w:top w:val="none" w:sz="0" w:space="0" w:color="auto"/>
                <w:left w:val="none" w:sz="0" w:space="0" w:color="auto"/>
                <w:bottom w:val="none" w:sz="0" w:space="0" w:color="auto"/>
                <w:right w:val="none" w:sz="0" w:space="0" w:color="auto"/>
              </w:divBdr>
            </w:div>
            <w:div w:id="989602032">
              <w:marLeft w:val="0"/>
              <w:marRight w:val="0"/>
              <w:marTop w:val="0"/>
              <w:marBottom w:val="0"/>
              <w:divBdr>
                <w:top w:val="none" w:sz="0" w:space="0" w:color="auto"/>
                <w:left w:val="none" w:sz="0" w:space="0" w:color="auto"/>
                <w:bottom w:val="none" w:sz="0" w:space="0" w:color="auto"/>
                <w:right w:val="none" w:sz="0" w:space="0" w:color="auto"/>
              </w:divBdr>
            </w:div>
            <w:div w:id="647519768">
              <w:marLeft w:val="0"/>
              <w:marRight w:val="0"/>
              <w:marTop w:val="0"/>
              <w:marBottom w:val="0"/>
              <w:divBdr>
                <w:top w:val="none" w:sz="0" w:space="0" w:color="auto"/>
                <w:left w:val="none" w:sz="0" w:space="0" w:color="auto"/>
                <w:bottom w:val="none" w:sz="0" w:space="0" w:color="auto"/>
                <w:right w:val="none" w:sz="0" w:space="0" w:color="auto"/>
              </w:divBdr>
            </w:div>
            <w:div w:id="1903900945">
              <w:marLeft w:val="0"/>
              <w:marRight w:val="0"/>
              <w:marTop w:val="0"/>
              <w:marBottom w:val="0"/>
              <w:divBdr>
                <w:top w:val="none" w:sz="0" w:space="0" w:color="auto"/>
                <w:left w:val="none" w:sz="0" w:space="0" w:color="auto"/>
                <w:bottom w:val="none" w:sz="0" w:space="0" w:color="auto"/>
                <w:right w:val="none" w:sz="0" w:space="0" w:color="auto"/>
              </w:divBdr>
            </w:div>
            <w:div w:id="1484001881">
              <w:marLeft w:val="0"/>
              <w:marRight w:val="0"/>
              <w:marTop w:val="0"/>
              <w:marBottom w:val="0"/>
              <w:divBdr>
                <w:top w:val="none" w:sz="0" w:space="0" w:color="auto"/>
                <w:left w:val="none" w:sz="0" w:space="0" w:color="auto"/>
                <w:bottom w:val="none" w:sz="0" w:space="0" w:color="auto"/>
                <w:right w:val="none" w:sz="0" w:space="0" w:color="auto"/>
              </w:divBdr>
            </w:div>
            <w:div w:id="1981500824">
              <w:marLeft w:val="0"/>
              <w:marRight w:val="0"/>
              <w:marTop w:val="0"/>
              <w:marBottom w:val="0"/>
              <w:divBdr>
                <w:top w:val="none" w:sz="0" w:space="0" w:color="auto"/>
                <w:left w:val="none" w:sz="0" w:space="0" w:color="auto"/>
                <w:bottom w:val="none" w:sz="0" w:space="0" w:color="auto"/>
                <w:right w:val="none" w:sz="0" w:space="0" w:color="auto"/>
              </w:divBdr>
            </w:div>
            <w:div w:id="1634285528">
              <w:marLeft w:val="0"/>
              <w:marRight w:val="0"/>
              <w:marTop w:val="0"/>
              <w:marBottom w:val="0"/>
              <w:divBdr>
                <w:top w:val="none" w:sz="0" w:space="0" w:color="auto"/>
                <w:left w:val="none" w:sz="0" w:space="0" w:color="auto"/>
                <w:bottom w:val="none" w:sz="0" w:space="0" w:color="auto"/>
                <w:right w:val="none" w:sz="0" w:space="0" w:color="auto"/>
              </w:divBdr>
            </w:div>
            <w:div w:id="2112049344">
              <w:marLeft w:val="0"/>
              <w:marRight w:val="0"/>
              <w:marTop w:val="0"/>
              <w:marBottom w:val="0"/>
              <w:divBdr>
                <w:top w:val="none" w:sz="0" w:space="0" w:color="auto"/>
                <w:left w:val="none" w:sz="0" w:space="0" w:color="auto"/>
                <w:bottom w:val="none" w:sz="0" w:space="0" w:color="auto"/>
                <w:right w:val="none" w:sz="0" w:space="0" w:color="auto"/>
              </w:divBdr>
            </w:div>
            <w:div w:id="1684085862">
              <w:marLeft w:val="0"/>
              <w:marRight w:val="0"/>
              <w:marTop w:val="0"/>
              <w:marBottom w:val="0"/>
              <w:divBdr>
                <w:top w:val="none" w:sz="0" w:space="0" w:color="auto"/>
                <w:left w:val="none" w:sz="0" w:space="0" w:color="auto"/>
                <w:bottom w:val="none" w:sz="0" w:space="0" w:color="auto"/>
                <w:right w:val="none" w:sz="0" w:space="0" w:color="auto"/>
              </w:divBdr>
            </w:div>
            <w:div w:id="47150709">
              <w:marLeft w:val="0"/>
              <w:marRight w:val="0"/>
              <w:marTop w:val="0"/>
              <w:marBottom w:val="0"/>
              <w:divBdr>
                <w:top w:val="none" w:sz="0" w:space="0" w:color="auto"/>
                <w:left w:val="none" w:sz="0" w:space="0" w:color="auto"/>
                <w:bottom w:val="none" w:sz="0" w:space="0" w:color="auto"/>
                <w:right w:val="none" w:sz="0" w:space="0" w:color="auto"/>
              </w:divBdr>
            </w:div>
            <w:div w:id="271790783">
              <w:marLeft w:val="0"/>
              <w:marRight w:val="0"/>
              <w:marTop w:val="0"/>
              <w:marBottom w:val="0"/>
              <w:divBdr>
                <w:top w:val="none" w:sz="0" w:space="0" w:color="auto"/>
                <w:left w:val="none" w:sz="0" w:space="0" w:color="auto"/>
                <w:bottom w:val="none" w:sz="0" w:space="0" w:color="auto"/>
                <w:right w:val="none" w:sz="0" w:space="0" w:color="auto"/>
              </w:divBdr>
            </w:div>
            <w:div w:id="1597520503">
              <w:marLeft w:val="0"/>
              <w:marRight w:val="0"/>
              <w:marTop w:val="0"/>
              <w:marBottom w:val="0"/>
              <w:divBdr>
                <w:top w:val="none" w:sz="0" w:space="0" w:color="auto"/>
                <w:left w:val="none" w:sz="0" w:space="0" w:color="auto"/>
                <w:bottom w:val="none" w:sz="0" w:space="0" w:color="auto"/>
                <w:right w:val="none" w:sz="0" w:space="0" w:color="auto"/>
              </w:divBdr>
            </w:div>
            <w:div w:id="292443899">
              <w:marLeft w:val="0"/>
              <w:marRight w:val="0"/>
              <w:marTop w:val="0"/>
              <w:marBottom w:val="0"/>
              <w:divBdr>
                <w:top w:val="none" w:sz="0" w:space="0" w:color="auto"/>
                <w:left w:val="none" w:sz="0" w:space="0" w:color="auto"/>
                <w:bottom w:val="none" w:sz="0" w:space="0" w:color="auto"/>
                <w:right w:val="none" w:sz="0" w:space="0" w:color="auto"/>
              </w:divBdr>
            </w:div>
            <w:div w:id="141583145">
              <w:marLeft w:val="0"/>
              <w:marRight w:val="0"/>
              <w:marTop w:val="0"/>
              <w:marBottom w:val="0"/>
              <w:divBdr>
                <w:top w:val="none" w:sz="0" w:space="0" w:color="auto"/>
                <w:left w:val="none" w:sz="0" w:space="0" w:color="auto"/>
                <w:bottom w:val="none" w:sz="0" w:space="0" w:color="auto"/>
                <w:right w:val="none" w:sz="0" w:space="0" w:color="auto"/>
              </w:divBdr>
            </w:div>
            <w:div w:id="1112242681">
              <w:marLeft w:val="0"/>
              <w:marRight w:val="0"/>
              <w:marTop w:val="0"/>
              <w:marBottom w:val="0"/>
              <w:divBdr>
                <w:top w:val="none" w:sz="0" w:space="0" w:color="auto"/>
                <w:left w:val="none" w:sz="0" w:space="0" w:color="auto"/>
                <w:bottom w:val="none" w:sz="0" w:space="0" w:color="auto"/>
                <w:right w:val="none" w:sz="0" w:space="0" w:color="auto"/>
              </w:divBdr>
            </w:div>
            <w:div w:id="1899901656">
              <w:marLeft w:val="0"/>
              <w:marRight w:val="0"/>
              <w:marTop w:val="0"/>
              <w:marBottom w:val="0"/>
              <w:divBdr>
                <w:top w:val="none" w:sz="0" w:space="0" w:color="auto"/>
                <w:left w:val="none" w:sz="0" w:space="0" w:color="auto"/>
                <w:bottom w:val="none" w:sz="0" w:space="0" w:color="auto"/>
                <w:right w:val="none" w:sz="0" w:space="0" w:color="auto"/>
              </w:divBdr>
            </w:div>
            <w:div w:id="552423322">
              <w:marLeft w:val="0"/>
              <w:marRight w:val="0"/>
              <w:marTop w:val="0"/>
              <w:marBottom w:val="0"/>
              <w:divBdr>
                <w:top w:val="none" w:sz="0" w:space="0" w:color="auto"/>
                <w:left w:val="none" w:sz="0" w:space="0" w:color="auto"/>
                <w:bottom w:val="none" w:sz="0" w:space="0" w:color="auto"/>
                <w:right w:val="none" w:sz="0" w:space="0" w:color="auto"/>
              </w:divBdr>
            </w:div>
            <w:div w:id="1601258784">
              <w:marLeft w:val="0"/>
              <w:marRight w:val="0"/>
              <w:marTop w:val="0"/>
              <w:marBottom w:val="0"/>
              <w:divBdr>
                <w:top w:val="none" w:sz="0" w:space="0" w:color="auto"/>
                <w:left w:val="none" w:sz="0" w:space="0" w:color="auto"/>
                <w:bottom w:val="none" w:sz="0" w:space="0" w:color="auto"/>
                <w:right w:val="none" w:sz="0" w:space="0" w:color="auto"/>
              </w:divBdr>
            </w:div>
            <w:div w:id="1778212569">
              <w:marLeft w:val="0"/>
              <w:marRight w:val="0"/>
              <w:marTop w:val="0"/>
              <w:marBottom w:val="0"/>
              <w:divBdr>
                <w:top w:val="none" w:sz="0" w:space="0" w:color="auto"/>
                <w:left w:val="none" w:sz="0" w:space="0" w:color="auto"/>
                <w:bottom w:val="none" w:sz="0" w:space="0" w:color="auto"/>
                <w:right w:val="none" w:sz="0" w:space="0" w:color="auto"/>
              </w:divBdr>
            </w:div>
            <w:div w:id="1572040034">
              <w:marLeft w:val="0"/>
              <w:marRight w:val="0"/>
              <w:marTop w:val="0"/>
              <w:marBottom w:val="0"/>
              <w:divBdr>
                <w:top w:val="none" w:sz="0" w:space="0" w:color="auto"/>
                <w:left w:val="none" w:sz="0" w:space="0" w:color="auto"/>
                <w:bottom w:val="none" w:sz="0" w:space="0" w:color="auto"/>
                <w:right w:val="none" w:sz="0" w:space="0" w:color="auto"/>
              </w:divBdr>
            </w:div>
            <w:div w:id="1688679741">
              <w:marLeft w:val="0"/>
              <w:marRight w:val="0"/>
              <w:marTop w:val="0"/>
              <w:marBottom w:val="0"/>
              <w:divBdr>
                <w:top w:val="none" w:sz="0" w:space="0" w:color="auto"/>
                <w:left w:val="none" w:sz="0" w:space="0" w:color="auto"/>
                <w:bottom w:val="none" w:sz="0" w:space="0" w:color="auto"/>
                <w:right w:val="none" w:sz="0" w:space="0" w:color="auto"/>
              </w:divBdr>
            </w:div>
            <w:div w:id="2086955851">
              <w:marLeft w:val="0"/>
              <w:marRight w:val="0"/>
              <w:marTop w:val="0"/>
              <w:marBottom w:val="0"/>
              <w:divBdr>
                <w:top w:val="none" w:sz="0" w:space="0" w:color="auto"/>
                <w:left w:val="none" w:sz="0" w:space="0" w:color="auto"/>
                <w:bottom w:val="none" w:sz="0" w:space="0" w:color="auto"/>
                <w:right w:val="none" w:sz="0" w:space="0" w:color="auto"/>
              </w:divBdr>
            </w:div>
            <w:div w:id="1266040303">
              <w:marLeft w:val="0"/>
              <w:marRight w:val="0"/>
              <w:marTop w:val="0"/>
              <w:marBottom w:val="0"/>
              <w:divBdr>
                <w:top w:val="none" w:sz="0" w:space="0" w:color="auto"/>
                <w:left w:val="none" w:sz="0" w:space="0" w:color="auto"/>
                <w:bottom w:val="none" w:sz="0" w:space="0" w:color="auto"/>
                <w:right w:val="none" w:sz="0" w:space="0" w:color="auto"/>
              </w:divBdr>
            </w:div>
            <w:div w:id="601229680">
              <w:marLeft w:val="0"/>
              <w:marRight w:val="0"/>
              <w:marTop w:val="0"/>
              <w:marBottom w:val="0"/>
              <w:divBdr>
                <w:top w:val="none" w:sz="0" w:space="0" w:color="auto"/>
                <w:left w:val="none" w:sz="0" w:space="0" w:color="auto"/>
                <w:bottom w:val="none" w:sz="0" w:space="0" w:color="auto"/>
                <w:right w:val="none" w:sz="0" w:space="0" w:color="auto"/>
              </w:divBdr>
            </w:div>
            <w:div w:id="189341328">
              <w:marLeft w:val="0"/>
              <w:marRight w:val="0"/>
              <w:marTop w:val="0"/>
              <w:marBottom w:val="0"/>
              <w:divBdr>
                <w:top w:val="none" w:sz="0" w:space="0" w:color="auto"/>
                <w:left w:val="none" w:sz="0" w:space="0" w:color="auto"/>
                <w:bottom w:val="none" w:sz="0" w:space="0" w:color="auto"/>
                <w:right w:val="none" w:sz="0" w:space="0" w:color="auto"/>
              </w:divBdr>
            </w:div>
            <w:div w:id="2083066627">
              <w:marLeft w:val="0"/>
              <w:marRight w:val="0"/>
              <w:marTop w:val="0"/>
              <w:marBottom w:val="0"/>
              <w:divBdr>
                <w:top w:val="none" w:sz="0" w:space="0" w:color="auto"/>
                <w:left w:val="none" w:sz="0" w:space="0" w:color="auto"/>
                <w:bottom w:val="none" w:sz="0" w:space="0" w:color="auto"/>
                <w:right w:val="none" w:sz="0" w:space="0" w:color="auto"/>
              </w:divBdr>
            </w:div>
            <w:div w:id="1908802364">
              <w:marLeft w:val="0"/>
              <w:marRight w:val="0"/>
              <w:marTop w:val="0"/>
              <w:marBottom w:val="0"/>
              <w:divBdr>
                <w:top w:val="none" w:sz="0" w:space="0" w:color="auto"/>
                <w:left w:val="none" w:sz="0" w:space="0" w:color="auto"/>
                <w:bottom w:val="none" w:sz="0" w:space="0" w:color="auto"/>
                <w:right w:val="none" w:sz="0" w:space="0" w:color="auto"/>
              </w:divBdr>
            </w:div>
            <w:div w:id="348920570">
              <w:marLeft w:val="0"/>
              <w:marRight w:val="0"/>
              <w:marTop w:val="0"/>
              <w:marBottom w:val="0"/>
              <w:divBdr>
                <w:top w:val="none" w:sz="0" w:space="0" w:color="auto"/>
                <w:left w:val="none" w:sz="0" w:space="0" w:color="auto"/>
                <w:bottom w:val="none" w:sz="0" w:space="0" w:color="auto"/>
                <w:right w:val="none" w:sz="0" w:space="0" w:color="auto"/>
              </w:divBdr>
            </w:div>
            <w:div w:id="2050912354">
              <w:marLeft w:val="0"/>
              <w:marRight w:val="0"/>
              <w:marTop w:val="0"/>
              <w:marBottom w:val="0"/>
              <w:divBdr>
                <w:top w:val="none" w:sz="0" w:space="0" w:color="auto"/>
                <w:left w:val="none" w:sz="0" w:space="0" w:color="auto"/>
                <w:bottom w:val="none" w:sz="0" w:space="0" w:color="auto"/>
                <w:right w:val="none" w:sz="0" w:space="0" w:color="auto"/>
              </w:divBdr>
            </w:div>
            <w:div w:id="238755540">
              <w:marLeft w:val="0"/>
              <w:marRight w:val="0"/>
              <w:marTop w:val="0"/>
              <w:marBottom w:val="0"/>
              <w:divBdr>
                <w:top w:val="none" w:sz="0" w:space="0" w:color="auto"/>
                <w:left w:val="none" w:sz="0" w:space="0" w:color="auto"/>
                <w:bottom w:val="none" w:sz="0" w:space="0" w:color="auto"/>
                <w:right w:val="none" w:sz="0" w:space="0" w:color="auto"/>
              </w:divBdr>
            </w:div>
            <w:div w:id="801848615">
              <w:marLeft w:val="0"/>
              <w:marRight w:val="0"/>
              <w:marTop w:val="0"/>
              <w:marBottom w:val="0"/>
              <w:divBdr>
                <w:top w:val="none" w:sz="0" w:space="0" w:color="auto"/>
                <w:left w:val="none" w:sz="0" w:space="0" w:color="auto"/>
                <w:bottom w:val="none" w:sz="0" w:space="0" w:color="auto"/>
                <w:right w:val="none" w:sz="0" w:space="0" w:color="auto"/>
              </w:divBdr>
            </w:div>
            <w:div w:id="648752140">
              <w:marLeft w:val="0"/>
              <w:marRight w:val="0"/>
              <w:marTop w:val="0"/>
              <w:marBottom w:val="0"/>
              <w:divBdr>
                <w:top w:val="none" w:sz="0" w:space="0" w:color="auto"/>
                <w:left w:val="none" w:sz="0" w:space="0" w:color="auto"/>
                <w:bottom w:val="none" w:sz="0" w:space="0" w:color="auto"/>
                <w:right w:val="none" w:sz="0" w:space="0" w:color="auto"/>
              </w:divBdr>
            </w:div>
            <w:div w:id="1269628986">
              <w:marLeft w:val="0"/>
              <w:marRight w:val="0"/>
              <w:marTop w:val="0"/>
              <w:marBottom w:val="0"/>
              <w:divBdr>
                <w:top w:val="none" w:sz="0" w:space="0" w:color="auto"/>
                <w:left w:val="none" w:sz="0" w:space="0" w:color="auto"/>
                <w:bottom w:val="none" w:sz="0" w:space="0" w:color="auto"/>
                <w:right w:val="none" w:sz="0" w:space="0" w:color="auto"/>
              </w:divBdr>
            </w:div>
            <w:div w:id="830566609">
              <w:marLeft w:val="0"/>
              <w:marRight w:val="0"/>
              <w:marTop w:val="0"/>
              <w:marBottom w:val="0"/>
              <w:divBdr>
                <w:top w:val="none" w:sz="0" w:space="0" w:color="auto"/>
                <w:left w:val="none" w:sz="0" w:space="0" w:color="auto"/>
                <w:bottom w:val="none" w:sz="0" w:space="0" w:color="auto"/>
                <w:right w:val="none" w:sz="0" w:space="0" w:color="auto"/>
              </w:divBdr>
            </w:div>
            <w:div w:id="540678921">
              <w:marLeft w:val="0"/>
              <w:marRight w:val="0"/>
              <w:marTop w:val="0"/>
              <w:marBottom w:val="0"/>
              <w:divBdr>
                <w:top w:val="none" w:sz="0" w:space="0" w:color="auto"/>
                <w:left w:val="none" w:sz="0" w:space="0" w:color="auto"/>
                <w:bottom w:val="none" w:sz="0" w:space="0" w:color="auto"/>
                <w:right w:val="none" w:sz="0" w:space="0" w:color="auto"/>
              </w:divBdr>
            </w:div>
            <w:div w:id="1193568104">
              <w:marLeft w:val="0"/>
              <w:marRight w:val="0"/>
              <w:marTop w:val="0"/>
              <w:marBottom w:val="0"/>
              <w:divBdr>
                <w:top w:val="none" w:sz="0" w:space="0" w:color="auto"/>
                <w:left w:val="none" w:sz="0" w:space="0" w:color="auto"/>
                <w:bottom w:val="none" w:sz="0" w:space="0" w:color="auto"/>
                <w:right w:val="none" w:sz="0" w:space="0" w:color="auto"/>
              </w:divBdr>
            </w:div>
            <w:div w:id="751508113">
              <w:marLeft w:val="0"/>
              <w:marRight w:val="0"/>
              <w:marTop w:val="0"/>
              <w:marBottom w:val="0"/>
              <w:divBdr>
                <w:top w:val="none" w:sz="0" w:space="0" w:color="auto"/>
                <w:left w:val="none" w:sz="0" w:space="0" w:color="auto"/>
                <w:bottom w:val="none" w:sz="0" w:space="0" w:color="auto"/>
                <w:right w:val="none" w:sz="0" w:space="0" w:color="auto"/>
              </w:divBdr>
            </w:div>
            <w:div w:id="1297830175">
              <w:marLeft w:val="0"/>
              <w:marRight w:val="0"/>
              <w:marTop w:val="0"/>
              <w:marBottom w:val="0"/>
              <w:divBdr>
                <w:top w:val="none" w:sz="0" w:space="0" w:color="auto"/>
                <w:left w:val="none" w:sz="0" w:space="0" w:color="auto"/>
                <w:bottom w:val="none" w:sz="0" w:space="0" w:color="auto"/>
                <w:right w:val="none" w:sz="0" w:space="0" w:color="auto"/>
              </w:divBdr>
            </w:div>
            <w:div w:id="701175475">
              <w:marLeft w:val="0"/>
              <w:marRight w:val="0"/>
              <w:marTop w:val="0"/>
              <w:marBottom w:val="0"/>
              <w:divBdr>
                <w:top w:val="none" w:sz="0" w:space="0" w:color="auto"/>
                <w:left w:val="none" w:sz="0" w:space="0" w:color="auto"/>
                <w:bottom w:val="none" w:sz="0" w:space="0" w:color="auto"/>
                <w:right w:val="none" w:sz="0" w:space="0" w:color="auto"/>
              </w:divBdr>
            </w:div>
            <w:div w:id="1285189217">
              <w:marLeft w:val="0"/>
              <w:marRight w:val="0"/>
              <w:marTop w:val="0"/>
              <w:marBottom w:val="0"/>
              <w:divBdr>
                <w:top w:val="none" w:sz="0" w:space="0" w:color="auto"/>
                <w:left w:val="none" w:sz="0" w:space="0" w:color="auto"/>
                <w:bottom w:val="none" w:sz="0" w:space="0" w:color="auto"/>
                <w:right w:val="none" w:sz="0" w:space="0" w:color="auto"/>
              </w:divBdr>
            </w:div>
            <w:div w:id="580213107">
              <w:marLeft w:val="0"/>
              <w:marRight w:val="0"/>
              <w:marTop w:val="0"/>
              <w:marBottom w:val="0"/>
              <w:divBdr>
                <w:top w:val="none" w:sz="0" w:space="0" w:color="auto"/>
                <w:left w:val="none" w:sz="0" w:space="0" w:color="auto"/>
                <w:bottom w:val="none" w:sz="0" w:space="0" w:color="auto"/>
                <w:right w:val="none" w:sz="0" w:space="0" w:color="auto"/>
              </w:divBdr>
            </w:div>
            <w:div w:id="1036349779">
              <w:marLeft w:val="0"/>
              <w:marRight w:val="0"/>
              <w:marTop w:val="0"/>
              <w:marBottom w:val="0"/>
              <w:divBdr>
                <w:top w:val="none" w:sz="0" w:space="0" w:color="auto"/>
                <w:left w:val="none" w:sz="0" w:space="0" w:color="auto"/>
                <w:bottom w:val="none" w:sz="0" w:space="0" w:color="auto"/>
                <w:right w:val="none" w:sz="0" w:space="0" w:color="auto"/>
              </w:divBdr>
            </w:div>
            <w:div w:id="377050571">
              <w:marLeft w:val="0"/>
              <w:marRight w:val="0"/>
              <w:marTop w:val="0"/>
              <w:marBottom w:val="0"/>
              <w:divBdr>
                <w:top w:val="none" w:sz="0" w:space="0" w:color="auto"/>
                <w:left w:val="none" w:sz="0" w:space="0" w:color="auto"/>
                <w:bottom w:val="none" w:sz="0" w:space="0" w:color="auto"/>
                <w:right w:val="none" w:sz="0" w:space="0" w:color="auto"/>
              </w:divBdr>
            </w:div>
            <w:div w:id="1997951732">
              <w:marLeft w:val="0"/>
              <w:marRight w:val="0"/>
              <w:marTop w:val="0"/>
              <w:marBottom w:val="0"/>
              <w:divBdr>
                <w:top w:val="none" w:sz="0" w:space="0" w:color="auto"/>
                <w:left w:val="none" w:sz="0" w:space="0" w:color="auto"/>
                <w:bottom w:val="none" w:sz="0" w:space="0" w:color="auto"/>
                <w:right w:val="none" w:sz="0" w:space="0" w:color="auto"/>
              </w:divBdr>
            </w:div>
            <w:div w:id="1969124105">
              <w:marLeft w:val="0"/>
              <w:marRight w:val="0"/>
              <w:marTop w:val="0"/>
              <w:marBottom w:val="0"/>
              <w:divBdr>
                <w:top w:val="none" w:sz="0" w:space="0" w:color="auto"/>
                <w:left w:val="none" w:sz="0" w:space="0" w:color="auto"/>
                <w:bottom w:val="none" w:sz="0" w:space="0" w:color="auto"/>
                <w:right w:val="none" w:sz="0" w:space="0" w:color="auto"/>
              </w:divBdr>
            </w:div>
            <w:div w:id="1447919108">
              <w:marLeft w:val="0"/>
              <w:marRight w:val="0"/>
              <w:marTop w:val="0"/>
              <w:marBottom w:val="0"/>
              <w:divBdr>
                <w:top w:val="none" w:sz="0" w:space="0" w:color="auto"/>
                <w:left w:val="none" w:sz="0" w:space="0" w:color="auto"/>
                <w:bottom w:val="none" w:sz="0" w:space="0" w:color="auto"/>
                <w:right w:val="none" w:sz="0" w:space="0" w:color="auto"/>
              </w:divBdr>
            </w:div>
            <w:div w:id="196814860">
              <w:marLeft w:val="0"/>
              <w:marRight w:val="0"/>
              <w:marTop w:val="0"/>
              <w:marBottom w:val="0"/>
              <w:divBdr>
                <w:top w:val="none" w:sz="0" w:space="0" w:color="auto"/>
                <w:left w:val="none" w:sz="0" w:space="0" w:color="auto"/>
                <w:bottom w:val="none" w:sz="0" w:space="0" w:color="auto"/>
                <w:right w:val="none" w:sz="0" w:space="0" w:color="auto"/>
              </w:divBdr>
            </w:div>
            <w:div w:id="2021197053">
              <w:marLeft w:val="0"/>
              <w:marRight w:val="0"/>
              <w:marTop w:val="0"/>
              <w:marBottom w:val="0"/>
              <w:divBdr>
                <w:top w:val="none" w:sz="0" w:space="0" w:color="auto"/>
                <w:left w:val="none" w:sz="0" w:space="0" w:color="auto"/>
                <w:bottom w:val="none" w:sz="0" w:space="0" w:color="auto"/>
                <w:right w:val="none" w:sz="0" w:space="0" w:color="auto"/>
              </w:divBdr>
            </w:div>
            <w:div w:id="1559560226">
              <w:marLeft w:val="0"/>
              <w:marRight w:val="0"/>
              <w:marTop w:val="0"/>
              <w:marBottom w:val="0"/>
              <w:divBdr>
                <w:top w:val="none" w:sz="0" w:space="0" w:color="auto"/>
                <w:left w:val="none" w:sz="0" w:space="0" w:color="auto"/>
                <w:bottom w:val="none" w:sz="0" w:space="0" w:color="auto"/>
                <w:right w:val="none" w:sz="0" w:space="0" w:color="auto"/>
              </w:divBdr>
            </w:div>
            <w:div w:id="251282006">
              <w:marLeft w:val="0"/>
              <w:marRight w:val="0"/>
              <w:marTop w:val="0"/>
              <w:marBottom w:val="0"/>
              <w:divBdr>
                <w:top w:val="none" w:sz="0" w:space="0" w:color="auto"/>
                <w:left w:val="none" w:sz="0" w:space="0" w:color="auto"/>
                <w:bottom w:val="none" w:sz="0" w:space="0" w:color="auto"/>
                <w:right w:val="none" w:sz="0" w:space="0" w:color="auto"/>
              </w:divBdr>
            </w:div>
            <w:div w:id="1907762848">
              <w:marLeft w:val="0"/>
              <w:marRight w:val="0"/>
              <w:marTop w:val="0"/>
              <w:marBottom w:val="0"/>
              <w:divBdr>
                <w:top w:val="none" w:sz="0" w:space="0" w:color="auto"/>
                <w:left w:val="none" w:sz="0" w:space="0" w:color="auto"/>
                <w:bottom w:val="none" w:sz="0" w:space="0" w:color="auto"/>
                <w:right w:val="none" w:sz="0" w:space="0" w:color="auto"/>
              </w:divBdr>
            </w:div>
            <w:div w:id="1603495739">
              <w:marLeft w:val="0"/>
              <w:marRight w:val="0"/>
              <w:marTop w:val="0"/>
              <w:marBottom w:val="0"/>
              <w:divBdr>
                <w:top w:val="none" w:sz="0" w:space="0" w:color="auto"/>
                <w:left w:val="none" w:sz="0" w:space="0" w:color="auto"/>
                <w:bottom w:val="none" w:sz="0" w:space="0" w:color="auto"/>
                <w:right w:val="none" w:sz="0" w:space="0" w:color="auto"/>
              </w:divBdr>
            </w:div>
            <w:div w:id="1742866927">
              <w:marLeft w:val="0"/>
              <w:marRight w:val="0"/>
              <w:marTop w:val="0"/>
              <w:marBottom w:val="0"/>
              <w:divBdr>
                <w:top w:val="none" w:sz="0" w:space="0" w:color="auto"/>
                <w:left w:val="none" w:sz="0" w:space="0" w:color="auto"/>
                <w:bottom w:val="none" w:sz="0" w:space="0" w:color="auto"/>
                <w:right w:val="none" w:sz="0" w:space="0" w:color="auto"/>
              </w:divBdr>
            </w:div>
            <w:div w:id="378209384">
              <w:marLeft w:val="0"/>
              <w:marRight w:val="0"/>
              <w:marTop w:val="0"/>
              <w:marBottom w:val="0"/>
              <w:divBdr>
                <w:top w:val="none" w:sz="0" w:space="0" w:color="auto"/>
                <w:left w:val="none" w:sz="0" w:space="0" w:color="auto"/>
                <w:bottom w:val="none" w:sz="0" w:space="0" w:color="auto"/>
                <w:right w:val="none" w:sz="0" w:space="0" w:color="auto"/>
              </w:divBdr>
            </w:div>
            <w:div w:id="147406307">
              <w:marLeft w:val="0"/>
              <w:marRight w:val="0"/>
              <w:marTop w:val="0"/>
              <w:marBottom w:val="0"/>
              <w:divBdr>
                <w:top w:val="none" w:sz="0" w:space="0" w:color="auto"/>
                <w:left w:val="none" w:sz="0" w:space="0" w:color="auto"/>
                <w:bottom w:val="none" w:sz="0" w:space="0" w:color="auto"/>
                <w:right w:val="none" w:sz="0" w:space="0" w:color="auto"/>
              </w:divBdr>
            </w:div>
            <w:div w:id="899825823">
              <w:marLeft w:val="0"/>
              <w:marRight w:val="0"/>
              <w:marTop w:val="0"/>
              <w:marBottom w:val="0"/>
              <w:divBdr>
                <w:top w:val="none" w:sz="0" w:space="0" w:color="auto"/>
                <w:left w:val="none" w:sz="0" w:space="0" w:color="auto"/>
                <w:bottom w:val="none" w:sz="0" w:space="0" w:color="auto"/>
                <w:right w:val="none" w:sz="0" w:space="0" w:color="auto"/>
              </w:divBdr>
            </w:div>
            <w:div w:id="777068575">
              <w:marLeft w:val="0"/>
              <w:marRight w:val="0"/>
              <w:marTop w:val="0"/>
              <w:marBottom w:val="0"/>
              <w:divBdr>
                <w:top w:val="none" w:sz="0" w:space="0" w:color="auto"/>
                <w:left w:val="none" w:sz="0" w:space="0" w:color="auto"/>
                <w:bottom w:val="none" w:sz="0" w:space="0" w:color="auto"/>
                <w:right w:val="none" w:sz="0" w:space="0" w:color="auto"/>
              </w:divBdr>
            </w:div>
            <w:div w:id="1519732127">
              <w:marLeft w:val="0"/>
              <w:marRight w:val="0"/>
              <w:marTop w:val="0"/>
              <w:marBottom w:val="0"/>
              <w:divBdr>
                <w:top w:val="none" w:sz="0" w:space="0" w:color="auto"/>
                <w:left w:val="none" w:sz="0" w:space="0" w:color="auto"/>
                <w:bottom w:val="none" w:sz="0" w:space="0" w:color="auto"/>
                <w:right w:val="none" w:sz="0" w:space="0" w:color="auto"/>
              </w:divBdr>
            </w:div>
            <w:div w:id="1988823735">
              <w:marLeft w:val="0"/>
              <w:marRight w:val="0"/>
              <w:marTop w:val="0"/>
              <w:marBottom w:val="0"/>
              <w:divBdr>
                <w:top w:val="none" w:sz="0" w:space="0" w:color="auto"/>
                <w:left w:val="none" w:sz="0" w:space="0" w:color="auto"/>
                <w:bottom w:val="none" w:sz="0" w:space="0" w:color="auto"/>
                <w:right w:val="none" w:sz="0" w:space="0" w:color="auto"/>
              </w:divBdr>
            </w:div>
            <w:div w:id="148331445">
              <w:marLeft w:val="0"/>
              <w:marRight w:val="0"/>
              <w:marTop w:val="0"/>
              <w:marBottom w:val="0"/>
              <w:divBdr>
                <w:top w:val="none" w:sz="0" w:space="0" w:color="auto"/>
                <w:left w:val="none" w:sz="0" w:space="0" w:color="auto"/>
                <w:bottom w:val="none" w:sz="0" w:space="0" w:color="auto"/>
                <w:right w:val="none" w:sz="0" w:space="0" w:color="auto"/>
              </w:divBdr>
            </w:div>
            <w:div w:id="1240217560">
              <w:marLeft w:val="0"/>
              <w:marRight w:val="0"/>
              <w:marTop w:val="0"/>
              <w:marBottom w:val="0"/>
              <w:divBdr>
                <w:top w:val="none" w:sz="0" w:space="0" w:color="auto"/>
                <w:left w:val="none" w:sz="0" w:space="0" w:color="auto"/>
                <w:bottom w:val="none" w:sz="0" w:space="0" w:color="auto"/>
                <w:right w:val="none" w:sz="0" w:space="0" w:color="auto"/>
              </w:divBdr>
            </w:div>
            <w:div w:id="1936090962">
              <w:marLeft w:val="0"/>
              <w:marRight w:val="0"/>
              <w:marTop w:val="0"/>
              <w:marBottom w:val="0"/>
              <w:divBdr>
                <w:top w:val="none" w:sz="0" w:space="0" w:color="auto"/>
                <w:left w:val="none" w:sz="0" w:space="0" w:color="auto"/>
                <w:bottom w:val="none" w:sz="0" w:space="0" w:color="auto"/>
                <w:right w:val="none" w:sz="0" w:space="0" w:color="auto"/>
              </w:divBdr>
            </w:div>
            <w:div w:id="1831362733">
              <w:marLeft w:val="0"/>
              <w:marRight w:val="0"/>
              <w:marTop w:val="0"/>
              <w:marBottom w:val="0"/>
              <w:divBdr>
                <w:top w:val="none" w:sz="0" w:space="0" w:color="auto"/>
                <w:left w:val="none" w:sz="0" w:space="0" w:color="auto"/>
                <w:bottom w:val="none" w:sz="0" w:space="0" w:color="auto"/>
                <w:right w:val="none" w:sz="0" w:space="0" w:color="auto"/>
              </w:divBdr>
            </w:div>
            <w:div w:id="1707177257">
              <w:marLeft w:val="0"/>
              <w:marRight w:val="0"/>
              <w:marTop w:val="0"/>
              <w:marBottom w:val="0"/>
              <w:divBdr>
                <w:top w:val="none" w:sz="0" w:space="0" w:color="auto"/>
                <w:left w:val="none" w:sz="0" w:space="0" w:color="auto"/>
                <w:bottom w:val="none" w:sz="0" w:space="0" w:color="auto"/>
                <w:right w:val="none" w:sz="0" w:space="0" w:color="auto"/>
              </w:divBdr>
            </w:div>
            <w:div w:id="1050962758">
              <w:marLeft w:val="0"/>
              <w:marRight w:val="0"/>
              <w:marTop w:val="0"/>
              <w:marBottom w:val="0"/>
              <w:divBdr>
                <w:top w:val="none" w:sz="0" w:space="0" w:color="auto"/>
                <w:left w:val="none" w:sz="0" w:space="0" w:color="auto"/>
                <w:bottom w:val="none" w:sz="0" w:space="0" w:color="auto"/>
                <w:right w:val="none" w:sz="0" w:space="0" w:color="auto"/>
              </w:divBdr>
            </w:div>
            <w:div w:id="334462561">
              <w:marLeft w:val="0"/>
              <w:marRight w:val="0"/>
              <w:marTop w:val="0"/>
              <w:marBottom w:val="0"/>
              <w:divBdr>
                <w:top w:val="none" w:sz="0" w:space="0" w:color="auto"/>
                <w:left w:val="none" w:sz="0" w:space="0" w:color="auto"/>
                <w:bottom w:val="none" w:sz="0" w:space="0" w:color="auto"/>
                <w:right w:val="none" w:sz="0" w:space="0" w:color="auto"/>
              </w:divBdr>
            </w:div>
            <w:div w:id="202518686">
              <w:marLeft w:val="0"/>
              <w:marRight w:val="0"/>
              <w:marTop w:val="0"/>
              <w:marBottom w:val="0"/>
              <w:divBdr>
                <w:top w:val="none" w:sz="0" w:space="0" w:color="auto"/>
                <w:left w:val="none" w:sz="0" w:space="0" w:color="auto"/>
                <w:bottom w:val="none" w:sz="0" w:space="0" w:color="auto"/>
                <w:right w:val="none" w:sz="0" w:space="0" w:color="auto"/>
              </w:divBdr>
            </w:div>
            <w:div w:id="956595589">
              <w:marLeft w:val="0"/>
              <w:marRight w:val="0"/>
              <w:marTop w:val="0"/>
              <w:marBottom w:val="0"/>
              <w:divBdr>
                <w:top w:val="none" w:sz="0" w:space="0" w:color="auto"/>
                <w:left w:val="none" w:sz="0" w:space="0" w:color="auto"/>
                <w:bottom w:val="none" w:sz="0" w:space="0" w:color="auto"/>
                <w:right w:val="none" w:sz="0" w:space="0" w:color="auto"/>
              </w:divBdr>
            </w:div>
            <w:div w:id="1962491722">
              <w:marLeft w:val="0"/>
              <w:marRight w:val="0"/>
              <w:marTop w:val="0"/>
              <w:marBottom w:val="0"/>
              <w:divBdr>
                <w:top w:val="none" w:sz="0" w:space="0" w:color="auto"/>
                <w:left w:val="none" w:sz="0" w:space="0" w:color="auto"/>
                <w:bottom w:val="none" w:sz="0" w:space="0" w:color="auto"/>
                <w:right w:val="none" w:sz="0" w:space="0" w:color="auto"/>
              </w:divBdr>
            </w:div>
            <w:div w:id="93327580">
              <w:marLeft w:val="0"/>
              <w:marRight w:val="0"/>
              <w:marTop w:val="0"/>
              <w:marBottom w:val="0"/>
              <w:divBdr>
                <w:top w:val="none" w:sz="0" w:space="0" w:color="auto"/>
                <w:left w:val="none" w:sz="0" w:space="0" w:color="auto"/>
                <w:bottom w:val="none" w:sz="0" w:space="0" w:color="auto"/>
                <w:right w:val="none" w:sz="0" w:space="0" w:color="auto"/>
              </w:divBdr>
            </w:div>
            <w:div w:id="1443108521">
              <w:marLeft w:val="0"/>
              <w:marRight w:val="0"/>
              <w:marTop w:val="0"/>
              <w:marBottom w:val="0"/>
              <w:divBdr>
                <w:top w:val="none" w:sz="0" w:space="0" w:color="auto"/>
                <w:left w:val="none" w:sz="0" w:space="0" w:color="auto"/>
                <w:bottom w:val="none" w:sz="0" w:space="0" w:color="auto"/>
                <w:right w:val="none" w:sz="0" w:space="0" w:color="auto"/>
              </w:divBdr>
            </w:div>
            <w:div w:id="1730958391">
              <w:marLeft w:val="0"/>
              <w:marRight w:val="0"/>
              <w:marTop w:val="0"/>
              <w:marBottom w:val="0"/>
              <w:divBdr>
                <w:top w:val="none" w:sz="0" w:space="0" w:color="auto"/>
                <w:left w:val="none" w:sz="0" w:space="0" w:color="auto"/>
                <w:bottom w:val="none" w:sz="0" w:space="0" w:color="auto"/>
                <w:right w:val="none" w:sz="0" w:space="0" w:color="auto"/>
              </w:divBdr>
            </w:div>
            <w:div w:id="1412048635">
              <w:marLeft w:val="0"/>
              <w:marRight w:val="0"/>
              <w:marTop w:val="0"/>
              <w:marBottom w:val="0"/>
              <w:divBdr>
                <w:top w:val="none" w:sz="0" w:space="0" w:color="auto"/>
                <w:left w:val="none" w:sz="0" w:space="0" w:color="auto"/>
                <w:bottom w:val="none" w:sz="0" w:space="0" w:color="auto"/>
                <w:right w:val="none" w:sz="0" w:space="0" w:color="auto"/>
              </w:divBdr>
            </w:div>
            <w:div w:id="196286108">
              <w:marLeft w:val="0"/>
              <w:marRight w:val="0"/>
              <w:marTop w:val="0"/>
              <w:marBottom w:val="0"/>
              <w:divBdr>
                <w:top w:val="none" w:sz="0" w:space="0" w:color="auto"/>
                <w:left w:val="none" w:sz="0" w:space="0" w:color="auto"/>
                <w:bottom w:val="none" w:sz="0" w:space="0" w:color="auto"/>
                <w:right w:val="none" w:sz="0" w:space="0" w:color="auto"/>
              </w:divBdr>
            </w:div>
            <w:div w:id="2091612652">
              <w:marLeft w:val="0"/>
              <w:marRight w:val="0"/>
              <w:marTop w:val="0"/>
              <w:marBottom w:val="0"/>
              <w:divBdr>
                <w:top w:val="none" w:sz="0" w:space="0" w:color="auto"/>
                <w:left w:val="none" w:sz="0" w:space="0" w:color="auto"/>
                <w:bottom w:val="none" w:sz="0" w:space="0" w:color="auto"/>
                <w:right w:val="none" w:sz="0" w:space="0" w:color="auto"/>
              </w:divBdr>
            </w:div>
            <w:div w:id="131410867">
              <w:marLeft w:val="0"/>
              <w:marRight w:val="0"/>
              <w:marTop w:val="0"/>
              <w:marBottom w:val="0"/>
              <w:divBdr>
                <w:top w:val="none" w:sz="0" w:space="0" w:color="auto"/>
                <w:left w:val="none" w:sz="0" w:space="0" w:color="auto"/>
                <w:bottom w:val="none" w:sz="0" w:space="0" w:color="auto"/>
                <w:right w:val="none" w:sz="0" w:space="0" w:color="auto"/>
              </w:divBdr>
            </w:div>
            <w:div w:id="215893851">
              <w:marLeft w:val="0"/>
              <w:marRight w:val="0"/>
              <w:marTop w:val="0"/>
              <w:marBottom w:val="0"/>
              <w:divBdr>
                <w:top w:val="none" w:sz="0" w:space="0" w:color="auto"/>
                <w:left w:val="none" w:sz="0" w:space="0" w:color="auto"/>
                <w:bottom w:val="none" w:sz="0" w:space="0" w:color="auto"/>
                <w:right w:val="none" w:sz="0" w:space="0" w:color="auto"/>
              </w:divBdr>
            </w:div>
            <w:div w:id="99566101">
              <w:marLeft w:val="0"/>
              <w:marRight w:val="0"/>
              <w:marTop w:val="0"/>
              <w:marBottom w:val="0"/>
              <w:divBdr>
                <w:top w:val="none" w:sz="0" w:space="0" w:color="auto"/>
                <w:left w:val="none" w:sz="0" w:space="0" w:color="auto"/>
                <w:bottom w:val="none" w:sz="0" w:space="0" w:color="auto"/>
                <w:right w:val="none" w:sz="0" w:space="0" w:color="auto"/>
              </w:divBdr>
            </w:div>
            <w:div w:id="976573268">
              <w:marLeft w:val="0"/>
              <w:marRight w:val="0"/>
              <w:marTop w:val="0"/>
              <w:marBottom w:val="0"/>
              <w:divBdr>
                <w:top w:val="none" w:sz="0" w:space="0" w:color="auto"/>
                <w:left w:val="none" w:sz="0" w:space="0" w:color="auto"/>
                <w:bottom w:val="none" w:sz="0" w:space="0" w:color="auto"/>
                <w:right w:val="none" w:sz="0" w:space="0" w:color="auto"/>
              </w:divBdr>
            </w:div>
            <w:div w:id="1613123045">
              <w:marLeft w:val="0"/>
              <w:marRight w:val="0"/>
              <w:marTop w:val="0"/>
              <w:marBottom w:val="0"/>
              <w:divBdr>
                <w:top w:val="none" w:sz="0" w:space="0" w:color="auto"/>
                <w:left w:val="none" w:sz="0" w:space="0" w:color="auto"/>
                <w:bottom w:val="none" w:sz="0" w:space="0" w:color="auto"/>
                <w:right w:val="none" w:sz="0" w:space="0" w:color="auto"/>
              </w:divBdr>
            </w:div>
            <w:div w:id="1598443950">
              <w:marLeft w:val="0"/>
              <w:marRight w:val="0"/>
              <w:marTop w:val="0"/>
              <w:marBottom w:val="0"/>
              <w:divBdr>
                <w:top w:val="none" w:sz="0" w:space="0" w:color="auto"/>
                <w:left w:val="none" w:sz="0" w:space="0" w:color="auto"/>
                <w:bottom w:val="none" w:sz="0" w:space="0" w:color="auto"/>
                <w:right w:val="none" w:sz="0" w:space="0" w:color="auto"/>
              </w:divBdr>
            </w:div>
            <w:div w:id="534736457">
              <w:marLeft w:val="0"/>
              <w:marRight w:val="0"/>
              <w:marTop w:val="0"/>
              <w:marBottom w:val="0"/>
              <w:divBdr>
                <w:top w:val="none" w:sz="0" w:space="0" w:color="auto"/>
                <w:left w:val="none" w:sz="0" w:space="0" w:color="auto"/>
                <w:bottom w:val="none" w:sz="0" w:space="0" w:color="auto"/>
                <w:right w:val="none" w:sz="0" w:space="0" w:color="auto"/>
              </w:divBdr>
            </w:div>
            <w:div w:id="437338019">
              <w:marLeft w:val="0"/>
              <w:marRight w:val="0"/>
              <w:marTop w:val="0"/>
              <w:marBottom w:val="0"/>
              <w:divBdr>
                <w:top w:val="none" w:sz="0" w:space="0" w:color="auto"/>
                <w:left w:val="none" w:sz="0" w:space="0" w:color="auto"/>
                <w:bottom w:val="none" w:sz="0" w:space="0" w:color="auto"/>
                <w:right w:val="none" w:sz="0" w:space="0" w:color="auto"/>
              </w:divBdr>
            </w:div>
            <w:div w:id="1988585874">
              <w:marLeft w:val="0"/>
              <w:marRight w:val="0"/>
              <w:marTop w:val="0"/>
              <w:marBottom w:val="0"/>
              <w:divBdr>
                <w:top w:val="none" w:sz="0" w:space="0" w:color="auto"/>
                <w:left w:val="none" w:sz="0" w:space="0" w:color="auto"/>
                <w:bottom w:val="none" w:sz="0" w:space="0" w:color="auto"/>
                <w:right w:val="none" w:sz="0" w:space="0" w:color="auto"/>
              </w:divBdr>
            </w:div>
            <w:div w:id="1061830713">
              <w:marLeft w:val="0"/>
              <w:marRight w:val="0"/>
              <w:marTop w:val="0"/>
              <w:marBottom w:val="0"/>
              <w:divBdr>
                <w:top w:val="none" w:sz="0" w:space="0" w:color="auto"/>
                <w:left w:val="none" w:sz="0" w:space="0" w:color="auto"/>
                <w:bottom w:val="none" w:sz="0" w:space="0" w:color="auto"/>
                <w:right w:val="none" w:sz="0" w:space="0" w:color="auto"/>
              </w:divBdr>
            </w:div>
            <w:div w:id="1865096306">
              <w:marLeft w:val="0"/>
              <w:marRight w:val="0"/>
              <w:marTop w:val="0"/>
              <w:marBottom w:val="0"/>
              <w:divBdr>
                <w:top w:val="none" w:sz="0" w:space="0" w:color="auto"/>
                <w:left w:val="none" w:sz="0" w:space="0" w:color="auto"/>
                <w:bottom w:val="none" w:sz="0" w:space="0" w:color="auto"/>
                <w:right w:val="none" w:sz="0" w:space="0" w:color="auto"/>
              </w:divBdr>
            </w:div>
            <w:div w:id="1522860979">
              <w:marLeft w:val="0"/>
              <w:marRight w:val="0"/>
              <w:marTop w:val="0"/>
              <w:marBottom w:val="0"/>
              <w:divBdr>
                <w:top w:val="none" w:sz="0" w:space="0" w:color="auto"/>
                <w:left w:val="none" w:sz="0" w:space="0" w:color="auto"/>
                <w:bottom w:val="none" w:sz="0" w:space="0" w:color="auto"/>
                <w:right w:val="none" w:sz="0" w:space="0" w:color="auto"/>
              </w:divBdr>
            </w:div>
            <w:div w:id="76561287">
              <w:marLeft w:val="0"/>
              <w:marRight w:val="0"/>
              <w:marTop w:val="0"/>
              <w:marBottom w:val="0"/>
              <w:divBdr>
                <w:top w:val="none" w:sz="0" w:space="0" w:color="auto"/>
                <w:left w:val="none" w:sz="0" w:space="0" w:color="auto"/>
                <w:bottom w:val="none" w:sz="0" w:space="0" w:color="auto"/>
                <w:right w:val="none" w:sz="0" w:space="0" w:color="auto"/>
              </w:divBdr>
            </w:div>
            <w:div w:id="906306899">
              <w:marLeft w:val="0"/>
              <w:marRight w:val="0"/>
              <w:marTop w:val="0"/>
              <w:marBottom w:val="0"/>
              <w:divBdr>
                <w:top w:val="none" w:sz="0" w:space="0" w:color="auto"/>
                <w:left w:val="none" w:sz="0" w:space="0" w:color="auto"/>
                <w:bottom w:val="none" w:sz="0" w:space="0" w:color="auto"/>
                <w:right w:val="none" w:sz="0" w:space="0" w:color="auto"/>
              </w:divBdr>
            </w:div>
            <w:div w:id="83454632">
              <w:marLeft w:val="0"/>
              <w:marRight w:val="0"/>
              <w:marTop w:val="0"/>
              <w:marBottom w:val="0"/>
              <w:divBdr>
                <w:top w:val="none" w:sz="0" w:space="0" w:color="auto"/>
                <w:left w:val="none" w:sz="0" w:space="0" w:color="auto"/>
                <w:bottom w:val="none" w:sz="0" w:space="0" w:color="auto"/>
                <w:right w:val="none" w:sz="0" w:space="0" w:color="auto"/>
              </w:divBdr>
            </w:div>
            <w:div w:id="1244026110">
              <w:marLeft w:val="0"/>
              <w:marRight w:val="0"/>
              <w:marTop w:val="0"/>
              <w:marBottom w:val="0"/>
              <w:divBdr>
                <w:top w:val="none" w:sz="0" w:space="0" w:color="auto"/>
                <w:left w:val="none" w:sz="0" w:space="0" w:color="auto"/>
                <w:bottom w:val="none" w:sz="0" w:space="0" w:color="auto"/>
                <w:right w:val="none" w:sz="0" w:space="0" w:color="auto"/>
              </w:divBdr>
            </w:div>
            <w:div w:id="829443463">
              <w:marLeft w:val="0"/>
              <w:marRight w:val="0"/>
              <w:marTop w:val="0"/>
              <w:marBottom w:val="0"/>
              <w:divBdr>
                <w:top w:val="none" w:sz="0" w:space="0" w:color="auto"/>
                <w:left w:val="none" w:sz="0" w:space="0" w:color="auto"/>
                <w:bottom w:val="none" w:sz="0" w:space="0" w:color="auto"/>
                <w:right w:val="none" w:sz="0" w:space="0" w:color="auto"/>
              </w:divBdr>
            </w:div>
            <w:div w:id="1200898918">
              <w:marLeft w:val="0"/>
              <w:marRight w:val="0"/>
              <w:marTop w:val="0"/>
              <w:marBottom w:val="0"/>
              <w:divBdr>
                <w:top w:val="none" w:sz="0" w:space="0" w:color="auto"/>
                <w:left w:val="none" w:sz="0" w:space="0" w:color="auto"/>
                <w:bottom w:val="none" w:sz="0" w:space="0" w:color="auto"/>
                <w:right w:val="none" w:sz="0" w:space="0" w:color="auto"/>
              </w:divBdr>
            </w:div>
            <w:div w:id="1176311563">
              <w:marLeft w:val="0"/>
              <w:marRight w:val="0"/>
              <w:marTop w:val="0"/>
              <w:marBottom w:val="0"/>
              <w:divBdr>
                <w:top w:val="none" w:sz="0" w:space="0" w:color="auto"/>
                <w:left w:val="none" w:sz="0" w:space="0" w:color="auto"/>
                <w:bottom w:val="none" w:sz="0" w:space="0" w:color="auto"/>
                <w:right w:val="none" w:sz="0" w:space="0" w:color="auto"/>
              </w:divBdr>
            </w:div>
            <w:div w:id="536816213">
              <w:marLeft w:val="0"/>
              <w:marRight w:val="0"/>
              <w:marTop w:val="0"/>
              <w:marBottom w:val="0"/>
              <w:divBdr>
                <w:top w:val="none" w:sz="0" w:space="0" w:color="auto"/>
                <w:left w:val="none" w:sz="0" w:space="0" w:color="auto"/>
                <w:bottom w:val="none" w:sz="0" w:space="0" w:color="auto"/>
                <w:right w:val="none" w:sz="0" w:space="0" w:color="auto"/>
              </w:divBdr>
            </w:div>
            <w:div w:id="536549137">
              <w:marLeft w:val="0"/>
              <w:marRight w:val="0"/>
              <w:marTop w:val="0"/>
              <w:marBottom w:val="0"/>
              <w:divBdr>
                <w:top w:val="none" w:sz="0" w:space="0" w:color="auto"/>
                <w:left w:val="none" w:sz="0" w:space="0" w:color="auto"/>
                <w:bottom w:val="none" w:sz="0" w:space="0" w:color="auto"/>
                <w:right w:val="none" w:sz="0" w:space="0" w:color="auto"/>
              </w:divBdr>
            </w:div>
            <w:div w:id="65615712">
              <w:marLeft w:val="0"/>
              <w:marRight w:val="0"/>
              <w:marTop w:val="0"/>
              <w:marBottom w:val="0"/>
              <w:divBdr>
                <w:top w:val="none" w:sz="0" w:space="0" w:color="auto"/>
                <w:left w:val="none" w:sz="0" w:space="0" w:color="auto"/>
                <w:bottom w:val="none" w:sz="0" w:space="0" w:color="auto"/>
                <w:right w:val="none" w:sz="0" w:space="0" w:color="auto"/>
              </w:divBdr>
            </w:div>
            <w:div w:id="1712461463">
              <w:marLeft w:val="0"/>
              <w:marRight w:val="0"/>
              <w:marTop w:val="0"/>
              <w:marBottom w:val="0"/>
              <w:divBdr>
                <w:top w:val="none" w:sz="0" w:space="0" w:color="auto"/>
                <w:left w:val="none" w:sz="0" w:space="0" w:color="auto"/>
                <w:bottom w:val="none" w:sz="0" w:space="0" w:color="auto"/>
                <w:right w:val="none" w:sz="0" w:space="0" w:color="auto"/>
              </w:divBdr>
            </w:div>
            <w:div w:id="1027952881">
              <w:marLeft w:val="0"/>
              <w:marRight w:val="0"/>
              <w:marTop w:val="0"/>
              <w:marBottom w:val="0"/>
              <w:divBdr>
                <w:top w:val="none" w:sz="0" w:space="0" w:color="auto"/>
                <w:left w:val="none" w:sz="0" w:space="0" w:color="auto"/>
                <w:bottom w:val="none" w:sz="0" w:space="0" w:color="auto"/>
                <w:right w:val="none" w:sz="0" w:space="0" w:color="auto"/>
              </w:divBdr>
            </w:div>
            <w:div w:id="1610118671">
              <w:marLeft w:val="0"/>
              <w:marRight w:val="0"/>
              <w:marTop w:val="0"/>
              <w:marBottom w:val="0"/>
              <w:divBdr>
                <w:top w:val="none" w:sz="0" w:space="0" w:color="auto"/>
                <w:left w:val="none" w:sz="0" w:space="0" w:color="auto"/>
                <w:bottom w:val="none" w:sz="0" w:space="0" w:color="auto"/>
                <w:right w:val="none" w:sz="0" w:space="0" w:color="auto"/>
              </w:divBdr>
            </w:div>
            <w:div w:id="1522628211">
              <w:marLeft w:val="0"/>
              <w:marRight w:val="0"/>
              <w:marTop w:val="0"/>
              <w:marBottom w:val="0"/>
              <w:divBdr>
                <w:top w:val="none" w:sz="0" w:space="0" w:color="auto"/>
                <w:left w:val="none" w:sz="0" w:space="0" w:color="auto"/>
                <w:bottom w:val="none" w:sz="0" w:space="0" w:color="auto"/>
                <w:right w:val="none" w:sz="0" w:space="0" w:color="auto"/>
              </w:divBdr>
            </w:div>
            <w:div w:id="1274285681">
              <w:marLeft w:val="0"/>
              <w:marRight w:val="0"/>
              <w:marTop w:val="0"/>
              <w:marBottom w:val="0"/>
              <w:divBdr>
                <w:top w:val="none" w:sz="0" w:space="0" w:color="auto"/>
                <w:left w:val="none" w:sz="0" w:space="0" w:color="auto"/>
                <w:bottom w:val="none" w:sz="0" w:space="0" w:color="auto"/>
                <w:right w:val="none" w:sz="0" w:space="0" w:color="auto"/>
              </w:divBdr>
            </w:div>
            <w:div w:id="48040727">
              <w:marLeft w:val="0"/>
              <w:marRight w:val="0"/>
              <w:marTop w:val="0"/>
              <w:marBottom w:val="0"/>
              <w:divBdr>
                <w:top w:val="none" w:sz="0" w:space="0" w:color="auto"/>
                <w:left w:val="none" w:sz="0" w:space="0" w:color="auto"/>
                <w:bottom w:val="none" w:sz="0" w:space="0" w:color="auto"/>
                <w:right w:val="none" w:sz="0" w:space="0" w:color="auto"/>
              </w:divBdr>
            </w:div>
            <w:div w:id="1869171797">
              <w:marLeft w:val="0"/>
              <w:marRight w:val="0"/>
              <w:marTop w:val="0"/>
              <w:marBottom w:val="0"/>
              <w:divBdr>
                <w:top w:val="none" w:sz="0" w:space="0" w:color="auto"/>
                <w:left w:val="none" w:sz="0" w:space="0" w:color="auto"/>
                <w:bottom w:val="none" w:sz="0" w:space="0" w:color="auto"/>
                <w:right w:val="none" w:sz="0" w:space="0" w:color="auto"/>
              </w:divBdr>
            </w:div>
            <w:div w:id="1690795581">
              <w:marLeft w:val="0"/>
              <w:marRight w:val="0"/>
              <w:marTop w:val="0"/>
              <w:marBottom w:val="0"/>
              <w:divBdr>
                <w:top w:val="none" w:sz="0" w:space="0" w:color="auto"/>
                <w:left w:val="none" w:sz="0" w:space="0" w:color="auto"/>
                <w:bottom w:val="none" w:sz="0" w:space="0" w:color="auto"/>
                <w:right w:val="none" w:sz="0" w:space="0" w:color="auto"/>
              </w:divBdr>
            </w:div>
            <w:div w:id="414976913">
              <w:marLeft w:val="0"/>
              <w:marRight w:val="0"/>
              <w:marTop w:val="0"/>
              <w:marBottom w:val="0"/>
              <w:divBdr>
                <w:top w:val="none" w:sz="0" w:space="0" w:color="auto"/>
                <w:left w:val="none" w:sz="0" w:space="0" w:color="auto"/>
                <w:bottom w:val="none" w:sz="0" w:space="0" w:color="auto"/>
                <w:right w:val="none" w:sz="0" w:space="0" w:color="auto"/>
              </w:divBdr>
            </w:div>
            <w:div w:id="1285574758">
              <w:marLeft w:val="0"/>
              <w:marRight w:val="0"/>
              <w:marTop w:val="0"/>
              <w:marBottom w:val="0"/>
              <w:divBdr>
                <w:top w:val="none" w:sz="0" w:space="0" w:color="auto"/>
                <w:left w:val="none" w:sz="0" w:space="0" w:color="auto"/>
                <w:bottom w:val="none" w:sz="0" w:space="0" w:color="auto"/>
                <w:right w:val="none" w:sz="0" w:space="0" w:color="auto"/>
              </w:divBdr>
            </w:div>
            <w:div w:id="2139257657">
              <w:marLeft w:val="0"/>
              <w:marRight w:val="0"/>
              <w:marTop w:val="0"/>
              <w:marBottom w:val="0"/>
              <w:divBdr>
                <w:top w:val="none" w:sz="0" w:space="0" w:color="auto"/>
                <w:left w:val="none" w:sz="0" w:space="0" w:color="auto"/>
                <w:bottom w:val="none" w:sz="0" w:space="0" w:color="auto"/>
                <w:right w:val="none" w:sz="0" w:space="0" w:color="auto"/>
              </w:divBdr>
            </w:div>
            <w:div w:id="1801997534">
              <w:marLeft w:val="0"/>
              <w:marRight w:val="0"/>
              <w:marTop w:val="0"/>
              <w:marBottom w:val="0"/>
              <w:divBdr>
                <w:top w:val="none" w:sz="0" w:space="0" w:color="auto"/>
                <w:left w:val="none" w:sz="0" w:space="0" w:color="auto"/>
                <w:bottom w:val="none" w:sz="0" w:space="0" w:color="auto"/>
                <w:right w:val="none" w:sz="0" w:space="0" w:color="auto"/>
              </w:divBdr>
            </w:div>
            <w:div w:id="118498754">
              <w:marLeft w:val="0"/>
              <w:marRight w:val="0"/>
              <w:marTop w:val="0"/>
              <w:marBottom w:val="0"/>
              <w:divBdr>
                <w:top w:val="none" w:sz="0" w:space="0" w:color="auto"/>
                <w:left w:val="none" w:sz="0" w:space="0" w:color="auto"/>
                <w:bottom w:val="none" w:sz="0" w:space="0" w:color="auto"/>
                <w:right w:val="none" w:sz="0" w:space="0" w:color="auto"/>
              </w:divBdr>
            </w:div>
            <w:div w:id="690688938">
              <w:marLeft w:val="0"/>
              <w:marRight w:val="0"/>
              <w:marTop w:val="0"/>
              <w:marBottom w:val="0"/>
              <w:divBdr>
                <w:top w:val="none" w:sz="0" w:space="0" w:color="auto"/>
                <w:left w:val="none" w:sz="0" w:space="0" w:color="auto"/>
                <w:bottom w:val="none" w:sz="0" w:space="0" w:color="auto"/>
                <w:right w:val="none" w:sz="0" w:space="0" w:color="auto"/>
              </w:divBdr>
            </w:div>
            <w:div w:id="2059277089">
              <w:marLeft w:val="0"/>
              <w:marRight w:val="0"/>
              <w:marTop w:val="0"/>
              <w:marBottom w:val="0"/>
              <w:divBdr>
                <w:top w:val="none" w:sz="0" w:space="0" w:color="auto"/>
                <w:left w:val="none" w:sz="0" w:space="0" w:color="auto"/>
                <w:bottom w:val="none" w:sz="0" w:space="0" w:color="auto"/>
                <w:right w:val="none" w:sz="0" w:space="0" w:color="auto"/>
              </w:divBdr>
            </w:div>
            <w:div w:id="1967663956">
              <w:marLeft w:val="0"/>
              <w:marRight w:val="0"/>
              <w:marTop w:val="0"/>
              <w:marBottom w:val="0"/>
              <w:divBdr>
                <w:top w:val="none" w:sz="0" w:space="0" w:color="auto"/>
                <w:left w:val="none" w:sz="0" w:space="0" w:color="auto"/>
                <w:bottom w:val="none" w:sz="0" w:space="0" w:color="auto"/>
                <w:right w:val="none" w:sz="0" w:space="0" w:color="auto"/>
              </w:divBdr>
            </w:div>
            <w:div w:id="1117724083">
              <w:marLeft w:val="0"/>
              <w:marRight w:val="0"/>
              <w:marTop w:val="0"/>
              <w:marBottom w:val="0"/>
              <w:divBdr>
                <w:top w:val="none" w:sz="0" w:space="0" w:color="auto"/>
                <w:left w:val="none" w:sz="0" w:space="0" w:color="auto"/>
                <w:bottom w:val="none" w:sz="0" w:space="0" w:color="auto"/>
                <w:right w:val="none" w:sz="0" w:space="0" w:color="auto"/>
              </w:divBdr>
            </w:div>
            <w:div w:id="1699622336">
              <w:marLeft w:val="0"/>
              <w:marRight w:val="0"/>
              <w:marTop w:val="0"/>
              <w:marBottom w:val="0"/>
              <w:divBdr>
                <w:top w:val="none" w:sz="0" w:space="0" w:color="auto"/>
                <w:left w:val="none" w:sz="0" w:space="0" w:color="auto"/>
                <w:bottom w:val="none" w:sz="0" w:space="0" w:color="auto"/>
                <w:right w:val="none" w:sz="0" w:space="0" w:color="auto"/>
              </w:divBdr>
            </w:div>
            <w:div w:id="918639627">
              <w:marLeft w:val="0"/>
              <w:marRight w:val="0"/>
              <w:marTop w:val="0"/>
              <w:marBottom w:val="0"/>
              <w:divBdr>
                <w:top w:val="none" w:sz="0" w:space="0" w:color="auto"/>
                <w:left w:val="none" w:sz="0" w:space="0" w:color="auto"/>
                <w:bottom w:val="none" w:sz="0" w:space="0" w:color="auto"/>
                <w:right w:val="none" w:sz="0" w:space="0" w:color="auto"/>
              </w:divBdr>
            </w:div>
            <w:div w:id="1016884243">
              <w:marLeft w:val="0"/>
              <w:marRight w:val="0"/>
              <w:marTop w:val="0"/>
              <w:marBottom w:val="0"/>
              <w:divBdr>
                <w:top w:val="none" w:sz="0" w:space="0" w:color="auto"/>
                <w:left w:val="none" w:sz="0" w:space="0" w:color="auto"/>
                <w:bottom w:val="none" w:sz="0" w:space="0" w:color="auto"/>
                <w:right w:val="none" w:sz="0" w:space="0" w:color="auto"/>
              </w:divBdr>
            </w:div>
            <w:div w:id="725495369">
              <w:marLeft w:val="0"/>
              <w:marRight w:val="0"/>
              <w:marTop w:val="0"/>
              <w:marBottom w:val="0"/>
              <w:divBdr>
                <w:top w:val="none" w:sz="0" w:space="0" w:color="auto"/>
                <w:left w:val="none" w:sz="0" w:space="0" w:color="auto"/>
                <w:bottom w:val="none" w:sz="0" w:space="0" w:color="auto"/>
                <w:right w:val="none" w:sz="0" w:space="0" w:color="auto"/>
              </w:divBdr>
            </w:div>
            <w:div w:id="962924937">
              <w:marLeft w:val="0"/>
              <w:marRight w:val="0"/>
              <w:marTop w:val="0"/>
              <w:marBottom w:val="0"/>
              <w:divBdr>
                <w:top w:val="none" w:sz="0" w:space="0" w:color="auto"/>
                <w:left w:val="none" w:sz="0" w:space="0" w:color="auto"/>
                <w:bottom w:val="none" w:sz="0" w:space="0" w:color="auto"/>
                <w:right w:val="none" w:sz="0" w:space="0" w:color="auto"/>
              </w:divBdr>
            </w:div>
            <w:div w:id="927730364">
              <w:marLeft w:val="0"/>
              <w:marRight w:val="0"/>
              <w:marTop w:val="0"/>
              <w:marBottom w:val="0"/>
              <w:divBdr>
                <w:top w:val="none" w:sz="0" w:space="0" w:color="auto"/>
                <w:left w:val="none" w:sz="0" w:space="0" w:color="auto"/>
                <w:bottom w:val="none" w:sz="0" w:space="0" w:color="auto"/>
                <w:right w:val="none" w:sz="0" w:space="0" w:color="auto"/>
              </w:divBdr>
            </w:div>
            <w:div w:id="1779107432">
              <w:marLeft w:val="0"/>
              <w:marRight w:val="0"/>
              <w:marTop w:val="0"/>
              <w:marBottom w:val="0"/>
              <w:divBdr>
                <w:top w:val="none" w:sz="0" w:space="0" w:color="auto"/>
                <w:left w:val="none" w:sz="0" w:space="0" w:color="auto"/>
                <w:bottom w:val="none" w:sz="0" w:space="0" w:color="auto"/>
                <w:right w:val="none" w:sz="0" w:space="0" w:color="auto"/>
              </w:divBdr>
            </w:div>
            <w:div w:id="1256473243">
              <w:marLeft w:val="0"/>
              <w:marRight w:val="0"/>
              <w:marTop w:val="0"/>
              <w:marBottom w:val="0"/>
              <w:divBdr>
                <w:top w:val="none" w:sz="0" w:space="0" w:color="auto"/>
                <w:left w:val="none" w:sz="0" w:space="0" w:color="auto"/>
                <w:bottom w:val="none" w:sz="0" w:space="0" w:color="auto"/>
                <w:right w:val="none" w:sz="0" w:space="0" w:color="auto"/>
              </w:divBdr>
            </w:div>
            <w:div w:id="1647665159">
              <w:marLeft w:val="0"/>
              <w:marRight w:val="0"/>
              <w:marTop w:val="0"/>
              <w:marBottom w:val="0"/>
              <w:divBdr>
                <w:top w:val="none" w:sz="0" w:space="0" w:color="auto"/>
                <w:left w:val="none" w:sz="0" w:space="0" w:color="auto"/>
                <w:bottom w:val="none" w:sz="0" w:space="0" w:color="auto"/>
                <w:right w:val="none" w:sz="0" w:space="0" w:color="auto"/>
              </w:divBdr>
            </w:div>
            <w:div w:id="586503733">
              <w:marLeft w:val="0"/>
              <w:marRight w:val="0"/>
              <w:marTop w:val="0"/>
              <w:marBottom w:val="0"/>
              <w:divBdr>
                <w:top w:val="none" w:sz="0" w:space="0" w:color="auto"/>
                <w:left w:val="none" w:sz="0" w:space="0" w:color="auto"/>
                <w:bottom w:val="none" w:sz="0" w:space="0" w:color="auto"/>
                <w:right w:val="none" w:sz="0" w:space="0" w:color="auto"/>
              </w:divBdr>
            </w:div>
            <w:div w:id="1564635161">
              <w:marLeft w:val="0"/>
              <w:marRight w:val="0"/>
              <w:marTop w:val="0"/>
              <w:marBottom w:val="0"/>
              <w:divBdr>
                <w:top w:val="none" w:sz="0" w:space="0" w:color="auto"/>
                <w:left w:val="none" w:sz="0" w:space="0" w:color="auto"/>
                <w:bottom w:val="none" w:sz="0" w:space="0" w:color="auto"/>
                <w:right w:val="none" w:sz="0" w:space="0" w:color="auto"/>
              </w:divBdr>
            </w:div>
            <w:div w:id="431128407">
              <w:marLeft w:val="0"/>
              <w:marRight w:val="0"/>
              <w:marTop w:val="0"/>
              <w:marBottom w:val="0"/>
              <w:divBdr>
                <w:top w:val="none" w:sz="0" w:space="0" w:color="auto"/>
                <w:left w:val="none" w:sz="0" w:space="0" w:color="auto"/>
                <w:bottom w:val="none" w:sz="0" w:space="0" w:color="auto"/>
                <w:right w:val="none" w:sz="0" w:space="0" w:color="auto"/>
              </w:divBdr>
            </w:div>
            <w:div w:id="1565529966">
              <w:marLeft w:val="0"/>
              <w:marRight w:val="0"/>
              <w:marTop w:val="0"/>
              <w:marBottom w:val="0"/>
              <w:divBdr>
                <w:top w:val="none" w:sz="0" w:space="0" w:color="auto"/>
                <w:left w:val="none" w:sz="0" w:space="0" w:color="auto"/>
                <w:bottom w:val="none" w:sz="0" w:space="0" w:color="auto"/>
                <w:right w:val="none" w:sz="0" w:space="0" w:color="auto"/>
              </w:divBdr>
            </w:div>
            <w:div w:id="1833372685">
              <w:marLeft w:val="0"/>
              <w:marRight w:val="0"/>
              <w:marTop w:val="0"/>
              <w:marBottom w:val="0"/>
              <w:divBdr>
                <w:top w:val="none" w:sz="0" w:space="0" w:color="auto"/>
                <w:left w:val="none" w:sz="0" w:space="0" w:color="auto"/>
                <w:bottom w:val="none" w:sz="0" w:space="0" w:color="auto"/>
                <w:right w:val="none" w:sz="0" w:space="0" w:color="auto"/>
              </w:divBdr>
            </w:div>
            <w:div w:id="1321080387">
              <w:marLeft w:val="0"/>
              <w:marRight w:val="0"/>
              <w:marTop w:val="0"/>
              <w:marBottom w:val="0"/>
              <w:divBdr>
                <w:top w:val="none" w:sz="0" w:space="0" w:color="auto"/>
                <w:left w:val="none" w:sz="0" w:space="0" w:color="auto"/>
                <w:bottom w:val="none" w:sz="0" w:space="0" w:color="auto"/>
                <w:right w:val="none" w:sz="0" w:space="0" w:color="auto"/>
              </w:divBdr>
            </w:div>
            <w:div w:id="119079908">
              <w:marLeft w:val="0"/>
              <w:marRight w:val="0"/>
              <w:marTop w:val="0"/>
              <w:marBottom w:val="0"/>
              <w:divBdr>
                <w:top w:val="none" w:sz="0" w:space="0" w:color="auto"/>
                <w:left w:val="none" w:sz="0" w:space="0" w:color="auto"/>
                <w:bottom w:val="none" w:sz="0" w:space="0" w:color="auto"/>
                <w:right w:val="none" w:sz="0" w:space="0" w:color="auto"/>
              </w:divBdr>
            </w:div>
            <w:div w:id="987513585">
              <w:marLeft w:val="0"/>
              <w:marRight w:val="0"/>
              <w:marTop w:val="0"/>
              <w:marBottom w:val="0"/>
              <w:divBdr>
                <w:top w:val="none" w:sz="0" w:space="0" w:color="auto"/>
                <w:left w:val="none" w:sz="0" w:space="0" w:color="auto"/>
                <w:bottom w:val="none" w:sz="0" w:space="0" w:color="auto"/>
                <w:right w:val="none" w:sz="0" w:space="0" w:color="auto"/>
              </w:divBdr>
            </w:div>
            <w:div w:id="982587735">
              <w:marLeft w:val="0"/>
              <w:marRight w:val="0"/>
              <w:marTop w:val="0"/>
              <w:marBottom w:val="0"/>
              <w:divBdr>
                <w:top w:val="none" w:sz="0" w:space="0" w:color="auto"/>
                <w:left w:val="none" w:sz="0" w:space="0" w:color="auto"/>
                <w:bottom w:val="none" w:sz="0" w:space="0" w:color="auto"/>
                <w:right w:val="none" w:sz="0" w:space="0" w:color="auto"/>
              </w:divBdr>
            </w:div>
            <w:div w:id="1016349792">
              <w:marLeft w:val="0"/>
              <w:marRight w:val="0"/>
              <w:marTop w:val="0"/>
              <w:marBottom w:val="0"/>
              <w:divBdr>
                <w:top w:val="none" w:sz="0" w:space="0" w:color="auto"/>
                <w:left w:val="none" w:sz="0" w:space="0" w:color="auto"/>
                <w:bottom w:val="none" w:sz="0" w:space="0" w:color="auto"/>
                <w:right w:val="none" w:sz="0" w:space="0" w:color="auto"/>
              </w:divBdr>
            </w:div>
            <w:div w:id="952590254">
              <w:marLeft w:val="0"/>
              <w:marRight w:val="0"/>
              <w:marTop w:val="0"/>
              <w:marBottom w:val="0"/>
              <w:divBdr>
                <w:top w:val="none" w:sz="0" w:space="0" w:color="auto"/>
                <w:left w:val="none" w:sz="0" w:space="0" w:color="auto"/>
                <w:bottom w:val="none" w:sz="0" w:space="0" w:color="auto"/>
                <w:right w:val="none" w:sz="0" w:space="0" w:color="auto"/>
              </w:divBdr>
            </w:div>
            <w:div w:id="1168908032">
              <w:marLeft w:val="0"/>
              <w:marRight w:val="0"/>
              <w:marTop w:val="0"/>
              <w:marBottom w:val="0"/>
              <w:divBdr>
                <w:top w:val="none" w:sz="0" w:space="0" w:color="auto"/>
                <w:left w:val="none" w:sz="0" w:space="0" w:color="auto"/>
                <w:bottom w:val="none" w:sz="0" w:space="0" w:color="auto"/>
                <w:right w:val="none" w:sz="0" w:space="0" w:color="auto"/>
              </w:divBdr>
            </w:div>
            <w:div w:id="1279799912">
              <w:marLeft w:val="0"/>
              <w:marRight w:val="0"/>
              <w:marTop w:val="0"/>
              <w:marBottom w:val="0"/>
              <w:divBdr>
                <w:top w:val="none" w:sz="0" w:space="0" w:color="auto"/>
                <w:left w:val="none" w:sz="0" w:space="0" w:color="auto"/>
                <w:bottom w:val="none" w:sz="0" w:space="0" w:color="auto"/>
                <w:right w:val="none" w:sz="0" w:space="0" w:color="auto"/>
              </w:divBdr>
            </w:div>
            <w:div w:id="1492988682">
              <w:marLeft w:val="0"/>
              <w:marRight w:val="0"/>
              <w:marTop w:val="0"/>
              <w:marBottom w:val="0"/>
              <w:divBdr>
                <w:top w:val="none" w:sz="0" w:space="0" w:color="auto"/>
                <w:left w:val="none" w:sz="0" w:space="0" w:color="auto"/>
                <w:bottom w:val="none" w:sz="0" w:space="0" w:color="auto"/>
                <w:right w:val="none" w:sz="0" w:space="0" w:color="auto"/>
              </w:divBdr>
            </w:div>
            <w:div w:id="307444621">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1451313602">
              <w:marLeft w:val="0"/>
              <w:marRight w:val="0"/>
              <w:marTop w:val="0"/>
              <w:marBottom w:val="0"/>
              <w:divBdr>
                <w:top w:val="none" w:sz="0" w:space="0" w:color="auto"/>
                <w:left w:val="none" w:sz="0" w:space="0" w:color="auto"/>
                <w:bottom w:val="none" w:sz="0" w:space="0" w:color="auto"/>
                <w:right w:val="none" w:sz="0" w:space="0" w:color="auto"/>
              </w:divBdr>
            </w:div>
            <w:div w:id="998266828">
              <w:marLeft w:val="0"/>
              <w:marRight w:val="0"/>
              <w:marTop w:val="0"/>
              <w:marBottom w:val="0"/>
              <w:divBdr>
                <w:top w:val="none" w:sz="0" w:space="0" w:color="auto"/>
                <w:left w:val="none" w:sz="0" w:space="0" w:color="auto"/>
                <w:bottom w:val="none" w:sz="0" w:space="0" w:color="auto"/>
                <w:right w:val="none" w:sz="0" w:space="0" w:color="auto"/>
              </w:divBdr>
            </w:div>
            <w:div w:id="1030957654">
              <w:marLeft w:val="0"/>
              <w:marRight w:val="0"/>
              <w:marTop w:val="0"/>
              <w:marBottom w:val="0"/>
              <w:divBdr>
                <w:top w:val="none" w:sz="0" w:space="0" w:color="auto"/>
                <w:left w:val="none" w:sz="0" w:space="0" w:color="auto"/>
                <w:bottom w:val="none" w:sz="0" w:space="0" w:color="auto"/>
                <w:right w:val="none" w:sz="0" w:space="0" w:color="auto"/>
              </w:divBdr>
            </w:div>
            <w:div w:id="1242445920">
              <w:marLeft w:val="0"/>
              <w:marRight w:val="0"/>
              <w:marTop w:val="0"/>
              <w:marBottom w:val="0"/>
              <w:divBdr>
                <w:top w:val="none" w:sz="0" w:space="0" w:color="auto"/>
                <w:left w:val="none" w:sz="0" w:space="0" w:color="auto"/>
                <w:bottom w:val="none" w:sz="0" w:space="0" w:color="auto"/>
                <w:right w:val="none" w:sz="0" w:space="0" w:color="auto"/>
              </w:divBdr>
            </w:div>
            <w:div w:id="1721589897">
              <w:marLeft w:val="0"/>
              <w:marRight w:val="0"/>
              <w:marTop w:val="0"/>
              <w:marBottom w:val="0"/>
              <w:divBdr>
                <w:top w:val="none" w:sz="0" w:space="0" w:color="auto"/>
                <w:left w:val="none" w:sz="0" w:space="0" w:color="auto"/>
                <w:bottom w:val="none" w:sz="0" w:space="0" w:color="auto"/>
                <w:right w:val="none" w:sz="0" w:space="0" w:color="auto"/>
              </w:divBdr>
            </w:div>
            <w:div w:id="276453608">
              <w:marLeft w:val="0"/>
              <w:marRight w:val="0"/>
              <w:marTop w:val="0"/>
              <w:marBottom w:val="0"/>
              <w:divBdr>
                <w:top w:val="none" w:sz="0" w:space="0" w:color="auto"/>
                <w:left w:val="none" w:sz="0" w:space="0" w:color="auto"/>
                <w:bottom w:val="none" w:sz="0" w:space="0" w:color="auto"/>
                <w:right w:val="none" w:sz="0" w:space="0" w:color="auto"/>
              </w:divBdr>
            </w:div>
            <w:div w:id="1445535143">
              <w:marLeft w:val="0"/>
              <w:marRight w:val="0"/>
              <w:marTop w:val="0"/>
              <w:marBottom w:val="0"/>
              <w:divBdr>
                <w:top w:val="none" w:sz="0" w:space="0" w:color="auto"/>
                <w:left w:val="none" w:sz="0" w:space="0" w:color="auto"/>
                <w:bottom w:val="none" w:sz="0" w:space="0" w:color="auto"/>
                <w:right w:val="none" w:sz="0" w:space="0" w:color="auto"/>
              </w:divBdr>
            </w:div>
            <w:div w:id="626548860">
              <w:marLeft w:val="0"/>
              <w:marRight w:val="0"/>
              <w:marTop w:val="0"/>
              <w:marBottom w:val="0"/>
              <w:divBdr>
                <w:top w:val="none" w:sz="0" w:space="0" w:color="auto"/>
                <w:left w:val="none" w:sz="0" w:space="0" w:color="auto"/>
                <w:bottom w:val="none" w:sz="0" w:space="0" w:color="auto"/>
                <w:right w:val="none" w:sz="0" w:space="0" w:color="auto"/>
              </w:divBdr>
            </w:div>
            <w:div w:id="634801289">
              <w:marLeft w:val="0"/>
              <w:marRight w:val="0"/>
              <w:marTop w:val="0"/>
              <w:marBottom w:val="0"/>
              <w:divBdr>
                <w:top w:val="none" w:sz="0" w:space="0" w:color="auto"/>
                <w:left w:val="none" w:sz="0" w:space="0" w:color="auto"/>
                <w:bottom w:val="none" w:sz="0" w:space="0" w:color="auto"/>
                <w:right w:val="none" w:sz="0" w:space="0" w:color="auto"/>
              </w:divBdr>
            </w:div>
            <w:div w:id="874318536">
              <w:marLeft w:val="0"/>
              <w:marRight w:val="0"/>
              <w:marTop w:val="0"/>
              <w:marBottom w:val="0"/>
              <w:divBdr>
                <w:top w:val="none" w:sz="0" w:space="0" w:color="auto"/>
                <w:left w:val="none" w:sz="0" w:space="0" w:color="auto"/>
                <w:bottom w:val="none" w:sz="0" w:space="0" w:color="auto"/>
                <w:right w:val="none" w:sz="0" w:space="0" w:color="auto"/>
              </w:divBdr>
            </w:div>
            <w:div w:id="506989751">
              <w:marLeft w:val="0"/>
              <w:marRight w:val="0"/>
              <w:marTop w:val="0"/>
              <w:marBottom w:val="0"/>
              <w:divBdr>
                <w:top w:val="none" w:sz="0" w:space="0" w:color="auto"/>
                <w:left w:val="none" w:sz="0" w:space="0" w:color="auto"/>
                <w:bottom w:val="none" w:sz="0" w:space="0" w:color="auto"/>
                <w:right w:val="none" w:sz="0" w:space="0" w:color="auto"/>
              </w:divBdr>
            </w:div>
            <w:div w:id="1109086393">
              <w:marLeft w:val="0"/>
              <w:marRight w:val="0"/>
              <w:marTop w:val="0"/>
              <w:marBottom w:val="0"/>
              <w:divBdr>
                <w:top w:val="none" w:sz="0" w:space="0" w:color="auto"/>
                <w:left w:val="none" w:sz="0" w:space="0" w:color="auto"/>
                <w:bottom w:val="none" w:sz="0" w:space="0" w:color="auto"/>
                <w:right w:val="none" w:sz="0" w:space="0" w:color="auto"/>
              </w:divBdr>
            </w:div>
            <w:div w:id="1956398677">
              <w:marLeft w:val="0"/>
              <w:marRight w:val="0"/>
              <w:marTop w:val="0"/>
              <w:marBottom w:val="0"/>
              <w:divBdr>
                <w:top w:val="none" w:sz="0" w:space="0" w:color="auto"/>
                <w:left w:val="none" w:sz="0" w:space="0" w:color="auto"/>
                <w:bottom w:val="none" w:sz="0" w:space="0" w:color="auto"/>
                <w:right w:val="none" w:sz="0" w:space="0" w:color="auto"/>
              </w:divBdr>
            </w:div>
            <w:div w:id="1324043691">
              <w:marLeft w:val="0"/>
              <w:marRight w:val="0"/>
              <w:marTop w:val="0"/>
              <w:marBottom w:val="0"/>
              <w:divBdr>
                <w:top w:val="none" w:sz="0" w:space="0" w:color="auto"/>
                <w:left w:val="none" w:sz="0" w:space="0" w:color="auto"/>
                <w:bottom w:val="none" w:sz="0" w:space="0" w:color="auto"/>
                <w:right w:val="none" w:sz="0" w:space="0" w:color="auto"/>
              </w:divBdr>
            </w:div>
            <w:div w:id="1146779558">
              <w:marLeft w:val="0"/>
              <w:marRight w:val="0"/>
              <w:marTop w:val="0"/>
              <w:marBottom w:val="0"/>
              <w:divBdr>
                <w:top w:val="none" w:sz="0" w:space="0" w:color="auto"/>
                <w:left w:val="none" w:sz="0" w:space="0" w:color="auto"/>
                <w:bottom w:val="none" w:sz="0" w:space="0" w:color="auto"/>
                <w:right w:val="none" w:sz="0" w:space="0" w:color="auto"/>
              </w:divBdr>
            </w:div>
            <w:div w:id="1114637169">
              <w:marLeft w:val="0"/>
              <w:marRight w:val="0"/>
              <w:marTop w:val="0"/>
              <w:marBottom w:val="0"/>
              <w:divBdr>
                <w:top w:val="none" w:sz="0" w:space="0" w:color="auto"/>
                <w:left w:val="none" w:sz="0" w:space="0" w:color="auto"/>
                <w:bottom w:val="none" w:sz="0" w:space="0" w:color="auto"/>
                <w:right w:val="none" w:sz="0" w:space="0" w:color="auto"/>
              </w:divBdr>
            </w:div>
            <w:div w:id="499582931">
              <w:marLeft w:val="0"/>
              <w:marRight w:val="0"/>
              <w:marTop w:val="0"/>
              <w:marBottom w:val="0"/>
              <w:divBdr>
                <w:top w:val="none" w:sz="0" w:space="0" w:color="auto"/>
                <w:left w:val="none" w:sz="0" w:space="0" w:color="auto"/>
                <w:bottom w:val="none" w:sz="0" w:space="0" w:color="auto"/>
                <w:right w:val="none" w:sz="0" w:space="0" w:color="auto"/>
              </w:divBdr>
            </w:div>
            <w:div w:id="685059238">
              <w:marLeft w:val="0"/>
              <w:marRight w:val="0"/>
              <w:marTop w:val="0"/>
              <w:marBottom w:val="0"/>
              <w:divBdr>
                <w:top w:val="none" w:sz="0" w:space="0" w:color="auto"/>
                <w:left w:val="none" w:sz="0" w:space="0" w:color="auto"/>
                <w:bottom w:val="none" w:sz="0" w:space="0" w:color="auto"/>
                <w:right w:val="none" w:sz="0" w:space="0" w:color="auto"/>
              </w:divBdr>
            </w:div>
            <w:div w:id="1748114065">
              <w:marLeft w:val="0"/>
              <w:marRight w:val="0"/>
              <w:marTop w:val="0"/>
              <w:marBottom w:val="0"/>
              <w:divBdr>
                <w:top w:val="none" w:sz="0" w:space="0" w:color="auto"/>
                <w:left w:val="none" w:sz="0" w:space="0" w:color="auto"/>
                <w:bottom w:val="none" w:sz="0" w:space="0" w:color="auto"/>
                <w:right w:val="none" w:sz="0" w:space="0" w:color="auto"/>
              </w:divBdr>
            </w:div>
            <w:div w:id="1039477398">
              <w:marLeft w:val="0"/>
              <w:marRight w:val="0"/>
              <w:marTop w:val="0"/>
              <w:marBottom w:val="0"/>
              <w:divBdr>
                <w:top w:val="none" w:sz="0" w:space="0" w:color="auto"/>
                <w:left w:val="none" w:sz="0" w:space="0" w:color="auto"/>
                <w:bottom w:val="none" w:sz="0" w:space="0" w:color="auto"/>
                <w:right w:val="none" w:sz="0" w:space="0" w:color="auto"/>
              </w:divBdr>
            </w:div>
            <w:div w:id="1509640782">
              <w:marLeft w:val="0"/>
              <w:marRight w:val="0"/>
              <w:marTop w:val="0"/>
              <w:marBottom w:val="0"/>
              <w:divBdr>
                <w:top w:val="none" w:sz="0" w:space="0" w:color="auto"/>
                <w:left w:val="none" w:sz="0" w:space="0" w:color="auto"/>
                <w:bottom w:val="none" w:sz="0" w:space="0" w:color="auto"/>
                <w:right w:val="none" w:sz="0" w:space="0" w:color="auto"/>
              </w:divBdr>
            </w:div>
            <w:div w:id="1063336650">
              <w:marLeft w:val="0"/>
              <w:marRight w:val="0"/>
              <w:marTop w:val="0"/>
              <w:marBottom w:val="0"/>
              <w:divBdr>
                <w:top w:val="none" w:sz="0" w:space="0" w:color="auto"/>
                <w:left w:val="none" w:sz="0" w:space="0" w:color="auto"/>
                <w:bottom w:val="none" w:sz="0" w:space="0" w:color="auto"/>
                <w:right w:val="none" w:sz="0" w:space="0" w:color="auto"/>
              </w:divBdr>
            </w:div>
            <w:div w:id="1750226162">
              <w:marLeft w:val="0"/>
              <w:marRight w:val="0"/>
              <w:marTop w:val="0"/>
              <w:marBottom w:val="0"/>
              <w:divBdr>
                <w:top w:val="none" w:sz="0" w:space="0" w:color="auto"/>
                <w:left w:val="none" w:sz="0" w:space="0" w:color="auto"/>
                <w:bottom w:val="none" w:sz="0" w:space="0" w:color="auto"/>
                <w:right w:val="none" w:sz="0" w:space="0" w:color="auto"/>
              </w:divBdr>
            </w:div>
            <w:div w:id="2004814366">
              <w:marLeft w:val="0"/>
              <w:marRight w:val="0"/>
              <w:marTop w:val="0"/>
              <w:marBottom w:val="0"/>
              <w:divBdr>
                <w:top w:val="none" w:sz="0" w:space="0" w:color="auto"/>
                <w:left w:val="none" w:sz="0" w:space="0" w:color="auto"/>
                <w:bottom w:val="none" w:sz="0" w:space="0" w:color="auto"/>
                <w:right w:val="none" w:sz="0" w:space="0" w:color="auto"/>
              </w:divBdr>
            </w:div>
            <w:div w:id="799879874">
              <w:marLeft w:val="0"/>
              <w:marRight w:val="0"/>
              <w:marTop w:val="0"/>
              <w:marBottom w:val="0"/>
              <w:divBdr>
                <w:top w:val="none" w:sz="0" w:space="0" w:color="auto"/>
                <w:left w:val="none" w:sz="0" w:space="0" w:color="auto"/>
                <w:bottom w:val="none" w:sz="0" w:space="0" w:color="auto"/>
                <w:right w:val="none" w:sz="0" w:space="0" w:color="auto"/>
              </w:divBdr>
            </w:div>
            <w:div w:id="1543517041">
              <w:marLeft w:val="0"/>
              <w:marRight w:val="0"/>
              <w:marTop w:val="0"/>
              <w:marBottom w:val="0"/>
              <w:divBdr>
                <w:top w:val="none" w:sz="0" w:space="0" w:color="auto"/>
                <w:left w:val="none" w:sz="0" w:space="0" w:color="auto"/>
                <w:bottom w:val="none" w:sz="0" w:space="0" w:color="auto"/>
                <w:right w:val="none" w:sz="0" w:space="0" w:color="auto"/>
              </w:divBdr>
            </w:div>
            <w:div w:id="30158644">
              <w:marLeft w:val="0"/>
              <w:marRight w:val="0"/>
              <w:marTop w:val="0"/>
              <w:marBottom w:val="0"/>
              <w:divBdr>
                <w:top w:val="none" w:sz="0" w:space="0" w:color="auto"/>
                <w:left w:val="none" w:sz="0" w:space="0" w:color="auto"/>
                <w:bottom w:val="none" w:sz="0" w:space="0" w:color="auto"/>
                <w:right w:val="none" w:sz="0" w:space="0" w:color="auto"/>
              </w:divBdr>
            </w:div>
            <w:div w:id="1640265521">
              <w:marLeft w:val="0"/>
              <w:marRight w:val="0"/>
              <w:marTop w:val="0"/>
              <w:marBottom w:val="0"/>
              <w:divBdr>
                <w:top w:val="none" w:sz="0" w:space="0" w:color="auto"/>
                <w:left w:val="none" w:sz="0" w:space="0" w:color="auto"/>
                <w:bottom w:val="none" w:sz="0" w:space="0" w:color="auto"/>
                <w:right w:val="none" w:sz="0" w:space="0" w:color="auto"/>
              </w:divBdr>
            </w:div>
            <w:div w:id="1352488657">
              <w:marLeft w:val="0"/>
              <w:marRight w:val="0"/>
              <w:marTop w:val="0"/>
              <w:marBottom w:val="0"/>
              <w:divBdr>
                <w:top w:val="none" w:sz="0" w:space="0" w:color="auto"/>
                <w:left w:val="none" w:sz="0" w:space="0" w:color="auto"/>
                <w:bottom w:val="none" w:sz="0" w:space="0" w:color="auto"/>
                <w:right w:val="none" w:sz="0" w:space="0" w:color="auto"/>
              </w:divBdr>
            </w:div>
            <w:div w:id="691148671">
              <w:marLeft w:val="0"/>
              <w:marRight w:val="0"/>
              <w:marTop w:val="0"/>
              <w:marBottom w:val="0"/>
              <w:divBdr>
                <w:top w:val="none" w:sz="0" w:space="0" w:color="auto"/>
                <w:left w:val="none" w:sz="0" w:space="0" w:color="auto"/>
                <w:bottom w:val="none" w:sz="0" w:space="0" w:color="auto"/>
                <w:right w:val="none" w:sz="0" w:space="0" w:color="auto"/>
              </w:divBdr>
            </w:div>
            <w:div w:id="1894542980">
              <w:marLeft w:val="0"/>
              <w:marRight w:val="0"/>
              <w:marTop w:val="0"/>
              <w:marBottom w:val="0"/>
              <w:divBdr>
                <w:top w:val="none" w:sz="0" w:space="0" w:color="auto"/>
                <w:left w:val="none" w:sz="0" w:space="0" w:color="auto"/>
                <w:bottom w:val="none" w:sz="0" w:space="0" w:color="auto"/>
                <w:right w:val="none" w:sz="0" w:space="0" w:color="auto"/>
              </w:divBdr>
            </w:div>
            <w:div w:id="2027751545">
              <w:marLeft w:val="0"/>
              <w:marRight w:val="0"/>
              <w:marTop w:val="0"/>
              <w:marBottom w:val="0"/>
              <w:divBdr>
                <w:top w:val="none" w:sz="0" w:space="0" w:color="auto"/>
                <w:left w:val="none" w:sz="0" w:space="0" w:color="auto"/>
                <w:bottom w:val="none" w:sz="0" w:space="0" w:color="auto"/>
                <w:right w:val="none" w:sz="0" w:space="0" w:color="auto"/>
              </w:divBdr>
            </w:div>
            <w:div w:id="244262565">
              <w:marLeft w:val="0"/>
              <w:marRight w:val="0"/>
              <w:marTop w:val="0"/>
              <w:marBottom w:val="0"/>
              <w:divBdr>
                <w:top w:val="none" w:sz="0" w:space="0" w:color="auto"/>
                <w:left w:val="none" w:sz="0" w:space="0" w:color="auto"/>
                <w:bottom w:val="none" w:sz="0" w:space="0" w:color="auto"/>
                <w:right w:val="none" w:sz="0" w:space="0" w:color="auto"/>
              </w:divBdr>
            </w:div>
            <w:div w:id="628245055">
              <w:marLeft w:val="0"/>
              <w:marRight w:val="0"/>
              <w:marTop w:val="0"/>
              <w:marBottom w:val="0"/>
              <w:divBdr>
                <w:top w:val="none" w:sz="0" w:space="0" w:color="auto"/>
                <w:left w:val="none" w:sz="0" w:space="0" w:color="auto"/>
                <w:bottom w:val="none" w:sz="0" w:space="0" w:color="auto"/>
                <w:right w:val="none" w:sz="0" w:space="0" w:color="auto"/>
              </w:divBdr>
            </w:div>
            <w:div w:id="397486065">
              <w:marLeft w:val="0"/>
              <w:marRight w:val="0"/>
              <w:marTop w:val="0"/>
              <w:marBottom w:val="0"/>
              <w:divBdr>
                <w:top w:val="none" w:sz="0" w:space="0" w:color="auto"/>
                <w:left w:val="none" w:sz="0" w:space="0" w:color="auto"/>
                <w:bottom w:val="none" w:sz="0" w:space="0" w:color="auto"/>
                <w:right w:val="none" w:sz="0" w:space="0" w:color="auto"/>
              </w:divBdr>
            </w:div>
            <w:div w:id="1672945453">
              <w:marLeft w:val="0"/>
              <w:marRight w:val="0"/>
              <w:marTop w:val="0"/>
              <w:marBottom w:val="0"/>
              <w:divBdr>
                <w:top w:val="none" w:sz="0" w:space="0" w:color="auto"/>
                <w:left w:val="none" w:sz="0" w:space="0" w:color="auto"/>
                <w:bottom w:val="none" w:sz="0" w:space="0" w:color="auto"/>
                <w:right w:val="none" w:sz="0" w:space="0" w:color="auto"/>
              </w:divBdr>
            </w:div>
            <w:div w:id="373627676">
              <w:marLeft w:val="0"/>
              <w:marRight w:val="0"/>
              <w:marTop w:val="0"/>
              <w:marBottom w:val="0"/>
              <w:divBdr>
                <w:top w:val="none" w:sz="0" w:space="0" w:color="auto"/>
                <w:left w:val="none" w:sz="0" w:space="0" w:color="auto"/>
                <w:bottom w:val="none" w:sz="0" w:space="0" w:color="auto"/>
                <w:right w:val="none" w:sz="0" w:space="0" w:color="auto"/>
              </w:divBdr>
            </w:div>
            <w:div w:id="669079">
              <w:marLeft w:val="0"/>
              <w:marRight w:val="0"/>
              <w:marTop w:val="0"/>
              <w:marBottom w:val="0"/>
              <w:divBdr>
                <w:top w:val="none" w:sz="0" w:space="0" w:color="auto"/>
                <w:left w:val="none" w:sz="0" w:space="0" w:color="auto"/>
                <w:bottom w:val="none" w:sz="0" w:space="0" w:color="auto"/>
                <w:right w:val="none" w:sz="0" w:space="0" w:color="auto"/>
              </w:divBdr>
            </w:div>
            <w:div w:id="1907954810">
              <w:marLeft w:val="0"/>
              <w:marRight w:val="0"/>
              <w:marTop w:val="0"/>
              <w:marBottom w:val="0"/>
              <w:divBdr>
                <w:top w:val="none" w:sz="0" w:space="0" w:color="auto"/>
                <w:left w:val="none" w:sz="0" w:space="0" w:color="auto"/>
                <w:bottom w:val="none" w:sz="0" w:space="0" w:color="auto"/>
                <w:right w:val="none" w:sz="0" w:space="0" w:color="auto"/>
              </w:divBdr>
            </w:div>
            <w:div w:id="587421124">
              <w:marLeft w:val="0"/>
              <w:marRight w:val="0"/>
              <w:marTop w:val="0"/>
              <w:marBottom w:val="0"/>
              <w:divBdr>
                <w:top w:val="none" w:sz="0" w:space="0" w:color="auto"/>
                <w:left w:val="none" w:sz="0" w:space="0" w:color="auto"/>
                <w:bottom w:val="none" w:sz="0" w:space="0" w:color="auto"/>
                <w:right w:val="none" w:sz="0" w:space="0" w:color="auto"/>
              </w:divBdr>
            </w:div>
            <w:div w:id="1579633148">
              <w:marLeft w:val="0"/>
              <w:marRight w:val="0"/>
              <w:marTop w:val="0"/>
              <w:marBottom w:val="0"/>
              <w:divBdr>
                <w:top w:val="none" w:sz="0" w:space="0" w:color="auto"/>
                <w:left w:val="none" w:sz="0" w:space="0" w:color="auto"/>
                <w:bottom w:val="none" w:sz="0" w:space="0" w:color="auto"/>
                <w:right w:val="none" w:sz="0" w:space="0" w:color="auto"/>
              </w:divBdr>
            </w:div>
            <w:div w:id="1979996375">
              <w:marLeft w:val="0"/>
              <w:marRight w:val="0"/>
              <w:marTop w:val="0"/>
              <w:marBottom w:val="0"/>
              <w:divBdr>
                <w:top w:val="none" w:sz="0" w:space="0" w:color="auto"/>
                <w:left w:val="none" w:sz="0" w:space="0" w:color="auto"/>
                <w:bottom w:val="none" w:sz="0" w:space="0" w:color="auto"/>
                <w:right w:val="none" w:sz="0" w:space="0" w:color="auto"/>
              </w:divBdr>
            </w:div>
            <w:div w:id="1183974377">
              <w:marLeft w:val="0"/>
              <w:marRight w:val="0"/>
              <w:marTop w:val="0"/>
              <w:marBottom w:val="0"/>
              <w:divBdr>
                <w:top w:val="none" w:sz="0" w:space="0" w:color="auto"/>
                <w:left w:val="none" w:sz="0" w:space="0" w:color="auto"/>
                <w:bottom w:val="none" w:sz="0" w:space="0" w:color="auto"/>
                <w:right w:val="none" w:sz="0" w:space="0" w:color="auto"/>
              </w:divBdr>
            </w:div>
            <w:div w:id="333191399">
              <w:marLeft w:val="0"/>
              <w:marRight w:val="0"/>
              <w:marTop w:val="0"/>
              <w:marBottom w:val="0"/>
              <w:divBdr>
                <w:top w:val="none" w:sz="0" w:space="0" w:color="auto"/>
                <w:left w:val="none" w:sz="0" w:space="0" w:color="auto"/>
                <w:bottom w:val="none" w:sz="0" w:space="0" w:color="auto"/>
                <w:right w:val="none" w:sz="0" w:space="0" w:color="auto"/>
              </w:divBdr>
            </w:div>
            <w:div w:id="2006394676">
              <w:marLeft w:val="0"/>
              <w:marRight w:val="0"/>
              <w:marTop w:val="0"/>
              <w:marBottom w:val="0"/>
              <w:divBdr>
                <w:top w:val="none" w:sz="0" w:space="0" w:color="auto"/>
                <w:left w:val="none" w:sz="0" w:space="0" w:color="auto"/>
                <w:bottom w:val="none" w:sz="0" w:space="0" w:color="auto"/>
                <w:right w:val="none" w:sz="0" w:space="0" w:color="auto"/>
              </w:divBdr>
            </w:div>
            <w:div w:id="2031298192">
              <w:marLeft w:val="0"/>
              <w:marRight w:val="0"/>
              <w:marTop w:val="0"/>
              <w:marBottom w:val="0"/>
              <w:divBdr>
                <w:top w:val="none" w:sz="0" w:space="0" w:color="auto"/>
                <w:left w:val="none" w:sz="0" w:space="0" w:color="auto"/>
                <w:bottom w:val="none" w:sz="0" w:space="0" w:color="auto"/>
                <w:right w:val="none" w:sz="0" w:space="0" w:color="auto"/>
              </w:divBdr>
            </w:div>
            <w:div w:id="1892379833">
              <w:marLeft w:val="0"/>
              <w:marRight w:val="0"/>
              <w:marTop w:val="0"/>
              <w:marBottom w:val="0"/>
              <w:divBdr>
                <w:top w:val="none" w:sz="0" w:space="0" w:color="auto"/>
                <w:left w:val="none" w:sz="0" w:space="0" w:color="auto"/>
                <w:bottom w:val="none" w:sz="0" w:space="0" w:color="auto"/>
                <w:right w:val="none" w:sz="0" w:space="0" w:color="auto"/>
              </w:divBdr>
            </w:div>
            <w:div w:id="233898986">
              <w:marLeft w:val="0"/>
              <w:marRight w:val="0"/>
              <w:marTop w:val="0"/>
              <w:marBottom w:val="0"/>
              <w:divBdr>
                <w:top w:val="none" w:sz="0" w:space="0" w:color="auto"/>
                <w:left w:val="none" w:sz="0" w:space="0" w:color="auto"/>
                <w:bottom w:val="none" w:sz="0" w:space="0" w:color="auto"/>
                <w:right w:val="none" w:sz="0" w:space="0" w:color="auto"/>
              </w:divBdr>
            </w:div>
            <w:div w:id="677465289">
              <w:marLeft w:val="0"/>
              <w:marRight w:val="0"/>
              <w:marTop w:val="0"/>
              <w:marBottom w:val="0"/>
              <w:divBdr>
                <w:top w:val="none" w:sz="0" w:space="0" w:color="auto"/>
                <w:left w:val="none" w:sz="0" w:space="0" w:color="auto"/>
                <w:bottom w:val="none" w:sz="0" w:space="0" w:color="auto"/>
                <w:right w:val="none" w:sz="0" w:space="0" w:color="auto"/>
              </w:divBdr>
            </w:div>
            <w:div w:id="1330602645">
              <w:marLeft w:val="0"/>
              <w:marRight w:val="0"/>
              <w:marTop w:val="0"/>
              <w:marBottom w:val="0"/>
              <w:divBdr>
                <w:top w:val="none" w:sz="0" w:space="0" w:color="auto"/>
                <w:left w:val="none" w:sz="0" w:space="0" w:color="auto"/>
                <w:bottom w:val="none" w:sz="0" w:space="0" w:color="auto"/>
                <w:right w:val="none" w:sz="0" w:space="0" w:color="auto"/>
              </w:divBdr>
            </w:div>
            <w:div w:id="413867713">
              <w:marLeft w:val="0"/>
              <w:marRight w:val="0"/>
              <w:marTop w:val="0"/>
              <w:marBottom w:val="0"/>
              <w:divBdr>
                <w:top w:val="none" w:sz="0" w:space="0" w:color="auto"/>
                <w:left w:val="none" w:sz="0" w:space="0" w:color="auto"/>
                <w:bottom w:val="none" w:sz="0" w:space="0" w:color="auto"/>
                <w:right w:val="none" w:sz="0" w:space="0" w:color="auto"/>
              </w:divBdr>
            </w:div>
            <w:div w:id="1642030890">
              <w:marLeft w:val="0"/>
              <w:marRight w:val="0"/>
              <w:marTop w:val="0"/>
              <w:marBottom w:val="0"/>
              <w:divBdr>
                <w:top w:val="none" w:sz="0" w:space="0" w:color="auto"/>
                <w:left w:val="none" w:sz="0" w:space="0" w:color="auto"/>
                <w:bottom w:val="none" w:sz="0" w:space="0" w:color="auto"/>
                <w:right w:val="none" w:sz="0" w:space="0" w:color="auto"/>
              </w:divBdr>
            </w:div>
            <w:div w:id="1503158562">
              <w:marLeft w:val="0"/>
              <w:marRight w:val="0"/>
              <w:marTop w:val="0"/>
              <w:marBottom w:val="0"/>
              <w:divBdr>
                <w:top w:val="none" w:sz="0" w:space="0" w:color="auto"/>
                <w:left w:val="none" w:sz="0" w:space="0" w:color="auto"/>
                <w:bottom w:val="none" w:sz="0" w:space="0" w:color="auto"/>
                <w:right w:val="none" w:sz="0" w:space="0" w:color="auto"/>
              </w:divBdr>
            </w:div>
            <w:div w:id="1897545953">
              <w:marLeft w:val="0"/>
              <w:marRight w:val="0"/>
              <w:marTop w:val="0"/>
              <w:marBottom w:val="0"/>
              <w:divBdr>
                <w:top w:val="none" w:sz="0" w:space="0" w:color="auto"/>
                <w:left w:val="none" w:sz="0" w:space="0" w:color="auto"/>
                <w:bottom w:val="none" w:sz="0" w:space="0" w:color="auto"/>
                <w:right w:val="none" w:sz="0" w:space="0" w:color="auto"/>
              </w:divBdr>
            </w:div>
            <w:div w:id="458688078">
              <w:marLeft w:val="0"/>
              <w:marRight w:val="0"/>
              <w:marTop w:val="0"/>
              <w:marBottom w:val="0"/>
              <w:divBdr>
                <w:top w:val="none" w:sz="0" w:space="0" w:color="auto"/>
                <w:left w:val="none" w:sz="0" w:space="0" w:color="auto"/>
                <w:bottom w:val="none" w:sz="0" w:space="0" w:color="auto"/>
                <w:right w:val="none" w:sz="0" w:space="0" w:color="auto"/>
              </w:divBdr>
            </w:div>
            <w:div w:id="1438064591">
              <w:marLeft w:val="0"/>
              <w:marRight w:val="0"/>
              <w:marTop w:val="0"/>
              <w:marBottom w:val="0"/>
              <w:divBdr>
                <w:top w:val="none" w:sz="0" w:space="0" w:color="auto"/>
                <w:left w:val="none" w:sz="0" w:space="0" w:color="auto"/>
                <w:bottom w:val="none" w:sz="0" w:space="0" w:color="auto"/>
                <w:right w:val="none" w:sz="0" w:space="0" w:color="auto"/>
              </w:divBdr>
            </w:div>
            <w:div w:id="1771318491">
              <w:marLeft w:val="0"/>
              <w:marRight w:val="0"/>
              <w:marTop w:val="0"/>
              <w:marBottom w:val="0"/>
              <w:divBdr>
                <w:top w:val="none" w:sz="0" w:space="0" w:color="auto"/>
                <w:left w:val="none" w:sz="0" w:space="0" w:color="auto"/>
                <w:bottom w:val="none" w:sz="0" w:space="0" w:color="auto"/>
                <w:right w:val="none" w:sz="0" w:space="0" w:color="auto"/>
              </w:divBdr>
            </w:div>
            <w:div w:id="1538935558">
              <w:marLeft w:val="0"/>
              <w:marRight w:val="0"/>
              <w:marTop w:val="0"/>
              <w:marBottom w:val="0"/>
              <w:divBdr>
                <w:top w:val="none" w:sz="0" w:space="0" w:color="auto"/>
                <w:left w:val="none" w:sz="0" w:space="0" w:color="auto"/>
                <w:bottom w:val="none" w:sz="0" w:space="0" w:color="auto"/>
                <w:right w:val="none" w:sz="0" w:space="0" w:color="auto"/>
              </w:divBdr>
            </w:div>
            <w:div w:id="918562823">
              <w:marLeft w:val="0"/>
              <w:marRight w:val="0"/>
              <w:marTop w:val="0"/>
              <w:marBottom w:val="0"/>
              <w:divBdr>
                <w:top w:val="none" w:sz="0" w:space="0" w:color="auto"/>
                <w:left w:val="none" w:sz="0" w:space="0" w:color="auto"/>
                <w:bottom w:val="none" w:sz="0" w:space="0" w:color="auto"/>
                <w:right w:val="none" w:sz="0" w:space="0" w:color="auto"/>
              </w:divBdr>
            </w:div>
            <w:div w:id="958492240">
              <w:marLeft w:val="0"/>
              <w:marRight w:val="0"/>
              <w:marTop w:val="0"/>
              <w:marBottom w:val="0"/>
              <w:divBdr>
                <w:top w:val="none" w:sz="0" w:space="0" w:color="auto"/>
                <w:left w:val="none" w:sz="0" w:space="0" w:color="auto"/>
                <w:bottom w:val="none" w:sz="0" w:space="0" w:color="auto"/>
                <w:right w:val="none" w:sz="0" w:space="0" w:color="auto"/>
              </w:divBdr>
            </w:div>
            <w:div w:id="697778276">
              <w:marLeft w:val="0"/>
              <w:marRight w:val="0"/>
              <w:marTop w:val="0"/>
              <w:marBottom w:val="0"/>
              <w:divBdr>
                <w:top w:val="none" w:sz="0" w:space="0" w:color="auto"/>
                <w:left w:val="none" w:sz="0" w:space="0" w:color="auto"/>
                <w:bottom w:val="none" w:sz="0" w:space="0" w:color="auto"/>
                <w:right w:val="none" w:sz="0" w:space="0" w:color="auto"/>
              </w:divBdr>
            </w:div>
            <w:div w:id="1173497013">
              <w:marLeft w:val="0"/>
              <w:marRight w:val="0"/>
              <w:marTop w:val="0"/>
              <w:marBottom w:val="0"/>
              <w:divBdr>
                <w:top w:val="none" w:sz="0" w:space="0" w:color="auto"/>
                <w:left w:val="none" w:sz="0" w:space="0" w:color="auto"/>
                <w:bottom w:val="none" w:sz="0" w:space="0" w:color="auto"/>
                <w:right w:val="none" w:sz="0" w:space="0" w:color="auto"/>
              </w:divBdr>
            </w:div>
            <w:div w:id="988754522">
              <w:marLeft w:val="0"/>
              <w:marRight w:val="0"/>
              <w:marTop w:val="0"/>
              <w:marBottom w:val="0"/>
              <w:divBdr>
                <w:top w:val="none" w:sz="0" w:space="0" w:color="auto"/>
                <w:left w:val="none" w:sz="0" w:space="0" w:color="auto"/>
                <w:bottom w:val="none" w:sz="0" w:space="0" w:color="auto"/>
                <w:right w:val="none" w:sz="0" w:space="0" w:color="auto"/>
              </w:divBdr>
            </w:div>
            <w:div w:id="1273589814">
              <w:marLeft w:val="0"/>
              <w:marRight w:val="0"/>
              <w:marTop w:val="0"/>
              <w:marBottom w:val="0"/>
              <w:divBdr>
                <w:top w:val="none" w:sz="0" w:space="0" w:color="auto"/>
                <w:left w:val="none" w:sz="0" w:space="0" w:color="auto"/>
                <w:bottom w:val="none" w:sz="0" w:space="0" w:color="auto"/>
                <w:right w:val="none" w:sz="0" w:space="0" w:color="auto"/>
              </w:divBdr>
            </w:div>
            <w:div w:id="1809933818">
              <w:marLeft w:val="0"/>
              <w:marRight w:val="0"/>
              <w:marTop w:val="0"/>
              <w:marBottom w:val="0"/>
              <w:divBdr>
                <w:top w:val="none" w:sz="0" w:space="0" w:color="auto"/>
                <w:left w:val="none" w:sz="0" w:space="0" w:color="auto"/>
                <w:bottom w:val="none" w:sz="0" w:space="0" w:color="auto"/>
                <w:right w:val="none" w:sz="0" w:space="0" w:color="auto"/>
              </w:divBdr>
            </w:div>
            <w:div w:id="1599948971">
              <w:marLeft w:val="0"/>
              <w:marRight w:val="0"/>
              <w:marTop w:val="0"/>
              <w:marBottom w:val="0"/>
              <w:divBdr>
                <w:top w:val="none" w:sz="0" w:space="0" w:color="auto"/>
                <w:left w:val="none" w:sz="0" w:space="0" w:color="auto"/>
                <w:bottom w:val="none" w:sz="0" w:space="0" w:color="auto"/>
                <w:right w:val="none" w:sz="0" w:space="0" w:color="auto"/>
              </w:divBdr>
            </w:div>
            <w:div w:id="2021657170">
              <w:marLeft w:val="0"/>
              <w:marRight w:val="0"/>
              <w:marTop w:val="0"/>
              <w:marBottom w:val="0"/>
              <w:divBdr>
                <w:top w:val="none" w:sz="0" w:space="0" w:color="auto"/>
                <w:left w:val="none" w:sz="0" w:space="0" w:color="auto"/>
                <w:bottom w:val="none" w:sz="0" w:space="0" w:color="auto"/>
                <w:right w:val="none" w:sz="0" w:space="0" w:color="auto"/>
              </w:divBdr>
            </w:div>
            <w:div w:id="2001036724">
              <w:marLeft w:val="0"/>
              <w:marRight w:val="0"/>
              <w:marTop w:val="0"/>
              <w:marBottom w:val="0"/>
              <w:divBdr>
                <w:top w:val="none" w:sz="0" w:space="0" w:color="auto"/>
                <w:left w:val="none" w:sz="0" w:space="0" w:color="auto"/>
                <w:bottom w:val="none" w:sz="0" w:space="0" w:color="auto"/>
                <w:right w:val="none" w:sz="0" w:space="0" w:color="auto"/>
              </w:divBdr>
            </w:div>
            <w:div w:id="1412314599">
              <w:marLeft w:val="0"/>
              <w:marRight w:val="0"/>
              <w:marTop w:val="0"/>
              <w:marBottom w:val="0"/>
              <w:divBdr>
                <w:top w:val="none" w:sz="0" w:space="0" w:color="auto"/>
                <w:left w:val="none" w:sz="0" w:space="0" w:color="auto"/>
                <w:bottom w:val="none" w:sz="0" w:space="0" w:color="auto"/>
                <w:right w:val="none" w:sz="0" w:space="0" w:color="auto"/>
              </w:divBdr>
            </w:div>
            <w:div w:id="12532897">
              <w:marLeft w:val="0"/>
              <w:marRight w:val="0"/>
              <w:marTop w:val="0"/>
              <w:marBottom w:val="0"/>
              <w:divBdr>
                <w:top w:val="none" w:sz="0" w:space="0" w:color="auto"/>
                <w:left w:val="none" w:sz="0" w:space="0" w:color="auto"/>
                <w:bottom w:val="none" w:sz="0" w:space="0" w:color="auto"/>
                <w:right w:val="none" w:sz="0" w:space="0" w:color="auto"/>
              </w:divBdr>
            </w:div>
            <w:div w:id="2056657132">
              <w:marLeft w:val="0"/>
              <w:marRight w:val="0"/>
              <w:marTop w:val="0"/>
              <w:marBottom w:val="0"/>
              <w:divBdr>
                <w:top w:val="none" w:sz="0" w:space="0" w:color="auto"/>
                <w:left w:val="none" w:sz="0" w:space="0" w:color="auto"/>
                <w:bottom w:val="none" w:sz="0" w:space="0" w:color="auto"/>
                <w:right w:val="none" w:sz="0" w:space="0" w:color="auto"/>
              </w:divBdr>
            </w:div>
            <w:div w:id="391539355">
              <w:marLeft w:val="0"/>
              <w:marRight w:val="0"/>
              <w:marTop w:val="0"/>
              <w:marBottom w:val="0"/>
              <w:divBdr>
                <w:top w:val="none" w:sz="0" w:space="0" w:color="auto"/>
                <w:left w:val="none" w:sz="0" w:space="0" w:color="auto"/>
                <w:bottom w:val="none" w:sz="0" w:space="0" w:color="auto"/>
                <w:right w:val="none" w:sz="0" w:space="0" w:color="auto"/>
              </w:divBdr>
            </w:div>
            <w:div w:id="1590112706">
              <w:marLeft w:val="0"/>
              <w:marRight w:val="0"/>
              <w:marTop w:val="0"/>
              <w:marBottom w:val="0"/>
              <w:divBdr>
                <w:top w:val="none" w:sz="0" w:space="0" w:color="auto"/>
                <w:left w:val="none" w:sz="0" w:space="0" w:color="auto"/>
                <w:bottom w:val="none" w:sz="0" w:space="0" w:color="auto"/>
                <w:right w:val="none" w:sz="0" w:space="0" w:color="auto"/>
              </w:divBdr>
            </w:div>
            <w:div w:id="1945840795">
              <w:marLeft w:val="0"/>
              <w:marRight w:val="0"/>
              <w:marTop w:val="0"/>
              <w:marBottom w:val="0"/>
              <w:divBdr>
                <w:top w:val="none" w:sz="0" w:space="0" w:color="auto"/>
                <w:left w:val="none" w:sz="0" w:space="0" w:color="auto"/>
                <w:bottom w:val="none" w:sz="0" w:space="0" w:color="auto"/>
                <w:right w:val="none" w:sz="0" w:space="0" w:color="auto"/>
              </w:divBdr>
            </w:div>
            <w:div w:id="1583564208">
              <w:marLeft w:val="0"/>
              <w:marRight w:val="0"/>
              <w:marTop w:val="0"/>
              <w:marBottom w:val="0"/>
              <w:divBdr>
                <w:top w:val="none" w:sz="0" w:space="0" w:color="auto"/>
                <w:left w:val="none" w:sz="0" w:space="0" w:color="auto"/>
                <w:bottom w:val="none" w:sz="0" w:space="0" w:color="auto"/>
                <w:right w:val="none" w:sz="0" w:space="0" w:color="auto"/>
              </w:divBdr>
            </w:div>
            <w:div w:id="84426726">
              <w:marLeft w:val="0"/>
              <w:marRight w:val="0"/>
              <w:marTop w:val="0"/>
              <w:marBottom w:val="0"/>
              <w:divBdr>
                <w:top w:val="none" w:sz="0" w:space="0" w:color="auto"/>
                <w:left w:val="none" w:sz="0" w:space="0" w:color="auto"/>
                <w:bottom w:val="none" w:sz="0" w:space="0" w:color="auto"/>
                <w:right w:val="none" w:sz="0" w:space="0" w:color="auto"/>
              </w:divBdr>
            </w:div>
            <w:div w:id="69158942">
              <w:marLeft w:val="0"/>
              <w:marRight w:val="0"/>
              <w:marTop w:val="0"/>
              <w:marBottom w:val="0"/>
              <w:divBdr>
                <w:top w:val="none" w:sz="0" w:space="0" w:color="auto"/>
                <w:left w:val="none" w:sz="0" w:space="0" w:color="auto"/>
                <w:bottom w:val="none" w:sz="0" w:space="0" w:color="auto"/>
                <w:right w:val="none" w:sz="0" w:space="0" w:color="auto"/>
              </w:divBdr>
            </w:div>
            <w:div w:id="1057045104">
              <w:marLeft w:val="0"/>
              <w:marRight w:val="0"/>
              <w:marTop w:val="0"/>
              <w:marBottom w:val="0"/>
              <w:divBdr>
                <w:top w:val="none" w:sz="0" w:space="0" w:color="auto"/>
                <w:left w:val="none" w:sz="0" w:space="0" w:color="auto"/>
                <w:bottom w:val="none" w:sz="0" w:space="0" w:color="auto"/>
                <w:right w:val="none" w:sz="0" w:space="0" w:color="auto"/>
              </w:divBdr>
            </w:div>
            <w:div w:id="1828859786">
              <w:marLeft w:val="0"/>
              <w:marRight w:val="0"/>
              <w:marTop w:val="0"/>
              <w:marBottom w:val="0"/>
              <w:divBdr>
                <w:top w:val="none" w:sz="0" w:space="0" w:color="auto"/>
                <w:left w:val="none" w:sz="0" w:space="0" w:color="auto"/>
                <w:bottom w:val="none" w:sz="0" w:space="0" w:color="auto"/>
                <w:right w:val="none" w:sz="0" w:space="0" w:color="auto"/>
              </w:divBdr>
            </w:div>
            <w:div w:id="1294604743">
              <w:marLeft w:val="0"/>
              <w:marRight w:val="0"/>
              <w:marTop w:val="0"/>
              <w:marBottom w:val="0"/>
              <w:divBdr>
                <w:top w:val="none" w:sz="0" w:space="0" w:color="auto"/>
                <w:left w:val="none" w:sz="0" w:space="0" w:color="auto"/>
                <w:bottom w:val="none" w:sz="0" w:space="0" w:color="auto"/>
                <w:right w:val="none" w:sz="0" w:space="0" w:color="auto"/>
              </w:divBdr>
            </w:div>
            <w:div w:id="1822696652">
              <w:marLeft w:val="0"/>
              <w:marRight w:val="0"/>
              <w:marTop w:val="0"/>
              <w:marBottom w:val="0"/>
              <w:divBdr>
                <w:top w:val="none" w:sz="0" w:space="0" w:color="auto"/>
                <w:left w:val="none" w:sz="0" w:space="0" w:color="auto"/>
                <w:bottom w:val="none" w:sz="0" w:space="0" w:color="auto"/>
                <w:right w:val="none" w:sz="0" w:space="0" w:color="auto"/>
              </w:divBdr>
            </w:div>
            <w:div w:id="691498676">
              <w:marLeft w:val="0"/>
              <w:marRight w:val="0"/>
              <w:marTop w:val="0"/>
              <w:marBottom w:val="0"/>
              <w:divBdr>
                <w:top w:val="none" w:sz="0" w:space="0" w:color="auto"/>
                <w:left w:val="none" w:sz="0" w:space="0" w:color="auto"/>
                <w:bottom w:val="none" w:sz="0" w:space="0" w:color="auto"/>
                <w:right w:val="none" w:sz="0" w:space="0" w:color="auto"/>
              </w:divBdr>
            </w:div>
            <w:div w:id="351760562">
              <w:marLeft w:val="0"/>
              <w:marRight w:val="0"/>
              <w:marTop w:val="0"/>
              <w:marBottom w:val="0"/>
              <w:divBdr>
                <w:top w:val="none" w:sz="0" w:space="0" w:color="auto"/>
                <w:left w:val="none" w:sz="0" w:space="0" w:color="auto"/>
                <w:bottom w:val="none" w:sz="0" w:space="0" w:color="auto"/>
                <w:right w:val="none" w:sz="0" w:space="0" w:color="auto"/>
              </w:divBdr>
            </w:div>
            <w:div w:id="122119025">
              <w:marLeft w:val="0"/>
              <w:marRight w:val="0"/>
              <w:marTop w:val="0"/>
              <w:marBottom w:val="0"/>
              <w:divBdr>
                <w:top w:val="none" w:sz="0" w:space="0" w:color="auto"/>
                <w:left w:val="none" w:sz="0" w:space="0" w:color="auto"/>
                <w:bottom w:val="none" w:sz="0" w:space="0" w:color="auto"/>
                <w:right w:val="none" w:sz="0" w:space="0" w:color="auto"/>
              </w:divBdr>
            </w:div>
            <w:div w:id="321472427">
              <w:marLeft w:val="0"/>
              <w:marRight w:val="0"/>
              <w:marTop w:val="0"/>
              <w:marBottom w:val="0"/>
              <w:divBdr>
                <w:top w:val="none" w:sz="0" w:space="0" w:color="auto"/>
                <w:left w:val="none" w:sz="0" w:space="0" w:color="auto"/>
                <w:bottom w:val="none" w:sz="0" w:space="0" w:color="auto"/>
                <w:right w:val="none" w:sz="0" w:space="0" w:color="auto"/>
              </w:divBdr>
            </w:div>
            <w:div w:id="96677190">
              <w:marLeft w:val="0"/>
              <w:marRight w:val="0"/>
              <w:marTop w:val="0"/>
              <w:marBottom w:val="0"/>
              <w:divBdr>
                <w:top w:val="none" w:sz="0" w:space="0" w:color="auto"/>
                <w:left w:val="none" w:sz="0" w:space="0" w:color="auto"/>
                <w:bottom w:val="none" w:sz="0" w:space="0" w:color="auto"/>
                <w:right w:val="none" w:sz="0" w:space="0" w:color="auto"/>
              </w:divBdr>
            </w:div>
            <w:div w:id="2122793980">
              <w:marLeft w:val="0"/>
              <w:marRight w:val="0"/>
              <w:marTop w:val="0"/>
              <w:marBottom w:val="0"/>
              <w:divBdr>
                <w:top w:val="none" w:sz="0" w:space="0" w:color="auto"/>
                <w:left w:val="none" w:sz="0" w:space="0" w:color="auto"/>
                <w:bottom w:val="none" w:sz="0" w:space="0" w:color="auto"/>
                <w:right w:val="none" w:sz="0" w:space="0" w:color="auto"/>
              </w:divBdr>
            </w:div>
            <w:div w:id="653878755">
              <w:marLeft w:val="0"/>
              <w:marRight w:val="0"/>
              <w:marTop w:val="0"/>
              <w:marBottom w:val="0"/>
              <w:divBdr>
                <w:top w:val="none" w:sz="0" w:space="0" w:color="auto"/>
                <w:left w:val="none" w:sz="0" w:space="0" w:color="auto"/>
                <w:bottom w:val="none" w:sz="0" w:space="0" w:color="auto"/>
                <w:right w:val="none" w:sz="0" w:space="0" w:color="auto"/>
              </w:divBdr>
            </w:div>
            <w:div w:id="1346058954">
              <w:marLeft w:val="0"/>
              <w:marRight w:val="0"/>
              <w:marTop w:val="0"/>
              <w:marBottom w:val="0"/>
              <w:divBdr>
                <w:top w:val="none" w:sz="0" w:space="0" w:color="auto"/>
                <w:left w:val="none" w:sz="0" w:space="0" w:color="auto"/>
                <w:bottom w:val="none" w:sz="0" w:space="0" w:color="auto"/>
                <w:right w:val="none" w:sz="0" w:space="0" w:color="auto"/>
              </w:divBdr>
            </w:div>
            <w:div w:id="1969585261">
              <w:marLeft w:val="0"/>
              <w:marRight w:val="0"/>
              <w:marTop w:val="0"/>
              <w:marBottom w:val="0"/>
              <w:divBdr>
                <w:top w:val="none" w:sz="0" w:space="0" w:color="auto"/>
                <w:left w:val="none" w:sz="0" w:space="0" w:color="auto"/>
                <w:bottom w:val="none" w:sz="0" w:space="0" w:color="auto"/>
                <w:right w:val="none" w:sz="0" w:space="0" w:color="auto"/>
              </w:divBdr>
            </w:div>
            <w:div w:id="126047083">
              <w:marLeft w:val="0"/>
              <w:marRight w:val="0"/>
              <w:marTop w:val="0"/>
              <w:marBottom w:val="0"/>
              <w:divBdr>
                <w:top w:val="none" w:sz="0" w:space="0" w:color="auto"/>
                <w:left w:val="none" w:sz="0" w:space="0" w:color="auto"/>
                <w:bottom w:val="none" w:sz="0" w:space="0" w:color="auto"/>
                <w:right w:val="none" w:sz="0" w:space="0" w:color="auto"/>
              </w:divBdr>
            </w:div>
            <w:div w:id="1636763628">
              <w:marLeft w:val="0"/>
              <w:marRight w:val="0"/>
              <w:marTop w:val="0"/>
              <w:marBottom w:val="0"/>
              <w:divBdr>
                <w:top w:val="none" w:sz="0" w:space="0" w:color="auto"/>
                <w:left w:val="none" w:sz="0" w:space="0" w:color="auto"/>
                <w:bottom w:val="none" w:sz="0" w:space="0" w:color="auto"/>
                <w:right w:val="none" w:sz="0" w:space="0" w:color="auto"/>
              </w:divBdr>
            </w:div>
            <w:div w:id="1650549620">
              <w:marLeft w:val="0"/>
              <w:marRight w:val="0"/>
              <w:marTop w:val="0"/>
              <w:marBottom w:val="0"/>
              <w:divBdr>
                <w:top w:val="none" w:sz="0" w:space="0" w:color="auto"/>
                <w:left w:val="none" w:sz="0" w:space="0" w:color="auto"/>
                <w:bottom w:val="none" w:sz="0" w:space="0" w:color="auto"/>
                <w:right w:val="none" w:sz="0" w:space="0" w:color="auto"/>
              </w:divBdr>
            </w:div>
            <w:div w:id="1967226351">
              <w:marLeft w:val="0"/>
              <w:marRight w:val="0"/>
              <w:marTop w:val="0"/>
              <w:marBottom w:val="0"/>
              <w:divBdr>
                <w:top w:val="none" w:sz="0" w:space="0" w:color="auto"/>
                <w:left w:val="none" w:sz="0" w:space="0" w:color="auto"/>
                <w:bottom w:val="none" w:sz="0" w:space="0" w:color="auto"/>
                <w:right w:val="none" w:sz="0" w:space="0" w:color="auto"/>
              </w:divBdr>
            </w:div>
            <w:div w:id="1832788252">
              <w:marLeft w:val="0"/>
              <w:marRight w:val="0"/>
              <w:marTop w:val="0"/>
              <w:marBottom w:val="0"/>
              <w:divBdr>
                <w:top w:val="none" w:sz="0" w:space="0" w:color="auto"/>
                <w:left w:val="none" w:sz="0" w:space="0" w:color="auto"/>
                <w:bottom w:val="none" w:sz="0" w:space="0" w:color="auto"/>
                <w:right w:val="none" w:sz="0" w:space="0" w:color="auto"/>
              </w:divBdr>
            </w:div>
            <w:div w:id="1277758451">
              <w:marLeft w:val="0"/>
              <w:marRight w:val="0"/>
              <w:marTop w:val="0"/>
              <w:marBottom w:val="0"/>
              <w:divBdr>
                <w:top w:val="none" w:sz="0" w:space="0" w:color="auto"/>
                <w:left w:val="none" w:sz="0" w:space="0" w:color="auto"/>
                <w:bottom w:val="none" w:sz="0" w:space="0" w:color="auto"/>
                <w:right w:val="none" w:sz="0" w:space="0" w:color="auto"/>
              </w:divBdr>
            </w:div>
            <w:div w:id="1647002661">
              <w:marLeft w:val="0"/>
              <w:marRight w:val="0"/>
              <w:marTop w:val="0"/>
              <w:marBottom w:val="0"/>
              <w:divBdr>
                <w:top w:val="none" w:sz="0" w:space="0" w:color="auto"/>
                <w:left w:val="none" w:sz="0" w:space="0" w:color="auto"/>
                <w:bottom w:val="none" w:sz="0" w:space="0" w:color="auto"/>
                <w:right w:val="none" w:sz="0" w:space="0" w:color="auto"/>
              </w:divBdr>
            </w:div>
            <w:div w:id="1271007722">
              <w:marLeft w:val="0"/>
              <w:marRight w:val="0"/>
              <w:marTop w:val="0"/>
              <w:marBottom w:val="0"/>
              <w:divBdr>
                <w:top w:val="none" w:sz="0" w:space="0" w:color="auto"/>
                <w:left w:val="none" w:sz="0" w:space="0" w:color="auto"/>
                <w:bottom w:val="none" w:sz="0" w:space="0" w:color="auto"/>
                <w:right w:val="none" w:sz="0" w:space="0" w:color="auto"/>
              </w:divBdr>
            </w:div>
            <w:div w:id="1893543854">
              <w:marLeft w:val="0"/>
              <w:marRight w:val="0"/>
              <w:marTop w:val="0"/>
              <w:marBottom w:val="0"/>
              <w:divBdr>
                <w:top w:val="none" w:sz="0" w:space="0" w:color="auto"/>
                <w:left w:val="none" w:sz="0" w:space="0" w:color="auto"/>
                <w:bottom w:val="none" w:sz="0" w:space="0" w:color="auto"/>
                <w:right w:val="none" w:sz="0" w:space="0" w:color="auto"/>
              </w:divBdr>
            </w:div>
            <w:div w:id="932590845">
              <w:marLeft w:val="0"/>
              <w:marRight w:val="0"/>
              <w:marTop w:val="0"/>
              <w:marBottom w:val="0"/>
              <w:divBdr>
                <w:top w:val="none" w:sz="0" w:space="0" w:color="auto"/>
                <w:left w:val="none" w:sz="0" w:space="0" w:color="auto"/>
                <w:bottom w:val="none" w:sz="0" w:space="0" w:color="auto"/>
                <w:right w:val="none" w:sz="0" w:space="0" w:color="auto"/>
              </w:divBdr>
            </w:div>
            <w:div w:id="1608736835">
              <w:marLeft w:val="0"/>
              <w:marRight w:val="0"/>
              <w:marTop w:val="0"/>
              <w:marBottom w:val="0"/>
              <w:divBdr>
                <w:top w:val="none" w:sz="0" w:space="0" w:color="auto"/>
                <w:left w:val="none" w:sz="0" w:space="0" w:color="auto"/>
                <w:bottom w:val="none" w:sz="0" w:space="0" w:color="auto"/>
                <w:right w:val="none" w:sz="0" w:space="0" w:color="auto"/>
              </w:divBdr>
            </w:div>
            <w:div w:id="458496806">
              <w:marLeft w:val="0"/>
              <w:marRight w:val="0"/>
              <w:marTop w:val="0"/>
              <w:marBottom w:val="0"/>
              <w:divBdr>
                <w:top w:val="none" w:sz="0" w:space="0" w:color="auto"/>
                <w:left w:val="none" w:sz="0" w:space="0" w:color="auto"/>
                <w:bottom w:val="none" w:sz="0" w:space="0" w:color="auto"/>
                <w:right w:val="none" w:sz="0" w:space="0" w:color="auto"/>
              </w:divBdr>
            </w:div>
            <w:div w:id="2117477806">
              <w:marLeft w:val="0"/>
              <w:marRight w:val="0"/>
              <w:marTop w:val="0"/>
              <w:marBottom w:val="0"/>
              <w:divBdr>
                <w:top w:val="none" w:sz="0" w:space="0" w:color="auto"/>
                <w:left w:val="none" w:sz="0" w:space="0" w:color="auto"/>
                <w:bottom w:val="none" w:sz="0" w:space="0" w:color="auto"/>
                <w:right w:val="none" w:sz="0" w:space="0" w:color="auto"/>
              </w:divBdr>
            </w:div>
            <w:div w:id="470558246">
              <w:marLeft w:val="0"/>
              <w:marRight w:val="0"/>
              <w:marTop w:val="0"/>
              <w:marBottom w:val="0"/>
              <w:divBdr>
                <w:top w:val="none" w:sz="0" w:space="0" w:color="auto"/>
                <w:left w:val="none" w:sz="0" w:space="0" w:color="auto"/>
                <w:bottom w:val="none" w:sz="0" w:space="0" w:color="auto"/>
                <w:right w:val="none" w:sz="0" w:space="0" w:color="auto"/>
              </w:divBdr>
            </w:div>
            <w:div w:id="298653045">
              <w:marLeft w:val="0"/>
              <w:marRight w:val="0"/>
              <w:marTop w:val="0"/>
              <w:marBottom w:val="0"/>
              <w:divBdr>
                <w:top w:val="none" w:sz="0" w:space="0" w:color="auto"/>
                <w:left w:val="none" w:sz="0" w:space="0" w:color="auto"/>
                <w:bottom w:val="none" w:sz="0" w:space="0" w:color="auto"/>
                <w:right w:val="none" w:sz="0" w:space="0" w:color="auto"/>
              </w:divBdr>
            </w:div>
            <w:div w:id="1007369587">
              <w:marLeft w:val="0"/>
              <w:marRight w:val="0"/>
              <w:marTop w:val="0"/>
              <w:marBottom w:val="0"/>
              <w:divBdr>
                <w:top w:val="none" w:sz="0" w:space="0" w:color="auto"/>
                <w:left w:val="none" w:sz="0" w:space="0" w:color="auto"/>
                <w:bottom w:val="none" w:sz="0" w:space="0" w:color="auto"/>
                <w:right w:val="none" w:sz="0" w:space="0" w:color="auto"/>
              </w:divBdr>
            </w:div>
            <w:div w:id="240991898">
              <w:marLeft w:val="0"/>
              <w:marRight w:val="0"/>
              <w:marTop w:val="0"/>
              <w:marBottom w:val="0"/>
              <w:divBdr>
                <w:top w:val="none" w:sz="0" w:space="0" w:color="auto"/>
                <w:left w:val="none" w:sz="0" w:space="0" w:color="auto"/>
                <w:bottom w:val="none" w:sz="0" w:space="0" w:color="auto"/>
                <w:right w:val="none" w:sz="0" w:space="0" w:color="auto"/>
              </w:divBdr>
            </w:div>
            <w:div w:id="628586594">
              <w:marLeft w:val="0"/>
              <w:marRight w:val="0"/>
              <w:marTop w:val="0"/>
              <w:marBottom w:val="0"/>
              <w:divBdr>
                <w:top w:val="none" w:sz="0" w:space="0" w:color="auto"/>
                <w:left w:val="none" w:sz="0" w:space="0" w:color="auto"/>
                <w:bottom w:val="none" w:sz="0" w:space="0" w:color="auto"/>
                <w:right w:val="none" w:sz="0" w:space="0" w:color="auto"/>
              </w:divBdr>
            </w:div>
            <w:div w:id="2061048979">
              <w:marLeft w:val="0"/>
              <w:marRight w:val="0"/>
              <w:marTop w:val="0"/>
              <w:marBottom w:val="0"/>
              <w:divBdr>
                <w:top w:val="none" w:sz="0" w:space="0" w:color="auto"/>
                <w:left w:val="none" w:sz="0" w:space="0" w:color="auto"/>
                <w:bottom w:val="none" w:sz="0" w:space="0" w:color="auto"/>
                <w:right w:val="none" w:sz="0" w:space="0" w:color="auto"/>
              </w:divBdr>
            </w:div>
            <w:div w:id="1398237199">
              <w:marLeft w:val="0"/>
              <w:marRight w:val="0"/>
              <w:marTop w:val="0"/>
              <w:marBottom w:val="0"/>
              <w:divBdr>
                <w:top w:val="none" w:sz="0" w:space="0" w:color="auto"/>
                <w:left w:val="none" w:sz="0" w:space="0" w:color="auto"/>
                <w:bottom w:val="none" w:sz="0" w:space="0" w:color="auto"/>
                <w:right w:val="none" w:sz="0" w:space="0" w:color="auto"/>
              </w:divBdr>
            </w:div>
            <w:div w:id="813570252">
              <w:marLeft w:val="0"/>
              <w:marRight w:val="0"/>
              <w:marTop w:val="0"/>
              <w:marBottom w:val="0"/>
              <w:divBdr>
                <w:top w:val="none" w:sz="0" w:space="0" w:color="auto"/>
                <w:left w:val="none" w:sz="0" w:space="0" w:color="auto"/>
                <w:bottom w:val="none" w:sz="0" w:space="0" w:color="auto"/>
                <w:right w:val="none" w:sz="0" w:space="0" w:color="auto"/>
              </w:divBdr>
            </w:div>
            <w:div w:id="1773895586">
              <w:marLeft w:val="0"/>
              <w:marRight w:val="0"/>
              <w:marTop w:val="0"/>
              <w:marBottom w:val="0"/>
              <w:divBdr>
                <w:top w:val="none" w:sz="0" w:space="0" w:color="auto"/>
                <w:left w:val="none" w:sz="0" w:space="0" w:color="auto"/>
                <w:bottom w:val="none" w:sz="0" w:space="0" w:color="auto"/>
                <w:right w:val="none" w:sz="0" w:space="0" w:color="auto"/>
              </w:divBdr>
            </w:div>
            <w:div w:id="310453639">
              <w:marLeft w:val="0"/>
              <w:marRight w:val="0"/>
              <w:marTop w:val="0"/>
              <w:marBottom w:val="0"/>
              <w:divBdr>
                <w:top w:val="none" w:sz="0" w:space="0" w:color="auto"/>
                <w:left w:val="none" w:sz="0" w:space="0" w:color="auto"/>
                <w:bottom w:val="none" w:sz="0" w:space="0" w:color="auto"/>
                <w:right w:val="none" w:sz="0" w:space="0" w:color="auto"/>
              </w:divBdr>
            </w:div>
            <w:div w:id="1344093170">
              <w:marLeft w:val="0"/>
              <w:marRight w:val="0"/>
              <w:marTop w:val="0"/>
              <w:marBottom w:val="0"/>
              <w:divBdr>
                <w:top w:val="none" w:sz="0" w:space="0" w:color="auto"/>
                <w:left w:val="none" w:sz="0" w:space="0" w:color="auto"/>
                <w:bottom w:val="none" w:sz="0" w:space="0" w:color="auto"/>
                <w:right w:val="none" w:sz="0" w:space="0" w:color="auto"/>
              </w:divBdr>
            </w:div>
            <w:div w:id="1551916485">
              <w:marLeft w:val="0"/>
              <w:marRight w:val="0"/>
              <w:marTop w:val="0"/>
              <w:marBottom w:val="0"/>
              <w:divBdr>
                <w:top w:val="none" w:sz="0" w:space="0" w:color="auto"/>
                <w:left w:val="none" w:sz="0" w:space="0" w:color="auto"/>
                <w:bottom w:val="none" w:sz="0" w:space="0" w:color="auto"/>
                <w:right w:val="none" w:sz="0" w:space="0" w:color="auto"/>
              </w:divBdr>
            </w:div>
            <w:div w:id="1610896793">
              <w:marLeft w:val="0"/>
              <w:marRight w:val="0"/>
              <w:marTop w:val="0"/>
              <w:marBottom w:val="0"/>
              <w:divBdr>
                <w:top w:val="none" w:sz="0" w:space="0" w:color="auto"/>
                <w:left w:val="none" w:sz="0" w:space="0" w:color="auto"/>
                <w:bottom w:val="none" w:sz="0" w:space="0" w:color="auto"/>
                <w:right w:val="none" w:sz="0" w:space="0" w:color="auto"/>
              </w:divBdr>
            </w:div>
            <w:div w:id="1968927455">
              <w:marLeft w:val="0"/>
              <w:marRight w:val="0"/>
              <w:marTop w:val="0"/>
              <w:marBottom w:val="0"/>
              <w:divBdr>
                <w:top w:val="none" w:sz="0" w:space="0" w:color="auto"/>
                <w:left w:val="none" w:sz="0" w:space="0" w:color="auto"/>
                <w:bottom w:val="none" w:sz="0" w:space="0" w:color="auto"/>
                <w:right w:val="none" w:sz="0" w:space="0" w:color="auto"/>
              </w:divBdr>
            </w:div>
            <w:div w:id="20326826">
              <w:marLeft w:val="0"/>
              <w:marRight w:val="0"/>
              <w:marTop w:val="0"/>
              <w:marBottom w:val="0"/>
              <w:divBdr>
                <w:top w:val="none" w:sz="0" w:space="0" w:color="auto"/>
                <w:left w:val="none" w:sz="0" w:space="0" w:color="auto"/>
                <w:bottom w:val="none" w:sz="0" w:space="0" w:color="auto"/>
                <w:right w:val="none" w:sz="0" w:space="0" w:color="auto"/>
              </w:divBdr>
            </w:div>
            <w:div w:id="1930385377">
              <w:marLeft w:val="0"/>
              <w:marRight w:val="0"/>
              <w:marTop w:val="0"/>
              <w:marBottom w:val="0"/>
              <w:divBdr>
                <w:top w:val="none" w:sz="0" w:space="0" w:color="auto"/>
                <w:left w:val="none" w:sz="0" w:space="0" w:color="auto"/>
                <w:bottom w:val="none" w:sz="0" w:space="0" w:color="auto"/>
                <w:right w:val="none" w:sz="0" w:space="0" w:color="auto"/>
              </w:divBdr>
            </w:div>
            <w:div w:id="2071074882">
              <w:marLeft w:val="0"/>
              <w:marRight w:val="0"/>
              <w:marTop w:val="0"/>
              <w:marBottom w:val="0"/>
              <w:divBdr>
                <w:top w:val="none" w:sz="0" w:space="0" w:color="auto"/>
                <w:left w:val="none" w:sz="0" w:space="0" w:color="auto"/>
                <w:bottom w:val="none" w:sz="0" w:space="0" w:color="auto"/>
                <w:right w:val="none" w:sz="0" w:space="0" w:color="auto"/>
              </w:divBdr>
            </w:div>
            <w:div w:id="748162237">
              <w:marLeft w:val="0"/>
              <w:marRight w:val="0"/>
              <w:marTop w:val="0"/>
              <w:marBottom w:val="0"/>
              <w:divBdr>
                <w:top w:val="none" w:sz="0" w:space="0" w:color="auto"/>
                <w:left w:val="none" w:sz="0" w:space="0" w:color="auto"/>
                <w:bottom w:val="none" w:sz="0" w:space="0" w:color="auto"/>
                <w:right w:val="none" w:sz="0" w:space="0" w:color="auto"/>
              </w:divBdr>
            </w:div>
            <w:div w:id="693308711">
              <w:marLeft w:val="0"/>
              <w:marRight w:val="0"/>
              <w:marTop w:val="0"/>
              <w:marBottom w:val="0"/>
              <w:divBdr>
                <w:top w:val="none" w:sz="0" w:space="0" w:color="auto"/>
                <w:left w:val="none" w:sz="0" w:space="0" w:color="auto"/>
                <w:bottom w:val="none" w:sz="0" w:space="0" w:color="auto"/>
                <w:right w:val="none" w:sz="0" w:space="0" w:color="auto"/>
              </w:divBdr>
            </w:div>
            <w:div w:id="605189348">
              <w:marLeft w:val="0"/>
              <w:marRight w:val="0"/>
              <w:marTop w:val="0"/>
              <w:marBottom w:val="0"/>
              <w:divBdr>
                <w:top w:val="none" w:sz="0" w:space="0" w:color="auto"/>
                <w:left w:val="none" w:sz="0" w:space="0" w:color="auto"/>
                <w:bottom w:val="none" w:sz="0" w:space="0" w:color="auto"/>
                <w:right w:val="none" w:sz="0" w:space="0" w:color="auto"/>
              </w:divBdr>
            </w:div>
            <w:div w:id="1886142298">
              <w:marLeft w:val="0"/>
              <w:marRight w:val="0"/>
              <w:marTop w:val="0"/>
              <w:marBottom w:val="0"/>
              <w:divBdr>
                <w:top w:val="none" w:sz="0" w:space="0" w:color="auto"/>
                <w:left w:val="none" w:sz="0" w:space="0" w:color="auto"/>
                <w:bottom w:val="none" w:sz="0" w:space="0" w:color="auto"/>
                <w:right w:val="none" w:sz="0" w:space="0" w:color="auto"/>
              </w:divBdr>
            </w:div>
            <w:div w:id="49379627">
              <w:marLeft w:val="0"/>
              <w:marRight w:val="0"/>
              <w:marTop w:val="0"/>
              <w:marBottom w:val="0"/>
              <w:divBdr>
                <w:top w:val="none" w:sz="0" w:space="0" w:color="auto"/>
                <w:left w:val="none" w:sz="0" w:space="0" w:color="auto"/>
                <w:bottom w:val="none" w:sz="0" w:space="0" w:color="auto"/>
                <w:right w:val="none" w:sz="0" w:space="0" w:color="auto"/>
              </w:divBdr>
            </w:div>
            <w:div w:id="626011890">
              <w:marLeft w:val="0"/>
              <w:marRight w:val="0"/>
              <w:marTop w:val="0"/>
              <w:marBottom w:val="0"/>
              <w:divBdr>
                <w:top w:val="none" w:sz="0" w:space="0" w:color="auto"/>
                <w:left w:val="none" w:sz="0" w:space="0" w:color="auto"/>
                <w:bottom w:val="none" w:sz="0" w:space="0" w:color="auto"/>
                <w:right w:val="none" w:sz="0" w:space="0" w:color="auto"/>
              </w:divBdr>
            </w:div>
            <w:div w:id="42415022">
              <w:marLeft w:val="0"/>
              <w:marRight w:val="0"/>
              <w:marTop w:val="0"/>
              <w:marBottom w:val="0"/>
              <w:divBdr>
                <w:top w:val="none" w:sz="0" w:space="0" w:color="auto"/>
                <w:left w:val="none" w:sz="0" w:space="0" w:color="auto"/>
                <w:bottom w:val="none" w:sz="0" w:space="0" w:color="auto"/>
                <w:right w:val="none" w:sz="0" w:space="0" w:color="auto"/>
              </w:divBdr>
            </w:div>
            <w:div w:id="948050527">
              <w:marLeft w:val="0"/>
              <w:marRight w:val="0"/>
              <w:marTop w:val="0"/>
              <w:marBottom w:val="0"/>
              <w:divBdr>
                <w:top w:val="none" w:sz="0" w:space="0" w:color="auto"/>
                <w:left w:val="none" w:sz="0" w:space="0" w:color="auto"/>
                <w:bottom w:val="none" w:sz="0" w:space="0" w:color="auto"/>
                <w:right w:val="none" w:sz="0" w:space="0" w:color="auto"/>
              </w:divBdr>
            </w:div>
            <w:div w:id="939264333">
              <w:marLeft w:val="0"/>
              <w:marRight w:val="0"/>
              <w:marTop w:val="0"/>
              <w:marBottom w:val="0"/>
              <w:divBdr>
                <w:top w:val="none" w:sz="0" w:space="0" w:color="auto"/>
                <w:left w:val="none" w:sz="0" w:space="0" w:color="auto"/>
                <w:bottom w:val="none" w:sz="0" w:space="0" w:color="auto"/>
                <w:right w:val="none" w:sz="0" w:space="0" w:color="auto"/>
              </w:divBdr>
            </w:div>
            <w:div w:id="1421950608">
              <w:marLeft w:val="0"/>
              <w:marRight w:val="0"/>
              <w:marTop w:val="0"/>
              <w:marBottom w:val="0"/>
              <w:divBdr>
                <w:top w:val="none" w:sz="0" w:space="0" w:color="auto"/>
                <w:left w:val="none" w:sz="0" w:space="0" w:color="auto"/>
                <w:bottom w:val="none" w:sz="0" w:space="0" w:color="auto"/>
                <w:right w:val="none" w:sz="0" w:space="0" w:color="auto"/>
              </w:divBdr>
            </w:div>
            <w:div w:id="956333371">
              <w:marLeft w:val="0"/>
              <w:marRight w:val="0"/>
              <w:marTop w:val="0"/>
              <w:marBottom w:val="0"/>
              <w:divBdr>
                <w:top w:val="none" w:sz="0" w:space="0" w:color="auto"/>
                <w:left w:val="none" w:sz="0" w:space="0" w:color="auto"/>
                <w:bottom w:val="none" w:sz="0" w:space="0" w:color="auto"/>
                <w:right w:val="none" w:sz="0" w:space="0" w:color="auto"/>
              </w:divBdr>
            </w:div>
            <w:div w:id="1649674168">
              <w:marLeft w:val="0"/>
              <w:marRight w:val="0"/>
              <w:marTop w:val="0"/>
              <w:marBottom w:val="0"/>
              <w:divBdr>
                <w:top w:val="none" w:sz="0" w:space="0" w:color="auto"/>
                <w:left w:val="none" w:sz="0" w:space="0" w:color="auto"/>
                <w:bottom w:val="none" w:sz="0" w:space="0" w:color="auto"/>
                <w:right w:val="none" w:sz="0" w:space="0" w:color="auto"/>
              </w:divBdr>
            </w:div>
            <w:div w:id="448092091">
              <w:marLeft w:val="0"/>
              <w:marRight w:val="0"/>
              <w:marTop w:val="0"/>
              <w:marBottom w:val="0"/>
              <w:divBdr>
                <w:top w:val="none" w:sz="0" w:space="0" w:color="auto"/>
                <w:left w:val="none" w:sz="0" w:space="0" w:color="auto"/>
                <w:bottom w:val="none" w:sz="0" w:space="0" w:color="auto"/>
                <w:right w:val="none" w:sz="0" w:space="0" w:color="auto"/>
              </w:divBdr>
            </w:div>
            <w:div w:id="1359237041">
              <w:marLeft w:val="0"/>
              <w:marRight w:val="0"/>
              <w:marTop w:val="0"/>
              <w:marBottom w:val="0"/>
              <w:divBdr>
                <w:top w:val="none" w:sz="0" w:space="0" w:color="auto"/>
                <w:left w:val="none" w:sz="0" w:space="0" w:color="auto"/>
                <w:bottom w:val="none" w:sz="0" w:space="0" w:color="auto"/>
                <w:right w:val="none" w:sz="0" w:space="0" w:color="auto"/>
              </w:divBdr>
            </w:div>
            <w:div w:id="1351488466">
              <w:marLeft w:val="0"/>
              <w:marRight w:val="0"/>
              <w:marTop w:val="0"/>
              <w:marBottom w:val="0"/>
              <w:divBdr>
                <w:top w:val="none" w:sz="0" w:space="0" w:color="auto"/>
                <w:left w:val="none" w:sz="0" w:space="0" w:color="auto"/>
                <w:bottom w:val="none" w:sz="0" w:space="0" w:color="auto"/>
                <w:right w:val="none" w:sz="0" w:space="0" w:color="auto"/>
              </w:divBdr>
            </w:div>
            <w:div w:id="1835215670">
              <w:marLeft w:val="0"/>
              <w:marRight w:val="0"/>
              <w:marTop w:val="0"/>
              <w:marBottom w:val="0"/>
              <w:divBdr>
                <w:top w:val="none" w:sz="0" w:space="0" w:color="auto"/>
                <w:left w:val="none" w:sz="0" w:space="0" w:color="auto"/>
                <w:bottom w:val="none" w:sz="0" w:space="0" w:color="auto"/>
                <w:right w:val="none" w:sz="0" w:space="0" w:color="auto"/>
              </w:divBdr>
            </w:div>
            <w:div w:id="1463310327">
              <w:marLeft w:val="0"/>
              <w:marRight w:val="0"/>
              <w:marTop w:val="0"/>
              <w:marBottom w:val="0"/>
              <w:divBdr>
                <w:top w:val="none" w:sz="0" w:space="0" w:color="auto"/>
                <w:left w:val="none" w:sz="0" w:space="0" w:color="auto"/>
                <w:bottom w:val="none" w:sz="0" w:space="0" w:color="auto"/>
                <w:right w:val="none" w:sz="0" w:space="0" w:color="auto"/>
              </w:divBdr>
            </w:div>
            <w:div w:id="1261111244">
              <w:marLeft w:val="0"/>
              <w:marRight w:val="0"/>
              <w:marTop w:val="0"/>
              <w:marBottom w:val="0"/>
              <w:divBdr>
                <w:top w:val="none" w:sz="0" w:space="0" w:color="auto"/>
                <w:left w:val="none" w:sz="0" w:space="0" w:color="auto"/>
                <w:bottom w:val="none" w:sz="0" w:space="0" w:color="auto"/>
                <w:right w:val="none" w:sz="0" w:space="0" w:color="auto"/>
              </w:divBdr>
            </w:div>
            <w:div w:id="622151625">
              <w:marLeft w:val="0"/>
              <w:marRight w:val="0"/>
              <w:marTop w:val="0"/>
              <w:marBottom w:val="0"/>
              <w:divBdr>
                <w:top w:val="none" w:sz="0" w:space="0" w:color="auto"/>
                <w:left w:val="none" w:sz="0" w:space="0" w:color="auto"/>
                <w:bottom w:val="none" w:sz="0" w:space="0" w:color="auto"/>
                <w:right w:val="none" w:sz="0" w:space="0" w:color="auto"/>
              </w:divBdr>
            </w:div>
            <w:div w:id="168371204">
              <w:marLeft w:val="0"/>
              <w:marRight w:val="0"/>
              <w:marTop w:val="0"/>
              <w:marBottom w:val="0"/>
              <w:divBdr>
                <w:top w:val="none" w:sz="0" w:space="0" w:color="auto"/>
                <w:left w:val="none" w:sz="0" w:space="0" w:color="auto"/>
                <w:bottom w:val="none" w:sz="0" w:space="0" w:color="auto"/>
                <w:right w:val="none" w:sz="0" w:space="0" w:color="auto"/>
              </w:divBdr>
            </w:div>
            <w:div w:id="1059786512">
              <w:marLeft w:val="0"/>
              <w:marRight w:val="0"/>
              <w:marTop w:val="0"/>
              <w:marBottom w:val="0"/>
              <w:divBdr>
                <w:top w:val="none" w:sz="0" w:space="0" w:color="auto"/>
                <w:left w:val="none" w:sz="0" w:space="0" w:color="auto"/>
                <w:bottom w:val="none" w:sz="0" w:space="0" w:color="auto"/>
                <w:right w:val="none" w:sz="0" w:space="0" w:color="auto"/>
              </w:divBdr>
            </w:div>
            <w:div w:id="1673141353">
              <w:marLeft w:val="0"/>
              <w:marRight w:val="0"/>
              <w:marTop w:val="0"/>
              <w:marBottom w:val="0"/>
              <w:divBdr>
                <w:top w:val="none" w:sz="0" w:space="0" w:color="auto"/>
                <w:left w:val="none" w:sz="0" w:space="0" w:color="auto"/>
                <w:bottom w:val="none" w:sz="0" w:space="0" w:color="auto"/>
                <w:right w:val="none" w:sz="0" w:space="0" w:color="auto"/>
              </w:divBdr>
            </w:div>
            <w:div w:id="2055881831">
              <w:marLeft w:val="0"/>
              <w:marRight w:val="0"/>
              <w:marTop w:val="0"/>
              <w:marBottom w:val="0"/>
              <w:divBdr>
                <w:top w:val="none" w:sz="0" w:space="0" w:color="auto"/>
                <w:left w:val="none" w:sz="0" w:space="0" w:color="auto"/>
                <w:bottom w:val="none" w:sz="0" w:space="0" w:color="auto"/>
                <w:right w:val="none" w:sz="0" w:space="0" w:color="auto"/>
              </w:divBdr>
            </w:div>
            <w:div w:id="1250114345">
              <w:marLeft w:val="0"/>
              <w:marRight w:val="0"/>
              <w:marTop w:val="0"/>
              <w:marBottom w:val="0"/>
              <w:divBdr>
                <w:top w:val="none" w:sz="0" w:space="0" w:color="auto"/>
                <w:left w:val="none" w:sz="0" w:space="0" w:color="auto"/>
                <w:bottom w:val="none" w:sz="0" w:space="0" w:color="auto"/>
                <w:right w:val="none" w:sz="0" w:space="0" w:color="auto"/>
              </w:divBdr>
            </w:div>
            <w:div w:id="521287021">
              <w:marLeft w:val="0"/>
              <w:marRight w:val="0"/>
              <w:marTop w:val="0"/>
              <w:marBottom w:val="0"/>
              <w:divBdr>
                <w:top w:val="none" w:sz="0" w:space="0" w:color="auto"/>
                <w:left w:val="none" w:sz="0" w:space="0" w:color="auto"/>
                <w:bottom w:val="none" w:sz="0" w:space="0" w:color="auto"/>
                <w:right w:val="none" w:sz="0" w:space="0" w:color="auto"/>
              </w:divBdr>
            </w:div>
            <w:div w:id="608050743">
              <w:marLeft w:val="0"/>
              <w:marRight w:val="0"/>
              <w:marTop w:val="0"/>
              <w:marBottom w:val="0"/>
              <w:divBdr>
                <w:top w:val="none" w:sz="0" w:space="0" w:color="auto"/>
                <w:left w:val="none" w:sz="0" w:space="0" w:color="auto"/>
                <w:bottom w:val="none" w:sz="0" w:space="0" w:color="auto"/>
                <w:right w:val="none" w:sz="0" w:space="0" w:color="auto"/>
              </w:divBdr>
            </w:div>
            <w:div w:id="787359414">
              <w:marLeft w:val="0"/>
              <w:marRight w:val="0"/>
              <w:marTop w:val="0"/>
              <w:marBottom w:val="0"/>
              <w:divBdr>
                <w:top w:val="none" w:sz="0" w:space="0" w:color="auto"/>
                <w:left w:val="none" w:sz="0" w:space="0" w:color="auto"/>
                <w:bottom w:val="none" w:sz="0" w:space="0" w:color="auto"/>
                <w:right w:val="none" w:sz="0" w:space="0" w:color="auto"/>
              </w:divBdr>
            </w:div>
            <w:div w:id="773288835">
              <w:marLeft w:val="0"/>
              <w:marRight w:val="0"/>
              <w:marTop w:val="0"/>
              <w:marBottom w:val="0"/>
              <w:divBdr>
                <w:top w:val="none" w:sz="0" w:space="0" w:color="auto"/>
                <w:left w:val="none" w:sz="0" w:space="0" w:color="auto"/>
                <w:bottom w:val="none" w:sz="0" w:space="0" w:color="auto"/>
                <w:right w:val="none" w:sz="0" w:space="0" w:color="auto"/>
              </w:divBdr>
            </w:div>
            <w:div w:id="269123505">
              <w:marLeft w:val="0"/>
              <w:marRight w:val="0"/>
              <w:marTop w:val="0"/>
              <w:marBottom w:val="0"/>
              <w:divBdr>
                <w:top w:val="none" w:sz="0" w:space="0" w:color="auto"/>
                <w:left w:val="none" w:sz="0" w:space="0" w:color="auto"/>
                <w:bottom w:val="none" w:sz="0" w:space="0" w:color="auto"/>
                <w:right w:val="none" w:sz="0" w:space="0" w:color="auto"/>
              </w:divBdr>
            </w:div>
            <w:div w:id="1538541139">
              <w:marLeft w:val="0"/>
              <w:marRight w:val="0"/>
              <w:marTop w:val="0"/>
              <w:marBottom w:val="0"/>
              <w:divBdr>
                <w:top w:val="none" w:sz="0" w:space="0" w:color="auto"/>
                <w:left w:val="none" w:sz="0" w:space="0" w:color="auto"/>
                <w:bottom w:val="none" w:sz="0" w:space="0" w:color="auto"/>
                <w:right w:val="none" w:sz="0" w:space="0" w:color="auto"/>
              </w:divBdr>
            </w:div>
            <w:div w:id="155264858">
              <w:marLeft w:val="0"/>
              <w:marRight w:val="0"/>
              <w:marTop w:val="0"/>
              <w:marBottom w:val="0"/>
              <w:divBdr>
                <w:top w:val="none" w:sz="0" w:space="0" w:color="auto"/>
                <w:left w:val="none" w:sz="0" w:space="0" w:color="auto"/>
                <w:bottom w:val="none" w:sz="0" w:space="0" w:color="auto"/>
                <w:right w:val="none" w:sz="0" w:space="0" w:color="auto"/>
              </w:divBdr>
            </w:div>
            <w:div w:id="1240288575">
              <w:marLeft w:val="0"/>
              <w:marRight w:val="0"/>
              <w:marTop w:val="0"/>
              <w:marBottom w:val="0"/>
              <w:divBdr>
                <w:top w:val="none" w:sz="0" w:space="0" w:color="auto"/>
                <w:left w:val="none" w:sz="0" w:space="0" w:color="auto"/>
                <w:bottom w:val="none" w:sz="0" w:space="0" w:color="auto"/>
                <w:right w:val="none" w:sz="0" w:space="0" w:color="auto"/>
              </w:divBdr>
            </w:div>
            <w:div w:id="249780906">
              <w:marLeft w:val="0"/>
              <w:marRight w:val="0"/>
              <w:marTop w:val="0"/>
              <w:marBottom w:val="0"/>
              <w:divBdr>
                <w:top w:val="none" w:sz="0" w:space="0" w:color="auto"/>
                <w:left w:val="none" w:sz="0" w:space="0" w:color="auto"/>
                <w:bottom w:val="none" w:sz="0" w:space="0" w:color="auto"/>
                <w:right w:val="none" w:sz="0" w:space="0" w:color="auto"/>
              </w:divBdr>
            </w:div>
            <w:div w:id="1481655366">
              <w:marLeft w:val="0"/>
              <w:marRight w:val="0"/>
              <w:marTop w:val="0"/>
              <w:marBottom w:val="0"/>
              <w:divBdr>
                <w:top w:val="none" w:sz="0" w:space="0" w:color="auto"/>
                <w:left w:val="none" w:sz="0" w:space="0" w:color="auto"/>
                <w:bottom w:val="none" w:sz="0" w:space="0" w:color="auto"/>
                <w:right w:val="none" w:sz="0" w:space="0" w:color="auto"/>
              </w:divBdr>
            </w:div>
            <w:div w:id="1576623898">
              <w:marLeft w:val="0"/>
              <w:marRight w:val="0"/>
              <w:marTop w:val="0"/>
              <w:marBottom w:val="0"/>
              <w:divBdr>
                <w:top w:val="none" w:sz="0" w:space="0" w:color="auto"/>
                <w:left w:val="none" w:sz="0" w:space="0" w:color="auto"/>
                <w:bottom w:val="none" w:sz="0" w:space="0" w:color="auto"/>
                <w:right w:val="none" w:sz="0" w:space="0" w:color="auto"/>
              </w:divBdr>
            </w:div>
            <w:div w:id="2086687735">
              <w:marLeft w:val="0"/>
              <w:marRight w:val="0"/>
              <w:marTop w:val="0"/>
              <w:marBottom w:val="0"/>
              <w:divBdr>
                <w:top w:val="none" w:sz="0" w:space="0" w:color="auto"/>
                <w:left w:val="none" w:sz="0" w:space="0" w:color="auto"/>
                <w:bottom w:val="none" w:sz="0" w:space="0" w:color="auto"/>
                <w:right w:val="none" w:sz="0" w:space="0" w:color="auto"/>
              </w:divBdr>
            </w:div>
            <w:div w:id="1586569581">
              <w:marLeft w:val="0"/>
              <w:marRight w:val="0"/>
              <w:marTop w:val="0"/>
              <w:marBottom w:val="0"/>
              <w:divBdr>
                <w:top w:val="none" w:sz="0" w:space="0" w:color="auto"/>
                <w:left w:val="none" w:sz="0" w:space="0" w:color="auto"/>
                <w:bottom w:val="none" w:sz="0" w:space="0" w:color="auto"/>
                <w:right w:val="none" w:sz="0" w:space="0" w:color="auto"/>
              </w:divBdr>
            </w:div>
            <w:div w:id="1824423429">
              <w:marLeft w:val="0"/>
              <w:marRight w:val="0"/>
              <w:marTop w:val="0"/>
              <w:marBottom w:val="0"/>
              <w:divBdr>
                <w:top w:val="none" w:sz="0" w:space="0" w:color="auto"/>
                <w:left w:val="none" w:sz="0" w:space="0" w:color="auto"/>
                <w:bottom w:val="none" w:sz="0" w:space="0" w:color="auto"/>
                <w:right w:val="none" w:sz="0" w:space="0" w:color="auto"/>
              </w:divBdr>
            </w:div>
            <w:div w:id="697242126">
              <w:marLeft w:val="0"/>
              <w:marRight w:val="0"/>
              <w:marTop w:val="0"/>
              <w:marBottom w:val="0"/>
              <w:divBdr>
                <w:top w:val="none" w:sz="0" w:space="0" w:color="auto"/>
                <w:left w:val="none" w:sz="0" w:space="0" w:color="auto"/>
                <w:bottom w:val="none" w:sz="0" w:space="0" w:color="auto"/>
                <w:right w:val="none" w:sz="0" w:space="0" w:color="auto"/>
              </w:divBdr>
            </w:div>
            <w:div w:id="818153494">
              <w:marLeft w:val="0"/>
              <w:marRight w:val="0"/>
              <w:marTop w:val="0"/>
              <w:marBottom w:val="0"/>
              <w:divBdr>
                <w:top w:val="none" w:sz="0" w:space="0" w:color="auto"/>
                <w:left w:val="none" w:sz="0" w:space="0" w:color="auto"/>
                <w:bottom w:val="none" w:sz="0" w:space="0" w:color="auto"/>
                <w:right w:val="none" w:sz="0" w:space="0" w:color="auto"/>
              </w:divBdr>
            </w:div>
            <w:div w:id="989946814">
              <w:marLeft w:val="0"/>
              <w:marRight w:val="0"/>
              <w:marTop w:val="0"/>
              <w:marBottom w:val="0"/>
              <w:divBdr>
                <w:top w:val="none" w:sz="0" w:space="0" w:color="auto"/>
                <w:left w:val="none" w:sz="0" w:space="0" w:color="auto"/>
                <w:bottom w:val="none" w:sz="0" w:space="0" w:color="auto"/>
                <w:right w:val="none" w:sz="0" w:space="0" w:color="auto"/>
              </w:divBdr>
            </w:div>
            <w:div w:id="529731613">
              <w:marLeft w:val="0"/>
              <w:marRight w:val="0"/>
              <w:marTop w:val="0"/>
              <w:marBottom w:val="0"/>
              <w:divBdr>
                <w:top w:val="none" w:sz="0" w:space="0" w:color="auto"/>
                <w:left w:val="none" w:sz="0" w:space="0" w:color="auto"/>
                <w:bottom w:val="none" w:sz="0" w:space="0" w:color="auto"/>
                <w:right w:val="none" w:sz="0" w:space="0" w:color="auto"/>
              </w:divBdr>
            </w:div>
            <w:div w:id="680281005">
              <w:marLeft w:val="0"/>
              <w:marRight w:val="0"/>
              <w:marTop w:val="0"/>
              <w:marBottom w:val="0"/>
              <w:divBdr>
                <w:top w:val="none" w:sz="0" w:space="0" w:color="auto"/>
                <w:left w:val="none" w:sz="0" w:space="0" w:color="auto"/>
                <w:bottom w:val="none" w:sz="0" w:space="0" w:color="auto"/>
                <w:right w:val="none" w:sz="0" w:space="0" w:color="auto"/>
              </w:divBdr>
            </w:div>
            <w:div w:id="1352949383">
              <w:marLeft w:val="0"/>
              <w:marRight w:val="0"/>
              <w:marTop w:val="0"/>
              <w:marBottom w:val="0"/>
              <w:divBdr>
                <w:top w:val="none" w:sz="0" w:space="0" w:color="auto"/>
                <w:left w:val="none" w:sz="0" w:space="0" w:color="auto"/>
                <w:bottom w:val="none" w:sz="0" w:space="0" w:color="auto"/>
                <w:right w:val="none" w:sz="0" w:space="0" w:color="auto"/>
              </w:divBdr>
            </w:div>
            <w:div w:id="53965443">
              <w:marLeft w:val="0"/>
              <w:marRight w:val="0"/>
              <w:marTop w:val="0"/>
              <w:marBottom w:val="0"/>
              <w:divBdr>
                <w:top w:val="none" w:sz="0" w:space="0" w:color="auto"/>
                <w:left w:val="none" w:sz="0" w:space="0" w:color="auto"/>
                <w:bottom w:val="none" w:sz="0" w:space="0" w:color="auto"/>
                <w:right w:val="none" w:sz="0" w:space="0" w:color="auto"/>
              </w:divBdr>
            </w:div>
            <w:div w:id="1218933498">
              <w:marLeft w:val="0"/>
              <w:marRight w:val="0"/>
              <w:marTop w:val="0"/>
              <w:marBottom w:val="0"/>
              <w:divBdr>
                <w:top w:val="none" w:sz="0" w:space="0" w:color="auto"/>
                <w:left w:val="none" w:sz="0" w:space="0" w:color="auto"/>
                <w:bottom w:val="none" w:sz="0" w:space="0" w:color="auto"/>
                <w:right w:val="none" w:sz="0" w:space="0" w:color="auto"/>
              </w:divBdr>
            </w:div>
            <w:div w:id="79105742">
              <w:marLeft w:val="0"/>
              <w:marRight w:val="0"/>
              <w:marTop w:val="0"/>
              <w:marBottom w:val="0"/>
              <w:divBdr>
                <w:top w:val="none" w:sz="0" w:space="0" w:color="auto"/>
                <w:left w:val="none" w:sz="0" w:space="0" w:color="auto"/>
                <w:bottom w:val="none" w:sz="0" w:space="0" w:color="auto"/>
                <w:right w:val="none" w:sz="0" w:space="0" w:color="auto"/>
              </w:divBdr>
            </w:div>
            <w:div w:id="245501758">
              <w:marLeft w:val="0"/>
              <w:marRight w:val="0"/>
              <w:marTop w:val="0"/>
              <w:marBottom w:val="0"/>
              <w:divBdr>
                <w:top w:val="none" w:sz="0" w:space="0" w:color="auto"/>
                <w:left w:val="none" w:sz="0" w:space="0" w:color="auto"/>
                <w:bottom w:val="none" w:sz="0" w:space="0" w:color="auto"/>
                <w:right w:val="none" w:sz="0" w:space="0" w:color="auto"/>
              </w:divBdr>
            </w:div>
            <w:div w:id="991983330">
              <w:marLeft w:val="0"/>
              <w:marRight w:val="0"/>
              <w:marTop w:val="0"/>
              <w:marBottom w:val="0"/>
              <w:divBdr>
                <w:top w:val="none" w:sz="0" w:space="0" w:color="auto"/>
                <w:left w:val="none" w:sz="0" w:space="0" w:color="auto"/>
                <w:bottom w:val="none" w:sz="0" w:space="0" w:color="auto"/>
                <w:right w:val="none" w:sz="0" w:space="0" w:color="auto"/>
              </w:divBdr>
            </w:div>
            <w:div w:id="1959289256">
              <w:marLeft w:val="0"/>
              <w:marRight w:val="0"/>
              <w:marTop w:val="0"/>
              <w:marBottom w:val="0"/>
              <w:divBdr>
                <w:top w:val="none" w:sz="0" w:space="0" w:color="auto"/>
                <w:left w:val="none" w:sz="0" w:space="0" w:color="auto"/>
                <w:bottom w:val="none" w:sz="0" w:space="0" w:color="auto"/>
                <w:right w:val="none" w:sz="0" w:space="0" w:color="auto"/>
              </w:divBdr>
            </w:div>
            <w:div w:id="198904835">
              <w:marLeft w:val="0"/>
              <w:marRight w:val="0"/>
              <w:marTop w:val="0"/>
              <w:marBottom w:val="0"/>
              <w:divBdr>
                <w:top w:val="none" w:sz="0" w:space="0" w:color="auto"/>
                <w:left w:val="none" w:sz="0" w:space="0" w:color="auto"/>
                <w:bottom w:val="none" w:sz="0" w:space="0" w:color="auto"/>
                <w:right w:val="none" w:sz="0" w:space="0" w:color="auto"/>
              </w:divBdr>
            </w:div>
            <w:div w:id="1638604305">
              <w:marLeft w:val="0"/>
              <w:marRight w:val="0"/>
              <w:marTop w:val="0"/>
              <w:marBottom w:val="0"/>
              <w:divBdr>
                <w:top w:val="none" w:sz="0" w:space="0" w:color="auto"/>
                <w:left w:val="none" w:sz="0" w:space="0" w:color="auto"/>
                <w:bottom w:val="none" w:sz="0" w:space="0" w:color="auto"/>
                <w:right w:val="none" w:sz="0" w:space="0" w:color="auto"/>
              </w:divBdr>
            </w:div>
            <w:div w:id="120079962">
              <w:marLeft w:val="0"/>
              <w:marRight w:val="0"/>
              <w:marTop w:val="0"/>
              <w:marBottom w:val="0"/>
              <w:divBdr>
                <w:top w:val="none" w:sz="0" w:space="0" w:color="auto"/>
                <w:left w:val="none" w:sz="0" w:space="0" w:color="auto"/>
                <w:bottom w:val="none" w:sz="0" w:space="0" w:color="auto"/>
                <w:right w:val="none" w:sz="0" w:space="0" w:color="auto"/>
              </w:divBdr>
            </w:div>
            <w:div w:id="283194945">
              <w:marLeft w:val="0"/>
              <w:marRight w:val="0"/>
              <w:marTop w:val="0"/>
              <w:marBottom w:val="0"/>
              <w:divBdr>
                <w:top w:val="none" w:sz="0" w:space="0" w:color="auto"/>
                <w:left w:val="none" w:sz="0" w:space="0" w:color="auto"/>
                <w:bottom w:val="none" w:sz="0" w:space="0" w:color="auto"/>
                <w:right w:val="none" w:sz="0" w:space="0" w:color="auto"/>
              </w:divBdr>
            </w:div>
            <w:div w:id="101075105">
              <w:marLeft w:val="0"/>
              <w:marRight w:val="0"/>
              <w:marTop w:val="0"/>
              <w:marBottom w:val="0"/>
              <w:divBdr>
                <w:top w:val="none" w:sz="0" w:space="0" w:color="auto"/>
                <w:left w:val="none" w:sz="0" w:space="0" w:color="auto"/>
                <w:bottom w:val="none" w:sz="0" w:space="0" w:color="auto"/>
                <w:right w:val="none" w:sz="0" w:space="0" w:color="auto"/>
              </w:divBdr>
            </w:div>
            <w:div w:id="1899364588">
              <w:marLeft w:val="0"/>
              <w:marRight w:val="0"/>
              <w:marTop w:val="0"/>
              <w:marBottom w:val="0"/>
              <w:divBdr>
                <w:top w:val="none" w:sz="0" w:space="0" w:color="auto"/>
                <w:left w:val="none" w:sz="0" w:space="0" w:color="auto"/>
                <w:bottom w:val="none" w:sz="0" w:space="0" w:color="auto"/>
                <w:right w:val="none" w:sz="0" w:space="0" w:color="auto"/>
              </w:divBdr>
            </w:div>
            <w:div w:id="1989943314">
              <w:marLeft w:val="0"/>
              <w:marRight w:val="0"/>
              <w:marTop w:val="0"/>
              <w:marBottom w:val="0"/>
              <w:divBdr>
                <w:top w:val="none" w:sz="0" w:space="0" w:color="auto"/>
                <w:left w:val="none" w:sz="0" w:space="0" w:color="auto"/>
                <w:bottom w:val="none" w:sz="0" w:space="0" w:color="auto"/>
                <w:right w:val="none" w:sz="0" w:space="0" w:color="auto"/>
              </w:divBdr>
            </w:div>
            <w:div w:id="1727410642">
              <w:marLeft w:val="0"/>
              <w:marRight w:val="0"/>
              <w:marTop w:val="0"/>
              <w:marBottom w:val="0"/>
              <w:divBdr>
                <w:top w:val="none" w:sz="0" w:space="0" w:color="auto"/>
                <w:left w:val="none" w:sz="0" w:space="0" w:color="auto"/>
                <w:bottom w:val="none" w:sz="0" w:space="0" w:color="auto"/>
                <w:right w:val="none" w:sz="0" w:space="0" w:color="auto"/>
              </w:divBdr>
            </w:div>
            <w:div w:id="1728407685">
              <w:marLeft w:val="0"/>
              <w:marRight w:val="0"/>
              <w:marTop w:val="0"/>
              <w:marBottom w:val="0"/>
              <w:divBdr>
                <w:top w:val="none" w:sz="0" w:space="0" w:color="auto"/>
                <w:left w:val="none" w:sz="0" w:space="0" w:color="auto"/>
                <w:bottom w:val="none" w:sz="0" w:space="0" w:color="auto"/>
                <w:right w:val="none" w:sz="0" w:space="0" w:color="auto"/>
              </w:divBdr>
            </w:div>
            <w:div w:id="1269703800">
              <w:marLeft w:val="0"/>
              <w:marRight w:val="0"/>
              <w:marTop w:val="0"/>
              <w:marBottom w:val="0"/>
              <w:divBdr>
                <w:top w:val="none" w:sz="0" w:space="0" w:color="auto"/>
                <w:left w:val="none" w:sz="0" w:space="0" w:color="auto"/>
                <w:bottom w:val="none" w:sz="0" w:space="0" w:color="auto"/>
                <w:right w:val="none" w:sz="0" w:space="0" w:color="auto"/>
              </w:divBdr>
            </w:div>
            <w:div w:id="830171022">
              <w:marLeft w:val="0"/>
              <w:marRight w:val="0"/>
              <w:marTop w:val="0"/>
              <w:marBottom w:val="0"/>
              <w:divBdr>
                <w:top w:val="none" w:sz="0" w:space="0" w:color="auto"/>
                <w:left w:val="none" w:sz="0" w:space="0" w:color="auto"/>
                <w:bottom w:val="none" w:sz="0" w:space="0" w:color="auto"/>
                <w:right w:val="none" w:sz="0" w:space="0" w:color="auto"/>
              </w:divBdr>
            </w:div>
            <w:div w:id="1376075260">
              <w:marLeft w:val="0"/>
              <w:marRight w:val="0"/>
              <w:marTop w:val="0"/>
              <w:marBottom w:val="0"/>
              <w:divBdr>
                <w:top w:val="none" w:sz="0" w:space="0" w:color="auto"/>
                <w:left w:val="none" w:sz="0" w:space="0" w:color="auto"/>
                <w:bottom w:val="none" w:sz="0" w:space="0" w:color="auto"/>
                <w:right w:val="none" w:sz="0" w:space="0" w:color="auto"/>
              </w:divBdr>
            </w:div>
            <w:div w:id="395206402">
              <w:marLeft w:val="0"/>
              <w:marRight w:val="0"/>
              <w:marTop w:val="0"/>
              <w:marBottom w:val="0"/>
              <w:divBdr>
                <w:top w:val="none" w:sz="0" w:space="0" w:color="auto"/>
                <w:left w:val="none" w:sz="0" w:space="0" w:color="auto"/>
                <w:bottom w:val="none" w:sz="0" w:space="0" w:color="auto"/>
                <w:right w:val="none" w:sz="0" w:space="0" w:color="auto"/>
              </w:divBdr>
            </w:div>
            <w:div w:id="75514728">
              <w:marLeft w:val="0"/>
              <w:marRight w:val="0"/>
              <w:marTop w:val="0"/>
              <w:marBottom w:val="0"/>
              <w:divBdr>
                <w:top w:val="none" w:sz="0" w:space="0" w:color="auto"/>
                <w:left w:val="none" w:sz="0" w:space="0" w:color="auto"/>
                <w:bottom w:val="none" w:sz="0" w:space="0" w:color="auto"/>
                <w:right w:val="none" w:sz="0" w:space="0" w:color="auto"/>
              </w:divBdr>
            </w:div>
            <w:div w:id="2066639318">
              <w:marLeft w:val="0"/>
              <w:marRight w:val="0"/>
              <w:marTop w:val="0"/>
              <w:marBottom w:val="0"/>
              <w:divBdr>
                <w:top w:val="none" w:sz="0" w:space="0" w:color="auto"/>
                <w:left w:val="none" w:sz="0" w:space="0" w:color="auto"/>
                <w:bottom w:val="none" w:sz="0" w:space="0" w:color="auto"/>
                <w:right w:val="none" w:sz="0" w:space="0" w:color="auto"/>
              </w:divBdr>
            </w:div>
            <w:div w:id="1503397573">
              <w:marLeft w:val="0"/>
              <w:marRight w:val="0"/>
              <w:marTop w:val="0"/>
              <w:marBottom w:val="0"/>
              <w:divBdr>
                <w:top w:val="none" w:sz="0" w:space="0" w:color="auto"/>
                <w:left w:val="none" w:sz="0" w:space="0" w:color="auto"/>
                <w:bottom w:val="none" w:sz="0" w:space="0" w:color="auto"/>
                <w:right w:val="none" w:sz="0" w:space="0" w:color="auto"/>
              </w:divBdr>
            </w:div>
            <w:div w:id="1296178078">
              <w:marLeft w:val="0"/>
              <w:marRight w:val="0"/>
              <w:marTop w:val="0"/>
              <w:marBottom w:val="0"/>
              <w:divBdr>
                <w:top w:val="none" w:sz="0" w:space="0" w:color="auto"/>
                <w:left w:val="none" w:sz="0" w:space="0" w:color="auto"/>
                <w:bottom w:val="none" w:sz="0" w:space="0" w:color="auto"/>
                <w:right w:val="none" w:sz="0" w:space="0" w:color="auto"/>
              </w:divBdr>
            </w:div>
            <w:div w:id="334193599">
              <w:marLeft w:val="0"/>
              <w:marRight w:val="0"/>
              <w:marTop w:val="0"/>
              <w:marBottom w:val="0"/>
              <w:divBdr>
                <w:top w:val="none" w:sz="0" w:space="0" w:color="auto"/>
                <w:left w:val="none" w:sz="0" w:space="0" w:color="auto"/>
                <w:bottom w:val="none" w:sz="0" w:space="0" w:color="auto"/>
                <w:right w:val="none" w:sz="0" w:space="0" w:color="auto"/>
              </w:divBdr>
            </w:div>
            <w:div w:id="834806617">
              <w:marLeft w:val="0"/>
              <w:marRight w:val="0"/>
              <w:marTop w:val="0"/>
              <w:marBottom w:val="0"/>
              <w:divBdr>
                <w:top w:val="none" w:sz="0" w:space="0" w:color="auto"/>
                <w:left w:val="none" w:sz="0" w:space="0" w:color="auto"/>
                <w:bottom w:val="none" w:sz="0" w:space="0" w:color="auto"/>
                <w:right w:val="none" w:sz="0" w:space="0" w:color="auto"/>
              </w:divBdr>
            </w:div>
            <w:div w:id="674108681">
              <w:marLeft w:val="0"/>
              <w:marRight w:val="0"/>
              <w:marTop w:val="0"/>
              <w:marBottom w:val="0"/>
              <w:divBdr>
                <w:top w:val="none" w:sz="0" w:space="0" w:color="auto"/>
                <w:left w:val="none" w:sz="0" w:space="0" w:color="auto"/>
                <w:bottom w:val="none" w:sz="0" w:space="0" w:color="auto"/>
                <w:right w:val="none" w:sz="0" w:space="0" w:color="auto"/>
              </w:divBdr>
            </w:div>
            <w:div w:id="2033720689">
              <w:marLeft w:val="0"/>
              <w:marRight w:val="0"/>
              <w:marTop w:val="0"/>
              <w:marBottom w:val="0"/>
              <w:divBdr>
                <w:top w:val="none" w:sz="0" w:space="0" w:color="auto"/>
                <w:left w:val="none" w:sz="0" w:space="0" w:color="auto"/>
                <w:bottom w:val="none" w:sz="0" w:space="0" w:color="auto"/>
                <w:right w:val="none" w:sz="0" w:space="0" w:color="auto"/>
              </w:divBdr>
            </w:div>
            <w:div w:id="208735632">
              <w:marLeft w:val="0"/>
              <w:marRight w:val="0"/>
              <w:marTop w:val="0"/>
              <w:marBottom w:val="0"/>
              <w:divBdr>
                <w:top w:val="none" w:sz="0" w:space="0" w:color="auto"/>
                <w:left w:val="none" w:sz="0" w:space="0" w:color="auto"/>
                <w:bottom w:val="none" w:sz="0" w:space="0" w:color="auto"/>
                <w:right w:val="none" w:sz="0" w:space="0" w:color="auto"/>
              </w:divBdr>
            </w:div>
            <w:div w:id="1531794307">
              <w:marLeft w:val="0"/>
              <w:marRight w:val="0"/>
              <w:marTop w:val="0"/>
              <w:marBottom w:val="0"/>
              <w:divBdr>
                <w:top w:val="none" w:sz="0" w:space="0" w:color="auto"/>
                <w:left w:val="none" w:sz="0" w:space="0" w:color="auto"/>
                <w:bottom w:val="none" w:sz="0" w:space="0" w:color="auto"/>
                <w:right w:val="none" w:sz="0" w:space="0" w:color="auto"/>
              </w:divBdr>
            </w:div>
            <w:div w:id="1462190116">
              <w:marLeft w:val="0"/>
              <w:marRight w:val="0"/>
              <w:marTop w:val="0"/>
              <w:marBottom w:val="0"/>
              <w:divBdr>
                <w:top w:val="none" w:sz="0" w:space="0" w:color="auto"/>
                <w:left w:val="none" w:sz="0" w:space="0" w:color="auto"/>
                <w:bottom w:val="none" w:sz="0" w:space="0" w:color="auto"/>
                <w:right w:val="none" w:sz="0" w:space="0" w:color="auto"/>
              </w:divBdr>
            </w:div>
            <w:div w:id="994721061">
              <w:marLeft w:val="0"/>
              <w:marRight w:val="0"/>
              <w:marTop w:val="0"/>
              <w:marBottom w:val="0"/>
              <w:divBdr>
                <w:top w:val="none" w:sz="0" w:space="0" w:color="auto"/>
                <w:left w:val="none" w:sz="0" w:space="0" w:color="auto"/>
                <w:bottom w:val="none" w:sz="0" w:space="0" w:color="auto"/>
                <w:right w:val="none" w:sz="0" w:space="0" w:color="auto"/>
              </w:divBdr>
            </w:div>
            <w:div w:id="1399132616">
              <w:marLeft w:val="0"/>
              <w:marRight w:val="0"/>
              <w:marTop w:val="0"/>
              <w:marBottom w:val="0"/>
              <w:divBdr>
                <w:top w:val="none" w:sz="0" w:space="0" w:color="auto"/>
                <w:left w:val="none" w:sz="0" w:space="0" w:color="auto"/>
                <w:bottom w:val="none" w:sz="0" w:space="0" w:color="auto"/>
                <w:right w:val="none" w:sz="0" w:space="0" w:color="auto"/>
              </w:divBdr>
            </w:div>
            <w:div w:id="646204283">
              <w:marLeft w:val="0"/>
              <w:marRight w:val="0"/>
              <w:marTop w:val="0"/>
              <w:marBottom w:val="0"/>
              <w:divBdr>
                <w:top w:val="none" w:sz="0" w:space="0" w:color="auto"/>
                <w:left w:val="none" w:sz="0" w:space="0" w:color="auto"/>
                <w:bottom w:val="none" w:sz="0" w:space="0" w:color="auto"/>
                <w:right w:val="none" w:sz="0" w:space="0" w:color="auto"/>
              </w:divBdr>
            </w:div>
            <w:div w:id="1201092247">
              <w:marLeft w:val="0"/>
              <w:marRight w:val="0"/>
              <w:marTop w:val="0"/>
              <w:marBottom w:val="0"/>
              <w:divBdr>
                <w:top w:val="none" w:sz="0" w:space="0" w:color="auto"/>
                <w:left w:val="none" w:sz="0" w:space="0" w:color="auto"/>
                <w:bottom w:val="none" w:sz="0" w:space="0" w:color="auto"/>
                <w:right w:val="none" w:sz="0" w:space="0" w:color="auto"/>
              </w:divBdr>
            </w:div>
            <w:div w:id="1305084423">
              <w:marLeft w:val="0"/>
              <w:marRight w:val="0"/>
              <w:marTop w:val="0"/>
              <w:marBottom w:val="0"/>
              <w:divBdr>
                <w:top w:val="none" w:sz="0" w:space="0" w:color="auto"/>
                <w:left w:val="none" w:sz="0" w:space="0" w:color="auto"/>
                <w:bottom w:val="none" w:sz="0" w:space="0" w:color="auto"/>
                <w:right w:val="none" w:sz="0" w:space="0" w:color="auto"/>
              </w:divBdr>
            </w:div>
            <w:div w:id="1041436357">
              <w:marLeft w:val="0"/>
              <w:marRight w:val="0"/>
              <w:marTop w:val="0"/>
              <w:marBottom w:val="0"/>
              <w:divBdr>
                <w:top w:val="none" w:sz="0" w:space="0" w:color="auto"/>
                <w:left w:val="none" w:sz="0" w:space="0" w:color="auto"/>
                <w:bottom w:val="none" w:sz="0" w:space="0" w:color="auto"/>
                <w:right w:val="none" w:sz="0" w:space="0" w:color="auto"/>
              </w:divBdr>
            </w:div>
            <w:div w:id="370425150">
              <w:marLeft w:val="0"/>
              <w:marRight w:val="0"/>
              <w:marTop w:val="0"/>
              <w:marBottom w:val="0"/>
              <w:divBdr>
                <w:top w:val="none" w:sz="0" w:space="0" w:color="auto"/>
                <w:left w:val="none" w:sz="0" w:space="0" w:color="auto"/>
                <w:bottom w:val="none" w:sz="0" w:space="0" w:color="auto"/>
                <w:right w:val="none" w:sz="0" w:space="0" w:color="auto"/>
              </w:divBdr>
            </w:div>
            <w:div w:id="159274317">
              <w:marLeft w:val="0"/>
              <w:marRight w:val="0"/>
              <w:marTop w:val="0"/>
              <w:marBottom w:val="0"/>
              <w:divBdr>
                <w:top w:val="none" w:sz="0" w:space="0" w:color="auto"/>
                <w:left w:val="none" w:sz="0" w:space="0" w:color="auto"/>
                <w:bottom w:val="none" w:sz="0" w:space="0" w:color="auto"/>
                <w:right w:val="none" w:sz="0" w:space="0" w:color="auto"/>
              </w:divBdr>
            </w:div>
            <w:div w:id="346561310">
              <w:marLeft w:val="0"/>
              <w:marRight w:val="0"/>
              <w:marTop w:val="0"/>
              <w:marBottom w:val="0"/>
              <w:divBdr>
                <w:top w:val="none" w:sz="0" w:space="0" w:color="auto"/>
                <w:left w:val="none" w:sz="0" w:space="0" w:color="auto"/>
                <w:bottom w:val="none" w:sz="0" w:space="0" w:color="auto"/>
                <w:right w:val="none" w:sz="0" w:space="0" w:color="auto"/>
              </w:divBdr>
            </w:div>
            <w:div w:id="1267084126">
              <w:marLeft w:val="0"/>
              <w:marRight w:val="0"/>
              <w:marTop w:val="0"/>
              <w:marBottom w:val="0"/>
              <w:divBdr>
                <w:top w:val="none" w:sz="0" w:space="0" w:color="auto"/>
                <w:left w:val="none" w:sz="0" w:space="0" w:color="auto"/>
                <w:bottom w:val="none" w:sz="0" w:space="0" w:color="auto"/>
                <w:right w:val="none" w:sz="0" w:space="0" w:color="auto"/>
              </w:divBdr>
            </w:div>
            <w:div w:id="980305028">
              <w:marLeft w:val="0"/>
              <w:marRight w:val="0"/>
              <w:marTop w:val="0"/>
              <w:marBottom w:val="0"/>
              <w:divBdr>
                <w:top w:val="none" w:sz="0" w:space="0" w:color="auto"/>
                <w:left w:val="none" w:sz="0" w:space="0" w:color="auto"/>
                <w:bottom w:val="none" w:sz="0" w:space="0" w:color="auto"/>
                <w:right w:val="none" w:sz="0" w:space="0" w:color="auto"/>
              </w:divBdr>
            </w:div>
            <w:div w:id="207230131">
              <w:marLeft w:val="0"/>
              <w:marRight w:val="0"/>
              <w:marTop w:val="0"/>
              <w:marBottom w:val="0"/>
              <w:divBdr>
                <w:top w:val="none" w:sz="0" w:space="0" w:color="auto"/>
                <w:left w:val="none" w:sz="0" w:space="0" w:color="auto"/>
                <w:bottom w:val="none" w:sz="0" w:space="0" w:color="auto"/>
                <w:right w:val="none" w:sz="0" w:space="0" w:color="auto"/>
              </w:divBdr>
            </w:div>
            <w:div w:id="868764718">
              <w:marLeft w:val="0"/>
              <w:marRight w:val="0"/>
              <w:marTop w:val="0"/>
              <w:marBottom w:val="0"/>
              <w:divBdr>
                <w:top w:val="none" w:sz="0" w:space="0" w:color="auto"/>
                <w:left w:val="none" w:sz="0" w:space="0" w:color="auto"/>
                <w:bottom w:val="none" w:sz="0" w:space="0" w:color="auto"/>
                <w:right w:val="none" w:sz="0" w:space="0" w:color="auto"/>
              </w:divBdr>
            </w:div>
            <w:div w:id="290787945">
              <w:marLeft w:val="0"/>
              <w:marRight w:val="0"/>
              <w:marTop w:val="0"/>
              <w:marBottom w:val="0"/>
              <w:divBdr>
                <w:top w:val="none" w:sz="0" w:space="0" w:color="auto"/>
                <w:left w:val="none" w:sz="0" w:space="0" w:color="auto"/>
                <w:bottom w:val="none" w:sz="0" w:space="0" w:color="auto"/>
                <w:right w:val="none" w:sz="0" w:space="0" w:color="auto"/>
              </w:divBdr>
            </w:div>
            <w:div w:id="1655640221">
              <w:marLeft w:val="0"/>
              <w:marRight w:val="0"/>
              <w:marTop w:val="0"/>
              <w:marBottom w:val="0"/>
              <w:divBdr>
                <w:top w:val="none" w:sz="0" w:space="0" w:color="auto"/>
                <w:left w:val="none" w:sz="0" w:space="0" w:color="auto"/>
                <w:bottom w:val="none" w:sz="0" w:space="0" w:color="auto"/>
                <w:right w:val="none" w:sz="0" w:space="0" w:color="auto"/>
              </w:divBdr>
            </w:div>
            <w:div w:id="1820343879">
              <w:marLeft w:val="0"/>
              <w:marRight w:val="0"/>
              <w:marTop w:val="0"/>
              <w:marBottom w:val="0"/>
              <w:divBdr>
                <w:top w:val="none" w:sz="0" w:space="0" w:color="auto"/>
                <w:left w:val="none" w:sz="0" w:space="0" w:color="auto"/>
                <w:bottom w:val="none" w:sz="0" w:space="0" w:color="auto"/>
                <w:right w:val="none" w:sz="0" w:space="0" w:color="auto"/>
              </w:divBdr>
            </w:div>
            <w:div w:id="1385986333">
              <w:marLeft w:val="0"/>
              <w:marRight w:val="0"/>
              <w:marTop w:val="0"/>
              <w:marBottom w:val="0"/>
              <w:divBdr>
                <w:top w:val="none" w:sz="0" w:space="0" w:color="auto"/>
                <w:left w:val="none" w:sz="0" w:space="0" w:color="auto"/>
                <w:bottom w:val="none" w:sz="0" w:space="0" w:color="auto"/>
                <w:right w:val="none" w:sz="0" w:space="0" w:color="auto"/>
              </w:divBdr>
            </w:div>
            <w:div w:id="21132862">
              <w:marLeft w:val="0"/>
              <w:marRight w:val="0"/>
              <w:marTop w:val="0"/>
              <w:marBottom w:val="0"/>
              <w:divBdr>
                <w:top w:val="none" w:sz="0" w:space="0" w:color="auto"/>
                <w:left w:val="none" w:sz="0" w:space="0" w:color="auto"/>
                <w:bottom w:val="none" w:sz="0" w:space="0" w:color="auto"/>
                <w:right w:val="none" w:sz="0" w:space="0" w:color="auto"/>
              </w:divBdr>
            </w:div>
            <w:div w:id="1485857136">
              <w:marLeft w:val="0"/>
              <w:marRight w:val="0"/>
              <w:marTop w:val="0"/>
              <w:marBottom w:val="0"/>
              <w:divBdr>
                <w:top w:val="none" w:sz="0" w:space="0" w:color="auto"/>
                <w:left w:val="none" w:sz="0" w:space="0" w:color="auto"/>
                <w:bottom w:val="none" w:sz="0" w:space="0" w:color="auto"/>
                <w:right w:val="none" w:sz="0" w:space="0" w:color="auto"/>
              </w:divBdr>
            </w:div>
            <w:div w:id="483163229">
              <w:marLeft w:val="0"/>
              <w:marRight w:val="0"/>
              <w:marTop w:val="0"/>
              <w:marBottom w:val="0"/>
              <w:divBdr>
                <w:top w:val="none" w:sz="0" w:space="0" w:color="auto"/>
                <w:left w:val="none" w:sz="0" w:space="0" w:color="auto"/>
                <w:bottom w:val="none" w:sz="0" w:space="0" w:color="auto"/>
                <w:right w:val="none" w:sz="0" w:space="0" w:color="auto"/>
              </w:divBdr>
            </w:div>
            <w:div w:id="822818033">
              <w:marLeft w:val="0"/>
              <w:marRight w:val="0"/>
              <w:marTop w:val="0"/>
              <w:marBottom w:val="0"/>
              <w:divBdr>
                <w:top w:val="none" w:sz="0" w:space="0" w:color="auto"/>
                <w:left w:val="none" w:sz="0" w:space="0" w:color="auto"/>
                <w:bottom w:val="none" w:sz="0" w:space="0" w:color="auto"/>
                <w:right w:val="none" w:sz="0" w:space="0" w:color="auto"/>
              </w:divBdr>
            </w:div>
            <w:div w:id="502626911">
              <w:marLeft w:val="0"/>
              <w:marRight w:val="0"/>
              <w:marTop w:val="0"/>
              <w:marBottom w:val="0"/>
              <w:divBdr>
                <w:top w:val="none" w:sz="0" w:space="0" w:color="auto"/>
                <w:left w:val="none" w:sz="0" w:space="0" w:color="auto"/>
                <w:bottom w:val="none" w:sz="0" w:space="0" w:color="auto"/>
                <w:right w:val="none" w:sz="0" w:space="0" w:color="auto"/>
              </w:divBdr>
            </w:div>
            <w:div w:id="1281885700">
              <w:marLeft w:val="0"/>
              <w:marRight w:val="0"/>
              <w:marTop w:val="0"/>
              <w:marBottom w:val="0"/>
              <w:divBdr>
                <w:top w:val="none" w:sz="0" w:space="0" w:color="auto"/>
                <w:left w:val="none" w:sz="0" w:space="0" w:color="auto"/>
                <w:bottom w:val="none" w:sz="0" w:space="0" w:color="auto"/>
                <w:right w:val="none" w:sz="0" w:space="0" w:color="auto"/>
              </w:divBdr>
            </w:div>
            <w:div w:id="1354573473">
              <w:marLeft w:val="0"/>
              <w:marRight w:val="0"/>
              <w:marTop w:val="0"/>
              <w:marBottom w:val="0"/>
              <w:divBdr>
                <w:top w:val="none" w:sz="0" w:space="0" w:color="auto"/>
                <w:left w:val="none" w:sz="0" w:space="0" w:color="auto"/>
                <w:bottom w:val="none" w:sz="0" w:space="0" w:color="auto"/>
                <w:right w:val="none" w:sz="0" w:space="0" w:color="auto"/>
              </w:divBdr>
            </w:div>
            <w:div w:id="2129620201">
              <w:marLeft w:val="0"/>
              <w:marRight w:val="0"/>
              <w:marTop w:val="0"/>
              <w:marBottom w:val="0"/>
              <w:divBdr>
                <w:top w:val="none" w:sz="0" w:space="0" w:color="auto"/>
                <w:left w:val="none" w:sz="0" w:space="0" w:color="auto"/>
                <w:bottom w:val="none" w:sz="0" w:space="0" w:color="auto"/>
                <w:right w:val="none" w:sz="0" w:space="0" w:color="auto"/>
              </w:divBdr>
            </w:div>
            <w:div w:id="1043673370">
              <w:marLeft w:val="0"/>
              <w:marRight w:val="0"/>
              <w:marTop w:val="0"/>
              <w:marBottom w:val="0"/>
              <w:divBdr>
                <w:top w:val="none" w:sz="0" w:space="0" w:color="auto"/>
                <w:left w:val="none" w:sz="0" w:space="0" w:color="auto"/>
                <w:bottom w:val="none" w:sz="0" w:space="0" w:color="auto"/>
                <w:right w:val="none" w:sz="0" w:space="0" w:color="auto"/>
              </w:divBdr>
            </w:div>
            <w:div w:id="1326780967">
              <w:marLeft w:val="0"/>
              <w:marRight w:val="0"/>
              <w:marTop w:val="0"/>
              <w:marBottom w:val="0"/>
              <w:divBdr>
                <w:top w:val="none" w:sz="0" w:space="0" w:color="auto"/>
                <w:left w:val="none" w:sz="0" w:space="0" w:color="auto"/>
                <w:bottom w:val="none" w:sz="0" w:space="0" w:color="auto"/>
                <w:right w:val="none" w:sz="0" w:space="0" w:color="auto"/>
              </w:divBdr>
            </w:div>
            <w:div w:id="25912982">
              <w:marLeft w:val="0"/>
              <w:marRight w:val="0"/>
              <w:marTop w:val="0"/>
              <w:marBottom w:val="0"/>
              <w:divBdr>
                <w:top w:val="none" w:sz="0" w:space="0" w:color="auto"/>
                <w:left w:val="none" w:sz="0" w:space="0" w:color="auto"/>
                <w:bottom w:val="none" w:sz="0" w:space="0" w:color="auto"/>
                <w:right w:val="none" w:sz="0" w:space="0" w:color="auto"/>
              </w:divBdr>
            </w:div>
            <w:div w:id="686097178">
              <w:marLeft w:val="0"/>
              <w:marRight w:val="0"/>
              <w:marTop w:val="0"/>
              <w:marBottom w:val="0"/>
              <w:divBdr>
                <w:top w:val="none" w:sz="0" w:space="0" w:color="auto"/>
                <w:left w:val="none" w:sz="0" w:space="0" w:color="auto"/>
                <w:bottom w:val="none" w:sz="0" w:space="0" w:color="auto"/>
                <w:right w:val="none" w:sz="0" w:space="0" w:color="auto"/>
              </w:divBdr>
            </w:div>
            <w:div w:id="72750424">
              <w:marLeft w:val="0"/>
              <w:marRight w:val="0"/>
              <w:marTop w:val="0"/>
              <w:marBottom w:val="0"/>
              <w:divBdr>
                <w:top w:val="none" w:sz="0" w:space="0" w:color="auto"/>
                <w:left w:val="none" w:sz="0" w:space="0" w:color="auto"/>
                <w:bottom w:val="none" w:sz="0" w:space="0" w:color="auto"/>
                <w:right w:val="none" w:sz="0" w:space="0" w:color="auto"/>
              </w:divBdr>
            </w:div>
            <w:div w:id="1357198223">
              <w:marLeft w:val="0"/>
              <w:marRight w:val="0"/>
              <w:marTop w:val="0"/>
              <w:marBottom w:val="0"/>
              <w:divBdr>
                <w:top w:val="none" w:sz="0" w:space="0" w:color="auto"/>
                <w:left w:val="none" w:sz="0" w:space="0" w:color="auto"/>
                <w:bottom w:val="none" w:sz="0" w:space="0" w:color="auto"/>
                <w:right w:val="none" w:sz="0" w:space="0" w:color="auto"/>
              </w:divBdr>
            </w:div>
            <w:div w:id="76178277">
              <w:marLeft w:val="0"/>
              <w:marRight w:val="0"/>
              <w:marTop w:val="0"/>
              <w:marBottom w:val="0"/>
              <w:divBdr>
                <w:top w:val="none" w:sz="0" w:space="0" w:color="auto"/>
                <w:left w:val="none" w:sz="0" w:space="0" w:color="auto"/>
                <w:bottom w:val="none" w:sz="0" w:space="0" w:color="auto"/>
                <w:right w:val="none" w:sz="0" w:space="0" w:color="auto"/>
              </w:divBdr>
            </w:div>
            <w:div w:id="942109304">
              <w:marLeft w:val="0"/>
              <w:marRight w:val="0"/>
              <w:marTop w:val="0"/>
              <w:marBottom w:val="0"/>
              <w:divBdr>
                <w:top w:val="none" w:sz="0" w:space="0" w:color="auto"/>
                <w:left w:val="none" w:sz="0" w:space="0" w:color="auto"/>
                <w:bottom w:val="none" w:sz="0" w:space="0" w:color="auto"/>
                <w:right w:val="none" w:sz="0" w:space="0" w:color="auto"/>
              </w:divBdr>
            </w:div>
            <w:div w:id="2111899152">
              <w:marLeft w:val="0"/>
              <w:marRight w:val="0"/>
              <w:marTop w:val="0"/>
              <w:marBottom w:val="0"/>
              <w:divBdr>
                <w:top w:val="none" w:sz="0" w:space="0" w:color="auto"/>
                <w:left w:val="none" w:sz="0" w:space="0" w:color="auto"/>
                <w:bottom w:val="none" w:sz="0" w:space="0" w:color="auto"/>
                <w:right w:val="none" w:sz="0" w:space="0" w:color="auto"/>
              </w:divBdr>
            </w:div>
            <w:div w:id="722800136">
              <w:marLeft w:val="0"/>
              <w:marRight w:val="0"/>
              <w:marTop w:val="0"/>
              <w:marBottom w:val="0"/>
              <w:divBdr>
                <w:top w:val="none" w:sz="0" w:space="0" w:color="auto"/>
                <w:left w:val="none" w:sz="0" w:space="0" w:color="auto"/>
                <w:bottom w:val="none" w:sz="0" w:space="0" w:color="auto"/>
                <w:right w:val="none" w:sz="0" w:space="0" w:color="auto"/>
              </w:divBdr>
            </w:div>
            <w:div w:id="1220703298">
              <w:marLeft w:val="0"/>
              <w:marRight w:val="0"/>
              <w:marTop w:val="0"/>
              <w:marBottom w:val="0"/>
              <w:divBdr>
                <w:top w:val="none" w:sz="0" w:space="0" w:color="auto"/>
                <w:left w:val="none" w:sz="0" w:space="0" w:color="auto"/>
                <w:bottom w:val="none" w:sz="0" w:space="0" w:color="auto"/>
                <w:right w:val="none" w:sz="0" w:space="0" w:color="auto"/>
              </w:divBdr>
            </w:div>
            <w:div w:id="642807499">
              <w:marLeft w:val="0"/>
              <w:marRight w:val="0"/>
              <w:marTop w:val="0"/>
              <w:marBottom w:val="0"/>
              <w:divBdr>
                <w:top w:val="none" w:sz="0" w:space="0" w:color="auto"/>
                <w:left w:val="none" w:sz="0" w:space="0" w:color="auto"/>
                <w:bottom w:val="none" w:sz="0" w:space="0" w:color="auto"/>
                <w:right w:val="none" w:sz="0" w:space="0" w:color="auto"/>
              </w:divBdr>
            </w:div>
            <w:div w:id="58865189">
              <w:marLeft w:val="0"/>
              <w:marRight w:val="0"/>
              <w:marTop w:val="0"/>
              <w:marBottom w:val="0"/>
              <w:divBdr>
                <w:top w:val="none" w:sz="0" w:space="0" w:color="auto"/>
                <w:left w:val="none" w:sz="0" w:space="0" w:color="auto"/>
                <w:bottom w:val="none" w:sz="0" w:space="0" w:color="auto"/>
                <w:right w:val="none" w:sz="0" w:space="0" w:color="auto"/>
              </w:divBdr>
            </w:div>
            <w:div w:id="1190487585">
              <w:marLeft w:val="0"/>
              <w:marRight w:val="0"/>
              <w:marTop w:val="0"/>
              <w:marBottom w:val="0"/>
              <w:divBdr>
                <w:top w:val="none" w:sz="0" w:space="0" w:color="auto"/>
                <w:left w:val="none" w:sz="0" w:space="0" w:color="auto"/>
                <w:bottom w:val="none" w:sz="0" w:space="0" w:color="auto"/>
                <w:right w:val="none" w:sz="0" w:space="0" w:color="auto"/>
              </w:divBdr>
            </w:div>
            <w:div w:id="403336795">
              <w:marLeft w:val="0"/>
              <w:marRight w:val="0"/>
              <w:marTop w:val="0"/>
              <w:marBottom w:val="0"/>
              <w:divBdr>
                <w:top w:val="none" w:sz="0" w:space="0" w:color="auto"/>
                <w:left w:val="none" w:sz="0" w:space="0" w:color="auto"/>
                <w:bottom w:val="none" w:sz="0" w:space="0" w:color="auto"/>
                <w:right w:val="none" w:sz="0" w:space="0" w:color="auto"/>
              </w:divBdr>
            </w:div>
            <w:div w:id="1393698117">
              <w:marLeft w:val="0"/>
              <w:marRight w:val="0"/>
              <w:marTop w:val="0"/>
              <w:marBottom w:val="0"/>
              <w:divBdr>
                <w:top w:val="none" w:sz="0" w:space="0" w:color="auto"/>
                <w:left w:val="none" w:sz="0" w:space="0" w:color="auto"/>
                <w:bottom w:val="none" w:sz="0" w:space="0" w:color="auto"/>
                <w:right w:val="none" w:sz="0" w:space="0" w:color="auto"/>
              </w:divBdr>
            </w:div>
            <w:div w:id="1540240033">
              <w:marLeft w:val="0"/>
              <w:marRight w:val="0"/>
              <w:marTop w:val="0"/>
              <w:marBottom w:val="0"/>
              <w:divBdr>
                <w:top w:val="none" w:sz="0" w:space="0" w:color="auto"/>
                <w:left w:val="none" w:sz="0" w:space="0" w:color="auto"/>
                <w:bottom w:val="none" w:sz="0" w:space="0" w:color="auto"/>
                <w:right w:val="none" w:sz="0" w:space="0" w:color="auto"/>
              </w:divBdr>
            </w:div>
            <w:div w:id="1654019654">
              <w:marLeft w:val="0"/>
              <w:marRight w:val="0"/>
              <w:marTop w:val="0"/>
              <w:marBottom w:val="0"/>
              <w:divBdr>
                <w:top w:val="none" w:sz="0" w:space="0" w:color="auto"/>
                <w:left w:val="none" w:sz="0" w:space="0" w:color="auto"/>
                <w:bottom w:val="none" w:sz="0" w:space="0" w:color="auto"/>
                <w:right w:val="none" w:sz="0" w:space="0" w:color="auto"/>
              </w:divBdr>
            </w:div>
            <w:div w:id="1835564326">
              <w:marLeft w:val="0"/>
              <w:marRight w:val="0"/>
              <w:marTop w:val="0"/>
              <w:marBottom w:val="0"/>
              <w:divBdr>
                <w:top w:val="none" w:sz="0" w:space="0" w:color="auto"/>
                <w:left w:val="none" w:sz="0" w:space="0" w:color="auto"/>
                <w:bottom w:val="none" w:sz="0" w:space="0" w:color="auto"/>
                <w:right w:val="none" w:sz="0" w:space="0" w:color="auto"/>
              </w:divBdr>
            </w:div>
            <w:div w:id="943804787">
              <w:marLeft w:val="0"/>
              <w:marRight w:val="0"/>
              <w:marTop w:val="0"/>
              <w:marBottom w:val="0"/>
              <w:divBdr>
                <w:top w:val="none" w:sz="0" w:space="0" w:color="auto"/>
                <w:left w:val="none" w:sz="0" w:space="0" w:color="auto"/>
                <w:bottom w:val="none" w:sz="0" w:space="0" w:color="auto"/>
                <w:right w:val="none" w:sz="0" w:space="0" w:color="auto"/>
              </w:divBdr>
            </w:div>
            <w:div w:id="1541431775">
              <w:marLeft w:val="0"/>
              <w:marRight w:val="0"/>
              <w:marTop w:val="0"/>
              <w:marBottom w:val="0"/>
              <w:divBdr>
                <w:top w:val="none" w:sz="0" w:space="0" w:color="auto"/>
                <w:left w:val="none" w:sz="0" w:space="0" w:color="auto"/>
                <w:bottom w:val="none" w:sz="0" w:space="0" w:color="auto"/>
                <w:right w:val="none" w:sz="0" w:space="0" w:color="auto"/>
              </w:divBdr>
            </w:div>
            <w:div w:id="1145046402">
              <w:marLeft w:val="0"/>
              <w:marRight w:val="0"/>
              <w:marTop w:val="0"/>
              <w:marBottom w:val="0"/>
              <w:divBdr>
                <w:top w:val="none" w:sz="0" w:space="0" w:color="auto"/>
                <w:left w:val="none" w:sz="0" w:space="0" w:color="auto"/>
                <w:bottom w:val="none" w:sz="0" w:space="0" w:color="auto"/>
                <w:right w:val="none" w:sz="0" w:space="0" w:color="auto"/>
              </w:divBdr>
            </w:div>
            <w:div w:id="1495342196">
              <w:marLeft w:val="0"/>
              <w:marRight w:val="0"/>
              <w:marTop w:val="0"/>
              <w:marBottom w:val="0"/>
              <w:divBdr>
                <w:top w:val="none" w:sz="0" w:space="0" w:color="auto"/>
                <w:left w:val="none" w:sz="0" w:space="0" w:color="auto"/>
                <w:bottom w:val="none" w:sz="0" w:space="0" w:color="auto"/>
                <w:right w:val="none" w:sz="0" w:space="0" w:color="auto"/>
              </w:divBdr>
            </w:div>
            <w:div w:id="314460120">
              <w:marLeft w:val="0"/>
              <w:marRight w:val="0"/>
              <w:marTop w:val="0"/>
              <w:marBottom w:val="0"/>
              <w:divBdr>
                <w:top w:val="none" w:sz="0" w:space="0" w:color="auto"/>
                <w:left w:val="none" w:sz="0" w:space="0" w:color="auto"/>
                <w:bottom w:val="none" w:sz="0" w:space="0" w:color="auto"/>
                <w:right w:val="none" w:sz="0" w:space="0" w:color="auto"/>
              </w:divBdr>
            </w:div>
            <w:div w:id="926692887">
              <w:marLeft w:val="0"/>
              <w:marRight w:val="0"/>
              <w:marTop w:val="0"/>
              <w:marBottom w:val="0"/>
              <w:divBdr>
                <w:top w:val="none" w:sz="0" w:space="0" w:color="auto"/>
                <w:left w:val="none" w:sz="0" w:space="0" w:color="auto"/>
                <w:bottom w:val="none" w:sz="0" w:space="0" w:color="auto"/>
                <w:right w:val="none" w:sz="0" w:space="0" w:color="auto"/>
              </w:divBdr>
            </w:div>
            <w:div w:id="443351401">
              <w:marLeft w:val="0"/>
              <w:marRight w:val="0"/>
              <w:marTop w:val="0"/>
              <w:marBottom w:val="0"/>
              <w:divBdr>
                <w:top w:val="none" w:sz="0" w:space="0" w:color="auto"/>
                <w:left w:val="none" w:sz="0" w:space="0" w:color="auto"/>
                <w:bottom w:val="none" w:sz="0" w:space="0" w:color="auto"/>
                <w:right w:val="none" w:sz="0" w:space="0" w:color="auto"/>
              </w:divBdr>
            </w:div>
            <w:div w:id="396560158">
              <w:marLeft w:val="0"/>
              <w:marRight w:val="0"/>
              <w:marTop w:val="0"/>
              <w:marBottom w:val="0"/>
              <w:divBdr>
                <w:top w:val="none" w:sz="0" w:space="0" w:color="auto"/>
                <w:left w:val="none" w:sz="0" w:space="0" w:color="auto"/>
                <w:bottom w:val="none" w:sz="0" w:space="0" w:color="auto"/>
                <w:right w:val="none" w:sz="0" w:space="0" w:color="auto"/>
              </w:divBdr>
            </w:div>
            <w:div w:id="379600392">
              <w:marLeft w:val="0"/>
              <w:marRight w:val="0"/>
              <w:marTop w:val="0"/>
              <w:marBottom w:val="0"/>
              <w:divBdr>
                <w:top w:val="none" w:sz="0" w:space="0" w:color="auto"/>
                <w:left w:val="none" w:sz="0" w:space="0" w:color="auto"/>
                <w:bottom w:val="none" w:sz="0" w:space="0" w:color="auto"/>
                <w:right w:val="none" w:sz="0" w:space="0" w:color="auto"/>
              </w:divBdr>
            </w:div>
            <w:div w:id="1310130660">
              <w:marLeft w:val="0"/>
              <w:marRight w:val="0"/>
              <w:marTop w:val="0"/>
              <w:marBottom w:val="0"/>
              <w:divBdr>
                <w:top w:val="none" w:sz="0" w:space="0" w:color="auto"/>
                <w:left w:val="none" w:sz="0" w:space="0" w:color="auto"/>
                <w:bottom w:val="none" w:sz="0" w:space="0" w:color="auto"/>
                <w:right w:val="none" w:sz="0" w:space="0" w:color="auto"/>
              </w:divBdr>
            </w:div>
            <w:div w:id="503861812">
              <w:marLeft w:val="0"/>
              <w:marRight w:val="0"/>
              <w:marTop w:val="0"/>
              <w:marBottom w:val="0"/>
              <w:divBdr>
                <w:top w:val="none" w:sz="0" w:space="0" w:color="auto"/>
                <w:left w:val="none" w:sz="0" w:space="0" w:color="auto"/>
                <w:bottom w:val="none" w:sz="0" w:space="0" w:color="auto"/>
                <w:right w:val="none" w:sz="0" w:space="0" w:color="auto"/>
              </w:divBdr>
            </w:div>
            <w:div w:id="780029958">
              <w:marLeft w:val="0"/>
              <w:marRight w:val="0"/>
              <w:marTop w:val="0"/>
              <w:marBottom w:val="0"/>
              <w:divBdr>
                <w:top w:val="none" w:sz="0" w:space="0" w:color="auto"/>
                <w:left w:val="none" w:sz="0" w:space="0" w:color="auto"/>
                <w:bottom w:val="none" w:sz="0" w:space="0" w:color="auto"/>
                <w:right w:val="none" w:sz="0" w:space="0" w:color="auto"/>
              </w:divBdr>
            </w:div>
            <w:div w:id="140077708">
              <w:marLeft w:val="0"/>
              <w:marRight w:val="0"/>
              <w:marTop w:val="0"/>
              <w:marBottom w:val="0"/>
              <w:divBdr>
                <w:top w:val="none" w:sz="0" w:space="0" w:color="auto"/>
                <w:left w:val="none" w:sz="0" w:space="0" w:color="auto"/>
                <w:bottom w:val="none" w:sz="0" w:space="0" w:color="auto"/>
                <w:right w:val="none" w:sz="0" w:space="0" w:color="auto"/>
              </w:divBdr>
            </w:div>
            <w:div w:id="805926823">
              <w:marLeft w:val="0"/>
              <w:marRight w:val="0"/>
              <w:marTop w:val="0"/>
              <w:marBottom w:val="0"/>
              <w:divBdr>
                <w:top w:val="none" w:sz="0" w:space="0" w:color="auto"/>
                <w:left w:val="none" w:sz="0" w:space="0" w:color="auto"/>
                <w:bottom w:val="none" w:sz="0" w:space="0" w:color="auto"/>
                <w:right w:val="none" w:sz="0" w:space="0" w:color="auto"/>
              </w:divBdr>
            </w:div>
            <w:div w:id="1955166781">
              <w:marLeft w:val="0"/>
              <w:marRight w:val="0"/>
              <w:marTop w:val="0"/>
              <w:marBottom w:val="0"/>
              <w:divBdr>
                <w:top w:val="none" w:sz="0" w:space="0" w:color="auto"/>
                <w:left w:val="none" w:sz="0" w:space="0" w:color="auto"/>
                <w:bottom w:val="none" w:sz="0" w:space="0" w:color="auto"/>
                <w:right w:val="none" w:sz="0" w:space="0" w:color="auto"/>
              </w:divBdr>
            </w:div>
            <w:div w:id="469632978">
              <w:marLeft w:val="0"/>
              <w:marRight w:val="0"/>
              <w:marTop w:val="0"/>
              <w:marBottom w:val="0"/>
              <w:divBdr>
                <w:top w:val="none" w:sz="0" w:space="0" w:color="auto"/>
                <w:left w:val="none" w:sz="0" w:space="0" w:color="auto"/>
                <w:bottom w:val="none" w:sz="0" w:space="0" w:color="auto"/>
                <w:right w:val="none" w:sz="0" w:space="0" w:color="auto"/>
              </w:divBdr>
            </w:div>
            <w:div w:id="32115725">
              <w:marLeft w:val="0"/>
              <w:marRight w:val="0"/>
              <w:marTop w:val="0"/>
              <w:marBottom w:val="0"/>
              <w:divBdr>
                <w:top w:val="none" w:sz="0" w:space="0" w:color="auto"/>
                <w:left w:val="none" w:sz="0" w:space="0" w:color="auto"/>
                <w:bottom w:val="none" w:sz="0" w:space="0" w:color="auto"/>
                <w:right w:val="none" w:sz="0" w:space="0" w:color="auto"/>
              </w:divBdr>
            </w:div>
            <w:div w:id="1562907941">
              <w:marLeft w:val="0"/>
              <w:marRight w:val="0"/>
              <w:marTop w:val="0"/>
              <w:marBottom w:val="0"/>
              <w:divBdr>
                <w:top w:val="none" w:sz="0" w:space="0" w:color="auto"/>
                <w:left w:val="none" w:sz="0" w:space="0" w:color="auto"/>
                <w:bottom w:val="none" w:sz="0" w:space="0" w:color="auto"/>
                <w:right w:val="none" w:sz="0" w:space="0" w:color="auto"/>
              </w:divBdr>
            </w:div>
            <w:div w:id="728189545">
              <w:marLeft w:val="0"/>
              <w:marRight w:val="0"/>
              <w:marTop w:val="0"/>
              <w:marBottom w:val="0"/>
              <w:divBdr>
                <w:top w:val="none" w:sz="0" w:space="0" w:color="auto"/>
                <w:left w:val="none" w:sz="0" w:space="0" w:color="auto"/>
                <w:bottom w:val="none" w:sz="0" w:space="0" w:color="auto"/>
                <w:right w:val="none" w:sz="0" w:space="0" w:color="auto"/>
              </w:divBdr>
            </w:div>
            <w:div w:id="967977141">
              <w:marLeft w:val="0"/>
              <w:marRight w:val="0"/>
              <w:marTop w:val="0"/>
              <w:marBottom w:val="0"/>
              <w:divBdr>
                <w:top w:val="none" w:sz="0" w:space="0" w:color="auto"/>
                <w:left w:val="none" w:sz="0" w:space="0" w:color="auto"/>
                <w:bottom w:val="none" w:sz="0" w:space="0" w:color="auto"/>
                <w:right w:val="none" w:sz="0" w:space="0" w:color="auto"/>
              </w:divBdr>
            </w:div>
            <w:div w:id="931738697">
              <w:marLeft w:val="0"/>
              <w:marRight w:val="0"/>
              <w:marTop w:val="0"/>
              <w:marBottom w:val="0"/>
              <w:divBdr>
                <w:top w:val="none" w:sz="0" w:space="0" w:color="auto"/>
                <w:left w:val="none" w:sz="0" w:space="0" w:color="auto"/>
                <w:bottom w:val="none" w:sz="0" w:space="0" w:color="auto"/>
                <w:right w:val="none" w:sz="0" w:space="0" w:color="auto"/>
              </w:divBdr>
            </w:div>
            <w:div w:id="1774395692">
              <w:marLeft w:val="0"/>
              <w:marRight w:val="0"/>
              <w:marTop w:val="0"/>
              <w:marBottom w:val="0"/>
              <w:divBdr>
                <w:top w:val="none" w:sz="0" w:space="0" w:color="auto"/>
                <w:left w:val="none" w:sz="0" w:space="0" w:color="auto"/>
                <w:bottom w:val="none" w:sz="0" w:space="0" w:color="auto"/>
                <w:right w:val="none" w:sz="0" w:space="0" w:color="auto"/>
              </w:divBdr>
            </w:div>
            <w:div w:id="712997187">
              <w:marLeft w:val="0"/>
              <w:marRight w:val="0"/>
              <w:marTop w:val="0"/>
              <w:marBottom w:val="0"/>
              <w:divBdr>
                <w:top w:val="none" w:sz="0" w:space="0" w:color="auto"/>
                <w:left w:val="none" w:sz="0" w:space="0" w:color="auto"/>
                <w:bottom w:val="none" w:sz="0" w:space="0" w:color="auto"/>
                <w:right w:val="none" w:sz="0" w:space="0" w:color="auto"/>
              </w:divBdr>
            </w:div>
            <w:div w:id="713698460">
              <w:marLeft w:val="0"/>
              <w:marRight w:val="0"/>
              <w:marTop w:val="0"/>
              <w:marBottom w:val="0"/>
              <w:divBdr>
                <w:top w:val="none" w:sz="0" w:space="0" w:color="auto"/>
                <w:left w:val="none" w:sz="0" w:space="0" w:color="auto"/>
                <w:bottom w:val="none" w:sz="0" w:space="0" w:color="auto"/>
                <w:right w:val="none" w:sz="0" w:space="0" w:color="auto"/>
              </w:divBdr>
            </w:div>
            <w:div w:id="1908607168">
              <w:marLeft w:val="0"/>
              <w:marRight w:val="0"/>
              <w:marTop w:val="0"/>
              <w:marBottom w:val="0"/>
              <w:divBdr>
                <w:top w:val="none" w:sz="0" w:space="0" w:color="auto"/>
                <w:left w:val="none" w:sz="0" w:space="0" w:color="auto"/>
                <w:bottom w:val="none" w:sz="0" w:space="0" w:color="auto"/>
                <w:right w:val="none" w:sz="0" w:space="0" w:color="auto"/>
              </w:divBdr>
            </w:div>
            <w:div w:id="1101297392">
              <w:marLeft w:val="0"/>
              <w:marRight w:val="0"/>
              <w:marTop w:val="0"/>
              <w:marBottom w:val="0"/>
              <w:divBdr>
                <w:top w:val="none" w:sz="0" w:space="0" w:color="auto"/>
                <w:left w:val="none" w:sz="0" w:space="0" w:color="auto"/>
                <w:bottom w:val="none" w:sz="0" w:space="0" w:color="auto"/>
                <w:right w:val="none" w:sz="0" w:space="0" w:color="auto"/>
              </w:divBdr>
            </w:div>
            <w:div w:id="1988394546">
              <w:marLeft w:val="0"/>
              <w:marRight w:val="0"/>
              <w:marTop w:val="0"/>
              <w:marBottom w:val="0"/>
              <w:divBdr>
                <w:top w:val="none" w:sz="0" w:space="0" w:color="auto"/>
                <w:left w:val="none" w:sz="0" w:space="0" w:color="auto"/>
                <w:bottom w:val="none" w:sz="0" w:space="0" w:color="auto"/>
                <w:right w:val="none" w:sz="0" w:space="0" w:color="auto"/>
              </w:divBdr>
            </w:div>
            <w:div w:id="2038582529">
              <w:marLeft w:val="0"/>
              <w:marRight w:val="0"/>
              <w:marTop w:val="0"/>
              <w:marBottom w:val="0"/>
              <w:divBdr>
                <w:top w:val="none" w:sz="0" w:space="0" w:color="auto"/>
                <w:left w:val="none" w:sz="0" w:space="0" w:color="auto"/>
                <w:bottom w:val="none" w:sz="0" w:space="0" w:color="auto"/>
                <w:right w:val="none" w:sz="0" w:space="0" w:color="auto"/>
              </w:divBdr>
            </w:div>
            <w:div w:id="1289896604">
              <w:marLeft w:val="0"/>
              <w:marRight w:val="0"/>
              <w:marTop w:val="0"/>
              <w:marBottom w:val="0"/>
              <w:divBdr>
                <w:top w:val="none" w:sz="0" w:space="0" w:color="auto"/>
                <w:left w:val="none" w:sz="0" w:space="0" w:color="auto"/>
                <w:bottom w:val="none" w:sz="0" w:space="0" w:color="auto"/>
                <w:right w:val="none" w:sz="0" w:space="0" w:color="auto"/>
              </w:divBdr>
            </w:div>
            <w:div w:id="1693067709">
              <w:marLeft w:val="0"/>
              <w:marRight w:val="0"/>
              <w:marTop w:val="0"/>
              <w:marBottom w:val="0"/>
              <w:divBdr>
                <w:top w:val="none" w:sz="0" w:space="0" w:color="auto"/>
                <w:left w:val="none" w:sz="0" w:space="0" w:color="auto"/>
                <w:bottom w:val="none" w:sz="0" w:space="0" w:color="auto"/>
                <w:right w:val="none" w:sz="0" w:space="0" w:color="auto"/>
              </w:divBdr>
            </w:div>
            <w:div w:id="1352533745">
              <w:marLeft w:val="0"/>
              <w:marRight w:val="0"/>
              <w:marTop w:val="0"/>
              <w:marBottom w:val="0"/>
              <w:divBdr>
                <w:top w:val="none" w:sz="0" w:space="0" w:color="auto"/>
                <w:left w:val="none" w:sz="0" w:space="0" w:color="auto"/>
                <w:bottom w:val="none" w:sz="0" w:space="0" w:color="auto"/>
                <w:right w:val="none" w:sz="0" w:space="0" w:color="auto"/>
              </w:divBdr>
            </w:div>
            <w:div w:id="1499075725">
              <w:marLeft w:val="0"/>
              <w:marRight w:val="0"/>
              <w:marTop w:val="0"/>
              <w:marBottom w:val="0"/>
              <w:divBdr>
                <w:top w:val="none" w:sz="0" w:space="0" w:color="auto"/>
                <w:left w:val="none" w:sz="0" w:space="0" w:color="auto"/>
                <w:bottom w:val="none" w:sz="0" w:space="0" w:color="auto"/>
                <w:right w:val="none" w:sz="0" w:space="0" w:color="auto"/>
              </w:divBdr>
            </w:div>
            <w:div w:id="99884266">
              <w:marLeft w:val="0"/>
              <w:marRight w:val="0"/>
              <w:marTop w:val="0"/>
              <w:marBottom w:val="0"/>
              <w:divBdr>
                <w:top w:val="none" w:sz="0" w:space="0" w:color="auto"/>
                <w:left w:val="none" w:sz="0" w:space="0" w:color="auto"/>
                <w:bottom w:val="none" w:sz="0" w:space="0" w:color="auto"/>
                <w:right w:val="none" w:sz="0" w:space="0" w:color="auto"/>
              </w:divBdr>
            </w:div>
            <w:div w:id="1519806882">
              <w:marLeft w:val="0"/>
              <w:marRight w:val="0"/>
              <w:marTop w:val="0"/>
              <w:marBottom w:val="0"/>
              <w:divBdr>
                <w:top w:val="none" w:sz="0" w:space="0" w:color="auto"/>
                <w:left w:val="none" w:sz="0" w:space="0" w:color="auto"/>
                <w:bottom w:val="none" w:sz="0" w:space="0" w:color="auto"/>
                <w:right w:val="none" w:sz="0" w:space="0" w:color="auto"/>
              </w:divBdr>
            </w:div>
            <w:div w:id="508447548">
              <w:marLeft w:val="0"/>
              <w:marRight w:val="0"/>
              <w:marTop w:val="0"/>
              <w:marBottom w:val="0"/>
              <w:divBdr>
                <w:top w:val="none" w:sz="0" w:space="0" w:color="auto"/>
                <w:left w:val="none" w:sz="0" w:space="0" w:color="auto"/>
                <w:bottom w:val="none" w:sz="0" w:space="0" w:color="auto"/>
                <w:right w:val="none" w:sz="0" w:space="0" w:color="auto"/>
              </w:divBdr>
            </w:div>
            <w:div w:id="1481536894">
              <w:marLeft w:val="0"/>
              <w:marRight w:val="0"/>
              <w:marTop w:val="0"/>
              <w:marBottom w:val="0"/>
              <w:divBdr>
                <w:top w:val="none" w:sz="0" w:space="0" w:color="auto"/>
                <w:left w:val="none" w:sz="0" w:space="0" w:color="auto"/>
                <w:bottom w:val="none" w:sz="0" w:space="0" w:color="auto"/>
                <w:right w:val="none" w:sz="0" w:space="0" w:color="auto"/>
              </w:divBdr>
            </w:div>
            <w:div w:id="71047824">
              <w:marLeft w:val="0"/>
              <w:marRight w:val="0"/>
              <w:marTop w:val="0"/>
              <w:marBottom w:val="0"/>
              <w:divBdr>
                <w:top w:val="none" w:sz="0" w:space="0" w:color="auto"/>
                <w:left w:val="none" w:sz="0" w:space="0" w:color="auto"/>
                <w:bottom w:val="none" w:sz="0" w:space="0" w:color="auto"/>
                <w:right w:val="none" w:sz="0" w:space="0" w:color="auto"/>
              </w:divBdr>
            </w:div>
            <w:div w:id="648435945">
              <w:marLeft w:val="0"/>
              <w:marRight w:val="0"/>
              <w:marTop w:val="0"/>
              <w:marBottom w:val="0"/>
              <w:divBdr>
                <w:top w:val="none" w:sz="0" w:space="0" w:color="auto"/>
                <w:left w:val="none" w:sz="0" w:space="0" w:color="auto"/>
                <w:bottom w:val="none" w:sz="0" w:space="0" w:color="auto"/>
                <w:right w:val="none" w:sz="0" w:space="0" w:color="auto"/>
              </w:divBdr>
            </w:div>
            <w:div w:id="132724395">
              <w:marLeft w:val="0"/>
              <w:marRight w:val="0"/>
              <w:marTop w:val="0"/>
              <w:marBottom w:val="0"/>
              <w:divBdr>
                <w:top w:val="none" w:sz="0" w:space="0" w:color="auto"/>
                <w:left w:val="none" w:sz="0" w:space="0" w:color="auto"/>
                <w:bottom w:val="none" w:sz="0" w:space="0" w:color="auto"/>
                <w:right w:val="none" w:sz="0" w:space="0" w:color="auto"/>
              </w:divBdr>
            </w:div>
            <w:div w:id="1368409298">
              <w:marLeft w:val="0"/>
              <w:marRight w:val="0"/>
              <w:marTop w:val="0"/>
              <w:marBottom w:val="0"/>
              <w:divBdr>
                <w:top w:val="none" w:sz="0" w:space="0" w:color="auto"/>
                <w:left w:val="none" w:sz="0" w:space="0" w:color="auto"/>
                <w:bottom w:val="none" w:sz="0" w:space="0" w:color="auto"/>
                <w:right w:val="none" w:sz="0" w:space="0" w:color="auto"/>
              </w:divBdr>
            </w:div>
            <w:div w:id="1297569187">
              <w:marLeft w:val="0"/>
              <w:marRight w:val="0"/>
              <w:marTop w:val="0"/>
              <w:marBottom w:val="0"/>
              <w:divBdr>
                <w:top w:val="none" w:sz="0" w:space="0" w:color="auto"/>
                <w:left w:val="none" w:sz="0" w:space="0" w:color="auto"/>
                <w:bottom w:val="none" w:sz="0" w:space="0" w:color="auto"/>
                <w:right w:val="none" w:sz="0" w:space="0" w:color="auto"/>
              </w:divBdr>
            </w:div>
            <w:div w:id="1663317607">
              <w:marLeft w:val="0"/>
              <w:marRight w:val="0"/>
              <w:marTop w:val="0"/>
              <w:marBottom w:val="0"/>
              <w:divBdr>
                <w:top w:val="none" w:sz="0" w:space="0" w:color="auto"/>
                <w:left w:val="none" w:sz="0" w:space="0" w:color="auto"/>
                <w:bottom w:val="none" w:sz="0" w:space="0" w:color="auto"/>
                <w:right w:val="none" w:sz="0" w:space="0" w:color="auto"/>
              </w:divBdr>
            </w:div>
            <w:div w:id="519204837">
              <w:marLeft w:val="0"/>
              <w:marRight w:val="0"/>
              <w:marTop w:val="0"/>
              <w:marBottom w:val="0"/>
              <w:divBdr>
                <w:top w:val="none" w:sz="0" w:space="0" w:color="auto"/>
                <w:left w:val="none" w:sz="0" w:space="0" w:color="auto"/>
                <w:bottom w:val="none" w:sz="0" w:space="0" w:color="auto"/>
                <w:right w:val="none" w:sz="0" w:space="0" w:color="auto"/>
              </w:divBdr>
            </w:div>
            <w:div w:id="1082221663">
              <w:marLeft w:val="0"/>
              <w:marRight w:val="0"/>
              <w:marTop w:val="0"/>
              <w:marBottom w:val="0"/>
              <w:divBdr>
                <w:top w:val="none" w:sz="0" w:space="0" w:color="auto"/>
                <w:left w:val="none" w:sz="0" w:space="0" w:color="auto"/>
                <w:bottom w:val="none" w:sz="0" w:space="0" w:color="auto"/>
                <w:right w:val="none" w:sz="0" w:space="0" w:color="auto"/>
              </w:divBdr>
            </w:div>
            <w:div w:id="654838089">
              <w:marLeft w:val="0"/>
              <w:marRight w:val="0"/>
              <w:marTop w:val="0"/>
              <w:marBottom w:val="0"/>
              <w:divBdr>
                <w:top w:val="none" w:sz="0" w:space="0" w:color="auto"/>
                <w:left w:val="none" w:sz="0" w:space="0" w:color="auto"/>
                <w:bottom w:val="none" w:sz="0" w:space="0" w:color="auto"/>
                <w:right w:val="none" w:sz="0" w:space="0" w:color="auto"/>
              </w:divBdr>
            </w:div>
            <w:div w:id="1131483828">
              <w:marLeft w:val="0"/>
              <w:marRight w:val="0"/>
              <w:marTop w:val="0"/>
              <w:marBottom w:val="0"/>
              <w:divBdr>
                <w:top w:val="none" w:sz="0" w:space="0" w:color="auto"/>
                <w:left w:val="none" w:sz="0" w:space="0" w:color="auto"/>
                <w:bottom w:val="none" w:sz="0" w:space="0" w:color="auto"/>
                <w:right w:val="none" w:sz="0" w:space="0" w:color="auto"/>
              </w:divBdr>
            </w:div>
            <w:div w:id="399061206">
              <w:marLeft w:val="0"/>
              <w:marRight w:val="0"/>
              <w:marTop w:val="0"/>
              <w:marBottom w:val="0"/>
              <w:divBdr>
                <w:top w:val="none" w:sz="0" w:space="0" w:color="auto"/>
                <w:left w:val="none" w:sz="0" w:space="0" w:color="auto"/>
                <w:bottom w:val="none" w:sz="0" w:space="0" w:color="auto"/>
                <w:right w:val="none" w:sz="0" w:space="0" w:color="auto"/>
              </w:divBdr>
            </w:div>
            <w:div w:id="215817522">
              <w:marLeft w:val="0"/>
              <w:marRight w:val="0"/>
              <w:marTop w:val="0"/>
              <w:marBottom w:val="0"/>
              <w:divBdr>
                <w:top w:val="none" w:sz="0" w:space="0" w:color="auto"/>
                <w:left w:val="none" w:sz="0" w:space="0" w:color="auto"/>
                <w:bottom w:val="none" w:sz="0" w:space="0" w:color="auto"/>
                <w:right w:val="none" w:sz="0" w:space="0" w:color="auto"/>
              </w:divBdr>
            </w:div>
            <w:div w:id="408768613">
              <w:marLeft w:val="0"/>
              <w:marRight w:val="0"/>
              <w:marTop w:val="0"/>
              <w:marBottom w:val="0"/>
              <w:divBdr>
                <w:top w:val="none" w:sz="0" w:space="0" w:color="auto"/>
                <w:left w:val="none" w:sz="0" w:space="0" w:color="auto"/>
                <w:bottom w:val="none" w:sz="0" w:space="0" w:color="auto"/>
                <w:right w:val="none" w:sz="0" w:space="0" w:color="auto"/>
              </w:divBdr>
            </w:div>
            <w:div w:id="1682662069">
              <w:marLeft w:val="0"/>
              <w:marRight w:val="0"/>
              <w:marTop w:val="0"/>
              <w:marBottom w:val="0"/>
              <w:divBdr>
                <w:top w:val="none" w:sz="0" w:space="0" w:color="auto"/>
                <w:left w:val="none" w:sz="0" w:space="0" w:color="auto"/>
                <w:bottom w:val="none" w:sz="0" w:space="0" w:color="auto"/>
                <w:right w:val="none" w:sz="0" w:space="0" w:color="auto"/>
              </w:divBdr>
            </w:div>
            <w:div w:id="1660186472">
              <w:marLeft w:val="0"/>
              <w:marRight w:val="0"/>
              <w:marTop w:val="0"/>
              <w:marBottom w:val="0"/>
              <w:divBdr>
                <w:top w:val="none" w:sz="0" w:space="0" w:color="auto"/>
                <w:left w:val="none" w:sz="0" w:space="0" w:color="auto"/>
                <w:bottom w:val="none" w:sz="0" w:space="0" w:color="auto"/>
                <w:right w:val="none" w:sz="0" w:space="0" w:color="auto"/>
              </w:divBdr>
            </w:div>
            <w:div w:id="261259165">
              <w:marLeft w:val="0"/>
              <w:marRight w:val="0"/>
              <w:marTop w:val="0"/>
              <w:marBottom w:val="0"/>
              <w:divBdr>
                <w:top w:val="none" w:sz="0" w:space="0" w:color="auto"/>
                <w:left w:val="none" w:sz="0" w:space="0" w:color="auto"/>
                <w:bottom w:val="none" w:sz="0" w:space="0" w:color="auto"/>
                <w:right w:val="none" w:sz="0" w:space="0" w:color="auto"/>
              </w:divBdr>
            </w:div>
            <w:div w:id="1241720584">
              <w:marLeft w:val="0"/>
              <w:marRight w:val="0"/>
              <w:marTop w:val="0"/>
              <w:marBottom w:val="0"/>
              <w:divBdr>
                <w:top w:val="none" w:sz="0" w:space="0" w:color="auto"/>
                <w:left w:val="none" w:sz="0" w:space="0" w:color="auto"/>
                <w:bottom w:val="none" w:sz="0" w:space="0" w:color="auto"/>
                <w:right w:val="none" w:sz="0" w:space="0" w:color="auto"/>
              </w:divBdr>
            </w:div>
            <w:div w:id="67659154">
              <w:marLeft w:val="0"/>
              <w:marRight w:val="0"/>
              <w:marTop w:val="0"/>
              <w:marBottom w:val="0"/>
              <w:divBdr>
                <w:top w:val="none" w:sz="0" w:space="0" w:color="auto"/>
                <w:left w:val="none" w:sz="0" w:space="0" w:color="auto"/>
                <w:bottom w:val="none" w:sz="0" w:space="0" w:color="auto"/>
                <w:right w:val="none" w:sz="0" w:space="0" w:color="auto"/>
              </w:divBdr>
            </w:div>
            <w:div w:id="717127445">
              <w:marLeft w:val="0"/>
              <w:marRight w:val="0"/>
              <w:marTop w:val="0"/>
              <w:marBottom w:val="0"/>
              <w:divBdr>
                <w:top w:val="none" w:sz="0" w:space="0" w:color="auto"/>
                <w:left w:val="none" w:sz="0" w:space="0" w:color="auto"/>
                <w:bottom w:val="none" w:sz="0" w:space="0" w:color="auto"/>
                <w:right w:val="none" w:sz="0" w:space="0" w:color="auto"/>
              </w:divBdr>
            </w:div>
            <w:div w:id="146555006">
              <w:marLeft w:val="0"/>
              <w:marRight w:val="0"/>
              <w:marTop w:val="0"/>
              <w:marBottom w:val="0"/>
              <w:divBdr>
                <w:top w:val="none" w:sz="0" w:space="0" w:color="auto"/>
                <w:left w:val="none" w:sz="0" w:space="0" w:color="auto"/>
                <w:bottom w:val="none" w:sz="0" w:space="0" w:color="auto"/>
                <w:right w:val="none" w:sz="0" w:space="0" w:color="auto"/>
              </w:divBdr>
            </w:div>
            <w:div w:id="811605762">
              <w:marLeft w:val="0"/>
              <w:marRight w:val="0"/>
              <w:marTop w:val="0"/>
              <w:marBottom w:val="0"/>
              <w:divBdr>
                <w:top w:val="none" w:sz="0" w:space="0" w:color="auto"/>
                <w:left w:val="none" w:sz="0" w:space="0" w:color="auto"/>
                <w:bottom w:val="none" w:sz="0" w:space="0" w:color="auto"/>
                <w:right w:val="none" w:sz="0" w:space="0" w:color="auto"/>
              </w:divBdr>
            </w:div>
            <w:div w:id="252208780">
              <w:marLeft w:val="0"/>
              <w:marRight w:val="0"/>
              <w:marTop w:val="0"/>
              <w:marBottom w:val="0"/>
              <w:divBdr>
                <w:top w:val="none" w:sz="0" w:space="0" w:color="auto"/>
                <w:left w:val="none" w:sz="0" w:space="0" w:color="auto"/>
                <w:bottom w:val="none" w:sz="0" w:space="0" w:color="auto"/>
                <w:right w:val="none" w:sz="0" w:space="0" w:color="auto"/>
              </w:divBdr>
            </w:div>
            <w:div w:id="950825018">
              <w:marLeft w:val="0"/>
              <w:marRight w:val="0"/>
              <w:marTop w:val="0"/>
              <w:marBottom w:val="0"/>
              <w:divBdr>
                <w:top w:val="none" w:sz="0" w:space="0" w:color="auto"/>
                <w:left w:val="none" w:sz="0" w:space="0" w:color="auto"/>
                <w:bottom w:val="none" w:sz="0" w:space="0" w:color="auto"/>
                <w:right w:val="none" w:sz="0" w:space="0" w:color="auto"/>
              </w:divBdr>
            </w:div>
            <w:div w:id="7101903">
              <w:marLeft w:val="0"/>
              <w:marRight w:val="0"/>
              <w:marTop w:val="0"/>
              <w:marBottom w:val="0"/>
              <w:divBdr>
                <w:top w:val="none" w:sz="0" w:space="0" w:color="auto"/>
                <w:left w:val="none" w:sz="0" w:space="0" w:color="auto"/>
                <w:bottom w:val="none" w:sz="0" w:space="0" w:color="auto"/>
                <w:right w:val="none" w:sz="0" w:space="0" w:color="auto"/>
              </w:divBdr>
            </w:div>
            <w:div w:id="1629774256">
              <w:marLeft w:val="0"/>
              <w:marRight w:val="0"/>
              <w:marTop w:val="0"/>
              <w:marBottom w:val="0"/>
              <w:divBdr>
                <w:top w:val="none" w:sz="0" w:space="0" w:color="auto"/>
                <w:left w:val="none" w:sz="0" w:space="0" w:color="auto"/>
                <w:bottom w:val="none" w:sz="0" w:space="0" w:color="auto"/>
                <w:right w:val="none" w:sz="0" w:space="0" w:color="auto"/>
              </w:divBdr>
            </w:div>
            <w:div w:id="1135022237">
              <w:marLeft w:val="0"/>
              <w:marRight w:val="0"/>
              <w:marTop w:val="0"/>
              <w:marBottom w:val="0"/>
              <w:divBdr>
                <w:top w:val="none" w:sz="0" w:space="0" w:color="auto"/>
                <w:left w:val="none" w:sz="0" w:space="0" w:color="auto"/>
                <w:bottom w:val="none" w:sz="0" w:space="0" w:color="auto"/>
                <w:right w:val="none" w:sz="0" w:space="0" w:color="auto"/>
              </w:divBdr>
            </w:div>
            <w:div w:id="1891962697">
              <w:marLeft w:val="0"/>
              <w:marRight w:val="0"/>
              <w:marTop w:val="0"/>
              <w:marBottom w:val="0"/>
              <w:divBdr>
                <w:top w:val="none" w:sz="0" w:space="0" w:color="auto"/>
                <w:left w:val="none" w:sz="0" w:space="0" w:color="auto"/>
                <w:bottom w:val="none" w:sz="0" w:space="0" w:color="auto"/>
                <w:right w:val="none" w:sz="0" w:space="0" w:color="auto"/>
              </w:divBdr>
            </w:div>
            <w:div w:id="1771967815">
              <w:marLeft w:val="0"/>
              <w:marRight w:val="0"/>
              <w:marTop w:val="0"/>
              <w:marBottom w:val="0"/>
              <w:divBdr>
                <w:top w:val="none" w:sz="0" w:space="0" w:color="auto"/>
                <w:left w:val="none" w:sz="0" w:space="0" w:color="auto"/>
                <w:bottom w:val="none" w:sz="0" w:space="0" w:color="auto"/>
                <w:right w:val="none" w:sz="0" w:space="0" w:color="auto"/>
              </w:divBdr>
            </w:div>
            <w:div w:id="1324701690">
              <w:marLeft w:val="0"/>
              <w:marRight w:val="0"/>
              <w:marTop w:val="0"/>
              <w:marBottom w:val="0"/>
              <w:divBdr>
                <w:top w:val="none" w:sz="0" w:space="0" w:color="auto"/>
                <w:left w:val="none" w:sz="0" w:space="0" w:color="auto"/>
                <w:bottom w:val="none" w:sz="0" w:space="0" w:color="auto"/>
                <w:right w:val="none" w:sz="0" w:space="0" w:color="auto"/>
              </w:divBdr>
            </w:div>
            <w:div w:id="871572890">
              <w:marLeft w:val="0"/>
              <w:marRight w:val="0"/>
              <w:marTop w:val="0"/>
              <w:marBottom w:val="0"/>
              <w:divBdr>
                <w:top w:val="none" w:sz="0" w:space="0" w:color="auto"/>
                <w:left w:val="none" w:sz="0" w:space="0" w:color="auto"/>
                <w:bottom w:val="none" w:sz="0" w:space="0" w:color="auto"/>
                <w:right w:val="none" w:sz="0" w:space="0" w:color="auto"/>
              </w:divBdr>
            </w:div>
            <w:div w:id="518935950">
              <w:marLeft w:val="0"/>
              <w:marRight w:val="0"/>
              <w:marTop w:val="0"/>
              <w:marBottom w:val="0"/>
              <w:divBdr>
                <w:top w:val="none" w:sz="0" w:space="0" w:color="auto"/>
                <w:left w:val="none" w:sz="0" w:space="0" w:color="auto"/>
                <w:bottom w:val="none" w:sz="0" w:space="0" w:color="auto"/>
                <w:right w:val="none" w:sz="0" w:space="0" w:color="auto"/>
              </w:divBdr>
            </w:div>
            <w:div w:id="1564634207">
              <w:marLeft w:val="0"/>
              <w:marRight w:val="0"/>
              <w:marTop w:val="0"/>
              <w:marBottom w:val="0"/>
              <w:divBdr>
                <w:top w:val="none" w:sz="0" w:space="0" w:color="auto"/>
                <w:left w:val="none" w:sz="0" w:space="0" w:color="auto"/>
                <w:bottom w:val="none" w:sz="0" w:space="0" w:color="auto"/>
                <w:right w:val="none" w:sz="0" w:space="0" w:color="auto"/>
              </w:divBdr>
            </w:div>
            <w:div w:id="762188559">
              <w:marLeft w:val="0"/>
              <w:marRight w:val="0"/>
              <w:marTop w:val="0"/>
              <w:marBottom w:val="0"/>
              <w:divBdr>
                <w:top w:val="none" w:sz="0" w:space="0" w:color="auto"/>
                <w:left w:val="none" w:sz="0" w:space="0" w:color="auto"/>
                <w:bottom w:val="none" w:sz="0" w:space="0" w:color="auto"/>
                <w:right w:val="none" w:sz="0" w:space="0" w:color="auto"/>
              </w:divBdr>
            </w:div>
            <w:div w:id="935020789">
              <w:marLeft w:val="0"/>
              <w:marRight w:val="0"/>
              <w:marTop w:val="0"/>
              <w:marBottom w:val="0"/>
              <w:divBdr>
                <w:top w:val="none" w:sz="0" w:space="0" w:color="auto"/>
                <w:left w:val="none" w:sz="0" w:space="0" w:color="auto"/>
                <w:bottom w:val="none" w:sz="0" w:space="0" w:color="auto"/>
                <w:right w:val="none" w:sz="0" w:space="0" w:color="auto"/>
              </w:divBdr>
            </w:div>
            <w:div w:id="1840999221">
              <w:marLeft w:val="0"/>
              <w:marRight w:val="0"/>
              <w:marTop w:val="0"/>
              <w:marBottom w:val="0"/>
              <w:divBdr>
                <w:top w:val="none" w:sz="0" w:space="0" w:color="auto"/>
                <w:left w:val="none" w:sz="0" w:space="0" w:color="auto"/>
                <w:bottom w:val="none" w:sz="0" w:space="0" w:color="auto"/>
                <w:right w:val="none" w:sz="0" w:space="0" w:color="auto"/>
              </w:divBdr>
            </w:div>
            <w:div w:id="1825006599">
              <w:marLeft w:val="0"/>
              <w:marRight w:val="0"/>
              <w:marTop w:val="0"/>
              <w:marBottom w:val="0"/>
              <w:divBdr>
                <w:top w:val="none" w:sz="0" w:space="0" w:color="auto"/>
                <w:left w:val="none" w:sz="0" w:space="0" w:color="auto"/>
                <w:bottom w:val="none" w:sz="0" w:space="0" w:color="auto"/>
                <w:right w:val="none" w:sz="0" w:space="0" w:color="auto"/>
              </w:divBdr>
            </w:div>
            <w:div w:id="2088109009">
              <w:marLeft w:val="0"/>
              <w:marRight w:val="0"/>
              <w:marTop w:val="0"/>
              <w:marBottom w:val="0"/>
              <w:divBdr>
                <w:top w:val="none" w:sz="0" w:space="0" w:color="auto"/>
                <w:left w:val="none" w:sz="0" w:space="0" w:color="auto"/>
                <w:bottom w:val="none" w:sz="0" w:space="0" w:color="auto"/>
                <w:right w:val="none" w:sz="0" w:space="0" w:color="auto"/>
              </w:divBdr>
            </w:div>
            <w:div w:id="1652322909">
              <w:marLeft w:val="0"/>
              <w:marRight w:val="0"/>
              <w:marTop w:val="0"/>
              <w:marBottom w:val="0"/>
              <w:divBdr>
                <w:top w:val="none" w:sz="0" w:space="0" w:color="auto"/>
                <w:left w:val="none" w:sz="0" w:space="0" w:color="auto"/>
                <w:bottom w:val="none" w:sz="0" w:space="0" w:color="auto"/>
                <w:right w:val="none" w:sz="0" w:space="0" w:color="auto"/>
              </w:divBdr>
            </w:div>
            <w:div w:id="1950578578">
              <w:marLeft w:val="0"/>
              <w:marRight w:val="0"/>
              <w:marTop w:val="0"/>
              <w:marBottom w:val="0"/>
              <w:divBdr>
                <w:top w:val="none" w:sz="0" w:space="0" w:color="auto"/>
                <w:left w:val="none" w:sz="0" w:space="0" w:color="auto"/>
                <w:bottom w:val="none" w:sz="0" w:space="0" w:color="auto"/>
                <w:right w:val="none" w:sz="0" w:space="0" w:color="auto"/>
              </w:divBdr>
            </w:div>
            <w:div w:id="1250383285">
              <w:marLeft w:val="0"/>
              <w:marRight w:val="0"/>
              <w:marTop w:val="0"/>
              <w:marBottom w:val="0"/>
              <w:divBdr>
                <w:top w:val="none" w:sz="0" w:space="0" w:color="auto"/>
                <w:left w:val="none" w:sz="0" w:space="0" w:color="auto"/>
                <w:bottom w:val="none" w:sz="0" w:space="0" w:color="auto"/>
                <w:right w:val="none" w:sz="0" w:space="0" w:color="auto"/>
              </w:divBdr>
            </w:div>
            <w:div w:id="452405492">
              <w:marLeft w:val="0"/>
              <w:marRight w:val="0"/>
              <w:marTop w:val="0"/>
              <w:marBottom w:val="0"/>
              <w:divBdr>
                <w:top w:val="none" w:sz="0" w:space="0" w:color="auto"/>
                <w:left w:val="none" w:sz="0" w:space="0" w:color="auto"/>
                <w:bottom w:val="none" w:sz="0" w:space="0" w:color="auto"/>
                <w:right w:val="none" w:sz="0" w:space="0" w:color="auto"/>
              </w:divBdr>
            </w:div>
            <w:div w:id="860358143">
              <w:marLeft w:val="0"/>
              <w:marRight w:val="0"/>
              <w:marTop w:val="0"/>
              <w:marBottom w:val="0"/>
              <w:divBdr>
                <w:top w:val="none" w:sz="0" w:space="0" w:color="auto"/>
                <w:left w:val="none" w:sz="0" w:space="0" w:color="auto"/>
                <w:bottom w:val="none" w:sz="0" w:space="0" w:color="auto"/>
                <w:right w:val="none" w:sz="0" w:space="0" w:color="auto"/>
              </w:divBdr>
            </w:div>
            <w:div w:id="457770915">
              <w:marLeft w:val="0"/>
              <w:marRight w:val="0"/>
              <w:marTop w:val="0"/>
              <w:marBottom w:val="0"/>
              <w:divBdr>
                <w:top w:val="none" w:sz="0" w:space="0" w:color="auto"/>
                <w:left w:val="none" w:sz="0" w:space="0" w:color="auto"/>
                <w:bottom w:val="none" w:sz="0" w:space="0" w:color="auto"/>
                <w:right w:val="none" w:sz="0" w:space="0" w:color="auto"/>
              </w:divBdr>
            </w:div>
            <w:div w:id="1969623339">
              <w:marLeft w:val="0"/>
              <w:marRight w:val="0"/>
              <w:marTop w:val="0"/>
              <w:marBottom w:val="0"/>
              <w:divBdr>
                <w:top w:val="none" w:sz="0" w:space="0" w:color="auto"/>
                <w:left w:val="none" w:sz="0" w:space="0" w:color="auto"/>
                <w:bottom w:val="none" w:sz="0" w:space="0" w:color="auto"/>
                <w:right w:val="none" w:sz="0" w:space="0" w:color="auto"/>
              </w:divBdr>
            </w:div>
            <w:div w:id="462845778">
              <w:marLeft w:val="0"/>
              <w:marRight w:val="0"/>
              <w:marTop w:val="0"/>
              <w:marBottom w:val="0"/>
              <w:divBdr>
                <w:top w:val="none" w:sz="0" w:space="0" w:color="auto"/>
                <w:left w:val="none" w:sz="0" w:space="0" w:color="auto"/>
                <w:bottom w:val="none" w:sz="0" w:space="0" w:color="auto"/>
                <w:right w:val="none" w:sz="0" w:space="0" w:color="auto"/>
              </w:divBdr>
            </w:div>
            <w:div w:id="942147093">
              <w:marLeft w:val="0"/>
              <w:marRight w:val="0"/>
              <w:marTop w:val="0"/>
              <w:marBottom w:val="0"/>
              <w:divBdr>
                <w:top w:val="none" w:sz="0" w:space="0" w:color="auto"/>
                <w:left w:val="none" w:sz="0" w:space="0" w:color="auto"/>
                <w:bottom w:val="none" w:sz="0" w:space="0" w:color="auto"/>
                <w:right w:val="none" w:sz="0" w:space="0" w:color="auto"/>
              </w:divBdr>
            </w:div>
            <w:div w:id="1451435976">
              <w:marLeft w:val="0"/>
              <w:marRight w:val="0"/>
              <w:marTop w:val="0"/>
              <w:marBottom w:val="0"/>
              <w:divBdr>
                <w:top w:val="none" w:sz="0" w:space="0" w:color="auto"/>
                <w:left w:val="none" w:sz="0" w:space="0" w:color="auto"/>
                <w:bottom w:val="none" w:sz="0" w:space="0" w:color="auto"/>
                <w:right w:val="none" w:sz="0" w:space="0" w:color="auto"/>
              </w:divBdr>
            </w:div>
            <w:div w:id="691616216">
              <w:marLeft w:val="0"/>
              <w:marRight w:val="0"/>
              <w:marTop w:val="0"/>
              <w:marBottom w:val="0"/>
              <w:divBdr>
                <w:top w:val="none" w:sz="0" w:space="0" w:color="auto"/>
                <w:left w:val="none" w:sz="0" w:space="0" w:color="auto"/>
                <w:bottom w:val="none" w:sz="0" w:space="0" w:color="auto"/>
                <w:right w:val="none" w:sz="0" w:space="0" w:color="auto"/>
              </w:divBdr>
            </w:div>
            <w:div w:id="1001619082">
              <w:marLeft w:val="0"/>
              <w:marRight w:val="0"/>
              <w:marTop w:val="0"/>
              <w:marBottom w:val="0"/>
              <w:divBdr>
                <w:top w:val="none" w:sz="0" w:space="0" w:color="auto"/>
                <w:left w:val="none" w:sz="0" w:space="0" w:color="auto"/>
                <w:bottom w:val="none" w:sz="0" w:space="0" w:color="auto"/>
                <w:right w:val="none" w:sz="0" w:space="0" w:color="auto"/>
              </w:divBdr>
            </w:div>
            <w:div w:id="398989544">
              <w:marLeft w:val="0"/>
              <w:marRight w:val="0"/>
              <w:marTop w:val="0"/>
              <w:marBottom w:val="0"/>
              <w:divBdr>
                <w:top w:val="none" w:sz="0" w:space="0" w:color="auto"/>
                <w:left w:val="none" w:sz="0" w:space="0" w:color="auto"/>
                <w:bottom w:val="none" w:sz="0" w:space="0" w:color="auto"/>
                <w:right w:val="none" w:sz="0" w:space="0" w:color="auto"/>
              </w:divBdr>
            </w:div>
            <w:div w:id="503132146">
              <w:marLeft w:val="0"/>
              <w:marRight w:val="0"/>
              <w:marTop w:val="0"/>
              <w:marBottom w:val="0"/>
              <w:divBdr>
                <w:top w:val="none" w:sz="0" w:space="0" w:color="auto"/>
                <w:left w:val="none" w:sz="0" w:space="0" w:color="auto"/>
                <w:bottom w:val="none" w:sz="0" w:space="0" w:color="auto"/>
                <w:right w:val="none" w:sz="0" w:space="0" w:color="auto"/>
              </w:divBdr>
            </w:div>
            <w:div w:id="1984580049">
              <w:marLeft w:val="0"/>
              <w:marRight w:val="0"/>
              <w:marTop w:val="0"/>
              <w:marBottom w:val="0"/>
              <w:divBdr>
                <w:top w:val="none" w:sz="0" w:space="0" w:color="auto"/>
                <w:left w:val="none" w:sz="0" w:space="0" w:color="auto"/>
                <w:bottom w:val="none" w:sz="0" w:space="0" w:color="auto"/>
                <w:right w:val="none" w:sz="0" w:space="0" w:color="auto"/>
              </w:divBdr>
            </w:div>
            <w:div w:id="2045250624">
              <w:marLeft w:val="0"/>
              <w:marRight w:val="0"/>
              <w:marTop w:val="0"/>
              <w:marBottom w:val="0"/>
              <w:divBdr>
                <w:top w:val="none" w:sz="0" w:space="0" w:color="auto"/>
                <w:left w:val="none" w:sz="0" w:space="0" w:color="auto"/>
                <w:bottom w:val="none" w:sz="0" w:space="0" w:color="auto"/>
                <w:right w:val="none" w:sz="0" w:space="0" w:color="auto"/>
              </w:divBdr>
            </w:div>
            <w:div w:id="128325189">
              <w:marLeft w:val="0"/>
              <w:marRight w:val="0"/>
              <w:marTop w:val="0"/>
              <w:marBottom w:val="0"/>
              <w:divBdr>
                <w:top w:val="none" w:sz="0" w:space="0" w:color="auto"/>
                <w:left w:val="none" w:sz="0" w:space="0" w:color="auto"/>
                <w:bottom w:val="none" w:sz="0" w:space="0" w:color="auto"/>
                <w:right w:val="none" w:sz="0" w:space="0" w:color="auto"/>
              </w:divBdr>
            </w:div>
            <w:div w:id="1409226574">
              <w:marLeft w:val="0"/>
              <w:marRight w:val="0"/>
              <w:marTop w:val="0"/>
              <w:marBottom w:val="0"/>
              <w:divBdr>
                <w:top w:val="none" w:sz="0" w:space="0" w:color="auto"/>
                <w:left w:val="none" w:sz="0" w:space="0" w:color="auto"/>
                <w:bottom w:val="none" w:sz="0" w:space="0" w:color="auto"/>
                <w:right w:val="none" w:sz="0" w:space="0" w:color="auto"/>
              </w:divBdr>
            </w:div>
            <w:div w:id="274409009">
              <w:marLeft w:val="0"/>
              <w:marRight w:val="0"/>
              <w:marTop w:val="0"/>
              <w:marBottom w:val="0"/>
              <w:divBdr>
                <w:top w:val="none" w:sz="0" w:space="0" w:color="auto"/>
                <w:left w:val="none" w:sz="0" w:space="0" w:color="auto"/>
                <w:bottom w:val="none" w:sz="0" w:space="0" w:color="auto"/>
                <w:right w:val="none" w:sz="0" w:space="0" w:color="auto"/>
              </w:divBdr>
            </w:div>
            <w:div w:id="858273619">
              <w:marLeft w:val="0"/>
              <w:marRight w:val="0"/>
              <w:marTop w:val="0"/>
              <w:marBottom w:val="0"/>
              <w:divBdr>
                <w:top w:val="none" w:sz="0" w:space="0" w:color="auto"/>
                <w:left w:val="none" w:sz="0" w:space="0" w:color="auto"/>
                <w:bottom w:val="none" w:sz="0" w:space="0" w:color="auto"/>
                <w:right w:val="none" w:sz="0" w:space="0" w:color="auto"/>
              </w:divBdr>
            </w:div>
            <w:div w:id="219440117">
              <w:marLeft w:val="0"/>
              <w:marRight w:val="0"/>
              <w:marTop w:val="0"/>
              <w:marBottom w:val="0"/>
              <w:divBdr>
                <w:top w:val="none" w:sz="0" w:space="0" w:color="auto"/>
                <w:left w:val="none" w:sz="0" w:space="0" w:color="auto"/>
                <w:bottom w:val="none" w:sz="0" w:space="0" w:color="auto"/>
                <w:right w:val="none" w:sz="0" w:space="0" w:color="auto"/>
              </w:divBdr>
            </w:div>
            <w:div w:id="1297954266">
              <w:marLeft w:val="0"/>
              <w:marRight w:val="0"/>
              <w:marTop w:val="0"/>
              <w:marBottom w:val="0"/>
              <w:divBdr>
                <w:top w:val="none" w:sz="0" w:space="0" w:color="auto"/>
                <w:left w:val="none" w:sz="0" w:space="0" w:color="auto"/>
                <w:bottom w:val="none" w:sz="0" w:space="0" w:color="auto"/>
                <w:right w:val="none" w:sz="0" w:space="0" w:color="auto"/>
              </w:divBdr>
            </w:div>
            <w:div w:id="340205543">
              <w:marLeft w:val="0"/>
              <w:marRight w:val="0"/>
              <w:marTop w:val="0"/>
              <w:marBottom w:val="0"/>
              <w:divBdr>
                <w:top w:val="none" w:sz="0" w:space="0" w:color="auto"/>
                <w:left w:val="none" w:sz="0" w:space="0" w:color="auto"/>
                <w:bottom w:val="none" w:sz="0" w:space="0" w:color="auto"/>
                <w:right w:val="none" w:sz="0" w:space="0" w:color="auto"/>
              </w:divBdr>
            </w:div>
            <w:div w:id="2005890104">
              <w:marLeft w:val="0"/>
              <w:marRight w:val="0"/>
              <w:marTop w:val="0"/>
              <w:marBottom w:val="0"/>
              <w:divBdr>
                <w:top w:val="none" w:sz="0" w:space="0" w:color="auto"/>
                <w:left w:val="none" w:sz="0" w:space="0" w:color="auto"/>
                <w:bottom w:val="none" w:sz="0" w:space="0" w:color="auto"/>
                <w:right w:val="none" w:sz="0" w:space="0" w:color="auto"/>
              </w:divBdr>
            </w:div>
            <w:div w:id="813957496">
              <w:marLeft w:val="0"/>
              <w:marRight w:val="0"/>
              <w:marTop w:val="0"/>
              <w:marBottom w:val="0"/>
              <w:divBdr>
                <w:top w:val="none" w:sz="0" w:space="0" w:color="auto"/>
                <w:left w:val="none" w:sz="0" w:space="0" w:color="auto"/>
                <w:bottom w:val="none" w:sz="0" w:space="0" w:color="auto"/>
                <w:right w:val="none" w:sz="0" w:space="0" w:color="auto"/>
              </w:divBdr>
            </w:div>
            <w:div w:id="1878620797">
              <w:marLeft w:val="0"/>
              <w:marRight w:val="0"/>
              <w:marTop w:val="0"/>
              <w:marBottom w:val="0"/>
              <w:divBdr>
                <w:top w:val="none" w:sz="0" w:space="0" w:color="auto"/>
                <w:left w:val="none" w:sz="0" w:space="0" w:color="auto"/>
                <w:bottom w:val="none" w:sz="0" w:space="0" w:color="auto"/>
                <w:right w:val="none" w:sz="0" w:space="0" w:color="auto"/>
              </w:divBdr>
            </w:div>
            <w:div w:id="984361579">
              <w:marLeft w:val="0"/>
              <w:marRight w:val="0"/>
              <w:marTop w:val="0"/>
              <w:marBottom w:val="0"/>
              <w:divBdr>
                <w:top w:val="none" w:sz="0" w:space="0" w:color="auto"/>
                <w:left w:val="none" w:sz="0" w:space="0" w:color="auto"/>
                <w:bottom w:val="none" w:sz="0" w:space="0" w:color="auto"/>
                <w:right w:val="none" w:sz="0" w:space="0" w:color="auto"/>
              </w:divBdr>
            </w:div>
            <w:div w:id="1744524432">
              <w:marLeft w:val="0"/>
              <w:marRight w:val="0"/>
              <w:marTop w:val="0"/>
              <w:marBottom w:val="0"/>
              <w:divBdr>
                <w:top w:val="none" w:sz="0" w:space="0" w:color="auto"/>
                <w:left w:val="none" w:sz="0" w:space="0" w:color="auto"/>
                <w:bottom w:val="none" w:sz="0" w:space="0" w:color="auto"/>
                <w:right w:val="none" w:sz="0" w:space="0" w:color="auto"/>
              </w:divBdr>
            </w:div>
            <w:div w:id="1131360755">
              <w:marLeft w:val="0"/>
              <w:marRight w:val="0"/>
              <w:marTop w:val="0"/>
              <w:marBottom w:val="0"/>
              <w:divBdr>
                <w:top w:val="none" w:sz="0" w:space="0" w:color="auto"/>
                <w:left w:val="none" w:sz="0" w:space="0" w:color="auto"/>
                <w:bottom w:val="none" w:sz="0" w:space="0" w:color="auto"/>
                <w:right w:val="none" w:sz="0" w:space="0" w:color="auto"/>
              </w:divBdr>
            </w:div>
            <w:div w:id="1324965479">
              <w:marLeft w:val="0"/>
              <w:marRight w:val="0"/>
              <w:marTop w:val="0"/>
              <w:marBottom w:val="0"/>
              <w:divBdr>
                <w:top w:val="none" w:sz="0" w:space="0" w:color="auto"/>
                <w:left w:val="none" w:sz="0" w:space="0" w:color="auto"/>
                <w:bottom w:val="none" w:sz="0" w:space="0" w:color="auto"/>
                <w:right w:val="none" w:sz="0" w:space="0" w:color="auto"/>
              </w:divBdr>
            </w:div>
            <w:div w:id="856844803">
              <w:marLeft w:val="0"/>
              <w:marRight w:val="0"/>
              <w:marTop w:val="0"/>
              <w:marBottom w:val="0"/>
              <w:divBdr>
                <w:top w:val="none" w:sz="0" w:space="0" w:color="auto"/>
                <w:left w:val="none" w:sz="0" w:space="0" w:color="auto"/>
                <w:bottom w:val="none" w:sz="0" w:space="0" w:color="auto"/>
                <w:right w:val="none" w:sz="0" w:space="0" w:color="auto"/>
              </w:divBdr>
            </w:div>
            <w:div w:id="278025501">
              <w:marLeft w:val="0"/>
              <w:marRight w:val="0"/>
              <w:marTop w:val="0"/>
              <w:marBottom w:val="0"/>
              <w:divBdr>
                <w:top w:val="none" w:sz="0" w:space="0" w:color="auto"/>
                <w:left w:val="none" w:sz="0" w:space="0" w:color="auto"/>
                <w:bottom w:val="none" w:sz="0" w:space="0" w:color="auto"/>
                <w:right w:val="none" w:sz="0" w:space="0" w:color="auto"/>
              </w:divBdr>
            </w:div>
            <w:div w:id="1401293557">
              <w:marLeft w:val="0"/>
              <w:marRight w:val="0"/>
              <w:marTop w:val="0"/>
              <w:marBottom w:val="0"/>
              <w:divBdr>
                <w:top w:val="none" w:sz="0" w:space="0" w:color="auto"/>
                <w:left w:val="none" w:sz="0" w:space="0" w:color="auto"/>
                <w:bottom w:val="none" w:sz="0" w:space="0" w:color="auto"/>
                <w:right w:val="none" w:sz="0" w:space="0" w:color="auto"/>
              </w:divBdr>
            </w:div>
            <w:div w:id="1373576449">
              <w:marLeft w:val="0"/>
              <w:marRight w:val="0"/>
              <w:marTop w:val="0"/>
              <w:marBottom w:val="0"/>
              <w:divBdr>
                <w:top w:val="none" w:sz="0" w:space="0" w:color="auto"/>
                <w:left w:val="none" w:sz="0" w:space="0" w:color="auto"/>
                <w:bottom w:val="none" w:sz="0" w:space="0" w:color="auto"/>
                <w:right w:val="none" w:sz="0" w:space="0" w:color="auto"/>
              </w:divBdr>
            </w:div>
            <w:div w:id="1271545270">
              <w:marLeft w:val="0"/>
              <w:marRight w:val="0"/>
              <w:marTop w:val="0"/>
              <w:marBottom w:val="0"/>
              <w:divBdr>
                <w:top w:val="none" w:sz="0" w:space="0" w:color="auto"/>
                <w:left w:val="none" w:sz="0" w:space="0" w:color="auto"/>
                <w:bottom w:val="none" w:sz="0" w:space="0" w:color="auto"/>
                <w:right w:val="none" w:sz="0" w:space="0" w:color="auto"/>
              </w:divBdr>
            </w:div>
            <w:div w:id="2044743110">
              <w:marLeft w:val="0"/>
              <w:marRight w:val="0"/>
              <w:marTop w:val="0"/>
              <w:marBottom w:val="0"/>
              <w:divBdr>
                <w:top w:val="none" w:sz="0" w:space="0" w:color="auto"/>
                <w:left w:val="none" w:sz="0" w:space="0" w:color="auto"/>
                <w:bottom w:val="none" w:sz="0" w:space="0" w:color="auto"/>
                <w:right w:val="none" w:sz="0" w:space="0" w:color="auto"/>
              </w:divBdr>
            </w:div>
            <w:div w:id="1310868224">
              <w:marLeft w:val="0"/>
              <w:marRight w:val="0"/>
              <w:marTop w:val="0"/>
              <w:marBottom w:val="0"/>
              <w:divBdr>
                <w:top w:val="none" w:sz="0" w:space="0" w:color="auto"/>
                <w:left w:val="none" w:sz="0" w:space="0" w:color="auto"/>
                <w:bottom w:val="none" w:sz="0" w:space="0" w:color="auto"/>
                <w:right w:val="none" w:sz="0" w:space="0" w:color="auto"/>
              </w:divBdr>
            </w:div>
            <w:div w:id="1907260571">
              <w:marLeft w:val="0"/>
              <w:marRight w:val="0"/>
              <w:marTop w:val="0"/>
              <w:marBottom w:val="0"/>
              <w:divBdr>
                <w:top w:val="none" w:sz="0" w:space="0" w:color="auto"/>
                <w:left w:val="none" w:sz="0" w:space="0" w:color="auto"/>
                <w:bottom w:val="none" w:sz="0" w:space="0" w:color="auto"/>
                <w:right w:val="none" w:sz="0" w:space="0" w:color="auto"/>
              </w:divBdr>
            </w:div>
            <w:div w:id="2046832000">
              <w:marLeft w:val="0"/>
              <w:marRight w:val="0"/>
              <w:marTop w:val="0"/>
              <w:marBottom w:val="0"/>
              <w:divBdr>
                <w:top w:val="none" w:sz="0" w:space="0" w:color="auto"/>
                <w:left w:val="none" w:sz="0" w:space="0" w:color="auto"/>
                <w:bottom w:val="none" w:sz="0" w:space="0" w:color="auto"/>
                <w:right w:val="none" w:sz="0" w:space="0" w:color="auto"/>
              </w:divBdr>
            </w:div>
            <w:div w:id="344795240">
              <w:marLeft w:val="0"/>
              <w:marRight w:val="0"/>
              <w:marTop w:val="0"/>
              <w:marBottom w:val="0"/>
              <w:divBdr>
                <w:top w:val="none" w:sz="0" w:space="0" w:color="auto"/>
                <w:left w:val="none" w:sz="0" w:space="0" w:color="auto"/>
                <w:bottom w:val="none" w:sz="0" w:space="0" w:color="auto"/>
                <w:right w:val="none" w:sz="0" w:space="0" w:color="auto"/>
              </w:divBdr>
            </w:div>
            <w:div w:id="1130056287">
              <w:marLeft w:val="0"/>
              <w:marRight w:val="0"/>
              <w:marTop w:val="0"/>
              <w:marBottom w:val="0"/>
              <w:divBdr>
                <w:top w:val="none" w:sz="0" w:space="0" w:color="auto"/>
                <w:left w:val="none" w:sz="0" w:space="0" w:color="auto"/>
                <w:bottom w:val="none" w:sz="0" w:space="0" w:color="auto"/>
                <w:right w:val="none" w:sz="0" w:space="0" w:color="auto"/>
              </w:divBdr>
            </w:div>
            <w:div w:id="730931625">
              <w:marLeft w:val="0"/>
              <w:marRight w:val="0"/>
              <w:marTop w:val="0"/>
              <w:marBottom w:val="0"/>
              <w:divBdr>
                <w:top w:val="none" w:sz="0" w:space="0" w:color="auto"/>
                <w:left w:val="none" w:sz="0" w:space="0" w:color="auto"/>
                <w:bottom w:val="none" w:sz="0" w:space="0" w:color="auto"/>
                <w:right w:val="none" w:sz="0" w:space="0" w:color="auto"/>
              </w:divBdr>
            </w:div>
            <w:div w:id="1694767954">
              <w:marLeft w:val="0"/>
              <w:marRight w:val="0"/>
              <w:marTop w:val="0"/>
              <w:marBottom w:val="0"/>
              <w:divBdr>
                <w:top w:val="none" w:sz="0" w:space="0" w:color="auto"/>
                <w:left w:val="none" w:sz="0" w:space="0" w:color="auto"/>
                <w:bottom w:val="none" w:sz="0" w:space="0" w:color="auto"/>
                <w:right w:val="none" w:sz="0" w:space="0" w:color="auto"/>
              </w:divBdr>
            </w:div>
            <w:div w:id="824591092">
              <w:marLeft w:val="0"/>
              <w:marRight w:val="0"/>
              <w:marTop w:val="0"/>
              <w:marBottom w:val="0"/>
              <w:divBdr>
                <w:top w:val="none" w:sz="0" w:space="0" w:color="auto"/>
                <w:left w:val="none" w:sz="0" w:space="0" w:color="auto"/>
                <w:bottom w:val="none" w:sz="0" w:space="0" w:color="auto"/>
                <w:right w:val="none" w:sz="0" w:space="0" w:color="auto"/>
              </w:divBdr>
            </w:div>
            <w:div w:id="937755378">
              <w:marLeft w:val="0"/>
              <w:marRight w:val="0"/>
              <w:marTop w:val="0"/>
              <w:marBottom w:val="0"/>
              <w:divBdr>
                <w:top w:val="none" w:sz="0" w:space="0" w:color="auto"/>
                <w:left w:val="none" w:sz="0" w:space="0" w:color="auto"/>
                <w:bottom w:val="none" w:sz="0" w:space="0" w:color="auto"/>
                <w:right w:val="none" w:sz="0" w:space="0" w:color="auto"/>
              </w:divBdr>
            </w:div>
            <w:div w:id="83113942">
              <w:marLeft w:val="0"/>
              <w:marRight w:val="0"/>
              <w:marTop w:val="0"/>
              <w:marBottom w:val="0"/>
              <w:divBdr>
                <w:top w:val="none" w:sz="0" w:space="0" w:color="auto"/>
                <w:left w:val="none" w:sz="0" w:space="0" w:color="auto"/>
                <w:bottom w:val="none" w:sz="0" w:space="0" w:color="auto"/>
                <w:right w:val="none" w:sz="0" w:space="0" w:color="auto"/>
              </w:divBdr>
            </w:div>
            <w:div w:id="539316684">
              <w:marLeft w:val="0"/>
              <w:marRight w:val="0"/>
              <w:marTop w:val="0"/>
              <w:marBottom w:val="0"/>
              <w:divBdr>
                <w:top w:val="none" w:sz="0" w:space="0" w:color="auto"/>
                <w:left w:val="none" w:sz="0" w:space="0" w:color="auto"/>
                <w:bottom w:val="none" w:sz="0" w:space="0" w:color="auto"/>
                <w:right w:val="none" w:sz="0" w:space="0" w:color="auto"/>
              </w:divBdr>
            </w:div>
            <w:div w:id="836960325">
              <w:marLeft w:val="0"/>
              <w:marRight w:val="0"/>
              <w:marTop w:val="0"/>
              <w:marBottom w:val="0"/>
              <w:divBdr>
                <w:top w:val="none" w:sz="0" w:space="0" w:color="auto"/>
                <w:left w:val="none" w:sz="0" w:space="0" w:color="auto"/>
                <w:bottom w:val="none" w:sz="0" w:space="0" w:color="auto"/>
                <w:right w:val="none" w:sz="0" w:space="0" w:color="auto"/>
              </w:divBdr>
            </w:div>
            <w:div w:id="1691568941">
              <w:marLeft w:val="0"/>
              <w:marRight w:val="0"/>
              <w:marTop w:val="0"/>
              <w:marBottom w:val="0"/>
              <w:divBdr>
                <w:top w:val="none" w:sz="0" w:space="0" w:color="auto"/>
                <w:left w:val="none" w:sz="0" w:space="0" w:color="auto"/>
                <w:bottom w:val="none" w:sz="0" w:space="0" w:color="auto"/>
                <w:right w:val="none" w:sz="0" w:space="0" w:color="auto"/>
              </w:divBdr>
            </w:div>
            <w:div w:id="270476680">
              <w:marLeft w:val="0"/>
              <w:marRight w:val="0"/>
              <w:marTop w:val="0"/>
              <w:marBottom w:val="0"/>
              <w:divBdr>
                <w:top w:val="none" w:sz="0" w:space="0" w:color="auto"/>
                <w:left w:val="none" w:sz="0" w:space="0" w:color="auto"/>
                <w:bottom w:val="none" w:sz="0" w:space="0" w:color="auto"/>
                <w:right w:val="none" w:sz="0" w:space="0" w:color="auto"/>
              </w:divBdr>
            </w:div>
            <w:div w:id="1944023598">
              <w:marLeft w:val="0"/>
              <w:marRight w:val="0"/>
              <w:marTop w:val="0"/>
              <w:marBottom w:val="0"/>
              <w:divBdr>
                <w:top w:val="none" w:sz="0" w:space="0" w:color="auto"/>
                <w:left w:val="none" w:sz="0" w:space="0" w:color="auto"/>
                <w:bottom w:val="none" w:sz="0" w:space="0" w:color="auto"/>
                <w:right w:val="none" w:sz="0" w:space="0" w:color="auto"/>
              </w:divBdr>
            </w:div>
            <w:div w:id="98961320">
              <w:marLeft w:val="0"/>
              <w:marRight w:val="0"/>
              <w:marTop w:val="0"/>
              <w:marBottom w:val="0"/>
              <w:divBdr>
                <w:top w:val="none" w:sz="0" w:space="0" w:color="auto"/>
                <w:left w:val="none" w:sz="0" w:space="0" w:color="auto"/>
                <w:bottom w:val="none" w:sz="0" w:space="0" w:color="auto"/>
                <w:right w:val="none" w:sz="0" w:space="0" w:color="auto"/>
              </w:divBdr>
            </w:div>
            <w:div w:id="844902403">
              <w:marLeft w:val="0"/>
              <w:marRight w:val="0"/>
              <w:marTop w:val="0"/>
              <w:marBottom w:val="0"/>
              <w:divBdr>
                <w:top w:val="none" w:sz="0" w:space="0" w:color="auto"/>
                <w:left w:val="none" w:sz="0" w:space="0" w:color="auto"/>
                <w:bottom w:val="none" w:sz="0" w:space="0" w:color="auto"/>
                <w:right w:val="none" w:sz="0" w:space="0" w:color="auto"/>
              </w:divBdr>
            </w:div>
            <w:div w:id="1724788453">
              <w:marLeft w:val="0"/>
              <w:marRight w:val="0"/>
              <w:marTop w:val="0"/>
              <w:marBottom w:val="0"/>
              <w:divBdr>
                <w:top w:val="none" w:sz="0" w:space="0" w:color="auto"/>
                <w:left w:val="none" w:sz="0" w:space="0" w:color="auto"/>
                <w:bottom w:val="none" w:sz="0" w:space="0" w:color="auto"/>
                <w:right w:val="none" w:sz="0" w:space="0" w:color="auto"/>
              </w:divBdr>
            </w:div>
            <w:div w:id="786120605">
              <w:marLeft w:val="0"/>
              <w:marRight w:val="0"/>
              <w:marTop w:val="0"/>
              <w:marBottom w:val="0"/>
              <w:divBdr>
                <w:top w:val="none" w:sz="0" w:space="0" w:color="auto"/>
                <w:left w:val="none" w:sz="0" w:space="0" w:color="auto"/>
                <w:bottom w:val="none" w:sz="0" w:space="0" w:color="auto"/>
                <w:right w:val="none" w:sz="0" w:space="0" w:color="auto"/>
              </w:divBdr>
            </w:div>
            <w:div w:id="210196722">
              <w:marLeft w:val="0"/>
              <w:marRight w:val="0"/>
              <w:marTop w:val="0"/>
              <w:marBottom w:val="0"/>
              <w:divBdr>
                <w:top w:val="none" w:sz="0" w:space="0" w:color="auto"/>
                <w:left w:val="none" w:sz="0" w:space="0" w:color="auto"/>
                <w:bottom w:val="none" w:sz="0" w:space="0" w:color="auto"/>
                <w:right w:val="none" w:sz="0" w:space="0" w:color="auto"/>
              </w:divBdr>
            </w:div>
            <w:div w:id="1278028067">
              <w:marLeft w:val="0"/>
              <w:marRight w:val="0"/>
              <w:marTop w:val="0"/>
              <w:marBottom w:val="0"/>
              <w:divBdr>
                <w:top w:val="none" w:sz="0" w:space="0" w:color="auto"/>
                <w:left w:val="none" w:sz="0" w:space="0" w:color="auto"/>
                <w:bottom w:val="none" w:sz="0" w:space="0" w:color="auto"/>
                <w:right w:val="none" w:sz="0" w:space="0" w:color="auto"/>
              </w:divBdr>
            </w:div>
            <w:div w:id="1123234752">
              <w:marLeft w:val="0"/>
              <w:marRight w:val="0"/>
              <w:marTop w:val="0"/>
              <w:marBottom w:val="0"/>
              <w:divBdr>
                <w:top w:val="none" w:sz="0" w:space="0" w:color="auto"/>
                <w:left w:val="none" w:sz="0" w:space="0" w:color="auto"/>
                <w:bottom w:val="none" w:sz="0" w:space="0" w:color="auto"/>
                <w:right w:val="none" w:sz="0" w:space="0" w:color="auto"/>
              </w:divBdr>
            </w:div>
            <w:div w:id="1798329807">
              <w:marLeft w:val="0"/>
              <w:marRight w:val="0"/>
              <w:marTop w:val="0"/>
              <w:marBottom w:val="0"/>
              <w:divBdr>
                <w:top w:val="none" w:sz="0" w:space="0" w:color="auto"/>
                <w:left w:val="none" w:sz="0" w:space="0" w:color="auto"/>
                <w:bottom w:val="none" w:sz="0" w:space="0" w:color="auto"/>
                <w:right w:val="none" w:sz="0" w:space="0" w:color="auto"/>
              </w:divBdr>
            </w:div>
            <w:div w:id="275720709">
              <w:marLeft w:val="0"/>
              <w:marRight w:val="0"/>
              <w:marTop w:val="0"/>
              <w:marBottom w:val="0"/>
              <w:divBdr>
                <w:top w:val="none" w:sz="0" w:space="0" w:color="auto"/>
                <w:left w:val="none" w:sz="0" w:space="0" w:color="auto"/>
                <w:bottom w:val="none" w:sz="0" w:space="0" w:color="auto"/>
                <w:right w:val="none" w:sz="0" w:space="0" w:color="auto"/>
              </w:divBdr>
            </w:div>
            <w:div w:id="568155701">
              <w:marLeft w:val="0"/>
              <w:marRight w:val="0"/>
              <w:marTop w:val="0"/>
              <w:marBottom w:val="0"/>
              <w:divBdr>
                <w:top w:val="none" w:sz="0" w:space="0" w:color="auto"/>
                <w:left w:val="none" w:sz="0" w:space="0" w:color="auto"/>
                <w:bottom w:val="none" w:sz="0" w:space="0" w:color="auto"/>
                <w:right w:val="none" w:sz="0" w:space="0" w:color="auto"/>
              </w:divBdr>
            </w:div>
            <w:div w:id="696586457">
              <w:marLeft w:val="0"/>
              <w:marRight w:val="0"/>
              <w:marTop w:val="0"/>
              <w:marBottom w:val="0"/>
              <w:divBdr>
                <w:top w:val="none" w:sz="0" w:space="0" w:color="auto"/>
                <w:left w:val="none" w:sz="0" w:space="0" w:color="auto"/>
                <w:bottom w:val="none" w:sz="0" w:space="0" w:color="auto"/>
                <w:right w:val="none" w:sz="0" w:space="0" w:color="auto"/>
              </w:divBdr>
            </w:div>
            <w:div w:id="1925332430">
              <w:marLeft w:val="0"/>
              <w:marRight w:val="0"/>
              <w:marTop w:val="0"/>
              <w:marBottom w:val="0"/>
              <w:divBdr>
                <w:top w:val="none" w:sz="0" w:space="0" w:color="auto"/>
                <w:left w:val="none" w:sz="0" w:space="0" w:color="auto"/>
                <w:bottom w:val="none" w:sz="0" w:space="0" w:color="auto"/>
                <w:right w:val="none" w:sz="0" w:space="0" w:color="auto"/>
              </w:divBdr>
            </w:div>
            <w:div w:id="300967054">
              <w:marLeft w:val="0"/>
              <w:marRight w:val="0"/>
              <w:marTop w:val="0"/>
              <w:marBottom w:val="0"/>
              <w:divBdr>
                <w:top w:val="none" w:sz="0" w:space="0" w:color="auto"/>
                <w:left w:val="none" w:sz="0" w:space="0" w:color="auto"/>
                <w:bottom w:val="none" w:sz="0" w:space="0" w:color="auto"/>
                <w:right w:val="none" w:sz="0" w:space="0" w:color="auto"/>
              </w:divBdr>
            </w:div>
            <w:div w:id="1256136075">
              <w:marLeft w:val="0"/>
              <w:marRight w:val="0"/>
              <w:marTop w:val="0"/>
              <w:marBottom w:val="0"/>
              <w:divBdr>
                <w:top w:val="none" w:sz="0" w:space="0" w:color="auto"/>
                <w:left w:val="none" w:sz="0" w:space="0" w:color="auto"/>
                <w:bottom w:val="none" w:sz="0" w:space="0" w:color="auto"/>
                <w:right w:val="none" w:sz="0" w:space="0" w:color="auto"/>
              </w:divBdr>
            </w:div>
            <w:div w:id="1894343900">
              <w:marLeft w:val="0"/>
              <w:marRight w:val="0"/>
              <w:marTop w:val="0"/>
              <w:marBottom w:val="0"/>
              <w:divBdr>
                <w:top w:val="none" w:sz="0" w:space="0" w:color="auto"/>
                <w:left w:val="none" w:sz="0" w:space="0" w:color="auto"/>
                <w:bottom w:val="none" w:sz="0" w:space="0" w:color="auto"/>
                <w:right w:val="none" w:sz="0" w:space="0" w:color="auto"/>
              </w:divBdr>
            </w:div>
            <w:div w:id="1606420011">
              <w:marLeft w:val="0"/>
              <w:marRight w:val="0"/>
              <w:marTop w:val="0"/>
              <w:marBottom w:val="0"/>
              <w:divBdr>
                <w:top w:val="none" w:sz="0" w:space="0" w:color="auto"/>
                <w:left w:val="none" w:sz="0" w:space="0" w:color="auto"/>
                <w:bottom w:val="none" w:sz="0" w:space="0" w:color="auto"/>
                <w:right w:val="none" w:sz="0" w:space="0" w:color="auto"/>
              </w:divBdr>
            </w:div>
            <w:div w:id="940600807">
              <w:marLeft w:val="0"/>
              <w:marRight w:val="0"/>
              <w:marTop w:val="0"/>
              <w:marBottom w:val="0"/>
              <w:divBdr>
                <w:top w:val="none" w:sz="0" w:space="0" w:color="auto"/>
                <w:left w:val="none" w:sz="0" w:space="0" w:color="auto"/>
                <w:bottom w:val="none" w:sz="0" w:space="0" w:color="auto"/>
                <w:right w:val="none" w:sz="0" w:space="0" w:color="auto"/>
              </w:divBdr>
            </w:div>
            <w:div w:id="1298686641">
              <w:marLeft w:val="0"/>
              <w:marRight w:val="0"/>
              <w:marTop w:val="0"/>
              <w:marBottom w:val="0"/>
              <w:divBdr>
                <w:top w:val="none" w:sz="0" w:space="0" w:color="auto"/>
                <w:left w:val="none" w:sz="0" w:space="0" w:color="auto"/>
                <w:bottom w:val="none" w:sz="0" w:space="0" w:color="auto"/>
                <w:right w:val="none" w:sz="0" w:space="0" w:color="auto"/>
              </w:divBdr>
            </w:div>
            <w:div w:id="1007050806">
              <w:marLeft w:val="0"/>
              <w:marRight w:val="0"/>
              <w:marTop w:val="0"/>
              <w:marBottom w:val="0"/>
              <w:divBdr>
                <w:top w:val="none" w:sz="0" w:space="0" w:color="auto"/>
                <w:left w:val="none" w:sz="0" w:space="0" w:color="auto"/>
                <w:bottom w:val="none" w:sz="0" w:space="0" w:color="auto"/>
                <w:right w:val="none" w:sz="0" w:space="0" w:color="auto"/>
              </w:divBdr>
            </w:div>
            <w:div w:id="321390949">
              <w:marLeft w:val="0"/>
              <w:marRight w:val="0"/>
              <w:marTop w:val="0"/>
              <w:marBottom w:val="0"/>
              <w:divBdr>
                <w:top w:val="none" w:sz="0" w:space="0" w:color="auto"/>
                <w:left w:val="none" w:sz="0" w:space="0" w:color="auto"/>
                <w:bottom w:val="none" w:sz="0" w:space="0" w:color="auto"/>
                <w:right w:val="none" w:sz="0" w:space="0" w:color="auto"/>
              </w:divBdr>
            </w:div>
            <w:div w:id="1770000689">
              <w:marLeft w:val="0"/>
              <w:marRight w:val="0"/>
              <w:marTop w:val="0"/>
              <w:marBottom w:val="0"/>
              <w:divBdr>
                <w:top w:val="none" w:sz="0" w:space="0" w:color="auto"/>
                <w:left w:val="none" w:sz="0" w:space="0" w:color="auto"/>
                <w:bottom w:val="none" w:sz="0" w:space="0" w:color="auto"/>
                <w:right w:val="none" w:sz="0" w:space="0" w:color="auto"/>
              </w:divBdr>
            </w:div>
            <w:div w:id="573667389">
              <w:marLeft w:val="0"/>
              <w:marRight w:val="0"/>
              <w:marTop w:val="0"/>
              <w:marBottom w:val="0"/>
              <w:divBdr>
                <w:top w:val="none" w:sz="0" w:space="0" w:color="auto"/>
                <w:left w:val="none" w:sz="0" w:space="0" w:color="auto"/>
                <w:bottom w:val="none" w:sz="0" w:space="0" w:color="auto"/>
                <w:right w:val="none" w:sz="0" w:space="0" w:color="auto"/>
              </w:divBdr>
            </w:div>
            <w:div w:id="1569072824">
              <w:marLeft w:val="0"/>
              <w:marRight w:val="0"/>
              <w:marTop w:val="0"/>
              <w:marBottom w:val="0"/>
              <w:divBdr>
                <w:top w:val="none" w:sz="0" w:space="0" w:color="auto"/>
                <w:left w:val="none" w:sz="0" w:space="0" w:color="auto"/>
                <w:bottom w:val="none" w:sz="0" w:space="0" w:color="auto"/>
                <w:right w:val="none" w:sz="0" w:space="0" w:color="auto"/>
              </w:divBdr>
            </w:div>
            <w:div w:id="1731688895">
              <w:marLeft w:val="0"/>
              <w:marRight w:val="0"/>
              <w:marTop w:val="0"/>
              <w:marBottom w:val="0"/>
              <w:divBdr>
                <w:top w:val="none" w:sz="0" w:space="0" w:color="auto"/>
                <w:left w:val="none" w:sz="0" w:space="0" w:color="auto"/>
                <w:bottom w:val="none" w:sz="0" w:space="0" w:color="auto"/>
                <w:right w:val="none" w:sz="0" w:space="0" w:color="auto"/>
              </w:divBdr>
            </w:div>
            <w:div w:id="950550080">
              <w:marLeft w:val="0"/>
              <w:marRight w:val="0"/>
              <w:marTop w:val="0"/>
              <w:marBottom w:val="0"/>
              <w:divBdr>
                <w:top w:val="none" w:sz="0" w:space="0" w:color="auto"/>
                <w:left w:val="none" w:sz="0" w:space="0" w:color="auto"/>
                <w:bottom w:val="none" w:sz="0" w:space="0" w:color="auto"/>
                <w:right w:val="none" w:sz="0" w:space="0" w:color="auto"/>
              </w:divBdr>
            </w:div>
            <w:div w:id="1125807320">
              <w:marLeft w:val="0"/>
              <w:marRight w:val="0"/>
              <w:marTop w:val="0"/>
              <w:marBottom w:val="0"/>
              <w:divBdr>
                <w:top w:val="none" w:sz="0" w:space="0" w:color="auto"/>
                <w:left w:val="none" w:sz="0" w:space="0" w:color="auto"/>
                <w:bottom w:val="none" w:sz="0" w:space="0" w:color="auto"/>
                <w:right w:val="none" w:sz="0" w:space="0" w:color="auto"/>
              </w:divBdr>
            </w:div>
            <w:div w:id="521281424">
              <w:marLeft w:val="0"/>
              <w:marRight w:val="0"/>
              <w:marTop w:val="0"/>
              <w:marBottom w:val="0"/>
              <w:divBdr>
                <w:top w:val="none" w:sz="0" w:space="0" w:color="auto"/>
                <w:left w:val="none" w:sz="0" w:space="0" w:color="auto"/>
                <w:bottom w:val="none" w:sz="0" w:space="0" w:color="auto"/>
                <w:right w:val="none" w:sz="0" w:space="0" w:color="auto"/>
              </w:divBdr>
            </w:div>
            <w:div w:id="1657419466">
              <w:marLeft w:val="0"/>
              <w:marRight w:val="0"/>
              <w:marTop w:val="0"/>
              <w:marBottom w:val="0"/>
              <w:divBdr>
                <w:top w:val="none" w:sz="0" w:space="0" w:color="auto"/>
                <w:left w:val="none" w:sz="0" w:space="0" w:color="auto"/>
                <w:bottom w:val="none" w:sz="0" w:space="0" w:color="auto"/>
                <w:right w:val="none" w:sz="0" w:space="0" w:color="auto"/>
              </w:divBdr>
            </w:div>
            <w:div w:id="16010766">
              <w:marLeft w:val="0"/>
              <w:marRight w:val="0"/>
              <w:marTop w:val="0"/>
              <w:marBottom w:val="0"/>
              <w:divBdr>
                <w:top w:val="none" w:sz="0" w:space="0" w:color="auto"/>
                <w:left w:val="none" w:sz="0" w:space="0" w:color="auto"/>
                <w:bottom w:val="none" w:sz="0" w:space="0" w:color="auto"/>
                <w:right w:val="none" w:sz="0" w:space="0" w:color="auto"/>
              </w:divBdr>
            </w:div>
            <w:div w:id="282612315">
              <w:marLeft w:val="0"/>
              <w:marRight w:val="0"/>
              <w:marTop w:val="0"/>
              <w:marBottom w:val="0"/>
              <w:divBdr>
                <w:top w:val="none" w:sz="0" w:space="0" w:color="auto"/>
                <w:left w:val="none" w:sz="0" w:space="0" w:color="auto"/>
                <w:bottom w:val="none" w:sz="0" w:space="0" w:color="auto"/>
                <w:right w:val="none" w:sz="0" w:space="0" w:color="auto"/>
              </w:divBdr>
            </w:div>
            <w:div w:id="40254602">
              <w:marLeft w:val="0"/>
              <w:marRight w:val="0"/>
              <w:marTop w:val="0"/>
              <w:marBottom w:val="0"/>
              <w:divBdr>
                <w:top w:val="none" w:sz="0" w:space="0" w:color="auto"/>
                <w:left w:val="none" w:sz="0" w:space="0" w:color="auto"/>
                <w:bottom w:val="none" w:sz="0" w:space="0" w:color="auto"/>
                <w:right w:val="none" w:sz="0" w:space="0" w:color="auto"/>
              </w:divBdr>
            </w:div>
            <w:div w:id="290284194">
              <w:marLeft w:val="0"/>
              <w:marRight w:val="0"/>
              <w:marTop w:val="0"/>
              <w:marBottom w:val="0"/>
              <w:divBdr>
                <w:top w:val="none" w:sz="0" w:space="0" w:color="auto"/>
                <w:left w:val="none" w:sz="0" w:space="0" w:color="auto"/>
                <w:bottom w:val="none" w:sz="0" w:space="0" w:color="auto"/>
                <w:right w:val="none" w:sz="0" w:space="0" w:color="auto"/>
              </w:divBdr>
            </w:div>
            <w:div w:id="313996345">
              <w:marLeft w:val="0"/>
              <w:marRight w:val="0"/>
              <w:marTop w:val="0"/>
              <w:marBottom w:val="0"/>
              <w:divBdr>
                <w:top w:val="none" w:sz="0" w:space="0" w:color="auto"/>
                <w:left w:val="none" w:sz="0" w:space="0" w:color="auto"/>
                <w:bottom w:val="none" w:sz="0" w:space="0" w:color="auto"/>
                <w:right w:val="none" w:sz="0" w:space="0" w:color="auto"/>
              </w:divBdr>
            </w:div>
            <w:div w:id="237329699">
              <w:marLeft w:val="0"/>
              <w:marRight w:val="0"/>
              <w:marTop w:val="0"/>
              <w:marBottom w:val="0"/>
              <w:divBdr>
                <w:top w:val="none" w:sz="0" w:space="0" w:color="auto"/>
                <w:left w:val="none" w:sz="0" w:space="0" w:color="auto"/>
                <w:bottom w:val="none" w:sz="0" w:space="0" w:color="auto"/>
                <w:right w:val="none" w:sz="0" w:space="0" w:color="auto"/>
              </w:divBdr>
            </w:div>
            <w:div w:id="889809650">
              <w:marLeft w:val="0"/>
              <w:marRight w:val="0"/>
              <w:marTop w:val="0"/>
              <w:marBottom w:val="0"/>
              <w:divBdr>
                <w:top w:val="none" w:sz="0" w:space="0" w:color="auto"/>
                <w:left w:val="none" w:sz="0" w:space="0" w:color="auto"/>
                <w:bottom w:val="none" w:sz="0" w:space="0" w:color="auto"/>
                <w:right w:val="none" w:sz="0" w:space="0" w:color="auto"/>
              </w:divBdr>
            </w:div>
            <w:div w:id="1687947441">
              <w:marLeft w:val="0"/>
              <w:marRight w:val="0"/>
              <w:marTop w:val="0"/>
              <w:marBottom w:val="0"/>
              <w:divBdr>
                <w:top w:val="none" w:sz="0" w:space="0" w:color="auto"/>
                <w:left w:val="none" w:sz="0" w:space="0" w:color="auto"/>
                <w:bottom w:val="none" w:sz="0" w:space="0" w:color="auto"/>
                <w:right w:val="none" w:sz="0" w:space="0" w:color="auto"/>
              </w:divBdr>
            </w:div>
            <w:div w:id="42147120">
              <w:marLeft w:val="0"/>
              <w:marRight w:val="0"/>
              <w:marTop w:val="0"/>
              <w:marBottom w:val="0"/>
              <w:divBdr>
                <w:top w:val="none" w:sz="0" w:space="0" w:color="auto"/>
                <w:left w:val="none" w:sz="0" w:space="0" w:color="auto"/>
                <w:bottom w:val="none" w:sz="0" w:space="0" w:color="auto"/>
                <w:right w:val="none" w:sz="0" w:space="0" w:color="auto"/>
              </w:divBdr>
            </w:div>
            <w:div w:id="1254969655">
              <w:marLeft w:val="0"/>
              <w:marRight w:val="0"/>
              <w:marTop w:val="0"/>
              <w:marBottom w:val="0"/>
              <w:divBdr>
                <w:top w:val="none" w:sz="0" w:space="0" w:color="auto"/>
                <w:left w:val="none" w:sz="0" w:space="0" w:color="auto"/>
                <w:bottom w:val="none" w:sz="0" w:space="0" w:color="auto"/>
                <w:right w:val="none" w:sz="0" w:space="0" w:color="auto"/>
              </w:divBdr>
            </w:div>
            <w:div w:id="1274704638">
              <w:marLeft w:val="0"/>
              <w:marRight w:val="0"/>
              <w:marTop w:val="0"/>
              <w:marBottom w:val="0"/>
              <w:divBdr>
                <w:top w:val="none" w:sz="0" w:space="0" w:color="auto"/>
                <w:left w:val="none" w:sz="0" w:space="0" w:color="auto"/>
                <w:bottom w:val="none" w:sz="0" w:space="0" w:color="auto"/>
                <w:right w:val="none" w:sz="0" w:space="0" w:color="auto"/>
              </w:divBdr>
            </w:div>
            <w:div w:id="591275981">
              <w:marLeft w:val="0"/>
              <w:marRight w:val="0"/>
              <w:marTop w:val="0"/>
              <w:marBottom w:val="0"/>
              <w:divBdr>
                <w:top w:val="none" w:sz="0" w:space="0" w:color="auto"/>
                <w:left w:val="none" w:sz="0" w:space="0" w:color="auto"/>
                <w:bottom w:val="none" w:sz="0" w:space="0" w:color="auto"/>
                <w:right w:val="none" w:sz="0" w:space="0" w:color="auto"/>
              </w:divBdr>
            </w:div>
            <w:div w:id="1727995749">
              <w:marLeft w:val="0"/>
              <w:marRight w:val="0"/>
              <w:marTop w:val="0"/>
              <w:marBottom w:val="0"/>
              <w:divBdr>
                <w:top w:val="none" w:sz="0" w:space="0" w:color="auto"/>
                <w:left w:val="none" w:sz="0" w:space="0" w:color="auto"/>
                <w:bottom w:val="none" w:sz="0" w:space="0" w:color="auto"/>
                <w:right w:val="none" w:sz="0" w:space="0" w:color="auto"/>
              </w:divBdr>
            </w:div>
            <w:div w:id="1864783215">
              <w:marLeft w:val="0"/>
              <w:marRight w:val="0"/>
              <w:marTop w:val="0"/>
              <w:marBottom w:val="0"/>
              <w:divBdr>
                <w:top w:val="none" w:sz="0" w:space="0" w:color="auto"/>
                <w:left w:val="none" w:sz="0" w:space="0" w:color="auto"/>
                <w:bottom w:val="none" w:sz="0" w:space="0" w:color="auto"/>
                <w:right w:val="none" w:sz="0" w:space="0" w:color="auto"/>
              </w:divBdr>
            </w:div>
            <w:div w:id="484011919">
              <w:marLeft w:val="0"/>
              <w:marRight w:val="0"/>
              <w:marTop w:val="0"/>
              <w:marBottom w:val="0"/>
              <w:divBdr>
                <w:top w:val="none" w:sz="0" w:space="0" w:color="auto"/>
                <w:left w:val="none" w:sz="0" w:space="0" w:color="auto"/>
                <w:bottom w:val="none" w:sz="0" w:space="0" w:color="auto"/>
                <w:right w:val="none" w:sz="0" w:space="0" w:color="auto"/>
              </w:divBdr>
            </w:div>
            <w:div w:id="1782801416">
              <w:marLeft w:val="0"/>
              <w:marRight w:val="0"/>
              <w:marTop w:val="0"/>
              <w:marBottom w:val="0"/>
              <w:divBdr>
                <w:top w:val="none" w:sz="0" w:space="0" w:color="auto"/>
                <w:left w:val="none" w:sz="0" w:space="0" w:color="auto"/>
                <w:bottom w:val="none" w:sz="0" w:space="0" w:color="auto"/>
                <w:right w:val="none" w:sz="0" w:space="0" w:color="auto"/>
              </w:divBdr>
            </w:div>
            <w:div w:id="908154211">
              <w:marLeft w:val="0"/>
              <w:marRight w:val="0"/>
              <w:marTop w:val="0"/>
              <w:marBottom w:val="0"/>
              <w:divBdr>
                <w:top w:val="none" w:sz="0" w:space="0" w:color="auto"/>
                <w:left w:val="none" w:sz="0" w:space="0" w:color="auto"/>
                <w:bottom w:val="none" w:sz="0" w:space="0" w:color="auto"/>
                <w:right w:val="none" w:sz="0" w:space="0" w:color="auto"/>
              </w:divBdr>
            </w:div>
            <w:div w:id="1403454253">
              <w:marLeft w:val="0"/>
              <w:marRight w:val="0"/>
              <w:marTop w:val="0"/>
              <w:marBottom w:val="0"/>
              <w:divBdr>
                <w:top w:val="none" w:sz="0" w:space="0" w:color="auto"/>
                <w:left w:val="none" w:sz="0" w:space="0" w:color="auto"/>
                <w:bottom w:val="none" w:sz="0" w:space="0" w:color="auto"/>
                <w:right w:val="none" w:sz="0" w:space="0" w:color="auto"/>
              </w:divBdr>
            </w:div>
            <w:div w:id="1831483495">
              <w:marLeft w:val="0"/>
              <w:marRight w:val="0"/>
              <w:marTop w:val="0"/>
              <w:marBottom w:val="0"/>
              <w:divBdr>
                <w:top w:val="none" w:sz="0" w:space="0" w:color="auto"/>
                <w:left w:val="none" w:sz="0" w:space="0" w:color="auto"/>
                <w:bottom w:val="none" w:sz="0" w:space="0" w:color="auto"/>
                <w:right w:val="none" w:sz="0" w:space="0" w:color="auto"/>
              </w:divBdr>
            </w:div>
            <w:div w:id="1679848312">
              <w:marLeft w:val="0"/>
              <w:marRight w:val="0"/>
              <w:marTop w:val="0"/>
              <w:marBottom w:val="0"/>
              <w:divBdr>
                <w:top w:val="none" w:sz="0" w:space="0" w:color="auto"/>
                <w:left w:val="none" w:sz="0" w:space="0" w:color="auto"/>
                <w:bottom w:val="none" w:sz="0" w:space="0" w:color="auto"/>
                <w:right w:val="none" w:sz="0" w:space="0" w:color="auto"/>
              </w:divBdr>
            </w:div>
            <w:div w:id="1883592696">
              <w:marLeft w:val="0"/>
              <w:marRight w:val="0"/>
              <w:marTop w:val="0"/>
              <w:marBottom w:val="0"/>
              <w:divBdr>
                <w:top w:val="none" w:sz="0" w:space="0" w:color="auto"/>
                <w:left w:val="none" w:sz="0" w:space="0" w:color="auto"/>
                <w:bottom w:val="none" w:sz="0" w:space="0" w:color="auto"/>
                <w:right w:val="none" w:sz="0" w:space="0" w:color="auto"/>
              </w:divBdr>
            </w:div>
            <w:div w:id="2027826823">
              <w:marLeft w:val="0"/>
              <w:marRight w:val="0"/>
              <w:marTop w:val="0"/>
              <w:marBottom w:val="0"/>
              <w:divBdr>
                <w:top w:val="none" w:sz="0" w:space="0" w:color="auto"/>
                <w:left w:val="none" w:sz="0" w:space="0" w:color="auto"/>
                <w:bottom w:val="none" w:sz="0" w:space="0" w:color="auto"/>
                <w:right w:val="none" w:sz="0" w:space="0" w:color="auto"/>
              </w:divBdr>
            </w:div>
            <w:div w:id="409930980">
              <w:marLeft w:val="0"/>
              <w:marRight w:val="0"/>
              <w:marTop w:val="0"/>
              <w:marBottom w:val="0"/>
              <w:divBdr>
                <w:top w:val="none" w:sz="0" w:space="0" w:color="auto"/>
                <w:left w:val="none" w:sz="0" w:space="0" w:color="auto"/>
                <w:bottom w:val="none" w:sz="0" w:space="0" w:color="auto"/>
                <w:right w:val="none" w:sz="0" w:space="0" w:color="auto"/>
              </w:divBdr>
            </w:div>
            <w:div w:id="333922695">
              <w:marLeft w:val="0"/>
              <w:marRight w:val="0"/>
              <w:marTop w:val="0"/>
              <w:marBottom w:val="0"/>
              <w:divBdr>
                <w:top w:val="none" w:sz="0" w:space="0" w:color="auto"/>
                <w:left w:val="none" w:sz="0" w:space="0" w:color="auto"/>
                <w:bottom w:val="none" w:sz="0" w:space="0" w:color="auto"/>
                <w:right w:val="none" w:sz="0" w:space="0" w:color="auto"/>
              </w:divBdr>
            </w:div>
            <w:div w:id="1907914073">
              <w:marLeft w:val="0"/>
              <w:marRight w:val="0"/>
              <w:marTop w:val="0"/>
              <w:marBottom w:val="0"/>
              <w:divBdr>
                <w:top w:val="none" w:sz="0" w:space="0" w:color="auto"/>
                <w:left w:val="none" w:sz="0" w:space="0" w:color="auto"/>
                <w:bottom w:val="none" w:sz="0" w:space="0" w:color="auto"/>
                <w:right w:val="none" w:sz="0" w:space="0" w:color="auto"/>
              </w:divBdr>
            </w:div>
            <w:div w:id="114758980">
              <w:marLeft w:val="0"/>
              <w:marRight w:val="0"/>
              <w:marTop w:val="0"/>
              <w:marBottom w:val="0"/>
              <w:divBdr>
                <w:top w:val="none" w:sz="0" w:space="0" w:color="auto"/>
                <w:left w:val="none" w:sz="0" w:space="0" w:color="auto"/>
                <w:bottom w:val="none" w:sz="0" w:space="0" w:color="auto"/>
                <w:right w:val="none" w:sz="0" w:space="0" w:color="auto"/>
              </w:divBdr>
            </w:div>
            <w:div w:id="1291083638">
              <w:marLeft w:val="0"/>
              <w:marRight w:val="0"/>
              <w:marTop w:val="0"/>
              <w:marBottom w:val="0"/>
              <w:divBdr>
                <w:top w:val="none" w:sz="0" w:space="0" w:color="auto"/>
                <w:left w:val="none" w:sz="0" w:space="0" w:color="auto"/>
                <w:bottom w:val="none" w:sz="0" w:space="0" w:color="auto"/>
                <w:right w:val="none" w:sz="0" w:space="0" w:color="auto"/>
              </w:divBdr>
            </w:div>
            <w:div w:id="1609846358">
              <w:marLeft w:val="0"/>
              <w:marRight w:val="0"/>
              <w:marTop w:val="0"/>
              <w:marBottom w:val="0"/>
              <w:divBdr>
                <w:top w:val="none" w:sz="0" w:space="0" w:color="auto"/>
                <w:left w:val="none" w:sz="0" w:space="0" w:color="auto"/>
                <w:bottom w:val="none" w:sz="0" w:space="0" w:color="auto"/>
                <w:right w:val="none" w:sz="0" w:space="0" w:color="auto"/>
              </w:divBdr>
            </w:div>
            <w:div w:id="1278370515">
              <w:marLeft w:val="0"/>
              <w:marRight w:val="0"/>
              <w:marTop w:val="0"/>
              <w:marBottom w:val="0"/>
              <w:divBdr>
                <w:top w:val="none" w:sz="0" w:space="0" w:color="auto"/>
                <w:left w:val="none" w:sz="0" w:space="0" w:color="auto"/>
                <w:bottom w:val="none" w:sz="0" w:space="0" w:color="auto"/>
                <w:right w:val="none" w:sz="0" w:space="0" w:color="auto"/>
              </w:divBdr>
            </w:div>
            <w:div w:id="1838106502">
              <w:marLeft w:val="0"/>
              <w:marRight w:val="0"/>
              <w:marTop w:val="0"/>
              <w:marBottom w:val="0"/>
              <w:divBdr>
                <w:top w:val="none" w:sz="0" w:space="0" w:color="auto"/>
                <w:left w:val="none" w:sz="0" w:space="0" w:color="auto"/>
                <w:bottom w:val="none" w:sz="0" w:space="0" w:color="auto"/>
                <w:right w:val="none" w:sz="0" w:space="0" w:color="auto"/>
              </w:divBdr>
            </w:div>
            <w:div w:id="192546500">
              <w:marLeft w:val="0"/>
              <w:marRight w:val="0"/>
              <w:marTop w:val="0"/>
              <w:marBottom w:val="0"/>
              <w:divBdr>
                <w:top w:val="none" w:sz="0" w:space="0" w:color="auto"/>
                <w:left w:val="none" w:sz="0" w:space="0" w:color="auto"/>
                <w:bottom w:val="none" w:sz="0" w:space="0" w:color="auto"/>
                <w:right w:val="none" w:sz="0" w:space="0" w:color="auto"/>
              </w:divBdr>
            </w:div>
            <w:div w:id="117795593">
              <w:marLeft w:val="0"/>
              <w:marRight w:val="0"/>
              <w:marTop w:val="0"/>
              <w:marBottom w:val="0"/>
              <w:divBdr>
                <w:top w:val="none" w:sz="0" w:space="0" w:color="auto"/>
                <w:left w:val="none" w:sz="0" w:space="0" w:color="auto"/>
                <w:bottom w:val="none" w:sz="0" w:space="0" w:color="auto"/>
                <w:right w:val="none" w:sz="0" w:space="0" w:color="auto"/>
              </w:divBdr>
            </w:div>
            <w:div w:id="1654291248">
              <w:marLeft w:val="0"/>
              <w:marRight w:val="0"/>
              <w:marTop w:val="0"/>
              <w:marBottom w:val="0"/>
              <w:divBdr>
                <w:top w:val="none" w:sz="0" w:space="0" w:color="auto"/>
                <w:left w:val="none" w:sz="0" w:space="0" w:color="auto"/>
                <w:bottom w:val="none" w:sz="0" w:space="0" w:color="auto"/>
                <w:right w:val="none" w:sz="0" w:space="0" w:color="auto"/>
              </w:divBdr>
            </w:div>
            <w:div w:id="92478207">
              <w:marLeft w:val="0"/>
              <w:marRight w:val="0"/>
              <w:marTop w:val="0"/>
              <w:marBottom w:val="0"/>
              <w:divBdr>
                <w:top w:val="none" w:sz="0" w:space="0" w:color="auto"/>
                <w:left w:val="none" w:sz="0" w:space="0" w:color="auto"/>
                <w:bottom w:val="none" w:sz="0" w:space="0" w:color="auto"/>
                <w:right w:val="none" w:sz="0" w:space="0" w:color="auto"/>
              </w:divBdr>
            </w:div>
            <w:div w:id="642391294">
              <w:marLeft w:val="0"/>
              <w:marRight w:val="0"/>
              <w:marTop w:val="0"/>
              <w:marBottom w:val="0"/>
              <w:divBdr>
                <w:top w:val="none" w:sz="0" w:space="0" w:color="auto"/>
                <w:left w:val="none" w:sz="0" w:space="0" w:color="auto"/>
                <w:bottom w:val="none" w:sz="0" w:space="0" w:color="auto"/>
                <w:right w:val="none" w:sz="0" w:space="0" w:color="auto"/>
              </w:divBdr>
            </w:div>
            <w:div w:id="1317803337">
              <w:marLeft w:val="0"/>
              <w:marRight w:val="0"/>
              <w:marTop w:val="0"/>
              <w:marBottom w:val="0"/>
              <w:divBdr>
                <w:top w:val="none" w:sz="0" w:space="0" w:color="auto"/>
                <w:left w:val="none" w:sz="0" w:space="0" w:color="auto"/>
                <w:bottom w:val="none" w:sz="0" w:space="0" w:color="auto"/>
                <w:right w:val="none" w:sz="0" w:space="0" w:color="auto"/>
              </w:divBdr>
            </w:div>
            <w:div w:id="386027480">
              <w:marLeft w:val="0"/>
              <w:marRight w:val="0"/>
              <w:marTop w:val="0"/>
              <w:marBottom w:val="0"/>
              <w:divBdr>
                <w:top w:val="none" w:sz="0" w:space="0" w:color="auto"/>
                <w:left w:val="none" w:sz="0" w:space="0" w:color="auto"/>
                <w:bottom w:val="none" w:sz="0" w:space="0" w:color="auto"/>
                <w:right w:val="none" w:sz="0" w:space="0" w:color="auto"/>
              </w:divBdr>
            </w:div>
            <w:div w:id="51789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14567">
      <w:bodyDiv w:val="1"/>
      <w:marLeft w:val="0"/>
      <w:marRight w:val="0"/>
      <w:marTop w:val="0"/>
      <w:marBottom w:val="0"/>
      <w:divBdr>
        <w:top w:val="none" w:sz="0" w:space="0" w:color="auto"/>
        <w:left w:val="none" w:sz="0" w:space="0" w:color="auto"/>
        <w:bottom w:val="none" w:sz="0" w:space="0" w:color="auto"/>
        <w:right w:val="none" w:sz="0" w:space="0" w:color="auto"/>
      </w:divBdr>
    </w:div>
    <w:div w:id="453255854">
      <w:bodyDiv w:val="1"/>
      <w:marLeft w:val="0"/>
      <w:marRight w:val="0"/>
      <w:marTop w:val="0"/>
      <w:marBottom w:val="0"/>
      <w:divBdr>
        <w:top w:val="none" w:sz="0" w:space="0" w:color="auto"/>
        <w:left w:val="none" w:sz="0" w:space="0" w:color="auto"/>
        <w:bottom w:val="none" w:sz="0" w:space="0" w:color="auto"/>
        <w:right w:val="none" w:sz="0" w:space="0" w:color="auto"/>
      </w:divBdr>
      <w:divsChild>
        <w:div w:id="393092557">
          <w:marLeft w:val="0"/>
          <w:marRight w:val="0"/>
          <w:marTop w:val="115"/>
          <w:marBottom w:val="115"/>
          <w:divBdr>
            <w:top w:val="none" w:sz="0" w:space="0" w:color="auto"/>
            <w:left w:val="none" w:sz="0" w:space="0" w:color="auto"/>
            <w:bottom w:val="none" w:sz="0" w:space="0" w:color="auto"/>
            <w:right w:val="none" w:sz="0" w:space="0" w:color="auto"/>
          </w:divBdr>
          <w:divsChild>
            <w:div w:id="721560098">
              <w:marLeft w:val="0"/>
              <w:marRight w:val="0"/>
              <w:marTop w:val="100"/>
              <w:marBottom w:val="100"/>
              <w:divBdr>
                <w:top w:val="none" w:sz="0" w:space="0" w:color="auto"/>
                <w:left w:val="none" w:sz="0" w:space="0" w:color="auto"/>
                <w:bottom w:val="none" w:sz="0" w:space="0" w:color="auto"/>
                <w:right w:val="none" w:sz="0" w:space="0" w:color="auto"/>
              </w:divBdr>
              <w:divsChild>
                <w:div w:id="225920316">
                  <w:marLeft w:val="0"/>
                  <w:marRight w:val="0"/>
                  <w:marTop w:val="0"/>
                  <w:marBottom w:val="0"/>
                  <w:divBdr>
                    <w:top w:val="none" w:sz="0" w:space="0" w:color="auto"/>
                    <w:left w:val="none" w:sz="0" w:space="0" w:color="auto"/>
                    <w:bottom w:val="none" w:sz="0" w:space="0" w:color="auto"/>
                    <w:right w:val="none" w:sz="0" w:space="0" w:color="auto"/>
                  </w:divBdr>
                  <w:divsChild>
                    <w:div w:id="55812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086732">
          <w:marLeft w:val="0"/>
          <w:marRight w:val="0"/>
          <w:marTop w:val="0"/>
          <w:marBottom w:val="92"/>
          <w:divBdr>
            <w:top w:val="single" w:sz="4" w:space="0" w:color="auto"/>
            <w:left w:val="single" w:sz="18" w:space="0" w:color="auto"/>
            <w:bottom w:val="single" w:sz="4" w:space="0" w:color="auto"/>
            <w:right w:val="single" w:sz="4" w:space="0" w:color="auto"/>
          </w:divBdr>
        </w:div>
        <w:div w:id="939801380">
          <w:marLeft w:val="0"/>
          <w:marRight w:val="0"/>
          <w:marTop w:val="0"/>
          <w:marBottom w:val="92"/>
          <w:divBdr>
            <w:top w:val="single" w:sz="4" w:space="0" w:color="auto"/>
            <w:left w:val="single" w:sz="18" w:space="0" w:color="auto"/>
            <w:bottom w:val="single" w:sz="4" w:space="0" w:color="auto"/>
            <w:right w:val="single" w:sz="4" w:space="0" w:color="auto"/>
          </w:divBdr>
        </w:div>
        <w:div w:id="2070297856">
          <w:marLeft w:val="0"/>
          <w:marRight w:val="0"/>
          <w:marTop w:val="0"/>
          <w:marBottom w:val="92"/>
          <w:divBdr>
            <w:top w:val="single" w:sz="4" w:space="0" w:color="auto"/>
            <w:left w:val="single" w:sz="18" w:space="0" w:color="auto"/>
            <w:bottom w:val="single" w:sz="4" w:space="0" w:color="auto"/>
            <w:right w:val="single" w:sz="4" w:space="0" w:color="auto"/>
          </w:divBdr>
        </w:div>
        <w:div w:id="1937862220">
          <w:marLeft w:val="0"/>
          <w:marRight w:val="0"/>
          <w:marTop w:val="0"/>
          <w:marBottom w:val="92"/>
          <w:divBdr>
            <w:top w:val="single" w:sz="4" w:space="0" w:color="auto"/>
            <w:left w:val="single" w:sz="18" w:space="0" w:color="auto"/>
            <w:bottom w:val="single" w:sz="4" w:space="0" w:color="auto"/>
            <w:right w:val="single" w:sz="4" w:space="0" w:color="auto"/>
          </w:divBdr>
        </w:div>
        <w:div w:id="736166099">
          <w:marLeft w:val="0"/>
          <w:marRight w:val="0"/>
          <w:marTop w:val="0"/>
          <w:marBottom w:val="92"/>
          <w:divBdr>
            <w:top w:val="single" w:sz="4" w:space="0" w:color="auto"/>
            <w:left w:val="single" w:sz="18" w:space="0" w:color="auto"/>
            <w:bottom w:val="single" w:sz="4" w:space="0" w:color="auto"/>
            <w:right w:val="single" w:sz="4" w:space="0" w:color="auto"/>
          </w:divBdr>
        </w:div>
        <w:div w:id="1356418651">
          <w:marLeft w:val="0"/>
          <w:marRight w:val="0"/>
          <w:marTop w:val="0"/>
          <w:marBottom w:val="92"/>
          <w:divBdr>
            <w:top w:val="single" w:sz="4" w:space="0" w:color="auto"/>
            <w:left w:val="single" w:sz="18" w:space="0" w:color="auto"/>
            <w:bottom w:val="single" w:sz="4" w:space="0" w:color="auto"/>
            <w:right w:val="single" w:sz="4" w:space="0" w:color="auto"/>
          </w:divBdr>
        </w:div>
      </w:divsChild>
    </w:div>
    <w:div w:id="457644028">
      <w:bodyDiv w:val="1"/>
      <w:marLeft w:val="0"/>
      <w:marRight w:val="0"/>
      <w:marTop w:val="0"/>
      <w:marBottom w:val="0"/>
      <w:divBdr>
        <w:top w:val="none" w:sz="0" w:space="0" w:color="auto"/>
        <w:left w:val="none" w:sz="0" w:space="0" w:color="auto"/>
        <w:bottom w:val="none" w:sz="0" w:space="0" w:color="auto"/>
        <w:right w:val="none" w:sz="0" w:space="0" w:color="auto"/>
      </w:divBdr>
      <w:divsChild>
        <w:div w:id="1174563743">
          <w:marLeft w:val="0"/>
          <w:marRight w:val="0"/>
          <w:marTop w:val="0"/>
          <w:marBottom w:val="0"/>
          <w:divBdr>
            <w:top w:val="none" w:sz="0" w:space="0" w:color="auto"/>
            <w:left w:val="none" w:sz="0" w:space="0" w:color="auto"/>
            <w:bottom w:val="none" w:sz="0" w:space="0" w:color="auto"/>
            <w:right w:val="none" w:sz="0" w:space="0" w:color="auto"/>
          </w:divBdr>
        </w:div>
        <w:div w:id="1855923120">
          <w:marLeft w:val="0"/>
          <w:marRight w:val="0"/>
          <w:marTop w:val="360"/>
          <w:marBottom w:val="0"/>
          <w:divBdr>
            <w:top w:val="none" w:sz="0" w:space="0" w:color="auto"/>
            <w:left w:val="none" w:sz="0" w:space="0" w:color="auto"/>
            <w:bottom w:val="single" w:sz="8" w:space="6" w:color="D9DCDF"/>
            <w:right w:val="none" w:sz="0" w:space="0" w:color="auto"/>
          </w:divBdr>
          <w:divsChild>
            <w:div w:id="1640839596">
              <w:marLeft w:val="0"/>
              <w:marRight w:val="0"/>
              <w:marTop w:val="0"/>
              <w:marBottom w:val="240"/>
              <w:divBdr>
                <w:top w:val="none" w:sz="0" w:space="0" w:color="auto"/>
                <w:left w:val="none" w:sz="0" w:space="0" w:color="auto"/>
                <w:bottom w:val="none" w:sz="0" w:space="0" w:color="auto"/>
                <w:right w:val="none" w:sz="0" w:space="0" w:color="auto"/>
              </w:divBdr>
            </w:div>
            <w:div w:id="438450976">
              <w:marLeft w:val="0"/>
              <w:marRight w:val="0"/>
              <w:marTop w:val="0"/>
              <w:marBottom w:val="240"/>
              <w:divBdr>
                <w:top w:val="none" w:sz="0" w:space="0" w:color="auto"/>
                <w:left w:val="none" w:sz="0" w:space="0" w:color="auto"/>
                <w:bottom w:val="none" w:sz="0" w:space="0" w:color="auto"/>
                <w:right w:val="none" w:sz="0" w:space="0" w:color="auto"/>
              </w:divBdr>
            </w:div>
            <w:div w:id="1674721537">
              <w:marLeft w:val="0"/>
              <w:marRight w:val="0"/>
              <w:marTop w:val="0"/>
              <w:marBottom w:val="240"/>
              <w:divBdr>
                <w:top w:val="none" w:sz="0" w:space="0" w:color="auto"/>
                <w:left w:val="none" w:sz="0" w:space="0" w:color="auto"/>
                <w:bottom w:val="none" w:sz="0" w:space="0" w:color="auto"/>
                <w:right w:val="none" w:sz="0" w:space="0" w:color="auto"/>
              </w:divBdr>
            </w:div>
            <w:div w:id="1725258082">
              <w:marLeft w:val="0"/>
              <w:marRight w:val="0"/>
              <w:marTop w:val="0"/>
              <w:marBottom w:val="240"/>
              <w:divBdr>
                <w:top w:val="none" w:sz="0" w:space="0" w:color="auto"/>
                <w:left w:val="none" w:sz="0" w:space="0" w:color="auto"/>
                <w:bottom w:val="none" w:sz="0" w:space="0" w:color="auto"/>
                <w:right w:val="none" w:sz="0" w:space="0" w:color="auto"/>
              </w:divBdr>
            </w:div>
            <w:div w:id="655766517">
              <w:marLeft w:val="0"/>
              <w:marRight w:val="0"/>
              <w:marTop w:val="0"/>
              <w:marBottom w:val="240"/>
              <w:divBdr>
                <w:top w:val="none" w:sz="0" w:space="0" w:color="auto"/>
                <w:left w:val="none" w:sz="0" w:space="0" w:color="auto"/>
                <w:bottom w:val="none" w:sz="0" w:space="0" w:color="auto"/>
                <w:right w:val="none" w:sz="0" w:space="0" w:color="auto"/>
              </w:divBdr>
            </w:div>
            <w:div w:id="2060281530">
              <w:marLeft w:val="0"/>
              <w:marRight w:val="0"/>
              <w:marTop w:val="0"/>
              <w:marBottom w:val="360"/>
              <w:divBdr>
                <w:top w:val="single" w:sz="4" w:space="0" w:color="E2D6C7"/>
                <w:left w:val="single" w:sz="4" w:space="0" w:color="E2D6C7"/>
                <w:bottom w:val="single" w:sz="4" w:space="0" w:color="E2D6C7"/>
                <w:right w:val="single" w:sz="4" w:space="0" w:color="E2D6C7"/>
              </w:divBdr>
              <w:divsChild>
                <w:div w:id="1183859430">
                  <w:marLeft w:val="0"/>
                  <w:marRight w:val="0"/>
                  <w:marTop w:val="0"/>
                  <w:marBottom w:val="0"/>
                  <w:divBdr>
                    <w:top w:val="single" w:sz="4" w:space="12" w:color="FEFCF8"/>
                    <w:left w:val="single" w:sz="4" w:space="12" w:color="FEFCF8"/>
                    <w:bottom w:val="single" w:sz="4" w:space="12" w:color="FEFCF8"/>
                    <w:right w:val="single" w:sz="4" w:space="12" w:color="FEFCF8"/>
                  </w:divBdr>
                </w:div>
              </w:divsChild>
            </w:div>
            <w:div w:id="315769442">
              <w:marLeft w:val="0"/>
              <w:marRight w:val="0"/>
              <w:marTop w:val="0"/>
              <w:marBottom w:val="240"/>
              <w:divBdr>
                <w:top w:val="none" w:sz="0" w:space="0" w:color="auto"/>
                <w:left w:val="none" w:sz="0" w:space="0" w:color="auto"/>
                <w:bottom w:val="none" w:sz="0" w:space="0" w:color="auto"/>
                <w:right w:val="none" w:sz="0" w:space="0" w:color="auto"/>
              </w:divBdr>
            </w:div>
            <w:div w:id="394666725">
              <w:marLeft w:val="0"/>
              <w:marRight w:val="0"/>
              <w:marTop w:val="0"/>
              <w:marBottom w:val="360"/>
              <w:divBdr>
                <w:top w:val="single" w:sz="4" w:space="0" w:color="E2D6C7"/>
                <w:left w:val="single" w:sz="4" w:space="0" w:color="E2D6C7"/>
                <w:bottom w:val="single" w:sz="4" w:space="0" w:color="E2D6C7"/>
                <w:right w:val="single" w:sz="4" w:space="0" w:color="E2D6C7"/>
              </w:divBdr>
              <w:divsChild>
                <w:div w:id="1391460836">
                  <w:marLeft w:val="0"/>
                  <w:marRight w:val="0"/>
                  <w:marTop w:val="0"/>
                  <w:marBottom w:val="0"/>
                  <w:divBdr>
                    <w:top w:val="single" w:sz="4" w:space="12" w:color="FEFCF8"/>
                    <w:left w:val="single" w:sz="4" w:space="12" w:color="FEFCF8"/>
                    <w:bottom w:val="single" w:sz="4" w:space="12" w:color="FEFCF8"/>
                    <w:right w:val="single" w:sz="4" w:space="12" w:color="FEFCF8"/>
                  </w:divBdr>
                </w:div>
              </w:divsChild>
            </w:div>
            <w:div w:id="852914536">
              <w:marLeft w:val="0"/>
              <w:marRight w:val="0"/>
              <w:marTop w:val="0"/>
              <w:marBottom w:val="240"/>
              <w:divBdr>
                <w:top w:val="none" w:sz="0" w:space="0" w:color="auto"/>
                <w:left w:val="none" w:sz="0" w:space="0" w:color="auto"/>
                <w:bottom w:val="none" w:sz="0" w:space="0" w:color="auto"/>
                <w:right w:val="none" w:sz="0" w:space="0" w:color="auto"/>
              </w:divBdr>
            </w:div>
            <w:div w:id="1734964335">
              <w:marLeft w:val="0"/>
              <w:marRight w:val="0"/>
              <w:marTop w:val="138"/>
              <w:marBottom w:val="138"/>
              <w:divBdr>
                <w:top w:val="single" w:sz="4" w:space="0" w:color="999999"/>
                <w:left w:val="single" w:sz="4" w:space="0" w:color="999999"/>
                <w:bottom w:val="single" w:sz="4" w:space="0" w:color="999999"/>
                <w:right w:val="single" w:sz="4" w:space="0" w:color="999999"/>
              </w:divBdr>
              <w:divsChild>
                <w:div w:id="1059984998">
                  <w:marLeft w:val="0"/>
                  <w:marRight w:val="0"/>
                  <w:marTop w:val="0"/>
                  <w:marBottom w:val="0"/>
                  <w:divBdr>
                    <w:top w:val="none" w:sz="0" w:space="0" w:color="auto"/>
                    <w:left w:val="none" w:sz="0" w:space="0" w:color="auto"/>
                    <w:bottom w:val="none" w:sz="0" w:space="0" w:color="auto"/>
                    <w:right w:val="none" w:sz="0" w:space="0" w:color="auto"/>
                  </w:divBdr>
                </w:div>
                <w:div w:id="894782168">
                  <w:marLeft w:val="0"/>
                  <w:marRight w:val="0"/>
                  <w:marTop w:val="0"/>
                  <w:marBottom w:val="0"/>
                  <w:divBdr>
                    <w:top w:val="none" w:sz="0" w:space="0" w:color="auto"/>
                    <w:left w:val="none" w:sz="0" w:space="0" w:color="auto"/>
                    <w:bottom w:val="none" w:sz="0" w:space="0" w:color="auto"/>
                    <w:right w:val="none" w:sz="0" w:space="0" w:color="auto"/>
                  </w:divBdr>
                  <w:divsChild>
                    <w:div w:id="1289971473">
                      <w:marLeft w:val="0"/>
                      <w:marRight w:val="0"/>
                      <w:marTop w:val="0"/>
                      <w:marBottom w:val="0"/>
                      <w:divBdr>
                        <w:top w:val="none" w:sz="0" w:space="0" w:color="auto"/>
                        <w:left w:val="none" w:sz="0" w:space="0" w:color="auto"/>
                        <w:bottom w:val="none" w:sz="0" w:space="0" w:color="auto"/>
                        <w:right w:val="none" w:sz="0" w:space="0" w:color="auto"/>
                      </w:divBdr>
                    </w:div>
                    <w:div w:id="553546912">
                      <w:marLeft w:val="0"/>
                      <w:marRight w:val="0"/>
                      <w:marTop w:val="0"/>
                      <w:marBottom w:val="0"/>
                      <w:divBdr>
                        <w:top w:val="none" w:sz="0" w:space="0" w:color="auto"/>
                        <w:left w:val="none" w:sz="0" w:space="0" w:color="auto"/>
                        <w:bottom w:val="none" w:sz="0" w:space="0" w:color="auto"/>
                        <w:right w:val="none" w:sz="0" w:space="0" w:color="auto"/>
                      </w:divBdr>
                    </w:div>
                    <w:div w:id="1195654728">
                      <w:marLeft w:val="0"/>
                      <w:marRight w:val="0"/>
                      <w:marTop w:val="0"/>
                      <w:marBottom w:val="0"/>
                      <w:divBdr>
                        <w:top w:val="none" w:sz="0" w:space="0" w:color="auto"/>
                        <w:left w:val="none" w:sz="0" w:space="0" w:color="auto"/>
                        <w:bottom w:val="none" w:sz="0" w:space="0" w:color="auto"/>
                        <w:right w:val="none" w:sz="0" w:space="0" w:color="auto"/>
                      </w:divBdr>
                    </w:div>
                    <w:div w:id="1666664096">
                      <w:marLeft w:val="0"/>
                      <w:marRight w:val="0"/>
                      <w:marTop w:val="0"/>
                      <w:marBottom w:val="0"/>
                      <w:divBdr>
                        <w:top w:val="none" w:sz="0" w:space="0" w:color="auto"/>
                        <w:left w:val="none" w:sz="0" w:space="0" w:color="auto"/>
                        <w:bottom w:val="none" w:sz="0" w:space="0" w:color="auto"/>
                        <w:right w:val="none" w:sz="0" w:space="0" w:color="auto"/>
                      </w:divBdr>
                    </w:div>
                    <w:div w:id="27033215">
                      <w:marLeft w:val="0"/>
                      <w:marRight w:val="0"/>
                      <w:marTop w:val="0"/>
                      <w:marBottom w:val="0"/>
                      <w:divBdr>
                        <w:top w:val="none" w:sz="0" w:space="0" w:color="auto"/>
                        <w:left w:val="none" w:sz="0" w:space="0" w:color="auto"/>
                        <w:bottom w:val="none" w:sz="0" w:space="0" w:color="auto"/>
                        <w:right w:val="none" w:sz="0" w:space="0" w:color="auto"/>
                      </w:divBdr>
                    </w:div>
                    <w:div w:id="204489200">
                      <w:marLeft w:val="0"/>
                      <w:marRight w:val="0"/>
                      <w:marTop w:val="0"/>
                      <w:marBottom w:val="0"/>
                      <w:divBdr>
                        <w:top w:val="none" w:sz="0" w:space="0" w:color="auto"/>
                        <w:left w:val="none" w:sz="0" w:space="0" w:color="auto"/>
                        <w:bottom w:val="none" w:sz="0" w:space="0" w:color="auto"/>
                        <w:right w:val="none" w:sz="0" w:space="0" w:color="auto"/>
                      </w:divBdr>
                    </w:div>
                    <w:div w:id="934051342">
                      <w:marLeft w:val="0"/>
                      <w:marRight w:val="0"/>
                      <w:marTop w:val="0"/>
                      <w:marBottom w:val="0"/>
                      <w:divBdr>
                        <w:top w:val="none" w:sz="0" w:space="0" w:color="auto"/>
                        <w:left w:val="none" w:sz="0" w:space="0" w:color="auto"/>
                        <w:bottom w:val="none" w:sz="0" w:space="0" w:color="auto"/>
                        <w:right w:val="none" w:sz="0" w:space="0" w:color="auto"/>
                      </w:divBdr>
                    </w:div>
                    <w:div w:id="420222850">
                      <w:marLeft w:val="0"/>
                      <w:marRight w:val="0"/>
                      <w:marTop w:val="0"/>
                      <w:marBottom w:val="0"/>
                      <w:divBdr>
                        <w:top w:val="none" w:sz="0" w:space="0" w:color="auto"/>
                        <w:left w:val="none" w:sz="0" w:space="0" w:color="auto"/>
                        <w:bottom w:val="none" w:sz="0" w:space="0" w:color="auto"/>
                        <w:right w:val="none" w:sz="0" w:space="0" w:color="auto"/>
                      </w:divBdr>
                    </w:div>
                    <w:div w:id="1557934314">
                      <w:marLeft w:val="0"/>
                      <w:marRight w:val="0"/>
                      <w:marTop w:val="0"/>
                      <w:marBottom w:val="0"/>
                      <w:divBdr>
                        <w:top w:val="none" w:sz="0" w:space="0" w:color="auto"/>
                        <w:left w:val="none" w:sz="0" w:space="0" w:color="auto"/>
                        <w:bottom w:val="none" w:sz="0" w:space="0" w:color="auto"/>
                        <w:right w:val="none" w:sz="0" w:space="0" w:color="auto"/>
                      </w:divBdr>
                    </w:div>
                    <w:div w:id="321741669">
                      <w:marLeft w:val="0"/>
                      <w:marRight w:val="0"/>
                      <w:marTop w:val="0"/>
                      <w:marBottom w:val="0"/>
                      <w:divBdr>
                        <w:top w:val="none" w:sz="0" w:space="0" w:color="auto"/>
                        <w:left w:val="none" w:sz="0" w:space="0" w:color="auto"/>
                        <w:bottom w:val="none" w:sz="0" w:space="0" w:color="auto"/>
                        <w:right w:val="none" w:sz="0" w:space="0" w:color="auto"/>
                      </w:divBdr>
                    </w:div>
                    <w:div w:id="109505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430958">
              <w:marLeft w:val="0"/>
              <w:marRight w:val="0"/>
              <w:marTop w:val="0"/>
              <w:marBottom w:val="240"/>
              <w:divBdr>
                <w:top w:val="none" w:sz="0" w:space="0" w:color="auto"/>
                <w:left w:val="none" w:sz="0" w:space="0" w:color="auto"/>
                <w:bottom w:val="none" w:sz="0" w:space="0" w:color="auto"/>
                <w:right w:val="none" w:sz="0" w:space="0" w:color="auto"/>
              </w:divBdr>
            </w:div>
            <w:div w:id="716398890">
              <w:marLeft w:val="0"/>
              <w:marRight w:val="0"/>
              <w:marTop w:val="0"/>
              <w:marBottom w:val="240"/>
              <w:divBdr>
                <w:top w:val="none" w:sz="0" w:space="0" w:color="auto"/>
                <w:left w:val="none" w:sz="0" w:space="0" w:color="auto"/>
                <w:bottom w:val="none" w:sz="0" w:space="0" w:color="auto"/>
                <w:right w:val="none" w:sz="0" w:space="0" w:color="auto"/>
              </w:divBdr>
            </w:div>
            <w:div w:id="809009149">
              <w:marLeft w:val="0"/>
              <w:marRight w:val="0"/>
              <w:marTop w:val="0"/>
              <w:marBottom w:val="360"/>
              <w:divBdr>
                <w:top w:val="single" w:sz="4" w:space="0" w:color="E2D6C7"/>
                <w:left w:val="single" w:sz="4" w:space="0" w:color="E2D6C7"/>
                <w:bottom w:val="single" w:sz="4" w:space="0" w:color="E2D6C7"/>
                <w:right w:val="single" w:sz="4" w:space="0" w:color="E2D6C7"/>
              </w:divBdr>
              <w:divsChild>
                <w:div w:id="911935533">
                  <w:marLeft w:val="0"/>
                  <w:marRight w:val="0"/>
                  <w:marTop w:val="0"/>
                  <w:marBottom w:val="0"/>
                  <w:divBdr>
                    <w:top w:val="single" w:sz="4" w:space="12" w:color="FEFCF8"/>
                    <w:left w:val="single" w:sz="4" w:space="12" w:color="FEFCF8"/>
                    <w:bottom w:val="single" w:sz="4" w:space="12" w:color="FEFCF8"/>
                    <w:right w:val="single" w:sz="4" w:space="12" w:color="FEFCF8"/>
                  </w:divBdr>
                </w:div>
              </w:divsChild>
            </w:div>
            <w:div w:id="939870810">
              <w:marLeft w:val="0"/>
              <w:marRight w:val="0"/>
              <w:marTop w:val="0"/>
              <w:marBottom w:val="240"/>
              <w:divBdr>
                <w:top w:val="none" w:sz="0" w:space="0" w:color="auto"/>
                <w:left w:val="none" w:sz="0" w:space="0" w:color="auto"/>
                <w:bottom w:val="none" w:sz="0" w:space="0" w:color="auto"/>
                <w:right w:val="none" w:sz="0" w:space="0" w:color="auto"/>
              </w:divBdr>
            </w:div>
            <w:div w:id="1331717038">
              <w:marLeft w:val="0"/>
              <w:marRight w:val="0"/>
              <w:marTop w:val="138"/>
              <w:marBottom w:val="138"/>
              <w:divBdr>
                <w:top w:val="single" w:sz="4" w:space="0" w:color="999999"/>
                <w:left w:val="single" w:sz="4" w:space="0" w:color="999999"/>
                <w:bottom w:val="single" w:sz="4" w:space="0" w:color="999999"/>
                <w:right w:val="single" w:sz="4" w:space="0" w:color="999999"/>
              </w:divBdr>
              <w:divsChild>
                <w:div w:id="129639503">
                  <w:marLeft w:val="0"/>
                  <w:marRight w:val="0"/>
                  <w:marTop w:val="0"/>
                  <w:marBottom w:val="0"/>
                  <w:divBdr>
                    <w:top w:val="none" w:sz="0" w:space="0" w:color="auto"/>
                    <w:left w:val="none" w:sz="0" w:space="0" w:color="auto"/>
                    <w:bottom w:val="none" w:sz="0" w:space="0" w:color="auto"/>
                    <w:right w:val="none" w:sz="0" w:space="0" w:color="auto"/>
                  </w:divBdr>
                </w:div>
                <w:div w:id="273362966">
                  <w:marLeft w:val="0"/>
                  <w:marRight w:val="0"/>
                  <w:marTop w:val="0"/>
                  <w:marBottom w:val="0"/>
                  <w:divBdr>
                    <w:top w:val="none" w:sz="0" w:space="0" w:color="auto"/>
                    <w:left w:val="none" w:sz="0" w:space="0" w:color="auto"/>
                    <w:bottom w:val="none" w:sz="0" w:space="0" w:color="auto"/>
                    <w:right w:val="none" w:sz="0" w:space="0" w:color="auto"/>
                  </w:divBdr>
                  <w:divsChild>
                    <w:div w:id="109322420">
                      <w:marLeft w:val="0"/>
                      <w:marRight w:val="0"/>
                      <w:marTop w:val="0"/>
                      <w:marBottom w:val="0"/>
                      <w:divBdr>
                        <w:top w:val="none" w:sz="0" w:space="0" w:color="auto"/>
                        <w:left w:val="none" w:sz="0" w:space="0" w:color="auto"/>
                        <w:bottom w:val="none" w:sz="0" w:space="0" w:color="auto"/>
                        <w:right w:val="none" w:sz="0" w:space="0" w:color="auto"/>
                      </w:divBdr>
                    </w:div>
                    <w:div w:id="549343192">
                      <w:marLeft w:val="0"/>
                      <w:marRight w:val="0"/>
                      <w:marTop w:val="0"/>
                      <w:marBottom w:val="0"/>
                      <w:divBdr>
                        <w:top w:val="none" w:sz="0" w:space="0" w:color="auto"/>
                        <w:left w:val="none" w:sz="0" w:space="0" w:color="auto"/>
                        <w:bottom w:val="none" w:sz="0" w:space="0" w:color="auto"/>
                        <w:right w:val="none" w:sz="0" w:space="0" w:color="auto"/>
                      </w:divBdr>
                    </w:div>
                    <w:div w:id="864561093">
                      <w:marLeft w:val="0"/>
                      <w:marRight w:val="0"/>
                      <w:marTop w:val="0"/>
                      <w:marBottom w:val="0"/>
                      <w:divBdr>
                        <w:top w:val="none" w:sz="0" w:space="0" w:color="auto"/>
                        <w:left w:val="none" w:sz="0" w:space="0" w:color="auto"/>
                        <w:bottom w:val="none" w:sz="0" w:space="0" w:color="auto"/>
                        <w:right w:val="none" w:sz="0" w:space="0" w:color="auto"/>
                      </w:divBdr>
                    </w:div>
                    <w:div w:id="1392534952">
                      <w:marLeft w:val="0"/>
                      <w:marRight w:val="0"/>
                      <w:marTop w:val="0"/>
                      <w:marBottom w:val="0"/>
                      <w:divBdr>
                        <w:top w:val="none" w:sz="0" w:space="0" w:color="auto"/>
                        <w:left w:val="none" w:sz="0" w:space="0" w:color="auto"/>
                        <w:bottom w:val="none" w:sz="0" w:space="0" w:color="auto"/>
                        <w:right w:val="none" w:sz="0" w:space="0" w:color="auto"/>
                      </w:divBdr>
                    </w:div>
                    <w:div w:id="2034454625">
                      <w:marLeft w:val="0"/>
                      <w:marRight w:val="0"/>
                      <w:marTop w:val="0"/>
                      <w:marBottom w:val="0"/>
                      <w:divBdr>
                        <w:top w:val="none" w:sz="0" w:space="0" w:color="auto"/>
                        <w:left w:val="none" w:sz="0" w:space="0" w:color="auto"/>
                        <w:bottom w:val="none" w:sz="0" w:space="0" w:color="auto"/>
                        <w:right w:val="none" w:sz="0" w:space="0" w:color="auto"/>
                      </w:divBdr>
                    </w:div>
                    <w:div w:id="660431969">
                      <w:marLeft w:val="0"/>
                      <w:marRight w:val="0"/>
                      <w:marTop w:val="0"/>
                      <w:marBottom w:val="0"/>
                      <w:divBdr>
                        <w:top w:val="none" w:sz="0" w:space="0" w:color="auto"/>
                        <w:left w:val="none" w:sz="0" w:space="0" w:color="auto"/>
                        <w:bottom w:val="none" w:sz="0" w:space="0" w:color="auto"/>
                        <w:right w:val="none" w:sz="0" w:space="0" w:color="auto"/>
                      </w:divBdr>
                    </w:div>
                    <w:div w:id="87703673">
                      <w:marLeft w:val="0"/>
                      <w:marRight w:val="0"/>
                      <w:marTop w:val="0"/>
                      <w:marBottom w:val="0"/>
                      <w:divBdr>
                        <w:top w:val="none" w:sz="0" w:space="0" w:color="auto"/>
                        <w:left w:val="none" w:sz="0" w:space="0" w:color="auto"/>
                        <w:bottom w:val="none" w:sz="0" w:space="0" w:color="auto"/>
                        <w:right w:val="none" w:sz="0" w:space="0" w:color="auto"/>
                      </w:divBdr>
                    </w:div>
                    <w:div w:id="1952977630">
                      <w:marLeft w:val="0"/>
                      <w:marRight w:val="0"/>
                      <w:marTop w:val="0"/>
                      <w:marBottom w:val="0"/>
                      <w:divBdr>
                        <w:top w:val="none" w:sz="0" w:space="0" w:color="auto"/>
                        <w:left w:val="none" w:sz="0" w:space="0" w:color="auto"/>
                        <w:bottom w:val="none" w:sz="0" w:space="0" w:color="auto"/>
                        <w:right w:val="none" w:sz="0" w:space="0" w:color="auto"/>
                      </w:divBdr>
                    </w:div>
                    <w:div w:id="1428044181">
                      <w:marLeft w:val="0"/>
                      <w:marRight w:val="0"/>
                      <w:marTop w:val="0"/>
                      <w:marBottom w:val="0"/>
                      <w:divBdr>
                        <w:top w:val="none" w:sz="0" w:space="0" w:color="auto"/>
                        <w:left w:val="none" w:sz="0" w:space="0" w:color="auto"/>
                        <w:bottom w:val="none" w:sz="0" w:space="0" w:color="auto"/>
                        <w:right w:val="none" w:sz="0" w:space="0" w:color="auto"/>
                      </w:divBdr>
                    </w:div>
                    <w:div w:id="326596882">
                      <w:marLeft w:val="0"/>
                      <w:marRight w:val="0"/>
                      <w:marTop w:val="0"/>
                      <w:marBottom w:val="0"/>
                      <w:divBdr>
                        <w:top w:val="none" w:sz="0" w:space="0" w:color="auto"/>
                        <w:left w:val="none" w:sz="0" w:space="0" w:color="auto"/>
                        <w:bottom w:val="none" w:sz="0" w:space="0" w:color="auto"/>
                        <w:right w:val="none" w:sz="0" w:space="0" w:color="auto"/>
                      </w:divBdr>
                    </w:div>
                    <w:div w:id="1681273207">
                      <w:marLeft w:val="0"/>
                      <w:marRight w:val="0"/>
                      <w:marTop w:val="0"/>
                      <w:marBottom w:val="0"/>
                      <w:divBdr>
                        <w:top w:val="none" w:sz="0" w:space="0" w:color="auto"/>
                        <w:left w:val="none" w:sz="0" w:space="0" w:color="auto"/>
                        <w:bottom w:val="none" w:sz="0" w:space="0" w:color="auto"/>
                        <w:right w:val="none" w:sz="0" w:space="0" w:color="auto"/>
                      </w:divBdr>
                    </w:div>
                    <w:div w:id="105770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5702">
              <w:marLeft w:val="0"/>
              <w:marRight w:val="0"/>
              <w:marTop w:val="0"/>
              <w:marBottom w:val="240"/>
              <w:divBdr>
                <w:top w:val="none" w:sz="0" w:space="0" w:color="auto"/>
                <w:left w:val="none" w:sz="0" w:space="0" w:color="auto"/>
                <w:bottom w:val="none" w:sz="0" w:space="0" w:color="auto"/>
                <w:right w:val="none" w:sz="0" w:space="0" w:color="auto"/>
              </w:divBdr>
            </w:div>
            <w:div w:id="810293328">
              <w:marLeft w:val="0"/>
              <w:marRight w:val="0"/>
              <w:marTop w:val="0"/>
              <w:marBottom w:val="240"/>
              <w:divBdr>
                <w:top w:val="none" w:sz="0" w:space="0" w:color="auto"/>
                <w:left w:val="none" w:sz="0" w:space="0" w:color="auto"/>
                <w:bottom w:val="none" w:sz="0" w:space="0" w:color="auto"/>
                <w:right w:val="none" w:sz="0" w:space="0" w:color="auto"/>
              </w:divBdr>
            </w:div>
            <w:div w:id="422846404">
              <w:marLeft w:val="0"/>
              <w:marRight w:val="0"/>
              <w:marTop w:val="0"/>
              <w:marBottom w:val="360"/>
              <w:divBdr>
                <w:top w:val="single" w:sz="4" w:space="0" w:color="E2D6C7"/>
                <w:left w:val="single" w:sz="4" w:space="0" w:color="E2D6C7"/>
                <w:bottom w:val="single" w:sz="4" w:space="0" w:color="E2D6C7"/>
                <w:right w:val="single" w:sz="4" w:space="0" w:color="E2D6C7"/>
              </w:divBdr>
              <w:divsChild>
                <w:div w:id="905336382">
                  <w:marLeft w:val="0"/>
                  <w:marRight w:val="0"/>
                  <w:marTop w:val="0"/>
                  <w:marBottom w:val="0"/>
                  <w:divBdr>
                    <w:top w:val="single" w:sz="4" w:space="12" w:color="FEFCF8"/>
                    <w:left w:val="single" w:sz="4" w:space="12" w:color="FEFCF8"/>
                    <w:bottom w:val="single" w:sz="4" w:space="12" w:color="FEFCF8"/>
                    <w:right w:val="single" w:sz="4" w:space="12" w:color="FEFCF8"/>
                  </w:divBdr>
                </w:div>
              </w:divsChild>
            </w:div>
            <w:div w:id="1049718824">
              <w:marLeft w:val="0"/>
              <w:marRight w:val="0"/>
              <w:marTop w:val="0"/>
              <w:marBottom w:val="360"/>
              <w:divBdr>
                <w:top w:val="single" w:sz="4" w:space="0" w:color="E2D6C7"/>
                <w:left w:val="single" w:sz="4" w:space="0" w:color="E2D6C7"/>
                <w:bottom w:val="single" w:sz="4" w:space="0" w:color="E2D6C7"/>
                <w:right w:val="single" w:sz="4" w:space="0" w:color="E2D6C7"/>
              </w:divBdr>
              <w:divsChild>
                <w:div w:id="1091125424">
                  <w:marLeft w:val="0"/>
                  <w:marRight w:val="0"/>
                  <w:marTop w:val="0"/>
                  <w:marBottom w:val="0"/>
                  <w:divBdr>
                    <w:top w:val="single" w:sz="4" w:space="12" w:color="FEFCF8"/>
                    <w:left w:val="single" w:sz="4" w:space="12" w:color="FEFCF8"/>
                    <w:bottom w:val="single" w:sz="4" w:space="12" w:color="FEFCF8"/>
                    <w:right w:val="single" w:sz="4" w:space="12" w:color="FEFCF8"/>
                  </w:divBdr>
                </w:div>
              </w:divsChild>
            </w:div>
            <w:div w:id="344526421">
              <w:marLeft w:val="0"/>
              <w:marRight w:val="0"/>
              <w:marTop w:val="0"/>
              <w:marBottom w:val="360"/>
              <w:divBdr>
                <w:top w:val="single" w:sz="4" w:space="0" w:color="E2D6C7"/>
                <w:left w:val="single" w:sz="4" w:space="0" w:color="E2D6C7"/>
                <w:bottom w:val="single" w:sz="4" w:space="0" w:color="E2D6C7"/>
                <w:right w:val="single" w:sz="4" w:space="0" w:color="E2D6C7"/>
              </w:divBdr>
              <w:divsChild>
                <w:div w:id="1753775760">
                  <w:marLeft w:val="0"/>
                  <w:marRight w:val="0"/>
                  <w:marTop w:val="0"/>
                  <w:marBottom w:val="0"/>
                  <w:divBdr>
                    <w:top w:val="single" w:sz="4" w:space="12" w:color="FEFCF8"/>
                    <w:left w:val="single" w:sz="4" w:space="12" w:color="FEFCF8"/>
                    <w:bottom w:val="single" w:sz="4" w:space="12" w:color="FEFCF8"/>
                    <w:right w:val="single" w:sz="4" w:space="12" w:color="FEFCF8"/>
                  </w:divBdr>
                </w:div>
              </w:divsChild>
            </w:div>
          </w:divsChild>
        </w:div>
      </w:divsChild>
    </w:div>
    <w:div w:id="495651004">
      <w:bodyDiv w:val="1"/>
      <w:marLeft w:val="0"/>
      <w:marRight w:val="0"/>
      <w:marTop w:val="0"/>
      <w:marBottom w:val="0"/>
      <w:divBdr>
        <w:top w:val="none" w:sz="0" w:space="0" w:color="auto"/>
        <w:left w:val="none" w:sz="0" w:space="0" w:color="auto"/>
        <w:bottom w:val="none" w:sz="0" w:space="0" w:color="auto"/>
        <w:right w:val="none" w:sz="0" w:space="0" w:color="auto"/>
      </w:divBdr>
      <w:divsChild>
        <w:div w:id="1734694002">
          <w:marLeft w:val="0"/>
          <w:marRight w:val="0"/>
          <w:marTop w:val="0"/>
          <w:marBottom w:val="0"/>
          <w:divBdr>
            <w:top w:val="none" w:sz="0" w:space="0" w:color="auto"/>
            <w:left w:val="none" w:sz="0" w:space="0" w:color="auto"/>
            <w:bottom w:val="none" w:sz="0" w:space="0" w:color="auto"/>
            <w:right w:val="none" w:sz="0" w:space="0" w:color="auto"/>
          </w:divBdr>
        </w:div>
        <w:div w:id="1888491809">
          <w:marLeft w:val="0"/>
          <w:marRight w:val="0"/>
          <w:marTop w:val="360"/>
          <w:marBottom w:val="0"/>
          <w:divBdr>
            <w:top w:val="none" w:sz="0" w:space="0" w:color="auto"/>
            <w:left w:val="none" w:sz="0" w:space="0" w:color="auto"/>
            <w:bottom w:val="single" w:sz="8" w:space="6" w:color="D9DCDF"/>
            <w:right w:val="none" w:sz="0" w:space="0" w:color="auto"/>
          </w:divBdr>
          <w:divsChild>
            <w:div w:id="1009917185">
              <w:marLeft w:val="0"/>
              <w:marRight w:val="0"/>
              <w:marTop w:val="0"/>
              <w:marBottom w:val="240"/>
              <w:divBdr>
                <w:top w:val="none" w:sz="0" w:space="0" w:color="auto"/>
                <w:left w:val="none" w:sz="0" w:space="0" w:color="auto"/>
                <w:bottom w:val="none" w:sz="0" w:space="0" w:color="auto"/>
                <w:right w:val="none" w:sz="0" w:space="0" w:color="auto"/>
              </w:divBdr>
            </w:div>
            <w:div w:id="1317997206">
              <w:marLeft w:val="0"/>
              <w:marRight w:val="0"/>
              <w:marTop w:val="0"/>
              <w:marBottom w:val="240"/>
              <w:divBdr>
                <w:top w:val="none" w:sz="0" w:space="0" w:color="auto"/>
                <w:left w:val="none" w:sz="0" w:space="0" w:color="auto"/>
                <w:bottom w:val="none" w:sz="0" w:space="0" w:color="auto"/>
                <w:right w:val="none" w:sz="0" w:space="0" w:color="auto"/>
              </w:divBdr>
            </w:div>
            <w:div w:id="848720283">
              <w:marLeft w:val="0"/>
              <w:marRight w:val="0"/>
              <w:marTop w:val="0"/>
              <w:marBottom w:val="240"/>
              <w:divBdr>
                <w:top w:val="none" w:sz="0" w:space="0" w:color="auto"/>
                <w:left w:val="none" w:sz="0" w:space="0" w:color="auto"/>
                <w:bottom w:val="none" w:sz="0" w:space="0" w:color="auto"/>
                <w:right w:val="none" w:sz="0" w:space="0" w:color="auto"/>
              </w:divBdr>
            </w:div>
            <w:div w:id="1584875627">
              <w:marLeft w:val="0"/>
              <w:marRight w:val="0"/>
              <w:marTop w:val="0"/>
              <w:marBottom w:val="240"/>
              <w:divBdr>
                <w:top w:val="none" w:sz="0" w:space="0" w:color="auto"/>
                <w:left w:val="none" w:sz="0" w:space="0" w:color="auto"/>
                <w:bottom w:val="none" w:sz="0" w:space="0" w:color="auto"/>
                <w:right w:val="none" w:sz="0" w:space="0" w:color="auto"/>
              </w:divBdr>
            </w:div>
            <w:div w:id="1386248331">
              <w:marLeft w:val="0"/>
              <w:marRight w:val="0"/>
              <w:marTop w:val="0"/>
              <w:marBottom w:val="240"/>
              <w:divBdr>
                <w:top w:val="none" w:sz="0" w:space="0" w:color="auto"/>
                <w:left w:val="none" w:sz="0" w:space="0" w:color="auto"/>
                <w:bottom w:val="none" w:sz="0" w:space="0" w:color="auto"/>
                <w:right w:val="none" w:sz="0" w:space="0" w:color="auto"/>
              </w:divBdr>
            </w:div>
            <w:div w:id="634067425">
              <w:marLeft w:val="0"/>
              <w:marRight w:val="0"/>
              <w:marTop w:val="0"/>
              <w:marBottom w:val="240"/>
              <w:divBdr>
                <w:top w:val="none" w:sz="0" w:space="0" w:color="auto"/>
                <w:left w:val="none" w:sz="0" w:space="0" w:color="auto"/>
                <w:bottom w:val="none" w:sz="0" w:space="0" w:color="auto"/>
                <w:right w:val="none" w:sz="0" w:space="0" w:color="auto"/>
              </w:divBdr>
            </w:div>
            <w:div w:id="1466312459">
              <w:marLeft w:val="0"/>
              <w:marRight w:val="0"/>
              <w:marTop w:val="0"/>
              <w:marBottom w:val="240"/>
              <w:divBdr>
                <w:top w:val="none" w:sz="0" w:space="0" w:color="auto"/>
                <w:left w:val="none" w:sz="0" w:space="0" w:color="auto"/>
                <w:bottom w:val="none" w:sz="0" w:space="0" w:color="auto"/>
                <w:right w:val="none" w:sz="0" w:space="0" w:color="auto"/>
              </w:divBdr>
            </w:div>
            <w:div w:id="1630819285">
              <w:marLeft w:val="0"/>
              <w:marRight w:val="0"/>
              <w:marTop w:val="0"/>
              <w:marBottom w:val="240"/>
              <w:divBdr>
                <w:top w:val="none" w:sz="0" w:space="0" w:color="auto"/>
                <w:left w:val="none" w:sz="0" w:space="0" w:color="auto"/>
                <w:bottom w:val="none" w:sz="0" w:space="0" w:color="auto"/>
                <w:right w:val="none" w:sz="0" w:space="0" w:color="auto"/>
              </w:divBdr>
            </w:div>
            <w:div w:id="859440329">
              <w:marLeft w:val="0"/>
              <w:marRight w:val="0"/>
              <w:marTop w:val="0"/>
              <w:marBottom w:val="240"/>
              <w:divBdr>
                <w:top w:val="none" w:sz="0" w:space="0" w:color="auto"/>
                <w:left w:val="none" w:sz="0" w:space="0" w:color="auto"/>
                <w:bottom w:val="none" w:sz="0" w:space="0" w:color="auto"/>
                <w:right w:val="none" w:sz="0" w:space="0" w:color="auto"/>
              </w:divBdr>
            </w:div>
            <w:div w:id="210701797">
              <w:marLeft w:val="0"/>
              <w:marRight w:val="0"/>
              <w:marTop w:val="0"/>
              <w:marBottom w:val="240"/>
              <w:divBdr>
                <w:top w:val="none" w:sz="0" w:space="0" w:color="auto"/>
                <w:left w:val="none" w:sz="0" w:space="0" w:color="auto"/>
                <w:bottom w:val="none" w:sz="0" w:space="0" w:color="auto"/>
                <w:right w:val="none" w:sz="0" w:space="0" w:color="auto"/>
              </w:divBdr>
            </w:div>
            <w:div w:id="600190288">
              <w:marLeft w:val="0"/>
              <w:marRight w:val="0"/>
              <w:marTop w:val="0"/>
              <w:marBottom w:val="240"/>
              <w:divBdr>
                <w:top w:val="none" w:sz="0" w:space="0" w:color="auto"/>
                <w:left w:val="none" w:sz="0" w:space="0" w:color="auto"/>
                <w:bottom w:val="none" w:sz="0" w:space="0" w:color="auto"/>
                <w:right w:val="none" w:sz="0" w:space="0" w:color="auto"/>
              </w:divBdr>
            </w:div>
            <w:div w:id="195081576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500781946">
      <w:bodyDiv w:val="1"/>
      <w:marLeft w:val="0"/>
      <w:marRight w:val="0"/>
      <w:marTop w:val="0"/>
      <w:marBottom w:val="0"/>
      <w:divBdr>
        <w:top w:val="none" w:sz="0" w:space="0" w:color="auto"/>
        <w:left w:val="none" w:sz="0" w:space="0" w:color="auto"/>
        <w:bottom w:val="none" w:sz="0" w:space="0" w:color="auto"/>
        <w:right w:val="none" w:sz="0" w:space="0" w:color="auto"/>
      </w:divBdr>
      <w:divsChild>
        <w:div w:id="1552106767">
          <w:marLeft w:val="0"/>
          <w:marRight w:val="0"/>
          <w:marTop w:val="0"/>
          <w:marBottom w:val="80"/>
          <w:divBdr>
            <w:top w:val="single" w:sz="4" w:space="0" w:color="auto"/>
            <w:left w:val="single" w:sz="18" w:space="0" w:color="auto"/>
            <w:bottom w:val="single" w:sz="4" w:space="0" w:color="auto"/>
            <w:right w:val="single" w:sz="4" w:space="0" w:color="auto"/>
          </w:divBdr>
        </w:div>
        <w:div w:id="1193038217">
          <w:marLeft w:val="0"/>
          <w:marRight w:val="0"/>
          <w:marTop w:val="0"/>
          <w:marBottom w:val="80"/>
          <w:divBdr>
            <w:top w:val="single" w:sz="4" w:space="0" w:color="auto"/>
            <w:left w:val="single" w:sz="18" w:space="0" w:color="auto"/>
            <w:bottom w:val="single" w:sz="4" w:space="0" w:color="auto"/>
            <w:right w:val="single" w:sz="4" w:space="0" w:color="auto"/>
          </w:divBdr>
        </w:div>
        <w:div w:id="99496476">
          <w:marLeft w:val="0"/>
          <w:marRight w:val="0"/>
          <w:marTop w:val="80"/>
          <w:marBottom w:val="0"/>
          <w:divBdr>
            <w:top w:val="single" w:sz="4" w:space="0" w:color="D5DDC6"/>
            <w:left w:val="single" w:sz="4" w:space="3" w:color="D5DDC6"/>
            <w:bottom w:val="single" w:sz="4" w:space="0" w:color="D5DDC6"/>
            <w:right w:val="single" w:sz="4" w:space="0" w:color="D5DDC6"/>
          </w:divBdr>
        </w:div>
        <w:div w:id="434641440">
          <w:marLeft w:val="0"/>
          <w:marRight w:val="0"/>
          <w:marTop w:val="0"/>
          <w:marBottom w:val="80"/>
          <w:divBdr>
            <w:top w:val="single" w:sz="4" w:space="0" w:color="auto"/>
            <w:left w:val="single" w:sz="18" w:space="0" w:color="auto"/>
            <w:bottom w:val="single" w:sz="4" w:space="0" w:color="auto"/>
            <w:right w:val="single" w:sz="4" w:space="0" w:color="auto"/>
          </w:divBdr>
        </w:div>
        <w:div w:id="880483147">
          <w:marLeft w:val="0"/>
          <w:marRight w:val="0"/>
          <w:marTop w:val="0"/>
          <w:marBottom w:val="80"/>
          <w:divBdr>
            <w:top w:val="single" w:sz="4" w:space="0" w:color="auto"/>
            <w:left w:val="single" w:sz="18" w:space="0" w:color="auto"/>
            <w:bottom w:val="single" w:sz="4" w:space="0" w:color="auto"/>
            <w:right w:val="single" w:sz="4" w:space="0" w:color="auto"/>
          </w:divBdr>
        </w:div>
        <w:div w:id="475727062">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502089105">
      <w:bodyDiv w:val="1"/>
      <w:marLeft w:val="0"/>
      <w:marRight w:val="0"/>
      <w:marTop w:val="0"/>
      <w:marBottom w:val="0"/>
      <w:divBdr>
        <w:top w:val="none" w:sz="0" w:space="0" w:color="auto"/>
        <w:left w:val="none" w:sz="0" w:space="0" w:color="auto"/>
        <w:bottom w:val="none" w:sz="0" w:space="0" w:color="auto"/>
        <w:right w:val="none" w:sz="0" w:space="0" w:color="auto"/>
      </w:divBdr>
      <w:divsChild>
        <w:div w:id="829062557">
          <w:marLeft w:val="0"/>
          <w:marRight w:val="0"/>
          <w:marTop w:val="0"/>
          <w:marBottom w:val="92"/>
          <w:divBdr>
            <w:top w:val="single" w:sz="4" w:space="0" w:color="auto"/>
            <w:left w:val="single" w:sz="18" w:space="0" w:color="auto"/>
            <w:bottom w:val="single" w:sz="4" w:space="0" w:color="auto"/>
            <w:right w:val="single" w:sz="4" w:space="0" w:color="auto"/>
          </w:divBdr>
        </w:div>
        <w:div w:id="601761235">
          <w:marLeft w:val="0"/>
          <w:marRight w:val="0"/>
          <w:marTop w:val="115"/>
          <w:marBottom w:val="115"/>
          <w:divBdr>
            <w:top w:val="none" w:sz="0" w:space="0" w:color="auto"/>
            <w:left w:val="none" w:sz="0" w:space="0" w:color="auto"/>
            <w:bottom w:val="none" w:sz="0" w:space="0" w:color="auto"/>
            <w:right w:val="none" w:sz="0" w:space="0" w:color="auto"/>
          </w:divBdr>
          <w:divsChild>
            <w:div w:id="301691593">
              <w:marLeft w:val="0"/>
              <w:marRight w:val="0"/>
              <w:marTop w:val="100"/>
              <w:marBottom w:val="100"/>
              <w:divBdr>
                <w:top w:val="none" w:sz="0" w:space="0" w:color="auto"/>
                <w:left w:val="none" w:sz="0" w:space="0" w:color="auto"/>
                <w:bottom w:val="none" w:sz="0" w:space="0" w:color="auto"/>
                <w:right w:val="none" w:sz="0" w:space="0" w:color="auto"/>
              </w:divBdr>
              <w:divsChild>
                <w:div w:id="454518745">
                  <w:marLeft w:val="0"/>
                  <w:marRight w:val="0"/>
                  <w:marTop w:val="0"/>
                  <w:marBottom w:val="0"/>
                  <w:divBdr>
                    <w:top w:val="none" w:sz="0" w:space="0" w:color="auto"/>
                    <w:left w:val="none" w:sz="0" w:space="0" w:color="auto"/>
                    <w:bottom w:val="none" w:sz="0" w:space="0" w:color="auto"/>
                    <w:right w:val="none" w:sz="0" w:space="0" w:color="auto"/>
                  </w:divBdr>
                  <w:divsChild>
                    <w:div w:id="7633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567693">
          <w:marLeft w:val="0"/>
          <w:marRight w:val="0"/>
          <w:marTop w:val="0"/>
          <w:marBottom w:val="92"/>
          <w:divBdr>
            <w:top w:val="single" w:sz="4" w:space="0" w:color="auto"/>
            <w:left w:val="single" w:sz="18" w:space="0" w:color="auto"/>
            <w:bottom w:val="single" w:sz="4" w:space="0" w:color="auto"/>
            <w:right w:val="single" w:sz="4" w:space="0" w:color="auto"/>
          </w:divBdr>
        </w:div>
        <w:div w:id="1946184711">
          <w:marLeft w:val="0"/>
          <w:marRight w:val="0"/>
          <w:marTop w:val="0"/>
          <w:marBottom w:val="92"/>
          <w:divBdr>
            <w:top w:val="single" w:sz="4" w:space="0" w:color="auto"/>
            <w:left w:val="single" w:sz="18" w:space="0" w:color="auto"/>
            <w:bottom w:val="single" w:sz="4" w:space="0" w:color="auto"/>
            <w:right w:val="single" w:sz="4" w:space="0" w:color="auto"/>
          </w:divBdr>
        </w:div>
        <w:div w:id="1605308017">
          <w:marLeft w:val="0"/>
          <w:marRight w:val="0"/>
          <w:marTop w:val="92"/>
          <w:marBottom w:val="0"/>
          <w:divBdr>
            <w:top w:val="single" w:sz="4" w:space="0" w:color="D5DDC6"/>
            <w:left w:val="single" w:sz="4" w:space="3" w:color="D5DDC6"/>
            <w:bottom w:val="single" w:sz="4" w:space="0" w:color="D5DDC6"/>
            <w:right w:val="single" w:sz="4" w:space="0" w:color="D5DDC6"/>
          </w:divBdr>
        </w:div>
        <w:div w:id="877014441">
          <w:marLeft w:val="0"/>
          <w:marRight w:val="0"/>
          <w:marTop w:val="0"/>
          <w:marBottom w:val="92"/>
          <w:divBdr>
            <w:top w:val="single" w:sz="4" w:space="0" w:color="auto"/>
            <w:left w:val="single" w:sz="18" w:space="0" w:color="auto"/>
            <w:bottom w:val="single" w:sz="4" w:space="0" w:color="auto"/>
            <w:right w:val="single" w:sz="4" w:space="0" w:color="auto"/>
          </w:divBdr>
        </w:div>
        <w:div w:id="875583912">
          <w:marLeft w:val="0"/>
          <w:marRight w:val="0"/>
          <w:marTop w:val="92"/>
          <w:marBottom w:val="0"/>
          <w:divBdr>
            <w:top w:val="single" w:sz="4" w:space="0" w:color="D5DDC6"/>
            <w:left w:val="single" w:sz="4" w:space="3" w:color="D5DDC6"/>
            <w:bottom w:val="single" w:sz="4" w:space="0" w:color="D5DDC6"/>
            <w:right w:val="single" w:sz="4" w:space="0" w:color="D5DDC6"/>
          </w:divBdr>
        </w:div>
        <w:div w:id="1222516411">
          <w:marLeft w:val="0"/>
          <w:marRight w:val="0"/>
          <w:marTop w:val="0"/>
          <w:marBottom w:val="92"/>
          <w:divBdr>
            <w:top w:val="single" w:sz="4" w:space="0" w:color="auto"/>
            <w:left w:val="single" w:sz="18" w:space="0" w:color="auto"/>
            <w:bottom w:val="single" w:sz="4" w:space="0" w:color="auto"/>
            <w:right w:val="single" w:sz="4" w:space="0" w:color="auto"/>
          </w:divBdr>
        </w:div>
        <w:div w:id="14502257">
          <w:marLeft w:val="0"/>
          <w:marRight w:val="0"/>
          <w:marTop w:val="92"/>
          <w:marBottom w:val="0"/>
          <w:divBdr>
            <w:top w:val="single" w:sz="4" w:space="0" w:color="D5DDC6"/>
            <w:left w:val="single" w:sz="4" w:space="3" w:color="D5DDC6"/>
            <w:bottom w:val="single" w:sz="4" w:space="0" w:color="D5DDC6"/>
            <w:right w:val="single" w:sz="4" w:space="0" w:color="D5DDC6"/>
          </w:divBdr>
        </w:div>
        <w:div w:id="781534595">
          <w:marLeft w:val="0"/>
          <w:marRight w:val="0"/>
          <w:marTop w:val="0"/>
          <w:marBottom w:val="92"/>
          <w:divBdr>
            <w:top w:val="single" w:sz="4" w:space="0" w:color="auto"/>
            <w:left w:val="single" w:sz="18" w:space="0" w:color="auto"/>
            <w:bottom w:val="single" w:sz="4" w:space="0" w:color="auto"/>
            <w:right w:val="single" w:sz="4" w:space="0" w:color="auto"/>
          </w:divBdr>
        </w:div>
        <w:div w:id="1175847105">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502161056">
      <w:bodyDiv w:val="1"/>
      <w:marLeft w:val="0"/>
      <w:marRight w:val="0"/>
      <w:marTop w:val="0"/>
      <w:marBottom w:val="0"/>
      <w:divBdr>
        <w:top w:val="none" w:sz="0" w:space="0" w:color="auto"/>
        <w:left w:val="none" w:sz="0" w:space="0" w:color="auto"/>
        <w:bottom w:val="none" w:sz="0" w:space="0" w:color="auto"/>
        <w:right w:val="none" w:sz="0" w:space="0" w:color="auto"/>
      </w:divBdr>
      <w:divsChild>
        <w:div w:id="281347718">
          <w:marLeft w:val="0"/>
          <w:marRight w:val="0"/>
          <w:marTop w:val="0"/>
          <w:marBottom w:val="0"/>
          <w:divBdr>
            <w:top w:val="none" w:sz="0" w:space="0" w:color="auto"/>
            <w:left w:val="none" w:sz="0" w:space="0" w:color="auto"/>
            <w:bottom w:val="none" w:sz="0" w:space="0" w:color="auto"/>
            <w:right w:val="none" w:sz="0" w:space="0" w:color="auto"/>
          </w:divBdr>
        </w:div>
        <w:div w:id="394933012">
          <w:marLeft w:val="0"/>
          <w:marRight w:val="0"/>
          <w:marTop w:val="360"/>
          <w:marBottom w:val="0"/>
          <w:divBdr>
            <w:top w:val="none" w:sz="0" w:space="0" w:color="auto"/>
            <w:left w:val="none" w:sz="0" w:space="0" w:color="auto"/>
            <w:bottom w:val="single" w:sz="8" w:space="6" w:color="D9DCDF"/>
            <w:right w:val="none" w:sz="0" w:space="0" w:color="auto"/>
          </w:divBdr>
          <w:divsChild>
            <w:div w:id="1157456239">
              <w:marLeft w:val="0"/>
              <w:marRight w:val="0"/>
              <w:marTop w:val="0"/>
              <w:marBottom w:val="0"/>
              <w:divBdr>
                <w:top w:val="none" w:sz="0" w:space="0" w:color="auto"/>
                <w:left w:val="none" w:sz="0" w:space="0" w:color="auto"/>
                <w:bottom w:val="none" w:sz="0" w:space="0" w:color="auto"/>
                <w:right w:val="none" w:sz="0" w:space="0" w:color="auto"/>
              </w:divBdr>
              <w:divsChild>
                <w:div w:id="1810516712">
                  <w:marLeft w:val="0"/>
                  <w:marRight w:val="0"/>
                  <w:marTop w:val="0"/>
                  <w:marBottom w:val="0"/>
                  <w:divBdr>
                    <w:top w:val="none" w:sz="0" w:space="0" w:color="auto"/>
                    <w:left w:val="none" w:sz="0" w:space="0" w:color="auto"/>
                    <w:bottom w:val="none" w:sz="0" w:space="0" w:color="auto"/>
                    <w:right w:val="none" w:sz="0" w:space="0" w:color="auto"/>
                  </w:divBdr>
                  <w:divsChild>
                    <w:div w:id="1093891777">
                      <w:marLeft w:val="0"/>
                      <w:marRight w:val="0"/>
                      <w:marTop w:val="0"/>
                      <w:marBottom w:val="518"/>
                      <w:divBdr>
                        <w:top w:val="none" w:sz="0" w:space="0" w:color="auto"/>
                        <w:left w:val="none" w:sz="0" w:space="0" w:color="auto"/>
                        <w:bottom w:val="none" w:sz="0" w:space="0" w:color="auto"/>
                        <w:right w:val="none" w:sz="0" w:space="0" w:color="auto"/>
                      </w:divBdr>
                      <w:divsChild>
                        <w:div w:id="208613294">
                          <w:marLeft w:val="0"/>
                          <w:marRight w:val="0"/>
                          <w:marTop w:val="0"/>
                          <w:marBottom w:val="0"/>
                          <w:divBdr>
                            <w:top w:val="none" w:sz="0" w:space="0" w:color="auto"/>
                            <w:left w:val="none" w:sz="0" w:space="0" w:color="auto"/>
                            <w:bottom w:val="none" w:sz="0" w:space="0" w:color="auto"/>
                            <w:right w:val="none" w:sz="0" w:space="0" w:color="auto"/>
                          </w:divBdr>
                          <w:divsChild>
                            <w:div w:id="1194422750">
                              <w:marLeft w:val="0"/>
                              <w:marRight w:val="0"/>
                              <w:marTop w:val="0"/>
                              <w:marBottom w:val="0"/>
                              <w:divBdr>
                                <w:top w:val="none" w:sz="0" w:space="0" w:color="auto"/>
                                <w:left w:val="none" w:sz="0" w:space="0" w:color="auto"/>
                                <w:bottom w:val="none" w:sz="0" w:space="0" w:color="auto"/>
                                <w:right w:val="none" w:sz="0" w:space="0" w:color="auto"/>
                              </w:divBdr>
                              <w:divsChild>
                                <w:div w:id="1046683136">
                                  <w:marLeft w:val="0"/>
                                  <w:marRight w:val="0"/>
                                  <w:marTop w:val="0"/>
                                  <w:marBottom w:val="230"/>
                                  <w:divBdr>
                                    <w:top w:val="none" w:sz="0" w:space="0" w:color="auto"/>
                                    <w:left w:val="none" w:sz="0" w:space="0" w:color="auto"/>
                                    <w:bottom w:val="none" w:sz="0" w:space="0" w:color="auto"/>
                                    <w:right w:val="none" w:sz="0" w:space="0" w:color="auto"/>
                                  </w:divBdr>
                                </w:div>
                                <w:div w:id="2001157312">
                                  <w:marLeft w:val="0"/>
                                  <w:marRight w:val="0"/>
                                  <w:marTop w:val="0"/>
                                  <w:marBottom w:val="230"/>
                                  <w:divBdr>
                                    <w:top w:val="none" w:sz="0" w:space="0" w:color="auto"/>
                                    <w:left w:val="none" w:sz="0" w:space="0" w:color="auto"/>
                                    <w:bottom w:val="none" w:sz="0" w:space="0" w:color="auto"/>
                                    <w:right w:val="none" w:sz="0" w:space="0" w:color="auto"/>
                                  </w:divBdr>
                                </w:div>
                                <w:div w:id="940144599">
                                  <w:marLeft w:val="0"/>
                                  <w:marRight w:val="0"/>
                                  <w:marTop w:val="0"/>
                                  <w:marBottom w:val="230"/>
                                  <w:divBdr>
                                    <w:top w:val="none" w:sz="0" w:space="0" w:color="auto"/>
                                    <w:left w:val="none" w:sz="0" w:space="0" w:color="auto"/>
                                    <w:bottom w:val="none" w:sz="0" w:space="0" w:color="auto"/>
                                    <w:right w:val="none" w:sz="0" w:space="0" w:color="auto"/>
                                  </w:divBdr>
                                </w:div>
                                <w:div w:id="683017509">
                                  <w:marLeft w:val="0"/>
                                  <w:marRight w:val="0"/>
                                  <w:marTop w:val="0"/>
                                  <w:marBottom w:val="230"/>
                                  <w:divBdr>
                                    <w:top w:val="none" w:sz="0" w:space="0" w:color="auto"/>
                                    <w:left w:val="none" w:sz="0" w:space="0" w:color="auto"/>
                                    <w:bottom w:val="none" w:sz="0" w:space="0" w:color="auto"/>
                                    <w:right w:val="none" w:sz="0" w:space="0" w:color="auto"/>
                                  </w:divBdr>
                                </w:div>
                                <w:div w:id="1868448637">
                                  <w:marLeft w:val="0"/>
                                  <w:marRight w:val="0"/>
                                  <w:marTop w:val="0"/>
                                  <w:marBottom w:val="230"/>
                                  <w:divBdr>
                                    <w:top w:val="none" w:sz="0" w:space="0" w:color="auto"/>
                                    <w:left w:val="none" w:sz="0" w:space="0" w:color="auto"/>
                                    <w:bottom w:val="none" w:sz="0" w:space="0" w:color="auto"/>
                                    <w:right w:val="none" w:sz="0" w:space="0" w:color="auto"/>
                                  </w:divBdr>
                                </w:div>
                                <w:div w:id="576551272">
                                  <w:marLeft w:val="0"/>
                                  <w:marRight w:val="0"/>
                                  <w:marTop w:val="0"/>
                                  <w:marBottom w:val="230"/>
                                  <w:divBdr>
                                    <w:top w:val="none" w:sz="0" w:space="0" w:color="auto"/>
                                    <w:left w:val="none" w:sz="0" w:space="0" w:color="auto"/>
                                    <w:bottom w:val="none" w:sz="0" w:space="0" w:color="auto"/>
                                    <w:right w:val="none" w:sz="0" w:space="0" w:color="auto"/>
                                  </w:divBdr>
                                </w:div>
                                <w:div w:id="1110902673">
                                  <w:marLeft w:val="0"/>
                                  <w:marRight w:val="0"/>
                                  <w:marTop w:val="0"/>
                                  <w:marBottom w:val="230"/>
                                  <w:divBdr>
                                    <w:top w:val="none" w:sz="0" w:space="0" w:color="auto"/>
                                    <w:left w:val="none" w:sz="0" w:space="0" w:color="auto"/>
                                    <w:bottom w:val="none" w:sz="0" w:space="0" w:color="auto"/>
                                    <w:right w:val="none" w:sz="0" w:space="0" w:color="auto"/>
                                  </w:divBdr>
                                </w:div>
                                <w:div w:id="416251647">
                                  <w:marLeft w:val="0"/>
                                  <w:marRight w:val="0"/>
                                  <w:marTop w:val="0"/>
                                  <w:marBottom w:val="230"/>
                                  <w:divBdr>
                                    <w:top w:val="none" w:sz="0" w:space="0" w:color="auto"/>
                                    <w:left w:val="none" w:sz="0" w:space="0" w:color="auto"/>
                                    <w:bottom w:val="none" w:sz="0" w:space="0" w:color="auto"/>
                                    <w:right w:val="none" w:sz="0" w:space="0" w:color="auto"/>
                                  </w:divBdr>
                                </w:div>
                                <w:div w:id="1489784833">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4445995">
      <w:bodyDiv w:val="1"/>
      <w:marLeft w:val="0"/>
      <w:marRight w:val="0"/>
      <w:marTop w:val="0"/>
      <w:marBottom w:val="0"/>
      <w:divBdr>
        <w:top w:val="none" w:sz="0" w:space="0" w:color="auto"/>
        <w:left w:val="none" w:sz="0" w:space="0" w:color="auto"/>
        <w:bottom w:val="none" w:sz="0" w:space="0" w:color="auto"/>
        <w:right w:val="none" w:sz="0" w:space="0" w:color="auto"/>
      </w:divBdr>
      <w:divsChild>
        <w:div w:id="1140150935">
          <w:marLeft w:val="0"/>
          <w:marRight w:val="0"/>
          <w:marTop w:val="115"/>
          <w:marBottom w:val="115"/>
          <w:divBdr>
            <w:top w:val="none" w:sz="0" w:space="0" w:color="auto"/>
            <w:left w:val="none" w:sz="0" w:space="0" w:color="auto"/>
            <w:bottom w:val="none" w:sz="0" w:space="0" w:color="auto"/>
            <w:right w:val="none" w:sz="0" w:space="0" w:color="auto"/>
          </w:divBdr>
          <w:divsChild>
            <w:div w:id="335423726">
              <w:marLeft w:val="0"/>
              <w:marRight w:val="0"/>
              <w:marTop w:val="100"/>
              <w:marBottom w:val="100"/>
              <w:divBdr>
                <w:top w:val="none" w:sz="0" w:space="0" w:color="auto"/>
                <w:left w:val="none" w:sz="0" w:space="0" w:color="auto"/>
                <w:bottom w:val="none" w:sz="0" w:space="0" w:color="auto"/>
                <w:right w:val="none" w:sz="0" w:space="0" w:color="auto"/>
              </w:divBdr>
              <w:divsChild>
                <w:div w:id="1581063691">
                  <w:marLeft w:val="0"/>
                  <w:marRight w:val="0"/>
                  <w:marTop w:val="0"/>
                  <w:marBottom w:val="0"/>
                  <w:divBdr>
                    <w:top w:val="none" w:sz="0" w:space="0" w:color="auto"/>
                    <w:left w:val="none" w:sz="0" w:space="0" w:color="auto"/>
                    <w:bottom w:val="none" w:sz="0" w:space="0" w:color="auto"/>
                    <w:right w:val="none" w:sz="0" w:space="0" w:color="auto"/>
                  </w:divBdr>
                  <w:divsChild>
                    <w:div w:id="3636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909022">
          <w:marLeft w:val="0"/>
          <w:marRight w:val="0"/>
          <w:marTop w:val="0"/>
          <w:marBottom w:val="92"/>
          <w:divBdr>
            <w:top w:val="single" w:sz="4" w:space="0" w:color="auto"/>
            <w:left w:val="single" w:sz="18" w:space="0" w:color="auto"/>
            <w:bottom w:val="single" w:sz="4" w:space="0" w:color="auto"/>
            <w:right w:val="single" w:sz="4" w:space="0" w:color="auto"/>
          </w:divBdr>
        </w:div>
        <w:div w:id="446120691">
          <w:marLeft w:val="0"/>
          <w:marRight w:val="0"/>
          <w:marTop w:val="92"/>
          <w:marBottom w:val="0"/>
          <w:divBdr>
            <w:top w:val="single" w:sz="4" w:space="0" w:color="D5DDC6"/>
            <w:left w:val="single" w:sz="4" w:space="3" w:color="D5DDC6"/>
            <w:bottom w:val="single" w:sz="4" w:space="0" w:color="D5DDC6"/>
            <w:right w:val="single" w:sz="4" w:space="0" w:color="D5DDC6"/>
          </w:divBdr>
        </w:div>
        <w:div w:id="491721588">
          <w:marLeft w:val="0"/>
          <w:marRight w:val="0"/>
          <w:marTop w:val="0"/>
          <w:marBottom w:val="92"/>
          <w:divBdr>
            <w:top w:val="single" w:sz="4" w:space="0" w:color="auto"/>
            <w:left w:val="single" w:sz="18" w:space="0" w:color="auto"/>
            <w:bottom w:val="single" w:sz="4" w:space="0" w:color="auto"/>
            <w:right w:val="single" w:sz="4" w:space="0" w:color="auto"/>
          </w:divBdr>
        </w:div>
        <w:div w:id="1551842023">
          <w:marLeft w:val="0"/>
          <w:marRight w:val="0"/>
          <w:marTop w:val="92"/>
          <w:marBottom w:val="0"/>
          <w:divBdr>
            <w:top w:val="single" w:sz="4" w:space="0" w:color="D5DDC6"/>
            <w:left w:val="single" w:sz="4" w:space="3" w:color="D5DDC6"/>
            <w:bottom w:val="single" w:sz="4" w:space="0" w:color="D5DDC6"/>
            <w:right w:val="single" w:sz="4" w:space="0" w:color="D5DDC6"/>
          </w:divBdr>
        </w:div>
        <w:div w:id="1950969992">
          <w:marLeft w:val="0"/>
          <w:marRight w:val="0"/>
          <w:marTop w:val="0"/>
          <w:marBottom w:val="92"/>
          <w:divBdr>
            <w:top w:val="single" w:sz="4" w:space="0" w:color="auto"/>
            <w:left w:val="single" w:sz="18" w:space="0" w:color="auto"/>
            <w:bottom w:val="single" w:sz="4" w:space="0" w:color="auto"/>
            <w:right w:val="single" w:sz="4" w:space="0" w:color="auto"/>
          </w:divBdr>
        </w:div>
        <w:div w:id="1005014522">
          <w:marLeft w:val="0"/>
          <w:marRight w:val="0"/>
          <w:marTop w:val="92"/>
          <w:marBottom w:val="0"/>
          <w:divBdr>
            <w:top w:val="single" w:sz="4" w:space="0" w:color="D5DDC6"/>
            <w:left w:val="single" w:sz="4" w:space="3" w:color="D5DDC6"/>
            <w:bottom w:val="single" w:sz="4" w:space="0" w:color="D5DDC6"/>
            <w:right w:val="single" w:sz="4" w:space="0" w:color="D5DDC6"/>
          </w:divBdr>
        </w:div>
        <w:div w:id="132020510">
          <w:marLeft w:val="0"/>
          <w:marRight w:val="0"/>
          <w:marTop w:val="0"/>
          <w:marBottom w:val="92"/>
          <w:divBdr>
            <w:top w:val="single" w:sz="4" w:space="0" w:color="auto"/>
            <w:left w:val="single" w:sz="18" w:space="0" w:color="auto"/>
            <w:bottom w:val="single" w:sz="4" w:space="0" w:color="auto"/>
            <w:right w:val="single" w:sz="4" w:space="0" w:color="auto"/>
          </w:divBdr>
        </w:div>
        <w:div w:id="467938590">
          <w:marLeft w:val="0"/>
          <w:marRight w:val="0"/>
          <w:marTop w:val="92"/>
          <w:marBottom w:val="0"/>
          <w:divBdr>
            <w:top w:val="single" w:sz="4" w:space="0" w:color="D5DDC6"/>
            <w:left w:val="single" w:sz="4" w:space="3" w:color="D5DDC6"/>
            <w:bottom w:val="single" w:sz="4" w:space="0" w:color="D5DDC6"/>
            <w:right w:val="single" w:sz="4" w:space="0" w:color="D5DDC6"/>
          </w:divBdr>
        </w:div>
        <w:div w:id="158078528">
          <w:marLeft w:val="0"/>
          <w:marRight w:val="0"/>
          <w:marTop w:val="0"/>
          <w:marBottom w:val="92"/>
          <w:divBdr>
            <w:top w:val="single" w:sz="4" w:space="0" w:color="auto"/>
            <w:left w:val="single" w:sz="18" w:space="0" w:color="auto"/>
            <w:bottom w:val="single" w:sz="4" w:space="0" w:color="auto"/>
            <w:right w:val="single" w:sz="4" w:space="0" w:color="auto"/>
          </w:divBdr>
        </w:div>
        <w:div w:id="781534817">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506989043">
      <w:bodyDiv w:val="1"/>
      <w:marLeft w:val="0"/>
      <w:marRight w:val="0"/>
      <w:marTop w:val="0"/>
      <w:marBottom w:val="0"/>
      <w:divBdr>
        <w:top w:val="none" w:sz="0" w:space="0" w:color="auto"/>
        <w:left w:val="none" w:sz="0" w:space="0" w:color="auto"/>
        <w:bottom w:val="none" w:sz="0" w:space="0" w:color="auto"/>
        <w:right w:val="none" w:sz="0" w:space="0" w:color="auto"/>
      </w:divBdr>
      <w:divsChild>
        <w:div w:id="944583666">
          <w:marLeft w:val="0"/>
          <w:marRight w:val="0"/>
          <w:marTop w:val="100"/>
          <w:marBottom w:val="100"/>
          <w:divBdr>
            <w:top w:val="none" w:sz="0" w:space="0" w:color="auto"/>
            <w:left w:val="none" w:sz="0" w:space="0" w:color="auto"/>
            <w:bottom w:val="none" w:sz="0" w:space="0" w:color="auto"/>
            <w:right w:val="none" w:sz="0" w:space="0" w:color="auto"/>
          </w:divBdr>
          <w:divsChild>
            <w:div w:id="872693459">
              <w:marLeft w:val="0"/>
              <w:marRight w:val="0"/>
              <w:marTop w:val="100"/>
              <w:marBottom w:val="100"/>
              <w:divBdr>
                <w:top w:val="none" w:sz="0" w:space="0" w:color="auto"/>
                <w:left w:val="none" w:sz="0" w:space="0" w:color="auto"/>
                <w:bottom w:val="none" w:sz="0" w:space="0" w:color="auto"/>
                <w:right w:val="none" w:sz="0" w:space="0" w:color="auto"/>
              </w:divBdr>
              <w:divsChild>
                <w:div w:id="1958246253">
                  <w:marLeft w:val="0"/>
                  <w:marRight w:val="0"/>
                  <w:marTop w:val="0"/>
                  <w:marBottom w:val="0"/>
                  <w:divBdr>
                    <w:top w:val="none" w:sz="0" w:space="0" w:color="auto"/>
                    <w:left w:val="none" w:sz="0" w:space="0" w:color="auto"/>
                    <w:bottom w:val="none" w:sz="0" w:space="0" w:color="auto"/>
                    <w:right w:val="none" w:sz="0" w:space="0" w:color="auto"/>
                  </w:divBdr>
                  <w:divsChild>
                    <w:div w:id="163867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9632">
          <w:marLeft w:val="0"/>
          <w:marRight w:val="0"/>
          <w:marTop w:val="0"/>
          <w:marBottom w:val="80"/>
          <w:divBdr>
            <w:top w:val="single" w:sz="4" w:space="0" w:color="auto"/>
            <w:left w:val="single" w:sz="18" w:space="0" w:color="auto"/>
            <w:bottom w:val="single" w:sz="4" w:space="0" w:color="auto"/>
            <w:right w:val="single" w:sz="4" w:space="0" w:color="auto"/>
          </w:divBdr>
        </w:div>
        <w:div w:id="2113894374">
          <w:marLeft w:val="0"/>
          <w:marRight w:val="0"/>
          <w:marTop w:val="80"/>
          <w:marBottom w:val="0"/>
          <w:divBdr>
            <w:top w:val="single" w:sz="4" w:space="0" w:color="D5DDC6"/>
            <w:left w:val="single" w:sz="4" w:space="3" w:color="D5DDC6"/>
            <w:bottom w:val="single" w:sz="4" w:space="0" w:color="D5DDC6"/>
            <w:right w:val="single" w:sz="4" w:space="0" w:color="D5DDC6"/>
          </w:divBdr>
        </w:div>
        <w:div w:id="90703074">
          <w:marLeft w:val="0"/>
          <w:marRight w:val="0"/>
          <w:marTop w:val="0"/>
          <w:marBottom w:val="80"/>
          <w:divBdr>
            <w:top w:val="single" w:sz="4" w:space="0" w:color="auto"/>
            <w:left w:val="single" w:sz="18" w:space="0" w:color="auto"/>
            <w:bottom w:val="single" w:sz="4" w:space="0" w:color="auto"/>
            <w:right w:val="single" w:sz="4" w:space="0" w:color="auto"/>
          </w:divBdr>
        </w:div>
        <w:div w:id="1497694425">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507328373">
      <w:bodyDiv w:val="1"/>
      <w:marLeft w:val="0"/>
      <w:marRight w:val="0"/>
      <w:marTop w:val="0"/>
      <w:marBottom w:val="0"/>
      <w:divBdr>
        <w:top w:val="none" w:sz="0" w:space="0" w:color="auto"/>
        <w:left w:val="none" w:sz="0" w:space="0" w:color="auto"/>
        <w:bottom w:val="none" w:sz="0" w:space="0" w:color="auto"/>
        <w:right w:val="none" w:sz="0" w:space="0" w:color="auto"/>
      </w:divBdr>
      <w:divsChild>
        <w:div w:id="1977679988">
          <w:marLeft w:val="0"/>
          <w:marRight w:val="0"/>
          <w:marTop w:val="0"/>
          <w:marBottom w:val="92"/>
          <w:divBdr>
            <w:top w:val="single" w:sz="4" w:space="0" w:color="auto"/>
            <w:left w:val="single" w:sz="18" w:space="0" w:color="auto"/>
            <w:bottom w:val="single" w:sz="4" w:space="0" w:color="auto"/>
            <w:right w:val="single" w:sz="4" w:space="0" w:color="auto"/>
          </w:divBdr>
        </w:div>
        <w:div w:id="1026180277">
          <w:marLeft w:val="0"/>
          <w:marRight w:val="0"/>
          <w:marTop w:val="115"/>
          <w:marBottom w:val="115"/>
          <w:divBdr>
            <w:top w:val="none" w:sz="0" w:space="0" w:color="auto"/>
            <w:left w:val="none" w:sz="0" w:space="0" w:color="auto"/>
            <w:bottom w:val="none" w:sz="0" w:space="0" w:color="auto"/>
            <w:right w:val="none" w:sz="0" w:space="0" w:color="auto"/>
          </w:divBdr>
          <w:divsChild>
            <w:div w:id="1524899293">
              <w:marLeft w:val="0"/>
              <w:marRight w:val="0"/>
              <w:marTop w:val="100"/>
              <w:marBottom w:val="100"/>
              <w:divBdr>
                <w:top w:val="none" w:sz="0" w:space="0" w:color="auto"/>
                <w:left w:val="none" w:sz="0" w:space="0" w:color="auto"/>
                <w:bottom w:val="none" w:sz="0" w:space="0" w:color="auto"/>
                <w:right w:val="none" w:sz="0" w:space="0" w:color="auto"/>
              </w:divBdr>
              <w:divsChild>
                <w:div w:id="1906912758">
                  <w:marLeft w:val="0"/>
                  <w:marRight w:val="0"/>
                  <w:marTop w:val="0"/>
                  <w:marBottom w:val="0"/>
                  <w:divBdr>
                    <w:top w:val="none" w:sz="0" w:space="0" w:color="auto"/>
                    <w:left w:val="none" w:sz="0" w:space="0" w:color="auto"/>
                    <w:bottom w:val="none" w:sz="0" w:space="0" w:color="auto"/>
                    <w:right w:val="none" w:sz="0" w:space="0" w:color="auto"/>
                  </w:divBdr>
                  <w:divsChild>
                    <w:div w:id="195035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279361">
          <w:marLeft w:val="0"/>
          <w:marRight w:val="0"/>
          <w:marTop w:val="0"/>
          <w:marBottom w:val="92"/>
          <w:divBdr>
            <w:top w:val="single" w:sz="4" w:space="0" w:color="auto"/>
            <w:left w:val="single" w:sz="18" w:space="0" w:color="auto"/>
            <w:bottom w:val="single" w:sz="4" w:space="0" w:color="auto"/>
            <w:right w:val="single" w:sz="4" w:space="0" w:color="auto"/>
          </w:divBdr>
        </w:div>
        <w:div w:id="1762681260">
          <w:marLeft w:val="0"/>
          <w:marRight w:val="0"/>
          <w:marTop w:val="0"/>
          <w:marBottom w:val="92"/>
          <w:divBdr>
            <w:top w:val="single" w:sz="4" w:space="0" w:color="auto"/>
            <w:left w:val="single" w:sz="18" w:space="0" w:color="auto"/>
            <w:bottom w:val="single" w:sz="4" w:space="0" w:color="auto"/>
            <w:right w:val="single" w:sz="4" w:space="0" w:color="auto"/>
          </w:divBdr>
        </w:div>
        <w:div w:id="1459299596">
          <w:marLeft w:val="0"/>
          <w:marRight w:val="0"/>
          <w:marTop w:val="0"/>
          <w:marBottom w:val="92"/>
          <w:divBdr>
            <w:top w:val="single" w:sz="4" w:space="0" w:color="auto"/>
            <w:left w:val="single" w:sz="18" w:space="0" w:color="auto"/>
            <w:bottom w:val="single" w:sz="4" w:space="0" w:color="auto"/>
            <w:right w:val="single" w:sz="4" w:space="0" w:color="auto"/>
          </w:divBdr>
        </w:div>
        <w:div w:id="611017892">
          <w:marLeft w:val="0"/>
          <w:marRight w:val="0"/>
          <w:marTop w:val="0"/>
          <w:marBottom w:val="92"/>
          <w:divBdr>
            <w:top w:val="single" w:sz="4" w:space="0" w:color="auto"/>
            <w:left w:val="single" w:sz="18" w:space="0" w:color="auto"/>
            <w:bottom w:val="single" w:sz="4" w:space="0" w:color="auto"/>
            <w:right w:val="single" w:sz="4" w:space="0" w:color="auto"/>
          </w:divBdr>
        </w:div>
      </w:divsChild>
    </w:div>
    <w:div w:id="517889242">
      <w:bodyDiv w:val="1"/>
      <w:marLeft w:val="0"/>
      <w:marRight w:val="0"/>
      <w:marTop w:val="0"/>
      <w:marBottom w:val="0"/>
      <w:divBdr>
        <w:top w:val="none" w:sz="0" w:space="0" w:color="auto"/>
        <w:left w:val="none" w:sz="0" w:space="0" w:color="auto"/>
        <w:bottom w:val="none" w:sz="0" w:space="0" w:color="auto"/>
        <w:right w:val="none" w:sz="0" w:space="0" w:color="auto"/>
      </w:divBdr>
      <w:divsChild>
        <w:div w:id="1250891549">
          <w:marLeft w:val="0"/>
          <w:marRight w:val="0"/>
          <w:marTop w:val="115"/>
          <w:marBottom w:val="115"/>
          <w:divBdr>
            <w:top w:val="none" w:sz="0" w:space="0" w:color="auto"/>
            <w:left w:val="none" w:sz="0" w:space="0" w:color="auto"/>
            <w:bottom w:val="none" w:sz="0" w:space="0" w:color="auto"/>
            <w:right w:val="none" w:sz="0" w:space="0" w:color="auto"/>
          </w:divBdr>
          <w:divsChild>
            <w:div w:id="1821578690">
              <w:marLeft w:val="0"/>
              <w:marRight w:val="0"/>
              <w:marTop w:val="100"/>
              <w:marBottom w:val="100"/>
              <w:divBdr>
                <w:top w:val="none" w:sz="0" w:space="0" w:color="auto"/>
                <w:left w:val="none" w:sz="0" w:space="0" w:color="auto"/>
                <w:bottom w:val="none" w:sz="0" w:space="0" w:color="auto"/>
                <w:right w:val="none" w:sz="0" w:space="0" w:color="auto"/>
              </w:divBdr>
              <w:divsChild>
                <w:div w:id="1360818133">
                  <w:marLeft w:val="0"/>
                  <w:marRight w:val="0"/>
                  <w:marTop w:val="0"/>
                  <w:marBottom w:val="0"/>
                  <w:divBdr>
                    <w:top w:val="none" w:sz="0" w:space="0" w:color="auto"/>
                    <w:left w:val="none" w:sz="0" w:space="0" w:color="auto"/>
                    <w:bottom w:val="none" w:sz="0" w:space="0" w:color="auto"/>
                    <w:right w:val="none" w:sz="0" w:space="0" w:color="auto"/>
                  </w:divBdr>
                  <w:divsChild>
                    <w:div w:id="156664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388021">
          <w:marLeft w:val="0"/>
          <w:marRight w:val="0"/>
          <w:marTop w:val="0"/>
          <w:marBottom w:val="92"/>
          <w:divBdr>
            <w:top w:val="single" w:sz="4" w:space="0" w:color="auto"/>
            <w:left w:val="single" w:sz="18" w:space="0" w:color="auto"/>
            <w:bottom w:val="single" w:sz="4" w:space="0" w:color="auto"/>
            <w:right w:val="single" w:sz="4" w:space="0" w:color="auto"/>
          </w:divBdr>
        </w:div>
        <w:div w:id="763919000">
          <w:marLeft w:val="0"/>
          <w:marRight w:val="0"/>
          <w:marTop w:val="0"/>
          <w:marBottom w:val="92"/>
          <w:divBdr>
            <w:top w:val="single" w:sz="4" w:space="0" w:color="auto"/>
            <w:left w:val="single" w:sz="18" w:space="0" w:color="auto"/>
            <w:bottom w:val="single" w:sz="4" w:space="0" w:color="auto"/>
            <w:right w:val="single" w:sz="4" w:space="0" w:color="auto"/>
          </w:divBdr>
        </w:div>
        <w:div w:id="1469935939">
          <w:marLeft w:val="0"/>
          <w:marRight w:val="0"/>
          <w:marTop w:val="92"/>
          <w:marBottom w:val="0"/>
          <w:divBdr>
            <w:top w:val="single" w:sz="4" w:space="0" w:color="D5DDC6"/>
            <w:left w:val="single" w:sz="4" w:space="3" w:color="D5DDC6"/>
            <w:bottom w:val="single" w:sz="4" w:space="0" w:color="D5DDC6"/>
            <w:right w:val="single" w:sz="4" w:space="0" w:color="D5DDC6"/>
          </w:divBdr>
        </w:div>
        <w:div w:id="838883687">
          <w:marLeft w:val="0"/>
          <w:marRight w:val="0"/>
          <w:marTop w:val="0"/>
          <w:marBottom w:val="92"/>
          <w:divBdr>
            <w:top w:val="single" w:sz="4" w:space="0" w:color="auto"/>
            <w:left w:val="single" w:sz="18" w:space="0" w:color="auto"/>
            <w:bottom w:val="single" w:sz="4" w:space="0" w:color="auto"/>
            <w:right w:val="single" w:sz="4" w:space="0" w:color="auto"/>
          </w:divBdr>
        </w:div>
        <w:div w:id="1606691302">
          <w:marLeft w:val="0"/>
          <w:marRight w:val="0"/>
          <w:marTop w:val="92"/>
          <w:marBottom w:val="0"/>
          <w:divBdr>
            <w:top w:val="single" w:sz="4" w:space="0" w:color="D5DDC6"/>
            <w:left w:val="single" w:sz="4" w:space="3" w:color="D5DDC6"/>
            <w:bottom w:val="single" w:sz="4" w:space="0" w:color="D5DDC6"/>
            <w:right w:val="single" w:sz="4" w:space="0" w:color="D5DDC6"/>
          </w:divBdr>
        </w:div>
        <w:div w:id="1383598114">
          <w:marLeft w:val="0"/>
          <w:marRight w:val="0"/>
          <w:marTop w:val="0"/>
          <w:marBottom w:val="92"/>
          <w:divBdr>
            <w:top w:val="single" w:sz="4" w:space="0" w:color="auto"/>
            <w:left w:val="single" w:sz="18" w:space="0" w:color="auto"/>
            <w:bottom w:val="single" w:sz="4" w:space="0" w:color="auto"/>
            <w:right w:val="single" w:sz="4" w:space="0" w:color="auto"/>
          </w:divBdr>
        </w:div>
        <w:div w:id="430246605">
          <w:marLeft w:val="0"/>
          <w:marRight w:val="0"/>
          <w:marTop w:val="92"/>
          <w:marBottom w:val="0"/>
          <w:divBdr>
            <w:top w:val="single" w:sz="4" w:space="0" w:color="D5DDC6"/>
            <w:left w:val="single" w:sz="4" w:space="3" w:color="D5DDC6"/>
            <w:bottom w:val="single" w:sz="4" w:space="0" w:color="D5DDC6"/>
            <w:right w:val="single" w:sz="4" w:space="0" w:color="D5DDC6"/>
          </w:divBdr>
        </w:div>
        <w:div w:id="1692682058">
          <w:marLeft w:val="0"/>
          <w:marRight w:val="0"/>
          <w:marTop w:val="0"/>
          <w:marBottom w:val="92"/>
          <w:divBdr>
            <w:top w:val="single" w:sz="4" w:space="0" w:color="auto"/>
            <w:left w:val="single" w:sz="18" w:space="0" w:color="auto"/>
            <w:bottom w:val="single" w:sz="4" w:space="0" w:color="auto"/>
            <w:right w:val="single" w:sz="4" w:space="0" w:color="auto"/>
          </w:divBdr>
        </w:div>
        <w:div w:id="201286520">
          <w:marLeft w:val="0"/>
          <w:marRight w:val="0"/>
          <w:marTop w:val="92"/>
          <w:marBottom w:val="0"/>
          <w:divBdr>
            <w:top w:val="single" w:sz="4" w:space="0" w:color="D5DDC6"/>
            <w:left w:val="single" w:sz="4" w:space="3" w:color="D5DDC6"/>
            <w:bottom w:val="single" w:sz="4" w:space="0" w:color="D5DDC6"/>
            <w:right w:val="single" w:sz="4" w:space="0" w:color="D5DDC6"/>
          </w:divBdr>
        </w:div>
        <w:div w:id="864441852">
          <w:marLeft w:val="0"/>
          <w:marRight w:val="0"/>
          <w:marTop w:val="0"/>
          <w:marBottom w:val="92"/>
          <w:divBdr>
            <w:top w:val="single" w:sz="4" w:space="0" w:color="auto"/>
            <w:left w:val="single" w:sz="18" w:space="0" w:color="auto"/>
            <w:bottom w:val="single" w:sz="4" w:space="0" w:color="auto"/>
            <w:right w:val="single" w:sz="4" w:space="0" w:color="auto"/>
          </w:divBdr>
        </w:div>
        <w:div w:id="940797442">
          <w:marLeft w:val="0"/>
          <w:marRight w:val="0"/>
          <w:marTop w:val="92"/>
          <w:marBottom w:val="0"/>
          <w:divBdr>
            <w:top w:val="single" w:sz="4" w:space="0" w:color="D5DDC6"/>
            <w:left w:val="single" w:sz="4" w:space="3" w:color="D5DDC6"/>
            <w:bottom w:val="single" w:sz="4" w:space="0" w:color="D5DDC6"/>
            <w:right w:val="single" w:sz="4" w:space="0" w:color="D5DDC6"/>
          </w:divBdr>
        </w:div>
        <w:div w:id="1649826071">
          <w:marLeft w:val="0"/>
          <w:marRight w:val="0"/>
          <w:marTop w:val="0"/>
          <w:marBottom w:val="92"/>
          <w:divBdr>
            <w:top w:val="single" w:sz="4" w:space="0" w:color="auto"/>
            <w:left w:val="single" w:sz="18" w:space="0" w:color="auto"/>
            <w:bottom w:val="single" w:sz="4" w:space="0" w:color="auto"/>
            <w:right w:val="single" w:sz="4" w:space="0" w:color="auto"/>
          </w:divBdr>
        </w:div>
        <w:div w:id="1889030683">
          <w:marLeft w:val="0"/>
          <w:marRight w:val="0"/>
          <w:marTop w:val="92"/>
          <w:marBottom w:val="0"/>
          <w:divBdr>
            <w:top w:val="single" w:sz="4" w:space="0" w:color="D5DDC6"/>
            <w:left w:val="single" w:sz="4" w:space="3" w:color="D5DDC6"/>
            <w:bottom w:val="single" w:sz="4" w:space="0" w:color="D5DDC6"/>
            <w:right w:val="single" w:sz="4" w:space="0" w:color="D5DDC6"/>
          </w:divBdr>
        </w:div>
        <w:div w:id="666980798">
          <w:marLeft w:val="0"/>
          <w:marRight w:val="0"/>
          <w:marTop w:val="0"/>
          <w:marBottom w:val="92"/>
          <w:divBdr>
            <w:top w:val="single" w:sz="4" w:space="0" w:color="auto"/>
            <w:left w:val="single" w:sz="18" w:space="0" w:color="auto"/>
            <w:bottom w:val="single" w:sz="4" w:space="0" w:color="auto"/>
            <w:right w:val="single" w:sz="4" w:space="0" w:color="auto"/>
          </w:divBdr>
        </w:div>
        <w:div w:id="636036108">
          <w:marLeft w:val="0"/>
          <w:marRight w:val="0"/>
          <w:marTop w:val="0"/>
          <w:marBottom w:val="92"/>
          <w:divBdr>
            <w:top w:val="single" w:sz="4" w:space="0" w:color="auto"/>
            <w:left w:val="single" w:sz="18" w:space="0" w:color="auto"/>
            <w:bottom w:val="single" w:sz="4" w:space="0" w:color="auto"/>
            <w:right w:val="single" w:sz="4" w:space="0" w:color="auto"/>
          </w:divBdr>
        </w:div>
        <w:div w:id="103769419">
          <w:marLeft w:val="0"/>
          <w:marRight w:val="0"/>
          <w:marTop w:val="92"/>
          <w:marBottom w:val="0"/>
          <w:divBdr>
            <w:top w:val="single" w:sz="4" w:space="0" w:color="D5DDC6"/>
            <w:left w:val="single" w:sz="4" w:space="3" w:color="D5DDC6"/>
            <w:bottom w:val="single" w:sz="4" w:space="0" w:color="D5DDC6"/>
            <w:right w:val="single" w:sz="4" w:space="0" w:color="D5DDC6"/>
          </w:divBdr>
        </w:div>
        <w:div w:id="24328023">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529487282">
      <w:bodyDiv w:val="1"/>
      <w:marLeft w:val="0"/>
      <w:marRight w:val="0"/>
      <w:marTop w:val="0"/>
      <w:marBottom w:val="0"/>
      <w:divBdr>
        <w:top w:val="none" w:sz="0" w:space="0" w:color="auto"/>
        <w:left w:val="none" w:sz="0" w:space="0" w:color="auto"/>
        <w:bottom w:val="none" w:sz="0" w:space="0" w:color="auto"/>
        <w:right w:val="none" w:sz="0" w:space="0" w:color="auto"/>
      </w:divBdr>
      <w:divsChild>
        <w:div w:id="1256399512">
          <w:marLeft w:val="0"/>
          <w:marRight w:val="0"/>
          <w:marTop w:val="0"/>
          <w:marBottom w:val="80"/>
          <w:divBdr>
            <w:top w:val="single" w:sz="4" w:space="0" w:color="auto"/>
            <w:left w:val="single" w:sz="18" w:space="0" w:color="auto"/>
            <w:bottom w:val="single" w:sz="4" w:space="0" w:color="auto"/>
            <w:right w:val="single" w:sz="4" w:space="0" w:color="auto"/>
          </w:divBdr>
        </w:div>
        <w:div w:id="1554541207">
          <w:marLeft w:val="0"/>
          <w:marRight w:val="0"/>
          <w:marTop w:val="0"/>
          <w:marBottom w:val="80"/>
          <w:divBdr>
            <w:top w:val="single" w:sz="4" w:space="0" w:color="auto"/>
            <w:left w:val="single" w:sz="18" w:space="0" w:color="auto"/>
            <w:bottom w:val="single" w:sz="4" w:space="0" w:color="auto"/>
            <w:right w:val="single" w:sz="4" w:space="0" w:color="auto"/>
          </w:divBdr>
        </w:div>
        <w:div w:id="1542329670">
          <w:marLeft w:val="0"/>
          <w:marRight w:val="0"/>
          <w:marTop w:val="300"/>
          <w:marBottom w:val="0"/>
          <w:divBdr>
            <w:top w:val="none" w:sz="0" w:space="0" w:color="auto"/>
            <w:left w:val="none" w:sz="0" w:space="0" w:color="auto"/>
            <w:bottom w:val="none" w:sz="0" w:space="0" w:color="auto"/>
            <w:right w:val="none" w:sz="0" w:space="0" w:color="auto"/>
          </w:divBdr>
        </w:div>
      </w:divsChild>
    </w:div>
    <w:div w:id="539977596">
      <w:bodyDiv w:val="1"/>
      <w:marLeft w:val="0"/>
      <w:marRight w:val="0"/>
      <w:marTop w:val="0"/>
      <w:marBottom w:val="0"/>
      <w:divBdr>
        <w:top w:val="none" w:sz="0" w:space="0" w:color="auto"/>
        <w:left w:val="none" w:sz="0" w:space="0" w:color="auto"/>
        <w:bottom w:val="none" w:sz="0" w:space="0" w:color="auto"/>
        <w:right w:val="none" w:sz="0" w:space="0" w:color="auto"/>
      </w:divBdr>
      <w:divsChild>
        <w:div w:id="2050952704">
          <w:marLeft w:val="0"/>
          <w:marRight w:val="0"/>
          <w:marTop w:val="115"/>
          <w:marBottom w:val="115"/>
          <w:divBdr>
            <w:top w:val="none" w:sz="0" w:space="0" w:color="auto"/>
            <w:left w:val="none" w:sz="0" w:space="0" w:color="auto"/>
            <w:bottom w:val="none" w:sz="0" w:space="0" w:color="auto"/>
            <w:right w:val="none" w:sz="0" w:space="0" w:color="auto"/>
          </w:divBdr>
          <w:divsChild>
            <w:div w:id="1059860593">
              <w:marLeft w:val="0"/>
              <w:marRight w:val="0"/>
              <w:marTop w:val="100"/>
              <w:marBottom w:val="100"/>
              <w:divBdr>
                <w:top w:val="none" w:sz="0" w:space="0" w:color="auto"/>
                <w:left w:val="none" w:sz="0" w:space="0" w:color="auto"/>
                <w:bottom w:val="none" w:sz="0" w:space="0" w:color="auto"/>
                <w:right w:val="none" w:sz="0" w:space="0" w:color="auto"/>
              </w:divBdr>
              <w:divsChild>
                <w:div w:id="1542787548">
                  <w:marLeft w:val="0"/>
                  <w:marRight w:val="0"/>
                  <w:marTop w:val="0"/>
                  <w:marBottom w:val="0"/>
                  <w:divBdr>
                    <w:top w:val="none" w:sz="0" w:space="0" w:color="auto"/>
                    <w:left w:val="none" w:sz="0" w:space="0" w:color="auto"/>
                    <w:bottom w:val="none" w:sz="0" w:space="0" w:color="auto"/>
                    <w:right w:val="none" w:sz="0" w:space="0" w:color="auto"/>
                  </w:divBdr>
                  <w:divsChild>
                    <w:div w:id="157708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9155">
          <w:marLeft w:val="0"/>
          <w:marRight w:val="0"/>
          <w:marTop w:val="0"/>
          <w:marBottom w:val="92"/>
          <w:divBdr>
            <w:top w:val="single" w:sz="4" w:space="0" w:color="auto"/>
            <w:left w:val="single" w:sz="18" w:space="0" w:color="auto"/>
            <w:bottom w:val="single" w:sz="4" w:space="0" w:color="auto"/>
            <w:right w:val="single" w:sz="4" w:space="0" w:color="auto"/>
          </w:divBdr>
        </w:div>
        <w:div w:id="511991105">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549652298">
      <w:bodyDiv w:val="1"/>
      <w:marLeft w:val="0"/>
      <w:marRight w:val="0"/>
      <w:marTop w:val="0"/>
      <w:marBottom w:val="0"/>
      <w:divBdr>
        <w:top w:val="none" w:sz="0" w:space="0" w:color="auto"/>
        <w:left w:val="none" w:sz="0" w:space="0" w:color="auto"/>
        <w:bottom w:val="none" w:sz="0" w:space="0" w:color="auto"/>
        <w:right w:val="none" w:sz="0" w:space="0" w:color="auto"/>
      </w:divBdr>
      <w:divsChild>
        <w:div w:id="1096435802">
          <w:marLeft w:val="0"/>
          <w:marRight w:val="0"/>
          <w:marTop w:val="115"/>
          <w:marBottom w:val="115"/>
          <w:divBdr>
            <w:top w:val="none" w:sz="0" w:space="0" w:color="auto"/>
            <w:left w:val="none" w:sz="0" w:space="0" w:color="auto"/>
            <w:bottom w:val="none" w:sz="0" w:space="0" w:color="auto"/>
            <w:right w:val="none" w:sz="0" w:space="0" w:color="auto"/>
          </w:divBdr>
          <w:divsChild>
            <w:div w:id="855508223">
              <w:marLeft w:val="0"/>
              <w:marRight w:val="0"/>
              <w:marTop w:val="100"/>
              <w:marBottom w:val="100"/>
              <w:divBdr>
                <w:top w:val="none" w:sz="0" w:space="0" w:color="auto"/>
                <w:left w:val="none" w:sz="0" w:space="0" w:color="auto"/>
                <w:bottom w:val="none" w:sz="0" w:space="0" w:color="auto"/>
                <w:right w:val="none" w:sz="0" w:space="0" w:color="auto"/>
              </w:divBdr>
              <w:divsChild>
                <w:div w:id="1639072590">
                  <w:marLeft w:val="0"/>
                  <w:marRight w:val="0"/>
                  <w:marTop w:val="0"/>
                  <w:marBottom w:val="0"/>
                  <w:divBdr>
                    <w:top w:val="none" w:sz="0" w:space="0" w:color="auto"/>
                    <w:left w:val="none" w:sz="0" w:space="0" w:color="auto"/>
                    <w:bottom w:val="none" w:sz="0" w:space="0" w:color="auto"/>
                    <w:right w:val="none" w:sz="0" w:space="0" w:color="auto"/>
                  </w:divBdr>
                  <w:divsChild>
                    <w:div w:id="160564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851972">
          <w:marLeft w:val="0"/>
          <w:marRight w:val="0"/>
          <w:marTop w:val="0"/>
          <w:marBottom w:val="92"/>
          <w:divBdr>
            <w:top w:val="single" w:sz="4" w:space="0" w:color="auto"/>
            <w:left w:val="single" w:sz="18" w:space="0" w:color="auto"/>
            <w:bottom w:val="single" w:sz="4" w:space="0" w:color="auto"/>
            <w:right w:val="single" w:sz="4" w:space="0" w:color="auto"/>
          </w:divBdr>
        </w:div>
        <w:div w:id="1132291070">
          <w:marLeft w:val="0"/>
          <w:marRight w:val="0"/>
          <w:marTop w:val="0"/>
          <w:marBottom w:val="92"/>
          <w:divBdr>
            <w:top w:val="single" w:sz="4" w:space="0" w:color="auto"/>
            <w:left w:val="single" w:sz="18" w:space="0" w:color="auto"/>
            <w:bottom w:val="single" w:sz="4" w:space="0" w:color="auto"/>
            <w:right w:val="single" w:sz="4" w:space="0" w:color="auto"/>
          </w:divBdr>
        </w:div>
        <w:div w:id="1387875156">
          <w:marLeft w:val="0"/>
          <w:marRight w:val="0"/>
          <w:marTop w:val="0"/>
          <w:marBottom w:val="92"/>
          <w:divBdr>
            <w:top w:val="single" w:sz="4" w:space="0" w:color="auto"/>
            <w:left w:val="single" w:sz="18" w:space="0" w:color="auto"/>
            <w:bottom w:val="single" w:sz="4" w:space="0" w:color="auto"/>
            <w:right w:val="single" w:sz="4" w:space="0" w:color="auto"/>
          </w:divBdr>
        </w:div>
        <w:div w:id="569925802">
          <w:marLeft w:val="0"/>
          <w:marRight w:val="0"/>
          <w:marTop w:val="0"/>
          <w:marBottom w:val="92"/>
          <w:divBdr>
            <w:top w:val="single" w:sz="4" w:space="0" w:color="auto"/>
            <w:left w:val="single" w:sz="18" w:space="0" w:color="auto"/>
            <w:bottom w:val="single" w:sz="4" w:space="0" w:color="auto"/>
            <w:right w:val="single" w:sz="4" w:space="0" w:color="auto"/>
          </w:divBdr>
        </w:div>
        <w:div w:id="591862198">
          <w:marLeft w:val="0"/>
          <w:marRight w:val="0"/>
          <w:marTop w:val="0"/>
          <w:marBottom w:val="92"/>
          <w:divBdr>
            <w:top w:val="single" w:sz="4" w:space="0" w:color="auto"/>
            <w:left w:val="single" w:sz="18" w:space="0" w:color="auto"/>
            <w:bottom w:val="single" w:sz="4" w:space="0" w:color="auto"/>
            <w:right w:val="single" w:sz="4" w:space="0" w:color="auto"/>
          </w:divBdr>
        </w:div>
        <w:div w:id="572545874">
          <w:marLeft w:val="0"/>
          <w:marRight w:val="0"/>
          <w:marTop w:val="0"/>
          <w:marBottom w:val="92"/>
          <w:divBdr>
            <w:top w:val="single" w:sz="4" w:space="0" w:color="auto"/>
            <w:left w:val="single" w:sz="18" w:space="0" w:color="auto"/>
            <w:bottom w:val="single" w:sz="4" w:space="0" w:color="auto"/>
            <w:right w:val="single" w:sz="4" w:space="0" w:color="auto"/>
          </w:divBdr>
        </w:div>
        <w:div w:id="1874688155">
          <w:marLeft w:val="0"/>
          <w:marRight w:val="0"/>
          <w:marTop w:val="0"/>
          <w:marBottom w:val="92"/>
          <w:divBdr>
            <w:top w:val="single" w:sz="4" w:space="0" w:color="auto"/>
            <w:left w:val="single" w:sz="18" w:space="0" w:color="auto"/>
            <w:bottom w:val="single" w:sz="4" w:space="0" w:color="auto"/>
            <w:right w:val="single" w:sz="4" w:space="0" w:color="auto"/>
          </w:divBdr>
        </w:div>
        <w:div w:id="270357307">
          <w:marLeft w:val="0"/>
          <w:marRight w:val="0"/>
          <w:marTop w:val="92"/>
          <w:marBottom w:val="0"/>
          <w:divBdr>
            <w:top w:val="single" w:sz="4" w:space="0" w:color="D5DDC6"/>
            <w:left w:val="single" w:sz="4" w:space="3" w:color="D5DDC6"/>
            <w:bottom w:val="single" w:sz="4" w:space="0" w:color="D5DDC6"/>
            <w:right w:val="single" w:sz="4" w:space="0" w:color="D5DDC6"/>
          </w:divBdr>
        </w:div>
        <w:div w:id="1695694502">
          <w:marLeft w:val="0"/>
          <w:marRight w:val="0"/>
          <w:marTop w:val="0"/>
          <w:marBottom w:val="92"/>
          <w:divBdr>
            <w:top w:val="single" w:sz="4" w:space="0" w:color="auto"/>
            <w:left w:val="single" w:sz="18" w:space="0" w:color="auto"/>
            <w:bottom w:val="single" w:sz="4" w:space="0" w:color="auto"/>
            <w:right w:val="single" w:sz="4" w:space="0" w:color="auto"/>
          </w:divBdr>
        </w:div>
        <w:div w:id="807627333">
          <w:marLeft w:val="0"/>
          <w:marRight w:val="0"/>
          <w:marTop w:val="0"/>
          <w:marBottom w:val="92"/>
          <w:divBdr>
            <w:top w:val="single" w:sz="4" w:space="0" w:color="auto"/>
            <w:left w:val="single" w:sz="18" w:space="0" w:color="auto"/>
            <w:bottom w:val="single" w:sz="4" w:space="0" w:color="auto"/>
            <w:right w:val="single" w:sz="4" w:space="0" w:color="auto"/>
          </w:divBdr>
        </w:div>
        <w:div w:id="921136795">
          <w:marLeft w:val="0"/>
          <w:marRight w:val="0"/>
          <w:marTop w:val="0"/>
          <w:marBottom w:val="92"/>
          <w:divBdr>
            <w:top w:val="single" w:sz="4" w:space="0" w:color="auto"/>
            <w:left w:val="single" w:sz="18" w:space="0" w:color="auto"/>
            <w:bottom w:val="single" w:sz="4" w:space="0" w:color="auto"/>
            <w:right w:val="single" w:sz="4" w:space="0" w:color="auto"/>
          </w:divBdr>
        </w:div>
        <w:div w:id="1208908144">
          <w:marLeft w:val="0"/>
          <w:marRight w:val="0"/>
          <w:marTop w:val="92"/>
          <w:marBottom w:val="0"/>
          <w:divBdr>
            <w:top w:val="single" w:sz="4" w:space="0" w:color="D5DDC6"/>
            <w:left w:val="single" w:sz="4" w:space="3" w:color="D5DDC6"/>
            <w:bottom w:val="single" w:sz="4" w:space="0" w:color="D5DDC6"/>
            <w:right w:val="single" w:sz="4" w:space="0" w:color="D5DDC6"/>
          </w:divBdr>
        </w:div>
        <w:div w:id="467280366">
          <w:marLeft w:val="0"/>
          <w:marRight w:val="0"/>
          <w:marTop w:val="0"/>
          <w:marBottom w:val="92"/>
          <w:divBdr>
            <w:top w:val="single" w:sz="4" w:space="0" w:color="auto"/>
            <w:left w:val="single" w:sz="18" w:space="0" w:color="auto"/>
            <w:bottom w:val="single" w:sz="4" w:space="0" w:color="auto"/>
            <w:right w:val="single" w:sz="4" w:space="0" w:color="auto"/>
          </w:divBdr>
        </w:div>
        <w:div w:id="932476030">
          <w:marLeft w:val="0"/>
          <w:marRight w:val="0"/>
          <w:marTop w:val="0"/>
          <w:marBottom w:val="92"/>
          <w:divBdr>
            <w:top w:val="single" w:sz="4" w:space="0" w:color="auto"/>
            <w:left w:val="single" w:sz="18" w:space="0" w:color="auto"/>
            <w:bottom w:val="single" w:sz="4" w:space="0" w:color="auto"/>
            <w:right w:val="single" w:sz="4" w:space="0" w:color="auto"/>
          </w:divBdr>
        </w:div>
        <w:div w:id="2067875625">
          <w:marLeft w:val="0"/>
          <w:marRight w:val="0"/>
          <w:marTop w:val="92"/>
          <w:marBottom w:val="0"/>
          <w:divBdr>
            <w:top w:val="single" w:sz="4" w:space="0" w:color="D5DDC6"/>
            <w:left w:val="single" w:sz="4" w:space="3" w:color="D5DDC6"/>
            <w:bottom w:val="single" w:sz="4" w:space="0" w:color="D5DDC6"/>
            <w:right w:val="single" w:sz="4" w:space="0" w:color="D5DDC6"/>
          </w:divBdr>
        </w:div>
        <w:div w:id="822157697">
          <w:marLeft w:val="0"/>
          <w:marRight w:val="0"/>
          <w:marTop w:val="0"/>
          <w:marBottom w:val="92"/>
          <w:divBdr>
            <w:top w:val="single" w:sz="4" w:space="0" w:color="auto"/>
            <w:left w:val="single" w:sz="18" w:space="0" w:color="auto"/>
            <w:bottom w:val="single" w:sz="4" w:space="0" w:color="auto"/>
            <w:right w:val="single" w:sz="4" w:space="0" w:color="auto"/>
          </w:divBdr>
        </w:div>
      </w:divsChild>
    </w:div>
    <w:div w:id="560018808">
      <w:bodyDiv w:val="1"/>
      <w:marLeft w:val="0"/>
      <w:marRight w:val="0"/>
      <w:marTop w:val="0"/>
      <w:marBottom w:val="0"/>
      <w:divBdr>
        <w:top w:val="none" w:sz="0" w:space="0" w:color="auto"/>
        <w:left w:val="none" w:sz="0" w:space="0" w:color="auto"/>
        <w:bottom w:val="none" w:sz="0" w:space="0" w:color="auto"/>
        <w:right w:val="none" w:sz="0" w:space="0" w:color="auto"/>
      </w:divBdr>
      <w:divsChild>
        <w:div w:id="310989363">
          <w:marLeft w:val="0"/>
          <w:marRight w:val="0"/>
          <w:marTop w:val="0"/>
          <w:marBottom w:val="0"/>
          <w:divBdr>
            <w:top w:val="none" w:sz="0" w:space="0" w:color="auto"/>
            <w:left w:val="none" w:sz="0" w:space="0" w:color="auto"/>
            <w:bottom w:val="none" w:sz="0" w:space="0" w:color="auto"/>
            <w:right w:val="none" w:sz="0" w:space="0" w:color="auto"/>
          </w:divBdr>
        </w:div>
        <w:div w:id="1586112015">
          <w:marLeft w:val="0"/>
          <w:marRight w:val="0"/>
          <w:marTop w:val="360"/>
          <w:marBottom w:val="0"/>
          <w:divBdr>
            <w:top w:val="none" w:sz="0" w:space="0" w:color="auto"/>
            <w:left w:val="none" w:sz="0" w:space="0" w:color="auto"/>
            <w:bottom w:val="single" w:sz="8" w:space="6" w:color="D9DCDF"/>
            <w:right w:val="none" w:sz="0" w:space="0" w:color="auto"/>
          </w:divBdr>
          <w:divsChild>
            <w:div w:id="263150669">
              <w:marLeft w:val="0"/>
              <w:marRight w:val="0"/>
              <w:marTop w:val="0"/>
              <w:marBottom w:val="240"/>
              <w:divBdr>
                <w:top w:val="none" w:sz="0" w:space="0" w:color="auto"/>
                <w:left w:val="none" w:sz="0" w:space="0" w:color="auto"/>
                <w:bottom w:val="none" w:sz="0" w:space="0" w:color="auto"/>
                <w:right w:val="none" w:sz="0" w:space="0" w:color="auto"/>
              </w:divBdr>
            </w:div>
            <w:div w:id="174267236">
              <w:marLeft w:val="0"/>
              <w:marRight w:val="0"/>
              <w:marTop w:val="0"/>
              <w:marBottom w:val="240"/>
              <w:divBdr>
                <w:top w:val="none" w:sz="0" w:space="0" w:color="auto"/>
                <w:left w:val="none" w:sz="0" w:space="0" w:color="auto"/>
                <w:bottom w:val="none" w:sz="0" w:space="0" w:color="auto"/>
                <w:right w:val="none" w:sz="0" w:space="0" w:color="auto"/>
              </w:divBdr>
            </w:div>
            <w:div w:id="1284577206">
              <w:marLeft w:val="0"/>
              <w:marRight w:val="0"/>
              <w:marTop w:val="0"/>
              <w:marBottom w:val="240"/>
              <w:divBdr>
                <w:top w:val="none" w:sz="0" w:space="0" w:color="auto"/>
                <w:left w:val="none" w:sz="0" w:space="0" w:color="auto"/>
                <w:bottom w:val="none" w:sz="0" w:space="0" w:color="auto"/>
                <w:right w:val="none" w:sz="0" w:space="0" w:color="auto"/>
              </w:divBdr>
            </w:div>
            <w:div w:id="788014700">
              <w:marLeft w:val="0"/>
              <w:marRight w:val="0"/>
              <w:marTop w:val="0"/>
              <w:marBottom w:val="240"/>
              <w:divBdr>
                <w:top w:val="none" w:sz="0" w:space="0" w:color="auto"/>
                <w:left w:val="none" w:sz="0" w:space="0" w:color="auto"/>
                <w:bottom w:val="none" w:sz="0" w:space="0" w:color="auto"/>
                <w:right w:val="none" w:sz="0" w:space="0" w:color="auto"/>
              </w:divBdr>
            </w:div>
            <w:div w:id="361710647">
              <w:marLeft w:val="0"/>
              <w:marRight w:val="0"/>
              <w:marTop w:val="0"/>
              <w:marBottom w:val="240"/>
              <w:divBdr>
                <w:top w:val="none" w:sz="0" w:space="0" w:color="auto"/>
                <w:left w:val="none" w:sz="0" w:space="0" w:color="auto"/>
                <w:bottom w:val="none" w:sz="0" w:space="0" w:color="auto"/>
                <w:right w:val="none" w:sz="0" w:space="0" w:color="auto"/>
              </w:divBdr>
            </w:div>
            <w:div w:id="252858023">
              <w:marLeft w:val="0"/>
              <w:marRight w:val="0"/>
              <w:marTop w:val="0"/>
              <w:marBottom w:val="240"/>
              <w:divBdr>
                <w:top w:val="none" w:sz="0" w:space="0" w:color="auto"/>
                <w:left w:val="none" w:sz="0" w:space="0" w:color="auto"/>
                <w:bottom w:val="none" w:sz="0" w:space="0" w:color="auto"/>
                <w:right w:val="none" w:sz="0" w:space="0" w:color="auto"/>
              </w:divBdr>
            </w:div>
            <w:div w:id="1774012607">
              <w:marLeft w:val="0"/>
              <w:marRight w:val="0"/>
              <w:marTop w:val="0"/>
              <w:marBottom w:val="240"/>
              <w:divBdr>
                <w:top w:val="none" w:sz="0" w:space="0" w:color="auto"/>
                <w:left w:val="none" w:sz="0" w:space="0" w:color="auto"/>
                <w:bottom w:val="none" w:sz="0" w:space="0" w:color="auto"/>
                <w:right w:val="none" w:sz="0" w:space="0" w:color="auto"/>
              </w:divBdr>
            </w:div>
            <w:div w:id="1583223982">
              <w:marLeft w:val="0"/>
              <w:marRight w:val="0"/>
              <w:marTop w:val="0"/>
              <w:marBottom w:val="240"/>
              <w:divBdr>
                <w:top w:val="none" w:sz="0" w:space="0" w:color="auto"/>
                <w:left w:val="none" w:sz="0" w:space="0" w:color="auto"/>
                <w:bottom w:val="none" w:sz="0" w:space="0" w:color="auto"/>
                <w:right w:val="none" w:sz="0" w:space="0" w:color="auto"/>
              </w:divBdr>
            </w:div>
            <w:div w:id="1568763122">
              <w:marLeft w:val="0"/>
              <w:marRight w:val="0"/>
              <w:marTop w:val="0"/>
              <w:marBottom w:val="240"/>
              <w:divBdr>
                <w:top w:val="none" w:sz="0" w:space="0" w:color="auto"/>
                <w:left w:val="none" w:sz="0" w:space="0" w:color="auto"/>
                <w:bottom w:val="none" w:sz="0" w:space="0" w:color="auto"/>
                <w:right w:val="none" w:sz="0" w:space="0" w:color="auto"/>
              </w:divBdr>
            </w:div>
            <w:div w:id="507722159">
              <w:marLeft w:val="0"/>
              <w:marRight w:val="0"/>
              <w:marTop w:val="0"/>
              <w:marBottom w:val="240"/>
              <w:divBdr>
                <w:top w:val="none" w:sz="0" w:space="0" w:color="auto"/>
                <w:left w:val="none" w:sz="0" w:space="0" w:color="auto"/>
                <w:bottom w:val="none" w:sz="0" w:space="0" w:color="auto"/>
                <w:right w:val="none" w:sz="0" w:space="0" w:color="auto"/>
              </w:divBdr>
            </w:div>
            <w:div w:id="428933813">
              <w:marLeft w:val="0"/>
              <w:marRight w:val="0"/>
              <w:marTop w:val="0"/>
              <w:marBottom w:val="240"/>
              <w:divBdr>
                <w:top w:val="none" w:sz="0" w:space="0" w:color="auto"/>
                <w:left w:val="none" w:sz="0" w:space="0" w:color="auto"/>
                <w:bottom w:val="none" w:sz="0" w:space="0" w:color="auto"/>
                <w:right w:val="none" w:sz="0" w:space="0" w:color="auto"/>
              </w:divBdr>
            </w:div>
            <w:div w:id="1877306679">
              <w:marLeft w:val="0"/>
              <w:marRight w:val="0"/>
              <w:marTop w:val="0"/>
              <w:marBottom w:val="240"/>
              <w:divBdr>
                <w:top w:val="none" w:sz="0" w:space="0" w:color="auto"/>
                <w:left w:val="none" w:sz="0" w:space="0" w:color="auto"/>
                <w:bottom w:val="none" w:sz="0" w:space="0" w:color="auto"/>
                <w:right w:val="none" w:sz="0" w:space="0" w:color="auto"/>
              </w:divBdr>
            </w:div>
            <w:div w:id="1910265963">
              <w:marLeft w:val="0"/>
              <w:marRight w:val="0"/>
              <w:marTop w:val="0"/>
              <w:marBottom w:val="240"/>
              <w:divBdr>
                <w:top w:val="none" w:sz="0" w:space="0" w:color="auto"/>
                <w:left w:val="none" w:sz="0" w:space="0" w:color="auto"/>
                <w:bottom w:val="none" w:sz="0" w:space="0" w:color="auto"/>
                <w:right w:val="none" w:sz="0" w:space="0" w:color="auto"/>
              </w:divBdr>
            </w:div>
            <w:div w:id="640505880">
              <w:marLeft w:val="0"/>
              <w:marRight w:val="0"/>
              <w:marTop w:val="0"/>
              <w:marBottom w:val="240"/>
              <w:divBdr>
                <w:top w:val="none" w:sz="0" w:space="0" w:color="auto"/>
                <w:left w:val="none" w:sz="0" w:space="0" w:color="auto"/>
                <w:bottom w:val="none" w:sz="0" w:space="0" w:color="auto"/>
                <w:right w:val="none" w:sz="0" w:space="0" w:color="auto"/>
              </w:divBdr>
            </w:div>
            <w:div w:id="692069500">
              <w:marLeft w:val="0"/>
              <w:marRight w:val="0"/>
              <w:marTop w:val="0"/>
              <w:marBottom w:val="240"/>
              <w:divBdr>
                <w:top w:val="none" w:sz="0" w:space="0" w:color="auto"/>
                <w:left w:val="none" w:sz="0" w:space="0" w:color="auto"/>
                <w:bottom w:val="none" w:sz="0" w:space="0" w:color="auto"/>
                <w:right w:val="none" w:sz="0" w:space="0" w:color="auto"/>
              </w:divBdr>
            </w:div>
            <w:div w:id="683441845">
              <w:marLeft w:val="0"/>
              <w:marRight w:val="0"/>
              <w:marTop w:val="0"/>
              <w:marBottom w:val="240"/>
              <w:divBdr>
                <w:top w:val="none" w:sz="0" w:space="0" w:color="auto"/>
                <w:left w:val="none" w:sz="0" w:space="0" w:color="auto"/>
                <w:bottom w:val="none" w:sz="0" w:space="0" w:color="auto"/>
                <w:right w:val="none" w:sz="0" w:space="0" w:color="auto"/>
              </w:divBdr>
            </w:div>
            <w:div w:id="547182771">
              <w:marLeft w:val="0"/>
              <w:marRight w:val="0"/>
              <w:marTop w:val="0"/>
              <w:marBottom w:val="240"/>
              <w:divBdr>
                <w:top w:val="none" w:sz="0" w:space="0" w:color="auto"/>
                <w:left w:val="none" w:sz="0" w:space="0" w:color="auto"/>
                <w:bottom w:val="none" w:sz="0" w:space="0" w:color="auto"/>
                <w:right w:val="none" w:sz="0" w:space="0" w:color="auto"/>
              </w:divBdr>
            </w:div>
            <w:div w:id="1915817469">
              <w:marLeft w:val="0"/>
              <w:marRight w:val="0"/>
              <w:marTop w:val="0"/>
              <w:marBottom w:val="240"/>
              <w:divBdr>
                <w:top w:val="none" w:sz="0" w:space="0" w:color="auto"/>
                <w:left w:val="none" w:sz="0" w:space="0" w:color="auto"/>
                <w:bottom w:val="none" w:sz="0" w:space="0" w:color="auto"/>
                <w:right w:val="none" w:sz="0" w:space="0" w:color="auto"/>
              </w:divBdr>
            </w:div>
            <w:div w:id="856576146">
              <w:marLeft w:val="0"/>
              <w:marRight w:val="0"/>
              <w:marTop w:val="0"/>
              <w:marBottom w:val="240"/>
              <w:divBdr>
                <w:top w:val="none" w:sz="0" w:space="0" w:color="auto"/>
                <w:left w:val="none" w:sz="0" w:space="0" w:color="auto"/>
                <w:bottom w:val="none" w:sz="0" w:space="0" w:color="auto"/>
                <w:right w:val="none" w:sz="0" w:space="0" w:color="auto"/>
              </w:divBdr>
            </w:div>
            <w:div w:id="12400451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564025073">
      <w:bodyDiv w:val="1"/>
      <w:marLeft w:val="0"/>
      <w:marRight w:val="0"/>
      <w:marTop w:val="0"/>
      <w:marBottom w:val="0"/>
      <w:divBdr>
        <w:top w:val="none" w:sz="0" w:space="0" w:color="auto"/>
        <w:left w:val="none" w:sz="0" w:space="0" w:color="auto"/>
        <w:bottom w:val="none" w:sz="0" w:space="0" w:color="auto"/>
        <w:right w:val="none" w:sz="0" w:space="0" w:color="auto"/>
      </w:divBdr>
    </w:div>
    <w:div w:id="565844377">
      <w:bodyDiv w:val="1"/>
      <w:marLeft w:val="0"/>
      <w:marRight w:val="0"/>
      <w:marTop w:val="0"/>
      <w:marBottom w:val="0"/>
      <w:divBdr>
        <w:top w:val="none" w:sz="0" w:space="0" w:color="auto"/>
        <w:left w:val="none" w:sz="0" w:space="0" w:color="auto"/>
        <w:bottom w:val="none" w:sz="0" w:space="0" w:color="auto"/>
        <w:right w:val="none" w:sz="0" w:space="0" w:color="auto"/>
      </w:divBdr>
      <w:divsChild>
        <w:div w:id="1479833903">
          <w:marLeft w:val="0"/>
          <w:marRight w:val="0"/>
          <w:marTop w:val="80"/>
          <w:marBottom w:val="0"/>
          <w:divBdr>
            <w:top w:val="single" w:sz="4" w:space="0" w:color="D5DDC6"/>
            <w:left w:val="single" w:sz="4" w:space="3" w:color="D5DDC6"/>
            <w:bottom w:val="single" w:sz="4" w:space="0" w:color="D5DDC6"/>
            <w:right w:val="single" w:sz="4" w:space="0" w:color="D5DDC6"/>
          </w:divBdr>
        </w:div>
        <w:div w:id="372383941">
          <w:marLeft w:val="0"/>
          <w:marRight w:val="0"/>
          <w:marTop w:val="0"/>
          <w:marBottom w:val="80"/>
          <w:divBdr>
            <w:top w:val="single" w:sz="4" w:space="0" w:color="auto"/>
            <w:left w:val="single" w:sz="18" w:space="0" w:color="auto"/>
            <w:bottom w:val="single" w:sz="4" w:space="0" w:color="auto"/>
            <w:right w:val="single" w:sz="4" w:space="0" w:color="auto"/>
          </w:divBdr>
          <w:divsChild>
            <w:div w:id="181749268">
              <w:marLeft w:val="0"/>
              <w:marRight w:val="0"/>
              <w:marTop w:val="0"/>
              <w:marBottom w:val="0"/>
              <w:divBdr>
                <w:top w:val="none" w:sz="0" w:space="0" w:color="auto"/>
                <w:left w:val="none" w:sz="0" w:space="0" w:color="auto"/>
                <w:bottom w:val="none" w:sz="0" w:space="0" w:color="auto"/>
                <w:right w:val="none" w:sz="0" w:space="0" w:color="auto"/>
              </w:divBdr>
              <w:divsChild>
                <w:div w:id="9707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655023">
          <w:marLeft w:val="0"/>
          <w:marRight w:val="0"/>
          <w:marTop w:val="80"/>
          <w:marBottom w:val="0"/>
          <w:divBdr>
            <w:top w:val="single" w:sz="4" w:space="0" w:color="D5DDC6"/>
            <w:left w:val="single" w:sz="4" w:space="3" w:color="D5DDC6"/>
            <w:bottom w:val="single" w:sz="4" w:space="0" w:color="D5DDC6"/>
            <w:right w:val="single" w:sz="4" w:space="0" w:color="D5DDC6"/>
          </w:divBdr>
        </w:div>
        <w:div w:id="1175539220">
          <w:marLeft w:val="0"/>
          <w:marRight w:val="0"/>
          <w:marTop w:val="0"/>
          <w:marBottom w:val="80"/>
          <w:divBdr>
            <w:top w:val="single" w:sz="4" w:space="0" w:color="auto"/>
            <w:left w:val="single" w:sz="18" w:space="0" w:color="auto"/>
            <w:bottom w:val="single" w:sz="4" w:space="0" w:color="auto"/>
            <w:right w:val="single" w:sz="4" w:space="0" w:color="auto"/>
          </w:divBdr>
          <w:divsChild>
            <w:div w:id="664557107">
              <w:marLeft w:val="0"/>
              <w:marRight w:val="0"/>
              <w:marTop w:val="0"/>
              <w:marBottom w:val="0"/>
              <w:divBdr>
                <w:top w:val="none" w:sz="0" w:space="0" w:color="auto"/>
                <w:left w:val="none" w:sz="0" w:space="0" w:color="auto"/>
                <w:bottom w:val="none" w:sz="0" w:space="0" w:color="auto"/>
                <w:right w:val="none" w:sz="0" w:space="0" w:color="auto"/>
              </w:divBdr>
              <w:divsChild>
                <w:div w:id="150104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29666">
          <w:marLeft w:val="0"/>
          <w:marRight w:val="0"/>
          <w:marTop w:val="80"/>
          <w:marBottom w:val="0"/>
          <w:divBdr>
            <w:top w:val="single" w:sz="4" w:space="0" w:color="D5DDC6"/>
            <w:left w:val="single" w:sz="4" w:space="3" w:color="D5DDC6"/>
            <w:bottom w:val="single" w:sz="4" w:space="0" w:color="D5DDC6"/>
            <w:right w:val="single" w:sz="4" w:space="0" w:color="D5DDC6"/>
          </w:divBdr>
        </w:div>
        <w:div w:id="744379971">
          <w:marLeft w:val="0"/>
          <w:marRight w:val="0"/>
          <w:marTop w:val="0"/>
          <w:marBottom w:val="80"/>
          <w:divBdr>
            <w:top w:val="single" w:sz="4" w:space="0" w:color="auto"/>
            <w:left w:val="single" w:sz="18" w:space="0" w:color="auto"/>
            <w:bottom w:val="single" w:sz="4" w:space="0" w:color="auto"/>
            <w:right w:val="single" w:sz="4" w:space="0" w:color="auto"/>
          </w:divBdr>
          <w:divsChild>
            <w:div w:id="1998416007">
              <w:marLeft w:val="0"/>
              <w:marRight w:val="0"/>
              <w:marTop w:val="0"/>
              <w:marBottom w:val="0"/>
              <w:divBdr>
                <w:top w:val="none" w:sz="0" w:space="0" w:color="auto"/>
                <w:left w:val="none" w:sz="0" w:space="0" w:color="auto"/>
                <w:bottom w:val="none" w:sz="0" w:space="0" w:color="auto"/>
                <w:right w:val="none" w:sz="0" w:space="0" w:color="auto"/>
              </w:divBdr>
              <w:divsChild>
                <w:div w:id="48366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2381">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572856150">
      <w:bodyDiv w:val="1"/>
      <w:marLeft w:val="0"/>
      <w:marRight w:val="0"/>
      <w:marTop w:val="0"/>
      <w:marBottom w:val="0"/>
      <w:divBdr>
        <w:top w:val="none" w:sz="0" w:space="0" w:color="auto"/>
        <w:left w:val="none" w:sz="0" w:space="0" w:color="auto"/>
        <w:bottom w:val="none" w:sz="0" w:space="0" w:color="auto"/>
        <w:right w:val="none" w:sz="0" w:space="0" w:color="auto"/>
      </w:divBdr>
      <w:divsChild>
        <w:div w:id="288241171">
          <w:marLeft w:val="0"/>
          <w:marRight w:val="0"/>
          <w:marTop w:val="0"/>
          <w:marBottom w:val="0"/>
          <w:divBdr>
            <w:top w:val="none" w:sz="0" w:space="0" w:color="auto"/>
            <w:left w:val="none" w:sz="0" w:space="0" w:color="auto"/>
            <w:bottom w:val="none" w:sz="0" w:space="0" w:color="auto"/>
            <w:right w:val="none" w:sz="0" w:space="0" w:color="auto"/>
          </w:divBdr>
        </w:div>
        <w:div w:id="1222595210">
          <w:marLeft w:val="0"/>
          <w:marRight w:val="0"/>
          <w:marTop w:val="360"/>
          <w:marBottom w:val="0"/>
          <w:divBdr>
            <w:top w:val="none" w:sz="0" w:space="0" w:color="auto"/>
            <w:left w:val="none" w:sz="0" w:space="0" w:color="auto"/>
            <w:bottom w:val="single" w:sz="8" w:space="6" w:color="D9DCDF"/>
            <w:right w:val="none" w:sz="0" w:space="0" w:color="auto"/>
          </w:divBdr>
          <w:divsChild>
            <w:div w:id="96295946">
              <w:marLeft w:val="48"/>
              <w:marRight w:val="48"/>
              <w:marTop w:val="0"/>
              <w:marBottom w:val="240"/>
              <w:divBdr>
                <w:top w:val="none" w:sz="0" w:space="0" w:color="auto"/>
                <w:left w:val="none" w:sz="0" w:space="0" w:color="auto"/>
                <w:bottom w:val="none" w:sz="0" w:space="0" w:color="auto"/>
                <w:right w:val="none" w:sz="0" w:space="0" w:color="auto"/>
              </w:divBdr>
            </w:div>
            <w:div w:id="99692518">
              <w:marLeft w:val="48"/>
              <w:marRight w:val="48"/>
              <w:marTop w:val="0"/>
              <w:marBottom w:val="240"/>
              <w:divBdr>
                <w:top w:val="none" w:sz="0" w:space="0" w:color="auto"/>
                <w:left w:val="none" w:sz="0" w:space="0" w:color="auto"/>
                <w:bottom w:val="none" w:sz="0" w:space="0" w:color="auto"/>
                <w:right w:val="none" w:sz="0" w:space="0" w:color="auto"/>
              </w:divBdr>
            </w:div>
            <w:div w:id="681706626">
              <w:marLeft w:val="48"/>
              <w:marRight w:val="48"/>
              <w:marTop w:val="0"/>
              <w:marBottom w:val="240"/>
              <w:divBdr>
                <w:top w:val="none" w:sz="0" w:space="0" w:color="auto"/>
                <w:left w:val="none" w:sz="0" w:space="0" w:color="auto"/>
                <w:bottom w:val="none" w:sz="0" w:space="0" w:color="auto"/>
                <w:right w:val="none" w:sz="0" w:space="0" w:color="auto"/>
              </w:divBdr>
            </w:div>
            <w:div w:id="24067122">
              <w:marLeft w:val="48"/>
              <w:marRight w:val="48"/>
              <w:marTop w:val="0"/>
              <w:marBottom w:val="240"/>
              <w:divBdr>
                <w:top w:val="none" w:sz="0" w:space="0" w:color="auto"/>
                <w:left w:val="none" w:sz="0" w:space="0" w:color="auto"/>
                <w:bottom w:val="none" w:sz="0" w:space="0" w:color="auto"/>
                <w:right w:val="none" w:sz="0" w:space="0" w:color="auto"/>
              </w:divBdr>
            </w:div>
            <w:div w:id="728043096">
              <w:marLeft w:val="48"/>
              <w:marRight w:val="48"/>
              <w:marTop w:val="0"/>
              <w:marBottom w:val="240"/>
              <w:divBdr>
                <w:top w:val="none" w:sz="0" w:space="0" w:color="auto"/>
                <w:left w:val="none" w:sz="0" w:space="0" w:color="auto"/>
                <w:bottom w:val="none" w:sz="0" w:space="0" w:color="auto"/>
                <w:right w:val="none" w:sz="0" w:space="0" w:color="auto"/>
              </w:divBdr>
            </w:div>
            <w:div w:id="1077896403">
              <w:marLeft w:val="48"/>
              <w:marRight w:val="48"/>
              <w:marTop w:val="0"/>
              <w:marBottom w:val="240"/>
              <w:divBdr>
                <w:top w:val="none" w:sz="0" w:space="0" w:color="auto"/>
                <w:left w:val="none" w:sz="0" w:space="0" w:color="auto"/>
                <w:bottom w:val="none" w:sz="0" w:space="0" w:color="auto"/>
                <w:right w:val="none" w:sz="0" w:space="0" w:color="auto"/>
              </w:divBdr>
            </w:div>
            <w:div w:id="531648689">
              <w:marLeft w:val="48"/>
              <w:marRight w:val="48"/>
              <w:marTop w:val="0"/>
              <w:marBottom w:val="240"/>
              <w:divBdr>
                <w:top w:val="none" w:sz="0" w:space="0" w:color="auto"/>
                <w:left w:val="none" w:sz="0" w:space="0" w:color="auto"/>
                <w:bottom w:val="none" w:sz="0" w:space="0" w:color="auto"/>
                <w:right w:val="none" w:sz="0" w:space="0" w:color="auto"/>
              </w:divBdr>
            </w:div>
            <w:div w:id="772625632">
              <w:marLeft w:val="48"/>
              <w:marRight w:val="48"/>
              <w:marTop w:val="0"/>
              <w:marBottom w:val="240"/>
              <w:divBdr>
                <w:top w:val="none" w:sz="0" w:space="0" w:color="auto"/>
                <w:left w:val="none" w:sz="0" w:space="0" w:color="auto"/>
                <w:bottom w:val="none" w:sz="0" w:space="0" w:color="auto"/>
                <w:right w:val="none" w:sz="0" w:space="0" w:color="auto"/>
              </w:divBdr>
            </w:div>
            <w:div w:id="609364170">
              <w:marLeft w:val="48"/>
              <w:marRight w:val="48"/>
              <w:marTop w:val="0"/>
              <w:marBottom w:val="240"/>
              <w:divBdr>
                <w:top w:val="none" w:sz="0" w:space="0" w:color="auto"/>
                <w:left w:val="none" w:sz="0" w:space="0" w:color="auto"/>
                <w:bottom w:val="none" w:sz="0" w:space="0" w:color="auto"/>
                <w:right w:val="none" w:sz="0" w:space="0" w:color="auto"/>
              </w:divBdr>
            </w:div>
            <w:div w:id="1391732002">
              <w:marLeft w:val="48"/>
              <w:marRight w:val="48"/>
              <w:marTop w:val="0"/>
              <w:marBottom w:val="240"/>
              <w:divBdr>
                <w:top w:val="none" w:sz="0" w:space="0" w:color="auto"/>
                <w:left w:val="none" w:sz="0" w:space="0" w:color="auto"/>
                <w:bottom w:val="none" w:sz="0" w:space="0" w:color="auto"/>
                <w:right w:val="none" w:sz="0" w:space="0" w:color="auto"/>
              </w:divBdr>
            </w:div>
            <w:div w:id="354355973">
              <w:marLeft w:val="48"/>
              <w:marRight w:val="48"/>
              <w:marTop w:val="0"/>
              <w:marBottom w:val="240"/>
              <w:divBdr>
                <w:top w:val="none" w:sz="0" w:space="0" w:color="auto"/>
                <w:left w:val="none" w:sz="0" w:space="0" w:color="auto"/>
                <w:bottom w:val="none" w:sz="0" w:space="0" w:color="auto"/>
                <w:right w:val="none" w:sz="0" w:space="0" w:color="auto"/>
              </w:divBdr>
            </w:div>
            <w:div w:id="1157067631">
              <w:marLeft w:val="48"/>
              <w:marRight w:val="48"/>
              <w:marTop w:val="0"/>
              <w:marBottom w:val="240"/>
              <w:divBdr>
                <w:top w:val="none" w:sz="0" w:space="0" w:color="auto"/>
                <w:left w:val="none" w:sz="0" w:space="0" w:color="auto"/>
                <w:bottom w:val="none" w:sz="0" w:space="0" w:color="auto"/>
                <w:right w:val="none" w:sz="0" w:space="0" w:color="auto"/>
              </w:divBdr>
            </w:div>
            <w:div w:id="279149909">
              <w:marLeft w:val="48"/>
              <w:marRight w:val="48"/>
              <w:marTop w:val="0"/>
              <w:marBottom w:val="240"/>
              <w:divBdr>
                <w:top w:val="none" w:sz="0" w:space="0" w:color="auto"/>
                <w:left w:val="none" w:sz="0" w:space="0" w:color="auto"/>
                <w:bottom w:val="none" w:sz="0" w:space="0" w:color="auto"/>
                <w:right w:val="none" w:sz="0" w:space="0" w:color="auto"/>
              </w:divBdr>
            </w:div>
            <w:div w:id="1199664794">
              <w:marLeft w:val="48"/>
              <w:marRight w:val="48"/>
              <w:marTop w:val="0"/>
              <w:marBottom w:val="240"/>
              <w:divBdr>
                <w:top w:val="none" w:sz="0" w:space="0" w:color="auto"/>
                <w:left w:val="none" w:sz="0" w:space="0" w:color="auto"/>
                <w:bottom w:val="none" w:sz="0" w:space="0" w:color="auto"/>
                <w:right w:val="none" w:sz="0" w:space="0" w:color="auto"/>
              </w:divBdr>
            </w:div>
            <w:div w:id="1691031212">
              <w:marLeft w:val="48"/>
              <w:marRight w:val="48"/>
              <w:marTop w:val="0"/>
              <w:marBottom w:val="240"/>
              <w:divBdr>
                <w:top w:val="none" w:sz="0" w:space="0" w:color="auto"/>
                <w:left w:val="none" w:sz="0" w:space="0" w:color="auto"/>
                <w:bottom w:val="none" w:sz="0" w:space="0" w:color="auto"/>
                <w:right w:val="none" w:sz="0" w:space="0" w:color="auto"/>
              </w:divBdr>
            </w:div>
            <w:div w:id="1199002577">
              <w:marLeft w:val="48"/>
              <w:marRight w:val="48"/>
              <w:marTop w:val="0"/>
              <w:marBottom w:val="240"/>
              <w:divBdr>
                <w:top w:val="none" w:sz="0" w:space="0" w:color="auto"/>
                <w:left w:val="none" w:sz="0" w:space="0" w:color="auto"/>
                <w:bottom w:val="none" w:sz="0" w:space="0" w:color="auto"/>
                <w:right w:val="none" w:sz="0" w:space="0" w:color="auto"/>
              </w:divBdr>
            </w:div>
            <w:div w:id="153111864">
              <w:marLeft w:val="48"/>
              <w:marRight w:val="48"/>
              <w:marTop w:val="0"/>
              <w:marBottom w:val="240"/>
              <w:divBdr>
                <w:top w:val="none" w:sz="0" w:space="0" w:color="auto"/>
                <w:left w:val="none" w:sz="0" w:space="0" w:color="auto"/>
                <w:bottom w:val="none" w:sz="0" w:space="0" w:color="auto"/>
                <w:right w:val="none" w:sz="0" w:space="0" w:color="auto"/>
              </w:divBdr>
            </w:div>
            <w:div w:id="61413381">
              <w:marLeft w:val="48"/>
              <w:marRight w:val="48"/>
              <w:marTop w:val="0"/>
              <w:marBottom w:val="240"/>
              <w:divBdr>
                <w:top w:val="none" w:sz="0" w:space="0" w:color="auto"/>
                <w:left w:val="none" w:sz="0" w:space="0" w:color="auto"/>
                <w:bottom w:val="none" w:sz="0" w:space="0" w:color="auto"/>
                <w:right w:val="none" w:sz="0" w:space="0" w:color="auto"/>
              </w:divBdr>
            </w:div>
            <w:div w:id="401293740">
              <w:marLeft w:val="48"/>
              <w:marRight w:val="48"/>
              <w:marTop w:val="0"/>
              <w:marBottom w:val="240"/>
              <w:divBdr>
                <w:top w:val="none" w:sz="0" w:space="0" w:color="auto"/>
                <w:left w:val="none" w:sz="0" w:space="0" w:color="auto"/>
                <w:bottom w:val="none" w:sz="0" w:space="0" w:color="auto"/>
                <w:right w:val="none" w:sz="0" w:space="0" w:color="auto"/>
              </w:divBdr>
            </w:div>
            <w:div w:id="2035881915">
              <w:marLeft w:val="48"/>
              <w:marRight w:val="48"/>
              <w:marTop w:val="0"/>
              <w:marBottom w:val="240"/>
              <w:divBdr>
                <w:top w:val="none" w:sz="0" w:space="0" w:color="auto"/>
                <w:left w:val="none" w:sz="0" w:space="0" w:color="auto"/>
                <w:bottom w:val="none" w:sz="0" w:space="0" w:color="auto"/>
                <w:right w:val="none" w:sz="0" w:space="0" w:color="auto"/>
              </w:divBdr>
            </w:div>
            <w:div w:id="22367451">
              <w:marLeft w:val="48"/>
              <w:marRight w:val="48"/>
              <w:marTop w:val="0"/>
              <w:marBottom w:val="240"/>
              <w:divBdr>
                <w:top w:val="none" w:sz="0" w:space="0" w:color="auto"/>
                <w:left w:val="none" w:sz="0" w:space="0" w:color="auto"/>
                <w:bottom w:val="none" w:sz="0" w:space="0" w:color="auto"/>
                <w:right w:val="none" w:sz="0" w:space="0" w:color="auto"/>
              </w:divBdr>
            </w:div>
            <w:div w:id="79303354">
              <w:marLeft w:val="48"/>
              <w:marRight w:val="48"/>
              <w:marTop w:val="0"/>
              <w:marBottom w:val="240"/>
              <w:divBdr>
                <w:top w:val="none" w:sz="0" w:space="0" w:color="auto"/>
                <w:left w:val="none" w:sz="0" w:space="0" w:color="auto"/>
                <w:bottom w:val="none" w:sz="0" w:space="0" w:color="auto"/>
                <w:right w:val="none" w:sz="0" w:space="0" w:color="auto"/>
              </w:divBdr>
            </w:div>
            <w:div w:id="2014258303">
              <w:marLeft w:val="48"/>
              <w:marRight w:val="48"/>
              <w:marTop w:val="0"/>
              <w:marBottom w:val="240"/>
              <w:divBdr>
                <w:top w:val="none" w:sz="0" w:space="0" w:color="auto"/>
                <w:left w:val="none" w:sz="0" w:space="0" w:color="auto"/>
                <w:bottom w:val="none" w:sz="0" w:space="0" w:color="auto"/>
                <w:right w:val="none" w:sz="0" w:space="0" w:color="auto"/>
              </w:divBdr>
            </w:div>
            <w:div w:id="468598212">
              <w:marLeft w:val="48"/>
              <w:marRight w:val="48"/>
              <w:marTop w:val="0"/>
              <w:marBottom w:val="240"/>
              <w:divBdr>
                <w:top w:val="none" w:sz="0" w:space="0" w:color="auto"/>
                <w:left w:val="none" w:sz="0" w:space="0" w:color="auto"/>
                <w:bottom w:val="none" w:sz="0" w:space="0" w:color="auto"/>
                <w:right w:val="none" w:sz="0" w:space="0" w:color="auto"/>
              </w:divBdr>
            </w:div>
            <w:div w:id="271057153">
              <w:marLeft w:val="48"/>
              <w:marRight w:val="48"/>
              <w:marTop w:val="0"/>
              <w:marBottom w:val="240"/>
              <w:divBdr>
                <w:top w:val="none" w:sz="0" w:space="0" w:color="auto"/>
                <w:left w:val="none" w:sz="0" w:space="0" w:color="auto"/>
                <w:bottom w:val="none" w:sz="0" w:space="0" w:color="auto"/>
                <w:right w:val="none" w:sz="0" w:space="0" w:color="auto"/>
              </w:divBdr>
            </w:div>
            <w:div w:id="156461040">
              <w:marLeft w:val="48"/>
              <w:marRight w:val="48"/>
              <w:marTop w:val="0"/>
              <w:marBottom w:val="240"/>
              <w:divBdr>
                <w:top w:val="none" w:sz="0" w:space="0" w:color="auto"/>
                <w:left w:val="none" w:sz="0" w:space="0" w:color="auto"/>
                <w:bottom w:val="none" w:sz="0" w:space="0" w:color="auto"/>
                <w:right w:val="none" w:sz="0" w:space="0" w:color="auto"/>
              </w:divBdr>
            </w:div>
            <w:div w:id="239217867">
              <w:marLeft w:val="48"/>
              <w:marRight w:val="48"/>
              <w:marTop w:val="0"/>
              <w:marBottom w:val="240"/>
              <w:divBdr>
                <w:top w:val="none" w:sz="0" w:space="0" w:color="auto"/>
                <w:left w:val="none" w:sz="0" w:space="0" w:color="auto"/>
                <w:bottom w:val="none" w:sz="0" w:space="0" w:color="auto"/>
                <w:right w:val="none" w:sz="0" w:space="0" w:color="auto"/>
              </w:divBdr>
            </w:div>
            <w:div w:id="1997876712">
              <w:marLeft w:val="48"/>
              <w:marRight w:val="48"/>
              <w:marTop w:val="0"/>
              <w:marBottom w:val="240"/>
              <w:divBdr>
                <w:top w:val="none" w:sz="0" w:space="0" w:color="auto"/>
                <w:left w:val="none" w:sz="0" w:space="0" w:color="auto"/>
                <w:bottom w:val="none" w:sz="0" w:space="0" w:color="auto"/>
                <w:right w:val="none" w:sz="0" w:space="0" w:color="auto"/>
              </w:divBdr>
            </w:div>
            <w:div w:id="856965872">
              <w:marLeft w:val="48"/>
              <w:marRight w:val="48"/>
              <w:marTop w:val="0"/>
              <w:marBottom w:val="240"/>
              <w:divBdr>
                <w:top w:val="none" w:sz="0" w:space="0" w:color="auto"/>
                <w:left w:val="none" w:sz="0" w:space="0" w:color="auto"/>
                <w:bottom w:val="none" w:sz="0" w:space="0" w:color="auto"/>
                <w:right w:val="none" w:sz="0" w:space="0" w:color="auto"/>
              </w:divBdr>
            </w:div>
            <w:div w:id="2072148228">
              <w:marLeft w:val="48"/>
              <w:marRight w:val="48"/>
              <w:marTop w:val="0"/>
              <w:marBottom w:val="240"/>
              <w:divBdr>
                <w:top w:val="none" w:sz="0" w:space="0" w:color="auto"/>
                <w:left w:val="none" w:sz="0" w:space="0" w:color="auto"/>
                <w:bottom w:val="none" w:sz="0" w:space="0" w:color="auto"/>
                <w:right w:val="none" w:sz="0" w:space="0" w:color="auto"/>
              </w:divBdr>
            </w:div>
            <w:div w:id="1000699981">
              <w:marLeft w:val="48"/>
              <w:marRight w:val="48"/>
              <w:marTop w:val="0"/>
              <w:marBottom w:val="240"/>
              <w:divBdr>
                <w:top w:val="none" w:sz="0" w:space="0" w:color="auto"/>
                <w:left w:val="none" w:sz="0" w:space="0" w:color="auto"/>
                <w:bottom w:val="none" w:sz="0" w:space="0" w:color="auto"/>
                <w:right w:val="none" w:sz="0" w:space="0" w:color="auto"/>
              </w:divBdr>
            </w:div>
            <w:div w:id="1176580285">
              <w:marLeft w:val="48"/>
              <w:marRight w:val="48"/>
              <w:marTop w:val="0"/>
              <w:marBottom w:val="240"/>
              <w:divBdr>
                <w:top w:val="none" w:sz="0" w:space="0" w:color="auto"/>
                <w:left w:val="none" w:sz="0" w:space="0" w:color="auto"/>
                <w:bottom w:val="none" w:sz="0" w:space="0" w:color="auto"/>
                <w:right w:val="none" w:sz="0" w:space="0" w:color="auto"/>
              </w:divBdr>
            </w:div>
            <w:div w:id="1268074474">
              <w:marLeft w:val="48"/>
              <w:marRight w:val="48"/>
              <w:marTop w:val="0"/>
              <w:marBottom w:val="240"/>
              <w:divBdr>
                <w:top w:val="none" w:sz="0" w:space="0" w:color="auto"/>
                <w:left w:val="none" w:sz="0" w:space="0" w:color="auto"/>
                <w:bottom w:val="none" w:sz="0" w:space="0" w:color="auto"/>
                <w:right w:val="none" w:sz="0" w:space="0" w:color="auto"/>
              </w:divBdr>
            </w:div>
            <w:div w:id="1948730064">
              <w:marLeft w:val="48"/>
              <w:marRight w:val="48"/>
              <w:marTop w:val="0"/>
              <w:marBottom w:val="240"/>
              <w:divBdr>
                <w:top w:val="none" w:sz="0" w:space="0" w:color="auto"/>
                <w:left w:val="none" w:sz="0" w:space="0" w:color="auto"/>
                <w:bottom w:val="none" w:sz="0" w:space="0" w:color="auto"/>
                <w:right w:val="none" w:sz="0" w:space="0" w:color="auto"/>
              </w:divBdr>
            </w:div>
            <w:div w:id="869729175">
              <w:marLeft w:val="48"/>
              <w:marRight w:val="48"/>
              <w:marTop w:val="0"/>
              <w:marBottom w:val="240"/>
              <w:divBdr>
                <w:top w:val="none" w:sz="0" w:space="0" w:color="auto"/>
                <w:left w:val="none" w:sz="0" w:space="0" w:color="auto"/>
                <w:bottom w:val="none" w:sz="0" w:space="0" w:color="auto"/>
                <w:right w:val="none" w:sz="0" w:space="0" w:color="auto"/>
              </w:divBdr>
            </w:div>
            <w:div w:id="910434107">
              <w:marLeft w:val="48"/>
              <w:marRight w:val="48"/>
              <w:marTop w:val="0"/>
              <w:marBottom w:val="240"/>
              <w:divBdr>
                <w:top w:val="none" w:sz="0" w:space="0" w:color="auto"/>
                <w:left w:val="none" w:sz="0" w:space="0" w:color="auto"/>
                <w:bottom w:val="none" w:sz="0" w:space="0" w:color="auto"/>
                <w:right w:val="none" w:sz="0" w:space="0" w:color="auto"/>
              </w:divBdr>
            </w:div>
            <w:div w:id="2061321402">
              <w:marLeft w:val="48"/>
              <w:marRight w:val="48"/>
              <w:marTop w:val="0"/>
              <w:marBottom w:val="240"/>
              <w:divBdr>
                <w:top w:val="none" w:sz="0" w:space="0" w:color="auto"/>
                <w:left w:val="none" w:sz="0" w:space="0" w:color="auto"/>
                <w:bottom w:val="none" w:sz="0" w:space="0" w:color="auto"/>
                <w:right w:val="none" w:sz="0" w:space="0" w:color="auto"/>
              </w:divBdr>
            </w:div>
            <w:div w:id="1090614522">
              <w:marLeft w:val="48"/>
              <w:marRight w:val="48"/>
              <w:marTop w:val="0"/>
              <w:marBottom w:val="240"/>
              <w:divBdr>
                <w:top w:val="none" w:sz="0" w:space="0" w:color="auto"/>
                <w:left w:val="none" w:sz="0" w:space="0" w:color="auto"/>
                <w:bottom w:val="none" w:sz="0" w:space="0" w:color="auto"/>
                <w:right w:val="none" w:sz="0" w:space="0" w:color="auto"/>
              </w:divBdr>
            </w:div>
            <w:div w:id="944845915">
              <w:marLeft w:val="48"/>
              <w:marRight w:val="48"/>
              <w:marTop w:val="0"/>
              <w:marBottom w:val="240"/>
              <w:divBdr>
                <w:top w:val="none" w:sz="0" w:space="0" w:color="auto"/>
                <w:left w:val="none" w:sz="0" w:space="0" w:color="auto"/>
                <w:bottom w:val="none" w:sz="0" w:space="0" w:color="auto"/>
                <w:right w:val="none" w:sz="0" w:space="0" w:color="auto"/>
              </w:divBdr>
            </w:div>
            <w:div w:id="279993982">
              <w:marLeft w:val="48"/>
              <w:marRight w:val="48"/>
              <w:marTop w:val="0"/>
              <w:marBottom w:val="240"/>
              <w:divBdr>
                <w:top w:val="none" w:sz="0" w:space="0" w:color="auto"/>
                <w:left w:val="none" w:sz="0" w:space="0" w:color="auto"/>
                <w:bottom w:val="none" w:sz="0" w:space="0" w:color="auto"/>
                <w:right w:val="none" w:sz="0" w:space="0" w:color="auto"/>
              </w:divBdr>
            </w:div>
            <w:div w:id="353188020">
              <w:marLeft w:val="48"/>
              <w:marRight w:val="48"/>
              <w:marTop w:val="0"/>
              <w:marBottom w:val="240"/>
              <w:divBdr>
                <w:top w:val="none" w:sz="0" w:space="0" w:color="auto"/>
                <w:left w:val="none" w:sz="0" w:space="0" w:color="auto"/>
                <w:bottom w:val="none" w:sz="0" w:space="0" w:color="auto"/>
                <w:right w:val="none" w:sz="0" w:space="0" w:color="auto"/>
              </w:divBdr>
            </w:div>
            <w:div w:id="1818259220">
              <w:marLeft w:val="48"/>
              <w:marRight w:val="48"/>
              <w:marTop w:val="0"/>
              <w:marBottom w:val="240"/>
              <w:divBdr>
                <w:top w:val="none" w:sz="0" w:space="0" w:color="auto"/>
                <w:left w:val="none" w:sz="0" w:space="0" w:color="auto"/>
                <w:bottom w:val="none" w:sz="0" w:space="0" w:color="auto"/>
                <w:right w:val="none" w:sz="0" w:space="0" w:color="auto"/>
              </w:divBdr>
            </w:div>
            <w:div w:id="2116092556">
              <w:marLeft w:val="48"/>
              <w:marRight w:val="48"/>
              <w:marTop w:val="0"/>
              <w:marBottom w:val="240"/>
              <w:divBdr>
                <w:top w:val="none" w:sz="0" w:space="0" w:color="auto"/>
                <w:left w:val="none" w:sz="0" w:space="0" w:color="auto"/>
                <w:bottom w:val="none" w:sz="0" w:space="0" w:color="auto"/>
                <w:right w:val="none" w:sz="0" w:space="0" w:color="auto"/>
              </w:divBdr>
            </w:div>
            <w:div w:id="884952971">
              <w:marLeft w:val="48"/>
              <w:marRight w:val="48"/>
              <w:marTop w:val="0"/>
              <w:marBottom w:val="240"/>
              <w:divBdr>
                <w:top w:val="none" w:sz="0" w:space="0" w:color="auto"/>
                <w:left w:val="none" w:sz="0" w:space="0" w:color="auto"/>
                <w:bottom w:val="none" w:sz="0" w:space="0" w:color="auto"/>
                <w:right w:val="none" w:sz="0" w:space="0" w:color="auto"/>
              </w:divBdr>
            </w:div>
            <w:div w:id="885289532">
              <w:marLeft w:val="48"/>
              <w:marRight w:val="48"/>
              <w:marTop w:val="0"/>
              <w:marBottom w:val="240"/>
              <w:divBdr>
                <w:top w:val="none" w:sz="0" w:space="0" w:color="auto"/>
                <w:left w:val="none" w:sz="0" w:space="0" w:color="auto"/>
                <w:bottom w:val="none" w:sz="0" w:space="0" w:color="auto"/>
                <w:right w:val="none" w:sz="0" w:space="0" w:color="auto"/>
              </w:divBdr>
            </w:div>
            <w:div w:id="399668771">
              <w:marLeft w:val="48"/>
              <w:marRight w:val="48"/>
              <w:marTop w:val="0"/>
              <w:marBottom w:val="240"/>
              <w:divBdr>
                <w:top w:val="none" w:sz="0" w:space="0" w:color="auto"/>
                <w:left w:val="none" w:sz="0" w:space="0" w:color="auto"/>
                <w:bottom w:val="none" w:sz="0" w:space="0" w:color="auto"/>
                <w:right w:val="none" w:sz="0" w:space="0" w:color="auto"/>
              </w:divBdr>
            </w:div>
            <w:div w:id="1459177230">
              <w:marLeft w:val="48"/>
              <w:marRight w:val="48"/>
              <w:marTop w:val="0"/>
              <w:marBottom w:val="240"/>
              <w:divBdr>
                <w:top w:val="none" w:sz="0" w:space="0" w:color="auto"/>
                <w:left w:val="none" w:sz="0" w:space="0" w:color="auto"/>
                <w:bottom w:val="none" w:sz="0" w:space="0" w:color="auto"/>
                <w:right w:val="none" w:sz="0" w:space="0" w:color="auto"/>
              </w:divBdr>
            </w:div>
            <w:div w:id="1858961398">
              <w:marLeft w:val="48"/>
              <w:marRight w:val="48"/>
              <w:marTop w:val="0"/>
              <w:marBottom w:val="240"/>
              <w:divBdr>
                <w:top w:val="none" w:sz="0" w:space="0" w:color="auto"/>
                <w:left w:val="none" w:sz="0" w:space="0" w:color="auto"/>
                <w:bottom w:val="none" w:sz="0" w:space="0" w:color="auto"/>
                <w:right w:val="none" w:sz="0" w:space="0" w:color="auto"/>
              </w:divBdr>
            </w:div>
            <w:div w:id="718090339">
              <w:marLeft w:val="48"/>
              <w:marRight w:val="48"/>
              <w:marTop w:val="0"/>
              <w:marBottom w:val="240"/>
              <w:divBdr>
                <w:top w:val="none" w:sz="0" w:space="0" w:color="auto"/>
                <w:left w:val="none" w:sz="0" w:space="0" w:color="auto"/>
                <w:bottom w:val="none" w:sz="0" w:space="0" w:color="auto"/>
                <w:right w:val="none" w:sz="0" w:space="0" w:color="auto"/>
              </w:divBdr>
            </w:div>
            <w:div w:id="1746679487">
              <w:marLeft w:val="48"/>
              <w:marRight w:val="48"/>
              <w:marTop w:val="0"/>
              <w:marBottom w:val="240"/>
              <w:divBdr>
                <w:top w:val="none" w:sz="0" w:space="0" w:color="auto"/>
                <w:left w:val="none" w:sz="0" w:space="0" w:color="auto"/>
                <w:bottom w:val="none" w:sz="0" w:space="0" w:color="auto"/>
                <w:right w:val="none" w:sz="0" w:space="0" w:color="auto"/>
              </w:divBdr>
            </w:div>
            <w:div w:id="525943270">
              <w:marLeft w:val="48"/>
              <w:marRight w:val="48"/>
              <w:marTop w:val="0"/>
              <w:marBottom w:val="240"/>
              <w:divBdr>
                <w:top w:val="none" w:sz="0" w:space="0" w:color="auto"/>
                <w:left w:val="none" w:sz="0" w:space="0" w:color="auto"/>
                <w:bottom w:val="none" w:sz="0" w:space="0" w:color="auto"/>
                <w:right w:val="none" w:sz="0" w:space="0" w:color="auto"/>
              </w:divBdr>
            </w:div>
            <w:div w:id="1020819528">
              <w:marLeft w:val="48"/>
              <w:marRight w:val="48"/>
              <w:marTop w:val="0"/>
              <w:marBottom w:val="240"/>
              <w:divBdr>
                <w:top w:val="none" w:sz="0" w:space="0" w:color="auto"/>
                <w:left w:val="none" w:sz="0" w:space="0" w:color="auto"/>
                <w:bottom w:val="none" w:sz="0" w:space="0" w:color="auto"/>
                <w:right w:val="none" w:sz="0" w:space="0" w:color="auto"/>
              </w:divBdr>
            </w:div>
            <w:div w:id="554314326">
              <w:marLeft w:val="48"/>
              <w:marRight w:val="48"/>
              <w:marTop w:val="0"/>
              <w:marBottom w:val="240"/>
              <w:divBdr>
                <w:top w:val="none" w:sz="0" w:space="0" w:color="auto"/>
                <w:left w:val="none" w:sz="0" w:space="0" w:color="auto"/>
                <w:bottom w:val="none" w:sz="0" w:space="0" w:color="auto"/>
                <w:right w:val="none" w:sz="0" w:space="0" w:color="auto"/>
              </w:divBdr>
            </w:div>
            <w:div w:id="772671756">
              <w:marLeft w:val="48"/>
              <w:marRight w:val="48"/>
              <w:marTop w:val="0"/>
              <w:marBottom w:val="240"/>
              <w:divBdr>
                <w:top w:val="none" w:sz="0" w:space="0" w:color="auto"/>
                <w:left w:val="none" w:sz="0" w:space="0" w:color="auto"/>
                <w:bottom w:val="none" w:sz="0" w:space="0" w:color="auto"/>
                <w:right w:val="none" w:sz="0" w:space="0" w:color="auto"/>
              </w:divBdr>
            </w:div>
            <w:div w:id="435752838">
              <w:marLeft w:val="48"/>
              <w:marRight w:val="48"/>
              <w:marTop w:val="0"/>
              <w:marBottom w:val="240"/>
              <w:divBdr>
                <w:top w:val="none" w:sz="0" w:space="0" w:color="auto"/>
                <w:left w:val="none" w:sz="0" w:space="0" w:color="auto"/>
                <w:bottom w:val="none" w:sz="0" w:space="0" w:color="auto"/>
                <w:right w:val="none" w:sz="0" w:space="0" w:color="auto"/>
              </w:divBdr>
            </w:div>
            <w:div w:id="589235579">
              <w:marLeft w:val="48"/>
              <w:marRight w:val="48"/>
              <w:marTop w:val="0"/>
              <w:marBottom w:val="240"/>
              <w:divBdr>
                <w:top w:val="none" w:sz="0" w:space="0" w:color="auto"/>
                <w:left w:val="none" w:sz="0" w:space="0" w:color="auto"/>
                <w:bottom w:val="none" w:sz="0" w:space="0" w:color="auto"/>
                <w:right w:val="none" w:sz="0" w:space="0" w:color="auto"/>
              </w:divBdr>
            </w:div>
            <w:div w:id="1201019799">
              <w:marLeft w:val="48"/>
              <w:marRight w:val="48"/>
              <w:marTop w:val="0"/>
              <w:marBottom w:val="240"/>
              <w:divBdr>
                <w:top w:val="none" w:sz="0" w:space="0" w:color="auto"/>
                <w:left w:val="none" w:sz="0" w:space="0" w:color="auto"/>
                <w:bottom w:val="none" w:sz="0" w:space="0" w:color="auto"/>
                <w:right w:val="none" w:sz="0" w:space="0" w:color="auto"/>
              </w:divBdr>
            </w:div>
            <w:div w:id="2111847898">
              <w:marLeft w:val="48"/>
              <w:marRight w:val="48"/>
              <w:marTop w:val="0"/>
              <w:marBottom w:val="240"/>
              <w:divBdr>
                <w:top w:val="none" w:sz="0" w:space="0" w:color="auto"/>
                <w:left w:val="none" w:sz="0" w:space="0" w:color="auto"/>
                <w:bottom w:val="none" w:sz="0" w:space="0" w:color="auto"/>
                <w:right w:val="none" w:sz="0" w:space="0" w:color="auto"/>
              </w:divBdr>
            </w:div>
            <w:div w:id="2084792598">
              <w:marLeft w:val="48"/>
              <w:marRight w:val="48"/>
              <w:marTop w:val="0"/>
              <w:marBottom w:val="240"/>
              <w:divBdr>
                <w:top w:val="none" w:sz="0" w:space="0" w:color="auto"/>
                <w:left w:val="none" w:sz="0" w:space="0" w:color="auto"/>
                <w:bottom w:val="none" w:sz="0" w:space="0" w:color="auto"/>
                <w:right w:val="none" w:sz="0" w:space="0" w:color="auto"/>
              </w:divBdr>
            </w:div>
            <w:div w:id="421297022">
              <w:marLeft w:val="48"/>
              <w:marRight w:val="48"/>
              <w:marTop w:val="0"/>
              <w:marBottom w:val="240"/>
              <w:divBdr>
                <w:top w:val="none" w:sz="0" w:space="0" w:color="auto"/>
                <w:left w:val="none" w:sz="0" w:space="0" w:color="auto"/>
                <w:bottom w:val="none" w:sz="0" w:space="0" w:color="auto"/>
                <w:right w:val="none" w:sz="0" w:space="0" w:color="auto"/>
              </w:divBdr>
            </w:div>
            <w:div w:id="749156860">
              <w:marLeft w:val="48"/>
              <w:marRight w:val="48"/>
              <w:marTop w:val="0"/>
              <w:marBottom w:val="240"/>
              <w:divBdr>
                <w:top w:val="none" w:sz="0" w:space="0" w:color="auto"/>
                <w:left w:val="none" w:sz="0" w:space="0" w:color="auto"/>
                <w:bottom w:val="none" w:sz="0" w:space="0" w:color="auto"/>
                <w:right w:val="none" w:sz="0" w:space="0" w:color="auto"/>
              </w:divBdr>
            </w:div>
            <w:div w:id="444925167">
              <w:marLeft w:val="48"/>
              <w:marRight w:val="48"/>
              <w:marTop w:val="0"/>
              <w:marBottom w:val="240"/>
              <w:divBdr>
                <w:top w:val="none" w:sz="0" w:space="0" w:color="auto"/>
                <w:left w:val="none" w:sz="0" w:space="0" w:color="auto"/>
                <w:bottom w:val="none" w:sz="0" w:space="0" w:color="auto"/>
                <w:right w:val="none" w:sz="0" w:space="0" w:color="auto"/>
              </w:divBdr>
            </w:div>
            <w:div w:id="1347057094">
              <w:marLeft w:val="48"/>
              <w:marRight w:val="48"/>
              <w:marTop w:val="0"/>
              <w:marBottom w:val="240"/>
              <w:divBdr>
                <w:top w:val="none" w:sz="0" w:space="0" w:color="auto"/>
                <w:left w:val="none" w:sz="0" w:space="0" w:color="auto"/>
                <w:bottom w:val="none" w:sz="0" w:space="0" w:color="auto"/>
                <w:right w:val="none" w:sz="0" w:space="0" w:color="auto"/>
              </w:divBdr>
            </w:div>
            <w:div w:id="1610971172">
              <w:marLeft w:val="48"/>
              <w:marRight w:val="48"/>
              <w:marTop w:val="0"/>
              <w:marBottom w:val="240"/>
              <w:divBdr>
                <w:top w:val="none" w:sz="0" w:space="0" w:color="auto"/>
                <w:left w:val="none" w:sz="0" w:space="0" w:color="auto"/>
                <w:bottom w:val="none" w:sz="0" w:space="0" w:color="auto"/>
                <w:right w:val="none" w:sz="0" w:space="0" w:color="auto"/>
              </w:divBdr>
            </w:div>
            <w:div w:id="698235749">
              <w:marLeft w:val="48"/>
              <w:marRight w:val="48"/>
              <w:marTop w:val="0"/>
              <w:marBottom w:val="240"/>
              <w:divBdr>
                <w:top w:val="none" w:sz="0" w:space="0" w:color="auto"/>
                <w:left w:val="none" w:sz="0" w:space="0" w:color="auto"/>
                <w:bottom w:val="none" w:sz="0" w:space="0" w:color="auto"/>
                <w:right w:val="none" w:sz="0" w:space="0" w:color="auto"/>
              </w:divBdr>
            </w:div>
            <w:div w:id="641234868">
              <w:marLeft w:val="48"/>
              <w:marRight w:val="48"/>
              <w:marTop w:val="0"/>
              <w:marBottom w:val="240"/>
              <w:divBdr>
                <w:top w:val="none" w:sz="0" w:space="0" w:color="auto"/>
                <w:left w:val="none" w:sz="0" w:space="0" w:color="auto"/>
                <w:bottom w:val="none" w:sz="0" w:space="0" w:color="auto"/>
                <w:right w:val="none" w:sz="0" w:space="0" w:color="auto"/>
              </w:divBdr>
            </w:div>
            <w:div w:id="1813139298">
              <w:marLeft w:val="48"/>
              <w:marRight w:val="48"/>
              <w:marTop w:val="0"/>
              <w:marBottom w:val="240"/>
              <w:divBdr>
                <w:top w:val="none" w:sz="0" w:space="0" w:color="auto"/>
                <w:left w:val="none" w:sz="0" w:space="0" w:color="auto"/>
                <w:bottom w:val="none" w:sz="0" w:space="0" w:color="auto"/>
                <w:right w:val="none" w:sz="0" w:space="0" w:color="auto"/>
              </w:divBdr>
            </w:div>
            <w:div w:id="2126119445">
              <w:marLeft w:val="48"/>
              <w:marRight w:val="48"/>
              <w:marTop w:val="0"/>
              <w:marBottom w:val="240"/>
              <w:divBdr>
                <w:top w:val="none" w:sz="0" w:space="0" w:color="auto"/>
                <w:left w:val="none" w:sz="0" w:space="0" w:color="auto"/>
                <w:bottom w:val="none" w:sz="0" w:space="0" w:color="auto"/>
                <w:right w:val="none" w:sz="0" w:space="0" w:color="auto"/>
              </w:divBdr>
            </w:div>
            <w:div w:id="1426917811">
              <w:marLeft w:val="48"/>
              <w:marRight w:val="48"/>
              <w:marTop w:val="0"/>
              <w:marBottom w:val="240"/>
              <w:divBdr>
                <w:top w:val="none" w:sz="0" w:space="0" w:color="auto"/>
                <w:left w:val="none" w:sz="0" w:space="0" w:color="auto"/>
                <w:bottom w:val="none" w:sz="0" w:space="0" w:color="auto"/>
                <w:right w:val="none" w:sz="0" w:space="0" w:color="auto"/>
              </w:divBdr>
            </w:div>
            <w:div w:id="1016225217">
              <w:marLeft w:val="48"/>
              <w:marRight w:val="48"/>
              <w:marTop w:val="0"/>
              <w:marBottom w:val="240"/>
              <w:divBdr>
                <w:top w:val="none" w:sz="0" w:space="0" w:color="auto"/>
                <w:left w:val="none" w:sz="0" w:space="0" w:color="auto"/>
                <w:bottom w:val="none" w:sz="0" w:space="0" w:color="auto"/>
                <w:right w:val="none" w:sz="0" w:space="0" w:color="auto"/>
              </w:divBdr>
            </w:div>
            <w:div w:id="1217740994">
              <w:marLeft w:val="48"/>
              <w:marRight w:val="48"/>
              <w:marTop w:val="0"/>
              <w:marBottom w:val="240"/>
              <w:divBdr>
                <w:top w:val="none" w:sz="0" w:space="0" w:color="auto"/>
                <w:left w:val="none" w:sz="0" w:space="0" w:color="auto"/>
                <w:bottom w:val="none" w:sz="0" w:space="0" w:color="auto"/>
                <w:right w:val="none" w:sz="0" w:space="0" w:color="auto"/>
              </w:divBdr>
            </w:div>
            <w:div w:id="1853063100">
              <w:marLeft w:val="48"/>
              <w:marRight w:val="48"/>
              <w:marTop w:val="0"/>
              <w:marBottom w:val="240"/>
              <w:divBdr>
                <w:top w:val="none" w:sz="0" w:space="0" w:color="auto"/>
                <w:left w:val="none" w:sz="0" w:space="0" w:color="auto"/>
                <w:bottom w:val="none" w:sz="0" w:space="0" w:color="auto"/>
                <w:right w:val="none" w:sz="0" w:space="0" w:color="auto"/>
              </w:divBdr>
            </w:div>
            <w:div w:id="191848692">
              <w:marLeft w:val="48"/>
              <w:marRight w:val="48"/>
              <w:marTop w:val="0"/>
              <w:marBottom w:val="240"/>
              <w:divBdr>
                <w:top w:val="none" w:sz="0" w:space="0" w:color="auto"/>
                <w:left w:val="none" w:sz="0" w:space="0" w:color="auto"/>
                <w:bottom w:val="none" w:sz="0" w:space="0" w:color="auto"/>
                <w:right w:val="none" w:sz="0" w:space="0" w:color="auto"/>
              </w:divBdr>
            </w:div>
            <w:div w:id="380908764">
              <w:marLeft w:val="48"/>
              <w:marRight w:val="48"/>
              <w:marTop w:val="0"/>
              <w:marBottom w:val="240"/>
              <w:divBdr>
                <w:top w:val="none" w:sz="0" w:space="0" w:color="auto"/>
                <w:left w:val="none" w:sz="0" w:space="0" w:color="auto"/>
                <w:bottom w:val="none" w:sz="0" w:space="0" w:color="auto"/>
                <w:right w:val="none" w:sz="0" w:space="0" w:color="auto"/>
              </w:divBdr>
            </w:div>
            <w:div w:id="2065832267">
              <w:marLeft w:val="48"/>
              <w:marRight w:val="48"/>
              <w:marTop w:val="0"/>
              <w:marBottom w:val="240"/>
              <w:divBdr>
                <w:top w:val="none" w:sz="0" w:space="0" w:color="auto"/>
                <w:left w:val="none" w:sz="0" w:space="0" w:color="auto"/>
                <w:bottom w:val="none" w:sz="0" w:space="0" w:color="auto"/>
                <w:right w:val="none" w:sz="0" w:space="0" w:color="auto"/>
              </w:divBdr>
            </w:div>
            <w:div w:id="1404572010">
              <w:marLeft w:val="48"/>
              <w:marRight w:val="48"/>
              <w:marTop w:val="0"/>
              <w:marBottom w:val="240"/>
              <w:divBdr>
                <w:top w:val="none" w:sz="0" w:space="0" w:color="auto"/>
                <w:left w:val="none" w:sz="0" w:space="0" w:color="auto"/>
                <w:bottom w:val="none" w:sz="0" w:space="0" w:color="auto"/>
                <w:right w:val="none" w:sz="0" w:space="0" w:color="auto"/>
              </w:divBdr>
            </w:div>
            <w:div w:id="806506811">
              <w:marLeft w:val="48"/>
              <w:marRight w:val="48"/>
              <w:marTop w:val="0"/>
              <w:marBottom w:val="240"/>
              <w:divBdr>
                <w:top w:val="none" w:sz="0" w:space="0" w:color="auto"/>
                <w:left w:val="none" w:sz="0" w:space="0" w:color="auto"/>
                <w:bottom w:val="none" w:sz="0" w:space="0" w:color="auto"/>
                <w:right w:val="none" w:sz="0" w:space="0" w:color="auto"/>
              </w:divBdr>
            </w:div>
            <w:div w:id="1570843532">
              <w:marLeft w:val="48"/>
              <w:marRight w:val="48"/>
              <w:marTop w:val="0"/>
              <w:marBottom w:val="240"/>
              <w:divBdr>
                <w:top w:val="none" w:sz="0" w:space="0" w:color="auto"/>
                <w:left w:val="none" w:sz="0" w:space="0" w:color="auto"/>
                <w:bottom w:val="none" w:sz="0" w:space="0" w:color="auto"/>
                <w:right w:val="none" w:sz="0" w:space="0" w:color="auto"/>
              </w:divBdr>
            </w:div>
            <w:div w:id="537359168">
              <w:marLeft w:val="48"/>
              <w:marRight w:val="48"/>
              <w:marTop w:val="0"/>
              <w:marBottom w:val="240"/>
              <w:divBdr>
                <w:top w:val="none" w:sz="0" w:space="0" w:color="auto"/>
                <w:left w:val="none" w:sz="0" w:space="0" w:color="auto"/>
                <w:bottom w:val="none" w:sz="0" w:space="0" w:color="auto"/>
                <w:right w:val="none" w:sz="0" w:space="0" w:color="auto"/>
              </w:divBdr>
            </w:div>
            <w:div w:id="93327900">
              <w:marLeft w:val="48"/>
              <w:marRight w:val="48"/>
              <w:marTop w:val="0"/>
              <w:marBottom w:val="240"/>
              <w:divBdr>
                <w:top w:val="none" w:sz="0" w:space="0" w:color="auto"/>
                <w:left w:val="none" w:sz="0" w:space="0" w:color="auto"/>
                <w:bottom w:val="none" w:sz="0" w:space="0" w:color="auto"/>
                <w:right w:val="none" w:sz="0" w:space="0" w:color="auto"/>
              </w:divBdr>
            </w:div>
            <w:div w:id="926303469">
              <w:marLeft w:val="48"/>
              <w:marRight w:val="48"/>
              <w:marTop w:val="0"/>
              <w:marBottom w:val="240"/>
              <w:divBdr>
                <w:top w:val="none" w:sz="0" w:space="0" w:color="auto"/>
                <w:left w:val="none" w:sz="0" w:space="0" w:color="auto"/>
                <w:bottom w:val="none" w:sz="0" w:space="0" w:color="auto"/>
                <w:right w:val="none" w:sz="0" w:space="0" w:color="auto"/>
              </w:divBdr>
            </w:div>
            <w:div w:id="1699357934">
              <w:marLeft w:val="48"/>
              <w:marRight w:val="48"/>
              <w:marTop w:val="0"/>
              <w:marBottom w:val="240"/>
              <w:divBdr>
                <w:top w:val="none" w:sz="0" w:space="0" w:color="auto"/>
                <w:left w:val="none" w:sz="0" w:space="0" w:color="auto"/>
                <w:bottom w:val="none" w:sz="0" w:space="0" w:color="auto"/>
                <w:right w:val="none" w:sz="0" w:space="0" w:color="auto"/>
              </w:divBdr>
            </w:div>
            <w:div w:id="1660235537">
              <w:marLeft w:val="48"/>
              <w:marRight w:val="48"/>
              <w:marTop w:val="0"/>
              <w:marBottom w:val="240"/>
              <w:divBdr>
                <w:top w:val="none" w:sz="0" w:space="0" w:color="auto"/>
                <w:left w:val="none" w:sz="0" w:space="0" w:color="auto"/>
                <w:bottom w:val="none" w:sz="0" w:space="0" w:color="auto"/>
                <w:right w:val="none" w:sz="0" w:space="0" w:color="auto"/>
              </w:divBdr>
            </w:div>
            <w:div w:id="987323758">
              <w:marLeft w:val="48"/>
              <w:marRight w:val="48"/>
              <w:marTop w:val="0"/>
              <w:marBottom w:val="240"/>
              <w:divBdr>
                <w:top w:val="none" w:sz="0" w:space="0" w:color="auto"/>
                <w:left w:val="none" w:sz="0" w:space="0" w:color="auto"/>
                <w:bottom w:val="none" w:sz="0" w:space="0" w:color="auto"/>
                <w:right w:val="none" w:sz="0" w:space="0" w:color="auto"/>
              </w:divBdr>
            </w:div>
            <w:div w:id="1511291814">
              <w:marLeft w:val="48"/>
              <w:marRight w:val="48"/>
              <w:marTop w:val="0"/>
              <w:marBottom w:val="240"/>
              <w:divBdr>
                <w:top w:val="none" w:sz="0" w:space="0" w:color="auto"/>
                <w:left w:val="none" w:sz="0" w:space="0" w:color="auto"/>
                <w:bottom w:val="none" w:sz="0" w:space="0" w:color="auto"/>
                <w:right w:val="none" w:sz="0" w:space="0" w:color="auto"/>
              </w:divBdr>
            </w:div>
            <w:div w:id="1125777981">
              <w:marLeft w:val="48"/>
              <w:marRight w:val="48"/>
              <w:marTop w:val="0"/>
              <w:marBottom w:val="240"/>
              <w:divBdr>
                <w:top w:val="none" w:sz="0" w:space="0" w:color="auto"/>
                <w:left w:val="none" w:sz="0" w:space="0" w:color="auto"/>
                <w:bottom w:val="none" w:sz="0" w:space="0" w:color="auto"/>
                <w:right w:val="none" w:sz="0" w:space="0" w:color="auto"/>
              </w:divBdr>
            </w:div>
            <w:div w:id="1798719346">
              <w:marLeft w:val="48"/>
              <w:marRight w:val="48"/>
              <w:marTop w:val="0"/>
              <w:marBottom w:val="240"/>
              <w:divBdr>
                <w:top w:val="none" w:sz="0" w:space="0" w:color="auto"/>
                <w:left w:val="none" w:sz="0" w:space="0" w:color="auto"/>
                <w:bottom w:val="none" w:sz="0" w:space="0" w:color="auto"/>
                <w:right w:val="none" w:sz="0" w:space="0" w:color="auto"/>
              </w:divBdr>
            </w:div>
            <w:div w:id="577861327">
              <w:marLeft w:val="48"/>
              <w:marRight w:val="48"/>
              <w:marTop w:val="0"/>
              <w:marBottom w:val="240"/>
              <w:divBdr>
                <w:top w:val="none" w:sz="0" w:space="0" w:color="auto"/>
                <w:left w:val="none" w:sz="0" w:space="0" w:color="auto"/>
                <w:bottom w:val="none" w:sz="0" w:space="0" w:color="auto"/>
                <w:right w:val="none" w:sz="0" w:space="0" w:color="auto"/>
              </w:divBdr>
            </w:div>
            <w:div w:id="293220418">
              <w:marLeft w:val="48"/>
              <w:marRight w:val="48"/>
              <w:marTop w:val="0"/>
              <w:marBottom w:val="240"/>
              <w:divBdr>
                <w:top w:val="none" w:sz="0" w:space="0" w:color="auto"/>
                <w:left w:val="none" w:sz="0" w:space="0" w:color="auto"/>
                <w:bottom w:val="none" w:sz="0" w:space="0" w:color="auto"/>
                <w:right w:val="none" w:sz="0" w:space="0" w:color="auto"/>
              </w:divBdr>
            </w:div>
            <w:div w:id="1753041135">
              <w:marLeft w:val="48"/>
              <w:marRight w:val="48"/>
              <w:marTop w:val="0"/>
              <w:marBottom w:val="240"/>
              <w:divBdr>
                <w:top w:val="none" w:sz="0" w:space="0" w:color="auto"/>
                <w:left w:val="none" w:sz="0" w:space="0" w:color="auto"/>
                <w:bottom w:val="none" w:sz="0" w:space="0" w:color="auto"/>
                <w:right w:val="none" w:sz="0" w:space="0" w:color="auto"/>
              </w:divBdr>
            </w:div>
            <w:div w:id="425541930">
              <w:marLeft w:val="48"/>
              <w:marRight w:val="48"/>
              <w:marTop w:val="0"/>
              <w:marBottom w:val="240"/>
              <w:divBdr>
                <w:top w:val="none" w:sz="0" w:space="0" w:color="auto"/>
                <w:left w:val="none" w:sz="0" w:space="0" w:color="auto"/>
                <w:bottom w:val="none" w:sz="0" w:space="0" w:color="auto"/>
                <w:right w:val="none" w:sz="0" w:space="0" w:color="auto"/>
              </w:divBdr>
            </w:div>
            <w:div w:id="32968255">
              <w:marLeft w:val="48"/>
              <w:marRight w:val="48"/>
              <w:marTop w:val="0"/>
              <w:marBottom w:val="240"/>
              <w:divBdr>
                <w:top w:val="none" w:sz="0" w:space="0" w:color="auto"/>
                <w:left w:val="none" w:sz="0" w:space="0" w:color="auto"/>
                <w:bottom w:val="none" w:sz="0" w:space="0" w:color="auto"/>
                <w:right w:val="none" w:sz="0" w:space="0" w:color="auto"/>
              </w:divBdr>
            </w:div>
            <w:div w:id="22093164">
              <w:marLeft w:val="48"/>
              <w:marRight w:val="48"/>
              <w:marTop w:val="0"/>
              <w:marBottom w:val="240"/>
              <w:divBdr>
                <w:top w:val="none" w:sz="0" w:space="0" w:color="auto"/>
                <w:left w:val="none" w:sz="0" w:space="0" w:color="auto"/>
                <w:bottom w:val="none" w:sz="0" w:space="0" w:color="auto"/>
                <w:right w:val="none" w:sz="0" w:space="0" w:color="auto"/>
              </w:divBdr>
            </w:div>
            <w:div w:id="1253785466">
              <w:marLeft w:val="48"/>
              <w:marRight w:val="48"/>
              <w:marTop w:val="0"/>
              <w:marBottom w:val="240"/>
              <w:divBdr>
                <w:top w:val="none" w:sz="0" w:space="0" w:color="auto"/>
                <w:left w:val="none" w:sz="0" w:space="0" w:color="auto"/>
                <w:bottom w:val="none" w:sz="0" w:space="0" w:color="auto"/>
                <w:right w:val="none" w:sz="0" w:space="0" w:color="auto"/>
              </w:divBdr>
            </w:div>
            <w:div w:id="1255239442">
              <w:marLeft w:val="48"/>
              <w:marRight w:val="48"/>
              <w:marTop w:val="0"/>
              <w:marBottom w:val="240"/>
              <w:divBdr>
                <w:top w:val="none" w:sz="0" w:space="0" w:color="auto"/>
                <w:left w:val="none" w:sz="0" w:space="0" w:color="auto"/>
                <w:bottom w:val="none" w:sz="0" w:space="0" w:color="auto"/>
                <w:right w:val="none" w:sz="0" w:space="0" w:color="auto"/>
              </w:divBdr>
            </w:div>
            <w:div w:id="940138667">
              <w:marLeft w:val="48"/>
              <w:marRight w:val="48"/>
              <w:marTop w:val="0"/>
              <w:marBottom w:val="240"/>
              <w:divBdr>
                <w:top w:val="none" w:sz="0" w:space="0" w:color="auto"/>
                <w:left w:val="none" w:sz="0" w:space="0" w:color="auto"/>
                <w:bottom w:val="none" w:sz="0" w:space="0" w:color="auto"/>
                <w:right w:val="none" w:sz="0" w:space="0" w:color="auto"/>
              </w:divBdr>
            </w:div>
            <w:div w:id="873158223">
              <w:marLeft w:val="48"/>
              <w:marRight w:val="48"/>
              <w:marTop w:val="0"/>
              <w:marBottom w:val="240"/>
              <w:divBdr>
                <w:top w:val="none" w:sz="0" w:space="0" w:color="auto"/>
                <w:left w:val="none" w:sz="0" w:space="0" w:color="auto"/>
                <w:bottom w:val="none" w:sz="0" w:space="0" w:color="auto"/>
                <w:right w:val="none" w:sz="0" w:space="0" w:color="auto"/>
              </w:divBdr>
            </w:div>
            <w:div w:id="871459740">
              <w:marLeft w:val="48"/>
              <w:marRight w:val="48"/>
              <w:marTop w:val="0"/>
              <w:marBottom w:val="240"/>
              <w:divBdr>
                <w:top w:val="none" w:sz="0" w:space="0" w:color="auto"/>
                <w:left w:val="none" w:sz="0" w:space="0" w:color="auto"/>
                <w:bottom w:val="none" w:sz="0" w:space="0" w:color="auto"/>
                <w:right w:val="none" w:sz="0" w:space="0" w:color="auto"/>
              </w:divBdr>
            </w:div>
            <w:div w:id="1853377629">
              <w:marLeft w:val="48"/>
              <w:marRight w:val="48"/>
              <w:marTop w:val="0"/>
              <w:marBottom w:val="240"/>
              <w:divBdr>
                <w:top w:val="none" w:sz="0" w:space="0" w:color="auto"/>
                <w:left w:val="none" w:sz="0" w:space="0" w:color="auto"/>
                <w:bottom w:val="none" w:sz="0" w:space="0" w:color="auto"/>
                <w:right w:val="none" w:sz="0" w:space="0" w:color="auto"/>
              </w:divBdr>
            </w:div>
            <w:div w:id="951012908">
              <w:marLeft w:val="48"/>
              <w:marRight w:val="48"/>
              <w:marTop w:val="0"/>
              <w:marBottom w:val="240"/>
              <w:divBdr>
                <w:top w:val="none" w:sz="0" w:space="0" w:color="auto"/>
                <w:left w:val="none" w:sz="0" w:space="0" w:color="auto"/>
                <w:bottom w:val="none" w:sz="0" w:space="0" w:color="auto"/>
                <w:right w:val="none" w:sz="0" w:space="0" w:color="auto"/>
              </w:divBdr>
            </w:div>
            <w:div w:id="171529388">
              <w:marLeft w:val="48"/>
              <w:marRight w:val="48"/>
              <w:marTop w:val="0"/>
              <w:marBottom w:val="240"/>
              <w:divBdr>
                <w:top w:val="none" w:sz="0" w:space="0" w:color="auto"/>
                <w:left w:val="none" w:sz="0" w:space="0" w:color="auto"/>
                <w:bottom w:val="none" w:sz="0" w:space="0" w:color="auto"/>
                <w:right w:val="none" w:sz="0" w:space="0" w:color="auto"/>
              </w:divBdr>
            </w:div>
            <w:div w:id="1754400183">
              <w:marLeft w:val="48"/>
              <w:marRight w:val="48"/>
              <w:marTop w:val="0"/>
              <w:marBottom w:val="240"/>
              <w:divBdr>
                <w:top w:val="none" w:sz="0" w:space="0" w:color="auto"/>
                <w:left w:val="none" w:sz="0" w:space="0" w:color="auto"/>
                <w:bottom w:val="none" w:sz="0" w:space="0" w:color="auto"/>
                <w:right w:val="none" w:sz="0" w:space="0" w:color="auto"/>
              </w:divBdr>
            </w:div>
            <w:div w:id="753161817">
              <w:marLeft w:val="48"/>
              <w:marRight w:val="48"/>
              <w:marTop w:val="0"/>
              <w:marBottom w:val="240"/>
              <w:divBdr>
                <w:top w:val="none" w:sz="0" w:space="0" w:color="auto"/>
                <w:left w:val="none" w:sz="0" w:space="0" w:color="auto"/>
                <w:bottom w:val="none" w:sz="0" w:space="0" w:color="auto"/>
                <w:right w:val="none" w:sz="0" w:space="0" w:color="auto"/>
              </w:divBdr>
            </w:div>
            <w:div w:id="872882485">
              <w:marLeft w:val="48"/>
              <w:marRight w:val="48"/>
              <w:marTop w:val="0"/>
              <w:marBottom w:val="240"/>
              <w:divBdr>
                <w:top w:val="none" w:sz="0" w:space="0" w:color="auto"/>
                <w:left w:val="none" w:sz="0" w:space="0" w:color="auto"/>
                <w:bottom w:val="none" w:sz="0" w:space="0" w:color="auto"/>
                <w:right w:val="none" w:sz="0" w:space="0" w:color="auto"/>
              </w:divBdr>
            </w:div>
            <w:div w:id="112335137">
              <w:marLeft w:val="48"/>
              <w:marRight w:val="48"/>
              <w:marTop w:val="0"/>
              <w:marBottom w:val="240"/>
              <w:divBdr>
                <w:top w:val="none" w:sz="0" w:space="0" w:color="auto"/>
                <w:left w:val="none" w:sz="0" w:space="0" w:color="auto"/>
                <w:bottom w:val="none" w:sz="0" w:space="0" w:color="auto"/>
                <w:right w:val="none" w:sz="0" w:space="0" w:color="auto"/>
              </w:divBdr>
            </w:div>
            <w:div w:id="78412140">
              <w:marLeft w:val="48"/>
              <w:marRight w:val="48"/>
              <w:marTop w:val="0"/>
              <w:marBottom w:val="240"/>
              <w:divBdr>
                <w:top w:val="none" w:sz="0" w:space="0" w:color="auto"/>
                <w:left w:val="none" w:sz="0" w:space="0" w:color="auto"/>
                <w:bottom w:val="none" w:sz="0" w:space="0" w:color="auto"/>
                <w:right w:val="none" w:sz="0" w:space="0" w:color="auto"/>
              </w:divBdr>
            </w:div>
            <w:div w:id="1081685304">
              <w:marLeft w:val="48"/>
              <w:marRight w:val="48"/>
              <w:marTop w:val="0"/>
              <w:marBottom w:val="240"/>
              <w:divBdr>
                <w:top w:val="none" w:sz="0" w:space="0" w:color="auto"/>
                <w:left w:val="none" w:sz="0" w:space="0" w:color="auto"/>
                <w:bottom w:val="none" w:sz="0" w:space="0" w:color="auto"/>
                <w:right w:val="none" w:sz="0" w:space="0" w:color="auto"/>
              </w:divBdr>
            </w:div>
            <w:div w:id="1165045941">
              <w:marLeft w:val="48"/>
              <w:marRight w:val="48"/>
              <w:marTop w:val="0"/>
              <w:marBottom w:val="240"/>
              <w:divBdr>
                <w:top w:val="none" w:sz="0" w:space="0" w:color="auto"/>
                <w:left w:val="none" w:sz="0" w:space="0" w:color="auto"/>
                <w:bottom w:val="none" w:sz="0" w:space="0" w:color="auto"/>
                <w:right w:val="none" w:sz="0" w:space="0" w:color="auto"/>
              </w:divBdr>
            </w:div>
            <w:div w:id="415595733">
              <w:marLeft w:val="48"/>
              <w:marRight w:val="48"/>
              <w:marTop w:val="0"/>
              <w:marBottom w:val="240"/>
              <w:divBdr>
                <w:top w:val="none" w:sz="0" w:space="0" w:color="auto"/>
                <w:left w:val="none" w:sz="0" w:space="0" w:color="auto"/>
                <w:bottom w:val="none" w:sz="0" w:space="0" w:color="auto"/>
                <w:right w:val="none" w:sz="0" w:space="0" w:color="auto"/>
              </w:divBdr>
            </w:div>
            <w:div w:id="649556533">
              <w:marLeft w:val="48"/>
              <w:marRight w:val="48"/>
              <w:marTop w:val="0"/>
              <w:marBottom w:val="240"/>
              <w:divBdr>
                <w:top w:val="none" w:sz="0" w:space="0" w:color="auto"/>
                <w:left w:val="none" w:sz="0" w:space="0" w:color="auto"/>
                <w:bottom w:val="none" w:sz="0" w:space="0" w:color="auto"/>
                <w:right w:val="none" w:sz="0" w:space="0" w:color="auto"/>
              </w:divBdr>
            </w:div>
            <w:div w:id="226036398">
              <w:marLeft w:val="48"/>
              <w:marRight w:val="48"/>
              <w:marTop w:val="0"/>
              <w:marBottom w:val="240"/>
              <w:divBdr>
                <w:top w:val="none" w:sz="0" w:space="0" w:color="auto"/>
                <w:left w:val="none" w:sz="0" w:space="0" w:color="auto"/>
                <w:bottom w:val="none" w:sz="0" w:space="0" w:color="auto"/>
                <w:right w:val="none" w:sz="0" w:space="0" w:color="auto"/>
              </w:divBdr>
            </w:div>
            <w:div w:id="1301611922">
              <w:marLeft w:val="48"/>
              <w:marRight w:val="48"/>
              <w:marTop w:val="0"/>
              <w:marBottom w:val="240"/>
              <w:divBdr>
                <w:top w:val="none" w:sz="0" w:space="0" w:color="auto"/>
                <w:left w:val="none" w:sz="0" w:space="0" w:color="auto"/>
                <w:bottom w:val="none" w:sz="0" w:space="0" w:color="auto"/>
                <w:right w:val="none" w:sz="0" w:space="0" w:color="auto"/>
              </w:divBdr>
            </w:div>
            <w:div w:id="1260064422">
              <w:marLeft w:val="48"/>
              <w:marRight w:val="48"/>
              <w:marTop w:val="0"/>
              <w:marBottom w:val="240"/>
              <w:divBdr>
                <w:top w:val="none" w:sz="0" w:space="0" w:color="auto"/>
                <w:left w:val="none" w:sz="0" w:space="0" w:color="auto"/>
                <w:bottom w:val="none" w:sz="0" w:space="0" w:color="auto"/>
                <w:right w:val="none" w:sz="0" w:space="0" w:color="auto"/>
              </w:divBdr>
            </w:div>
            <w:div w:id="264383906">
              <w:marLeft w:val="48"/>
              <w:marRight w:val="48"/>
              <w:marTop w:val="0"/>
              <w:marBottom w:val="240"/>
              <w:divBdr>
                <w:top w:val="none" w:sz="0" w:space="0" w:color="auto"/>
                <w:left w:val="none" w:sz="0" w:space="0" w:color="auto"/>
                <w:bottom w:val="none" w:sz="0" w:space="0" w:color="auto"/>
                <w:right w:val="none" w:sz="0" w:space="0" w:color="auto"/>
              </w:divBdr>
            </w:div>
            <w:div w:id="1039861755">
              <w:marLeft w:val="48"/>
              <w:marRight w:val="48"/>
              <w:marTop w:val="0"/>
              <w:marBottom w:val="240"/>
              <w:divBdr>
                <w:top w:val="none" w:sz="0" w:space="0" w:color="auto"/>
                <w:left w:val="none" w:sz="0" w:space="0" w:color="auto"/>
                <w:bottom w:val="none" w:sz="0" w:space="0" w:color="auto"/>
                <w:right w:val="none" w:sz="0" w:space="0" w:color="auto"/>
              </w:divBdr>
            </w:div>
            <w:div w:id="909388871">
              <w:marLeft w:val="48"/>
              <w:marRight w:val="48"/>
              <w:marTop w:val="0"/>
              <w:marBottom w:val="240"/>
              <w:divBdr>
                <w:top w:val="none" w:sz="0" w:space="0" w:color="auto"/>
                <w:left w:val="none" w:sz="0" w:space="0" w:color="auto"/>
                <w:bottom w:val="none" w:sz="0" w:space="0" w:color="auto"/>
                <w:right w:val="none" w:sz="0" w:space="0" w:color="auto"/>
              </w:divBdr>
            </w:div>
            <w:div w:id="1208223829">
              <w:marLeft w:val="48"/>
              <w:marRight w:val="48"/>
              <w:marTop w:val="0"/>
              <w:marBottom w:val="240"/>
              <w:divBdr>
                <w:top w:val="none" w:sz="0" w:space="0" w:color="auto"/>
                <w:left w:val="none" w:sz="0" w:space="0" w:color="auto"/>
                <w:bottom w:val="none" w:sz="0" w:space="0" w:color="auto"/>
                <w:right w:val="none" w:sz="0" w:space="0" w:color="auto"/>
              </w:divBdr>
            </w:div>
            <w:div w:id="1046678212">
              <w:marLeft w:val="48"/>
              <w:marRight w:val="48"/>
              <w:marTop w:val="0"/>
              <w:marBottom w:val="240"/>
              <w:divBdr>
                <w:top w:val="none" w:sz="0" w:space="0" w:color="auto"/>
                <w:left w:val="none" w:sz="0" w:space="0" w:color="auto"/>
                <w:bottom w:val="none" w:sz="0" w:space="0" w:color="auto"/>
                <w:right w:val="none" w:sz="0" w:space="0" w:color="auto"/>
              </w:divBdr>
            </w:div>
            <w:div w:id="227812349">
              <w:marLeft w:val="48"/>
              <w:marRight w:val="48"/>
              <w:marTop w:val="0"/>
              <w:marBottom w:val="240"/>
              <w:divBdr>
                <w:top w:val="none" w:sz="0" w:space="0" w:color="auto"/>
                <w:left w:val="none" w:sz="0" w:space="0" w:color="auto"/>
                <w:bottom w:val="none" w:sz="0" w:space="0" w:color="auto"/>
                <w:right w:val="none" w:sz="0" w:space="0" w:color="auto"/>
              </w:divBdr>
            </w:div>
            <w:div w:id="693767615">
              <w:marLeft w:val="48"/>
              <w:marRight w:val="48"/>
              <w:marTop w:val="0"/>
              <w:marBottom w:val="240"/>
              <w:divBdr>
                <w:top w:val="none" w:sz="0" w:space="0" w:color="auto"/>
                <w:left w:val="none" w:sz="0" w:space="0" w:color="auto"/>
                <w:bottom w:val="none" w:sz="0" w:space="0" w:color="auto"/>
                <w:right w:val="none" w:sz="0" w:space="0" w:color="auto"/>
              </w:divBdr>
            </w:div>
            <w:div w:id="1366951042">
              <w:marLeft w:val="48"/>
              <w:marRight w:val="48"/>
              <w:marTop w:val="0"/>
              <w:marBottom w:val="240"/>
              <w:divBdr>
                <w:top w:val="none" w:sz="0" w:space="0" w:color="auto"/>
                <w:left w:val="none" w:sz="0" w:space="0" w:color="auto"/>
                <w:bottom w:val="none" w:sz="0" w:space="0" w:color="auto"/>
                <w:right w:val="none" w:sz="0" w:space="0" w:color="auto"/>
              </w:divBdr>
            </w:div>
            <w:div w:id="1963028696">
              <w:marLeft w:val="48"/>
              <w:marRight w:val="48"/>
              <w:marTop w:val="0"/>
              <w:marBottom w:val="240"/>
              <w:divBdr>
                <w:top w:val="none" w:sz="0" w:space="0" w:color="auto"/>
                <w:left w:val="none" w:sz="0" w:space="0" w:color="auto"/>
                <w:bottom w:val="none" w:sz="0" w:space="0" w:color="auto"/>
                <w:right w:val="none" w:sz="0" w:space="0" w:color="auto"/>
              </w:divBdr>
            </w:div>
            <w:div w:id="966471462">
              <w:marLeft w:val="48"/>
              <w:marRight w:val="48"/>
              <w:marTop w:val="0"/>
              <w:marBottom w:val="240"/>
              <w:divBdr>
                <w:top w:val="none" w:sz="0" w:space="0" w:color="auto"/>
                <w:left w:val="none" w:sz="0" w:space="0" w:color="auto"/>
                <w:bottom w:val="none" w:sz="0" w:space="0" w:color="auto"/>
                <w:right w:val="none" w:sz="0" w:space="0" w:color="auto"/>
              </w:divBdr>
            </w:div>
            <w:div w:id="1646277620">
              <w:marLeft w:val="48"/>
              <w:marRight w:val="48"/>
              <w:marTop w:val="0"/>
              <w:marBottom w:val="240"/>
              <w:divBdr>
                <w:top w:val="none" w:sz="0" w:space="0" w:color="auto"/>
                <w:left w:val="none" w:sz="0" w:space="0" w:color="auto"/>
                <w:bottom w:val="none" w:sz="0" w:space="0" w:color="auto"/>
                <w:right w:val="none" w:sz="0" w:space="0" w:color="auto"/>
              </w:divBdr>
            </w:div>
            <w:div w:id="1093431173">
              <w:marLeft w:val="48"/>
              <w:marRight w:val="48"/>
              <w:marTop w:val="0"/>
              <w:marBottom w:val="240"/>
              <w:divBdr>
                <w:top w:val="none" w:sz="0" w:space="0" w:color="auto"/>
                <w:left w:val="none" w:sz="0" w:space="0" w:color="auto"/>
                <w:bottom w:val="none" w:sz="0" w:space="0" w:color="auto"/>
                <w:right w:val="none" w:sz="0" w:space="0" w:color="auto"/>
              </w:divBdr>
            </w:div>
            <w:div w:id="1907842214">
              <w:marLeft w:val="48"/>
              <w:marRight w:val="48"/>
              <w:marTop w:val="0"/>
              <w:marBottom w:val="240"/>
              <w:divBdr>
                <w:top w:val="none" w:sz="0" w:space="0" w:color="auto"/>
                <w:left w:val="none" w:sz="0" w:space="0" w:color="auto"/>
                <w:bottom w:val="none" w:sz="0" w:space="0" w:color="auto"/>
                <w:right w:val="none" w:sz="0" w:space="0" w:color="auto"/>
              </w:divBdr>
            </w:div>
            <w:div w:id="1849057640">
              <w:marLeft w:val="48"/>
              <w:marRight w:val="48"/>
              <w:marTop w:val="0"/>
              <w:marBottom w:val="240"/>
              <w:divBdr>
                <w:top w:val="none" w:sz="0" w:space="0" w:color="auto"/>
                <w:left w:val="none" w:sz="0" w:space="0" w:color="auto"/>
                <w:bottom w:val="none" w:sz="0" w:space="0" w:color="auto"/>
                <w:right w:val="none" w:sz="0" w:space="0" w:color="auto"/>
              </w:divBdr>
            </w:div>
            <w:div w:id="1802993593">
              <w:marLeft w:val="48"/>
              <w:marRight w:val="48"/>
              <w:marTop w:val="0"/>
              <w:marBottom w:val="240"/>
              <w:divBdr>
                <w:top w:val="none" w:sz="0" w:space="0" w:color="auto"/>
                <w:left w:val="none" w:sz="0" w:space="0" w:color="auto"/>
                <w:bottom w:val="none" w:sz="0" w:space="0" w:color="auto"/>
                <w:right w:val="none" w:sz="0" w:space="0" w:color="auto"/>
              </w:divBdr>
            </w:div>
            <w:div w:id="1367481807">
              <w:marLeft w:val="48"/>
              <w:marRight w:val="48"/>
              <w:marTop w:val="0"/>
              <w:marBottom w:val="240"/>
              <w:divBdr>
                <w:top w:val="none" w:sz="0" w:space="0" w:color="auto"/>
                <w:left w:val="none" w:sz="0" w:space="0" w:color="auto"/>
                <w:bottom w:val="none" w:sz="0" w:space="0" w:color="auto"/>
                <w:right w:val="none" w:sz="0" w:space="0" w:color="auto"/>
              </w:divBdr>
            </w:div>
            <w:div w:id="789468712">
              <w:marLeft w:val="48"/>
              <w:marRight w:val="48"/>
              <w:marTop w:val="0"/>
              <w:marBottom w:val="240"/>
              <w:divBdr>
                <w:top w:val="none" w:sz="0" w:space="0" w:color="auto"/>
                <w:left w:val="none" w:sz="0" w:space="0" w:color="auto"/>
                <w:bottom w:val="none" w:sz="0" w:space="0" w:color="auto"/>
                <w:right w:val="none" w:sz="0" w:space="0" w:color="auto"/>
              </w:divBdr>
            </w:div>
            <w:div w:id="1297568325">
              <w:marLeft w:val="48"/>
              <w:marRight w:val="48"/>
              <w:marTop w:val="0"/>
              <w:marBottom w:val="240"/>
              <w:divBdr>
                <w:top w:val="none" w:sz="0" w:space="0" w:color="auto"/>
                <w:left w:val="none" w:sz="0" w:space="0" w:color="auto"/>
                <w:bottom w:val="none" w:sz="0" w:space="0" w:color="auto"/>
                <w:right w:val="none" w:sz="0" w:space="0" w:color="auto"/>
              </w:divBdr>
            </w:div>
            <w:div w:id="1124696037">
              <w:marLeft w:val="48"/>
              <w:marRight w:val="48"/>
              <w:marTop w:val="0"/>
              <w:marBottom w:val="240"/>
              <w:divBdr>
                <w:top w:val="none" w:sz="0" w:space="0" w:color="auto"/>
                <w:left w:val="none" w:sz="0" w:space="0" w:color="auto"/>
                <w:bottom w:val="none" w:sz="0" w:space="0" w:color="auto"/>
                <w:right w:val="none" w:sz="0" w:space="0" w:color="auto"/>
              </w:divBdr>
            </w:div>
            <w:div w:id="664239561">
              <w:marLeft w:val="48"/>
              <w:marRight w:val="48"/>
              <w:marTop w:val="0"/>
              <w:marBottom w:val="240"/>
              <w:divBdr>
                <w:top w:val="none" w:sz="0" w:space="0" w:color="auto"/>
                <w:left w:val="none" w:sz="0" w:space="0" w:color="auto"/>
                <w:bottom w:val="none" w:sz="0" w:space="0" w:color="auto"/>
                <w:right w:val="none" w:sz="0" w:space="0" w:color="auto"/>
              </w:divBdr>
            </w:div>
            <w:div w:id="800537766">
              <w:marLeft w:val="48"/>
              <w:marRight w:val="48"/>
              <w:marTop w:val="0"/>
              <w:marBottom w:val="240"/>
              <w:divBdr>
                <w:top w:val="none" w:sz="0" w:space="0" w:color="auto"/>
                <w:left w:val="none" w:sz="0" w:space="0" w:color="auto"/>
                <w:bottom w:val="none" w:sz="0" w:space="0" w:color="auto"/>
                <w:right w:val="none" w:sz="0" w:space="0" w:color="auto"/>
              </w:divBdr>
            </w:div>
            <w:div w:id="976181556">
              <w:marLeft w:val="48"/>
              <w:marRight w:val="48"/>
              <w:marTop w:val="0"/>
              <w:marBottom w:val="240"/>
              <w:divBdr>
                <w:top w:val="none" w:sz="0" w:space="0" w:color="auto"/>
                <w:left w:val="none" w:sz="0" w:space="0" w:color="auto"/>
                <w:bottom w:val="none" w:sz="0" w:space="0" w:color="auto"/>
                <w:right w:val="none" w:sz="0" w:space="0" w:color="auto"/>
              </w:divBdr>
            </w:div>
            <w:div w:id="1185703631">
              <w:marLeft w:val="48"/>
              <w:marRight w:val="48"/>
              <w:marTop w:val="0"/>
              <w:marBottom w:val="240"/>
              <w:divBdr>
                <w:top w:val="none" w:sz="0" w:space="0" w:color="auto"/>
                <w:left w:val="none" w:sz="0" w:space="0" w:color="auto"/>
                <w:bottom w:val="none" w:sz="0" w:space="0" w:color="auto"/>
                <w:right w:val="none" w:sz="0" w:space="0" w:color="auto"/>
              </w:divBdr>
            </w:div>
            <w:div w:id="954093780">
              <w:marLeft w:val="48"/>
              <w:marRight w:val="48"/>
              <w:marTop w:val="0"/>
              <w:marBottom w:val="240"/>
              <w:divBdr>
                <w:top w:val="none" w:sz="0" w:space="0" w:color="auto"/>
                <w:left w:val="none" w:sz="0" w:space="0" w:color="auto"/>
                <w:bottom w:val="none" w:sz="0" w:space="0" w:color="auto"/>
                <w:right w:val="none" w:sz="0" w:space="0" w:color="auto"/>
              </w:divBdr>
            </w:div>
            <w:div w:id="1784882309">
              <w:marLeft w:val="48"/>
              <w:marRight w:val="48"/>
              <w:marTop w:val="0"/>
              <w:marBottom w:val="240"/>
              <w:divBdr>
                <w:top w:val="none" w:sz="0" w:space="0" w:color="auto"/>
                <w:left w:val="none" w:sz="0" w:space="0" w:color="auto"/>
                <w:bottom w:val="none" w:sz="0" w:space="0" w:color="auto"/>
                <w:right w:val="none" w:sz="0" w:space="0" w:color="auto"/>
              </w:divBdr>
            </w:div>
            <w:div w:id="79451527">
              <w:marLeft w:val="48"/>
              <w:marRight w:val="48"/>
              <w:marTop w:val="0"/>
              <w:marBottom w:val="240"/>
              <w:divBdr>
                <w:top w:val="none" w:sz="0" w:space="0" w:color="auto"/>
                <w:left w:val="none" w:sz="0" w:space="0" w:color="auto"/>
                <w:bottom w:val="none" w:sz="0" w:space="0" w:color="auto"/>
                <w:right w:val="none" w:sz="0" w:space="0" w:color="auto"/>
              </w:divBdr>
            </w:div>
            <w:div w:id="722560070">
              <w:marLeft w:val="48"/>
              <w:marRight w:val="48"/>
              <w:marTop w:val="0"/>
              <w:marBottom w:val="240"/>
              <w:divBdr>
                <w:top w:val="none" w:sz="0" w:space="0" w:color="auto"/>
                <w:left w:val="none" w:sz="0" w:space="0" w:color="auto"/>
                <w:bottom w:val="none" w:sz="0" w:space="0" w:color="auto"/>
                <w:right w:val="none" w:sz="0" w:space="0" w:color="auto"/>
              </w:divBdr>
            </w:div>
            <w:div w:id="2125998845">
              <w:marLeft w:val="48"/>
              <w:marRight w:val="48"/>
              <w:marTop w:val="0"/>
              <w:marBottom w:val="240"/>
              <w:divBdr>
                <w:top w:val="none" w:sz="0" w:space="0" w:color="auto"/>
                <w:left w:val="none" w:sz="0" w:space="0" w:color="auto"/>
                <w:bottom w:val="none" w:sz="0" w:space="0" w:color="auto"/>
                <w:right w:val="none" w:sz="0" w:space="0" w:color="auto"/>
              </w:divBdr>
            </w:div>
            <w:div w:id="1246527076">
              <w:marLeft w:val="48"/>
              <w:marRight w:val="48"/>
              <w:marTop w:val="0"/>
              <w:marBottom w:val="240"/>
              <w:divBdr>
                <w:top w:val="none" w:sz="0" w:space="0" w:color="auto"/>
                <w:left w:val="none" w:sz="0" w:space="0" w:color="auto"/>
                <w:bottom w:val="none" w:sz="0" w:space="0" w:color="auto"/>
                <w:right w:val="none" w:sz="0" w:space="0" w:color="auto"/>
              </w:divBdr>
            </w:div>
            <w:div w:id="1904632905">
              <w:marLeft w:val="48"/>
              <w:marRight w:val="48"/>
              <w:marTop w:val="0"/>
              <w:marBottom w:val="240"/>
              <w:divBdr>
                <w:top w:val="none" w:sz="0" w:space="0" w:color="auto"/>
                <w:left w:val="none" w:sz="0" w:space="0" w:color="auto"/>
                <w:bottom w:val="none" w:sz="0" w:space="0" w:color="auto"/>
                <w:right w:val="none" w:sz="0" w:space="0" w:color="auto"/>
              </w:divBdr>
            </w:div>
            <w:div w:id="1523394564">
              <w:marLeft w:val="48"/>
              <w:marRight w:val="48"/>
              <w:marTop w:val="0"/>
              <w:marBottom w:val="240"/>
              <w:divBdr>
                <w:top w:val="none" w:sz="0" w:space="0" w:color="auto"/>
                <w:left w:val="none" w:sz="0" w:space="0" w:color="auto"/>
                <w:bottom w:val="none" w:sz="0" w:space="0" w:color="auto"/>
                <w:right w:val="none" w:sz="0" w:space="0" w:color="auto"/>
              </w:divBdr>
            </w:div>
            <w:div w:id="694188134">
              <w:marLeft w:val="48"/>
              <w:marRight w:val="48"/>
              <w:marTop w:val="0"/>
              <w:marBottom w:val="240"/>
              <w:divBdr>
                <w:top w:val="none" w:sz="0" w:space="0" w:color="auto"/>
                <w:left w:val="none" w:sz="0" w:space="0" w:color="auto"/>
                <w:bottom w:val="none" w:sz="0" w:space="0" w:color="auto"/>
                <w:right w:val="none" w:sz="0" w:space="0" w:color="auto"/>
              </w:divBdr>
            </w:div>
            <w:div w:id="318113967">
              <w:marLeft w:val="48"/>
              <w:marRight w:val="48"/>
              <w:marTop w:val="0"/>
              <w:marBottom w:val="240"/>
              <w:divBdr>
                <w:top w:val="none" w:sz="0" w:space="0" w:color="auto"/>
                <w:left w:val="none" w:sz="0" w:space="0" w:color="auto"/>
                <w:bottom w:val="none" w:sz="0" w:space="0" w:color="auto"/>
                <w:right w:val="none" w:sz="0" w:space="0" w:color="auto"/>
              </w:divBdr>
            </w:div>
            <w:div w:id="1038122519">
              <w:marLeft w:val="48"/>
              <w:marRight w:val="48"/>
              <w:marTop w:val="0"/>
              <w:marBottom w:val="240"/>
              <w:divBdr>
                <w:top w:val="none" w:sz="0" w:space="0" w:color="auto"/>
                <w:left w:val="none" w:sz="0" w:space="0" w:color="auto"/>
                <w:bottom w:val="none" w:sz="0" w:space="0" w:color="auto"/>
                <w:right w:val="none" w:sz="0" w:space="0" w:color="auto"/>
              </w:divBdr>
            </w:div>
            <w:div w:id="1457068834">
              <w:marLeft w:val="48"/>
              <w:marRight w:val="48"/>
              <w:marTop w:val="0"/>
              <w:marBottom w:val="240"/>
              <w:divBdr>
                <w:top w:val="none" w:sz="0" w:space="0" w:color="auto"/>
                <w:left w:val="none" w:sz="0" w:space="0" w:color="auto"/>
                <w:bottom w:val="none" w:sz="0" w:space="0" w:color="auto"/>
                <w:right w:val="none" w:sz="0" w:space="0" w:color="auto"/>
              </w:divBdr>
            </w:div>
            <w:div w:id="1949847371">
              <w:marLeft w:val="48"/>
              <w:marRight w:val="48"/>
              <w:marTop w:val="0"/>
              <w:marBottom w:val="240"/>
              <w:divBdr>
                <w:top w:val="none" w:sz="0" w:space="0" w:color="auto"/>
                <w:left w:val="none" w:sz="0" w:space="0" w:color="auto"/>
                <w:bottom w:val="none" w:sz="0" w:space="0" w:color="auto"/>
                <w:right w:val="none" w:sz="0" w:space="0" w:color="auto"/>
              </w:divBdr>
            </w:div>
            <w:div w:id="94175693">
              <w:marLeft w:val="48"/>
              <w:marRight w:val="48"/>
              <w:marTop w:val="0"/>
              <w:marBottom w:val="240"/>
              <w:divBdr>
                <w:top w:val="none" w:sz="0" w:space="0" w:color="auto"/>
                <w:left w:val="none" w:sz="0" w:space="0" w:color="auto"/>
                <w:bottom w:val="none" w:sz="0" w:space="0" w:color="auto"/>
                <w:right w:val="none" w:sz="0" w:space="0" w:color="auto"/>
              </w:divBdr>
            </w:div>
            <w:div w:id="185992849">
              <w:marLeft w:val="48"/>
              <w:marRight w:val="48"/>
              <w:marTop w:val="0"/>
              <w:marBottom w:val="240"/>
              <w:divBdr>
                <w:top w:val="none" w:sz="0" w:space="0" w:color="auto"/>
                <w:left w:val="none" w:sz="0" w:space="0" w:color="auto"/>
                <w:bottom w:val="none" w:sz="0" w:space="0" w:color="auto"/>
                <w:right w:val="none" w:sz="0" w:space="0" w:color="auto"/>
              </w:divBdr>
            </w:div>
            <w:div w:id="1945267935">
              <w:marLeft w:val="48"/>
              <w:marRight w:val="48"/>
              <w:marTop w:val="0"/>
              <w:marBottom w:val="240"/>
              <w:divBdr>
                <w:top w:val="none" w:sz="0" w:space="0" w:color="auto"/>
                <w:left w:val="none" w:sz="0" w:space="0" w:color="auto"/>
                <w:bottom w:val="none" w:sz="0" w:space="0" w:color="auto"/>
                <w:right w:val="none" w:sz="0" w:space="0" w:color="auto"/>
              </w:divBdr>
            </w:div>
            <w:div w:id="1997340674">
              <w:marLeft w:val="48"/>
              <w:marRight w:val="48"/>
              <w:marTop w:val="0"/>
              <w:marBottom w:val="240"/>
              <w:divBdr>
                <w:top w:val="none" w:sz="0" w:space="0" w:color="auto"/>
                <w:left w:val="none" w:sz="0" w:space="0" w:color="auto"/>
                <w:bottom w:val="none" w:sz="0" w:space="0" w:color="auto"/>
                <w:right w:val="none" w:sz="0" w:space="0" w:color="auto"/>
              </w:divBdr>
            </w:div>
            <w:div w:id="1309943748">
              <w:marLeft w:val="48"/>
              <w:marRight w:val="48"/>
              <w:marTop w:val="0"/>
              <w:marBottom w:val="240"/>
              <w:divBdr>
                <w:top w:val="none" w:sz="0" w:space="0" w:color="auto"/>
                <w:left w:val="none" w:sz="0" w:space="0" w:color="auto"/>
                <w:bottom w:val="none" w:sz="0" w:space="0" w:color="auto"/>
                <w:right w:val="none" w:sz="0" w:space="0" w:color="auto"/>
              </w:divBdr>
            </w:div>
            <w:div w:id="748119618">
              <w:marLeft w:val="48"/>
              <w:marRight w:val="48"/>
              <w:marTop w:val="0"/>
              <w:marBottom w:val="240"/>
              <w:divBdr>
                <w:top w:val="none" w:sz="0" w:space="0" w:color="auto"/>
                <w:left w:val="none" w:sz="0" w:space="0" w:color="auto"/>
                <w:bottom w:val="none" w:sz="0" w:space="0" w:color="auto"/>
                <w:right w:val="none" w:sz="0" w:space="0" w:color="auto"/>
              </w:divBdr>
            </w:div>
            <w:div w:id="529533463">
              <w:marLeft w:val="48"/>
              <w:marRight w:val="48"/>
              <w:marTop w:val="0"/>
              <w:marBottom w:val="240"/>
              <w:divBdr>
                <w:top w:val="none" w:sz="0" w:space="0" w:color="auto"/>
                <w:left w:val="none" w:sz="0" w:space="0" w:color="auto"/>
                <w:bottom w:val="none" w:sz="0" w:space="0" w:color="auto"/>
                <w:right w:val="none" w:sz="0" w:space="0" w:color="auto"/>
              </w:divBdr>
            </w:div>
            <w:div w:id="681199912">
              <w:marLeft w:val="48"/>
              <w:marRight w:val="48"/>
              <w:marTop w:val="0"/>
              <w:marBottom w:val="240"/>
              <w:divBdr>
                <w:top w:val="none" w:sz="0" w:space="0" w:color="auto"/>
                <w:left w:val="none" w:sz="0" w:space="0" w:color="auto"/>
                <w:bottom w:val="none" w:sz="0" w:space="0" w:color="auto"/>
                <w:right w:val="none" w:sz="0" w:space="0" w:color="auto"/>
              </w:divBdr>
            </w:div>
            <w:div w:id="741294766">
              <w:marLeft w:val="48"/>
              <w:marRight w:val="48"/>
              <w:marTop w:val="0"/>
              <w:marBottom w:val="240"/>
              <w:divBdr>
                <w:top w:val="none" w:sz="0" w:space="0" w:color="auto"/>
                <w:left w:val="none" w:sz="0" w:space="0" w:color="auto"/>
                <w:bottom w:val="none" w:sz="0" w:space="0" w:color="auto"/>
                <w:right w:val="none" w:sz="0" w:space="0" w:color="auto"/>
              </w:divBdr>
            </w:div>
            <w:div w:id="583732594">
              <w:marLeft w:val="48"/>
              <w:marRight w:val="48"/>
              <w:marTop w:val="0"/>
              <w:marBottom w:val="240"/>
              <w:divBdr>
                <w:top w:val="none" w:sz="0" w:space="0" w:color="auto"/>
                <w:left w:val="none" w:sz="0" w:space="0" w:color="auto"/>
                <w:bottom w:val="none" w:sz="0" w:space="0" w:color="auto"/>
                <w:right w:val="none" w:sz="0" w:space="0" w:color="auto"/>
              </w:divBdr>
            </w:div>
            <w:div w:id="1365595074">
              <w:marLeft w:val="48"/>
              <w:marRight w:val="48"/>
              <w:marTop w:val="0"/>
              <w:marBottom w:val="240"/>
              <w:divBdr>
                <w:top w:val="none" w:sz="0" w:space="0" w:color="auto"/>
                <w:left w:val="none" w:sz="0" w:space="0" w:color="auto"/>
                <w:bottom w:val="none" w:sz="0" w:space="0" w:color="auto"/>
                <w:right w:val="none" w:sz="0" w:space="0" w:color="auto"/>
              </w:divBdr>
            </w:div>
            <w:div w:id="1724209274">
              <w:marLeft w:val="48"/>
              <w:marRight w:val="48"/>
              <w:marTop w:val="0"/>
              <w:marBottom w:val="240"/>
              <w:divBdr>
                <w:top w:val="none" w:sz="0" w:space="0" w:color="auto"/>
                <w:left w:val="none" w:sz="0" w:space="0" w:color="auto"/>
                <w:bottom w:val="none" w:sz="0" w:space="0" w:color="auto"/>
                <w:right w:val="none" w:sz="0" w:space="0" w:color="auto"/>
              </w:divBdr>
            </w:div>
            <w:div w:id="1665743811">
              <w:marLeft w:val="48"/>
              <w:marRight w:val="48"/>
              <w:marTop w:val="0"/>
              <w:marBottom w:val="240"/>
              <w:divBdr>
                <w:top w:val="none" w:sz="0" w:space="0" w:color="auto"/>
                <w:left w:val="none" w:sz="0" w:space="0" w:color="auto"/>
                <w:bottom w:val="none" w:sz="0" w:space="0" w:color="auto"/>
                <w:right w:val="none" w:sz="0" w:space="0" w:color="auto"/>
              </w:divBdr>
            </w:div>
            <w:div w:id="992375317">
              <w:marLeft w:val="48"/>
              <w:marRight w:val="48"/>
              <w:marTop w:val="0"/>
              <w:marBottom w:val="240"/>
              <w:divBdr>
                <w:top w:val="none" w:sz="0" w:space="0" w:color="auto"/>
                <w:left w:val="none" w:sz="0" w:space="0" w:color="auto"/>
                <w:bottom w:val="none" w:sz="0" w:space="0" w:color="auto"/>
                <w:right w:val="none" w:sz="0" w:space="0" w:color="auto"/>
              </w:divBdr>
            </w:div>
            <w:div w:id="1019044185">
              <w:marLeft w:val="48"/>
              <w:marRight w:val="48"/>
              <w:marTop w:val="0"/>
              <w:marBottom w:val="240"/>
              <w:divBdr>
                <w:top w:val="none" w:sz="0" w:space="0" w:color="auto"/>
                <w:left w:val="none" w:sz="0" w:space="0" w:color="auto"/>
                <w:bottom w:val="none" w:sz="0" w:space="0" w:color="auto"/>
                <w:right w:val="none" w:sz="0" w:space="0" w:color="auto"/>
              </w:divBdr>
            </w:div>
            <w:div w:id="1214998872">
              <w:marLeft w:val="48"/>
              <w:marRight w:val="48"/>
              <w:marTop w:val="0"/>
              <w:marBottom w:val="240"/>
              <w:divBdr>
                <w:top w:val="none" w:sz="0" w:space="0" w:color="auto"/>
                <w:left w:val="none" w:sz="0" w:space="0" w:color="auto"/>
                <w:bottom w:val="none" w:sz="0" w:space="0" w:color="auto"/>
                <w:right w:val="none" w:sz="0" w:space="0" w:color="auto"/>
              </w:divBdr>
            </w:div>
            <w:div w:id="1979266386">
              <w:marLeft w:val="48"/>
              <w:marRight w:val="48"/>
              <w:marTop w:val="0"/>
              <w:marBottom w:val="240"/>
              <w:divBdr>
                <w:top w:val="none" w:sz="0" w:space="0" w:color="auto"/>
                <w:left w:val="none" w:sz="0" w:space="0" w:color="auto"/>
                <w:bottom w:val="none" w:sz="0" w:space="0" w:color="auto"/>
                <w:right w:val="none" w:sz="0" w:space="0" w:color="auto"/>
              </w:divBdr>
            </w:div>
            <w:div w:id="824708841">
              <w:marLeft w:val="48"/>
              <w:marRight w:val="48"/>
              <w:marTop w:val="0"/>
              <w:marBottom w:val="240"/>
              <w:divBdr>
                <w:top w:val="none" w:sz="0" w:space="0" w:color="auto"/>
                <w:left w:val="none" w:sz="0" w:space="0" w:color="auto"/>
                <w:bottom w:val="none" w:sz="0" w:space="0" w:color="auto"/>
                <w:right w:val="none" w:sz="0" w:space="0" w:color="auto"/>
              </w:divBdr>
            </w:div>
            <w:div w:id="200827308">
              <w:marLeft w:val="48"/>
              <w:marRight w:val="48"/>
              <w:marTop w:val="0"/>
              <w:marBottom w:val="240"/>
              <w:divBdr>
                <w:top w:val="none" w:sz="0" w:space="0" w:color="auto"/>
                <w:left w:val="none" w:sz="0" w:space="0" w:color="auto"/>
                <w:bottom w:val="none" w:sz="0" w:space="0" w:color="auto"/>
                <w:right w:val="none" w:sz="0" w:space="0" w:color="auto"/>
              </w:divBdr>
            </w:div>
            <w:div w:id="442531421">
              <w:marLeft w:val="48"/>
              <w:marRight w:val="48"/>
              <w:marTop w:val="0"/>
              <w:marBottom w:val="240"/>
              <w:divBdr>
                <w:top w:val="none" w:sz="0" w:space="0" w:color="auto"/>
                <w:left w:val="none" w:sz="0" w:space="0" w:color="auto"/>
                <w:bottom w:val="none" w:sz="0" w:space="0" w:color="auto"/>
                <w:right w:val="none" w:sz="0" w:space="0" w:color="auto"/>
              </w:divBdr>
            </w:div>
            <w:div w:id="1773356672">
              <w:marLeft w:val="48"/>
              <w:marRight w:val="48"/>
              <w:marTop w:val="0"/>
              <w:marBottom w:val="240"/>
              <w:divBdr>
                <w:top w:val="none" w:sz="0" w:space="0" w:color="auto"/>
                <w:left w:val="none" w:sz="0" w:space="0" w:color="auto"/>
                <w:bottom w:val="none" w:sz="0" w:space="0" w:color="auto"/>
                <w:right w:val="none" w:sz="0" w:space="0" w:color="auto"/>
              </w:divBdr>
            </w:div>
            <w:div w:id="667756425">
              <w:marLeft w:val="48"/>
              <w:marRight w:val="48"/>
              <w:marTop w:val="0"/>
              <w:marBottom w:val="240"/>
              <w:divBdr>
                <w:top w:val="none" w:sz="0" w:space="0" w:color="auto"/>
                <w:left w:val="none" w:sz="0" w:space="0" w:color="auto"/>
                <w:bottom w:val="none" w:sz="0" w:space="0" w:color="auto"/>
                <w:right w:val="none" w:sz="0" w:space="0" w:color="auto"/>
              </w:divBdr>
            </w:div>
            <w:div w:id="891040915">
              <w:marLeft w:val="48"/>
              <w:marRight w:val="48"/>
              <w:marTop w:val="0"/>
              <w:marBottom w:val="240"/>
              <w:divBdr>
                <w:top w:val="none" w:sz="0" w:space="0" w:color="auto"/>
                <w:left w:val="none" w:sz="0" w:space="0" w:color="auto"/>
                <w:bottom w:val="none" w:sz="0" w:space="0" w:color="auto"/>
                <w:right w:val="none" w:sz="0" w:space="0" w:color="auto"/>
              </w:divBdr>
            </w:div>
            <w:div w:id="2036078591">
              <w:marLeft w:val="48"/>
              <w:marRight w:val="48"/>
              <w:marTop w:val="0"/>
              <w:marBottom w:val="240"/>
              <w:divBdr>
                <w:top w:val="none" w:sz="0" w:space="0" w:color="auto"/>
                <w:left w:val="none" w:sz="0" w:space="0" w:color="auto"/>
                <w:bottom w:val="none" w:sz="0" w:space="0" w:color="auto"/>
                <w:right w:val="none" w:sz="0" w:space="0" w:color="auto"/>
              </w:divBdr>
            </w:div>
            <w:div w:id="242108316">
              <w:marLeft w:val="48"/>
              <w:marRight w:val="48"/>
              <w:marTop w:val="0"/>
              <w:marBottom w:val="240"/>
              <w:divBdr>
                <w:top w:val="none" w:sz="0" w:space="0" w:color="auto"/>
                <w:left w:val="none" w:sz="0" w:space="0" w:color="auto"/>
                <w:bottom w:val="none" w:sz="0" w:space="0" w:color="auto"/>
                <w:right w:val="none" w:sz="0" w:space="0" w:color="auto"/>
              </w:divBdr>
            </w:div>
            <w:div w:id="1492722033">
              <w:marLeft w:val="48"/>
              <w:marRight w:val="48"/>
              <w:marTop w:val="0"/>
              <w:marBottom w:val="240"/>
              <w:divBdr>
                <w:top w:val="none" w:sz="0" w:space="0" w:color="auto"/>
                <w:left w:val="none" w:sz="0" w:space="0" w:color="auto"/>
                <w:bottom w:val="none" w:sz="0" w:space="0" w:color="auto"/>
                <w:right w:val="none" w:sz="0" w:space="0" w:color="auto"/>
              </w:divBdr>
            </w:div>
            <w:div w:id="264771494">
              <w:marLeft w:val="48"/>
              <w:marRight w:val="48"/>
              <w:marTop w:val="0"/>
              <w:marBottom w:val="240"/>
              <w:divBdr>
                <w:top w:val="none" w:sz="0" w:space="0" w:color="auto"/>
                <w:left w:val="none" w:sz="0" w:space="0" w:color="auto"/>
                <w:bottom w:val="none" w:sz="0" w:space="0" w:color="auto"/>
                <w:right w:val="none" w:sz="0" w:space="0" w:color="auto"/>
              </w:divBdr>
            </w:div>
            <w:div w:id="1248689690">
              <w:marLeft w:val="48"/>
              <w:marRight w:val="48"/>
              <w:marTop w:val="0"/>
              <w:marBottom w:val="240"/>
              <w:divBdr>
                <w:top w:val="none" w:sz="0" w:space="0" w:color="auto"/>
                <w:left w:val="none" w:sz="0" w:space="0" w:color="auto"/>
                <w:bottom w:val="none" w:sz="0" w:space="0" w:color="auto"/>
                <w:right w:val="none" w:sz="0" w:space="0" w:color="auto"/>
              </w:divBdr>
            </w:div>
            <w:div w:id="1567255638">
              <w:marLeft w:val="48"/>
              <w:marRight w:val="48"/>
              <w:marTop w:val="0"/>
              <w:marBottom w:val="240"/>
              <w:divBdr>
                <w:top w:val="none" w:sz="0" w:space="0" w:color="auto"/>
                <w:left w:val="none" w:sz="0" w:space="0" w:color="auto"/>
                <w:bottom w:val="none" w:sz="0" w:space="0" w:color="auto"/>
                <w:right w:val="none" w:sz="0" w:space="0" w:color="auto"/>
              </w:divBdr>
            </w:div>
            <w:div w:id="977370720">
              <w:marLeft w:val="48"/>
              <w:marRight w:val="48"/>
              <w:marTop w:val="0"/>
              <w:marBottom w:val="240"/>
              <w:divBdr>
                <w:top w:val="none" w:sz="0" w:space="0" w:color="auto"/>
                <w:left w:val="none" w:sz="0" w:space="0" w:color="auto"/>
                <w:bottom w:val="none" w:sz="0" w:space="0" w:color="auto"/>
                <w:right w:val="none" w:sz="0" w:space="0" w:color="auto"/>
              </w:divBdr>
            </w:div>
            <w:div w:id="1533113327">
              <w:marLeft w:val="48"/>
              <w:marRight w:val="48"/>
              <w:marTop w:val="0"/>
              <w:marBottom w:val="240"/>
              <w:divBdr>
                <w:top w:val="none" w:sz="0" w:space="0" w:color="auto"/>
                <w:left w:val="none" w:sz="0" w:space="0" w:color="auto"/>
                <w:bottom w:val="none" w:sz="0" w:space="0" w:color="auto"/>
                <w:right w:val="none" w:sz="0" w:space="0" w:color="auto"/>
              </w:divBdr>
            </w:div>
            <w:div w:id="824012402">
              <w:marLeft w:val="48"/>
              <w:marRight w:val="48"/>
              <w:marTop w:val="0"/>
              <w:marBottom w:val="240"/>
              <w:divBdr>
                <w:top w:val="none" w:sz="0" w:space="0" w:color="auto"/>
                <w:left w:val="none" w:sz="0" w:space="0" w:color="auto"/>
                <w:bottom w:val="none" w:sz="0" w:space="0" w:color="auto"/>
                <w:right w:val="none" w:sz="0" w:space="0" w:color="auto"/>
              </w:divBdr>
            </w:div>
            <w:div w:id="1030837606">
              <w:marLeft w:val="48"/>
              <w:marRight w:val="48"/>
              <w:marTop w:val="0"/>
              <w:marBottom w:val="240"/>
              <w:divBdr>
                <w:top w:val="none" w:sz="0" w:space="0" w:color="auto"/>
                <w:left w:val="none" w:sz="0" w:space="0" w:color="auto"/>
                <w:bottom w:val="none" w:sz="0" w:space="0" w:color="auto"/>
                <w:right w:val="none" w:sz="0" w:space="0" w:color="auto"/>
              </w:divBdr>
            </w:div>
            <w:div w:id="1089228378">
              <w:marLeft w:val="48"/>
              <w:marRight w:val="48"/>
              <w:marTop w:val="0"/>
              <w:marBottom w:val="240"/>
              <w:divBdr>
                <w:top w:val="none" w:sz="0" w:space="0" w:color="auto"/>
                <w:left w:val="none" w:sz="0" w:space="0" w:color="auto"/>
                <w:bottom w:val="none" w:sz="0" w:space="0" w:color="auto"/>
                <w:right w:val="none" w:sz="0" w:space="0" w:color="auto"/>
              </w:divBdr>
            </w:div>
            <w:div w:id="1717971614">
              <w:marLeft w:val="48"/>
              <w:marRight w:val="48"/>
              <w:marTop w:val="0"/>
              <w:marBottom w:val="240"/>
              <w:divBdr>
                <w:top w:val="none" w:sz="0" w:space="0" w:color="auto"/>
                <w:left w:val="none" w:sz="0" w:space="0" w:color="auto"/>
                <w:bottom w:val="none" w:sz="0" w:space="0" w:color="auto"/>
                <w:right w:val="none" w:sz="0" w:space="0" w:color="auto"/>
              </w:divBdr>
            </w:div>
            <w:div w:id="202645294">
              <w:marLeft w:val="48"/>
              <w:marRight w:val="48"/>
              <w:marTop w:val="0"/>
              <w:marBottom w:val="240"/>
              <w:divBdr>
                <w:top w:val="none" w:sz="0" w:space="0" w:color="auto"/>
                <w:left w:val="none" w:sz="0" w:space="0" w:color="auto"/>
                <w:bottom w:val="none" w:sz="0" w:space="0" w:color="auto"/>
                <w:right w:val="none" w:sz="0" w:space="0" w:color="auto"/>
              </w:divBdr>
            </w:div>
          </w:divsChild>
        </w:div>
      </w:divsChild>
    </w:div>
    <w:div w:id="573126972">
      <w:bodyDiv w:val="1"/>
      <w:marLeft w:val="0"/>
      <w:marRight w:val="0"/>
      <w:marTop w:val="0"/>
      <w:marBottom w:val="0"/>
      <w:divBdr>
        <w:top w:val="none" w:sz="0" w:space="0" w:color="auto"/>
        <w:left w:val="none" w:sz="0" w:space="0" w:color="auto"/>
        <w:bottom w:val="none" w:sz="0" w:space="0" w:color="auto"/>
        <w:right w:val="none" w:sz="0" w:space="0" w:color="auto"/>
      </w:divBdr>
      <w:divsChild>
        <w:div w:id="1539857020">
          <w:marLeft w:val="0"/>
          <w:marRight w:val="0"/>
          <w:marTop w:val="115"/>
          <w:marBottom w:val="115"/>
          <w:divBdr>
            <w:top w:val="none" w:sz="0" w:space="0" w:color="auto"/>
            <w:left w:val="none" w:sz="0" w:space="0" w:color="auto"/>
            <w:bottom w:val="none" w:sz="0" w:space="0" w:color="auto"/>
            <w:right w:val="none" w:sz="0" w:space="0" w:color="auto"/>
          </w:divBdr>
          <w:divsChild>
            <w:div w:id="2039618908">
              <w:marLeft w:val="0"/>
              <w:marRight w:val="0"/>
              <w:marTop w:val="100"/>
              <w:marBottom w:val="100"/>
              <w:divBdr>
                <w:top w:val="none" w:sz="0" w:space="0" w:color="auto"/>
                <w:left w:val="none" w:sz="0" w:space="0" w:color="auto"/>
                <w:bottom w:val="none" w:sz="0" w:space="0" w:color="auto"/>
                <w:right w:val="none" w:sz="0" w:space="0" w:color="auto"/>
              </w:divBdr>
              <w:divsChild>
                <w:div w:id="183135810">
                  <w:marLeft w:val="0"/>
                  <w:marRight w:val="0"/>
                  <w:marTop w:val="0"/>
                  <w:marBottom w:val="0"/>
                  <w:divBdr>
                    <w:top w:val="none" w:sz="0" w:space="0" w:color="auto"/>
                    <w:left w:val="none" w:sz="0" w:space="0" w:color="auto"/>
                    <w:bottom w:val="none" w:sz="0" w:space="0" w:color="auto"/>
                    <w:right w:val="none" w:sz="0" w:space="0" w:color="auto"/>
                  </w:divBdr>
                  <w:divsChild>
                    <w:div w:id="46373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925501">
          <w:marLeft w:val="0"/>
          <w:marRight w:val="0"/>
          <w:marTop w:val="0"/>
          <w:marBottom w:val="92"/>
          <w:divBdr>
            <w:top w:val="single" w:sz="4" w:space="0" w:color="auto"/>
            <w:left w:val="single" w:sz="18" w:space="0" w:color="auto"/>
            <w:bottom w:val="single" w:sz="4" w:space="0" w:color="auto"/>
            <w:right w:val="single" w:sz="4" w:space="0" w:color="auto"/>
          </w:divBdr>
        </w:div>
        <w:div w:id="1482234673">
          <w:marLeft w:val="0"/>
          <w:marRight w:val="0"/>
          <w:marTop w:val="0"/>
          <w:marBottom w:val="92"/>
          <w:divBdr>
            <w:top w:val="single" w:sz="4" w:space="0" w:color="auto"/>
            <w:left w:val="single" w:sz="18" w:space="0" w:color="auto"/>
            <w:bottom w:val="single" w:sz="4" w:space="0" w:color="auto"/>
            <w:right w:val="single" w:sz="4" w:space="0" w:color="auto"/>
          </w:divBdr>
        </w:div>
        <w:div w:id="1792363739">
          <w:marLeft w:val="0"/>
          <w:marRight w:val="0"/>
          <w:marTop w:val="0"/>
          <w:marBottom w:val="92"/>
          <w:divBdr>
            <w:top w:val="single" w:sz="4" w:space="0" w:color="auto"/>
            <w:left w:val="single" w:sz="18" w:space="0" w:color="auto"/>
            <w:bottom w:val="single" w:sz="4" w:space="0" w:color="auto"/>
            <w:right w:val="single" w:sz="4" w:space="0" w:color="auto"/>
          </w:divBdr>
        </w:div>
        <w:div w:id="2108967161">
          <w:marLeft w:val="0"/>
          <w:marRight w:val="0"/>
          <w:marTop w:val="92"/>
          <w:marBottom w:val="0"/>
          <w:divBdr>
            <w:top w:val="single" w:sz="4" w:space="0" w:color="D5DDC6"/>
            <w:left w:val="single" w:sz="4" w:space="3" w:color="D5DDC6"/>
            <w:bottom w:val="single" w:sz="4" w:space="0" w:color="D5DDC6"/>
            <w:right w:val="single" w:sz="4" w:space="0" w:color="D5DDC6"/>
          </w:divBdr>
        </w:div>
        <w:div w:id="1164004583">
          <w:marLeft w:val="0"/>
          <w:marRight w:val="0"/>
          <w:marTop w:val="0"/>
          <w:marBottom w:val="92"/>
          <w:divBdr>
            <w:top w:val="single" w:sz="4" w:space="0" w:color="auto"/>
            <w:left w:val="single" w:sz="18" w:space="0" w:color="auto"/>
            <w:bottom w:val="single" w:sz="4" w:space="0" w:color="auto"/>
            <w:right w:val="single" w:sz="4" w:space="0" w:color="auto"/>
          </w:divBdr>
        </w:div>
        <w:div w:id="1222135120">
          <w:marLeft w:val="0"/>
          <w:marRight w:val="0"/>
          <w:marTop w:val="92"/>
          <w:marBottom w:val="0"/>
          <w:divBdr>
            <w:top w:val="single" w:sz="4" w:space="0" w:color="D5DDC6"/>
            <w:left w:val="single" w:sz="4" w:space="3" w:color="D5DDC6"/>
            <w:bottom w:val="single" w:sz="4" w:space="0" w:color="D5DDC6"/>
            <w:right w:val="single" w:sz="4" w:space="0" w:color="D5DDC6"/>
          </w:divBdr>
        </w:div>
        <w:div w:id="211163681">
          <w:blockQuote w:val="1"/>
          <w:marLeft w:val="115"/>
          <w:marRight w:val="115"/>
          <w:marTop w:val="360"/>
          <w:marBottom w:val="360"/>
          <w:divBdr>
            <w:top w:val="none" w:sz="0" w:space="0" w:color="auto"/>
            <w:left w:val="single" w:sz="24" w:space="6" w:color="CCCCCC"/>
            <w:bottom w:val="none" w:sz="0" w:space="0" w:color="auto"/>
            <w:right w:val="none" w:sz="0" w:space="0" w:color="auto"/>
          </w:divBdr>
        </w:div>
        <w:div w:id="1761952857">
          <w:marLeft w:val="0"/>
          <w:marRight w:val="0"/>
          <w:marTop w:val="0"/>
          <w:marBottom w:val="92"/>
          <w:divBdr>
            <w:top w:val="single" w:sz="4" w:space="0" w:color="auto"/>
            <w:left w:val="single" w:sz="18" w:space="0" w:color="auto"/>
            <w:bottom w:val="single" w:sz="4" w:space="0" w:color="auto"/>
            <w:right w:val="single" w:sz="4" w:space="0" w:color="auto"/>
          </w:divBdr>
        </w:div>
        <w:div w:id="846406010">
          <w:marLeft w:val="0"/>
          <w:marRight w:val="0"/>
          <w:marTop w:val="92"/>
          <w:marBottom w:val="0"/>
          <w:divBdr>
            <w:top w:val="single" w:sz="4" w:space="0" w:color="D5DDC6"/>
            <w:left w:val="single" w:sz="4" w:space="3" w:color="D5DDC6"/>
            <w:bottom w:val="single" w:sz="4" w:space="0" w:color="D5DDC6"/>
            <w:right w:val="single" w:sz="4" w:space="0" w:color="D5DDC6"/>
          </w:divBdr>
        </w:div>
        <w:div w:id="1455325059">
          <w:marLeft w:val="0"/>
          <w:marRight w:val="0"/>
          <w:marTop w:val="0"/>
          <w:marBottom w:val="92"/>
          <w:divBdr>
            <w:top w:val="single" w:sz="4" w:space="0" w:color="auto"/>
            <w:left w:val="single" w:sz="18" w:space="0" w:color="auto"/>
            <w:bottom w:val="single" w:sz="4" w:space="0" w:color="auto"/>
            <w:right w:val="single" w:sz="4" w:space="0" w:color="auto"/>
          </w:divBdr>
        </w:div>
        <w:div w:id="1991209002">
          <w:marLeft w:val="0"/>
          <w:marRight w:val="0"/>
          <w:marTop w:val="0"/>
          <w:marBottom w:val="92"/>
          <w:divBdr>
            <w:top w:val="single" w:sz="4" w:space="0" w:color="auto"/>
            <w:left w:val="single" w:sz="18" w:space="0" w:color="auto"/>
            <w:bottom w:val="single" w:sz="4" w:space="0" w:color="auto"/>
            <w:right w:val="single" w:sz="4" w:space="0" w:color="auto"/>
          </w:divBdr>
        </w:div>
        <w:div w:id="531724031">
          <w:marLeft w:val="0"/>
          <w:marRight w:val="0"/>
          <w:marTop w:val="92"/>
          <w:marBottom w:val="0"/>
          <w:divBdr>
            <w:top w:val="single" w:sz="4" w:space="0" w:color="D5DDC6"/>
            <w:left w:val="single" w:sz="4" w:space="3" w:color="D5DDC6"/>
            <w:bottom w:val="single" w:sz="4" w:space="0" w:color="D5DDC6"/>
            <w:right w:val="single" w:sz="4" w:space="0" w:color="D5DDC6"/>
          </w:divBdr>
        </w:div>
        <w:div w:id="1521309175">
          <w:marLeft w:val="0"/>
          <w:marRight w:val="0"/>
          <w:marTop w:val="0"/>
          <w:marBottom w:val="92"/>
          <w:divBdr>
            <w:top w:val="single" w:sz="4" w:space="0" w:color="auto"/>
            <w:left w:val="single" w:sz="18" w:space="0" w:color="auto"/>
            <w:bottom w:val="single" w:sz="4" w:space="0" w:color="auto"/>
            <w:right w:val="single" w:sz="4" w:space="0" w:color="auto"/>
          </w:divBdr>
        </w:div>
        <w:div w:id="1792092998">
          <w:marLeft w:val="0"/>
          <w:marRight w:val="0"/>
          <w:marTop w:val="0"/>
          <w:marBottom w:val="92"/>
          <w:divBdr>
            <w:top w:val="single" w:sz="4" w:space="0" w:color="auto"/>
            <w:left w:val="single" w:sz="18" w:space="0" w:color="auto"/>
            <w:bottom w:val="single" w:sz="4" w:space="0" w:color="auto"/>
            <w:right w:val="single" w:sz="4" w:space="0" w:color="auto"/>
          </w:divBdr>
        </w:div>
        <w:div w:id="1858349447">
          <w:marLeft w:val="0"/>
          <w:marRight w:val="0"/>
          <w:marTop w:val="0"/>
          <w:marBottom w:val="92"/>
          <w:divBdr>
            <w:top w:val="single" w:sz="4" w:space="0" w:color="auto"/>
            <w:left w:val="single" w:sz="18" w:space="0" w:color="auto"/>
            <w:bottom w:val="single" w:sz="4" w:space="0" w:color="auto"/>
            <w:right w:val="single" w:sz="4" w:space="0" w:color="auto"/>
          </w:divBdr>
        </w:div>
        <w:div w:id="838276659">
          <w:marLeft w:val="0"/>
          <w:marRight w:val="0"/>
          <w:marTop w:val="92"/>
          <w:marBottom w:val="0"/>
          <w:divBdr>
            <w:top w:val="single" w:sz="4" w:space="0" w:color="D5DDC6"/>
            <w:left w:val="single" w:sz="4" w:space="3" w:color="D5DDC6"/>
            <w:bottom w:val="single" w:sz="4" w:space="0" w:color="D5DDC6"/>
            <w:right w:val="single" w:sz="4" w:space="0" w:color="D5DDC6"/>
          </w:divBdr>
        </w:div>
        <w:div w:id="1789542561">
          <w:marLeft w:val="0"/>
          <w:marRight w:val="0"/>
          <w:marTop w:val="0"/>
          <w:marBottom w:val="92"/>
          <w:divBdr>
            <w:top w:val="single" w:sz="4" w:space="0" w:color="auto"/>
            <w:left w:val="single" w:sz="18" w:space="0" w:color="auto"/>
            <w:bottom w:val="single" w:sz="4" w:space="0" w:color="auto"/>
            <w:right w:val="single" w:sz="4" w:space="0" w:color="auto"/>
          </w:divBdr>
        </w:div>
        <w:div w:id="2062825356">
          <w:marLeft w:val="0"/>
          <w:marRight w:val="0"/>
          <w:marTop w:val="92"/>
          <w:marBottom w:val="0"/>
          <w:divBdr>
            <w:top w:val="single" w:sz="4" w:space="0" w:color="D5DDC6"/>
            <w:left w:val="single" w:sz="4" w:space="3" w:color="D5DDC6"/>
            <w:bottom w:val="single" w:sz="4" w:space="0" w:color="D5DDC6"/>
            <w:right w:val="single" w:sz="4" w:space="0" w:color="D5DDC6"/>
          </w:divBdr>
        </w:div>
        <w:div w:id="1835606628">
          <w:marLeft w:val="0"/>
          <w:marRight w:val="0"/>
          <w:marTop w:val="0"/>
          <w:marBottom w:val="92"/>
          <w:divBdr>
            <w:top w:val="single" w:sz="4" w:space="0" w:color="auto"/>
            <w:left w:val="single" w:sz="18" w:space="0" w:color="auto"/>
            <w:bottom w:val="single" w:sz="4" w:space="0" w:color="auto"/>
            <w:right w:val="single" w:sz="4" w:space="0" w:color="auto"/>
          </w:divBdr>
        </w:div>
        <w:div w:id="1720326110">
          <w:marLeft w:val="0"/>
          <w:marRight w:val="0"/>
          <w:marTop w:val="92"/>
          <w:marBottom w:val="0"/>
          <w:divBdr>
            <w:top w:val="single" w:sz="4" w:space="0" w:color="D5DDC6"/>
            <w:left w:val="single" w:sz="4" w:space="3" w:color="D5DDC6"/>
            <w:bottom w:val="single" w:sz="4" w:space="0" w:color="D5DDC6"/>
            <w:right w:val="single" w:sz="4" w:space="0" w:color="D5DDC6"/>
          </w:divBdr>
        </w:div>
        <w:div w:id="1695837894">
          <w:marLeft w:val="0"/>
          <w:marRight w:val="0"/>
          <w:marTop w:val="0"/>
          <w:marBottom w:val="92"/>
          <w:divBdr>
            <w:top w:val="single" w:sz="4" w:space="0" w:color="auto"/>
            <w:left w:val="single" w:sz="18" w:space="0" w:color="auto"/>
            <w:bottom w:val="single" w:sz="4" w:space="0" w:color="auto"/>
            <w:right w:val="single" w:sz="4" w:space="0" w:color="auto"/>
          </w:divBdr>
        </w:div>
        <w:div w:id="1473133832">
          <w:marLeft w:val="0"/>
          <w:marRight w:val="0"/>
          <w:marTop w:val="92"/>
          <w:marBottom w:val="0"/>
          <w:divBdr>
            <w:top w:val="single" w:sz="4" w:space="0" w:color="D5DDC6"/>
            <w:left w:val="single" w:sz="4" w:space="3" w:color="D5DDC6"/>
            <w:bottom w:val="single" w:sz="4" w:space="0" w:color="D5DDC6"/>
            <w:right w:val="single" w:sz="4" w:space="0" w:color="D5DDC6"/>
          </w:divBdr>
        </w:div>
        <w:div w:id="177936449">
          <w:marLeft w:val="0"/>
          <w:marRight w:val="0"/>
          <w:marTop w:val="0"/>
          <w:marBottom w:val="92"/>
          <w:divBdr>
            <w:top w:val="single" w:sz="4" w:space="0" w:color="auto"/>
            <w:left w:val="single" w:sz="18" w:space="0" w:color="auto"/>
            <w:bottom w:val="single" w:sz="4" w:space="0" w:color="auto"/>
            <w:right w:val="single" w:sz="4" w:space="0" w:color="auto"/>
          </w:divBdr>
        </w:div>
        <w:div w:id="1985621686">
          <w:marLeft w:val="0"/>
          <w:marRight w:val="0"/>
          <w:marTop w:val="92"/>
          <w:marBottom w:val="0"/>
          <w:divBdr>
            <w:top w:val="single" w:sz="4" w:space="0" w:color="D5DDC6"/>
            <w:left w:val="single" w:sz="4" w:space="3" w:color="D5DDC6"/>
            <w:bottom w:val="single" w:sz="4" w:space="0" w:color="D5DDC6"/>
            <w:right w:val="single" w:sz="4" w:space="0" w:color="D5DDC6"/>
          </w:divBdr>
        </w:div>
        <w:div w:id="1466268624">
          <w:marLeft w:val="0"/>
          <w:marRight w:val="0"/>
          <w:marTop w:val="0"/>
          <w:marBottom w:val="92"/>
          <w:divBdr>
            <w:top w:val="single" w:sz="4" w:space="0" w:color="auto"/>
            <w:left w:val="single" w:sz="18" w:space="0" w:color="auto"/>
            <w:bottom w:val="single" w:sz="4" w:space="0" w:color="auto"/>
            <w:right w:val="single" w:sz="4" w:space="0" w:color="auto"/>
          </w:divBdr>
        </w:div>
        <w:div w:id="312098965">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573703782">
      <w:bodyDiv w:val="1"/>
      <w:marLeft w:val="0"/>
      <w:marRight w:val="0"/>
      <w:marTop w:val="0"/>
      <w:marBottom w:val="0"/>
      <w:divBdr>
        <w:top w:val="none" w:sz="0" w:space="0" w:color="auto"/>
        <w:left w:val="none" w:sz="0" w:space="0" w:color="auto"/>
        <w:bottom w:val="none" w:sz="0" w:space="0" w:color="auto"/>
        <w:right w:val="none" w:sz="0" w:space="0" w:color="auto"/>
      </w:divBdr>
      <w:divsChild>
        <w:div w:id="50926261">
          <w:marLeft w:val="0"/>
          <w:marRight w:val="0"/>
          <w:marTop w:val="0"/>
          <w:marBottom w:val="0"/>
          <w:divBdr>
            <w:top w:val="none" w:sz="0" w:space="0" w:color="auto"/>
            <w:left w:val="none" w:sz="0" w:space="0" w:color="auto"/>
            <w:bottom w:val="none" w:sz="0" w:space="0" w:color="auto"/>
            <w:right w:val="none" w:sz="0" w:space="0" w:color="auto"/>
          </w:divBdr>
        </w:div>
        <w:div w:id="234710941">
          <w:marLeft w:val="0"/>
          <w:marRight w:val="0"/>
          <w:marTop w:val="360"/>
          <w:marBottom w:val="0"/>
          <w:divBdr>
            <w:top w:val="none" w:sz="0" w:space="0" w:color="auto"/>
            <w:left w:val="none" w:sz="0" w:space="0" w:color="auto"/>
            <w:bottom w:val="single" w:sz="8" w:space="6" w:color="D9DCDF"/>
            <w:right w:val="none" w:sz="0" w:space="0" w:color="auto"/>
          </w:divBdr>
          <w:divsChild>
            <w:div w:id="814563600">
              <w:marLeft w:val="0"/>
              <w:marRight w:val="0"/>
              <w:marTop w:val="0"/>
              <w:marBottom w:val="240"/>
              <w:divBdr>
                <w:top w:val="none" w:sz="0" w:space="0" w:color="auto"/>
                <w:left w:val="none" w:sz="0" w:space="0" w:color="auto"/>
                <w:bottom w:val="none" w:sz="0" w:space="0" w:color="auto"/>
                <w:right w:val="none" w:sz="0" w:space="0" w:color="auto"/>
              </w:divBdr>
            </w:div>
            <w:div w:id="535198948">
              <w:marLeft w:val="0"/>
              <w:marRight w:val="0"/>
              <w:marTop w:val="0"/>
              <w:marBottom w:val="240"/>
              <w:divBdr>
                <w:top w:val="none" w:sz="0" w:space="0" w:color="auto"/>
                <w:left w:val="none" w:sz="0" w:space="0" w:color="auto"/>
                <w:bottom w:val="none" w:sz="0" w:space="0" w:color="auto"/>
                <w:right w:val="none" w:sz="0" w:space="0" w:color="auto"/>
              </w:divBdr>
            </w:div>
            <w:div w:id="1680503329">
              <w:marLeft w:val="0"/>
              <w:marRight w:val="0"/>
              <w:marTop w:val="0"/>
              <w:marBottom w:val="240"/>
              <w:divBdr>
                <w:top w:val="none" w:sz="0" w:space="0" w:color="auto"/>
                <w:left w:val="none" w:sz="0" w:space="0" w:color="auto"/>
                <w:bottom w:val="none" w:sz="0" w:space="0" w:color="auto"/>
                <w:right w:val="none" w:sz="0" w:space="0" w:color="auto"/>
              </w:divBdr>
            </w:div>
            <w:div w:id="70389518">
              <w:marLeft w:val="0"/>
              <w:marRight w:val="0"/>
              <w:marTop w:val="0"/>
              <w:marBottom w:val="240"/>
              <w:divBdr>
                <w:top w:val="none" w:sz="0" w:space="0" w:color="auto"/>
                <w:left w:val="none" w:sz="0" w:space="0" w:color="auto"/>
                <w:bottom w:val="none" w:sz="0" w:space="0" w:color="auto"/>
                <w:right w:val="none" w:sz="0" w:space="0" w:color="auto"/>
              </w:divBdr>
            </w:div>
            <w:div w:id="774327858">
              <w:marLeft w:val="0"/>
              <w:marRight w:val="0"/>
              <w:marTop w:val="0"/>
              <w:marBottom w:val="240"/>
              <w:divBdr>
                <w:top w:val="none" w:sz="0" w:space="0" w:color="auto"/>
                <w:left w:val="none" w:sz="0" w:space="0" w:color="auto"/>
                <w:bottom w:val="none" w:sz="0" w:space="0" w:color="auto"/>
                <w:right w:val="none" w:sz="0" w:space="0" w:color="auto"/>
              </w:divBdr>
            </w:div>
            <w:div w:id="199197876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573901675">
      <w:bodyDiv w:val="1"/>
      <w:marLeft w:val="0"/>
      <w:marRight w:val="0"/>
      <w:marTop w:val="0"/>
      <w:marBottom w:val="0"/>
      <w:divBdr>
        <w:top w:val="none" w:sz="0" w:space="0" w:color="auto"/>
        <w:left w:val="none" w:sz="0" w:space="0" w:color="auto"/>
        <w:bottom w:val="none" w:sz="0" w:space="0" w:color="auto"/>
        <w:right w:val="none" w:sz="0" w:space="0" w:color="auto"/>
      </w:divBdr>
    </w:div>
    <w:div w:id="579874219">
      <w:bodyDiv w:val="1"/>
      <w:marLeft w:val="0"/>
      <w:marRight w:val="0"/>
      <w:marTop w:val="0"/>
      <w:marBottom w:val="0"/>
      <w:divBdr>
        <w:top w:val="none" w:sz="0" w:space="0" w:color="auto"/>
        <w:left w:val="none" w:sz="0" w:space="0" w:color="auto"/>
        <w:bottom w:val="none" w:sz="0" w:space="0" w:color="auto"/>
        <w:right w:val="none" w:sz="0" w:space="0" w:color="auto"/>
      </w:divBdr>
      <w:divsChild>
        <w:div w:id="871577881">
          <w:marLeft w:val="0"/>
          <w:marRight w:val="0"/>
          <w:marTop w:val="115"/>
          <w:marBottom w:val="115"/>
          <w:divBdr>
            <w:top w:val="none" w:sz="0" w:space="0" w:color="auto"/>
            <w:left w:val="none" w:sz="0" w:space="0" w:color="auto"/>
            <w:bottom w:val="none" w:sz="0" w:space="0" w:color="auto"/>
            <w:right w:val="none" w:sz="0" w:space="0" w:color="auto"/>
          </w:divBdr>
          <w:divsChild>
            <w:div w:id="421462688">
              <w:marLeft w:val="0"/>
              <w:marRight w:val="0"/>
              <w:marTop w:val="100"/>
              <w:marBottom w:val="100"/>
              <w:divBdr>
                <w:top w:val="none" w:sz="0" w:space="0" w:color="auto"/>
                <w:left w:val="none" w:sz="0" w:space="0" w:color="auto"/>
                <w:bottom w:val="none" w:sz="0" w:space="0" w:color="auto"/>
                <w:right w:val="none" w:sz="0" w:space="0" w:color="auto"/>
              </w:divBdr>
              <w:divsChild>
                <w:div w:id="555312029">
                  <w:marLeft w:val="0"/>
                  <w:marRight w:val="0"/>
                  <w:marTop w:val="0"/>
                  <w:marBottom w:val="0"/>
                  <w:divBdr>
                    <w:top w:val="none" w:sz="0" w:space="0" w:color="auto"/>
                    <w:left w:val="none" w:sz="0" w:space="0" w:color="auto"/>
                    <w:bottom w:val="none" w:sz="0" w:space="0" w:color="auto"/>
                    <w:right w:val="none" w:sz="0" w:space="0" w:color="auto"/>
                  </w:divBdr>
                  <w:divsChild>
                    <w:div w:id="204243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224844">
          <w:marLeft w:val="0"/>
          <w:marRight w:val="0"/>
          <w:marTop w:val="0"/>
          <w:marBottom w:val="92"/>
          <w:divBdr>
            <w:top w:val="single" w:sz="4" w:space="0" w:color="auto"/>
            <w:left w:val="single" w:sz="18" w:space="0" w:color="auto"/>
            <w:bottom w:val="single" w:sz="4" w:space="0" w:color="auto"/>
            <w:right w:val="single" w:sz="4" w:space="0" w:color="auto"/>
          </w:divBdr>
        </w:div>
        <w:div w:id="1589726942">
          <w:marLeft w:val="0"/>
          <w:marRight w:val="0"/>
          <w:marTop w:val="0"/>
          <w:marBottom w:val="92"/>
          <w:divBdr>
            <w:top w:val="single" w:sz="4" w:space="0" w:color="auto"/>
            <w:left w:val="single" w:sz="18" w:space="0" w:color="auto"/>
            <w:bottom w:val="single" w:sz="4" w:space="0" w:color="auto"/>
            <w:right w:val="single" w:sz="4" w:space="0" w:color="auto"/>
          </w:divBdr>
        </w:div>
        <w:div w:id="735055284">
          <w:marLeft w:val="0"/>
          <w:marRight w:val="0"/>
          <w:marTop w:val="92"/>
          <w:marBottom w:val="0"/>
          <w:divBdr>
            <w:top w:val="single" w:sz="4" w:space="0" w:color="D5DDC6"/>
            <w:left w:val="single" w:sz="4" w:space="3" w:color="D5DDC6"/>
            <w:bottom w:val="single" w:sz="4" w:space="0" w:color="D5DDC6"/>
            <w:right w:val="single" w:sz="4" w:space="0" w:color="D5DDC6"/>
          </w:divBdr>
        </w:div>
        <w:div w:id="683245531">
          <w:marLeft w:val="0"/>
          <w:marRight w:val="0"/>
          <w:marTop w:val="0"/>
          <w:marBottom w:val="92"/>
          <w:divBdr>
            <w:top w:val="single" w:sz="4" w:space="0" w:color="auto"/>
            <w:left w:val="single" w:sz="18" w:space="0" w:color="auto"/>
            <w:bottom w:val="single" w:sz="4" w:space="0" w:color="auto"/>
            <w:right w:val="single" w:sz="4" w:space="0" w:color="auto"/>
          </w:divBdr>
        </w:div>
        <w:div w:id="690885491">
          <w:marLeft w:val="0"/>
          <w:marRight w:val="0"/>
          <w:marTop w:val="92"/>
          <w:marBottom w:val="0"/>
          <w:divBdr>
            <w:top w:val="single" w:sz="4" w:space="0" w:color="D5DDC6"/>
            <w:left w:val="single" w:sz="4" w:space="3" w:color="D5DDC6"/>
            <w:bottom w:val="single" w:sz="4" w:space="0" w:color="D5DDC6"/>
            <w:right w:val="single" w:sz="4" w:space="0" w:color="D5DDC6"/>
          </w:divBdr>
        </w:div>
        <w:div w:id="1663853236">
          <w:marLeft w:val="0"/>
          <w:marRight w:val="0"/>
          <w:marTop w:val="0"/>
          <w:marBottom w:val="92"/>
          <w:divBdr>
            <w:top w:val="single" w:sz="4" w:space="0" w:color="auto"/>
            <w:left w:val="single" w:sz="18" w:space="0" w:color="auto"/>
            <w:bottom w:val="single" w:sz="4" w:space="0" w:color="auto"/>
            <w:right w:val="single" w:sz="4" w:space="0" w:color="auto"/>
          </w:divBdr>
        </w:div>
        <w:div w:id="879977522">
          <w:marLeft w:val="0"/>
          <w:marRight w:val="0"/>
          <w:marTop w:val="92"/>
          <w:marBottom w:val="0"/>
          <w:divBdr>
            <w:top w:val="single" w:sz="4" w:space="0" w:color="D5DDC6"/>
            <w:left w:val="single" w:sz="4" w:space="3" w:color="D5DDC6"/>
            <w:bottom w:val="single" w:sz="4" w:space="0" w:color="D5DDC6"/>
            <w:right w:val="single" w:sz="4" w:space="0" w:color="D5DDC6"/>
          </w:divBdr>
        </w:div>
        <w:div w:id="702948533">
          <w:marLeft w:val="0"/>
          <w:marRight w:val="0"/>
          <w:marTop w:val="0"/>
          <w:marBottom w:val="92"/>
          <w:divBdr>
            <w:top w:val="single" w:sz="4" w:space="0" w:color="auto"/>
            <w:left w:val="single" w:sz="18" w:space="0" w:color="auto"/>
            <w:bottom w:val="single" w:sz="4" w:space="0" w:color="auto"/>
            <w:right w:val="single" w:sz="4" w:space="0" w:color="auto"/>
          </w:divBdr>
        </w:div>
        <w:div w:id="920993254">
          <w:marLeft w:val="0"/>
          <w:marRight w:val="0"/>
          <w:marTop w:val="92"/>
          <w:marBottom w:val="0"/>
          <w:divBdr>
            <w:top w:val="single" w:sz="4" w:space="0" w:color="D5DDC6"/>
            <w:left w:val="single" w:sz="4" w:space="3" w:color="D5DDC6"/>
            <w:bottom w:val="single" w:sz="4" w:space="0" w:color="D5DDC6"/>
            <w:right w:val="single" w:sz="4" w:space="0" w:color="D5DDC6"/>
          </w:divBdr>
        </w:div>
        <w:div w:id="66462386">
          <w:marLeft w:val="0"/>
          <w:marRight w:val="0"/>
          <w:marTop w:val="0"/>
          <w:marBottom w:val="92"/>
          <w:divBdr>
            <w:top w:val="single" w:sz="4" w:space="0" w:color="auto"/>
            <w:left w:val="single" w:sz="18" w:space="0" w:color="auto"/>
            <w:bottom w:val="single" w:sz="4" w:space="0" w:color="auto"/>
            <w:right w:val="single" w:sz="4" w:space="0" w:color="auto"/>
          </w:divBdr>
        </w:div>
        <w:div w:id="686173668">
          <w:marLeft w:val="0"/>
          <w:marRight w:val="0"/>
          <w:marTop w:val="92"/>
          <w:marBottom w:val="0"/>
          <w:divBdr>
            <w:top w:val="single" w:sz="4" w:space="0" w:color="D5DDC6"/>
            <w:left w:val="single" w:sz="4" w:space="3" w:color="D5DDC6"/>
            <w:bottom w:val="single" w:sz="4" w:space="0" w:color="D5DDC6"/>
            <w:right w:val="single" w:sz="4" w:space="0" w:color="D5DDC6"/>
          </w:divBdr>
        </w:div>
        <w:div w:id="1370570304">
          <w:marLeft w:val="0"/>
          <w:marRight w:val="0"/>
          <w:marTop w:val="0"/>
          <w:marBottom w:val="92"/>
          <w:divBdr>
            <w:top w:val="single" w:sz="4" w:space="0" w:color="auto"/>
            <w:left w:val="single" w:sz="18" w:space="0" w:color="auto"/>
            <w:bottom w:val="single" w:sz="4" w:space="0" w:color="auto"/>
            <w:right w:val="single" w:sz="4" w:space="0" w:color="auto"/>
          </w:divBdr>
        </w:div>
        <w:div w:id="1138063328">
          <w:marLeft w:val="0"/>
          <w:marRight w:val="0"/>
          <w:marTop w:val="92"/>
          <w:marBottom w:val="0"/>
          <w:divBdr>
            <w:top w:val="single" w:sz="4" w:space="0" w:color="D5DDC6"/>
            <w:left w:val="single" w:sz="4" w:space="3" w:color="D5DDC6"/>
            <w:bottom w:val="single" w:sz="4" w:space="0" w:color="D5DDC6"/>
            <w:right w:val="single" w:sz="4" w:space="0" w:color="D5DDC6"/>
          </w:divBdr>
        </w:div>
        <w:div w:id="839468407">
          <w:marLeft w:val="0"/>
          <w:marRight w:val="0"/>
          <w:marTop w:val="0"/>
          <w:marBottom w:val="92"/>
          <w:divBdr>
            <w:top w:val="single" w:sz="4" w:space="0" w:color="auto"/>
            <w:left w:val="single" w:sz="18" w:space="0" w:color="auto"/>
            <w:bottom w:val="single" w:sz="4" w:space="0" w:color="auto"/>
            <w:right w:val="single" w:sz="4" w:space="0" w:color="auto"/>
          </w:divBdr>
        </w:div>
        <w:div w:id="1985156499">
          <w:marLeft w:val="0"/>
          <w:marRight w:val="0"/>
          <w:marTop w:val="92"/>
          <w:marBottom w:val="0"/>
          <w:divBdr>
            <w:top w:val="single" w:sz="4" w:space="0" w:color="D5DDC6"/>
            <w:left w:val="single" w:sz="4" w:space="3" w:color="D5DDC6"/>
            <w:bottom w:val="single" w:sz="4" w:space="0" w:color="D5DDC6"/>
            <w:right w:val="single" w:sz="4" w:space="0" w:color="D5DDC6"/>
          </w:divBdr>
        </w:div>
        <w:div w:id="157431807">
          <w:marLeft w:val="0"/>
          <w:marRight w:val="0"/>
          <w:marTop w:val="0"/>
          <w:marBottom w:val="92"/>
          <w:divBdr>
            <w:top w:val="single" w:sz="4" w:space="0" w:color="auto"/>
            <w:left w:val="single" w:sz="18" w:space="0" w:color="auto"/>
            <w:bottom w:val="single" w:sz="4" w:space="0" w:color="auto"/>
            <w:right w:val="single" w:sz="4" w:space="0" w:color="auto"/>
          </w:divBdr>
        </w:div>
        <w:div w:id="529610880">
          <w:marLeft w:val="0"/>
          <w:marRight w:val="0"/>
          <w:marTop w:val="0"/>
          <w:marBottom w:val="92"/>
          <w:divBdr>
            <w:top w:val="single" w:sz="4" w:space="0" w:color="auto"/>
            <w:left w:val="single" w:sz="18" w:space="0" w:color="auto"/>
            <w:bottom w:val="single" w:sz="4" w:space="0" w:color="auto"/>
            <w:right w:val="single" w:sz="4" w:space="0" w:color="auto"/>
          </w:divBdr>
        </w:div>
      </w:divsChild>
    </w:div>
    <w:div w:id="580025197">
      <w:bodyDiv w:val="1"/>
      <w:marLeft w:val="0"/>
      <w:marRight w:val="0"/>
      <w:marTop w:val="0"/>
      <w:marBottom w:val="0"/>
      <w:divBdr>
        <w:top w:val="none" w:sz="0" w:space="0" w:color="auto"/>
        <w:left w:val="none" w:sz="0" w:space="0" w:color="auto"/>
        <w:bottom w:val="none" w:sz="0" w:space="0" w:color="auto"/>
        <w:right w:val="none" w:sz="0" w:space="0" w:color="auto"/>
      </w:divBdr>
      <w:divsChild>
        <w:div w:id="883442371">
          <w:marLeft w:val="0"/>
          <w:marRight w:val="0"/>
          <w:marTop w:val="115"/>
          <w:marBottom w:val="115"/>
          <w:divBdr>
            <w:top w:val="none" w:sz="0" w:space="0" w:color="auto"/>
            <w:left w:val="none" w:sz="0" w:space="0" w:color="auto"/>
            <w:bottom w:val="none" w:sz="0" w:space="0" w:color="auto"/>
            <w:right w:val="none" w:sz="0" w:space="0" w:color="auto"/>
          </w:divBdr>
          <w:divsChild>
            <w:div w:id="1534343844">
              <w:marLeft w:val="0"/>
              <w:marRight w:val="0"/>
              <w:marTop w:val="100"/>
              <w:marBottom w:val="100"/>
              <w:divBdr>
                <w:top w:val="none" w:sz="0" w:space="0" w:color="auto"/>
                <w:left w:val="none" w:sz="0" w:space="0" w:color="auto"/>
                <w:bottom w:val="none" w:sz="0" w:space="0" w:color="auto"/>
                <w:right w:val="none" w:sz="0" w:space="0" w:color="auto"/>
              </w:divBdr>
              <w:divsChild>
                <w:div w:id="691541222">
                  <w:marLeft w:val="0"/>
                  <w:marRight w:val="0"/>
                  <w:marTop w:val="0"/>
                  <w:marBottom w:val="0"/>
                  <w:divBdr>
                    <w:top w:val="none" w:sz="0" w:space="0" w:color="auto"/>
                    <w:left w:val="none" w:sz="0" w:space="0" w:color="auto"/>
                    <w:bottom w:val="none" w:sz="0" w:space="0" w:color="auto"/>
                    <w:right w:val="none" w:sz="0" w:space="0" w:color="auto"/>
                  </w:divBdr>
                  <w:divsChild>
                    <w:div w:id="1631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391276">
          <w:marLeft w:val="0"/>
          <w:marRight w:val="0"/>
          <w:marTop w:val="0"/>
          <w:marBottom w:val="92"/>
          <w:divBdr>
            <w:top w:val="single" w:sz="4" w:space="0" w:color="auto"/>
            <w:left w:val="single" w:sz="18" w:space="0" w:color="auto"/>
            <w:bottom w:val="single" w:sz="4" w:space="0" w:color="auto"/>
            <w:right w:val="single" w:sz="4" w:space="0" w:color="auto"/>
          </w:divBdr>
        </w:div>
        <w:div w:id="2070108624">
          <w:marLeft w:val="0"/>
          <w:marRight w:val="0"/>
          <w:marTop w:val="0"/>
          <w:marBottom w:val="92"/>
          <w:divBdr>
            <w:top w:val="single" w:sz="4" w:space="0" w:color="auto"/>
            <w:left w:val="single" w:sz="18" w:space="0" w:color="auto"/>
            <w:bottom w:val="single" w:sz="4" w:space="0" w:color="auto"/>
            <w:right w:val="single" w:sz="4" w:space="0" w:color="auto"/>
          </w:divBdr>
        </w:div>
      </w:divsChild>
    </w:div>
    <w:div w:id="586689057">
      <w:bodyDiv w:val="1"/>
      <w:marLeft w:val="0"/>
      <w:marRight w:val="0"/>
      <w:marTop w:val="0"/>
      <w:marBottom w:val="0"/>
      <w:divBdr>
        <w:top w:val="none" w:sz="0" w:space="0" w:color="auto"/>
        <w:left w:val="none" w:sz="0" w:space="0" w:color="auto"/>
        <w:bottom w:val="none" w:sz="0" w:space="0" w:color="auto"/>
        <w:right w:val="none" w:sz="0" w:space="0" w:color="auto"/>
      </w:divBdr>
      <w:divsChild>
        <w:div w:id="689451639">
          <w:marLeft w:val="0"/>
          <w:marRight w:val="0"/>
          <w:marTop w:val="0"/>
          <w:marBottom w:val="80"/>
          <w:divBdr>
            <w:top w:val="single" w:sz="4" w:space="0" w:color="auto"/>
            <w:left w:val="single" w:sz="18" w:space="0" w:color="auto"/>
            <w:bottom w:val="single" w:sz="4" w:space="0" w:color="auto"/>
            <w:right w:val="single" w:sz="4" w:space="0" w:color="auto"/>
          </w:divBdr>
        </w:div>
        <w:div w:id="432677386">
          <w:marLeft w:val="0"/>
          <w:marRight w:val="0"/>
          <w:marTop w:val="80"/>
          <w:marBottom w:val="0"/>
          <w:divBdr>
            <w:top w:val="single" w:sz="4" w:space="0" w:color="D5DDC6"/>
            <w:left w:val="single" w:sz="4" w:space="3" w:color="D5DDC6"/>
            <w:bottom w:val="single" w:sz="4" w:space="0" w:color="D5DDC6"/>
            <w:right w:val="single" w:sz="4" w:space="0" w:color="D5DDC6"/>
          </w:divBdr>
        </w:div>
        <w:div w:id="1030423799">
          <w:marLeft w:val="0"/>
          <w:marRight w:val="0"/>
          <w:marTop w:val="0"/>
          <w:marBottom w:val="80"/>
          <w:divBdr>
            <w:top w:val="single" w:sz="4" w:space="0" w:color="auto"/>
            <w:left w:val="single" w:sz="18" w:space="0" w:color="auto"/>
            <w:bottom w:val="single" w:sz="4" w:space="0" w:color="auto"/>
            <w:right w:val="single" w:sz="4" w:space="0" w:color="auto"/>
          </w:divBdr>
        </w:div>
        <w:div w:id="178811806">
          <w:marLeft w:val="0"/>
          <w:marRight w:val="0"/>
          <w:marTop w:val="80"/>
          <w:marBottom w:val="0"/>
          <w:divBdr>
            <w:top w:val="single" w:sz="4" w:space="0" w:color="D5DDC6"/>
            <w:left w:val="single" w:sz="4" w:space="3" w:color="D5DDC6"/>
            <w:bottom w:val="single" w:sz="4" w:space="0" w:color="D5DDC6"/>
            <w:right w:val="single" w:sz="4" w:space="0" w:color="D5DDC6"/>
          </w:divBdr>
        </w:div>
        <w:div w:id="205533558">
          <w:marLeft w:val="0"/>
          <w:marRight w:val="0"/>
          <w:marTop w:val="0"/>
          <w:marBottom w:val="80"/>
          <w:divBdr>
            <w:top w:val="single" w:sz="4" w:space="0" w:color="auto"/>
            <w:left w:val="single" w:sz="18" w:space="0" w:color="auto"/>
            <w:bottom w:val="single" w:sz="4" w:space="0" w:color="auto"/>
            <w:right w:val="single" w:sz="4" w:space="0" w:color="auto"/>
          </w:divBdr>
        </w:div>
        <w:div w:id="178742412">
          <w:marLeft w:val="0"/>
          <w:marRight w:val="0"/>
          <w:marTop w:val="0"/>
          <w:marBottom w:val="0"/>
          <w:divBdr>
            <w:top w:val="single" w:sz="4" w:space="18" w:color="D9D9F1"/>
            <w:left w:val="single" w:sz="4" w:space="5" w:color="D9D9F1"/>
            <w:bottom w:val="single" w:sz="4" w:space="18" w:color="D9D9F1"/>
            <w:right w:val="single" w:sz="4" w:space="5" w:color="D9D9F1"/>
          </w:divBdr>
        </w:div>
        <w:div w:id="1944915296">
          <w:marLeft w:val="0"/>
          <w:marRight w:val="0"/>
          <w:marTop w:val="0"/>
          <w:marBottom w:val="0"/>
          <w:divBdr>
            <w:top w:val="single" w:sz="4" w:space="18" w:color="D9D9F1"/>
            <w:left w:val="single" w:sz="4" w:space="5" w:color="D9D9F1"/>
            <w:bottom w:val="single" w:sz="4" w:space="18" w:color="D9D9F1"/>
            <w:right w:val="single" w:sz="4" w:space="5" w:color="D9D9F1"/>
          </w:divBdr>
        </w:div>
        <w:div w:id="346634878">
          <w:marLeft w:val="0"/>
          <w:marRight w:val="0"/>
          <w:marTop w:val="0"/>
          <w:marBottom w:val="80"/>
          <w:divBdr>
            <w:top w:val="single" w:sz="4" w:space="0" w:color="auto"/>
            <w:left w:val="single" w:sz="18" w:space="0" w:color="auto"/>
            <w:bottom w:val="single" w:sz="4" w:space="0" w:color="auto"/>
            <w:right w:val="single" w:sz="4" w:space="0" w:color="auto"/>
          </w:divBdr>
        </w:div>
        <w:div w:id="444230148">
          <w:marLeft w:val="0"/>
          <w:marRight w:val="0"/>
          <w:marTop w:val="80"/>
          <w:marBottom w:val="0"/>
          <w:divBdr>
            <w:top w:val="single" w:sz="4" w:space="0" w:color="D5DDC6"/>
            <w:left w:val="single" w:sz="4" w:space="3" w:color="D5DDC6"/>
            <w:bottom w:val="single" w:sz="4" w:space="0" w:color="D5DDC6"/>
            <w:right w:val="single" w:sz="4" w:space="0" w:color="D5DDC6"/>
          </w:divBdr>
        </w:div>
        <w:div w:id="1309432987">
          <w:marLeft w:val="0"/>
          <w:marRight w:val="0"/>
          <w:marTop w:val="0"/>
          <w:marBottom w:val="80"/>
          <w:divBdr>
            <w:top w:val="single" w:sz="4" w:space="0" w:color="auto"/>
            <w:left w:val="single" w:sz="18" w:space="0" w:color="auto"/>
            <w:bottom w:val="single" w:sz="4" w:space="0" w:color="auto"/>
            <w:right w:val="single" w:sz="4" w:space="0" w:color="auto"/>
          </w:divBdr>
        </w:div>
        <w:div w:id="1524519328">
          <w:marLeft w:val="0"/>
          <w:marRight w:val="0"/>
          <w:marTop w:val="80"/>
          <w:marBottom w:val="0"/>
          <w:divBdr>
            <w:top w:val="single" w:sz="4" w:space="0" w:color="D5DDC6"/>
            <w:left w:val="single" w:sz="4" w:space="3" w:color="D5DDC6"/>
            <w:bottom w:val="single" w:sz="4" w:space="0" w:color="D5DDC6"/>
            <w:right w:val="single" w:sz="4" w:space="0" w:color="D5DDC6"/>
          </w:divBdr>
        </w:div>
        <w:div w:id="509416494">
          <w:marLeft w:val="0"/>
          <w:marRight w:val="0"/>
          <w:marTop w:val="0"/>
          <w:marBottom w:val="80"/>
          <w:divBdr>
            <w:top w:val="single" w:sz="4" w:space="0" w:color="auto"/>
            <w:left w:val="single" w:sz="18" w:space="0" w:color="auto"/>
            <w:bottom w:val="single" w:sz="4" w:space="0" w:color="auto"/>
            <w:right w:val="single" w:sz="4" w:space="0" w:color="auto"/>
          </w:divBdr>
        </w:div>
        <w:div w:id="1074282328">
          <w:marLeft w:val="0"/>
          <w:marRight w:val="0"/>
          <w:marTop w:val="80"/>
          <w:marBottom w:val="0"/>
          <w:divBdr>
            <w:top w:val="single" w:sz="4" w:space="0" w:color="D5DDC6"/>
            <w:left w:val="single" w:sz="4" w:space="3" w:color="D5DDC6"/>
            <w:bottom w:val="single" w:sz="4" w:space="0" w:color="D5DDC6"/>
            <w:right w:val="single" w:sz="4" w:space="0" w:color="D5DDC6"/>
          </w:divBdr>
        </w:div>
        <w:div w:id="1971670838">
          <w:marLeft w:val="0"/>
          <w:marRight w:val="0"/>
          <w:marTop w:val="0"/>
          <w:marBottom w:val="80"/>
          <w:divBdr>
            <w:top w:val="single" w:sz="4" w:space="0" w:color="auto"/>
            <w:left w:val="single" w:sz="18" w:space="0" w:color="auto"/>
            <w:bottom w:val="single" w:sz="4" w:space="0" w:color="auto"/>
            <w:right w:val="single" w:sz="4" w:space="0" w:color="auto"/>
          </w:divBdr>
        </w:div>
        <w:div w:id="1948466407">
          <w:marLeft w:val="0"/>
          <w:marRight w:val="0"/>
          <w:marTop w:val="80"/>
          <w:marBottom w:val="0"/>
          <w:divBdr>
            <w:top w:val="single" w:sz="4" w:space="0" w:color="D5DDC6"/>
            <w:left w:val="single" w:sz="4" w:space="3" w:color="D5DDC6"/>
            <w:bottom w:val="single" w:sz="4" w:space="0" w:color="D5DDC6"/>
            <w:right w:val="single" w:sz="4" w:space="0" w:color="D5DDC6"/>
          </w:divBdr>
        </w:div>
        <w:div w:id="1837726712">
          <w:marLeft w:val="0"/>
          <w:marRight w:val="0"/>
          <w:marTop w:val="0"/>
          <w:marBottom w:val="80"/>
          <w:divBdr>
            <w:top w:val="single" w:sz="4" w:space="0" w:color="auto"/>
            <w:left w:val="single" w:sz="18" w:space="0" w:color="auto"/>
            <w:bottom w:val="single" w:sz="4" w:space="0" w:color="auto"/>
            <w:right w:val="single" w:sz="4" w:space="0" w:color="auto"/>
          </w:divBdr>
        </w:div>
        <w:div w:id="2117215945">
          <w:marLeft w:val="0"/>
          <w:marRight w:val="0"/>
          <w:marTop w:val="80"/>
          <w:marBottom w:val="0"/>
          <w:divBdr>
            <w:top w:val="single" w:sz="4" w:space="0" w:color="D5DDC6"/>
            <w:left w:val="single" w:sz="4" w:space="3" w:color="D5DDC6"/>
            <w:bottom w:val="single" w:sz="4" w:space="0" w:color="D5DDC6"/>
            <w:right w:val="single" w:sz="4" w:space="0" w:color="D5DDC6"/>
          </w:divBdr>
        </w:div>
        <w:div w:id="1937473501">
          <w:marLeft w:val="0"/>
          <w:marRight w:val="0"/>
          <w:marTop w:val="0"/>
          <w:marBottom w:val="80"/>
          <w:divBdr>
            <w:top w:val="single" w:sz="4" w:space="0" w:color="auto"/>
            <w:left w:val="single" w:sz="18" w:space="0" w:color="auto"/>
            <w:bottom w:val="single" w:sz="4" w:space="0" w:color="auto"/>
            <w:right w:val="single" w:sz="4" w:space="0" w:color="auto"/>
          </w:divBdr>
        </w:div>
        <w:div w:id="1757481594">
          <w:marLeft w:val="0"/>
          <w:marRight w:val="0"/>
          <w:marTop w:val="80"/>
          <w:marBottom w:val="0"/>
          <w:divBdr>
            <w:top w:val="single" w:sz="4" w:space="0" w:color="D5DDC6"/>
            <w:left w:val="single" w:sz="4" w:space="3" w:color="D5DDC6"/>
            <w:bottom w:val="single" w:sz="4" w:space="0" w:color="D5DDC6"/>
            <w:right w:val="single" w:sz="4" w:space="0" w:color="D5DDC6"/>
          </w:divBdr>
        </w:div>
        <w:div w:id="952370699">
          <w:marLeft w:val="0"/>
          <w:marRight w:val="0"/>
          <w:marTop w:val="0"/>
          <w:marBottom w:val="80"/>
          <w:divBdr>
            <w:top w:val="single" w:sz="4" w:space="0" w:color="auto"/>
            <w:left w:val="single" w:sz="18" w:space="0" w:color="auto"/>
            <w:bottom w:val="single" w:sz="4" w:space="0" w:color="auto"/>
            <w:right w:val="single" w:sz="4" w:space="0" w:color="auto"/>
          </w:divBdr>
        </w:div>
        <w:div w:id="1784301542">
          <w:marLeft w:val="0"/>
          <w:marRight w:val="0"/>
          <w:marTop w:val="80"/>
          <w:marBottom w:val="0"/>
          <w:divBdr>
            <w:top w:val="single" w:sz="4" w:space="0" w:color="D5DDC6"/>
            <w:left w:val="single" w:sz="4" w:space="3" w:color="D5DDC6"/>
            <w:bottom w:val="single" w:sz="4" w:space="0" w:color="D5DDC6"/>
            <w:right w:val="single" w:sz="4" w:space="0" w:color="D5DDC6"/>
          </w:divBdr>
        </w:div>
        <w:div w:id="416364375">
          <w:marLeft w:val="0"/>
          <w:marRight w:val="0"/>
          <w:marTop w:val="0"/>
          <w:marBottom w:val="80"/>
          <w:divBdr>
            <w:top w:val="single" w:sz="4" w:space="0" w:color="auto"/>
            <w:left w:val="single" w:sz="18" w:space="0" w:color="auto"/>
            <w:bottom w:val="single" w:sz="4" w:space="0" w:color="auto"/>
            <w:right w:val="single" w:sz="4" w:space="0" w:color="auto"/>
          </w:divBdr>
        </w:div>
        <w:div w:id="751196855">
          <w:marLeft w:val="0"/>
          <w:marRight w:val="0"/>
          <w:marTop w:val="80"/>
          <w:marBottom w:val="0"/>
          <w:divBdr>
            <w:top w:val="single" w:sz="4" w:space="0" w:color="D5DDC6"/>
            <w:left w:val="single" w:sz="4" w:space="3" w:color="D5DDC6"/>
            <w:bottom w:val="single" w:sz="4" w:space="0" w:color="D5DDC6"/>
            <w:right w:val="single" w:sz="4" w:space="0" w:color="D5DDC6"/>
          </w:divBdr>
        </w:div>
        <w:div w:id="2037609045">
          <w:marLeft w:val="0"/>
          <w:marRight w:val="0"/>
          <w:marTop w:val="0"/>
          <w:marBottom w:val="80"/>
          <w:divBdr>
            <w:top w:val="single" w:sz="4" w:space="0" w:color="auto"/>
            <w:left w:val="single" w:sz="18" w:space="0" w:color="auto"/>
            <w:bottom w:val="single" w:sz="4" w:space="0" w:color="auto"/>
            <w:right w:val="single" w:sz="4" w:space="0" w:color="auto"/>
          </w:divBdr>
        </w:div>
        <w:div w:id="596982283">
          <w:marLeft w:val="0"/>
          <w:marRight w:val="0"/>
          <w:marTop w:val="0"/>
          <w:marBottom w:val="80"/>
          <w:divBdr>
            <w:top w:val="single" w:sz="4" w:space="0" w:color="auto"/>
            <w:left w:val="single" w:sz="18" w:space="0" w:color="auto"/>
            <w:bottom w:val="single" w:sz="4" w:space="0" w:color="auto"/>
            <w:right w:val="single" w:sz="4" w:space="0" w:color="auto"/>
          </w:divBdr>
        </w:div>
        <w:div w:id="1679189898">
          <w:marLeft w:val="0"/>
          <w:marRight w:val="0"/>
          <w:marTop w:val="80"/>
          <w:marBottom w:val="0"/>
          <w:divBdr>
            <w:top w:val="single" w:sz="4" w:space="0" w:color="D5DDC6"/>
            <w:left w:val="single" w:sz="4" w:space="3" w:color="D5DDC6"/>
            <w:bottom w:val="single" w:sz="4" w:space="0" w:color="D5DDC6"/>
            <w:right w:val="single" w:sz="4" w:space="0" w:color="D5DDC6"/>
          </w:divBdr>
        </w:div>
        <w:div w:id="1869220507">
          <w:marLeft w:val="0"/>
          <w:marRight w:val="0"/>
          <w:marTop w:val="0"/>
          <w:marBottom w:val="80"/>
          <w:divBdr>
            <w:top w:val="single" w:sz="4" w:space="0" w:color="auto"/>
            <w:left w:val="single" w:sz="18" w:space="0" w:color="auto"/>
            <w:bottom w:val="single" w:sz="4" w:space="0" w:color="auto"/>
            <w:right w:val="single" w:sz="4" w:space="0" w:color="auto"/>
          </w:divBdr>
        </w:div>
        <w:div w:id="1963919519">
          <w:marLeft w:val="0"/>
          <w:marRight w:val="0"/>
          <w:marTop w:val="80"/>
          <w:marBottom w:val="0"/>
          <w:divBdr>
            <w:top w:val="single" w:sz="4" w:space="0" w:color="D5DDC6"/>
            <w:left w:val="single" w:sz="4" w:space="3" w:color="D5DDC6"/>
            <w:bottom w:val="single" w:sz="4" w:space="0" w:color="D5DDC6"/>
            <w:right w:val="single" w:sz="4" w:space="0" w:color="D5DDC6"/>
          </w:divBdr>
        </w:div>
        <w:div w:id="152651732">
          <w:marLeft w:val="0"/>
          <w:marRight w:val="0"/>
          <w:marTop w:val="0"/>
          <w:marBottom w:val="80"/>
          <w:divBdr>
            <w:top w:val="single" w:sz="4" w:space="0" w:color="auto"/>
            <w:left w:val="single" w:sz="18" w:space="0" w:color="auto"/>
            <w:bottom w:val="single" w:sz="4" w:space="0" w:color="auto"/>
            <w:right w:val="single" w:sz="4" w:space="0" w:color="auto"/>
          </w:divBdr>
        </w:div>
        <w:div w:id="802967624">
          <w:marLeft w:val="0"/>
          <w:marRight w:val="0"/>
          <w:marTop w:val="80"/>
          <w:marBottom w:val="0"/>
          <w:divBdr>
            <w:top w:val="single" w:sz="4" w:space="0" w:color="D5DDC6"/>
            <w:left w:val="single" w:sz="4" w:space="3" w:color="D5DDC6"/>
            <w:bottom w:val="single" w:sz="4" w:space="0" w:color="D5DDC6"/>
            <w:right w:val="single" w:sz="4" w:space="0" w:color="D5DDC6"/>
          </w:divBdr>
        </w:div>
        <w:div w:id="1345863393">
          <w:marLeft w:val="0"/>
          <w:marRight w:val="0"/>
          <w:marTop w:val="0"/>
          <w:marBottom w:val="80"/>
          <w:divBdr>
            <w:top w:val="single" w:sz="4" w:space="0" w:color="auto"/>
            <w:left w:val="single" w:sz="18" w:space="0" w:color="auto"/>
            <w:bottom w:val="single" w:sz="4" w:space="0" w:color="auto"/>
            <w:right w:val="single" w:sz="4" w:space="0" w:color="auto"/>
          </w:divBdr>
        </w:div>
        <w:div w:id="1506478976">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587271293">
      <w:bodyDiv w:val="1"/>
      <w:marLeft w:val="0"/>
      <w:marRight w:val="0"/>
      <w:marTop w:val="0"/>
      <w:marBottom w:val="0"/>
      <w:divBdr>
        <w:top w:val="none" w:sz="0" w:space="0" w:color="auto"/>
        <w:left w:val="none" w:sz="0" w:space="0" w:color="auto"/>
        <w:bottom w:val="none" w:sz="0" w:space="0" w:color="auto"/>
        <w:right w:val="none" w:sz="0" w:space="0" w:color="auto"/>
      </w:divBdr>
      <w:divsChild>
        <w:div w:id="170026859">
          <w:marLeft w:val="0"/>
          <w:marRight w:val="0"/>
          <w:marTop w:val="0"/>
          <w:marBottom w:val="80"/>
          <w:divBdr>
            <w:top w:val="single" w:sz="4" w:space="0" w:color="auto"/>
            <w:left w:val="single" w:sz="18" w:space="0" w:color="auto"/>
            <w:bottom w:val="single" w:sz="4" w:space="0" w:color="auto"/>
            <w:right w:val="single" w:sz="4" w:space="0" w:color="auto"/>
          </w:divBdr>
        </w:div>
        <w:div w:id="114100836">
          <w:marLeft w:val="0"/>
          <w:marRight w:val="0"/>
          <w:marTop w:val="0"/>
          <w:marBottom w:val="80"/>
          <w:divBdr>
            <w:top w:val="single" w:sz="4" w:space="0" w:color="auto"/>
            <w:left w:val="single" w:sz="18" w:space="0" w:color="auto"/>
            <w:bottom w:val="single" w:sz="4" w:space="0" w:color="auto"/>
            <w:right w:val="single" w:sz="4" w:space="0" w:color="auto"/>
          </w:divBdr>
        </w:div>
        <w:div w:id="839389747">
          <w:marLeft w:val="0"/>
          <w:marRight w:val="0"/>
          <w:marTop w:val="80"/>
          <w:marBottom w:val="0"/>
          <w:divBdr>
            <w:top w:val="single" w:sz="4" w:space="0" w:color="D5DDC6"/>
            <w:left w:val="single" w:sz="4" w:space="3" w:color="D5DDC6"/>
            <w:bottom w:val="single" w:sz="4" w:space="0" w:color="D5DDC6"/>
            <w:right w:val="single" w:sz="4" w:space="0" w:color="D5DDC6"/>
          </w:divBdr>
        </w:div>
        <w:div w:id="1919896714">
          <w:marLeft w:val="0"/>
          <w:marRight w:val="0"/>
          <w:marTop w:val="0"/>
          <w:marBottom w:val="80"/>
          <w:divBdr>
            <w:top w:val="single" w:sz="4" w:space="0" w:color="auto"/>
            <w:left w:val="single" w:sz="18" w:space="0" w:color="auto"/>
            <w:bottom w:val="single" w:sz="4" w:space="0" w:color="auto"/>
            <w:right w:val="single" w:sz="4" w:space="0" w:color="auto"/>
          </w:divBdr>
        </w:div>
        <w:div w:id="2052607633">
          <w:marLeft w:val="0"/>
          <w:marRight w:val="0"/>
          <w:marTop w:val="80"/>
          <w:marBottom w:val="0"/>
          <w:divBdr>
            <w:top w:val="single" w:sz="4" w:space="0" w:color="D5DDC6"/>
            <w:left w:val="single" w:sz="4" w:space="3" w:color="D5DDC6"/>
            <w:bottom w:val="single" w:sz="4" w:space="0" w:color="D5DDC6"/>
            <w:right w:val="single" w:sz="4" w:space="0" w:color="D5DDC6"/>
          </w:divBdr>
        </w:div>
        <w:div w:id="628440390">
          <w:marLeft w:val="0"/>
          <w:marRight w:val="0"/>
          <w:marTop w:val="0"/>
          <w:marBottom w:val="80"/>
          <w:divBdr>
            <w:top w:val="single" w:sz="4" w:space="0" w:color="auto"/>
            <w:left w:val="single" w:sz="18" w:space="0" w:color="auto"/>
            <w:bottom w:val="single" w:sz="4" w:space="0" w:color="auto"/>
            <w:right w:val="single" w:sz="4" w:space="0" w:color="auto"/>
          </w:divBdr>
        </w:div>
        <w:div w:id="980503172">
          <w:marLeft w:val="0"/>
          <w:marRight w:val="0"/>
          <w:marTop w:val="0"/>
          <w:marBottom w:val="80"/>
          <w:divBdr>
            <w:top w:val="single" w:sz="4" w:space="0" w:color="auto"/>
            <w:left w:val="single" w:sz="18" w:space="0" w:color="auto"/>
            <w:bottom w:val="single" w:sz="4" w:space="0" w:color="auto"/>
            <w:right w:val="single" w:sz="4" w:space="0" w:color="auto"/>
          </w:divBdr>
        </w:div>
        <w:div w:id="1111630235">
          <w:marLeft w:val="0"/>
          <w:marRight w:val="0"/>
          <w:marTop w:val="80"/>
          <w:marBottom w:val="0"/>
          <w:divBdr>
            <w:top w:val="single" w:sz="4" w:space="0" w:color="D5DDC6"/>
            <w:left w:val="single" w:sz="4" w:space="3" w:color="D5DDC6"/>
            <w:bottom w:val="single" w:sz="4" w:space="0" w:color="D5DDC6"/>
            <w:right w:val="single" w:sz="4" w:space="0" w:color="D5DDC6"/>
          </w:divBdr>
        </w:div>
        <w:div w:id="1733307406">
          <w:marLeft w:val="0"/>
          <w:marRight w:val="0"/>
          <w:marTop w:val="0"/>
          <w:marBottom w:val="80"/>
          <w:divBdr>
            <w:top w:val="single" w:sz="4" w:space="0" w:color="auto"/>
            <w:left w:val="single" w:sz="18" w:space="0" w:color="auto"/>
            <w:bottom w:val="single" w:sz="4" w:space="0" w:color="auto"/>
            <w:right w:val="single" w:sz="4" w:space="0" w:color="auto"/>
          </w:divBdr>
        </w:div>
        <w:div w:id="910118311">
          <w:marLeft w:val="0"/>
          <w:marRight w:val="0"/>
          <w:marTop w:val="80"/>
          <w:marBottom w:val="0"/>
          <w:divBdr>
            <w:top w:val="single" w:sz="4" w:space="0" w:color="D5DDC6"/>
            <w:left w:val="single" w:sz="4" w:space="3" w:color="D5DDC6"/>
            <w:bottom w:val="single" w:sz="4" w:space="0" w:color="D5DDC6"/>
            <w:right w:val="single" w:sz="4" w:space="0" w:color="D5DDC6"/>
          </w:divBdr>
        </w:div>
        <w:div w:id="1081176162">
          <w:marLeft w:val="0"/>
          <w:marRight w:val="0"/>
          <w:marTop w:val="0"/>
          <w:marBottom w:val="80"/>
          <w:divBdr>
            <w:top w:val="single" w:sz="4" w:space="0" w:color="auto"/>
            <w:left w:val="single" w:sz="18" w:space="0" w:color="auto"/>
            <w:bottom w:val="single" w:sz="4" w:space="0" w:color="auto"/>
            <w:right w:val="single" w:sz="4" w:space="0" w:color="auto"/>
          </w:divBdr>
        </w:div>
        <w:div w:id="161624777">
          <w:marLeft w:val="0"/>
          <w:marRight w:val="0"/>
          <w:marTop w:val="80"/>
          <w:marBottom w:val="0"/>
          <w:divBdr>
            <w:top w:val="single" w:sz="4" w:space="0" w:color="D5DDC6"/>
            <w:left w:val="single" w:sz="4" w:space="3" w:color="D5DDC6"/>
            <w:bottom w:val="single" w:sz="4" w:space="0" w:color="D5DDC6"/>
            <w:right w:val="single" w:sz="4" w:space="0" w:color="D5DDC6"/>
          </w:divBdr>
        </w:div>
        <w:div w:id="811335985">
          <w:marLeft w:val="0"/>
          <w:marRight w:val="0"/>
          <w:marTop w:val="0"/>
          <w:marBottom w:val="80"/>
          <w:divBdr>
            <w:top w:val="single" w:sz="4" w:space="0" w:color="auto"/>
            <w:left w:val="single" w:sz="18" w:space="0" w:color="auto"/>
            <w:bottom w:val="single" w:sz="4" w:space="0" w:color="auto"/>
            <w:right w:val="single" w:sz="4" w:space="0" w:color="auto"/>
          </w:divBdr>
        </w:div>
        <w:div w:id="448400257">
          <w:marLeft w:val="0"/>
          <w:marRight w:val="0"/>
          <w:marTop w:val="0"/>
          <w:marBottom w:val="80"/>
          <w:divBdr>
            <w:top w:val="single" w:sz="4" w:space="0" w:color="auto"/>
            <w:left w:val="single" w:sz="18" w:space="0" w:color="auto"/>
            <w:bottom w:val="single" w:sz="4" w:space="0" w:color="auto"/>
            <w:right w:val="single" w:sz="4" w:space="0" w:color="auto"/>
          </w:divBdr>
        </w:div>
        <w:div w:id="1755862308">
          <w:marLeft w:val="0"/>
          <w:marRight w:val="0"/>
          <w:marTop w:val="80"/>
          <w:marBottom w:val="0"/>
          <w:divBdr>
            <w:top w:val="single" w:sz="4" w:space="0" w:color="D5DDC6"/>
            <w:left w:val="single" w:sz="4" w:space="3" w:color="D5DDC6"/>
            <w:bottom w:val="single" w:sz="4" w:space="0" w:color="D5DDC6"/>
            <w:right w:val="single" w:sz="4" w:space="0" w:color="D5DDC6"/>
          </w:divBdr>
        </w:div>
        <w:div w:id="395980669">
          <w:marLeft w:val="0"/>
          <w:marRight w:val="0"/>
          <w:marTop w:val="0"/>
          <w:marBottom w:val="80"/>
          <w:divBdr>
            <w:top w:val="single" w:sz="4" w:space="0" w:color="auto"/>
            <w:left w:val="single" w:sz="18" w:space="0" w:color="auto"/>
            <w:bottom w:val="single" w:sz="4" w:space="0" w:color="auto"/>
            <w:right w:val="single" w:sz="4" w:space="0" w:color="auto"/>
          </w:divBdr>
        </w:div>
        <w:div w:id="1621108317">
          <w:marLeft w:val="0"/>
          <w:marRight w:val="0"/>
          <w:marTop w:val="80"/>
          <w:marBottom w:val="0"/>
          <w:divBdr>
            <w:top w:val="single" w:sz="4" w:space="0" w:color="D5DDC6"/>
            <w:left w:val="single" w:sz="4" w:space="3" w:color="D5DDC6"/>
            <w:bottom w:val="single" w:sz="4" w:space="0" w:color="D5DDC6"/>
            <w:right w:val="single" w:sz="4" w:space="0" w:color="D5DDC6"/>
          </w:divBdr>
        </w:div>
        <w:div w:id="355430335">
          <w:marLeft w:val="0"/>
          <w:marRight w:val="0"/>
          <w:marTop w:val="0"/>
          <w:marBottom w:val="80"/>
          <w:divBdr>
            <w:top w:val="single" w:sz="4" w:space="0" w:color="auto"/>
            <w:left w:val="single" w:sz="18" w:space="0" w:color="auto"/>
            <w:bottom w:val="single" w:sz="4" w:space="0" w:color="auto"/>
            <w:right w:val="single" w:sz="4" w:space="0" w:color="auto"/>
          </w:divBdr>
        </w:div>
        <w:div w:id="1701665922">
          <w:marLeft w:val="0"/>
          <w:marRight w:val="0"/>
          <w:marTop w:val="0"/>
          <w:marBottom w:val="80"/>
          <w:divBdr>
            <w:top w:val="single" w:sz="4" w:space="0" w:color="auto"/>
            <w:left w:val="single" w:sz="18" w:space="0" w:color="auto"/>
            <w:bottom w:val="single" w:sz="4" w:space="0" w:color="auto"/>
            <w:right w:val="single" w:sz="4" w:space="0" w:color="auto"/>
          </w:divBdr>
        </w:div>
        <w:div w:id="410737730">
          <w:marLeft w:val="0"/>
          <w:marRight w:val="0"/>
          <w:marTop w:val="80"/>
          <w:marBottom w:val="0"/>
          <w:divBdr>
            <w:top w:val="single" w:sz="4" w:space="0" w:color="D5DDC6"/>
            <w:left w:val="single" w:sz="4" w:space="3" w:color="D5DDC6"/>
            <w:bottom w:val="single" w:sz="4" w:space="0" w:color="D5DDC6"/>
            <w:right w:val="single" w:sz="4" w:space="0" w:color="D5DDC6"/>
          </w:divBdr>
        </w:div>
        <w:div w:id="796336268">
          <w:marLeft w:val="0"/>
          <w:marRight w:val="0"/>
          <w:marTop w:val="0"/>
          <w:marBottom w:val="80"/>
          <w:divBdr>
            <w:top w:val="single" w:sz="4" w:space="0" w:color="auto"/>
            <w:left w:val="single" w:sz="18" w:space="0" w:color="auto"/>
            <w:bottom w:val="single" w:sz="4" w:space="0" w:color="auto"/>
            <w:right w:val="single" w:sz="4" w:space="0" w:color="auto"/>
          </w:divBdr>
        </w:div>
        <w:div w:id="538473813">
          <w:marLeft w:val="0"/>
          <w:marRight w:val="0"/>
          <w:marTop w:val="80"/>
          <w:marBottom w:val="0"/>
          <w:divBdr>
            <w:top w:val="single" w:sz="4" w:space="0" w:color="D5DDC6"/>
            <w:left w:val="single" w:sz="4" w:space="3" w:color="D5DDC6"/>
            <w:bottom w:val="single" w:sz="4" w:space="0" w:color="D5DDC6"/>
            <w:right w:val="single" w:sz="4" w:space="0" w:color="D5DDC6"/>
          </w:divBdr>
        </w:div>
        <w:div w:id="1325814362">
          <w:marLeft w:val="0"/>
          <w:marRight w:val="0"/>
          <w:marTop w:val="0"/>
          <w:marBottom w:val="80"/>
          <w:divBdr>
            <w:top w:val="single" w:sz="4" w:space="0" w:color="auto"/>
            <w:left w:val="single" w:sz="18" w:space="0" w:color="auto"/>
            <w:bottom w:val="single" w:sz="4" w:space="0" w:color="auto"/>
            <w:right w:val="single" w:sz="4" w:space="0" w:color="auto"/>
          </w:divBdr>
        </w:div>
        <w:div w:id="1757314695">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590356803">
      <w:bodyDiv w:val="1"/>
      <w:marLeft w:val="0"/>
      <w:marRight w:val="0"/>
      <w:marTop w:val="0"/>
      <w:marBottom w:val="0"/>
      <w:divBdr>
        <w:top w:val="none" w:sz="0" w:space="0" w:color="auto"/>
        <w:left w:val="none" w:sz="0" w:space="0" w:color="auto"/>
        <w:bottom w:val="none" w:sz="0" w:space="0" w:color="auto"/>
        <w:right w:val="none" w:sz="0" w:space="0" w:color="auto"/>
      </w:divBdr>
      <w:divsChild>
        <w:div w:id="902176306">
          <w:marLeft w:val="0"/>
          <w:marRight w:val="0"/>
          <w:marTop w:val="0"/>
          <w:marBottom w:val="0"/>
          <w:divBdr>
            <w:top w:val="none" w:sz="0" w:space="0" w:color="auto"/>
            <w:left w:val="none" w:sz="0" w:space="0" w:color="auto"/>
            <w:bottom w:val="none" w:sz="0" w:space="0" w:color="auto"/>
            <w:right w:val="none" w:sz="0" w:space="0" w:color="auto"/>
          </w:divBdr>
        </w:div>
        <w:div w:id="1780299937">
          <w:marLeft w:val="0"/>
          <w:marRight w:val="0"/>
          <w:marTop w:val="360"/>
          <w:marBottom w:val="0"/>
          <w:divBdr>
            <w:top w:val="none" w:sz="0" w:space="0" w:color="auto"/>
            <w:left w:val="none" w:sz="0" w:space="0" w:color="auto"/>
            <w:bottom w:val="single" w:sz="8" w:space="6" w:color="D9DCDF"/>
            <w:right w:val="none" w:sz="0" w:space="0" w:color="auto"/>
          </w:divBdr>
          <w:divsChild>
            <w:div w:id="1714039098">
              <w:marLeft w:val="0"/>
              <w:marRight w:val="0"/>
              <w:marTop w:val="0"/>
              <w:marBottom w:val="230"/>
              <w:divBdr>
                <w:top w:val="none" w:sz="0" w:space="0" w:color="auto"/>
                <w:left w:val="none" w:sz="0" w:space="0" w:color="auto"/>
                <w:bottom w:val="none" w:sz="0" w:space="0" w:color="auto"/>
                <w:right w:val="none" w:sz="0" w:space="0" w:color="auto"/>
              </w:divBdr>
            </w:div>
            <w:div w:id="528103557">
              <w:marLeft w:val="0"/>
              <w:marRight w:val="0"/>
              <w:marTop w:val="0"/>
              <w:marBottom w:val="230"/>
              <w:divBdr>
                <w:top w:val="none" w:sz="0" w:space="0" w:color="auto"/>
                <w:left w:val="none" w:sz="0" w:space="0" w:color="auto"/>
                <w:bottom w:val="none" w:sz="0" w:space="0" w:color="auto"/>
                <w:right w:val="none" w:sz="0" w:space="0" w:color="auto"/>
              </w:divBdr>
            </w:div>
            <w:div w:id="1869826966">
              <w:marLeft w:val="0"/>
              <w:marRight w:val="0"/>
              <w:marTop w:val="0"/>
              <w:marBottom w:val="230"/>
              <w:divBdr>
                <w:top w:val="none" w:sz="0" w:space="0" w:color="auto"/>
                <w:left w:val="none" w:sz="0" w:space="0" w:color="auto"/>
                <w:bottom w:val="none" w:sz="0" w:space="0" w:color="auto"/>
                <w:right w:val="none" w:sz="0" w:space="0" w:color="auto"/>
              </w:divBdr>
            </w:div>
            <w:div w:id="1341740012">
              <w:marLeft w:val="0"/>
              <w:marRight w:val="0"/>
              <w:marTop w:val="0"/>
              <w:marBottom w:val="230"/>
              <w:divBdr>
                <w:top w:val="none" w:sz="0" w:space="0" w:color="auto"/>
                <w:left w:val="none" w:sz="0" w:space="0" w:color="auto"/>
                <w:bottom w:val="none" w:sz="0" w:space="0" w:color="auto"/>
                <w:right w:val="none" w:sz="0" w:space="0" w:color="auto"/>
              </w:divBdr>
            </w:div>
            <w:div w:id="613177953">
              <w:marLeft w:val="0"/>
              <w:marRight w:val="0"/>
              <w:marTop w:val="0"/>
              <w:marBottom w:val="230"/>
              <w:divBdr>
                <w:top w:val="none" w:sz="0" w:space="0" w:color="auto"/>
                <w:left w:val="none" w:sz="0" w:space="0" w:color="auto"/>
                <w:bottom w:val="none" w:sz="0" w:space="0" w:color="auto"/>
                <w:right w:val="none" w:sz="0" w:space="0" w:color="auto"/>
              </w:divBdr>
            </w:div>
            <w:div w:id="1894192313">
              <w:marLeft w:val="0"/>
              <w:marRight w:val="0"/>
              <w:marTop w:val="0"/>
              <w:marBottom w:val="230"/>
              <w:divBdr>
                <w:top w:val="none" w:sz="0" w:space="0" w:color="auto"/>
                <w:left w:val="none" w:sz="0" w:space="0" w:color="auto"/>
                <w:bottom w:val="none" w:sz="0" w:space="0" w:color="auto"/>
                <w:right w:val="none" w:sz="0" w:space="0" w:color="auto"/>
              </w:divBdr>
            </w:div>
            <w:div w:id="227300183">
              <w:marLeft w:val="0"/>
              <w:marRight w:val="0"/>
              <w:marTop w:val="0"/>
              <w:marBottom w:val="230"/>
              <w:divBdr>
                <w:top w:val="none" w:sz="0" w:space="0" w:color="auto"/>
                <w:left w:val="none" w:sz="0" w:space="0" w:color="auto"/>
                <w:bottom w:val="none" w:sz="0" w:space="0" w:color="auto"/>
                <w:right w:val="none" w:sz="0" w:space="0" w:color="auto"/>
              </w:divBdr>
            </w:div>
            <w:div w:id="1676110143">
              <w:marLeft w:val="0"/>
              <w:marRight w:val="0"/>
              <w:marTop w:val="0"/>
              <w:marBottom w:val="230"/>
              <w:divBdr>
                <w:top w:val="none" w:sz="0" w:space="0" w:color="auto"/>
                <w:left w:val="none" w:sz="0" w:space="0" w:color="auto"/>
                <w:bottom w:val="none" w:sz="0" w:space="0" w:color="auto"/>
                <w:right w:val="none" w:sz="0" w:space="0" w:color="auto"/>
              </w:divBdr>
            </w:div>
            <w:div w:id="1244414817">
              <w:marLeft w:val="0"/>
              <w:marRight w:val="0"/>
              <w:marTop w:val="0"/>
              <w:marBottom w:val="230"/>
              <w:divBdr>
                <w:top w:val="none" w:sz="0" w:space="0" w:color="auto"/>
                <w:left w:val="none" w:sz="0" w:space="0" w:color="auto"/>
                <w:bottom w:val="none" w:sz="0" w:space="0" w:color="auto"/>
                <w:right w:val="none" w:sz="0" w:space="0" w:color="auto"/>
              </w:divBdr>
            </w:div>
            <w:div w:id="64499210">
              <w:marLeft w:val="0"/>
              <w:marRight w:val="0"/>
              <w:marTop w:val="0"/>
              <w:marBottom w:val="230"/>
              <w:divBdr>
                <w:top w:val="none" w:sz="0" w:space="0" w:color="auto"/>
                <w:left w:val="none" w:sz="0" w:space="0" w:color="auto"/>
                <w:bottom w:val="none" w:sz="0" w:space="0" w:color="auto"/>
                <w:right w:val="none" w:sz="0" w:space="0" w:color="auto"/>
              </w:divBdr>
            </w:div>
            <w:div w:id="1319769351">
              <w:marLeft w:val="0"/>
              <w:marRight w:val="0"/>
              <w:marTop w:val="0"/>
              <w:marBottom w:val="230"/>
              <w:divBdr>
                <w:top w:val="none" w:sz="0" w:space="0" w:color="auto"/>
                <w:left w:val="none" w:sz="0" w:space="0" w:color="auto"/>
                <w:bottom w:val="none" w:sz="0" w:space="0" w:color="auto"/>
                <w:right w:val="none" w:sz="0" w:space="0" w:color="auto"/>
              </w:divBdr>
            </w:div>
            <w:div w:id="1048340080">
              <w:marLeft w:val="0"/>
              <w:marRight w:val="0"/>
              <w:marTop w:val="0"/>
              <w:marBottom w:val="230"/>
              <w:divBdr>
                <w:top w:val="none" w:sz="0" w:space="0" w:color="auto"/>
                <w:left w:val="none" w:sz="0" w:space="0" w:color="auto"/>
                <w:bottom w:val="none" w:sz="0" w:space="0" w:color="auto"/>
                <w:right w:val="none" w:sz="0" w:space="0" w:color="auto"/>
              </w:divBdr>
            </w:div>
            <w:div w:id="204027911">
              <w:marLeft w:val="0"/>
              <w:marRight w:val="0"/>
              <w:marTop w:val="0"/>
              <w:marBottom w:val="230"/>
              <w:divBdr>
                <w:top w:val="none" w:sz="0" w:space="0" w:color="auto"/>
                <w:left w:val="none" w:sz="0" w:space="0" w:color="auto"/>
                <w:bottom w:val="none" w:sz="0" w:space="0" w:color="auto"/>
                <w:right w:val="none" w:sz="0" w:space="0" w:color="auto"/>
              </w:divBdr>
            </w:div>
            <w:div w:id="2039037045">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 w:id="595557770">
      <w:bodyDiv w:val="1"/>
      <w:marLeft w:val="0"/>
      <w:marRight w:val="0"/>
      <w:marTop w:val="0"/>
      <w:marBottom w:val="0"/>
      <w:divBdr>
        <w:top w:val="none" w:sz="0" w:space="0" w:color="auto"/>
        <w:left w:val="none" w:sz="0" w:space="0" w:color="auto"/>
        <w:bottom w:val="none" w:sz="0" w:space="0" w:color="auto"/>
        <w:right w:val="none" w:sz="0" w:space="0" w:color="auto"/>
      </w:divBdr>
      <w:divsChild>
        <w:div w:id="1429352700">
          <w:marLeft w:val="0"/>
          <w:marRight w:val="0"/>
          <w:marTop w:val="0"/>
          <w:marBottom w:val="0"/>
          <w:divBdr>
            <w:top w:val="none" w:sz="0" w:space="0" w:color="auto"/>
            <w:left w:val="none" w:sz="0" w:space="0" w:color="auto"/>
            <w:bottom w:val="none" w:sz="0" w:space="0" w:color="auto"/>
            <w:right w:val="none" w:sz="0" w:space="0" w:color="auto"/>
          </w:divBdr>
        </w:div>
        <w:div w:id="1562209705">
          <w:marLeft w:val="0"/>
          <w:marRight w:val="0"/>
          <w:marTop w:val="360"/>
          <w:marBottom w:val="0"/>
          <w:divBdr>
            <w:top w:val="none" w:sz="0" w:space="0" w:color="auto"/>
            <w:left w:val="none" w:sz="0" w:space="0" w:color="auto"/>
            <w:bottom w:val="single" w:sz="8" w:space="6" w:color="D9DCDF"/>
            <w:right w:val="none" w:sz="0" w:space="0" w:color="auto"/>
          </w:divBdr>
        </w:div>
      </w:divsChild>
    </w:div>
    <w:div w:id="601885127">
      <w:bodyDiv w:val="1"/>
      <w:marLeft w:val="0"/>
      <w:marRight w:val="0"/>
      <w:marTop w:val="0"/>
      <w:marBottom w:val="0"/>
      <w:divBdr>
        <w:top w:val="none" w:sz="0" w:space="0" w:color="auto"/>
        <w:left w:val="none" w:sz="0" w:space="0" w:color="auto"/>
        <w:bottom w:val="none" w:sz="0" w:space="0" w:color="auto"/>
        <w:right w:val="none" w:sz="0" w:space="0" w:color="auto"/>
      </w:divBdr>
      <w:divsChild>
        <w:div w:id="2029987611">
          <w:marLeft w:val="0"/>
          <w:marRight w:val="0"/>
          <w:marTop w:val="0"/>
          <w:marBottom w:val="80"/>
          <w:divBdr>
            <w:top w:val="single" w:sz="4" w:space="0" w:color="auto"/>
            <w:left w:val="single" w:sz="18" w:space="0" w:color="auto"/>
            <w:bottom w:val="single" w:sz="4" w:space="0" w:color="auto"/>
            <w:right w:val="single" w:sz="4" w:space="0" w:color="auto"/>
          </w:divBdr>
        </w:div>
        <w:div w:id="293676329">
          <w:marLeft w:val="0"/>
          <w:marRight w:val="0"/>
          <w:marTop w:val="0"/>
          <w:marBottom w:val="80"/>
          <w:divBdr>
            <w:top w:val="single" w:sz="4" w:space="0" w:color="auto"/>
            <w:left w:val="single" w:sz="18" w:space="0" w:color="auto"/>
            <w:bottom w:val="single" w:sz="4" w:space="0" w:color="auto"/>
            <w:right w:val="single" w:sz="4" w:space="0" w:color="auto"/>
          </w:divBdr>
        </w:div>
      </w:divsChild>
    </w:div>
    <w:div w:id="615522532">
      <w:bodyDiv w:val="1"/>
      <w:marLeft w:val="0"/>
      <w:marRight w:val="0"/>
      <w:marTop w:val="0"/>
      <w:marBottom w:val="0"/>
      <w:divBdr>
        <w:top w:val="none" w:sz="0" w:space="0" w:color="auto"/>
        <w:left w:val="none" w:sz="0" w:space="0" w:color="auto"/>
        <w:bottom w:val="none" w:sz="0" w:space="0" w:color="auto"/>
        <w:right w:val="none" w:sz="0" w:space="0" w:color="auto"/>
      </w:divBdr>
      <w:divsChild>
        <w:div w:id="505558430">
          <w:marLeft w:val="0"/>
          <w:marRight w:val="0"/>
          <w:marTop w:val="115"/>
          <w:marBottom w:val="115"/>
          <w:divBdr>
            <w:top w:val="none" w:sz="0" w:space="0" w:color="auto"/>
            <w:left w:val="none" w:sz="0" w:space="0" w:color="auto"/>
            <w:bottom w:val="none" w:sz="0" w:space="0" w:color="auto"/>
            <w:right w:val="none" w:sz="0" w:space="0" w:color="auto"/>
          </w:divBdr>
          <w:divsChild>
            <w:div w:id="956369031">
              <w:marLeft w:val="0"/>
              <w:marRight w:val="0"/>
              <w:marTop w:val="100"/>
              <w:marBottom w:val="100"/>
              <w:divBdr>
                <w:top w:val="none" w:sz="0" w:space="0" w:color="auto"/>
                <w:left w:val="none" w:sz="0" w:space="0" w:color="auto"/>
                <w:bottom w:val="none" w:sz="0" w:space="0" w:color="auto"/>
                <w:right w:val="none" w:sz="0" w:space="0" w:color="auto"/>
              </w:divBdr>
              <w:divsChild>
                <w:div w:id="1251618524">
                  <w:marLeft w:val="0"/>
                  <w:marRight w:val="0"/>
                  <w:marTop w:val="0"/>
                  <w:marBottom w:val="0"/>
                  <w:divBdr>
                    <w:top w:val="none" w:sz="0" w:space="0" w:color="auto"/>
                    <w:left w:val="none" w:sz="0" w:space="0" w:color="auto"/>
                    <w:bottom w:val="none" w:sz="0" w:space="0" w:color="auto"/>
                    <w:right w:val="none" w:sz="0" w:space="0" w:color="auto"/>
                  </w:divBdr>
                  <w:divsChild>
                    <w:div w:id="212226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880133">
          <w:marLeft w:val="0"/>
          <w:marRight w:val="0"/>
          <w:marTop w:val="0"/>
          <w:marBottom w:val="92"/>
          <w:divBdr>
            <w:top w:val="single" w:sz="4" w:space="0" w:color="auto"/>
            <w:left w:val="single" w:sz="18" w:space="0" w:color="auto"/>
            <w:bottom w:val="single" w:sz="4" w:space="0" w:color="auto"/>
            <w:right w:val="single" w:sz="4" w:space="0" w:color="auto"/>
          </w:divBdr>
        </w:div>
        <w:div w:id="794520590">
          <w:marLeft w:val="0"/>
          <w:marRight w:val="0"/>
          <w:marTop w:val="92"/>
          <w:marBottom w:val="0"/>
          <w:divBdr>
            <w:top w:val="single" w:sz="4" w:space="0" w:color="D5DDC6"/>
            <w:left w:val="single" w:sz="4" w:space="3" w:color="D5DDC6"/>
            <w:bottom w:val="single" w:sz="4" w:space="0" w:color="D5DDC6"/>
            <w:right w:val="single" w:sz="4" w:space="0" w:color="D5DDC6"/>
          </w:divBdr>
        </w:div>
        <w:div w:id="742722683">
          <w:marLeft w:val="0"/>
          <w:marRight w:val="0"/>
          <w:marTop w:val="0"/>
          <w:marBottom w:val="92"/>
          <w:divBdr>
            <w:top w:val="single" w:sz="4" w:space="0" w:color="auto"/>
            <w:left w:val="single" w:sz="18" w:space="0" w:color="auto"/>
            <w:bottom w:val="single" w:sz="4" w:space="0" w:color="auto"/>
            <w:right w:val="single" w:sz="4" w:space="0" w:color="auto"/>
          </w:divBdr>
        </w:div>
        <w:div w:id="1398942777">
          <w:marLeft w:val="0"/>
          <w:marRight w:val="0"/>
          <w:marTop w:val="92"/>
          <w:marBottom w:val="0"/>
          <w:divBdr>
            <w:top w:val="single" w:sz="4" w:space="0" w:color="D5DDC6"/>
            <w:left w:val="single" w:sz="4" w:space="3" w:color="D5DDC6"/>
            <w:bottom w:val="single" w:sz="4" w:space="0" w:color="D5DDC6"/>
            <w:right w:val="single" w:sz="4" w:space="0" w:color="D5DDC6"/>
          </w:divBdr>
        </w:div>
        <w:div w:id="1095132844">
          <w:marLeft w:val="0"/>
          <w:marRight w:val="0"/>
          <w:marTop w:val="0"/>
          <w:marBottom w:val="92"/>
          <w:divBdr>
            <w:top w:val="single" w:sz="4" w:space="0" w:color="auto"/>
            <w:left w:val="single" w:sz="18" w:space="0" w:color="auto"/>
            <w:bottom w:val="single" w:sz="4" w:space="0" w:color="auto"/>
            <w:right w:val="single" w:sz="4" w:space="0" w:color="auto"/>
          </w:divBdr>
        </w:div>
        <w:div w:id="84228056">
          <w:marLeft w:val="0"/>
          <w:marRight w:val="0"/>
          <w:marTop w:val="92"/>
          <w:marBottom w:val="0"/>
          <w:divBdr>
            <w:top w:val="single" w:sz="4" w:space="0" w:color="D5DDC6"/>
            <w:left w:val="single" w:sz="4" w:space="3" w:color="D5DDC6"/>
            <w:bottom w:val="single" w:sz="4" w:space="0" w:color="D5DDC6"/>
            <w:right w:val="single" w:sz="4" w:space="0" w:color="D5DDC6"/>
          </w:divBdr>
        </w:div>
        <w:div w:id="792215163">
          <w:marLeft w:val="0"/>
          <w:marRight w:val="0"/>
          <w:marTop w:val="0"/>
          <w:marBottom w:val="92"/>
          <w:divBdr>
            <w:top w:val="single" w:sz="4" w:space="0" w:color="auto"/>
            <w:left w:val="single" w:sz="18" w:space="0" w:color="auto"/>
            <w:bottom w:val="single" w:sz="4" w:space="0" w:color="auto"/>
            <w:right w:val="single" w:sz="4" w:space="0" w:color="auto"/>
          </w:divBdr>
        </w:div>
        <w:div w:id="39281596">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625235606">
      <w:bodyDiv w:val="1"/>
      <w:marLeft w:val="0"/>
      <w:marRight w:val="0"/>
      <w:marTop w:val="0"/>
      <w:marBottom w:val="0"/>
      <w:divBdr>
        <w:top w:val="none" w:sz="0" w:space="0" w:color="auto"/>
        <w:left w:val="none" w:sz="0" w:space="0" w:color="auto"/>
        <w:bottom w:val="none" w:sz="0" w:space="0" w:color="auto"/>
        <w:right w:val="none" w:sz="0" w:space="0" w:color="auto"/>
      </w:divBdr>
      <w:divsChild>
        <w:div w:id="804350146">
          <w:marLeft w:val="0"/>
          <w:marRight w:val="0"/>
          <w:marTop w:val="0"/>
          <w:marBottom w:val="80"/>
          <w:divBdr>
            <w:top w:val="single" w:sz="4" w:space="0" w:color="auto"/>
            <w:left w:val="single" w:sz="18" w:space="0" w:color="auto"/>
            <w:bottom w:val="single" w:sz="4" w:space="0" w:color="auto"/>
            <w:right w:val="single" w:sz="4" w:space="0" w:color="auto"/>
          </w:divBdr>
        </w:div>
        <w:div w:id="397166880">
          <w:marLeft w:val="0"/>
          <w:marRight w:val="0"/>
          <w:marTop w:val="100"/>
          <w:marBottom w:val="100"/>
          <w:divBdr>
            <w:top w:val="none" w:sz="0" w:space="0" w:color="auto"/>
            <w:left w:val="none" w:sz="0" w:space="0" w:color="auto"/>
            <w:bottom w:val="none" w:sz="0" w:space="0" w:color="auto"/>
            <w:right w:val="none" w:sz="0" w:space="0" w:color="auto"/>
          </w:divBdr>
          <w:divsChild>
            <w:div w:id="2043899849">
              <w:marLeft w:val="0"/>
              <w:marRight w:val="0"/>
              <w:marTop w:val="100"/>
              <w:marBottom w:val="100"/>
              <w:divBdr>
                <w:top w:val="none" w:sz="0" w:space="0" w:color="auto"/>
                <w:left w:val="none" w:sz="0" w:space="0" w:color="auto"/>
                <w:bottom w:val="none" w:sz="0" w:space="0" w:color="auto"/>
                <w:right w:val="none" w:sz="0" w:space="0" w:color="auto"/>
              </w:divBdr>
              <w:divsChild>
                <w:div w:id="1108506379">
                  <w:marLeft w:val="0"/>
                  <w:marRight w:val="0"/>
                  <w:marTop w:val="0"/>
                  <w:marBottom w:val="0"/>
                  <w:divBdr>
                    <w:top w:val="none" w:sz="0" w:space="0" w:color="auto"/>
                    <w:left w:val="none" w:sz="0" w:space="0" w:color="auto"/>
                    <w:bottom w:val="none" w:sz="0" w:space="0" w:color="auto"/>
                    <w:right w:val="none" w:sz="0" w:space="0" w:color="auto"/>
                  </w:divBdr>
                  <w:divsChild>
                    <w:div w:id="209027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657966">
          <w:marLeft w:val="0"/>
          <w:marRight w:val="0"/>
          <w:marTop w:val="0"/>
          <w:marBottom w:val="80"/>
          <w:divBdr>
            <w:top w:val="single" w:sz="4" w:space="0" w:color="auto"/>
            <w:left w:val="single" w:sz="18" w:space="0" w:color="auto"/>
            <w:bottom w:val="single" w:sz="4" w:space="0" w:color="auto"/>
            <w:right w:val="single" w:sz="4" w:space="0" w:color="auto"/>
          </w:divBdr>
        </w:div>
        <w:div w:id="1197155235">
          <w:marLeft w:val="0"/>
          <w:marRight w:val="0"/>
          <w:marTop w:val="0"/>
          <w:marBottom w:val="80"/>
          <w:divBdr>
            <w:top w:val="single" w:sz="4" w:space="0" w:color="auto"/>
            <w:left w:val="single" w:sz="18" w:space="0" w:color="auto"/>
            <w:bottom w:val="single" w:sz="4" w:space="0" w:color="auto"/>
            <w:right w:val="single" w:sz="4" w:space="0" w:color="auto"/>
          </w:divBdr>
        </w:div>
      </w:divsChild>
    </w:div>
    <w:div w:id="647440953">
      <w:bodyDiv w:val="1"/>
      <w:marLeft w:val="0"/>
      <w:marRight w:val="0"/>
      <w:marTop w:val="0"/>
      <w:marBottom w:val="0"/>
      <w:divBdr>
        <w:top w:val="none" w:sz="0" w:space="0" w:color="auto"/>
        <w:left w:val="none" w:sz="0" w:space="0" w:color="auto"/>
        <w:bottom w:val="none" w:sz="0" w:space="0" w:color="auto"/>
        <w:right w:val="none" w:sz="0" w:space="0" w:color="auto"/>
      </w:divBdr>
      <w:divsChild>
        <w:div w:id="730739810">
          <w:marLeft w:val="0"/>
          <w:marRight w:val="0"/>
          <w:marTop w:val="0"/>
          <w:marBottom w:val="92"/>
          <w:divBdr>
            <w:top w:val="single" w:sz="4" w:space="0" w:color="auto"/>
            <w:left w:val="single" w:sz="18" w:space="0" w:color="auto"/>
            <w:bottom w:val="single" w:sz="4" w:space="0" w:color="auto"/>
            <w:right w:val="single" w:sz="4" w:space="0" w:color="auto"/>
          </w:divBdr>
        </w:div>
        <w:div w:id="304094051">
          <w:marLeft w:val="0"/>
          <w:marRight w:val="0"/>
          <w:marTop w:val="0"/>
          <w:marBottom w:val="92"/>
          <w:divBdr>
            <w:top w:val="single" w:sz="4" w:space="0" w:color="auto"/>
            <w:left w:val="single" w:sz="18" w:space="0" w:color="auto"/>
            <w:bottom w:val="single" w:sz="4" w:space="0" w:color="auto"/>
            <w:right w:val="single" w:sz="4" w:space="0" w:color="auto"/>
          </w:divBdr>
        </w:div>
        <w:div w:id="466170441">
          <w:marLeft w:val="0"/>
          <w:marRight w:val="0"/>
          <w:marTop w:val="115"/>
          <w:marBottom w:val="115"/>
          <w:divBdr>
            <w:top w:val="none" w:sz="0" w:space="0" w:color="auto"/>
            <w:left w:val="none" w:sz="0" w:space="0" w:color="auto"/>
            <w:bottom w:val="none" w:sz="0" w:space="0" w:color="auto"/>
            <w:right w:val="none" w:sz="0" w:space="0" w:color="auto"/>
          </w:divBdr>
          <w:divsChild>
            <w:div w:id="165365248">
              <w:marLeft w:val="0"/>
              <w:marRight w:val="0"/>
              <w:marTop w:val="100"/>
              <w:marBottom w:val="100"/>
              <w:divBdr>
                <w:top w:val="none" w:sz="0" w:space="0" w:color="auto"/>
                <w:left w:val="none" w:sz="0" w:space="0" w:color="auto"/>
                <w:bottom w:val="none" w:sz="0" w:space="0" w:color="auto"/>
                <w:right w:val="none" w:sz="0" w:space="0" w:color="auto"/>
              </w:divBdr>
              <w:divsChild>
                <w:div w:id="1086421101">
                  <w:marLeft w:val="0"/>
                  <w:marRight w:val="0"/>
                  <w:marTop w:val="0"/>
                  <w:marBottom w:val="0"/>
                  <w:divBdr>
                    <w:top w:val="none" w:sz="0" w:space="0" w:color="auto"/>
                    <w:left w:val="none" w:sz="0" w:space="0" w:color="auto"/>
                    <w:bottom w:val="none" w:sz="0" w:space="0" w:color="auto"/>
                    <w:right w:val="none" w:sz="0" w:space="0" w:color="auto"/>
                  </w:divBdr>
                  <w:divsChild>
                    <w:div w:id="71500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1220">
          <w:marLeft w:val="0"/>
          <w:marRight w:val="0"/>
          <w:marTop w:val="0"/>
          <w:marBottom w:val="92"/>
          <w:divBdr>
            <w:top w:val="single" w:sz="4" w:space="0" w:color="auto"/>
            <w:left w:val="single" w:sz="18" w:space="0" w:color="auto"/>
            <w:bottom w:val="single" w:sz="4" w:space="0" w:color="auto"/>
            <w:right w:val="single" w:sz="4" w:space="0" w:color="auto"/>
          </w:divBdr>
        </w:div>
        <w:div w:id="1892108642">
          <w:marLeft w:val="0"/>
          <w:marRight w:val="0"/>
          <w:marTop w:val="0"/>
          <w:marBottom w:val="92"/>
          <w:divBdr>
            <w:top w:val="single" w:sz="4" w:space="0" w:color="auto"/>
            <w:left w:val="single" w:sz="18" w:space="0" w:color="auto"/>
            <w:bottom w:val="single" w:sz="4" w:space="0" w:color="auto"/>
            <w:right w:val="single" w:sz="4" w:space="0" w:color="auto"/>
          </w:divBdr>
        </w:div>
        <w:div w:id="1392147503">
          <w:marLeft w:val="0"/>
          <w:marRight w:val="0"/>
          <w:marTop w:val="92"/>
          <w:marBottom w:val="0"/>
          <w:divBdr>
            <w:top w:val="single" w:sz="4" w:space="0" w:color="D5DDC6"/>
            <w:left w:val="single" w:sz="4" w:space="3" w:color="D5DDC6"/>
            <w:bottom w:val="single" w:sz="4" w:space="0" w:color="D5DDC6"/>
            <w:right w:val="single" w:sz="4" w:space="0" w:color="D5DDC6"/>
          </w:divBdr>
        </w:div>
        <w:div w:id="1815173395">
          <w:marLeft w:val="0"/>
          <w:marRight w:val="0"/>
          <w:marTop w:val="0"/>
          <w:marBottom w:val="92"/>
          <w:divBdr>
            <w:top w:val="single" w:sz="4" w:space="0" w:color="auto"/>
            <w:left w:val="single" w:sz="18" w:space="0" w:color="auto"/>
            <w:bottom w:val="single" w:sz="4" w:space="0" w:color="auto"/>
            <w:right w:val="single" w:sz="4" w:space="0" w:color="auto"/>
          </w:divBdr>
        </w:div>
        <w:div w:id="1200820138">
          <w:marLeft w:val="0"/>
          <w:marRight w:val="0"/>
          <w:marTop w:val="92"/>
          <w:marBottom w:val="0"/>
          <w:divBdr>
            <w:top w:val="single" w:sz="4" w:space="0" w:color="D5DDC6"/>
            <w:left w:val="single" w:sz="4" w:space="3" w:color="D5DDC6"/>
            <w:bottom w:val="single" w:sz="4" w:space="0" w:color="D5DDC6"/>
            <w:right w:val="single" w:sz="4" w:space="0" w:color="D5DDC6"/>
          </w:divBdr>
        </w:div>
        <w:div w:id="367605894">
          <w:marLeft w:val="0"/>
          <w:marRight w:val="0"/>
          <w:marTop w:val="0"/>
          <w:marBottom w:val="92"/>
          <w:divBdr>
            <w:top w:val="single" w:sz="4" w:space="0" w:color="auto"/>
            <w:left w:val="single" w:sz="18" w:space="0" w:color="auto"/>
            <w:bottom w:val="single" w:sz="4" w:space="0" w:color="auto"/>
            <w:right w:val="single" w:sz="4" w:space="0" w:color="auto"/>
          </w:divBdr>
        </w:div>
        <w:div w:id="93475470">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659890070">
      <w:bodyDiv w:val="1"/>
      <w:marLeft w:val="0"/>
      <w:marRight w:val="0"/>
      <w:marTop w:val="0"/>
      <w:marBottom w:val="0"/>
      <w:divBdr>
        <w:top w:val="none" w:sz="0" w:space="0" w:color="auto"/>
        <w:left w:val="none" w:sz="0" w:space="0" w:color="auto"/>
        <w:bottom w:val="none" w:sz="0" w:space="0" w:color="auto"/>
        <w:right w:val="none" w:sz="0" w:space="0" w:color="auto"/>
      </w:divBdr>
      <w:divsChild>
        <w:div w:id="879437978">
          <w:marLeft w:val="0"/>
          <w:marRight w:val="0"/>
          <w:marTop w:val="0"/>
          <w:marBottom w:val="0"/>
          <w:divBdr>
            <w:top w:val="none" w:sz="0" w:space="0" w:color="auto"/>
            <w:left w:val="none" w:sz="0" w:space="0" w:color="auto"/>
            <w:bottom w:val="none" w:sz="0" w:space="0" w:color="auto"/>
            <w:right w:val="none" w:sz="0" w:space="0" w:color="auto"/>
          </w:divBdr>
        </w:div>
        <w:div w:id="1597861360">
          <w:marLeft w:val="0"/>
          <w:marRight w:val="0"/>
          <w:marTop w:val="360"/>
          <w:marBottom w:val="0"/>
          <w:divBdr>
            <w:top w:val="none" w:sz="0" w:space="0" w:color="auto"/>
            <w:left w:val="none" w:sz="0" w:space="0" w:color="auto"/>
            <w:bottom w:val="single" w:sz="8" w:space="6" w:color="D9DCDF"/>
            <w:right w:val="none" w:sz="0" w:space="0" w:color="auto"/>
          </w:divBdr>
          <w:divsChild>
            <w:div w:id="1237084376">
              <w:marLeft w:val="0"/>
              <w:marRight w:val="0"/>
              <w:marTop w:val="0"/>
              <w:marBottom w:val="300"/>
              <w:divBdr>
                <w:top w:val="none" w:sz="0" w:space="0" w:color="auto"/>
                <w:left w:val="none" w:sz="0" w:space="0" w:color="auto"/>
                <w:bottom w:val="none" w:sz="0" w:space="0" w:color="auto"/>
                <w:right w:val="none" w:sz="0" w:space="0" w:color="auto"/>
              </w:divBdr>
              <w:divsChild>
                <w:div w:id="667439543">
                  <w:marLeft w:val="0"/>
                  <w:marRight w:val="0"/>
                  <w:marTop w:val="0"/>
                  <w:marBottom w:val="0"/>
                  <w:divBdr>
                    <w:top w:val="none" w:sz="0" w:space="0" w:color="auto"/>
                    <w:left w:val="none" w:sz="0" w:space="0" w:color="auto"/>
                    <w:bottom w:val="none" w:sz="0" w:space="0" w:color="auto"/>
                    <w:right w:val="none" w:sz="0" w:space="0" w:color="auto"/>
                  </w:divBdr>
                </w:div>
                <w:div w:id="135417631">
                  <w:marLeft w:val="0"/>
                  <w:marRight w:val="0"/>
                  <w:marTop w:val="0"/>
                  <w:marBottom w:val="0"/>
                  <w:divBdr>
                    <w:top w:val="none" w:sz="0" w:space="0" w:color="auto"/>
                    <w:left w:val="none" w:sz="0" w:space="0" w:color="auto"/>
                    <w:bottom w:val="none" w:sz="0" w:space="0" w:color="auto"/>
                    <w:right w:val="none" w:sz="0" w:space="0" w:color="auto"/>
                  </w:divBdr>
                </w:div>
                <w:div w:id="1796634134">
                  <w:marLeft w:val="0"/>
                  <w:marRight w:val="0"/>
                  <w:marTop w:val="0"/>
                  <w:marBottom w:val="0"/>
                  <w:divBdr>
                    <w:top w:val="none" w:sz="0" w:space="0" w:color="auto"/>
                    <w:left w:val="none" w:sz="0" w:space="0" w:color="auto"/>
                    <w:bottom w:val="none" w:sz="0" w:space="0" w:color="auto"/>
                    <w:right w:val="none" w:sz="0" w:space="0" w:color="auto"/>
                  </w:divBdr>
                </w:div>
                <w:div w:id="1735854155">
                  <w:marLeft w:val="0"/>
                  <w:marRight w:val="0"/>
                  <w:marTop w:val="0"/>
                  <w:marBottom w:val="0"/>
                  <w:divBdr>
                    <w:top w:val="none" w:sz="0" w:space="0" w:color="auto"/>
                    <w:left w:val="none" w:sz="0" w:space="0" w:color="auto"/>
                    <w:bottom w:val="none" w:sz="0" w:space="0" w:color="auto"/>
                    <w:right w:val="none" w:sz="0" w:space="0" w:color="auto"/>
                  </w:divBdr>
                </w:div>
                <w:div w:id="510685132">
                  <w:marLeft w:val="0"/>
                  <w:marRight w:val="0"/>
                  <w:marTop w:val="0"/>
                  <w:marBottom w:val="0"/>
                  <w:divBdr>
                    <w:top w:val="none" w:sz="0" w:space="0" w:color="auto"/>
                    <w:left w:val="none" w:sz="0" w:space="0" w:color="auto"/>
                    <w:bottom w:val="none" w:sz="0" w:space="0" w:color="auto"/>
                    <w:right w:val="none" w:sz="0" w:space="0" w:color="auto"/>
                  </w:divBdr>
                </w:div>
                <w:div w:id="2119834122">
                  <w:marLeft w:val="0"/>
                  <w:marRight w:val="0"/>
                  <w:marTop w:val="0"/>
                  <w:marBottom w:val="0"/>
                  <w:divBdr>
                    <w:top w:val="none" w:sz="0" w:space="0" w:color="auto"/>
                    <w:left w:val="none" w:sz="0" w:space="0" w:color="auto"/>
                    <w:bottom w:val="none" w:sz="0" w:space="0" w:color="auto"/>
                    <w:right w:val="none" w:sz="0" w:space="0" w:color="auto"/>
                  </w:divBdr>
                </w:div>
                <w:div w:id="155541143">
                  <w:marLeft w:val="0"/>
                  <w:marRight w:val="0"/>
                  <w:marTop w:val="0"/>
                  <w:marBottom w:val="0"/>
                  <w:divBdr>
                    <w:top w:val="none" w:sz="0" w:space="0" w:color="auto"/>
                    <w:left w:val="none" w:sz="0" w:space="0" w:color="auto"/>
                    <w:bottom w:val="none" w:sz="0" w:space="0" w:color="auto"/>
                    <w:right w:val="none" w:sz="0" w:space="0" w:color="auto"/>
                  </w:divBdr>
                </w:div>
                <w:div w:id="1550452822">
                  <w:marLeft w:val="0"/>
                  <w:marRight w:val="0"/>
                  <w:marTop w:val="0"/>
                  <w:marBottom w:val="0"/>
                  <w:divBdr>
                    <w:top w:val="none" w:sz="0" w:space="0" w:color="auto"/>
                    <w:left w:val="none" w:sz="0" w:space="0" w:color="auto"/>
                    <w:bottom w:val="none" w:sz="0" w:space="0" w:color="auto"/>
                    <w:right w:val="none" w:sz="0" w:space="0" w:color="auto"/>
                  </w:divBdr>
                </w:div>
                <w:div w:id="1219123150">
                  <w:marLeft w:val="0"/>
                  <w:marRight w:val="0"/>
                  <w:marTop w:val="0"/>
                  <w:marBottom w:val="0"/>
                  <w:divBdr>
                    <w:top w:val="none" w:sz="0" w:space="0" w:color="auto"/>
                    <w:left w:val="none" w:sz="0" w:space="0" w:color="auto"/>
                    <w:bottom w:val="none" w:sz="0" w:space="0" w:color="auto"/>
                    <w:right w:val="none" w:sz="0" w:space="0" w:color="auto"/>
                  </w:divBdr>
                </w:div>
                <w:div w:id="397213697">
                  <w:marLeft w:val="0"/>
                  <w:marRight w:val="0"/>
                  <w:marTop w:val="0"/>
                  <w:marBottom w:val="0"/>
                  <w:divBdr>
                    <w:top w:val="none" w:sz="0" w:space="0" w:color="auto"/>
                    <w:left w:val="none" w:sz="0" w:space="0" w:color="auto"/>
                    <w:bottom w:val="none" w:sz="0" w:space="0" w:color="auto"/>
                    <w:right w:val="none" w:sz="0" w:space="0" w:color="auto"/>
                  </w:divBdr>
                </w:div>
                <w:div w:id="899678570">
                  <w:marLeft w:val="0"/>
                  <w:marRight w:val="0"/>
                  <w:marTop w:val="0"/>
                  <w:marBottom w:val="0"/>
                  <w:divBdr>
                    <w:top w:val="none" w:sz="0" w:space="0" w:color="auto"/>
                    <w:left w:val="none" w:sz="0" w:space="0" w:color="auto"/>
                    <w:bottom w:val="none" w:sz="0" w:space="0" w:color="auto"/>
                    <w:right w:val="none" w:sz="0" w:space="0" w:color="auto"/>
                  </w:divBdr>
                </w:div>
                <w:div w:id="1018238794">
                  <w:marLeft w:val="0"/>
                  <w:marRight w:val="0"/>
                  <w:marTop w:val="0"/>
                  <w:marBottom w:val="0"/>
                  <w:divBdr>
                    <w:top w:val="none" w:sz="0" w:space="0" w:color="auto"/>
                    <w:left w:val="none" w:sz="0" w:space="0" w:color="auto"/>
                    <w:bottom w:val="none" w:sz="0" w:space="0" w:color="auto"/>
                    <w:right w:val="none" w:sz="0" w:space="0" w:color="auto"/>
                  </w:divBdr>
                </w:div>
                <w:div w:id="175965736">
                  <w:marLeft w:val="0"/>
                  <w:marRight w:val="0"/>
                  <w:marTop w:val="0"/>
                  <w:marBottom w:val="0"/>
                  <w:divBdr>
                    <w:top w:val="none" w:sz="0" w:space="0" w:color="auto"/>
                    <w:left w:val="none" w:sz="0" w:space="0" w:color="auto"/>
                    <w:bottom w:val="none" w:sz="0" w:space="0" w:color="auto"/>
                    <w:right w:val="none" w:sz="0" w:space="0" w:color="auto"/>
                  </w:divBdr>
                </w:div>
                <w:div w:id="779295828">
                  <w:marLeft w:val="0"/>
                  <w:marRight w:val="0"/>
                  <w:marTop w:val="0"/>
                  <w:marBottom w:val="0"/>
                  <w:divBdr>
                    <w:top w:val="none" w:sz="0" w:space="0" w:color="auto"/>
                    <w:left w:val="none" w:sz="0" w:space="0" w:color="auto"/>
                    <w:bottom w:val="none" w:sz="0" w:space="0" w:color="auto"/>
                    <w:right w:val="none" w:sz="0" w:space="0" w:color="auto"/>
                  </w:divBdr>
                </w:div>
                <w:div w:id="1308707277">
                  <w:marLeft w:val="0"/>
                  <w:marRight w:val="0"/>
                  <w:marTop w:val="0"/>
                  <w:marBottom w:val="0"/>
                  <w:divBdr>
                    <w:top w:val="none" w:sz="0" w:space="0" w:color="auto"/>
                    <w:left w:val="none" w:sz="0" w:space="0" w:color="auto"/>
                    <w:bottom w:val="none" w:sz="0" w:space="0" w:color="auto"/>
                    <w:right w:val="none" w:sz="0" w:space="0" w:color="auto"/>
                  </w:divBdr>
                </w:div>
                <w:div w:id="1540629215">
                  <w:marLeft w:val="0"/>
                  <w:marRight w:val="0"/>
                  <w:marTop w:val="0"/>
                  <w:marBottom w:val="0"/>
                  <w:divBdr>
                    <w:top w:val="none" w:sz="0" w:space="0" w:color="auto"/>
                    <w:left w:val="none" w:sz="0" w:space="0" w:color="auto"/>
                    <w:bottom w:val="none" w:sz="0" w:space="0" w:color="auto"/>
                    <w:right w:val="none" w:sz="0" w:space="0" w:color="auto"/>
                  </w:divBdr>
                </w:div>
                <w:div w:id="1750035769">
                  <w:marLeft w:val="0"/>
                  <w:marRight w:val="0"/>
                  <w:marTop w:val="0"/>
                  <w:marBottom w:val="0"/>
                  <w:divBdr>
                    <w:top w:val="none" w:sz="0" w:space="0" w:color="auto"/>
                    <w:left w:val="none" w:sz="0" w:space="0" w:color="auto"/>
                    <w:bottom w:val="none" w:sz="0" w:space="0" w:color="auto"/>
                    <w:right w:val="none" w:sz="0" w:space="0" w:color="auto"/>
                  </w:divBdr>
                </w:div>
                <w:div w:id="1436364539">
                  <w:marLeft w:val="0"/>
                  <w:marRight w:val="0"/>
                  <w:marTop w:val="0"/>
                  <w:marBottom w:val="0"/>
                  <w:divBdr>
                    <w:top w:val="none" w:sz="0" w:space="0" w:color="auto"/>
                    <w:left w:val="none" w:sz="0" w:space="0" w:color="auto"/>
                    <w:bottom w:val="none" w:sz="0" w:space="0" w:color="auto"/>
                    <w:right w:val="none" w:sz="0" w:space="0" w:color="auto"/>
                  </w:divBdr>
                </w:div>
                <w:div w:id="1505123726">
                  <w:marLeft w:val="0"/>
                  <w:marRight w:val="0"/>
                  <w:marTop w:val="0"/>
                  <w:marBottom w:val="0"/>
                  <w:divBdr>
                    <w:top w:val="none" w:sz="0" w:space="0" w:color="auto"/>
                    <w:left w:val="none" w:sz="0" w:space="0" w:color="auto"/>
                    <w:bottom w:val="none" w:sz="0" w:space="0" w:color="auto"/>
                    <w:right w:val="none" w:sz="0" w:space="0" w:color="auto"/>
                  </w:divBdr>
                </w:div>
                <w:div w:id="954215667">
                  <w:marLeft w:val="0"/>
                  <w:marRight w:val="0"/>
                  <w:marTop w:val="0"/>
                  <w:marBottom w:val="0"/>
                  <w:divBdr>
                    <w:top w:val="none" w:sz="0" w:space="0" w:color="auto"/>
                    <w:left w:val="none" w:sz="0" w:space="0" w:color="auto"/>
                    <w:bottom w:val="none" w:sz="0" w:space="0" w:color="auto"/>
                    <w:right w:val="none" w:sz="0" w:space="0" w:color="auto"/>
                  </w:divBdr>
                </w:div>
                <w:div w:id="193811779">
                  <w:marLeft w:val="0"/>
                  <w:marRight w:val="0"/>
                  <w:marTop w:val="0"/>
                  <w:marBottom w:val="0"/>
                  <w:divBdr>
                    <w:top w:val="none" w:sz="0" w:space="0" w:color="auto"/>
                    <w:left w:val="none" w:sz="0" w:space="0" w:color="auto"/>
                    <w:bottom w:val="none" w:sz="0" w:space="0" w:color="auto"/>
                    <w:right w:val="none" w:sz="0" w:space="0" w:color="auto"/>
                  </w:divBdr>
                </w:div>
                <w:div w:id="196554707">
                  <w:marLeft w:val="0"/>
                  <w:marRight w:val="0"/>
                  <w:marTop w:val="0"/>
                  <w:marBottom w:val="0"/>
                  <w:divBdr>
                    <w:top w:val="none" w:sz="0" w:space="0" w:color="auto"/>
                    <w:left w:val="none" w:sz="0" w:space="0" w:color="auto"/>
                    <w:bottom w:val="none" w:sz="0" w:space="0" w:color="auto"/>
                    <w:right w:val="none" w:sz="0" w:space="0" w:color="auto"/>
                  </w:divBdr>
                </w:div>
                <w:div w:id="1028413924">
                  <w:marLeft w:val="0"/>
                  <w:marRight w:val="0"/>
                  <w:marTop w:val="0"/>
                  <w:marBottom w:val="0"/>
                  <w:divBdr>
                    <w:top w:val="none" w:sz="0" w:space="0" w:color="auto"/>
                    <w:left w:val="none" w:sz="0" w:space="0" w:color="auto"/>
                    <w:bottom w:val="none" w:sz="0" w:space="0" w:color="auto"/>
                    <w:right w:val="none" w:sz="0" w:space="0" w:color="auto"/>
                  </w:divBdr>
                </w:div>
                <w:div w:id="324477890">
                  <w:marLeft w:val="0"/>
                  <w:marRight w:val="0"/>
                  <w:marTop w:val="0"/>
                  <w:marBottom w:val="0"/>
                  <w:divBdr>
                    <w:top w:val="none" w:sz="0" w:space="0" w:color="auto"/>
                    <w:left w:val="none" w:sz="0" w:space="0" w:color="auto"/>
                    <w:bottom w:val="none" w:sz="0" w:space="0" w:color="auto"/>
                    <w:right w:val="none" w:sz="0" w:space="0" w:color="auto"/>
                  </w:divBdr>
                </w:div>
                <w:div w:id="1412697759">
                  <w:marLeft w:val="0"/>
                  <w:marRight w:val="0"/>
                  <w:marTop w:val="0"/>
                  <w:marBottom w:val="0"/>
                  <w:divBdr>
                    <w:top w:val="none" w:sz="0" w:space="0" w:color="auto"/>
                    <w:left w:val="none" w:sz="0" w:space="0" w:color="auto"/>
                    <w:bottom w:val="none" w:sz="0" w:space="0" w:color="auto"/>
                    <w:right w:val="none" w:sz="0" w:space="0" w:color="auto"/>
                  </w:divBdr>
                </w:div>
                <w:div w:id="1920628543">
                  <w:marLeft w:val="0"/>
                  <w:marRight w:val="0"/>
                  <w:marTop w:val="0"/>
                  <w:marBottom w:val="0"/>
                  <w:divBdr>
                    <w:top w:val="none" w:sz="0" w:space="0" w:color="auto"/>
                    <w:left w:val="none" w:sz="0" w:space="0" w:color="auto"/>
                    <w:bottom w:val="none" w:sz="0" w:space="0" w:color="auto"/>
                    <w:right w:val="none" w:sz="0" w:space="0" w:color="auto"/>
                  </w:divBdr>
                </w:div>
                <w:div w:id="1785952580">
                  <w:marLeft w:val="0"/>
                  <w:marRight w:val="0"/>
                  <w:marTop w:val="0"/>
                  <w:marBottom w:val="0"/>
                  <w:divBdr>
                    <w:top w:val="none" w:sz="0" w:space="0" w:color="auto"/>
                    <w:left w:val="none" w:sz="0" w:space="0" w:color="auto"/>
                    <w:bottom w:val="none" w:sz="0" w:space="0" w:color="auto"/>
                    <w:right w:val="none" w:sz="0" w:space="0" w:color="auto"/>
                  </w:divBdr>
                </w:div>
                <w:div w:id="1170219190">
                  <w:marLeft w:val="0"/>
                  <w:marRight w:val="0"/>
                  <w:marTop w:val="0"/>
                  <w:marBottom w:val="0"/>
                  <w:divBdr>
                    <w:top w:val="none" w:sz="0" w:space="0" w:color="auto"/>
                    <w:left w:val="none" w:sz="0" w:space="0" w:color="auto"/>
                    <w:bottom w:val="none" w:sz="0" w:space="0" w:color="auto"/>
                    <w:right w:val="none" w:sz="0" w:space="0" w:color="auto"/>
                  </w:divBdr>
                </w:div>
                <w:div w:id="70978750">
                  <w:marLeft w:val="0"/>
                  <w:marRight w:val="0"/>
                  <w:marTop w:val="0"/>
                  <w:marBottom w:val="0"/>
                  <w:divBdr>
                    <w:top w:val="none" w:sz="0" w:space="0" w:color="auto"/>
                    <w:left w:val="none" w:sz="0" w:space="0" w:color="auto"/>
                    <w:bottom w:val="none" w:sz="0" w:space="0" w:color="auto"/>
                    <w:right w:val="none" w:sz="0" w:space="0" w:color="auto"/>
                  </w:divBdr>
                </w:div>
                <w:div w:id="1453132461">
                  <w:marLeft w:val="0"/>
                  <w:marRight w:val="0"/>
                  <w:marTop w:val="0"/>
                  <w:marBottom w:val="0"/>
                  <w:divBdr>
                    <w:top w:val="none" w:sz="0" w:space="0" w:color="auto"/>
                    <w:left w:val="none" w:sz="0" w:space="0" w:color="auto"/>
                    <w:bottom w:val="none" w:sz="0" w:space="0" w:color="auto"/>
                    <w:right w:val="none" w:sz="0" w:space="0" w:color="auto"/>
                  </w:divBdr>
                </w:div>
                <w:div w:id="12970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014346">
      <w:bodyDiv w:val="1"/>
      <w:marLeft w:val="0"/>
      <w:marRight w:val="0"/>
      <w:marTop w:val="0"/>
      <w:marBottom w:val="0"/>
      <w:divBdr>
        <w:top w:val="none" w:sz="0" w:space="0" w:color="auto"/>
        <w:left w:val="none" w:sz="0" w:space="0" w:color="auto"/>
        <w:bottom w:val="none" w:sz="0" w:space="0" w:color="auto"/>
        <w:right w:val="none" w:sz="0" w:space="0" w:color="auto"/>
      </w:divBdr>
      <w:divsChild>
        <w:div w:id="1340699030">
          <w:marLeft w:val="0"/>
          <w:marRight w:val="0"/>
          <w:marTop w:val="115"/>
          <w:marBottom w:val="115"/>
          <w:divBdr>
            <w:top w:val="none" w:sz="0" w:space="0" w:color="auto"/>
            <w:left w:val="none" w:sz="0" w:space="0" w:color="auto"/>
            <w:bottom w:val="none" w:sz="0" w:space="0" w:color="auto"/>
            <w:right w:val="none" w:sz="0" w:space="0" w:color="auto"/>
          </w:divBdr>
          <w:divsChild>
            <w:div w:id="176504992">
              <w:marLeft w:val="0"/>
              <w:marRight w:val="0"/>
              <w:marTop w:val="100"/>
              <w:marBottom w:val="100"/>
              <w:divBdr>
                <w:top w:val="none" w:sz="0" w:space="0" w:color="auto"/>
                <w:left w:val="none" w:sz="0" w:space="0" w:color="auto"/>
                <w:bottom w:val="none" w:sz="0" w:space="0" w:color="auto"/>
                <w:right w:val="none" w:sz="0" w:space="0" w:color="auto"/>
              </w:divBdr>
              <w:divsChild>
                <w:div w:id="141697513">
                  <w:marLeft w:val="0"/>
                  <w:marRight w:val="0"/>
                  <w:marTop w:val="0"/>
                  <w:marBottom w:val="0"/>
                  <w:divBdr>
                    <w:top w:val="none" w:sz="0" w:space="0" w:color="auto"/>
                    <w:left w:val="none" w:sz="0" w:space="0" w:color="auto"/>
                    <w:bottom w:val="none" w:sz="0" w:space="0" w:color="auto"/>
                    <w:right w:val="none" w:sz="0" w:space="0" w:color="auto"/>
                  </w:divBdr>
                  <w:divsChild>
                    <w:div w:id="141840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472332">
          <w:marLeft w:val="0"/>
          <w:marRight w:val="0"/>
          <w:marTop w:val="0"/>
          <w:marBottom w:val="92"/>
          <w:divBdr>
            <w:top w:val="single" w:sz="4" w:space="0" w:color="auto"/>
            <w:left w:val="single" w:sz="18" w:space="0" w:color="auto"/>
            <w:bottom w:val="single" w:sz="4" w:space="0" w:color="auto"/>
            <w:right w:val="single" w:sz="4" w:space="0" w:color="auto"/>
          </w:divBdr>
        </w:div>
        <w:div w:id="1907452692">
          <w:marLeft w:val="0"/>
          <w:marRight w:val="0"/>
          <w:marTop w:val="92"/>
          <w:marBottom w:val="0"/>
          <w:divBdr>
            <w:top w:val="single" w:sz="4" w:space="0" w:color="D5DDC6"/>
            <w:left w:val="single" w:sz="4" w:space="3" w:color="D5DDC6"/>
            <w:bottom w:val="single" w:sz="4" w:space="0" w:color="D5DDC6"/>
            <w:right w:val="single" w:sz="4" w:space="0" w:color="D5DDC6"/>
          </w:divBdr>
        </w:div>
        <w:div w:id="2022511230">
          <w:marLeft w:val="0"/>
          <w:marRight w:val="0"/>
          <w:marTop w:val="0"/>
          <w:marBottom w:val="92"/>
          <w:divBdr>
            <w:top w:val="single" w:sz="4" w:space="0" w:color="auto"/>
            <w:left w:val="single" w:sz="18" w:space="0" w:color="auto"/>
            <w:bottom w:val="single" w:sz="4" w:space="0" w:color="auto"/>
            <w:right w:val="single" w:sz="4" w:space="0" w:color="auto"/>
          </w:divBdr>
        </w:div>
        <w:div w:id="1774594802">
          <w:marLeft w:val="0"/>
          <w:marRight w:val="0"/>
          <w:marTop w:val="92"/>
          <w:marBottom w:val="0"/>
          <w:divBdr>
            <w:top w:val="single" w:sz="4" w:space="0" w:color="D5DDC6"/>
            <w:left w:val="single" w:sz="4" w:space="3" w:color="D5DDC6"/>
            <w:bottom w:val="single" w:sz="4" w:space="0" w:color="D5DDC6"/>
            <w:right w:val="single" w:sz="4" w:space="0" w:color="D5DDC6"/>
          </w:divBdr>
        </w:div>
        <w:div w:id="1209490165">
          <w:marLeft w:val="0"/>
          <w:marRight w:val="0"/>
          <w:marTop w:val="0"/>
          <w:marBottom w:val="92"/>
          <w:divBdr>
            <w:top w:val="single" w:sz="4" w:space="0" w:color="auto"/>
            <w:left w:val="single" w:sz="18" w:space="0" w:color="auto"/>
            <w:bottom w:val="single" w:sz="4" w:space="0" w:color="auto"/>
            <w:right w:val="single" w:sz="4" w:space="0" w:color="auto"/>
          </w:divBdr>
        </w:div>
        <w:div w:id="97457251">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665942771">
      <w:bodyDiv w:val="1"/>
      <w:marLeft w:val="0"/>
      <w:marRight w:val="0"/>
      <w:marTop w:val="0"/>
      <w:marBottom w:val="0"/>
      <w:divBdr>
        <w:top w:val="none" w:sz="0" w:space="0" w:color="auto"/>
        <w:left w:val="none" w:sz="0" w:space="0" w:color="auto"/>
        <w:bottom w:val="none" w:sz="0" w:space="0" w:color="auto"/>
        <w:right w:val="none" w:sz="0" w:space="0" w:color="auto"/>
      </w:divBdr>
      <w:divsChild>
        <w:div w:id="992635574">
          <w:marLeft w:val="0"/>
          <w:marRight w:val="0"/>
          <w:marTop w:val="115"/>
          <w:marBottom w:val="115"/>
          <w:divBdr>
            <w:top w:val="none" w:sz="0" w:space="0" w:color="auto"/>
            <w:left w:val="none" w:sz="0" w:space="0" w:color="auto"/>
            <w:bottom w:val="none" w:sz="0" w:space="0" w:color="auto"/>
            <w:right w:val="none" w:sz="0" w:space="0" w:color="auto"/>
          </w:divBdr>
          <w:divsChild>
            <w:div w:id="454249459">
              <w:marLeft w:val="0"/>
              <w:marRight w:val="0"/>
              <w:marTop w:val="100"/>
              <w:marBottom w:val="100"/>
              <w:divBdr>
                <w:top w:val="none" w:sz="0" w:space="0" w:color="auto"/>
                <w:left w:val="none" w:sz="0" w:space="0" w:color="auto"/>
                <w:bottom w:val="none" w:sz="0" w:space="0" w:color="auto"/>
                <w:right w:val="none" w:sz="0" w:space="0" w:color="auto"/>
              </w:divBdr>
              <w:divsChild>
                <w:div w:id="1491211766">
                  <w:marLeft w:val="0"/>
                  <w:marRight w:val="0"/>
                  <w:marTop w:val="0"/>
                  <w:marBottom w:val="0"/>
                  <w:divBdr>
                    <w:top w:val="none" w:sz="0" w:space="0" w:color="auto"/>
                    <w:left w:val="none" w:sz="0" w:space="0" w:color="auto"/>
                    <w:bottom w:val="none" w:sz="0" w:space="0" w:color="auto"/>
                    <w:right w:val="none" w:sz="0" w:space="0" w:color="auto"/>
                  </w:divBdr>
                  <w:divsChild>
                    <w:div w:id="72006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106583">
          <w:marLeft w:val="0"/>
          <w:marRight w:val="0"/>
          <w:marTop w:val="0"/>
          <w:marBottom w:val="92"/>
          <w:divBdr>
            <w:top w:val="single" w:sz="4" w:space="0" w:color="auto"/>
            <w:left w:val="single" w:sz="18" w:space="0" w:color="auto"/>
            <w:bottom w:val="single" w:sz="4" w:space="0" w:color="auto"/>
            <w:right w:val="single" w:sz="4" w:space="0" w:color="auto"/>
          </w:divBdr>
        </w:div>
        <w:div w:id="238754606">
          <w:marLeft w:val="0"/>
          <w:marRight w:val="0"/>
          <w:marTop w:val="0"/>
          <w:marBottom w:val="92"/>
          <w:divBdr>
            <w:top w:val="single" w:sz="4" w:space="0" w:color="auto"/>
            <w:left w:val="single" w:sz="18" w:space="0" w:color="auto"/>
            <w:bottom w:val="single" w:sz="4" w:space="0" w:color="auto"/>
            <w:right w:val="single" w:sz="4" w:space="0" w:color="auto"/>
          </w:divBdr>
        </w:div>
        <w:div w:id="1120996512">
          <w:marLeft w:val="0"/>
          <w:marRight w:val="0"/>
          <w:marTop w:val="0"/>
          <w:marBottom w:val="92"/>
          <w:divBdr>
            <w:top w:val="single" w:sz="4" w:space="0" w:color="auto"/>
            <w:left w:val="single" w:sz="18" w:space="0" w:color="auto"/>
            <w:bottom w:val="single" w:sz="4" w:space="0" w:color="auto"/>
            <w:right w:val="single" w:sz="4" w:space="0" w:color="auto"/>
          </w:divBdr>
        </w:div>
        <w:div w:id="1965041563">
          <w:marLeft w:val="0"/>
          <w:marRight w:val="0"/>
          <w:marTop w:val="0"/>
          <w:marBottom w:val="92"/>
          <w:divBdr>
            <w:top w:val="single" w:sz="4" w:space="0" w:color="auto"/>
            <w:left w:val="single" w:sz="18" w:space="0" w:color="auto"/>
            <w:bottom w:val="single" w:sz="4" w:space="0" w:color="auto"/>
            <w:right w:val="single" w:sz="4" w:space="0" w:color="auto"/>
          </w:divBdr>
        </w:div>
        <w:div w:id="297303293">
          <w:marLeft w:val="0"/>
          <w:marRight w:val="0"/>
          <w:marTop w:val="0"/>
          <w:marBottom w:val="92"/>
          <w:divBdr>
            <w:top w:val="single" w:sz="4" w:space="0" w:color="auto"/>
            <w:left w:val="single" w:sz="18" w:space="0" w:color="auto"/>
            <w:bottom w:val="single" w:sz="4" w:space="0" w:color="auto"/>
            <w:right w:val="single" w:sz="4" w:space="0" w:color="auto"/>
          </w:divBdr>
        </w:div>
        <w:div w:id="547106994">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667562676">
      <w:bodyDiv w:val="1"/>
      <w:marLeft w:val="0"/>
      <w:marRight w:val="0"/>
      <w:marTop w:val="0"/>
      <w:marBottom w:val="0"/>
      <w:divBdr>
        <w:top w:val="none" w:sz="0" w:space="0" w:color="auto"/>
        <w:left w:val="none" w:sz="0" w:space="0" w:color="auto"/>
        <w:bottom w:val="none" w:sz="0" w:space="0" w:color="auto"/>
        <w:right w:val="none" w:sz="0" w:space="0" w:color="auto"/>
      </w:divBdr>
      <w:divsChild>
        <w:div w:id="169949208">
          <w:marLeft w:val="0"/>
          <w:marRight w:val="0"/>
          <w:marTop w:val="0"/>
          <w:marBottom w:val="0"/>
          <w:divBdr>
            <w:top w:val="none" w:sz="0" w:space="0" w:color="auto"/>
            <w:left w:val="none" w:sz="0" w:space="0" w:color="auto"/>
            <w:bottom w:val="none" w:sz="0" w:space="0" w:color="auto"/>
            <w:right w:val="none" w:sz="0" w:space="0" w:color="auto"/>
          </w:divBdr>
        </w:div>
        <w:div w:id="479856828">
          <w:marLeft w:val="0"/>
          <w:marRight w:val="0"/>
          <w:marTop w:val="360"/>
          <w:marBottom w:val="0"/>
          <w:divBdr>
            <w:top w:val="none" w:sz="0" w:space="0" w:color="auto"/>
            <w:left w:val="none" w:sz="0" w:space="0" w:color="auto"/>
            <w:bottom w:val="single" w:sz="8" w:space="6" w:color="D9DCDF"/>
            <w:right w:val="none" w:sz="0" w:space="0" w:color="auto"/>
          </w:divBdr>
          <w:divsChild>
            <w:div w:id="215632370">
              <w:marLeft w:val="0"/>
              <w:marRight w:val="0"/>
              <w:marTop w:val="288"/>
              <w:marBottom w:val="0"/>
              <w:divBdr>
                <w:top w:val="none" w:sz="0" w:space="0" w:color="auto"/>
                <w:left w:val="none" w:sz="0" w:space="0" w:color="auto"/>
                <w:bottom w:val="none" w:sz="0" w:space="0" w:color="auto"/>
                <w:right w:val="none" w:sz="0" w:space="0" w:color="auto"/>
              </w:divBdr>
              <w:divsChild>
                <w:div w:id="2010131933">
                  <w:marLeft w:val="0"/>
                  <w:marRight w:val="0"/>
                  <w:marTop w:val="115"/>
                  <w:marBottom w:val="0"/>
                  <w:divBdr>
                    <w:top w:val="none" w:sz="0" w:space="0" w:color="auto"/>
                    <w:left w:val="none" w:sz="0" w:space="0" w:color="auto"/>
                    <w:bottom w:val="none" w:sz="0" w:space="0" w:color="auto"/>
                    <w:right w:val="none" w:sz="0" w:space="0" w:color="auto"/>
                  </w:divBdr>
                </w:div>
              </w:divsChild>
            </w:div>
            <w:div w:id="552742425">
              <w:marLeft w:val="0"/>
              <w:marRight w:val="0"/>
              <w:marTop w:val="115"/>
              <w:marBottom w:val="0"/>
              <w:divBdr>
                <w:top w:val="none" w:sz="0" w:space="0" w:color="auto"/>
                <w:left w:val="none" w:sz="0" w:space="0" w:color="auto"/>
                <w:bottom w:val="none" w:sz="0" w:space="0" w:color="auto"/>
                <w:right w:val="none" w:sz="0" w:space="0" w:color="auto"/>
              </w:divBdr>
              <w:divsChild>
                <w:div w:id="1596162009">
                  <w:marLeft w:val="0"/>
                  <w:marRight w:val="0"/>
                  <w:marTop w:val="0"/>
                  <w:marBottom w:val="173"/>
                  <w:divBdr>
                    <w:top w:val="none" w:sz="0" w:space="0" w:color="auto"/>
                    <w:left w:val="none" w:sz="0" w:space="0" w:color="auto"/>
                    <w:bottom w:val="none" w:sz="0" w:space="0" w:color="auto"/>
                    <w:right w:val="none" w:sz="0" w:space="0" w:color="auto"/>
                  </w:divBdr>
                </w:div>
                <w:div w:id="1678533864">
                  <w:marLeft w:val="0"/>
                  <w:marRight w:val="0"/>
                  <w:marTop w:val="0"/>
                  <w:marBottom w:val="173"/>
                  <w:divBdr>
                    <w:top w:val="none" w:sz="0" w:space="0" w:color="auto"/>
                    <w:left w:val="none" w:sz="0" w:space="0" w:color="auto"/>
                    <w:bottom w:val="none" w:sz="0" w:space="0" w:color="auto"/>
                    <w:right w:val="none" w:sz="0" w:space="0" w:color="auto"/>
                  </w:divBdr>
                </w:div>
                <w:div w:id="1051685322">
                  <w:marLeft w:val="0"/>
                  <w:marRight w:val="0"/>
                  <w:marTop w:val="0"/>
                  <w:marBottom w:val="173"/>
                  <w:divBdr>
                    <w:top w:val="none" w:sz="0" w:space="0" w:color="auto"/>
                    <w:left w:val="none" w:sz="0" w:space="0" w:color="auto"/>
                    <w:bottom w:val="none" w:sz="0" w:space="0" w:color="auto"/>
                    <w:right w:val="none" w:sz="0" w:space="0" w:color="auto"/>
                  </w:divBdr>
                </w:div>
                <w:div w:id="1966738145">
                  <w:marLeft w:val="0"/>
                  <w:marRight w:val="0"/>
                  <w:marTop w:val="0"/>
                  <w:marBottom w:val="173"/>
                  <w:divBdr>
                    <w:top w:val="none" w:sz="0" w:space="0" w:color="auto"/>
                    <w:left w:val="none" w:sz="0" w:space="0" w:color="auto"/>
                    <w:bottom w:val="none" w:sz="0" w:space="0" w:color="auto"/>
                    <w:right w:val="none" w:sz="0" w:space="0" w:color="auto"/>
                  </w:divBdr>
                </w:div>
                <w:div w:id="1701470502">
                  <w:marLeft w:val="0"/>
                  <w:marRight w:val="0"/>
                  <w:marTop w:val="0"/>
                  <w:marBottom w:val="173"/>
                  <w:divBdr>
                    <w:top w:val="none" w:sz="0" w:space="0" w:color="auto"/>
                    <w:left w:val="none" w:sz="0" w:space="0" w:color="auto"/>
                    <w:bottom w:val="none" w:sz="0" w:space="0" w:color="auto"/>
                    <w:right w:val="none" w:sz="0" w:space="0" w:color="auto"/>
                  </w:divBdr>
                </w:div>
                <w:div w:id="393357481">
                  <w:marLeft w:val="0"/>
                  <w:marRight w:val="0"/>
                  <w:marTop w:val="0"/>
                  <w:marBottom w:val="173"/>
                  <w:divBdr>
                    <w:top w:val="none" w:sz="0" w:space="0" w:color="auto"/>
                    <w:left w:val="none" w:sz="0" w:space="0" w:color="auto"/>
                    <w:bottom w:val="none" w:sz="0" w:space="0" w:color="auto"/>
                    <w:right w:val="none" w:sz="0" w:space="0" w:color="auto"/>
                  </w:divBdr>
                </w:div>
                <w:div w:id="1865903658">
                  <w:marLeft w:val="0"/>
                  <w:marRight w:val="0"/>
                  <w:marTop w:val="0"/>
                  <w:marBottom w:val="173"/>
                  <w:divBdr>
                    <w:top w:val="none" w:sz="0" w:space="0" w:color="auto"/>
                    <w:left w:val="none" w:sz="0" w:space="0" w:color="auto"/>
                    <w:bottom w:val="none" w:sz="0" w:space="0" w:color="auto"/>
                    <w:right w:val="none" w:sz="0" w:space="0" w:color="auto"/>
                  </w:divBdr>
                </w:div>
                <w:div w:id="1841311155">
                  <w:marLeft w:val="0"/>
                  <w:marRight w:val="0"/>
                  <w:marTop w:val="0"/>
                  <w:marBottom w:val="173"/>
                  <w:divBdr>
                    <w:top w:val="none" w:sz="0" w:space="0" w:color="auto"/>
                    <w:left w:val="none" w:sz="0" w:space="0" w:color="auto"/>
                    <w:bottom w:val="none" w:sz="0" w:space="0" w:color="auto"/>
                    <w:right w:val="none" w:sz="0" w:space="0" w:color="auto"/>
                  </w:divBdr>
                </w:div>
                <w:div w:id="1327048490">
                  <w:marLeft w:val="0"/>
                  <w:marRight w:val="0"/>
                  <w:marTop w:val="0"/>
                  <w:marBottom w:val="173"/>
                  <w:divBdr>
                    <w:top w:val="none" w:sz="0" w:space="0" w:color="auto"/>
                    <w:left w:val="none" w:sz="0" w:space="0" w:color="auto"/>
                    <w:bottom w:val="none" w:sz="0" w:space="0" w:color="auto"/>
                    <w:right w:val="none" w:sz="0" w:space="0" w:color="auto"/>
                  </w:divBdr>
                </w:div>
                <w:div w:id="2098866026">
                  <w:marLeft w:val="0"/>
                  <w:marRight w:val="0"/>
                  <w:marTop w:val="0"/>
                  <w:marBottom w:val="173"/>
                  <w:divBdr>
                    <w:top w:val="none" w:sz="0" w:space="0" w:color="auto"/>
                    <w:left w:val="none" w:sz="0" w:space="0" w:color="auto"/>
                    <w:bottom w:val="none" w:sz="0" w:space="0" w:color="auto"/>
                    <w:right w:val="none" w:sz="0" w:space="0" w:color="auto"/>
                  </w:divBdr>
                </w:div>
                <w:div w:id="455829672">
                  <w:marLeft w:val="0"/>
                  <w:marRight w:val="0"/>
                  <w:marTop w:val="0"/>
                  <w:marBottom w:val="173"/>
                  <w:divBdr>
                    <w:top w:val="none" w:sz="0" w:space="0" w:color="auto"/>
                    <w:left w:val="none" w:sz="0" w:space="0" w:color="auto"/>
                    <w:bottom w:val="none" w:sz="0" w:space="0" w:color="auto"/>
                    <w:right w:val="none" w:sz="0" w:space="0" w:color="auto"/>
                  </w:divBdr>
                </w:div>
                <w:div w:id="746417992">
                  <w:marLeft w:val="0"/>
                  <w:marRight w:val="0"/>
                  <w:marTop w:val="0"/>
                  <w:marBottom w:val="173"/>
                  <w:divBdr>
                    <w:top w:val="none" w:sz="0" w:space="0" w:color="auto"/>
                    <w:left w:val="none" w:sz="0" w:space="0" w:color="auto"/>
                    <w:bottom w:val="none" w:sz="0" w:space="0" w:color="auto"/>
                    <w:right w:val="none" w:sz="0" w:space="0" w:color="auto"/>
                  </w:divBdr>
                </w:div>
                <w:div w:id="1347251957">
                  <w:marLeft w:val="0"/>
                  <w:marRight w:val="0"/>
                  <w:marTop w:val="0"/>
                  <w:marBottom w:val="173"/>
                  <w:divBdr>
                    <w:top w:val="none" w:sz="0" w:space="0" w:color="auto"/>
                    <w:left w:val="none" w:sz="0" w:space="0" w:color="auto"/>
                    <w:bottom w:val="none" w:sz="0" w:space="0" w:color="auto"/>
                    <w:right w:val="none" w:sz="0" w:space="0" w:color="auto"/>
                  </w:divBdr>
                </w:div>
                <w:div w:id="1574048238">
                  <w:marLeft w:val="0"/>
                  <w:marRight w:val="0"/>
                  <w:marTop w:val="0"/>
                  <w:marBottom w:val="173"/>
                  <w:divBdr>
                    <w:top w:val="none" w:sz="0" w:space="0" w:color="auto"/>
                    <w:left w:val="none" w:sz="0" w:space="0" w:color="auto"/>
                    <w:bottom w:val="none" w:sz="0" w:space="0" w:color="auto"/>
                    <w:right w:val="none" w:sz="0" w:space="0" w:color="auto"/>
                  </w:divBdr>
                </w:div>
                <w:div w:id="1651859529">
                  <w:marLeft w:val="0"/>
                  <w:marRight w:val="0"/>
                  <w:marTop w:val="0"/>
                  <w:marBottom w:val="173"/>
                  <w:divBdr>
                    <w:top w:val="none" w:sz="0" w:space="0" w:color="auto"/>
                    <w:left w:val="none" w:sz="0" w:space="0" w:color="auto"/>
                    <w:bottom w:val="none" w:sz="0" w:space="0" w:color="auto"/>
                    <w:right w:val="none" w:sz="0" w:space="0" w:color="auto"/>
                  </w:divBdr>
                </w:div>
                <w:div w:id="1815021799">
                  <w:marLeft w:val="0"/>
                  <w:marRight w:val="0"/>
                  <w:marTop w:val="0"/>
                  <w:marBottom w:val="173"/>
                  <w:divBdr>
                    <w:top w:val="none" w:sz="0" w:space="0" w:color="auto"/>
                    <w:left w:val="none" w:sz="0" w:space="0" w:color="auto"/>
                    <w:bottom w:val="none" w:sz="0" w:space="0" w:color="auto"/>
                    <w:right w:val="none" w:sz="0" w:space="0" w:color="auto"/>
                  </w:divBdr>
                </w:div>
                <w:div w:id="399913160">
                  <w:marLeft w:val="0"/>
                  <w:marRight w:val="0"/>
                  <w:marTop w:val="0"/>
                  <w:marBottom w:val="173"/>
                  <w:divBdr>
                    <w:top w:val="none" w:sz="0" w:space="0" w:color="auto"/>
                    <w:left w:val="none" w:sz="0" w:space="0" w:color="auto"/>
                    <w:bottom w:val="none" w:sz="0" w:space="0" w:color="auto"/>
                    <w:right w:val="none" w:sz="0" w:space="0" w:color="auto"/>
                  </w:divBdr>
                </w:div>
                <w:div w:id="1981690044">
                  <w:marLeft w:val="0"/>
                  <w:marRight w:val="0"/>
                  <w:marTop w:val="0"/>
                  <w:marBottom w:val="173"/>
                  <w:divBdr>
                    <w:top w:val="none" w:sz="0" w:space="0" w:color="auto"/>
                    <w:left w:val="none" w:sz="0" w:space="0" w:color="auto"/>
                    <w:bottom w:val="none" w:sz="0" w:space="0" w:color="auto"/>
                    <w:right w:val="none" w:sz="0" w:space="0" w:color="auto"/>
                  </w:divBdr>
                </w:div>
                <w:div w:id="958024982">
                  <w:marLeft w:val="0"/>
                  <w:marRight w:val="0"/>
                  <w:marTop w:val="0"/>
                  <w:marBottom w:val="173"/>
                  <w:divBdr>
                    <w:top w:val="none" w:sz="0" w:space="0" w:color="auto"/>
                    <w:left w:val="none" w:sz="0" w:space="0" w:color="auto"/>
                    <w:bottom w:val="none" w:sz="0" w:space="0" w:color="auto"/>
                    <w:right w:val="none" w:sz="0" w:space="0" w:color="auto"/>
                  </w:divBdr>
                </w:div>
                <w:div w:id="1984305919">
                  <w:marLeft w:val="0"/>
                  <w:marRight w:val="0"/>
                  <w:marTop w:val="0"/>
                  <w:marBottom w:val="173"/>
                  <w:divBdr>
                    <w:top w:val="none" w:sz="0" w:space="0" w:color="auto"/>
                    <w:left w:val="none" w:sz="0" w:space="0" w:color="auto"/>
                    <w:bottom w:val="none" w:sz="0" w:space="0" w:color="auto"/>
                    <w:right w:val="none" w:sz="0" w:space="0" w:color="auto"/>
                  </w:divBdr>
                </w:div>
                <w:div w:id="1187449622">
                  <w:marLeft w:val="0"/>
                  <w:marRight w:val="0"/>
                  <w:marTop w:val="0"/>
                  <w:marBottom w:val="173"/>
                  <w:divBdr>
                    <w:top w:val="none" w:sz="0" w:space="0" w:color="auto"/>
                    <w:left w:val="none" w:sz="0" w:space="0" w:color="auto"/>
                    <w:bottom w:val="none" w:sz="0" w:space="0" w:color="auto"/>
                    <w:right w:val="none" w:sz="0" w:space="0" w:color="auto"/>
                  </w:divBdr>
                </w:div>
                <w:div w:id="1520582527">
                  <w:marLeft w:val="0"/>
                  <w:marRight w:val="0"/>
                  <w:marTop w:val="0"/>
                  <w:marBottom w:val="173"/>
                  <w:divBdr>
                    <w:top w:val="none" w:sz="0" w:space="0" w:color="auto"/>
                    <w:left w:val="none" w:sz="0" w:space="0" w:color="auto"/>
                    <w:bottom w:val="none" w:sz="0" w:space="0" w:color="auto"/>
                    <w:right w:val="none" w:sz="0" w:space="0" w:color="auto"/>
                  </w:divBdr>
                </w:div>
                <w:div w:id="1951276244">
                  <w:marLeft w:val="0"/>
                  <w:marRight w:val="0"/>
                  <w:marTop w:val="0"/>
                  <w:marBottom w:val="173"/>
                  <w:divBdr>
                    <w:top w:val="none" w:sz="0" w:space="0" w:color="auto"/>
                    <w:left w:val="none" w:sz="0" w:space="0" w:color="auto"/>
                    <w:bottom w:val="none" w:sz="0" w:space="0" w:color="auto"/>
                    <w:right w:val="none" w:sz="0" w:space="0" w:color="auto"/>
                  </w:divBdr>
                </w:div>
                <w:div w:id="315033589">
                  <w:marLeft w:val="0"/>
                  <w:marRight w:val="0"/>
                  <w:marTop w:val="0"/>
                  <w:marBottom w:val="173"/>
                  <w:divBdr>
                    <w:top w:val="none" w:sz="0" w:space="0" w:color="auto"/>
                    <w:left w:val="none" w:sz="0" w:space="0" w:color="auto"/>
                    <w:bottom w:val="none" w:sz="0" w:space="0" w:color="auto"/>
                    <w:right w:val="none" w:sz="0" w:space="0" w:color="auto"/>
                  </w:divBdr>
                </w:div>
                <w:div w:id="985546238">
                  <w:marLeft w:val="0"/>
                  <w:marRight w:val="0"/>
                  <w:marTop w:val="0"/>
                  <w:marBottom w:val="173"/>
                  <w:divBdr>
                    <w:top w:val="none" w:sz="0" w:space="0" w:color="auto"/>
                    <w:left w:val="none" w:sz="0" w:space="0" w:color="auto"/>
                    <w:bottom w:val="none" w:sz="0" w:space="0" w:color="auto"/>
                    <w:right w:val="none" w:sz="0" w:space="0" w:color="auto"/>
                  </w:divBdr>
                </w:div>
                <w:div w:id="1369378616">
                  <w:marLeft w:val="0"/>
                  <w:marRight w:val="0"/>
                  <w:marTop w:val="0"/>
                  <w:marBottom w:val="173"/>
                  <w:divBdr>
                    <w:top w:val="none" w:sz="0" w:space="0" w:color="auto"/>
                    <w:left w:val="none" w:sz="0" w:space="0" w:color="auto"/>
                    <w:bottom w:val="none" w:sz="0" w:space="0" w:color="auto"/>
                    <w:right w:val="none" w:sz="0" w:space="0" w:color="auto"/>
                  </w:divBdr>
                </w:div>
                <w:div w:id="1718897538">
                  <w:marLeft w:val="0"/>
                  <w:marRight w:val="0"/>
                  <w:marTop w:val="0"/>
                  <w:marBottom w:val="173"/>
                  <w:divBdr>
                    <w:top w:val="none" w:sz="0" w:space="0" w:color="auto"/>
                    <w:left w:val="none" w:sz="0" w:space="0" w:color="auto"/>
                    <w:bottom w:val="none" w:sz="0" w:space="0" w:color="auto"/>
                    <w:right w:val="none" w:sz="0" w:space="0" w:color="auto"/>
                  </w:divBdr>
                </w:div>
                <w:div w:id="1325738723">
                  <w:marLeft w:val="0"/>
                  <w:marRight w:val="0"/>
                  <w:marTop w:val="0"/>
                  <w:marBottom w:val="173"/>
                  <w:divBdr>
                    <w:top w:val="none" w:sz="0" w:space="0" w:color="auto"/>
                    <w:left w:val="none" w:sz="0" w:space="0" w:color="auto"/>
                    <w:bottom w:val="none" w:sz="0" w:space="0" w:color="auto"/>
                    <w:right w:val="none" w:sz="0" w:space="0" w:color="auto"/>
                  </w:divBdr>
                </w:div>
                <w:div w:id="1540556059">
                  <w:marLeft w:val="0"/>
                  <w:marRight w:val="0"/>
                  <w:marTop w:val="0"/>
                  <w:marBottom w:val="173"/>
                  <w:divBdr>
                    <w:top w:val="none" w:sz="0" w:space="0" w:color="auto"/>
                    <w:left w:val="none" w:sz="0" w:space="0" w:color="auto"/>
                    <w:bottom w:val="none" w:sz="0" w:space="0" w:color="auto"/>
                    <w:right w:val="none" w:sz="0" w:space="0" w:color="auto"/>
                  </w:divBdr>
                </w:div>
                <w:div w:id="1959680438">
                  <w:marLeft w:val="0"/>
                  <w:marRight w:val="0"/>
                  <w:marTop w:val="0"/>
                  <w:marBottom w:val="173"/>
                  <w:divBdr>
                    <w:top w:val="none" w:sz="0" w:space="0" w:color="auto"/>
                    <w:left w:val="none" w:sz="0" w:space="0" w:color="auto"/>
                    <w:bottom w:val="none" w:sz="0" w:space="0" w:color="auto"/>
                    <w:right w:val="none" w:sz="0" w:space="0" w:color="auto"/>
                  </w:divBdr>
                </w:div>
                <w:div w:id="1326787888">
                  <w:marLeft w:val="0"/>
                  <w:marRight w:val="0"/>
                  <w:marTop w:val="0"/>
                  <w:marBottom w:val="173"/>
                  <w:divBdr>
                    <w:top w:val="none" w:sz="0" w:space="0" w:color="auto"/>
                    <w:left w:val="none" w:sz="0" w:space="0" w:color="auto"/>
                    <w:bottom w:val="none" w:sz="0" w:space="0" w:color="auto"/>
                    <w:right w:val="none" w:sz="0" w:space="0" w:color="auto"/>
                  </w:divBdr>
                </w:div>
                <w:div w:id="710954968">
                  <w:marLeft w:val="0"/>
                  <w:marRight w:val="0"/>
                  <w:marTop w:val="0"/>
                  <w:marBottom w:val="173"/>
                  <w:divBdr>
                    <w:top w:val="none" w:sz="0" w:space="0" w:color="auto"/>
                    <w:left w:val="none" w:sz="0" w:space="0" w:color="auto"/>
                    <w:bottom w:val="none" w:sz="0" w:space="0" w:color="auto"/>
                    <w:right w:val="none" w:sz="0" w:space="0" w:color="auto"/>
                  </w:divBdr>
                </w:div>
                <w:div w:id="699596925">
                  <w:marLeft w:val="0"/>
                  <w:marRight w:val="0"/>
                  <w:marTop w:val="0"/>
                  <w:marBottom w:val="173"/>
                  <w:divBdr>
                    <w:top w:val="none" w:sz="0" w:space="0" w:color="auto"/>
                    <w:left w:val="none" w:sz="0" w:space="0" w:color="auto"/>
                    <w:bottom w:val="none" w:sz="0" w:space="0" w:color="auto"/>
                    <w:right w:val="none" w:sz="0" w:space="0" w:color="auto"/>
                  </w:divBdr>
                </w:div>
                <w:div w:id="1282224837">
                  <w:marLeft w:val="0"/>
                  <w:marRight w:val="0"/>
                  <w:marTop w:val="0"/>
                  <w:marBottom w:val="173"/>
                  <w:divBdr>
                    <w:top w:val="none" w:sz="0" w:space="0" w:color="auto"/>
                    <w:left w:val="none" w:sz="0" w:space="0" w:color="auto"/>
                    <w:bottom w:val="none" w:sz="0" w:space="0" w:color="auto"/>
                    <w:right w:val="none" w:sz="0" w:space="0" w:color="auto"/>
                  </w:divBdr>
                </w:div>
                <w:div w:id="1077937637">
                  <w:marLeft w:val="0"/>
                  <w:marRight w:val="0"/>
                  <w:marTop w:val="0"/>
                  <w:marBottom w:val="173"/>
                  <w:divBdr>
                    <w:top w:val="none" w:sz="0" w:space="0" w:color="auto"/>
                    <w:left w:val="none" w:sz="0" w:space="0" w:color="auto"/>
                    <w:bottom w:val="none" w:sz="0" w:space="0" w:color="auto"/>
                    <w:right w:val="none" w:sz="0" w:space="0" w:color="auto"/>
                  </w:divBdr>
                </w:div>
                <w:div w:id="961764076">
                  <w:marLeft w:val="0"/>
                  <w:marRight w:val="0"/>
                  <w:marTop w:val="0"/>
                  <w:marBottom w:val="173"/>
                  <w:divBdr>
                    <w:top w:val="none" w:sz="0" w:space="0" w:color="auto"/>
                    <w:left w:val="none" w:sz="0" w:space="0" w:color="auto"/>
                    <w:bottom w:val="none" w:sz="0" w:space="0" w:color="auto"/>
                    <w:right w:val="none" w:sz="0" w:space="0" w:color="auto"/>
                  </w:divBdr>
                </w:div>
                <w:div w:id="1174104351">
                  <w:marLeft w:val="0"/>
                  <w:marRight w:val="0"/>
                  <w:marTop w:val="0"/>
                  <w:marBottom w:val="173"/>
                  <w:divBdr>
                    <w:top w:val="none" w:sz="0" w:space="0" w:color="auto"/>
                    <w:left w:val="none" w:sz="0" w:space="0" w:color="auto"/>
                    <w:bottom w:val="none" w:sz="0" w:space="0" w:color="auto"/>
                    <w:right w:val="none" w:sz="0" w:space="0" w:color="auto"/>
                  </w:divBdr>
                </w:div>
                <w:div w:id="2133354677">
                  <w:marLeft w:val="0"/>
                  <w:marRight w:val="0"/>
                  <w:marTop w:val="0"/>
                  <w:marBottom w:val="173"/>
                  <w:divBdr>
                    <w:top w:val="none" w:sz="0" w:space="0" w:color="auto"/>
                    <w:left w:val="none" w:sz="0" w:space="0" w:color="auto"/>
                    <w:bottom w:val="none" w:sz="0" w:space="0" w:color="auto"/>
                    <w:right w:val="none" w:sz="0" w:space="0" w:color="auto"/>
                  </w:divBdr>
                </w:div>
                <w:div w:id="90588308">
                  <w:marLeft w:val="0"/>
                  <w:marRight w:val="0"/>
                  <w:marTop w:val="0"/>
                  <w:marBottom w:val="173"/>
                  <w:divBdr>
                    <w:top w:val="none" w:sz="0" w:space="0" w:color="auto"/>
                    <w:left w:val="none" w:sz="0" w:space="0" w:color="auto"/>
                    <w:bottom w:val="none" w:sz="0" w:space="0" w:color="auto"/>
                    <w:right w:val="none" w:sz="0" w:space="0" w:color="auto"/>
                  </w:divBdr>
                </w:div>
                <w:div w:id="14697700">
                  <w:marLeft w:val="0"/>
                  <w:marRight w:val="0"/>
                  <w:marTop w:val="0"/>
                  <w:marBottom w:val="173"/>
                  <w:divBdr>
                    <w:top w:val="none" w:sz="0" w:space="0" w:color="auto"/>
                    <w:left w:val="none" w:sz="0" w:space="0" w:color="auto"/>
                    <w:bottom w:val="none" w:sz="0" w:space="0" w:color="auto"/>
                    <w:right w:val="none" w:sz="0" w:space="0" w:color="auto"/>
                  </w:divBdr>
                </w:div>
                <w:div w:id="27924316">
                  <w:marLeft w:val="0"/>
                  <w:marRight w:val="0"/>
                  <w:marTop w:val="0"/>
                  <w:marBottom w:val="173"/>
                  <w:divBdr>
                    <w:top w:val="none" w:sz="0" w:space="0" w:color="auto"/>
                    <w:left w:val="none" w:sz="0" w:space="0" w:color="auto"/>
                    <w:bottom w:val="none" w:sz="0" w:space="0" w:color="auto"/>
                    <w:right w:val="none" w:sz="0" w:space="0" w:color="auto"/>
                  </w:divBdr>
                </w:div>
                <w:div w:id="942304330">
                  <w:marLeft w:val="0"/>
                  <w:marRight w:val="0"/>
                  <w:marTop w:val="0"/>
                  <w:marBottom w:val="173"/>
                  <w:divBdr>
                    <w:top w:val="none" w:sz="0" w:space="0" w:color="auto"/>
                    <w:left w:val="none" w:sz="0" w:space="0" w:color="auto"/>
                    <w:bottom w:val="none" w:sz="0" w:space="0" w:color="auto"/>
                    <w:right w:val="none" w:sz="0" w:space="0" w:color="auto"/>
                  </w:divBdr>
                </w:div>
                <w:div w:id="1745378171">
                  <w:marLeft w:val="0"/>
                  <w:marRight w:val="0"/>
                  <w:marTop w:val="0"/>
                  <w:marBottom w:val="173"/>
                  <w:divBdr>
                    <w:top w:val="none" w:sz="0" w:space="0" w:color="auto"/>
                    <w:left w:val="none" w:sz="0" w:space="0" w:color="auto"/>
                    <w:bottom w:val="none" w:sz="0" w:space="0" w:color="auto"/>
                    <w:right w:val="none" w:sz="0" w:space="0" w:color="auto"/>
                  </w:divBdr>
                </w:div>
              </w:divsChild>
            </w:div>
          </w:divsChild>
        </w:div>
      </w:divsChild>
    </w:div>
    <w:div w:id="669674069">
      <w:bodyDiv w:val="1"/>
      <w:marLeft w:val="0"/>
      <w:marRight w:val="0"/>
      <w:marTop w:val="0"/>
      <w:marBottom w:val="0"/>
      <w:divBdr>
        <w:top w:val="none" w:sz="0" w:space="0" w:color="auto"/>
        <w:left w:val="none" w:sz="0" w:space="0" w:color="auto"/>
        <w:bottom w:val="none" w:sz="0" w:space="0" w:color="auto"/>
        <w:right w:val="none" w:sz="0" w:space="0" w:color="auto"/>
      </w:divBdr>
    </w:div>
    <w:div w:id="680161483">
      <w:bodyDiv w:val="1"/>
      <w:marLeft w:val="0"/>
      <w:marRight w:val="0"/>
      <w:marTop w:val="0"/>
      <w:marBottom w:val="0"/>
      <w:divBdr>
        <w:top w:val="none" w:sz="0" w:space="0" w:color="auto"/>
        <w:left w:val="none" w:sz="0" w:space="0" w:color="auto"/>
        <w:bottom w:val="none" w:sz="0" w:space="0" w:color="auto"/>
        <w:right w:val="none" w:sz="0" w:space="0" w:color="auto"/>
      </w:divBdr>
      <w:divsChild>
        <w:div w:id="1113789972">
          <w:marLeft w:val="0"/>
          <w:marRight w:val="0"/>
          <w:marTop w:val="0"/>
          <w:marBottom w:val="115"/>
          <w:divBdr>
            <w:top w:val="none" w:sz="0" w:space="0" w:color="auto"/>
            <w:left w:val="none" w:sz="0" w:space="0" w:color="auto"/>
            <w:bottom w:val="none" w:sz="0" w:space="0" w:color="auto"/>
            <w:right w:val="none" w:sz="0" w:space="0" w:color="auto"/>
          </w:divBdr>
        </w:div>
        <w:div w:id="143547362">
          <w:marLeft w:val="0"/>
          <w:marRight w:val="0"/>
          <w:marTop w:val="115"/>
          <w:marBottom w:val="115"/>
          <w:divBdr>
            <w:top w:val="none" w:sz="0" w:space="0" w:color="auto"/>
            <w:left w:val="none" w:sz="0" w:space="0" w:color="auto"/>
            <w:bottom w:val="none" w:sz="0" w:space="0" w:color="auto"/>
            <w:right w:val="none" w:sz="0" w:space="0" w:color="auto"/>
          </w:divBdr>
        </w:div>
        <w:div w:id="363948060">
          <w:marLeft w:val="0"/>
          <w:marRight w:val="0"/>
          <w:marTop w:val="115"/>
          <w:marBottom w:val="115"/>
          <w:divBdr>
            <w:top w:val="none" w:sz="0" w:space="0" w:color="auto"/>
            <w:left w:val="none" w:sz="0" w:space="0" w:color="auto"/>
            <w:bottom w:val="none" w:sz="0" w:space="0" w:color="auto"/>
            <w:right w:val="none" w:sz="0" w:space="0" w:color="auto"/>
          </w:divBdr>
        </w:div>
        <w:div w:id="670917054">
          <w:marLeft w:val="0"/>
          <w:marRight w:val="0"/>
          <w:marTop w:val="115"/>
          <w:marBottom w:val="115"/>
          <w:divBdr>
            <w:top w:val="none" w:sz="0" w:space="0" w:color="auto"/>
            <w:left w:val="none" w:sz="0" w:space="0" w:color="auto"/>
            <w:bottom w:val="none" w:sz="0" w:space="0" w:color="auto"/>
            <w:right w:val="none" w:sz="0" w:space="0" w:color="auto"/>
          </w:divBdr>
        </w:div>
        <w:div w:id="1563976826">
          <w:marLeft w:val="0"/>
          <w:marRight w:val="0"/>
          <w:marTop w:val="115"/>
          <w:marBottom w:val="115"/>
          <w:divBdr>
            <w:top w:val="none" w:sz="0" w:space="0" w:color="auto"/>
            <w:left w:val="none" w:sz="0" w:space="0" w:color="auto"/>
            <w:bottom w:val="none" w:sz="0" w:space="0" w:color="auto"/>
            <w:right w:val="none" w:sz="0" w:space="0" w:color="auto"/>
          </w:divBdr>
        </w:div>
        <w:div w:id="1318263434">
          <w:marLeft w:val="0"/>
          <w:marRight w:val="0"/>
          <w:marTop w:val="115"/>
          <w:marBottom w:val="115"/>
          <w:divBdr>
            <w:top w:val="none" w:sz="0" w:space="0" w:color="auto"/>
            <w:left w:val="none" w:sz="0" w:space="0" w:color="auto"/>
            <w:bottom w:val="none" w:sz="0" w:space="0" w:color="auto"/>
            <w:right w:val="none" w:sz="0" w:space="0" w:color="auto"/>
          </w:divBdr>
        </w:div>
        <w:div w:id="859128018">
          <w:marLeft w:val="0"/>
          <w:marRight w:val="0"/>
          <w:marTop w:val="115"/>
          <w:marBottom w:val="115"/>
          <w:divBdr>
            <w:top w:val="none" w:sz="0" w:space="0" w:color="auto"/>
            <w:left w:val="none" w:sz="0" w:space="0" w:color="auto"/>
            <w:bottom w:val="none" w:sz="0" w:space="0" w:color="auto"/>
            <w:right w:val="none" w:sz="0" w:space="0" w:color="auto"/>
          </w:divBdr>
        </w:div>
        <w:div w:id="1348293230">
          <w:marLeft w:val="0"/>
          <w:marRight w:val="0"/>
          <w:marTop w:val="115"/>
          <w:marBottom w:val="115"/>
          <w:divBdr>
            <w:top w:val="none" w:sz="0" w:space="0" w:color="auto"/>
            <w:left w:val="none" w:sz="0" w:space="0" w:color="auto"/>
            <w:bottom w:val="none" w:sz="0" w:space="0" w:color="auto"/>
            <w:right w:val="none" w:sz="0" w:space="0" w:color="auto"/>
          </w:divBdr>
        </w:div>
        <w:div w:id="1592199392">
          <w:marLeft w:val="0"/>
          <w:marRight w:val="0"/>
          <w:marTop w:val="115"/>
          <w:marBottom w:val="115"/>
          <w:divBdr>
            <w:top w:val="none" w:sz="0" w:space="0" w:color="auto"/>
            <w:left w:val="none" w:sz="0" w:space="0" w:color="auto"/>
            <w:bottom w:val="none" w:sz="0" w:space="0" w:color="auto"/>
            <w:right w:val="none" w:sz="0" w:space="0" w:color="auto"/>
          </w:divBdr>
        </w:div>
        <w:div w:id="1936666449">
          <w:marLeft w:val="0"/>
          <w:marRight w:val="0"/>
          <w:marTop w:val="115"/>
          <w:marBottom w:val="115"/>
          <w:divBdr>
            <w:top w:val="none" w:sz="0" w:space="0" w:color="auto"/>
            <w:left w:val="none" w:sz="0" w:space="0" w:color="auto"/>
            <w:bottom w:val="none" w:sz="0" w:space="0" w:color="auto"/>
            <w:right w:val="none" w:sz="0" w:space="0" w:color="auto"/>
          </w:divBdr>
        </w:div>
        <w:div w:id="1085298645">
          <w:marLeft w:val="0"/>
          <w:marRight w:val="0"/>
          <w:marTop w:val="115"/>
          <w:marBottom w:val="115"/>
          <w:divBdr>
            <w:top w:val="none" w:sz="0" w:space="0" w:color="auto"/>
            <w:left w:val="none" w:sz="0" w:space="0" w:color="auto"/>
            <w:bottom w:val="none" w:sz="0" w:space="0" w:color="auto"/>
            <w:right w:val="none" w:sz="0" w:space="0" w:color="auto"/>
          </w:divBdr>
        </w:div>
        <w:div w:id="813790567">
          <w:marLeft w:val="0"/>
          <w:marRight w:val="0"/>
          <w:marTop w:val="115"/>
          <w:marBottom w:val="115"/>
          <w:divBdr>
            <w:top w:val="none" w:sz="0" w:space="0" w:color="auto"/>
            <w:left w:val="none" w:sz="0" w:space="0" w:color="auto"/>
            <w:bottom w:val="none" w:sz="0" w:space="0" w:color="auto"/>
            <w:right w:val="none" w:sz="0" w:space="0" w:color="auto"/>
          </w:divBdr>
        </w:div>
        <w:div w:id="533545368">
          <w:marLeft w:val="0"/>
          <w:marRight w:val="0"/>
          <w:marTop w:val="115"/>
          <w:marBottom w:val="115"/>
          <w:divBdr>
            <w:top w:val="none" w:sz="0" w:space="0" w:color="auto"/>
            <w:left w:val="none" w:sz="0" w:space="0" w:color="auto"/>
            <w:bottom w:val="none" w:sz="0" w:space="0" w:color="auto"/>
            <w:right w:val="none" w:sz="0" w:space="0" w:color="auto"/>
          </w:divBdr>
        </w:div>
        <w:div w:id="64838928">
          <w:marLeft w:val="0"/>
          <w:marRight w:val="0"/>
          <w:marTop w:val="115"/>
          <w:marBottom w:val="115"/>
          <w:divBdr>
            <w:top w:val="none" w:sz="0" w:space="0" w:color="auto"/>
            <w:left w:val="none" w:sz="0" w:space="0" w:color="auto"/>
            <w:bottom w:val="none" w:sz="0" w:space="0" w:color="auto"/>
            <w:right w:val="none" w:sz="0" w:space="0" w:color="auto"/>
          </w:divBdr>
        </w:div>
        <w:div w:id="1654069097">
          <w:marLeft w:val="0"/>
          <w:marRight w:val="0"/>
          <w:marTop w:val="115"/>
          <w:marBottom w:val="115"/>
          <w:divBdr>
            <w:top w:val="none" w:sz="0" w:space="0" w:color="auto"/>
            <w:left w:val="none" w:sz="0" w:space="0" w:color="auto"/>
            <w:bottom w:val="none" w:sz="0" w:space="0" w:color="auto"/>
            <w:right w:val="none" w:sz="0" w:space="0" w:color="auto"/>
          </w:divBdr>
        </w:div>
        <w:div w:id="353312834">
          <w:marLeft w:val="0"/>
          <w:marRight w:val="0"/>
          <w:marTop w:val="115"/>
          <w:marBottom w:val="115"/>
          <w:divBdr>
            <w:top w:val="none" w:sz="0" w:space="0" w:color="auto"/>
            <w:left w:val="none" w:sz="0" w:space="0" w:color="auto"/>
            <w:bottom w:val="none" w:sz="0" w:space="0" w:color="auto"/>
            <w:right w:val="none" w:sz="0" w:space="0" w:color="auto"/>
          </w:divBdr>
        </w:div>
        <w:div w:id="541868726">
          <w:marLeft w:val="0"/>
          <w:marRight w:val="0"/>
          <w:marTop w:val="115"/>
          <w:marBottom w:val="115"/>
          <w:divBdr>
            <w:top w:val="none" w:sz="0" w:space="0" w:color="auto"/>
            <w:left w:val="none" w:sz="0" w:space="0" w:color="auto"/>
            <w:bottom w:val="none" w:sz="0" w:space="0" w:color="auto"/>
            <w:right w:val="none" w:sz="0" w:space="0" w:color="auto"/>
          </w:divBdr>
        </w:div>
        <w:div w:id="1315522828">
          <w:marLeft w:val="0"/>
          <w:marRight w:val="0"/>
          <w:marTop w:val="115"/>
          <w:marBottom w:val="115"/>
          <w:divBdr>
            <w:top w:val="none" w:sz="0" w:space="0" w:color="auto"/>
            <w:left w:val="none" w:sz="0" w:space="0" w:color="auto"/>
            <w:bottom w:val="none" w:sz="0" w:space="0" w:color="auto"/>
            <w:right w:val="none" w:sz="0" w:space="0" w:color="auto"/>
          </w:divBdr>
        </w:div>
        <w:div w:id="1712918636">
          <w:marLeft w:val="0"/>
          <w:marRight w:val="0"/>
          <w:marTop w:val="115"/>
          <w:marBottom w:val="115"/>
          <w:divBdr>
            <w:top w:val="none" w:sz="0" w:space="0" w:color="auto"/>
            <w:left w:val="none" w:sz="0" w:space="0" w:color="auto"/>
            <w:bottom w:val="none" w:sz="0" w:space="0" w:color="auto"/>
            <w:right w:val="none" w:sz="0" w:space="0" w:color="auto"/>
          </w:divBdr>
        </w:div>
        <w:div w:id="2030909978">
          <w:marLeft w:val="0"/>
          <w:marRight w:val="0"/>
          <w:marTop w:val="115"/>
          <w:marBottom w:val="115"/>
          <w:divBdr>
            <w:top w:val="none" w:sz="0" w:space="0" w:color="auto"/>
            <w:left w:val="none" w:sz="0" w:space="0" w:color="auto"/>
            <w:bottom w:val="none" w:sz="0" w:space="0" w:color="auto"/>
            <w:right w:val="none" w:sz="0" w:space="0" w:color="auto"/>
          </w:divBdr>
        </w:div>
        <w:div w:id="160170487">
          <w:marLeft w:val="0"/>
          <w:marRight w:val="0"/>
          <w:marTop w:val="115"/>
          <w:marBottom w:val="115"/>
          <w:divBdr>
            <w:top w:val="none" w:sz="0" w:space="0" w:color="auto"/>
            <w:left w:val="none" w:sz="0" w:space="0" w:color="auto"/>
            <w:bottom w:val="none" w:sz="0" w:space="0" w:color="auto"/>
            <w:right w:val="none" w:sz="0" w:space="0" w:color="auto"/>
          </w:divBdr>
        </w:div>
        <w:div w:id="1826386381">
          <w:marLeft w:val="0"/>
          <w:marRight w:val="0"/>
          <w:marTop w:val="115"/>
          <w:marBottom w:val="115"/>
          <w:divBdr>
            <w:top w:val="none" w:sz="0" w:space="0" w:color="auto"/>
            <w:left w:val="none" w:sz="0" w:space="0" w:color="auto"/>
            <w:bottom w:val="none" w:sz="0" w:space="0" w:color="auto"/>
            <w:right w:val="none" w:sz="0" w:space="0" w:color="auto"/>
          </w:divBdr>
        </w:div>
        <w:div w:id="2004163290">
          <w:marLeft w:val="0"/>
          <w:marRight w:val="0"/>
          <w:marTop w:val="115"/>
          <w:marBottom w:val="115"/>
          <w:divBdr>
            <w:top w:val="none" w:sz="0" w:space="0" w:color="auto"/>
            <w:left w:val="none" w:sz="0" w:space="0" w:color="auto"/>
            <w:bottom w:val="none" w:sz="0" w:space="0" w:color="auto"/>
            <w:right w:val="none" w:sz="0" w:space="0" w:color="auto"/>
          </w:divBdr>
        </w:div>
        <w:div w:id="996302932">
          <w:marLeft w:val="0"/>
          <w:marRight w:val="0"/>
          <w:marTop w:val="115"/>
          <w:marBottom w:val="115"/>
          <w:divBdr>
            <w:top w:val="none" w:sz="0" w:space="0" w:color="auto"/>
            <w:left w:val="none" w:sz="0" w:space="0" w:color="auto"/>
            <w:bottom w:val="none" w:sz="0" w:space="0" w:color="auto"/>
            <w:right w:val="none" w:sz="0" w:space="0" w:color="auto"/>
          </w:divBdr>
        </w:div>
        <w:div w:id="551160698">
          <w:marLeft w:val="0"/>
          <w:marRight w:val="0"/>
          <w:marTop w:val="115"/>
          <w:marBottom w:val="115"/>
          <w:divBdr>
            <w:top w:val="none" w:sz="0" w:space="0" w:color="auto"/>
            <w:left w:val="none" w:sz="0" w:space="0" w:color="auto"/>
            <w:bottom w:val="none" w:sz="0" w:space="0" w:color="auto"/>
            <w:right w:val="none" w:sz="0" w:space="0" w:color="auto"/>
          </w:divBdr>
        </w:div>
        <w:div w:id="1243758655">
          <w:marLeft w:val="0"/>
          <w:marRight w:val="0"/>
          <w:marTop w:val="115"/>
          <w:marBottom w:val="115"/>
          <w:divBdr>
            <w:top w:val="none" w:sz="0" w:space="0" w:color="auto"/>
            <w:left w:val="none" w:sz="0" w:space="0" w:color="auto"/>
            <w:bottom w:val="none" w:sz="0" w:space="0" w:color="auto"/>
            <w:right w:val="none" w:sz="0" w:space="0" w:color="auto"/>
          </w:divBdr>
        </w:div>
        <w:div w:id="1586845110">
          <w:marLeft w:val="0"/>
          <w:marRight w:val="0"/>
          <w:marTop w:val="115"/>
          <w:marBottom w:val="115"/>
          <w:divBdr>
            <w:top w:val="none" w:sz="0" w:space="0" w:color="auto"/>
            <w:left w:val="none" w:sz="0" w:space="0" w:color="auto"/>
            <w:bottom w:val="none" w:sz="0" w:space="0" w:color="auto"/>
            <w:right w:val="none" w:sz="0" w:space="0" w:color="auto"/>
          </w:divBdr>
        </w:div>
        <w:div w:id="1292785055">
          <w:marLeft w:val="0"/>
          <w:marRight w:val="0"/>
          <w:marTop w:val="115"/>
          <w:marBottom w:val="115"/>
          <w:divBdr>
            <w:top w:val="none" w:sz="0" w:space="0" w:color="auto"/>
            <w:left w:val="none" w:sz="0" w:space="0" w:color="auto"/>
            <w:bottom w:val="none" w:sz="0" w:space="0" w:color="auto"/>
            <w:right w:val="none" w:sz="0" w:space="0" w:color="auto"/>
          </w:divBdr>
        </w:div>
        <w:div w:id="1302029877">
          <w:marLeft w:val="0"/>
          <w:marRight w:val="0"/>
          <w:marTop w:val="115"/>
          <w:marBottom w:val="115"/>
          <w:divBdr>
            <w:top w:val="none" w:sz="0" w:space="0" w:color="auto"/>
            <w:left w:val="none" w:sz="0" w:space="0" w:color="auto"/>
            <w:bottom w:val="none" w:sz="0" w:space="0" w:color="auto"/>
            <w:right w:val="none" w:sz="0" w:space="0" w:color="auto"/>
          </w:divBdr>
        </w:div>
        <w:div w:id="426729182">
          <w:marLeft w:val="0"/>
          <w:marRight w:val="0"/>
          <w:marTop w:val="115"/>
          <w:marBottom w:val="115"/>
          <w:divBdr>
            <w:top w:val="none" w:sz="0" w:space="0" w:color="auto"/>
            <w:left w:val="none" w:sz="0" w:space="0" w:color="auto"/>
            <w:bottom w:val="none" w:sz="0" w:space="0" w:color="auto"/>
            <w:right w:val="none" w:sz="0" w:space="0" w:color="auto"/>
          </w:divBdr>
        </w:div>
        <w:div w:id="62027145">
          <w:marLeft w:val="0"/>
          <w:marRight w:val="0"/>
          <w:marTop w:val="115"/>
          <w:marBottom w:val="115"/>
          <w:divBdr>
            <w:top w:val="none" w:sz="0" w:space="0" w:color="auto"/>
            <w:left w:val="none" w:sz="0" w:space="0" w:color="auto"/>
            <w:bottom w:val="none" w:sz="0" w:space="0" w:color="auto"/>
            <w:right w:val="none" w:sz="0" w:space="0" w:color="auto"/>
          </w:divBdr>
        </w:div>
        <w:div w:id="1097561676">
          <w:marLeft w:val="0"/>
          <w:marRight w:val="0"/>
          <w:marTop w:val="115"/>
          <w:marBottom w:val="115"/>
          <w:divBdr>
            <w:top w:val="none" w:sz="0" w:space="0" w:color="auto"/>
            <w:left w:val="none" w:sz="0" w:space="0" w:color="auto"/>
            <w:bottom w:val="none" w:sz="0" w:space="0" w:color="auto"/>
            <w:right w:val="none" w:sz="0" w:space="0" w:color="auto"/>
          </w:divBdr>
        </w:div>
        <w:div w:id="2098474904">
          <w:marLeft w:val="0"/>
          <w:marRight w:val="0"/>
          <w:marTop w:val="115"/>
          <w:marBottom w:val="115"/>
          <w:divBdr>
            <w:top w:val="none" w:sz="0" w:space="0" w:color="auto"/>
            <w:left w:val="none" w:sz="0" w:space="0" w:color="auto"/>
            <w:bottom w:val="none" w:sz="0" w:space="0" w:color="auto"/>
            <w:right w:val="none" w:sz="0" w:space="0" w:color="auto"/>
          </w:divBdr>
        </w:div>
        <w:div w:id="2103334723">
          <w:marLeft w:val="0"/>
          <w:marRight w:val="0"/>
          <w:marTop w:val="115"/>
          <w:marBottom w:val="115"/>
          <w:divBdr>
            <w:top w:val="none" w:sz="0" w:space="0" w:color="auto"/>
            <w:left w:val="none" w:sz="0" w:space="0" w:color="auto"/>
            <w:bottom w:val="none" w:sz="0" w:space="0" w:color="auto"/>
            <w:right w:val="none" w:sz="0" w:space="0" w:color="auto"/>
          </w:divBdr>
        </w:div>
        <w:div w:id="1001348646">
          <w:marLeft w:val="0"/>
          <w:marRight w:val="0"/>
          <w:marTop w:val="115"/>
          <w:marBottom w:val="115"/>
          <w:divBdr>
            <w:top w:val="none" w:sz="0" w:space="0" w:color="auto"/>
            <w:left w:val="none" w:sz="0" w:space="0" w:color="auto"/>
            <w:bottom w:val="none" w:sz="0" w:space="0" w:color="auto"/>
            <w:right w:val="none" w:sz="0" w:space="0" w:color="auto"/>
          </w:divBdr>
        </w:div>
        <w:div w:id="1762069689">
          <w:marLeft w:val="0"/>
          <w:marRight w:val="0"/>
          <w:marTop w:val="115"/>
          <w:marBottom w:val="115"/>
          <w:divBdr>
            <w:top w:val="none" w:sz="0" w:space="0" w:color="auto"/>
            <w:left w:val="none" w:sz="0" w:space="0" w:color="auto"/>
            <w:bottom w:val="none" w:sz="0" w:space="0" w:color="auto"/>
            <w:right w:val="none" w:sz="0" w:space="0" w:color="auto"/>
          </w:divBdr>
        </w:div>
        <w:div w:id="540554311">
          <w:marLeft w:val="0"/>
          <w:marRight w:val="0"/>
          <w:marTop w:val="115"/>
          <w:marBottom w:val="115"/>
          <w:divBdr>
            <w:top w:val="none" w:sz="0" w:space="0" w:color="auto"/>
            <w:left w:val="none" w:sz="0" w:space="0" w:color="auto"/>
            <w:bottom w:val="none" w:sz="0" w:space="0" w:color="auto"/>
            <w:right w:val="none" w:sz="0" w:space="0" w:color="auto"/>
          </w:divBdr>
        </w:div>
        <w:div w:id="333652709">
          <w:marLeft w:val="0"/>
          <w:marRight w:val="0"/>
          <w:marTop w:val="115"/>
          <w:marBottom w:val="115"/>
          <w:divBdr>
            <w:top w:val="none" w:sz="0" w:space="0" w:color="auto"/>
            <w:left w:val="none" w:sz="0" w:space="0" w:color="auto"/>
            <w:bottom w:val="none" w:sz="0" w:space="0" w:color="auto"/>
            <w:right w:val="none" w:sz="0" w:space="0" w:color="auto"/>
          </w:divBdr>
        </w:div>
        <w:div w:id="1128353039">
          <w:marLeft w:val="0"/>
          <w:marRight w:val="0"/>
          <w:marTop w:val="115"/>
          <w:marBottom w:val="115"/>
          <w:divBdr>
            <w:top w:val="none" w:sz="0" w:space="0" w:color="auto"/>
            <w:left w:val="none" w:sz="0" w:space="0" w:color="auto"/>
            <w:bottom w:val="none" w:sz="0" w:space="0" w:color="auto"/>
            <w:right w:val="none" w:sz="0" w:space="0" w:color="auto"/>
          </w:divBdr>
        </w:div>
        <w:div w:id="1514611560">
          <w:marLeft w:val="0"/>
          <w:marRight w:val="0"/>
          <w:marTop w:val="115"/>
          <w:marBottom w:val="115"/>
          <w:divBdr>
            <w:top w:val="none" w:sz="0" w:space="0" w:color="auto"/>
            <w:left w:val="none" w:sz="0" w:space="0" w:color="auto"/>
            <w:bottom w:val="none" w:sz="0" w:space="0" w:color="auto"/>
            <w:right w:val="none" w:sz="0" w:space="0" w:color="auto"/>
          </w:divBdr>
        </w:div>
        <w:div w:id="1733040329">
          <w:marLeft w:val="0"/>
          <w:marRight w:val="0"/>
          <w:marTop w:val="115"/>
          <w:marBottom w:val="115"/>
          <w:divBdr>
            <w:top w:val="none" w:sz="0" w:space="0" w:color="auto"/>
            <w:left w:val="none" w:sz="0" w:space="0" w:color="auto"/>
            <w:bottom w:val="none" w:sz="0" w:space="0" w:color="auto"/>
            <w:right w:val="none" w:sz="0" w:space="0" w:color="auto"/>
          </w:divBdr>
        </w:div>
        <w:div w:id="1884167753">
          <w:marLeft w:val="0"/>
          <w:marRight w:val="0"/>
          <w:marTop w:val="115"/>
          <w:marBottom w:val="115"/>
          <w:divBdr>
            <w:top w:val="none" w:sz="0" w:space="0" w:color="auto"/>
            <w:left w:val="none" w:sz="0" w:space="0" w:color="auto"/>
            <w:bottom w:val="none" w:sz="0" w:space="0" w:color="auto"/>
            <w:right w:val="none" w:sz="0" w:space="0" w:color="auto"/>
          </w:divBdr>
        </w:div>
        <w:div w:id="1868442695">
          <w:marLeft w:val="0"/>
          <w:marRight w:val="0"/>
          <w:marTop w:val="115"/>
          <w:marBottom w:val="115"/>
          <w:divBdr>
            <w:top w:val="none" w:sz="0" w:space="0" w:color="auto"/>
            <w:left w:val="none" w:sz="0" w:space="0" w:color="auto"/>
            <w:bottom w:val="none" w:sz="0" w:space="0" w:color="auto"/>
            <w:right w:val="none" w:sz="0" w:space="0" w:color="auto"/>
          </w:divBdr>
        </w:div>
        <w:div w:id="839924489">
          <w:marLeft w:val="0"/>
          <w:marRight w:val="0"/>
          <w:marTop w:val="115"/>
          <w:marBottom w:val="115"/>
          <w:divBdr>
            <w:top w:val="none" w:sz="0" w:space="0" w:color="auto"/>
            <w:left w:val="none" w:sz="0" w:space="0" w:color="auto"/>
            <w:bottom w:val="none" w:sz="0" w:space="0" w:color="auto"/>
            <w:right w:val="none" w:sz="0" w:space="0" w:color="auto"/>
          </w:divBdr>
        </w:div>
        <w:div w:id="1616526055">
          <w:marLeft w:val="0"/>
          <w:marRight w:val="0"/>
          <w:marTop w:val="115"/>
          <w:marBottom w:val="115"/>
          <w:divBdr>
            <w:top w:val="none" w:sz="0" w:space="0" w:color="auto"/>
            <w:left w:val="none" w:sz="0" w:space="0" w:color="auto"/>
            <w:bottom w:val="none" w:sz="0" w:space="0" w:color="auto"/>
            <w:right w:val="none" w:sz="0" w:space="0" w:color="auto"/>
          </w:divBdr>
        </w:div>
        <w:div w:id="1320697274">
          <w:marLeft w:val="0"/>
          <w:marRight w:val="0"/>
          <w:marTop w:val="115"/>
          <w:marBottom w:val="115"/>
          <w:divBdr>
            <w:top w:val="none" w:sz="0" w:space="0" w:color="auto"/>
            <w:left w:val="none" w:sz="0" w:space="0" w:color="auto"/>
            <w:bottom w:val="none" w:sz="0" w:space="0" w:color="auto"/>
            <w:right w:val="none" w:sz="0" w:space="0" w:color="auto"/>
          </w:divBdr>
        </w:div>
        <w:div w:id="311495585">
          <w:marLeft w:val="0"/>
          <w:marRight w:val="0"/>
          <w:marTop w:val="115"/>
          <w:marBottom w:val="115"/>
          <w:divBdr>
            <w:top w:val="none" w:sz="0" w:space="0" w:color="auto"/>
            <w:left w:val="none" w:sz="0" w:space="0" w:color="auto"/>
            <w:bottom w:val="none" w:sz="0" w:space="0" w:color="auto"/>
            <w:right w:val="none" w:sz="0" w:space="0" w:color="auto"/>
          </w:divBdr>
        </w:div>
        <w:div w:id="713890530">
          <w:marLeft w:val="0"/>
          <w:marRight w:val="0"/>
          <w:marTop w:val="115"/>
          <w:marBottom w:val="115"/>
          <w:divBdr>
            <w:top w:val="none" w:sz="0" w:space="0" w:color="auto"/>
            <w:left w:val="none" w:sz="0" w:space="0" w:color="auto"/>
            <w:bottom w:val="none" w:sz="0" w:space="0" w:color="auto"/>
            <w:right w:val="none" w:sz="0" w:space="0" w:color="auto"/>
          </w:divBdr>
        </w:div>
        <w:div w:id="1684745152">
          <w:marLeft w:val="0"/>
          <w:marRight w:val="0"/>
          <w:marTop w:val="115"/>
          <w:marBottom w:val="115"/>
          <w:divBdr>
            <w:top w:val="none" w:sz="0" w:space="0" w:color="auto"/>
            <w:left w:val="none" w:sz="0" w:space="0" w:color="auto"/>
            <w:bottom w:val="none" w:sz="0" w:space="0" w:color="auto"/>
            <w:right w:val="none" w:sz="0" w:space="0" w:color="auto"/>
          </w:divBdr>
        </w:div>
        <w:div w:id="1916932836">
          <w:marLeft w:val="0"/>
          <w:marRight w:val="0"/>
          <w:marTop w:val="115"/>
          <w:marBottom w:val="115"/>
          <w:divBdr>
            <w:top w:val="none" w:sz="0" w:space="0" w:color="auto"/>
            <w:left w:val="none" w:sz="0" w:space="0" w:color="auto"/>
            <w:bottom w:val="none" w:sz="0" w:space="0" w:color="auto"/>
            <w:right w:val="none" w:sz="0" w:space="0" w:color="auto"/>
          </w:divBdr>
        </w:div>
        <w:div w:id="860818729">
          <w:marLeft w:val="0"/>
          <w:marRight w:val="0"/>
          <w:marTop w:val="115"/>
          <w:marBottom w:val="115"/>
          <w:divBdr>
            <w:top w:val="none" w:sz="0" w:space="0" w:color="auto"/>
            <w:left w:val="none" w:sz="0" w:space="0" w:color="auto"/>
            <w:bottom w:val="none" w:sz="0" w:space="0" w:color="auto"/>
            <w:right w:val="none" w:sz="0" w:space="0" w:color="auto"/>
          </w:divBdr>
        </w:div>
        <w:div w:id="1787312724">
          <w:marLeft w:val="0"/>
          <w:marRight w:val="0"/>
          <w:marTop w:val="115"/>
          <w:marBottom w:val="115"/>
          <w:divBdr>
            <w:top w:val="none" w:sz="0" w:space="0" w:color="auto"/>
            <w:left w:val="none" w:sz="0" w:space="0" w:color="auto"/>
            <w:bottom w:val="none" w:sz="0" w:space="0" w:color="auto"/>
            <w:right w:val="none" w:sz="0" w:space="0" w:color="auto"/>
          </w:divBdr>
        </w:div>
        <w:div w:id="1640112729">
          <w:marLeft w:val="0"/>
          <w:marRight w:val="0"/>
          <w:marTop w:val="115"/>
          <w:marBottom w:val="115"/>
          <w:divBdr>
            <w:top w:val="none" w:sz="0" w:space="0" w:color="auto"/>
            <w:left w:val="none" w:sz="0" w:space="0" w:color="auto"/>
            <w:bottom w:val="none" w:sz="0" w:space="0" w:color="auto"/>
            <w:right w:val="none" w:sz="0" w:space="0" w:color="auto"/>
          </w:divBdr>
        </w:div>
        <w:div w:id="796489510">
          <w:marLeft w:val="0"/>
          <w:marRight w:val="0"/>
          <w:marTop w:val="115"/>
          <w:marBottom w:val="115"/>
          <w:divBdr>
            <w:top w:val="none" w:sz="0" w:space="0" w:color="auto"/>
            <w:left w:val="none" w:sz="0" w:space="0" w:color="auto"/>
            <w:bottom w:val="none" w:sz="0" w:space="0" w:color="auto"/>
            <w:right w:val="none" w:sz="0" w:space="0" w:color="auto"/>
          </w:divBdr>
        </w:div>
        <w:div w:id="671301404">
          <w:marLeft w:val="0"/>
          <w:marRight w:val="0"/>
          <w:marTop w:val="115"/>
          <w:marBottom w:val="115"/>
          <w:divBdr>
            <w:top w:val="none" w:sz="0" w:space="0" w:color="auto"/>
            <w:left w:val="none" w:sz="0" w:space="0" w:color="auto"/>
            <w:bottom w:val="none" w:sz="0" w:space="0" w:color="auto"/>
            <w:right w:val="none" w:sz="0" w:space="0" w:color="auto"/>
          </w:divBdr>
        </w:div>
        <w:div w:id="729572767">
          <w:marLeft w:val="0"/>
          <w:marRight w:val="0"/>
          <w:marTop w:val="115"/>
          <w:marBottom w:val="115"/>
          <w:divBdr>
            <w:top w:val="none" w:sz="0" w:space="0" w:color="auto"/>
            <w:left w:val="none" w:sz="0" w:space="0" w:color="auto"/>
            <w:bottom w:val="none" w:sz="0" w:space="0" w:color="auto"/>
            <w:right w:val="none" w:sz="0" w:space="0" w:color="auto"/>
          </w:divBdr>
        </w:div>
        <w:div w:id="441608915">
          <w:marLeft w:val="0"/>
          <w:marRight w:val="0"/>
          <w:marTop w:val="115"/>
          <w:marBottom w:val="115"/>
          <w:divBdr>
            <w:top w:val="none" w:sz="0" w:space="0" w:color="auto"/>
            <w:left w:val="none" w:sz="0" w:space="0" w:color="auto"/>
            <w:bottom w:val="none" w:sz="0" w:space="0" w:color="auto"/>
            <w:right w:val="none" w:sz="0" w:space="0" w:color="auto"/>
          </w:divBdr>
        </w:div>
        <w:div w:id="897477597">
          <w:marLeft w:val="0"/>
          <w:marRight w:val="0"/>
          <w:marTop w:val="115"/>
          <w:marBottom w:val="115"/>
          <w:divBdr>
            <w:top w:val="none" w:sz="0" w:space="0" w:color="auto"/>
            <w:left w:val="none" w:sz="0" w:space="0" w:color="auto"/>
            <w:bottom w:val="none" w:sz="0" w:space="0" w:color="auto"/>
            <w:right w:val="none" w:sz="0" w:space="0" w:color="auto"/>
          </w:divBdr>
        </w:div>
        <w:div w:id="408044660">
          <w:marLeft w:val="0"/>
          <w:marRight w:val="0"/>
          <w:marTop w:val="115"/>
          <w:marBottom w:val="115"/>
          <w:divBdr>
            <w:top w:val="none" w:sz="0" w:space="0" w:color="auto"/>
            <w:left w:val="none" w:sz="0" w:space="0" w:color="auto"/>
            <w:bottom w:val="none" w:sz="0" w:space="0" w:color="auto"/>
            <w:right w:val="none" w:sz="0" w:space="0" w:color="auto"/>
          </w:divBdr>
        </w:div>
        <w:div w:id="1057050983">
          <w:marLeft w:val="0"/>
          <w:marRight w:val="0"/>
          <w:marTop w:val="115"/>
          <w:marBottom w:val="115"/>
          <w:divBdr>
            <w:top w:val="none" w:sz="0" w:space="0" w:color="auto"/>
            <w:left w:val="none" w:sz="0" w:space="0" w:color="auto"/>
            <w:bottom w:val="none" w:sz="0" w:space="0" w:color="auto"/>
            <w:right w:val="none" w:sz="0" w:space="0" w:color="auto"/>
          </w:divBdr>
        </w:div>
        <w:div w:id="239367889">
          <w:marLeft w:val="0"/>
          <w:marRight w:val="0"/>
          <w:marTop w:val="115"/>
          <w:marBottom w:val="115"/>
          <w:divBdr>
            <w:top w:val="none" w:sz="0" w:space="0" w:color="auto"/>
            <w:left w:val="none" w:sz="0" w:space="0" w:color="auto"/>
            <w:bottom w:val="none" w:sz="0" w:space="0" w:color="auto"/>
            <w:right w:val="none" w:sz="0" w:space="0" w:color="auto"/>
          </w:divBdr>
        </w:div>
        <w:div w:id="1664310082">
          <w:marLeft w:val="0"/>
          <w:marRight w:val="0"/>
          <w:marTop w:val="115"/>
          <w:marBottom w:val="115"/>
          <w:divBdr>
            <w:top w:val="none" w:sz="0" w:space="0" w:color="auto"/>
            <w:left w:val="none" w:sz="0" w:space="0" w:color="auto"/>
            <w:bottom w:val="none" w:sz="0" w:space="0" w:color="auto"/>
            <w:right w:val="none" w:sz="0" w:space="0" w:color="auto"/>
          </w:divBdr>
        </w:div>
      </w:divsChild>
    </w:div>
    <w:div w:id="690381274">
      <w:bodyDiv w:val="1"/>
      <w:marLeft w:val="0"/>
      <w:marRight w:val="0"/>
      <w:marTop w:val="0"/>
      <w:marBottom w:val="0"/>
      <w:divBdr>
        <w:top w:val="none" w:sz="0" w:space="0" w:color="auto"/>
        <w:left w:val="none" w:sz="0" w:space="0" w:color="auto"/>
        <w:bottom w:val="none" w:sz="0" w:space="0" w:color="auto"/>
        <w:right w:val="none" w:sz="0" w:space="0" w:color="auto"/>
      </w:divBdr>
      <w:divsChild>
        <w:div w:id="2119107210">
          <w:marLeft w:val="0"/>
          <w:marRight w:val="0"/>
          <w:marTop w:val="0"/>
          <w:marBottom w:val="0"/>
          <w:divBdr>
            <w:top w:val="none" w:sz="0" w:space="0" w:color="auto"/>
            <w:left w:val="none" w:sz="0" w:space="0" w:color="auto"/>
            <w:bottom w:val="none" w:sz="0" w:space="0" w:color="auto"/>
            <w:right w:val="none" w:sz="0" w:space="0" w:color="auto"/>
          </w:divBdr>
        </w:div>
        <w:div w:id="590117761">
          <w:marLeft w:val="0"/>
          <w:marRight w:val="0"/>
          <w:marTop w:val="360"/>
          <w:marBottom w:val="0"/>
          <w:divBdr>
            <w:top w:val="none" w:sz="0" w:space="0" w:color="auto"/>
            <w:left w:val="none" w:sz="0" w:space="0" w:color="auto"/>
            <w:bottom w:val="single" w:sz="8" w:space="6" w:color="D9DCDF"/>
            <w:right w:val="none" w:sz="0" w:space="0" w:color="auto"/>
          </w:divBdr>
          <w:divsChild>
            <w:div w:id="1869877801">
              <w:marLeft w:val="0"/>
              <w:marRight w:val="0"/>
              <w:marTop w:val="0"/>
              <w:marBottom w:val="0"/>
              <w:divBdr>
                <w:top w:val="none" w:sz="0" w:space="0" w:color="auto"/>
                <w:left w:val="none" w:sz="0" w:space="0" w:color="auto"/>
                <w:bottom w:val="none" w:sz="0" w:space="0" w:color="auto"/>
                <w:right w:val="none" w:sz="0" w:space="0" w:color="auto"/>
              </w:divBdr>
            </w:div>
            <w:div w:id="1013536291">
              <w:marLeft w:val="0"/>
              <w:marRight w:val="0"/>
              <w:marTop w:val="0"/>
              <w:marBottom w:val="0"/>
              <w:divBdr>
                <w:top w:val="none" w:sz="0" w:space="0" w:color="auto"/>
                <w:left w:val="none" w:sz="0" w:space="0" w:color="auto"/>
                <w:bottom w:val="none" w:sz="0" w:space="0" w:color="auto"/>
                <w:right w:val="none" w:sz="0" w:space="0" w:color="auto"/>
              </w:divBdr>
            </w:div>
            <w:div w:id="491871214">
              <w:marLeft w:val="0"/>
              <w:marRight w:val="0"/>
              <w:marTop w:val="0"/>
              <w:marBottom w:val="240"/>
              <w:divBdr>
                <w:top w:val="none" w:sz="0" w:space="0" w:color="auto"/>
                <w:left w:val="none" w:sz="0" w:space="0" w:color="auto"/>
                <w:bottom w:val="none" w:sz="0" w:space="0" w:color="auto"/>
                <w:right w:val="none" w:sz="0" w:space="0" w:color="auto"/>
              </w:divBdr>
            </w:div>
            <w:div w:id="1452163237">
              <w:marLeft w:val="0"/>
              <w:marRight w:val="0"/>
              <w:marTop w:val="0"/>
              <w:marBottom w:val="0"/>
              <w:divBdr>
                <w:top w:val="none" w:sz="0" w:space="0" w:color="auto"/>
                <w:left w:val="none" w:sz="0" w:space="0" w:color="auto"/>
                <w:bottom w:val="none" w:sz="0" w:space="0" w:color="auto"/>
                <w:right w:val="none" w:sz="0" w:space="0" w:color="auto"/>
              </w:divBdr>
            </w:div>
            <w:div w:id="498426397">
              <w:marLeft w:val="0"/>
              <w:marRight w:val="0"/>
              <w:marTop w:val="0"/>
              <w:marBottom w:val="0"/>
              <w:divBdr>
                <w:top w:val="none" w:sz="0" w:space="0" w:color="auto"/>
                <w:left w:val="none" w:sz="0" w:space="0" w:color="auto"/>
                <w:bottom w:val="none" w:sz="0" w:space="0" w:color="auto"/>
                <w:right w:val="none" w:sz="0" w:space="0" w:color="auto"/>
              </w:divBdr>
            </w:div>
            <w:div w:id="262496469">
              <w:marLeft w:val="0"/>
              <w:marRight w:val="0"/>
              <w:marTop w:val="0"/>
              <w:marBottom w:val="240"/>
              <w:divBdr>
                <w:top w:val="none" w:sz="0" w:space="0" w:color="auto"/>
                <w:left w:val="none" w:sz="0" w:space="0" w:color="auto"/>
                <w:bottom w:val="none" w:sz="0" w:space="0" w:color="auto"/>
                <w:right w:val="none" w:sz="0" w:space="0" w:color="auto"/>
              </w:divBdr>
            </w:div>
            <w:div w:id="1812213534">
              <w:marLeft w:val="0"/>
              <w:marRight w:val="0"/>
              <w:marTop w:val="0"/>
              <w:marBottom w:val="0"/>
              <w:divBdr>
                <w:top w:val="none" w:sz="0" w:space="0" w:color="auto"/>
                <w:left w:val="none" w:sz="0" w:space="0" w:color="auto"/>
                <w:bottom w:val="none" w:sz="0" w:space="0" w:color="auto"/>
                <w:right w:val="none" w:sz="0" w:space="0" w:color="auto"/>
              </w:divBdr>
            </w:div>
            <w:div w:id="511188887">
              <w:marLeft w:val="0"/>
              <w:marRight w:val="0"/>
              <w:marTop w:val="0"/>
              <w:marBottom w:val="0"/>
              <w:divBdr>
                <w:top w:val="none" w:sz="0" w:space="0" w:color="auto"/>
                <w:left w:val="none" w:sz="0" w:space="0" w:color="auto"/>
                <w:bottom w:val="none" w:sz="0" w:space="0" w:color="auto"/>
                <w:right w:val="none" w:sz="0" w:space="0" w:color="auto"/>
              </w:divBdr>
            </w:div>
            <w:div w:id="2003774210">
              <w:marLeft w:val="0"/>
              <w:marRight w:val="0"/>
              <w:marTop w:val="0"/>
              <w:marBottom w:val="0"/>
              <w:divBdr>
                <w:top w:val="none" w:sz="0" w:space="0" w:color="auto"/>
                <w:left w:val="none" w:sz="0" w:space="0" w:color="auto"/>
                <w:bottom w:val="none" w:sz="0" w:space="0" w:color="auto"/>
                <w:right w:val="none" w:sz="0" w:space="0" w:color="auto"/>
              </w:divBdr>
            </w:div>
            <w:div w:id="1883976791">
              <w:marLeft w:val="0"/>
              <w:marRight w:val="0"/>
              <w:marTop w:val="0"/>
              <w:marBottom w:val="0"/>
              <w:divBdr>
                <w:top w:val="none" w:sz="0" w:space="0" w:color="auto"/>
                <w:left w:val="none" w:sz="0" w:space="0" w:color="auto"/>
                <w:bottom w:val="none" w:sz="0" w:space="0" w:color="auto"/>
                <w:right w:val="none" w:sz="0" w:space="0" w:color="auto"/>
              </w:divBdr>
            </w:div>
            <w:div w:id="1945382660">
              <w:marLeft w:val="0"/>
              <w:marRight w:val="0"/>
              <w:marTop w:val="0"/>
              <w:marBottom w:val="0"/>
              <w:divBdr>
                <w:top w:val="none" w:sz="0" w:space="0" w:color="auto"/>
                <w:left w:val="none" w:sz="0" w:space="0" w:color="auto"/>
                <w:bottom w:val="none" w:sz="0" w:space="0" w:color="auto"/>
                <w:right w:val="none" w:sz="0" w:space="0" w:color="auto"/>
              </w:divBdr>
            </w:div>
            <w:div w:id="1311592867">
              <w:marLeft w:val="0"/>
              <w:marRight w:val="0"/>
              <w:marTop w:val="0"/>
              <w:marBottom w:val="0"/>
              <w:divBdr>
                <w:top w:val="none" w:sz="0" w:space="0" w:color="auto"/>
                <w:left w:val="none" w:sz="0" w:space="0" w:color="auto"/>
                <w:bottom w:val="none" w:sz="0" w:space="0" w:color="auto"/>
                <w:right w:val="none" w:sz="0" w:space="0" w:color="auto"/>
              </w:divBdr>
            </w:div>
            <w:div w:id="2013951577">
              <w:marLeft w:val="0"/>
              <w:marRight w:val="0"/>
              <w:marTop w:val="0"/>
              <w:marBottom w:val="0"/>
              <w:divBdr>
                <w:top w:val="none" w:sz="0" w:space="0" w:color="auto"/>
                <w:left w:val="none" w:sz="0" w:space="0" w:color="auto"/>
                <w:bottom w:val="none" w:sz="0" w:space="0" w:color="auto"/>
                <w:right w:val="none" w:sz="0" w:space="0" w:color="auto"/>
              </w:divBdr>
            </w:div>
            <w:div w:id="1886411048">
              <w:marLeft w:val="0"/>
              <w:marRight w:val="0"/>
              <w:marTop w:val="0"/>
              <w:marBottom w:val="0"/>
              <w:divBdr>
                <w:top w:val="none" w:sz="0" w:space="0" w:color="auto"/>
                <w:left w:val="none" w:sz="0" w:space="0" w:color="auto"/>
                <w:bottom w:val="none" w:sz="0" w:space="0" w:color="auto"/>
                <w:right w:val="none" w:sz="0" w:space="0" w:color="auto"/>
              </w:divBdr>
            </w:div>
            <w:div w:id="105202189">
              <w:marLeft w:val="0"/>
              <w:marRight w:val="0"/>
              <w:marTop w:val="0"/>
              <w:marBottom w:val="0"/>
              <w:divBdr>
                <w:top w:val="none" w:sz="0" w:space="0" w:color="auto"/>
                <w:left w:val="none" w:sz="0" w:space="0" w:color="auto"/>
                <w:bottom w:val="none" w:sz="0" w:space="0" w:color="auto"/>
                <w:right w:val="none" w:sz="0" w:space="0" w:color="auto"/>
              </w:divBdr>
            </w:div>
            <w:div w:id="227306480">
              <w:marLeft w:val="0"/>
              <w:marRight w:val="0"/>
              <w:marTop w:val="0"/>
              <w:marBottom w:val="0"/>
              <w:divBdr>
                <w:top w:val="none" w:sz="0" w:space="0" w:color="auto"/>
                <w:left w:val="none" w:sz="0" w:space="0" w:color="auto"/>
                <w:bottom w:val="none" w:sz="0" w:space="0" w:color="auto"/>
                <w:right w:val="none" w:sz="0" w:space="0" w:color="auto"/>
              </w:divBdr>
            </w:div>
            <w:div w:id="97143803">
              <w:marLeft w:val="0"/>
              <w:marRight w:val="0"/>
              <w:marTop w:val="0"/>
              <w:marBottom w:val="0"/>
              <w:divBdr>
                <w:top w:val="none" w:sz="0" w:space="0" w:color="auto"/>
                <w:left w:val="none" w:sz="0" w:space="0" w:color="auto"/>
                <w:bottom w:val="none" w:sz="0" w:space="0" w:color="auto"/>
                <w:right w:val="none" w:sz="0" w:space="0" w:color="auto"/>
              </w:divBdr>
            </w:div>
            <w:div w:id="1972976731">
              <w:marLeft w:val="0"/>
              <w:marRight w:val="0"/>
              <w:marTop w:val="0"/>
              <w:marBottom w:val="0"/>
              <w:divBdr>
                <w:top w:val="none" w:sz="0" w:space="0" w:color="auto"/>
                <w:left w:val="none" w:sz="0" w:space="0" w:color="auto"/>
                <w:bottom w:val="none" w:sz="0" w:space="0" w:color="auto"/>
                <w:right w:val="none" w:sz="0" w:space="0" w:color="auto"/>
              </w:divBdr>
            </w:div>
            <w:div w:id="2090421036">
              <w:marLeft w:val="0"/>
              <w:marRight w:val="0"/>
              <w:marTop w:val="0"/>
              <w:marBottom w:val="0"/>
              <w:divBdr>
                <w:top w:val="none" w:sz="0" w:space="0" w:color="auto"/>
                <w:left w:val="none" w:sz="0" w:space="0" w:color="auto"/>
                <w:bottom w:val="none" w:sz="0" w:space="0" w:color="auto"/>
                <w:right w:val="none" w:sz="0" w:space="0" w:color="auto"/>
              </w:divBdr>
            </w:div>
            <w:div w:id="1994794795">
              <w:marLeft w:val="0"/>
              <w:marRight w:val="0"/>
              <w:marTop w:val="0"/>
              <w:marBottom w:val="0"/>
              <w:divBdr>
                <w:top w:val="none" w:sz="0" w:space="0" w:color="auto"/>
                <w:left w:val="none" w:sz="0" w:space="0" w:color="auto"/>
                <w:bottom w:val="none" w:sz="0" w:space="0" w:color="auto"/>
                <w:right w:val="none" w:sz="0" w:space="0" w:color="auto"/>
              </w:divBdr>
            </w:div>
            <w:div w:id="801381447">
              <w:marLeft w:val="0"/>
              <w:marRight w:val="0"/>
              <w:marTop w:val="0"/>
              <w:marBottom w:val="0"/>
              <w:divBdr>
                <w:top w:val="none" w:sz="0" w:space="0" w:color="auto"/>
                <w:left w:val="none" w:sz="0" w:space="0" w:color="auto"/>
                <w:bottom w:val="none" w:sz="0" w:space="0" w:color="auto"/>
                <w:right w:val="none" w:sz="0" w:space="0" w:color="auto"/>
              </w:divBdr>
            </w:div>
            <w:div w:id="1375156483">
              <w:marLeft w:val="0"/>
              <w:marRight w:val="0"/>
              <w:marTop w:val="0"/>
              <w:marBottom w:val="75"/>
              <w:divBdr>
                <w:top w:val="none" w:sz="0" w:space="0" w:color="auto"/>
                <w:left w:val="none" w:sz="0" w:space="0" w:color="auto"/>
                <w:bottom w:val="none" w:sz="0" w:space="0" w:color="auto"/>
                <w:right w:val="none" w:sz="0" w:space="0" w:color="auto"/>
              </w:divBdr>
            </w:div>
            <w:div w:id="1249969654">
              <w:marLeft w:val="0"/>
              <w:marRight w:val="0"/>
              <w:marTop w:val="0"/>
              <w:marBottom w:val="0"/>
              <w:divBdr>
                <w:top w:val="none" w:sz="0" w:space="0" w:color="auto"/>
                <w:left w:val="none" w:sz="0" w:space="0" w:color="auto"/>
                <w:bottom w:val="none" w:sz="0" w:space="0" w:color="auto"/>
                <w:right w:val="none" w:sz="0" w:space="0" w:color="auto"/>
              </w:divBdr>
            </w:div>
            <w:div w:id="761994494">
              <w:marLeft w:val="0"/>
              <w:marRight w:val="0"/>
              <w:marTop w:val="0"/>
              <w:marBottom w:val="0"/>
              <w:divBdr>
                <w:top w:val="none" w:sz="0" w:space="0" w:color="auto"/>
                <w:left w:val="none" w:sz="0" w:space="0" w:color="auto"/>
                <w:bottom w:val="none" w:sz="0" w:space="0" w:color="auto"/>
                <w:right w:val="none" w:sz="0" w:space="0" w:color="auto"/>
              </w:divBdr>
            </w:div>
            <w:div w:id="1049574472">
              <w:marLeft w:val="0"/>
              <w:marRight w:val="0"/>
              <w:marTop w:val="0"/>
              <w:marBottom w:val="0"/>
              <w:divBdr>
                <w:top w:val="none" w:sz="0" w:space="0" w:color="auto"/>
                <w:left w:val="none" w:sz="0" w:space="0" w:color="auto"/>
                <w:bottom w:val="none" w:sz="0" w:space="0" w:color="auto"/>
                <w:right w:val="none" w:sz="0" w:space="0" w:color="auto"/>
              </w:divBdr>
            </w:div>
            <w:div w:id="1073891271">
              <w:marLeft w:val="0"/>
              <w:marRight w:val="0"/>
              <w:marTop w:val="0"/>
              <w:marBottom w:val="0"/>
              <w:divBdr>
                <w:top w:val="none" w:sz="0" w:space="0" w:color="auto"/>
                <w:left w:val="none" w:sz="0" w:space="0" w:color="auto"/>
                <w:bottom w:val="none" w:sz="0" w:space="0" w:color="auto"/>
                <w:right w:val="none" w:sz="0" w:space="0" w:color="auto"/>
              </w:divBdr>
            </w:div>
            <w:div w:id="1026911128">
              <w:marLeft w:val="0"/>
              <w:marRight w:val="0"/>
              <w:marTop w:val="0"/>
              <w:marBottom w:val="75"/>
              <w:divBdr>
                <w:top w:val="none" w:sz="0" w:space="0" w:color="auto"/>
                <w:left w:val="none" w:sz="0" w:space="0" w:color="auto"/>
                <w:bottom w:val="none" w:sz="0" w:space="0" w:color="auto"/>
                <w:right w:val="none" w:sz="0" w:space="0" w:color="auto"/>
              </w:divBdr>
            </w:div>
            <w:div w:id="1613784228">
              <w:marLeft w:val="0"/>
              <w:marRight w:val="0"/>
              <w:marTop w:val="0"/>
              <w:marBottom w:val="0"/>
              <w:divBdr>
                <w:top w:val="none" w:sz="0" w:space="0" w:color="auto"/>
                <w:left w:val="none" w:sz="0" w:space="0" w:color="auto"/>
                <w:bottom w:val="none" w:sz="0" w:space="0" w:color="auto"/>
                <w:right w:val="none" w:sz="0" w:space="0" w:color="auto"/>
              </w:divBdr>
            </w:div>
            <w:div w:id="98071101">
              <w:marLeft w:val="0"/>
              <w:marRight w:val="0"/>
              <w:marTop w:val="0"/>
              <w:marBottom w:val="0"/>
              <w:divBdr>
                <w:top w:val="none" w:sz="0" w:space="0" w:color="auto"/>
                <w:left w:val="none" w:sz="0" w:space="0" w:color="auto"/>
                <w:bottom w:val="none" w:sz="0" w:space="0" w:color="auto"/>
                <w:right w:val="none" w:sz="0" w:space="0" w:color="auto"/>
              </w:divBdr>
            </w:div>
            <w:div w:id="1146165197">
              <w:marLeft w:val="0"/>
              <w:marRight w:val="0"/>
              <w:marTop w:val="0"/>
              <w:marBottom w:val="0"/>
              <w:divBdr>
                <w:top w:val="none" w:sz="0" w:space="0" w:color="auto"/>
                <w:left w:val="none" w:sz="0" w:space="0" w:color="auto"/>
                <w:bottom w:val="none" w:sz="0" w:space="0" w:color="auto"/>
                <w:right w:val="none" w:sz="0" w:space="0" w:color="auto"/>
              </w:divBdr>
            </w:div>
            <w:div w:id="380059255">
              <w:marLeft w:val="0"/>
              <w:marRight w:val="0"/>
              <w:marTop w:val="0"/>
              <w:marBottom w:val="0"/>
              <w:divBdr>
                <w:top w:val="none" w:sz="0" w:space="0" w:color="auto"/>
                <w:left w:val="none" w:sz="0" w:space="0" w:color="auto"/>
                <w:bottom w:val="none" w:sz="0" w:space="0" w:color="auto"/>
                <w:right w:val="none" w:sz="0" w:space="0" w:color="auto"/>
              </w:divBdr>
            </w:div>
            <w:div w:id="102071252">
              <w:marLeft w:val="0"/>
              <w:marRight w:val="0"/>
              <w:marTop w:val="0"/>
              <w:marBottom w:val="0"/>
              <w:divBdr>
                <w:top w:val="none" w:sz="0" w:space="0" w:color="auto"/>
                <w:left w:val="none" w:sz="0" w:space="0" w:color="auto"/>
                <w:bottom w:val="none" w:sz="0" w:space="0" w:color="auto"/>
                <w:right w:val="none" w:sz="0" w:space="0" w:color="auto"/>
              </w:divBdr>
            </w:div>
            <w:div w:id="732317075">
              <w:marLeft w:val="0"/>
              <w:marRight w:val="0"/>
              <w:marTop w:val="0"/>
              <w:marBottom w:val="0"/>
              <w:divBdr>
                <w:top w:val="none" w:sz="0" w:space="0" w:color="auto"/>
                <w:left w:val="none" w:sz="0" w:space="0" w:color="auto"/>
                <w:bottom w:val="none" w:sz="0" w:space="0" w:color="auto"/>
                <w:right w:val="none" w:sz="0" w:space="0" w:color="auto"/>
              </w:divBdr>
            </w:div>
            <w:div w:id="661351267">
              <w:marLeft w:val="0"/>
              <w:marRight w:val="0"/>
              <w:marTop w:val="0"/>
              <w:marBottom w:val="0"/>
              <w:divBdr>
                <w:top w:val="none" w:sz="0" w:space="0" w:color="auto"/>
                <w:left w:val="none" w:sz="0" w:space="0" w:color="auto"/>
                <w:bottom w:val="none" w:sz="0" w:space="0" w:color="auto"/>
                <w:right w:val="none" w:sz="0" w:space="0" w:color="auto"/>
              </w:divBdr>
            </w:div>
            <w:div w:id="1824202712">
              <w:marLeft w:val="0"/>
              <w:marRight w:val="0"/>
              <w:marTop w:val="0"/>
              <w:marBottom w:val="0"/>
              <w:divBdr>
                <w:top w:val="none" w:sz="0" w:space="0" w:color="auto"/>
                <w:left w:val="none" w:sz="0" w:space="0" w:color="auto"/>
                <w:bottom w:val="none" w:sz="0" w:space="0" w:color="auto"/>
                <w:right w:val="none" w:sz="0" w:space="0" w:color="auto"/>
              </w:divBdr>
            </w:div>
            <w:div w:id="1136483774">
              <w:marLeft w:val="0"/>
              <w:marRight w:val="0"/>
              <w:marTop w:val="0"/>
              <w:marBottom w:val="0"/>
              <w:divBdr>
                <w:top w:val="none" w:sz="0" w:space="0" w:color="auto"/>
                <w:left w:val="none" w:sz="0" w:space="0" w:color="auto"/>
                <w:bottom w:val="none" w:sz="0" w:space="0" w:color="auto"/>
                <w:right w:val="none" w:sz="0" w:space="0" w:color="auto"/>
              </w:divBdr>
            </w:div>
            <w:div w:id="1463232204">
              <w:marLeft w:val="0"/>
              <w:marRight w:val="0"/>
              <w:marTop w:val="0"/>
              <w:marBottom w:val="0"/>
              <w:divBdr>
                <w:top w:val="none" w:sz="0" w:space="0" w:color="auto"/>
                <w:left w:val="none" w:sz="0" w:space="0" w:color="auto"/>
                <w:bottom w:val="none" w:sz="0" w:space="0" w:color="auto"/>
                <w:right w:val="none" w:sz="0" w:space="0" w:color="auto"/>
              </w:divBdr>
            </w:div>
            <w:div w:id="2112435418">
              <w:marLeft w:val="0"/>
              <w:marRight w:val="0"/>
              <w:marTop w:val="0"/>
              <w:marBottom w:val="0"/>
              <w:divBdr>
                <w:top w:val="none" w:sz="0" w:space="0" w:color="auto"/>
                <w:left w:val="none" w:sz="0" w:space="0" w:color="auto"/>
                <w:bottom w:val="none" w:sz="0" w:space="0" w:color="auto"/>
                <w:right w:val="none" w:sz="0" w:space="0" w:color="auto"/>
              </w:divBdr>
            </w:div>
            <w:div w:id="615915471">
              <w:marLeft w:val="0"/>
              <w:marRight w:val="0"/>
              <w:marTop w:val="0"/>
              <w:marBottom w:val="0"/>
              <w:divBdr>
                <w:top w:val="none" w:sz="0" w:space="0" w:color="auto"/>
                <w:left w:val="none" w:sz="0" w:space="0" w:color="auto"/>
                <w:bottom w:val="none" w:sz="0" w:space="0" w:color="auto"/>
                <w:right w:val="none" w:sz="0" w:space="0" w:color="auto"/>
              </w:divBdr>
            </w:div>
            <w:div w:id="1298147110">
              <w:marLeft w:val="0"/>
              <w:marRight w:val="0"/>
              <w:marTop w:val="0"/>
              <w:marBottom w:val="0"/>
              <w:divBdr>
                <w:top w:val="none" w:sz="0" w:space="0" w:color="auto"/>
                <w:left w:val="none" w:sz="0" w:space="0" w:color="auto"/>
                <w:bottom w:val="none" w:sz="0" w:space="0" w:color="auto"/>
                <w:right w:val="none" w:sz="0" w:space="0" w:color="auto"/>
              </w:divBdr>
            </w:div>
            <w:div w:id="1860922861">
              <w:marLeft w:val="0"/>
              <w:marRight w:val="0"/>
              <w:marTop w:val="0"/>
              <w:marBottom w:val="0"/>
              <w:divBdr>
                <w:top w:val="none" w:sz="0" w:space="0" w:color="auto"/>
                <w:left w:val="none" w:sz="0" w:space="0" w:color="auto"/>
                <w:bottom w:val="none" w:sz="0" w:space="0" w:color="auto"/>
                <w:right w:val="none" w:sz="0" w:space="0" w:color="auto"/>
              </w:divBdr>
            </w:div>
            <w:div w:id="1265570560">
              <w:marLeft w:val="0"/>
              <w:marRight w:val="0"/>
              <w:marTop w:val="0"/>
              <w:marBottom w:val="0"/>
              <w:divBdr>
                <w:top w:val="none" w:sz="0" w:space="0" w:color="auto"/>
                <w:left w:val="none" w:sz="0" w:space="0" w:color="auto"/>
                <w:bottom w:val="none" w:sz="0" w:space="0" w:color="auto"/>
                <w:right w:val="none" w:sz="0" w:space="0" w:color="auto"/>
              </w:divBdr>
            </w:div>
            <w:div w:id="1767651779">
              <w:marLeft w:val="0"/>
              <w:marRight w:val="0"/>
              <w:marTop w:val="0"/>
              <w:marBottom w:val="0"/>
              <w:divBdr>
                <w:top w:val="none" w:sz="0" w:space="0" w:color="auto"/>
                <w:left w:val="none" w:sz="0" w:space="0" w:color="auto"/>
                <w:bottom w:val="none" w:sz="0" w:space="0" w:color="auto"/>
                <w:right w:val="none" w:sz="0" w:space="0" w:color="auto"/>
              </w:divBdr>
            </w:div>
            <w:div w:id="2027368803">
              <w:marLeft w:val="0"/>
              <w:marRight w:val="0"/>
              <w:marTop w:val="0"/>
              <w:marBottom w:val="0"/>
              <w:divBdr>
                <w:top w:val="none" w:sz="0" w:space="0" w:color="auto"/>
                <w:left w:val="none" w:sz="0" w:space="0" w:color="auto"/>
                <w:bottom w:val="none" w:sz="0" w:space="0" w:color="auto"/>
                <w:right w:val="none" w:sz="0" w:space="0" w:color="auto"/>
              </w:divBdr>
            </w:div>
            <w:div w:id="68193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43892">
      <w:bodyDiv w:val="1"/>
      <w:marLeft w:val="0"/>
      <w:marRight w:val="0"/>
      <w:marTop w:val="0"/>
      <w:marBottom w:val="0"/>
      <w:divBdr>
        <w:top w:val="none" w:sz="0" w:space="0" w:color="auto"/>
        <w:left w:val="none" w:sz="0" w:space="0" w:color="auto"/>
        <w:bottom w:val="none" w:sz="0" w:space="0" w:color="auto"/>
        <w:right w:val="none" w:sz="0" w:space="0" w:color="auto"/>
      </w:divBdr>
      <w:divsChild>
        <w:div w:id="467282899">
          <w:marLeft w:val="0"/>
          <w:marRight w:val="0"/>
          <w:marTop w:val="0"/>
          <w:marBottom w:val="80"/>
          <w:divBdr>
            <w:top w:val="single" w:sz="4" w:space="0" w:color="auto"/>
            <w:left w:val="single" w:sz="18" w:space="0" w:color="auto"/>
            <w:bottom w:val="single" w:sz="4" w:space="0" w:color="auto"/>
            <w:right w:val="single" w:sz="4" w:space="0" w:color="auto"/>
          </w:divBdr>
        </w:div>
        <w:div w:id="1399399386">
          <w:marLeft w:val="0"/>
          <w:marRight w:val="0"/>
          <w:marTop w:val="0"/>
          <w:marBottom w:val="80"/>
          <w:divBdr>
            <w:top w:val="single" w:sz="4" w:space="0" w:color="auto"/>
            <w:left w:val="single" w:sz="18" w:space="0" w:color="auto"/>
            <w:bottom w:val="single" w:sz="4" w:space="0" w:color="auto"/>
            <w:right w:val="single" w:sz="4" w:space="0" w:color="auto"/>
          </w:divBdr>
        </w:div>
        <w:div w:id="171340696">
          <w:marLeft w:val="0"/>
          <w:marRight w:val="0"/>
          <w:marTop w:val="0"/>
          <w:marBottom w:val="80"/>
          <w:divBdr>
            <w:top w:val="single" w:sz="4" w:space="0" w:color="auto"/>
            <w:left w:val="single" w:sz="18" w:space="0" w:color="auto"/>
            <w:bottom w:val="single" w:sz="4" w:space="0" w:color="auto"/>
            <w:right w:val="single" w:sz="4" w:space="0" w:color="auto"/>
          </w:divBdr>
        </w:div>
        <w:div w:id="1685670291">
          <w:marLeft w:val="0"/>
          <w:marRight w:val="0"/>
          <w:marTop w:val="0"/>
          <w:marBottom w:val="80"/>
          <w:divBdr>
            <w:top w:val="single" w:sz="4" w:space="0" w:color="auto"/>
            <w:left w:val="single" w:sz="18" w:space="0" w:color="auto"/>
            <w:bottom w:val="single" w:sz="4" w:space="0" w:color="auto"/>
            <w:right w:val="single" w:sz="4" w:space="0" w:color="auto"/>
          </w:divBdr>
        </w:div>
        <w:div w:id="1623919693">
          <w:marLeft w:val="0"/>
          <w:marRight w:val="0"/>
          <w:marTop w:val="0"/>
          <w:marBottom w:val="80"/>
          <w:divBdr>
            <w:top w:val="single" w:sz="4" w:space="0" w:color="auto"/>
            <w:left w:val="single" w:sz="18" w:space="0" w:color="auto"/>
            <w:bottom w:val="single" w:sz="4" w:space="0" w:color="auto"/>
            <w:right w:val="single" w:sz="4" w:space="0" w:color="auto"/>
          </w:divBdr>
        </w:div>
        <w:div w:id="1360669281">
          <w:marLeft w:val="0"/>
          <w:marRight w:val="0"/>
          <w:marTop w:val="0"/>
          <w:marBottom w:val="80"/>
          <w:divBdr>
            <w:top w:val="single" w:sz="4" w:space="0" w:color="auto"/>
            <w:left w:val="single" w:sz="18" w:space="0" w:color="auto"/>
            <w:bottom w:val="single" w:sz="4" w:space="0" w:color="auto"/>
            <w:right w:val="single" w:sz="4" w:space="0" w:color="auto"/>
          </w:divBdr>
        </w:div>
        <w:div w:id="1393850401">
          <w:marLeft w:val="0"/>
          <w:marRight w:val="0"/>
          <w:marTop w:val="0"/>
          <w:marBottom w:val="80"/>
          <w:divBdr>
            <w:top w:val="single" w:sz="4" w:space="0" w:color="auto"/>
            <w:left w:val="single" w:sz="18" w:space="0" w:color="auto"/>
            <w:bottom w:val="single" w:sz="4" w:space="0" w:color="auto"/>
            <w:right w:val="single" w:sz="4" w:space="0" w:color="auto"/>
          </w:divBdr>
        </w:div>
      </w:divsChild>
    </w:div>
    <w:div w:id="700983475">
      <w:bodyDiv w:val="1"/>
      <w:marLeft w:val="0"/>
      <w:marRight w:val="0"/>
      <w:marTop w:val="0"/>
      <w:marBottom w:val="0"/>
      <w:divBdr>
        <w:top w:val="none" w:sz="0" w:space="0" w:color="auto"/>
        <w:left w:val="none" w:sz="0" w:space="0" w:color="auto"/>
        <w:bottom w:val="none" w:sz="0" w:space="0" w:color="auto"/>
        <w:right w:val="none" w:sz="0" w:space="0" w:color="auto"/>
      </w:divBdr>
      <w:divsChild>
        <w:div w:id="517429420">
          <w:marLeft w:val="0"/>
          <w:marRight w:val="0"/>
          <w:marTop w:val="0"/>
          <w:marBottom w:val="92"/>
          <w:divBdr>
            <w:top w:val="single" w:sz="4" w:space="0" w:color="auto"/>
            <w:left w:val="single" w:sz="18" w:space="0" w:color="auto"/>
            <w:bottom w:val="single" w:sz="4" w:space="0" w:color="auto"/>
            <w:right w:val="single" w:sz="4" w:space="0" w:color="auto"/>
          </w:divBdr>
        </w:div>
        <w:div w:id="1892375204">
          <w:marLeft w:val="0"/>
          <w:marRight w:val="0"/>
          <w:marTop w:val="0"/>
          <w:marBottom w:val="92"/>
          <w:divBdr>
            <w:top w:val="single" w:sz="4" w:space="0" w:color="auto"/>
            <w:left w:val="single" w:sz="18" w:space="0" w:color="auto"/>
            <w:bottom w:val="single" w:sz="4" w:space="0" w:color="auto"/>
            <w:right w:val="single" w:sz="4" w:space="0" w:color="auto"/>
          </w:divBdr>
        </w:div>
        <w:div w:id="2003660281">
          <w:marLeft w:val="0"/>
          <w:marRight w:val="0"/>
          <w:marTop w:val="92"/>
          <w:marBottom w:val="0"/>
          <w:divBdr>
            <w:top w:val="single" w:sz="4" w:space="0" w:color="D5DDC6"/>
            <w:left w:val="single" w:sz="4" w:space="3" w:color="D5DDC6"/>
            <w:bottom w:val="single" w:sz="4" w:space="0" w:color="D5DDC6"/>
            <w:right w:val="single" w:sz="4" w:space="0" w:color="D5DDC6"/>
          </w:divBdr>
        </w:div>
        <w:div w:id="363482021">
          <w:marLeft w:val="0"/>
          <w:marRight w:val="0"/>
          <w:marTop w:val="0"/>
          <w:marBottom w:val="92"/>
          <w:divBdr>
            <w:top w:val="single" w:sz="4" w:space="0" w:color="auto"/>
            <w:left w:val="single" w:sz="18" w:space="0" w:color="auto"/>
            <w:bottom w:val="single" w:sz="4" w:space="0" w:color="auto"/>
            <w:right w:val="single" w:sz="4" w:space="0" w:color="auto"/>
          </w:divBdr>
        </w:div>
        <w:div w:id="123937289">
          <w:marLeft w:val="0"/>
          <w:marRight w:val="0"/>
          <w:marTop w:val="92"/>
          <w:marBottom w:val="0"/>
          <w:divBdr>
            <w:top w:val="single" w:sz="4" w:space="0" w:color="D5DDC6"/>
            <w:left w:val="single" w:sz="4" w:space="3" w:color="D5DDC6"/>
            <w:bottom w:val="single" w:sz="4" w:space="0" w:color="D5DDC6"/>
            <w:right w:val="single" w:sz="4" w:space="0" w:color="D5DDC6"/>
          </w:divBdr>
        </w:div>
        <w:div w:id="56511276">
          <w:marLeft w:val="0"/>
          <w:marRight w:val="0"/>
          <w:marTop w:val="0"/>
          <w:marBottom w:val="92"/>
          <w:divBdr>
            <w:top w:val="single" w:sz="4" w:space="0" w:color="auto"/>
            <w:left w:val="single" w:sz="18" w:space="0" w:color="auto"/>
            <w:bottom w:val="single" w:sz="4" w:space="0" w:color="auto"/>
            <w:right w:val="single" w:sz="4" w:space="0" w:color="auto"/>
          </w:divBdr>
        </w:div>
        <w:div w:id="2108230531">
          <w:marLeft w:val="0"/>
          <w:marRight w:val="0"/>
          <w:marTop w:val="92"/>
          <w:marBottom w:val="0"/>
          <w:divBdr>
            <w:top w:val="single" w:sz="4" w:space="0" w:color="D5DDC6"/>
            <w:left w:val="single" w:sz="4" w:space="3" w:color="D5DDC6"/>
            <w:bottom w:val="single" w:sz="4" w:space="0" w:color="D5DDC6"/>
            <w:right w:val="single" w:sz="4" w:space="0" w:color="D5DDC6"/>
          </w:divBdr>
        </w:div>
        <w:div w:id="1734809143">
          <w:marLeft w:val="0"/>
          <w:marRight w:val="0"/>
          <w:marTop w:val="0"/>
          <w:marBottom w:val="92"/>
          <w:divBdr>
            <w:top w:val="single" w:sz="4" w:space="0" w:color="auto"/>
            <w:left w:val="single" w:sz="18" w:space="0" w:color="auto"/>
            <w:bottom w:val="single" w:sz="4" w:space="0" w:color="auto"/>
            <w:right w:val="single" w:sz="4" w:space="0" w:color="auto"/>
          </w:divBdr>
        </w:div>
        <w:div w:id="1185437172">
          <w:marLeft w:val="0"/>
          <w:marRight w:val="0"/>
          <w:marTop w:val="92"/>
          <w:marBottom w:val="0"/>
          <w:divBdr>
            <w:top w:val="single" w:sz="4" w:space="0" w:color="D5DDC6"/>
            <w:left w:val="single" w:sz="4" w:space="3" w:color="D5DDC6"/>
            <w:bottom w:val="single" w:sz="4" w:space="0" w:color="D5DDC6"/>
            <w:right w:val="single" w:sz="4" w:space="0" w:color="D5DDC6"/>
          </w:divBdr>
        </w:div>
        <w:div w:id="1848901740">
          <w:marLeft w:val="0"/>
          <w:marRight w:val="0"/>
          <w:marTop w:val="0"/>
          <w:marBottom w:val="92"/>
          <w:divBdr>
            <w:top w:val="single" w:sz="4" w:space="0" w:color="auto"/>
            <w:left w:val="single" w:sz="18" w:space="0" w:color="auto"/>
            <w:bottom w:val="single" w:sz="4" w:space="0" w:color="auto"/>
            <w:right w:val="single" w:sz="4" w:space="0" w:color="auto"/>
          </w:divBdr>
        </w:div>
        <w:div w:id="807673573">
          <w:marLeft w:val="0"/>
          <w:marRight w:val="0"/>
          <w:marTop w:val="92"/>
          <w:marBottom w:val="0"/>
          <w:divBdr>
            <w:top w:val="single" w:sz="4" w:space="0" w:color="D5DDC6"/>
            <w:left w:val="single" w:sz="4" w:space="3" w:color="D5DDC6"/>
            <w:bottom w:val="single" w:sz="4" w:space="0" w:color="D5DDC6"/>
            <w:right w:val="single" w:sz="4" w:space="0" w:color="D5DDC6"/>
          </w:divBdr>
        </w:div>
        <w:div w:id="797916706">
          <w:marLeft w:val="0"/>
          <w:marRight w:val="0"/>
          <w:marTop w:val="0"/>
          <w:marBottom w:val="92"/>
          <w:divBdr>
            <w:top w:val="single" w:sz="4" w:space="0" w:color="auto"/>
            <w:left w:val="single" w:sz="18" w:space="0" w:color="auto"/>
            <w:bottom w:val="single" w:sz="4" w:space="0" w:color="auto"/>
            <w:right w:val="single" w:sz="4" w:space="0" w:color="auto"/>
          </w:divBdr>
        </w:div>
        <w:div w:id="1102728199">
          <w:marLeft w:val="0"/>
          <w:marRight w:val="0"/>
          <w:marTop w:val="92"/>
          <w:marBottom w:val="0"/>
          <w:divBdr>
            <w:top w:val="single" w:sz="4" w:space="0" w:color="D5DDC6"/>
            <w:left w:val="single" w:sz="4" w:space="3" w:color="D5DDC6"/>
            <w:bottom w:val="single" w:sz="4" w:space="0" w:color="D5DDC6"/>
            <w:right w:val="single" w:sz="4" w:space="0" w:color="D5DDC6"/>
          </w:divBdr>
        </w:div>
        <w:div w:id="1656643272">
          <w:marLeft w:val="0"/>
          <w:marRight w:val="0"/>
          <w:marTop w:val="0"/>
          <w:marBottom w:val="92"/>
          <w:divBdr>
            <w:top w:val="single" w:sz="4" w:space="0" w:color="auto"/>
            <w:left w:val="single" w:sz="18" w:space="0" w:color="auto"/>
            <w:bottom w:val="single" w:sz="4" w:space="0" w:color="auto"/>
            <w:right w:val="single" w:sz="4" w:space="0" w:color="auto"/>
          </w:divBdr>
        </w:div>
        <w:div w:id="983897940">
          <w:marLeft w:val="0"/>
          <w:marRight w:val="0"/>
          <w:marTop w:val="92"/>
          <w:marBottom w:val="0"/>
          <w:divBdr>
            <w:top w:val="single" w:sz="4" w:space="0" w:color="D5DDC6"/>
            <w:left w:val="single" w:sz="4" w:space="3" w:color="D5DDC6"/>
            <w:bottom w:val="single" w:sz="4" w:space="0" w:color="D5DDC6"/>
            <w:right w:val="single" w:sz="4" w:space="0" w:color="D5DDC6"/>
          </w:divBdr>
        </w:div>
        <w:div w:id="1053850192">
          <w:marLeft w:val="0"/>
          <w:marRight w:val="0"/>
          <w:marTop w:val="0"/>
          <w:marBottom w:val="92"/>
          <w:divBdr>
            <w:top w:val="single" w:sz="4" w:space="0" w:color="auto"/>
            <w:left w:val="single" w:sz="18" w:space="0" w:color="auto"/>
            <w:bottom w:val="single" w:sz="4" w:space="0" w:color="auto"/>
            <w:right w:val="single" w:sz="4" w:space="0" w:color="auto"/>
          </w:divBdr>
        </w:div>
        <w:div w:id="1857112991">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704401922">
      <w:bodyDiv w:val="1"/>
      <w:marLeft w:val="0"/>
      <w:marRight w:val="0"/>
      <w:marTop w:val="0"/>
      <w:marBottom w:val="0"/>
      <w:divBdr>
        <w:top w:val="none" w:sz="0" w:space="0" w:color="auto"/>
        <w:left w:val="none" w:sz="0" w:space="0" w:color="auto"/>
        <w:bottom w:val="none" w:sz="0" w:space="0" w:color="auto"/>
        <w:right w:val="none" w:sz="0" w:space="0" w:color="auto"/>
      </w:divBdr>
      <w:divsChild>
        <w:div w:id="716660868">
          <w:marLeft w:val="0"/>
          <w:marRight w:val="0"/>
          <w:marTop w:val="115"/>
          <w:marBottom w:val="115"/>
          <w:divBdr>
            <w:top w:val="none" w:sz="0" w:space="0" w:color="auto"/>
            <w:left w:val="none" w:sz="0" w:space="0" w:color="auto"/>
            <w:bottom w:val="none" w:sz="0" w:space="0" w:color="auto"/>
            <w:right w:val="none" w:sz="0" w:space="0" w:color="auto"/>
          </w:divBdr>
          <w:divsChild>
            <w:div w:id="596251323">
              <w:marLeft w:val="0"/>
              <w:marRight w:val="0"/>
              <w:marTop w:val="100"/>
              <w:marBottom w:val="100"/>
              <w:divBdr>
                <w:top w:val="none" w:sz="0" w:space="0" w:color="auto"/>
                <w:left w:val="none" w:sz="0" w:space="0" w:color="auto"/>
                <w:bottom w:val="none" w:sz="0" w:space="0" w:color="auto"/>
                <w:right w:val="none" w:sz="0" w:space="0" w:color="auto"/>
              </w:divBdr>
              <w:divsChild>
                <w:div w:id="1774280364">
                  <w:marLeft w:val="0"/>
                  <w:marRight w:val="0"/>
                  <w:marTop w:val="0"/>
                  <w:marBottom w:val="0"/>
                  <w:divBdr>
                    <w:top w:val="none" w:sz="0" w:space="0" w:color="auto"/>
                    <w:left w:val="none" w:sz="0" w:space="0" w:color="auto"/>
                    <w:bottom w:val="none" w:sz="0" w:space="0" w:color="auto"/>
                    <w:right w:val="none" w:sz="0" w:space="0" w:color="auto"/>
                  </w:divBdr>
                  <w:divsChild>
                    <w:div w:id="92742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435051">
          <w:marLeft w:val="0"/>
          <w:marRight w:val="0"/>
          <w:marTop w:val="0"/>
          <w:marBottom w:val="92"/>
          <w:divBdr>
            <w:top w:val="single" w:sz="4" w:space="0" w:color="auto"/>
            <w:left w:val="single" w:sz="18" w:space="0" w:color="auto"/>
            <w:bottom w:val="single" w:sz="4" w:space="0" w:color="auto"/>
            <w:right w:val="single" w:sz="4" w:space="0" w:color="auto"/>
          </w:divBdr>
        </w:div>
        <w:div w:id="1659646131">
          <w:marLeft w:val="0"/>
          <w:marRight w:val="0"/>
          <w:marTop w:val="0"/>
          <w:marBottom w:val="92"/>
          <w:divBdr>
            <w:top w:val="single" w:sz="4" w:space="0" w:color="auto"/>
            <w:left w:val="single" w:sz="18" w:space="0" w:color="auto"/>
            <w:bottom w:val="single" w:sz="4" w:space="0" w:color="auto"/>
            <w:right w:val="single" w:sz="4" w:space="0" w:color="auto"/>
          </w:divBdr>
        </w:div>
        <w:div w:id="1579510699">
          <w:marLeft w:val="0"/>
          <w:marRight w:val="0"/>
          <w:marTop w:val="92"/>
          <w:marBottom w:val="0"/>
          <w:divBdr>
            <w:top w:val="single" w:sz="4" w:space="0" w:color="D5DDC6"/>
            <w:left w:val="single" w:sz="4" w:space="3" w:color="D5DDC6"/>
            <w:bottom w:val="single" w:sz="4" w:space="0" w:color="D5DDC6"/>
            <w:right w:val="single" w:sz="4" w:space="0" w:color="D5DDC6"/>
          </w:divBdr>
        </w:div>
        <w:div w:id="994453421">
          <w:marLeft w:val="0"/>
          <w:marRight w:val="0"/>
          <w:marTop w:val="0"/>
          <w:marBottom w:val="92"/>
          <w:divBdr>
            <w:top w:val="single" w:sz="4" w:space="0" w:color="auto"/>
            <w:left w:val="single" w:sz="18" w:space="0" w:color="auto"/>
            <w:bottom w:val="single" w:sz="4" w:space="0" w:color="auto"/>
            <w:right w:val="single" w:sz="4" w:space="0" w:color="auto"/>
          </w:divBdr>
        </w:div>
        <w:div w:id="855118804">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704714489">
      <w:bodyDiv w:val="1"/>
      <w:marLeft w:val="0"/>
      <w:marRight w:val="0"/>
      <w:marTop w:val="0"/>
      <w:marBottom w:val="0"/>
      <w:divBdr>
        <w:top w:val="none" w:sz="0" w:space="0" w:color="auto"/>
        <w:left w:val="none" w:sz="0" w:space="0" w:color="auto"/>
        <w:bottom w:val="none" w:sz="0" w:space="0" w:color="auto"/>
        <w:right w:val="none" w:sz="0" w:space="0" w:color="auto"/>
      </w:divBdr>
      <w:divsChild>
        <w:div w:id="734670216">
          <w:marLeft w:val="0"/>
          <w:marRight w:val="0"/>
          <w:marTop w:val="115"/>
          <w:marBottom w:val="115"/>
          <w:divBdr>
            <w:top w:val="none" w:sz="0" w:space="0" w:color="auto"/>
            <w:left w:val="none" w:sz="0" w:space="0" w:color="auto"/>
            <w:bottom w:val="none" w:sz="0" w:space="0" w:color="auto"/>
            <w:right w:val="none" w:sz="0" w:space="0" w:color="auto"/>
          </w:divBdr>
          <w:divsChild>
            <w:div w:id="348679473">
              <w:marLeft w:val="0"/>
              <w:marRight w:val="0"/>
              <w:marTop w:val="100"/>
              <w:marBottom w:val="100"/>
              <w:divBdr>
                <w:top w:val="none" w:sz="0" w:space="0" w:color="auto"/>
                <w:left w:val="none" w:sz="0" w:space="0" w:color="auto"/>
                <w:bottom w:val="none" w:sz="0" w:space="0" w:color="auto"/>
                <w:right w:val="none" w:sz="0" w:space="0" w:color="auto"/>
              </w:divBdr>
              <w:divsChild>
                <w:div w:id="328025951">
                  <w:marLeft w:val="0"/>
                  <w:marRight w:val="0"/>
                  <w:marTop w:val="0"/>
                  <w:marBottom w:val="0"/>
                  <w:divBdr>
                    <w:top w:val="none" w:sz="0" w:space="0" w:color="auto"/>
                    <w:left w:val="none" w:sz="0" w:space="0" w:color="auto"/>
                    <w:bottom w:val="none" w:sz="0" w:space="0" w:color="auto"/>
                    <w:right w:val="none" w:sz="0" w:space="0" w:color="auto"/>
                  </w:divBdr>
                  <w:divsChild>
                    <w:div w:id="64739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399493">
          <w:marLeft w:val="0"/>
          <w:marRight w:val="0"/>
          <w:marTop w:val="0"/>
          <w:marBottom w:val="92"/>
          <w:divBdr>
            <w:top w:val="single" w:sz="4" w:space="0" w:color="auto"/>
            <w:left w:val="single" w:sz="18" w:space="0" w:color="auto"/>
            <w:bottom w:val="single" w:sz="4" w:space="0" w:color="auto"/>
            <w:right w:val="single" w:sz="4" w:space="0" w:color="auto"/>
          </w:divBdr>
        </w:div>
        <w:div w:id="347949736">
          <w:marLeft w:val="0"/>
          <w:marRight w:val="0"/>
          <w:marTop w:val="92"/>
          <w:marBottom w:val="0"/>
          <w:divBdr>
            <w:top w:val="single" w:sz="4" w:space="0" w:color="D5DDC6"/>
            <w:left w:val="single" w:sz="4" w:space="3" w:color="D5DDC6"/>
            <w:bottom w:val="single" w:sz="4" w:space="0" w:color="D5DDC6"/>
            <w:right w:val="single" w:sz="4" w:space="0" w:color="D5DDC6"/>
          </w:divBdr>
        </w:div>
        <w:div w:id="863640108">
          <w:marLeft w:val="0"/>
          <w:marRight w:val="0"/>
          <w:marTop w:val="0"/>
          <w:marBottom w:val="92"/>
          <w:divBdr>
            <w:top w:val="single" w:sz="4" w:space="0" w:color="auto"/>
            <w:left w:val="single" w:sz="18" w:space="0" w:color="auto"/>
            <w:bottom w:val="single" w:sz="4" w:space="0" w:color="auto"/>
            <w:right w:val="single" w:sz="4" w:space="0" w:color="auto"/>
          </w:divBdr>
        </w:div>
        <w:div w:id="383254780">
          <w:marLeft w:val="0"/>
          <w:marRight w:val="0"/>
          <w:marTop w:val="92"/>
          <w:marBottom w:val="0"/>
          <w:divBdr>
            <w:top w:val="single" w:sz="4" w:space="0" w:color="D5DDC6"/>
            <w:left w:val="single" w:sz="4" w:space="3" w:color="D5DDC6"/>
            <w:bottom w:val="single" w:sz="4" w:space="0" w:color="D5DDC6"/>
            <w:right w:val="single" w:sz="4" w:space="0" w:color="D5DDC6"/>
          </w:divBdr>
        </w:div>
        <w:div w:id="281226937">
          <w:marLeft w:val="0"/>
          <w:marRight w:val="0"/>
          <w:marTop w:val="0"/>
          <w:marBottom w:val="92"/>
          <w:divBdr>
            <w:top w:val="single" w:sz="4" w:space="0" w:color="auto"/>
            <w:left w:val="single" w:sz="18" w:space="0" w:color="auto"/>
            <w:bottom w:val="single" w:sz="4" w:space="0" w:color="auto"/>
            <w:right w:val="single" w:sz="4" w:space="0" w:color="auto"/>
          </w:divBdr>
        </w:div>
        <w:div w:id="281884423">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712577790">
      <w:bodyDiv w:val="1"/>
      <w:marLeft w:val="0"/>
      <w:marRight w:val="0"/>
      <w:marTop w:val="0"/>
      <w:marBottom w:val="0"/>
      <w:divBdr>
        <w:top w:val="none" w:sz="0" w:space="0" w:color="auto"/>
        <w:left w:val="none" w:sz="0" w:space="0" w:color="auto"/>
        <w:bottom w:val="none" w:sz="0" w:space="0" w:color="auto"/>
        <w:right w:val="none" w:sz="0" w:space="0" w:color="auto"/>
      </w:divBdr>
      <w:divsChild>
        <w:div w:id="318074896">
          <w:marLeft w:val="0"/>
          <w:marRight w:val="0"/>
          <w:marTop w:val="0"/>
          <w:marBottom w:val="0"/>
          <w:divBdr>
            <w:top w:val="none" w:sz="0" w:space="0" w:color="auto"/>
            <w:left w:val="none" w:sz="0" w:space="0" w:color="auto"/>
            <w:bottom w:val="none" w:sz="0" w:space="0" w:color="auto"/>
            <w:right w:val="none" w:sz="0" w:space="0" w:color="auto"/>
          </w:divBdr>
        </w:div>
        <w:div w:id="2058046650">
          <w:marLeft w:val="0"/>
          <w:marRight w:val="0"/>
          <w:marTop w:val="360"/>
          <w:marBottom w:val="0"/>
          <w:divBdr>
            <w:top w:val="none" w:sz="0" w:space="0" w:color="auto"/>
            <w:left w:val="none" w:sz="0" w:space="0" w:color="auto"/>
            <w:bottom w:val="single" w:sz="8" w:space="6" w:color="D9DCDF"/>
            <w:right w:val="none" w:sz="0" w:space="0" w:color="auto"/>
          </w:divBdr>
          <w:divsChild>
            <w:div w:id="1347557137">
              <w:marLeft w:val="0"/>
              <w:marRight w:val="0"/>
              <w:marTop w:val="0"/>
              <w:marBottom w:val="0"/>
              <w:divBdr>
                <w:top w:val="none" w:sz="0" w:space="0" w:color="auto"/>
                <w:left w:val="none" w:sz="0" w:space="0" w:color="auto"/>
                <w:bottom w:val="none" w:sz="0" w:space="0" w:color="auto"/>
                <w:right w:val="none" w:sz="0" w:space="0" w:color="auto"/>
              </w:divBdr>
              <w:divsChild>
                <w:div w:id="1154220079">
                  <w:marLeft w:val="0"/>
                  <w:marRight w:val="0"/>
                  <w:marTop w:val="0"/>
                  <w:marBottom w:val="230"/>
                  <w:divBdr>
                    <w:top w:val="none" w:sz="0" w:space="0" w:color="auto"/>
                    <w:left w:val="none" w:sz="0" w:space="0" w:color="auto"/>
                    <w:bottom w:val="none" w:sz="0" w:space="0" w:color="auto"/>
                    <w:right w:val="none" w:sz="0" w:space="0" w:color="auto"/>
                  </w:divBdr>
                </w:div>
                <w:div w:id="12807762">
                  <w:marLeft w:val="0"/>
                  <w:marRight w:val="0"/>
                  <w:marTop w:val="0"/>
                  <w:marBottom w:val="230"/>
                  <w:divBdr>
                    <w:top w:val="none" w:sz="0" w:space="0" w:color="auto"/>
                    <w:left w:val="none" w:sz="0" w:space="0" w:color="auto"/>
                    <w:bottom w:val="none" w:sz="0" w:space="0" w:color="auto"/>
                    <w:right w:val="none" w:sz="0" w:space="0" w:color="auto"/>
                  </w:divBdr>
                </w:div>
                <w:div w:id="1809669657">
                  <w:marLeft w:val="0"/>
                  <w:marRight w:val="0"/>
                  <w:marTop w:val="0"/>
                  <w:marBottom w:val="230"/>
                  <w:divBdr>
                    <w:top w:val="none" w:sz="0" w:space="0" w:color="auto"/>
                    <w:left w:val="none" w:sz="0" w:space="0" w:color="auto"/>
                    <w:bottom w:val="none" w:sz="0" w:space="0" w:color="auto"/>
                    <w:right w:val="none" w:sz="0" w:space="0" w:color="auto"/>
                  </w:divBdr>
                </w:div>
                <w:div w:id="464347984">
                  <w:marLeft w:val="0"/>
                  <w:marRight w:val="0"/>
                  <w:marTop w:val="0"/>
                  <w:marBottom w:val="230"/>
                  <w:divBdr>
                    <w:top w:val="none" w:sz="0" w:space="0" w:color="auto"/>
                    <w:left w:val="none" w:sz="0" w:space="0" w:color="auto"/>
                    <w:bottom w:val="none" w:sz="0" w:space="0" w:color="auto"/>
                    <w:right w:val="none" w:sz="0" w:space="0" w:color="auto"/>
                  </w:divBdr>
                </w:div>
                <w:div w:id="293027976">
                  <w:marLeft w:val="0"/>
                  <w:marRight w:val="0"/>
                  <w:marTop w:val="0"/>
                  <w:marBottom w:val="230"/>
                  <w:divBdr>
                    <w:top w:val="none" w:sz="0" w:space="0" w:color="auto"/>
                    <w:left w:val="none" w:sz="0" w:space="0" w:color="auto"/>
                    <w:bottom w:val="none" w:sz="0" w:space="0" w:color="auto"/>
                    <w:right w:val="none" w:sz="0" w:space="0" w:color="auto"/>
                  </w:divBdr>
                </w:div>
                <w:div w:id="839082346">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sChild>
    </w:div>
    <w:div w:id="712769868">
      <w:bodyDiv w:val="1"/>
      <w:marLeft w:val="0"/>
      <w:marRight w:val="0"/>
      <w:marTop w:val="0"/>
      <w:marBottom w:val="0"/>
      <w:divBdr>
        <w:top w:val="none" w:sz="0" w:space="0" w:color="auto"/>
        <w:left w:val="none" w:sz="0" w:space="0" w:color="auto"/>
        <w:bottom w:val="none" w:sz="0" w:space="0" w:color="auto"/>
        <w:right w:val="none" w:sz="0" w:space="0" w:color="auto"/>
      </w:divBdr>
      <w:divsChild>
        <w:div w:id="1198423488">
          <w:marLeft w:val="0"/>
          <w:marRight w:val="0"/>
          <w:marTop w:val="0"/>
          <w:marBottom w:val="0"/>
          <w:divBdr>
            <w:top w:val="none" w:sz="0" w:space="0" w:color="auto"/>
            <w:left w:val="none" w:sz="0" w:space="0" w:color="auto"/>
            <w:bottom w:val="none" w:sz="0" w:space="0" w:color="auto"/>
            <w:right w:val="none" w:sz="0" w:space="0" w:color="auto"/>
          </w:divBdr>
        </w:div>
        <w:div w:id="745955749">
          <w:marLeft w:val="0"/>
          <w:marRight w:val="0"/>
          <w:marTop w:val="360"/>
          <w:marBottom w:val="0"/>
          <w:divBdr>
            <w:top w:val="none" w:sz="0" w:space="0" w:color="auto"/>
            <w:left w:val="none" w:sz="0" w:space="0" w:color="auto"/>
            <w:bottom w:val="single" w:sz="8" w:space="6" w:color="D9DCDF"/>
            <w:right w:val="none" w:sz="0" w:space="0" w:color="auto"/>
          </w:divBdr>
          <w:divsChild>
            <w:div w:id="1428307219">
              <w:marLeft w:val="0"/>
              <w:marRight w:val="0"/>
              <w:marTop w:val="0"/>
              <w:marBottom w:val="230"/>
              <w:divBdr>
                <w:top w:val="none" w:sz="0" w:space="0" w:color="auto"/>
                <w:left w:val="none" w:sz="0" w:space="0" w:color="auto"/>
                <w:bottom w:val="none" w:sz="0" w:space="0" w:color="auto"/>
                <w:right w:val="none" w:sz="0" w:space="0" w:color="auto"/>
              </w:divBdr>
            </w:div>
            <w:div w:id="193346441">
              <w:marLeft w:val="0"/>
              <w:marRight w:val="0"/>
              <w:marTop w:val="0"/>
              <w:marBottom w:val="230"/>
              <w:divBdr>
                <w:top w:val="none" w:sz="0" w:space="0" w:color="auto"/>
                <w:left w:val="none" w:sz="0" w:space="0" w:color="auto"/>
                <w:bottom w:val="none" w:sz="0" w:space="0" w:color="auto"/>
                <w:right w:val="none" w:sz="0" w:space="0" w:color="auto"/>
              </w:divBdr>
            </w:div>
            <w:div w:id="332994686">
              <w:marLeft w:val="0"/>
              <w:marRight w:val="0"/>
              <w:marTop w:val="0"/>
              <w:marBottom w:val="230"/>
              <w:divBdr>
                <w:top w:val="none" w:sz="0" w:space="0" w:color="auto"/>
                <w:left w:val="none" w:sz="0" w:space="0" w:color="auto"/>
                <w:bottom w:val="none" w:sz="0" w:space="0" w:color="auto"/>
                <w:right w:val="none" w:sz="0" w:space="0" w:color="auto"/>
              </w:divBdr>
            </w:div>
            <w:div w:id="1443065148">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 w:id="720717094">
      <w:bodyDiv w:val="1"/>
      <w:marLeft w:val="0"/>
      <w:marRight w:val="0"/>
      <w:marTop w:val="0"/>
      <w:marBottom w:val="0"/>
      <w:divBdr>
        <w:top w:val="none" w:sz="0" w:space="0" w:color="auto"/>
        <w:left w:val="none" w:sz="0" w:space="0" w:color="auto"/>
        <w:bottom w:val="none" w:sz="0" w:space="0" w:color="auto"/>
        <w:right w:val="none" w:sz="0" w:space="0" w:color="auto"/>
      </w:divBdr>
      <w:divsChild>
        <w:div w:id="2061589392">
          <w:marLeft w:val="0"/>
          <w:marRight w:val="0"/>
          <w:marTop w:val="115"/>
          <w:marBottom w:val="115"/>
          <w:divBdr>
            <w:top w:val="none" w:sz="0" w:space="0" w:color="auto"/>
            <w:left w:val="none" w:sz="0" w:space="0" w:color="auto"/>
            <w:bottom w:val="none" w:sz="0" w:space="0" w:color="auto"/>
            <w:right w:val="none" w:sz="0" w:space="0" w:color="auto"/>
          </w:divBdr>
          <w:divsChild>
            <w:div w:id="2030570733">
              <w:marLeft w:val="0"/>
              <w:marRight w:val="0"/>
              <w:marTop w:val="100"/>
              <w:marBottom w:val="100"/>
              <w:divBdr>
                <w:top w:val="none" w:sz="0" w:space="0" w:color="auto"/>
                <w:left w:val="none" w:sz="0" w:space="0" w:color="auto"/>
                <w:bottom w:val="none" w:sz="0" w:space="0" w:color="auto"/>
                <w:right w:val="none" w:sz="0" w:space="0" w:color="auto"/>
              </w:divBdr>
              <w:divsChild>
                <w:div w:id="708531412">
                  <w:marLeft w:val="0"/>
                  <w:marRight w:val="0"/>
                  <w:marTop w:val="0"/>
                  <w:marBottom w:val="0"/>
                  <w:divBdr>
                    <w:top w:val="none" w:sz="0" w:space="0" w:color="auto"/>
                    <w:left w:val="none" w:sz="0" w:space="0" w:color="auto"/>
                    <w:bottom w:val="none" w:sz="0" w:space="0" w:color="auto"/>
                    <w:right w:val="none" w:sz="0" w:space="0" w:color="auto"/>
                  </w:divBdr>
                  <w:divsChild>
                    <w:div w:id="129829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118632">
          <w:marLeft w:val="0"/>
          <w:marRight w:val="0"/>
          <w:marTop w:val="0"/>
          <w:marBottom w:val="92"/>
          <w:divBdr>
            <w:top w:val="single" w:sz="4" w:space="0" w:color="auto"/>
            <w:left w:val="single" w:sz="18" w:space="0" w:color="auto"/>
            <w:bottom w:val="single" w:sz="4" w:space="0" w:color="auto"/>
            <w:right w:val="single" w:sz="4" w:space="0" w:color="auto"/>
          </w:divBdr>
        </w:div>
        <w:div w:id="2092895394">
          <w:marLeft w:val="0"/>
          <w:marRight w:val="0"/>
          <w:marTop w:val="92"/>
          <w:marBottom w:val="0"/>
          <w:divBdr>
            <w:top w:val="single" w:sz="4" w:space="0" w:color="D5DDC6"/>
            <w:left w:val="single" w:sz="4" w:space="3" w:color="D5DDC6"/>
            <w:bottom w:val="single" w:sz="4" w:space="0" w:color="D5DDC6"/>
            <w:right w:val="single" w:sz="4" w:space="0" w:color="D5DDC6"/>
          </w:divBdr>
        </w:div>
        <w:div w:id="1411467958">
          <w:marLeft w:val="0"/>
          <w:marRight w:val="0"/>
          <w:marTop w:val="0"/>
          <w:marBottom w:val="92"/>
          <w:divBdr>
            <w:top w:val="single" w:sz="4" w:space="0" w:color="auto"/>
            <w:left w:val="single" w:sz="18" w:space="0" w:color="auto"/>
            <w:bottom w:val="single" w:sz="4" w:space="0" w:color="auto"/>
            <w:right w:val="single" w:sz="4" w:space="0" w:color="auto"/>
          </w:divBdr>
        </w:div>
        <w:div w:id="1420366664">
          <w:marLeft w:val="0"/>
          <w:marRight w:val="0"/>
          <w:marTop w:val="92"/>
          <w:marBottom w:val="0"/>
          <w:divBdr>
            <w:top w:val="single" w:sz="4" w:space="0" w:color="D5DDC6"/>
            <w:left w:val="single" w:sz="4" w:space="3" w:color="D5DDC6"/>
            <w:bottom w:val="single" w:sz="4" w:space="0" w:color="D5DDC6"/>
            <w:right w:val="single" w:sz="4" w:space="0" w:color="D5DDC6"/>
          </w:divBdr>
        </w:div>
        <w:div w:id="1211771194">
          <w:marLeft w:val="0"/>
          <w:marRight w:val="0"/>
          <w:marTop w:val="0"/>
          <w:marBottom w:val="92"/>
          <w:divBdr>
            <w:top w:val="single" w:sz="4" w:space="0" w:color="auto"/>
            <w:left w:val="single" w:sz="18" w:space="0" w:color="auto"/>
            <w:bottom w:val="single" w:sz="4" w:space="0" w:color="auto"/>
            <w:right w:val="single" w:sz="4" w:space="0" w:color="auto"/>
          </w:divBdr>
        </w:div>
        <w:div w:id="395512604">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726419763">
      <w:bodyDiv w:val="1"/>
      <w:marLeft w:val="0"/>
      <w:marRight w:val="0"/>
      <w:marTop w:val="0"/>
      <w:marBottom w:val="0"/>
      <w:divBdr>
        <w:top w:val="none" w:sz="0" w:space="0" w:color="auto"/>
        <w:left w:val="none" w:sz="0" w:space="0" w:color="auto"/>
        <w:bottom w:val="none" w:sz="0" w:space="0" w:color="auto"/>
        <w:right w:val="none" w:sz="0" w:space="0" w:color="auto"/>
      </w:divBdr>
      <w:divsChild>
        <w:div w:id="818689981">
          <w:marLeft w:val="0"/>
          <w:marRight w:val="0"/>
          <w:marTop w:val="0"/>
          <w:marBottom w:val="115"/>
          <w:divBdr>
            <w:top w:val="none" w:sz="0" w:space="0" w:color="auto"/>
            <w:left w:val="none" w:sz="0" w:space="0" w:color="auto"/>
            <w:bottom w:val="none" w:sz="0" w:space="0" w:color="auto"/>
            <w:right w:val="none" w:sz="0" w:space="0" w:color="auto"/>
          </w:divBdr>
        </w:div>
        <w:div w:id="1486898030">
          <w:marLeft w:val="0"/>
          <w:marRight w:val="0"/>
          <w:marTop w:val="115"/>
          <w:marBottom w:val="115"/>
          <w:divBdr>
            <w:top w:val="none" w:sz="0" w:space="0" w:color="auto"/>
            <w:left w:val="none" w:sz="0" w:space="0" w:color="auto"/>
            <w:bottom w:val="none" w:sz="0" w:space="0" w:color="auto"/>
            <w:right w:val="none" w:sz="0" w:space="0" w:color="auto"/>
          </w:divBdr>
        </w:div>
        <w:div w:id="1971549275">
          <w:marLeft w:val="0"/>
          <w:marRight w:val="0"/>
          <w:marTop w:val="115"/>
          <w:marBottom w:val="115"/>
          <w:divBdr>
            <w:top w:val="none" w:sz="0" w:space="0" w:color="auto"/>
            <w:left w:val="none" w:sz="0" w:space="0" w:color="auto"/>
            <w:bottom w:val="none" w:sz="0" w:space="0" w:color="auto"/>
            <w:right w:val="none" w:sz="0" w:space="0" w:color="auto"/>
          </w:divBdr>
        </w:div>
        <w:div w:id="1880969793">
          <w:marLeft w:val="0"/>
          <w:marRight w:val="0"/>
          <w:marTop w:val="115"/>
          <w:marBottom w:val="115"/>
          <w:divBdr>
            <w:top w:val="none" w:sz="0" w:space="0" w:color="auto"/>
            <w:left w:val="none" w:sz="0" w:space="0" w:color="auto"/>
            <w:bottom w:val="none" w:sz="0" w:space="0" w:color="auto"/>
            <w:right w:val="none" w:sz="0" w:space="0" w:color="auto"/>
          </w:divBdr>
        </w:div>
        <w:div w:id="948515078">
          <w:marLeft w:val="0"/>
          <w:marRight w:val="0"/>
          <w:marTop w:val="115"/>
          <w:marBottom w:val="115"/>
          <w:divBdr>
            <w:top w:val="none" w:sz="0" w:space="0" w:color="auto"/>
            <w:left w:val="none" w:sz="0" w:space="0" w:color="auto"/>
            <w:bottom w:val="none" w:sz="0" w:space="0" w:color="auto"/>
            <w:right w:val="none" w:sz="0" w:space="0" w:color="auto"/>
          </w:divBdr>
        </w:div>
        <w:div w:id="1361662258">
          <w:marLeft w:val="0"/>
          <w:marRight w:val="0"/>
          <w:marTop w:val="115"/>
          <w:marBottom w:val="115"/>
          <w:divBdr>
            <w:top w:val="none" w:sz="0" w:space="0" w:color="auto"/>
            <w:left w:val="none" w:sz="0" w:space="0" w:color="auto"/>
            <w:bottom w:val="none" w:sz="0" w:space="0" w:color="auto"/>
            <w:right w:val="none" w:sz="0" w:space="0" w:color="auto"/>
          </w:divBdr>
        </w:div>
        <w:div w:id="94907719">
          <w:marLeft w:val="0"/>
          <w:marRight w:val="0"/>
          <w:marTop w:val="115"/>
          <w:marBottom w:val="115"/>
          <w:divBdr>
            <w:top w:val="none" w:sz="0" w:space="0" w:color="auto"/>
            <w:left w:val="none" w:sz="0" w:space="0" w:color="auto"/>
            <w:bottom w:val="none" w:sz="0" w:space="0" w:color="auto"/>
            <w:right w:val="none" w:sz="0" w:space="0" w:color="auto"/>
          </w:divBdr>
        </w:div>
        <w:div w:id="253052501">
          <w:marLeft w:val="0"/>
          <w:marRight w:val="0"/>
          <w:marTop w:val="115"/>
          <w:marBottom w:val="115"/>
          <w:divBdr>
            <w:top w:val="none" w:sz="0" w:space="0" w:color="auto"/>
            <w:left w:val="none" w:sz="0" w:space="0" w:color="auto"/>
            <w:bottom w:val="none" w:sz="0" w:space="0" w:color="auto"/>
            <w:right w:val="none" w:sz="0" w:space="0" w:color="auto"/>
          </w:divBdr>
        </w:div>
        <w:div w:id="1289779764">
          <w:marLeft w:val="0"/>
          <w:marRight w:val="0"/>
          <w:marTop w:val="115"/>
          <w:marBottom w:val="115"/>
          <w:divBdr>
            <w:top w:val="none" w:sz="0" w:space="0" w:color="auto"/>
            <w:left w:val="none" w:sz="0" w:space="0" w:color="auto"/>
            <w:bottom w:val="none" w:sz="0" w:space="0" w:color="auto"/>
            <w:right w:val="none" w:sz="0" w:space="0" w:color="auto"/>
          </w:divBdr>
        </w:div>
        <w:div w:id="1133909748">
          <w:marLeft w:val="0"/>
          <w:marRight w:val="0"/>
          <w:marTop w:val="115"/>
          <w:marBottom w:val="115"/>
          <w:divBdr>
            <w:top w:val="none" w:sz="0" w:space="0" w:color="auto"/>
            <w:left w:val="none" w:sz="0" w:space="0" w:color="auto"/>
            <w:bottom w:val="none" w:sz="0" w:space="0" w:color="auto"/>
            <w:right w:val="none" w:sz="0" w:space="0" w:color="auto"/>
          </w:divBdr>
        </w:div>
        <w:div w:id="707872375">
          <w:marLeft w:val="0"/>
          <w:marRight w:val="0"/>
          <w:marTop w:val="115"/>
          <w:marBottom w:val="115"/>
          <w:divBdr>
            <w:top w:val="none" w:sz="0" w:space="0" w:color="auto"/>
            <w:left w:val="none" w:sz="0" w:space="0" w:color="auto"/>
            <w:bottom w:val="none" w:sz="0" w:space="0" w:color="auto"/>
            <w:right w:val="none" w:sz="0" w:space="0" w:color="auto"/>
          </w:divBdr>
        </w:div>
        <w:div w:id="1915116424">
          <w:marLeft w:val="0"/>
          <w:marRight w:val="0"/>
          <w:marTop w:val="115"/>
          <w:marBottom w:val="115"/>
          <w:divBdr>
            <w:top w:val="none" w:sz="0" w:space="0" w:color="auto"/>
            <w:left w:val="none" w:sz="0" w:space="0" w:color="auto"/>
            <w:bottom w:val="none" w:sz="0" w:space="0" w:color="auto"/>
            <w:right w:val="none" w:sz="0" w:space="0" w:color="auto"/>
          </w:divBdr>
        </w:div>
        <w:div w:id="144324718">
          <w:marLeft w:val="0"/>
          <w:marRight w:val="0"/>
          <w:marTop w:val="115"/>
          <w:marBottom w:val="115"/>
          <w:divBdr>
            <w:top w:val="none" w:sz="0" w:space="0" w:color="auto"/>
            <w:left w:val="none" w:sz="0" w:space="0" w:color="auto"/>
            <w:bottom w:val="none" w:sz="0" w:space="0" w:color="auto"/>
            <w:right w:val="none" w:sz="0" w:space="0" w:color="auto"/>
          </w:divBdr>
        </w:div>
        <w:div w:id="1740908837">
          <w:marLeft w:val="0"/>
          <w:marRight w:val="0"/>
          <w:marTop w:val="115"/>
          <w:marBottom w:val="115"/>
          <w:divBdr>
            <w:top w:val="none" w:sz="0" w:space="0" w:color="auto"/>
            <w:left w:val="none" w:sz="0" w:space="0" w:color="auto"/>
            <w:bottom w:val="none" w:sz="0" w:space="0" w:color="auto"/>
            <w:right w:val="none" w:sz="0" w:space="0" w:color="auto"/>
          </w:divBdr>
        </w:div>
        <w:div w:id="211960626">
          <w:marLeft w:val="0"/>
          <w:marRight w:val="0"/>
          <w:marTop w:val="115"/>
          <w:marBottom w:val="115"/>
          <w:divBdr>
            <w:top w:val="none" w:sz="0" w:space="0" w:color="auto"/>
            <w:left w:val="none" w:sz="0" w:space="0" w:color="auto"/>
            <w:bottom w:val="none" w:sz="0" w:space="0" w:color="auto"/>
            <w:right w:val="none" w:sz="0" w:space="0" w:color="auto"/>
          </w:divBdr>
        </w:div>
        <w:div w:id="1808009174">
          <w:marLeft w:val="0"/>
          <w:marRight w:val="0"/>
          <w:marTop w:val="115"/>
          <w:marBottom w:val="115"/>
          <w:divBdr>
            <w:top w:val="none" w:sz="0" w:space="0" w:color="auto"/>
            <w:left w:val="none" w:sz="0" w:space="0" w:color="auto"/>
            <w:bottom w:val="none" w:sz="0" w:space="0" w:color="auto"/>
            <w:right w:val="none" w:sz="0" w:space="0" w:color="auto"/>
          </w:divBdr>
        </w:div>
        <w:div w:id="727413333">
          <w:marLeft w:val="0"/>
          <w:marRight w:val="0"/>
          <w:marTop w:val="115"/>
          <w:marBottom w:val="115"/>
          <w:divBdr>
            <w:top w:val="none" w:sz="0" w:space="0" w:color="auto"/>
            <w:left w:val="none" w:sz="0" w:space="0" w:color="auto"/>
            <w:bottom w:val="none" w:sz="0" w:space="0" w:color="auto"/>
            <w:right w:val="none" w:sz="0" w:space="0" w:color="auto"/>
          </w:divBdr>
        </w:div>
        <w:div w:id="1252205651">
          <w:marLeft w:val="0"/>
          <w:marRight w:val="0"/>
          <w:marTop w:val="115"/>
          <w:marBottom w:val="115"/>
          <w:divBdr>
            <w:top w:val="none" w:sz="0" w:space="0" w:color="auto"/>
            <w:left w:val="none" w:sz="0" w:space="0" w:color="auto"/>
            <w:bottom w:val="none" w:sz="0" w:space="0" w:color="auto"/>
            <w:right w:val="none" w:sz="0" w:space="0" w:color="auto"/>
          </w:divBdr>
        </w:div>
        <w:div w:id="206601596">
          <w:marLeft w:val="0"/>
          <w:marRight w:val="0"/>
          <w:marTop w:val="115"/>
          <w:marBottom w:val="115"/>
          <w:divBdr>
            <w:top w:val="none" w:sz="0" w:space="0" w:color="auto"/>
            <w:left w:val="none" w:sz="0" w:space="0" w:color="auto"/>
            <w:bottom w:val="none" w:sz="0" w:space="0" w:color="auto"/>
            <w:right w:val="none" w:sz="0" w:space="0" w:color="auto"/>
          </w:divBdr>
        </w:div>
        <w:div w:id="1051423102">
          <w:marLeft w:val="0"/>
          <w:marRight w:val="0"/>
          <w:marTop w:val="115"/>
          <w:marBottom w:val="115"/>
          <w:divBdr>
            <w:top w:val="none" w:sz="0" w:space="0" w:color="auto"/>
            <w:left w:val="none" w:sz="0" w:space="0" w:color="auto"/>
            <w:bottom w:val="none" w:sz="0" w:space="0" w:color="auto"/>
            <w:right w:val="none" w:sz="0" w:space="0" w:color="auto"/>
          </w:divBdr>
        </w:div>
        <w:div w:id="448937418">
          <w:marLeft w:val="0"/>
          <w:marRight w:val="0"/>
          <w:marTop w:val="115"/>
          <w:marBottom w:val="115"/>
          <w:divBdr>
            <w:top w:val="none" w:sz="0" w:space="0" w:color="auto"/>
            <w:left w:val="none" w:sz="0" w:space="0" w:color="auto"/>
            <w:bottom w:val="none" w:sz="0" w:space="0" w:color="auto"/>
            <w:right w:val="none" w:sz="0" w:space="0" w:color="auto"/>
          </w:divBdr>
        </w:div>
        <w:div w:id="278730906">
          <w:marLeft w:val="0"/>
          <w:marRight w:val="0"/>
          <w:marTop w:val="115"/>
          <w:marBottom w:val="115"/>
          <w:divBdr>
            <w:top w:val="none" w:sz="0" w:space="0" w:color="auto"/>
            <w:left w:val="none" w:sz="0" w:space="0" w:color="auto"/>
            <w:bottom w:val="none" w:sz="0" w:space="0" w:color="auto"/>
            <w:right w:val="none" w:sz="0" w:space="0" w:color="auto"/>
          </w:divBdr>
        </w:div>
        <w:div w:id="516624065">
          <w:marLeft w:val="0"/>
          <w:marRight w:val="0"/>
          <w:marTop w:val="0"/>
          <w:marBottom w:val="115"/>
          <w:divBdr>
            <w:top w:val="none" w:sz="0" w:space="0" w:color="auto"/>
            <w:left w:val="none" w:sz="0" w:space="0" w:color="auto"/>
            <w:bottom w:val="none" w:sz="0" w:space="0" w:color="auto"/>
            <w:right w:val="none" w:sz="0" w:space="0" w:color="auto"/>
          </w:divBdr>
        </w:div>
        <w:div w:id="339503316">
          <w:marLeft w:val="0"/>
          <w:marRight w:val="0"/>
          <w:marTop w:val="115"/>
          <w:marBottom w:val="115"/>
          <w:divBdr>
            <w:top w:val="none" w:sz="0" w:space="0" w:color="auto"/>
            <w:left w:val="none" w:sz="0" w:space="0" w:color="auto"/>
            <w:bottom w:val="none" w:sz="0" w:space="0" w:color="auto"/>
            <w:right w:val="none" w:sz="0" w:space="0" w:color="auto"/>
          </w:divBdr>
        </w:div>
        <w:div w:id="800343257">
          <w:marLeft w:val="0"/>
          <w:marRight w:val="0"/>
          <w:marTop w:val="115"/>
          <w:marBottom w:val="115"/>
          <w:divBdr>
            <w:top w:val="none" w:sz="0" w:space="0" w:color="auto"/>
            <w:left w:val="none" w:sz="0" w:space="0" w:color="auto"/>
            <w:bottom w:val="none" w:sz="0" w:space="0" w:color="auto"/>
            <w:right w:val="none" w:sz="0" w:space="0" w:color="auto"/>
          </w:divBdr>
        </w:div>
        <w:div w:id="1548251278">
          <w:marLeft w:val="0"/>
          <w:marRight w:val="0"/>
          <w:marTop w:val="115"/>
          <w:marBottom w:val="115"/>
          <w:divBdr>
            <w:top w:val="none" w:sz="0" w:space="0" w:color="auto"/>
            <w:left w:val="none" w:sz="0" w:space="0" w:color="auto"/>
            <w:bottom w:val="none" w:sz="0" w:space="0" w:color="auto"/>
            <w:right w:val="none" w:sz="0" w:space="0" w:color="auto"/>
          </w:divBdr>
        </w:div>
        <w:div w:id="513806761">
          <w:marLeft w:val="0"/>
          <w:marRight w:val="0"/>
          <w:marTop w:val="115"/>
          <w:marBottom w:val="115"/>
          <w:divBdr>
            <w:top w:val="none" w:sz="0" w:space="0" w:color="auto"/>
            <w:left w:val="none" w:sz="0" w:space="0" w:color="auto"/>
            <w:bottom w:val="none" w:sz="0" w:space="0" w:color="auto"/>
            <w:right w:val="none" w:sz="0" w:space="0" w:color="auto"/>
          </w:divBdr>
        </w:div>
        <w:div w:id="2139371392">
          <w:marLeft w:val="0"/>
          <w:marRight w:val="0"/>
          <w:marTop w:val="115"/>
          <w:marBottom w:val="115"/>
          <w:divBdr>
            <w:top w:val="none" w:sz="0" w:space="0" w:color="auto"/>
            <w:left w:val="none" w:sz="0" w:space="0" w:color="auto"/>
            <w:bottom w:val="none" w:sz="0" w:space="0" w:color="auto"/>
            <w:right w:val="none" w:sz="0" w:space="0" w:color="auto"/>
          </w:divBdr>
        </w:div>
        <w:div w:id="1232083676">
          <w:marLeft w:val="0"/>
          <w:marRight w:val="0"/>
          <w:marTop w:val="115"/>
          <w:marBottom w:val="115"/>
          <w:divBdr>
            <w:top w:val="none" w:sz="0" w:space="0" w:color="auto"/>
            <w:left w:val="none" w:sz="0" w:space="0" w:color="auto"/>
            <w:bottom w:val="none" w:sz="0" w:space="0" w:color="auto"/>
            <w:right w:val="none" w:sz="0" w:space="0" w:color="auto"/>
          </w:divBdr>
        </w:div>
        <w:div w:id="1997756879">
          <w:marLeft w:val="0"/>
          <w:marRight w:val="0"/>
          <w:marTop w:val="115"/>
          <w:marBottom w:val="115"/>
          <w:divBdr>
            <w:top w:val="none" w:sz="0" w:space="0" w:color="auto"/>
            <w:left w:val="none" w:sz="0" w:space="0" w:color="auto"/>
            <w:bottom w:val="none" w:sz="0" w:space="0" w:color="auto"/>
            <w:right w:val="none" w:sz="0" w:space="0" w:color="auto"/>
          </w:divBdr>
        </w:div>
        <w:div w:id="1983849813">
          <w:marLeft w:val="0"/>
          <w:marRight w:val="0"/>
          <w:marTop w:val="115"/>
          <w:marBottom w:val="115"/>
          <w:divBdr>
            <w:top w:val="none" w:sz="0" w:space="0" w:color="auto"/>
            <w:left w:val="none" w:sz="0" w:space="0" w:color="auto"/>
            <w:bottom w:val="none" w:sz="0" w:space="0" w:color="auto"/>
            <w:right w:val="none" w:sz="0" w:space="0" w:color="auto"/>
          </w:divBdr>
        </w:div>
        <w:div w:id="1102454023">
          <w:marLeft w:val="0"/>
          <w:marRight w:val="0"/>
          <w:marTop w:val="115"/>
          <w:marBottom w:val="115"/>
          <w:divBdr>
            <w:top w:val="none" w:sz="0" w:space="0" w:color="auto"/>
            <w:left w:val="none" w:sz="0" w:space="0" w:color="auto"/>
            <w:bottom w:val="none" w:sz="0" w:space="0" w:color="auto"/>
            <w:right w:val="none" w:sz="0" w:space="0" w:color="auto"/>
          </w:divBdr>
        </w:div>
        <w:div w:id="405880060">
          <w:marLeft w:val="0"/>
          <w:marRight w:val="0"/>
          <w:marTop w:val="115"/>
          <w:marBottom w:val="115"/>
          <w:divBdr>
            <w:top w:val="none" w:sz="0" w:space="0" w:color="auto"/>
            <w:left w:val="none" w:sz="0" w:space="0" w:color="auto"/>
            <w:bottom w:val="none" w:sz="0" w:space="0" w:color="auto"/>
            <w:right w:val="none" w:sz="0" w:space="0" w:color="auto"/>
          </w:divBdr>
        </w:div>
        <w:div w:id="933320301">
          <w:marLeft w:val="0"/>
          <w:marRight w:val="0"/>
          <w:marTop w:val="115"/>
          <w:marBottom w:val="115"/>
          <w:divBdr>
            <w:top w:val="none" w:sz="0" w:space="0" w:color="auto"/>
            <w:left w:val="none" w:sz="0" w:space="0" w:color="auto"/>
            <w:bottom w:val="none" w:sz="0" w:space="0" w:color="auto"/>
            <w:right w:val="none" w:sz="0" w:space="0" w:color="auto"/>
          </w:divBdr>
        </w:div>
        <w:div w:id="948581401">
          <w:marLeft w:val="0"/>
          <w:marRight w:val="0"/>
          <w:marTop w:val="115"/>
          <w:marBottom w:val="115"/>
          <w:divBdr>
            <w:top w:val="none" w:sz="0" w:space="0" w:color="auto"/>
            <w:left w:val="none" w:sz="0" w:space="0" w:color="auto"/>
            <w:bottom w:val="none" w:sz="0" w:space="0" w:color="auto"/>
            <w:right w:val="none" w:sz="0" w:space="0" w:color="auto"/>
          </w:divBdr>
        </w:div>
        <w:div w:id="1230116980">
          <w:marLeft w:val="0"/>
          <w:marRight w:val="0"/>
          <w:marTop w:val="115"/>
          <w:marBottom w:val="115"/>
          <w:divBdr>
            <w:top w:val="none" w:sz="0" w:space="0" w:color="auto"/>
            <w:left w:val="none" w:sz="0" w:space="0" w:color="auto"/>
            <w:bottom w:val="none" w:sz="0" w:space="0" w:color="auto"/>
            <w:right w:val="none" w:sz="0" w:space="0" w:color="auto"/>
          </w:divBdr>
        </w:div>
        <w:div w:id="741219336">
          <w:marLeft w:val="0"/>
          <w:marRight w:val="0"/>
          <w:marTop w:val="115"/>
          <w:marBottom w:val="115"/>
          <w:divBdr>
            <w:top w:val="none" w:sz="0" w:space="0" w:color="auto"/>
            <w:left w:val="none" w:sz="0" w:space="0" w:color="auto"/>
            <w:bottom w:val="none" w:sz="0" w:space="0" w:color="auto"/>
            <w:right w:val="none" w:sz="0" w:space="0" w:color="auto"/>
          </w:divBdr>
        </w:div>
        <w:div w:id="1584144732">
          <w:marLeft w:val="0"/>
          <w:marRight w:val="0"/>
          <w:marTop w:val="115"/>
          <w:marBottom w:val="115"/>
          <w:divBdr>
            <w:top w:val="none" w:sz="0" w:space="0" w:color="auto"/>
            <w:left w:val="none" w:sz="0" w:space="0" w:color="auto"/>
            <w:bottom w:val="none" w:sz="0" w:space="0" w:color="auto"/>
            <w:right w:val="none" w:sz="0" w:space="0" w:color="auto"/>
          </w:divBdr>
        </w:div>
        <w:div w:id="1600454686">
          <w:marLeft w:val="0"/>
          <w:marRight w:val="0"/>
          <w:marTop w:val="115"/>
          <w:marBottom w:val="115"/>
          <w:divBdr>
            <w:top w:val="none" w:sz="0" w:space="0" w:color="auto"/>
            <w:left w:val="none" w:sz="0" w:space="0" w:color="auto"/>
            <w:bottom w:val="none" w:sz="0" w:space="0" w:color="auto"/>
            <w:right w:val="none" w:sz="0" w:space="0" w:color="auto"/>
          </w:divBdr>
        </w:div>
        <w:div w:id="268707461">
          <w:marLeft w:val="0"/>
          <w:marRight w:val="0"/>
          <w:marTop w:val="115"/>
          <w:marBottom w:val="115"/>
          <w:divBdr>
            <w:top w:val="none" w:sz="0" w:space="0" w:color="auto"/>
            <w:left w:val="none" w:sz="0" w:space="0" w:color="auto"/>
            <w:bottom w:val="none" w:sz="0" w:space="0" w:color="auto"/>
            <w:right w:val="none" w:sz="0" w:space="0" w:color="auto"/>
          </w:divBdr>
        </w:div>
        <w:div w:id="1329674593">
          <w:marLeft w:val="0"/>
          <w:marRight w:val="0"/>
          <w:marTop w:val="115"/>
          <w:marBottom w:val="115"/>
          <w:divBdr>
            <w:top w:val="none" w:sz="0" w:space="0" w:color="auto"/>
            <w:left w:val="none" w:sz="0" w:space="0" w:color="auto"/>
            <w:bottom w:val="none" w:sz="0" w:space="0" w:color="auto"/>
            <w:right w:val="none" w:sz="0" w:space="0" w:color="auto"/>
          </w:divBdr>
        </w:div>
        <w:div w:id="1484928897">
          <w:marLeft w:val="0"/>
          <w:marRight w:val="0"/>
          <w:marTop w:val="115"/>
          <w:marBottom w:val="115"/>
          <w:divBdr>
            <w:top w:val="none" w:sz="0" w:space="0" w:color="auto"/>
            <w:left w:val="none" w:sz="0" w:space="0" w:color="auto"/>
            <w:bottom w:val="none" w:sz="0" w:space="0" w:color="auto"/>
            <w:right w:val="none" w:sz="0" w:space="0" w:color="auto"/>
          </w:divBdr>
        </w:div>
        <w:div w:id="2007395198">
          <w:marLeft w:val="0"/>
          <w:marRight w:val="0"/>
          <w:marTop w:val="115"/>
          <w:marBottom w:val="115"/>
          <w:divBdr>
            <w:top w:val="none" w:sz="0" w:space="0" w:color="auto"/>
            <w:left w:val="none" w:sz="0" w:space="0" w:color="auto"/>
            <w:bottom w:val="none" w:sz="0" w:space="0" w:color="auto"/>
            <w:right w:val="none" w:sz="0" w:space="0" w:color="auto"/>
          </w:divBdr>
        </w:div>
        <w:div w:id="1928223248">
          <w:marLeft w:val="0"/>
          <w:marRight w:val="0"/>
          <w:marTop w:val="115"/>
          <w:marBottom w:val="115"/>
          <w:divBdr>
            <w:top w:val="none" w:sz="0" w:space="0" w:color="auto"/>
            <w:left w:val="none" w:sz="0" w:space="0" w:color="auto"/>
            <w:bottom w:val="none" w:sz="0" w:space="0" w:color="auto"/>
            <w:right w:val="none" w:sz="0" w:space="0" w:color="auto"/>
          </w:divBdr>
        </w:div>
        <w:div w:id="973295879">
          <w:marLeft w:val="0"/>
          <w:marRight w:val="0"/>
          <w:marTop w:val="115"/>
          <w:marBottom w:val="115"/>
          <w:divBdr>
            <w:top w:val="none" w:sz="0" w:space="0" w:color="auto"/>
            <w:left w:val="none" w:sz="0" w:space="0" w:color="auto"/>
            <w:bottom w:val="none" w:sz="0" w:space="0" w:color="auto"/>
            <w:right w:val="none" w:sz="0" w:space="0" w:color="auto"/>
          </w:divBdr>
        </w:div>
      </w:divsChild>
    </w:div>
    <w:div w:id="727071311">
      <w:bodyDiv w:val="1"/>
      <w:marLeft w:val="0"/>
      <w:marRight w:val="0"/>
      <w:marTop w:val="0"/>
      <w:marBottom w:val="0"/>
      <w:divBdr>
        <w:top w:val="none" w:sz="0" w:space="0" w:color="auto"/>
        <w:left w:val="none" w:sz="0" w:space="0" w:color="auto"/>
        <w:bottom w:val="none" w:sz="0" w:space="0" w:color="auto"/>
        <w:right w:val="none" w:sz="0" w:space="0" w:color="auto"/>
      </w:divBdr>
      <w:divsChild>
        <w:div w:id="1869488562">
          <w:marLeft w:val="0"/>
          <w:marRight w:val="0"/>
          <w:marTop w:val="0"/>
          <w:marBottom w:val="92"/>
          <w:divBdr>
            <w:top w:val="single" w:sz="4" w:space="0" w:color="auto"/>
            <w:left w:val="single" w:sz="18" w:space="0" w:color="auto"/>
            <w:bottom w:val="single" w:sz="4" w:space="0" w:color="auto"/>
            <w:right w:val="single" w:sz="4" w:space="0" w:color="auto"/>
          </w:divBdr>
        </w:div>
        <w:div w:id="1281062194">
          <w:marLeft w:val="0"/>
          <w:marRight w:val="0"/>
          <w:marTop w:val="92"/>
          <w:marBottom w:val="0"/>
          <w:divBdr>
            <w:top w:val="single" w:sz="4" w:space="0" w:color="D5DDC6"/>
            <w:left w:val="single" w:sz="4" w:space="3" w:color="D5DDC6"/>
            <w:bottom w:val="single" w:sz="4" w:space="0" w:color="D5DDC6"/>
            <w:right w:val="single" w:sz="4" w:space="0" w:color="D5DDC6"/>
          </w:divBdr>
        </w:div>
        <w:div w:id="20321799">
          <w:marLeft w:val="0"/>
          <w:marRight w:val="0"/>
          <w:marTop w:val="0"/>
          <w:marBottom w:val="92"/>
          <w:divBdr>
            <w:top w:val="single" w:sz="4" w:space="0" w:color="auto"/>
            <w:left w:val="single" w:sz="18" w:space="0" w:color="auto"/>
            <w:bottom w:val="single" w:sz="4" w:space="0" w:color="auto"/>
            <w:right w:val="single" w:sz="4" w:space="0" w:color="auto"/>
          </w:divBdr>
        </w:div>
        <w:div w:id="533347949">
          <w:marLeft w:val="0"/>
          <w:marRight w:val="0"/>
          <w:marTop w:val="92"/>
          <w:marBottom w:val="0"/>
          <w:divBdr>
            <w:top w:val="single" w:sz="4" w:space="0" w:color="D5DDC6"/>
            <w:left w:val="single" w:sz="4" w:space="3" w:color="D5DDC6"/>
            <w:bottom w:val="single" w:sz="4" w:space="0" w:color="D5DDC6"/>
            <w:right w:val="single" w:sz="4" w:space="0" w:color="D5DDC6"/>
          </w:divBdr>
        </w:div>
        <w:div w:id="1476487251">
          <w:marLeft w:val="0"/>
          <w:marRight w:val="0"/>
          <w:marTop w:val="0"/>
          <w:marBottom w:val="92"/>
          <w:divBdr>
            <w:top w:val="single" w:sz="4" w:space="0" w:color="auto"/>
            <w:left w:val="single" w:sz="18" w:space="0" w:color="auto"/>
            <w:bottom w:val="single" w:sz="4" w:space="0" w:color="auto"/>
            <w:right w:val="single" w:sz="4" w:space="0" w:color="auto"/>
          </w:divBdr>
        </w:div>
        <w:div w:id="1746995103">
          <w:marLeft w:val="0"/>
          <w:marRight w:val="0"/>
          <w:marTop w:val="92"/>
          <w:marBottom w:val="0"/>
          <w:divBdr>
            <w:top w:val="single" w:sz="4" w:space="0" w:color="D5DDC6"/>
            <w:left w:val="single" w:sz="4" w:space="3" w:color="D5DDC6"/>
            <w:bottom w:val="single" w:sz="4" w:space="0" w:color="D5DDC6"/>
            <w:right w:val="single" w:sz="4" w:space="0" w:color="D5DDC6"/>
          </w:divBdr>
        </w:div>
        <w:div w:id="453596142">
          <w:marLeft w:val="0"/>
          <w:marRight w:val="0"/>
          <w:marTop w:val="0"/>
          <w:marBottom w:val="92"/>
          <w:divBdr>
            <w:top w:val="single" w:sz="4" w:space="0" w:color="auto"/>
            <w:left w:val="single" w:sz="18" w:space="0" w:color="auto"/>
            <w:bottom w:val="single" w:sz="4" w:space="0" w:color="auto"/>
            <w:right w:val="single" w:sz="4" w:space="0" w:color="auto"/>
          </w:divBdr>
        </w:div>
        <w:div w:id="1752114489">
          <w:marLeft w:val="0"/>
          <w:marRight w:val="0"/>
          <w:marTop w:val="0"/>
          <w:marBottom w:val="92"/>
          <w:divBdr>
            <w:top w:val="single" w:sz="4" w:space="0" w:color="auto"/>
            <w:left w:val="single" w:sz="18" w:space="0" w:color="auto"/>
            <w:bottom w:val="single" w:sz="4" w:space="0" w:color="auto"/>
            <w:right w:val="single" w:sz="4" w:space="0" w:color="auto"/>
          </w:divBdr>
        </w:div>
        <w:div w:id="520170150">
          <w:marLeft w:val="0"/>
          <w:marRight w:val="0"/>
          <w:marTop w:val="0"/>
          <w:marBottom w:val="92"/>
          <w:divBdr>
            <w:top w:val="single" w:sz="4" w:space="0" w:color="auto"/>
            <w:left w:val="single" w:sz="18" w:space="0" w:color="auto"/>
            <w:bottom w:val="single" w:sz="4" w:space="0" w:color="auto"/>
            <w:right w:val="single" w:sz="4" w:space="0" w:color="auto"/>
          </w:divBdr>
        </w:div>
      </w:divsChild>
    </w:div>
    <w:div w:id="738670422">
      <w:bodyDiv w:val="1"/>
      <w:marLeft w:val="0"/>
      <w:marRight w:val="0"/>
      <w:marTop w:val="0"/>
      <w:marBottom w:val="0"/>
      <w:divBdr>
        <w:top w:val="none" w:sz="0" w:space="0" w:color="auto"/>
        <w:left w:val="none" w:sz="0" w:space="0" w:color="auto"/>
        <w:bottom w:val="none" w:sz="0" w:space="0" w:color="auto"/>
        <w:right w:val="none" w:sz="0" w:space="0" w:color="auto"/>
      </w:divBdr>
      <w:divsChild>
        <w:div w:id="757605296">
          <w:marLeft w:val="0"/>
          <w:marRight w:val="0"/>
          <w:marTop w:val="0"/>
          <w:marBottom w:val="80"/>
          <w:divBdr>
            <w:top w:val="single" w:sz="4" w:space="0" w:color="auto"/>
            <w:left w:val="single" w:sz="18" w:space="0" w:color="auto"/>
            <w:bottom w:val="single" w:sz="4" w:space="0" w:color="auto"/>
            <w:right w:val="single" w:sz="4" w:space="0" w:color="auto"/>
          </w:divBdr>
        </w:div>
        <w:div w:id="1027023274">
          <w:marLeft w:val="0"/>
          <w:marRight w:val="0"/>
          <w:marTop w:val="0"/>
          <w:marBottom w:val="80"/>
          <w:divBdr>
            <w:top w:val="single" w:sz="4" w:space="0" w:color="auto"/>
            <w:left w:val="single" w:sz="18" w:space="0" w:color="auto"/>
            <w:bottom w:val="single" w:sz="4" w:space="0" w:color="auto"/>
            <w:right w:val="single" w:sz="4" w:space="0" w:color="auto"/>
          </w:divBdr>
        </w:div>
        <w:div w:id="1348369930">
          <w:marLeft w:val="0"/>
          <w:marRight w:val="0"/>
          <w:marTop w:val="0"/>
          <w:marBottom w:val="80"/>
          <w:divBdr>
            <w:top w:val="single" w:sz="4" w:space="0" w:color="auto"/>
            <w:left w:val="single" w:sz="18" w:space="0" w:color="auto"/>
            <w:bottom w:val="single" w:sz="4" w:space="0" w:color="auto"/>
            <w:right w:val="single" w:sz="4" w:space="0" w:color="auto"/>
          </w:divBdr>
        </w:div>
        <w:div w:id="1208301941">
          <w:marLeft w:val="0"/>
          <w:marRight w:val="0"/>
          <w:marTop w:val="0"/>
          <w:marBottom w:val="80"/>
          <w:divBdr>
            <w:top w:val="single" w:sz="4" w:space="0" w:color="auto"/>
            <w:left w:val="single" w:sz="18" w:space="0" w:color="auto"/>
            <w:bottom w:val="single" w:sz="4" w:space="0" w:color="auto"/>
            <w:right w:val="single" w:sz="4" w:space="0" w:color="auto"/>
          </w:divBdr>
        </w:div>
        <w:div w:id="674693960">
          <w:marLeft w:val="0"/>
          <w:marRight w:val="0"/>
          <w:marTop w:val="0"/>
          <w:marBottom w:val="80"/>
          <w:divBdr>
            <w:top w:val="single" w:sz="4" w:space="0" w:color="auto"/>
            <w:left w:val="single" w:sz="18" w:space="0" w:color="auto"/>
            <w:bottom w:val="single" w:sz="4" w:space="0" w:color="auto"/>
            <w:right w:val="single" w:sz="4" w:space="0" w:color="auto"/>
          </w:divBdr>
        </w:div>
        <w:div w:id="788471273">
          <w:marLeft w:val="0"/>
          <w:marRight w:val="0"/>
          <w:marTop w:val="0"/>
          <w:marBottom w:val="80"/>
          <w:divBdr>
            <w:top w:val="single" w:sz="4" w:space="0" w:color="auto"/>
            <w:left w:val="single" w:sz="18" w:space="0" w:color="auto"/>
            <w:bottom w:val="single" w:sz="4" w:space="0" w:color="auto"/>
            <w:right w:val="single" w:sz="4" w:space="0" w:color="auto"/>
          </w:divBdr>
        </w:div>
        <w:div w:id="710307759">
          <w:marLeft w:val="0"/>
          <w:marRight w:val="0"/>
          <w:marTop w:val="0"/>
          <w:marBottom w:val="80"/>
          <w:divBdr>
            <w:top w:val="single" w:sz="4" w:space="0" w:color="auto"/>
            <w:left w:val="single" w:sz="18" w:space="0" w:color="auto"/>
            <w:bottom w:val="single" w:sz="4" w:space="0" w:color="auto"/>
            <w:right w:val="single" w:sz="4" w:space="0" w:color="auto"/>
          </w:divBdr>
        </w:div>
      </w:divsChild>
    </w:div>
    <w:div w:id="751002814">
      <w:bodyDiv w:val="1"/>
      <w:marLeft w:val="0"/>
      <w:marRight w:val="0"/>
      <w:marTop w:val="0"/>
      <w:marBottom w:val="0"/>
      <w:divBdr>
        <w:top w:val="none" w:sz="0" w:space="0" w:color="auto"/>
        <w:left w:val="none" w:sz="0" w:space="0" w:color="auto"/>
        <w:bottom w:val="none" w:sz="0" w:space="0" w:color="auto"/>
        <w:right w:val="none" w:sz="0" w:space="0" w:color="auto"/>
      </w:divBdr>
    </w:div>
    <w:div w:id="752162481">
      <w:bodyDiv w:val="1"/>
      <w:marLeft w:val="0"/>
      <w:marRight w:val="0"/>
      <w:marTop w:val="0"/>
      <w:marBottom w:val="0"/>
      <w:divBdr>
        <w:top w:val="none" w:sz="0" w:space="0" w:color="auto"/>
        <w:left w:val="none" w:sz="0" w:space="0" w:color="auto"/>
        <w:bottom w:val="none" w:sz="0" w:space="0" w:color="auto"/>
        <w:right w:val="none" w:sz="0" w:space="0" w:color="auto"/>
      </w:divBdr>
      <w:divsChild>
        <w:div w:id="366880710">
          <w:marLeft w:val="0"/>
          <w:marRight w:val="0"/>
          <w:marTop w:val="0"/>
          <w:marBottom w:val="80"/>
          <w:divBdr>
            <w:top w:val="single" w:sz="4" w:space="0" w:color="auto"/>
            <w:left w:val="single" w:sz="18" w:space="0" w:color="auto"/>
            <w:bottom w:val="single" w:sz="4" w:space="0" w:color="auto"/>
            <w:right w:val="single" w:sz="4" w:space="0" w:color="auto"/>
          </w:divBdr>
        </w:div>
        <w:div w:id="1195581865">
          <w:marLeft w:val="0"/>
          <w:marRight w:val="0"/>
          <w:marTop w:val="0"/>
          <w:marBottom w:val="80"/>
          <w:divBdr>
            <w:top w:val="single" w:sz="4" w:space="0" w:color="auto"/>
            <w:left w:val="single" w:sz="18" w:space="0" w:color="auto"/>
            <w:bottom w:val="single" w:sz="4" w:space="0" w:color="auto"/>
            <w:right w:val="single" w:sz="4" w:space="0" w:color="auto"/>
          </w:divBdr>
        </w:div>
        <w:div w:id="391006671">
          <w:marLeft w:val="0"/>
          <w:marRight w:val="0"/>
          <w:marTop w:val="0"/>
          <w:marBottom w:val="80"/>
          <w:divBdr>
            <w:top w:val="single" w:sz="4" w:space="0" w:color="auto"/>
            <w:left w:val="single" w:sz="18" w:space="0" w:color="auto"/>
            <w:bottom w:val="single" w:sz="4" w:space="0" w:color="auto"/>
            <w:right w:val="single" w:sz="4" w:space="0" w:color="auto"/>
          </w:divBdr>
        </w:div>
        <w:div w:id="718093651">
          <w:marLeft w:val="0"/>
          <w:marRight w:val="0"/>
          <w:marTop w:val="300"/>
          <w:marBottom w:val="0"/>
          <w:divBdr>
            <w:top w:val="none" w:sz="0" w:space="0" w:color="auto"/>
            <w:left w:val="none" w:sz="0" w:space="0" w:color="auto"/>
            <w:bottom w:val="none" w:sz="0" w:space="0" w:color="auto"/>
            <w:right w:val="none" w:sz="0" w:space="0" w:color="auto"/>
          </w:divBdr>
        </w:div>
      </w:divsChild>
    </w:div>
    <w:div w:id="761150813">
      <w:bodyDiv w:val="1"/>
      <w:marLeft w:val="0"/>
      <w:marRight w:val="0"/>
      <w:marTop w:val="0"/>
      <w:marBottom w:val="0"/>
      <w:divBdr>
        <w:top w:val="none" w:sz="0" w:space="0" w:color="auto"/>
        <w:left w:val="none" w:sz="0" w:space="0" w:color="auto"/>
        <w:bottom w:val="none" w:sz="0" w:space="0" w:color="auto"/>
        <w:right w:val="none" w:sz="0" w:space="0" w:color="auto"/>
      </w:divBdr>
      <w:divsChild>
        <w:div w:id="1020665935">
          <w:marLeft w:val="0"/>
          <w:marRight w:val="0"/>
          <w:marTop w:val="115"/>
          <w:marBottom w:val="115"/>
          <w:divBdr>
            <w:top w:val="none" w:sz="0" w:space="0" w:color="auto"/>
            <w:left w:val="none" w:sz="0" w:space="0" w:color="auto"/>
            <w:bottom w:val="none" w:sz="0" w:space="0" w:color="auto"/>
            <w:right w:val="none" w:sz="0" w:space="0" w:color="auto"/>
          </w:divBdr>
          <w:divsChild>
            <w:div w:id="146409024">
              <w:marLeft w:val="0"/>
              <w:marRight w:val="0"/>
              <w:marTop w:val="0"/>
              <w:marBottom w:val="0"/>
              <w:divBdr>
                <w:top w:val="none" w:sz="0" w:space="0" w:color="auto"/>
                <w:left w:val="none" w:sz="0" w:space="0" w:color="auto"/>
                <w:bottom w:val="none" w:sz="0" w:space="0" w:color="auto"/>
                <w:right w:val="none" w:sz="0" w:space="0" w:color="auto"/>
              </w:divBdr>
              <w:divsChild>
                <w:div w:id="1989435949">
                  <w:marLeft w:val="0"/>
                  <w:marRight w:val="0"/>
                  <w:marTop w:val="0"/>
                  <w:marBottom w:val="0"/>
                  <w:divBdr>
                    <w:top w:val="none" w:sz="0" w:space="0" w:color="auto"/>
                    <w:left w:val="none" w:sz="0" w:space="0" w:color="auto"/>
                    <w:bottom w:val="none" w:sz="0" w:space="0" w:color="auto"/>
                    <w:right w:val="none" w:sz="0" w:space="0" w:color="auto"/>
                  </w:divBdr>
                  <w:divsChild>
                    <w:div w:id="567111364">
                      <w:marLeft w:val="0"/>
                      <w:marRight w:val="0"/>
                      <w:marTop w:val="0"/>
                      <w:marBottom w:val="0"/>
                      <w:divBdr>
                        <w:top w:val="none" w:sz="0" w:space="0" w:color="auto"/>
                        <w:left w:val="none" w:sz="0" w:space="0" w:color="auto"/>
                        <w:bottom w:val="none" w:sz="0" w:space="0" w:color="auto"/>
                        <w:right w:val="none" w:sz="0" w:space="0" w:color="auto"/>
                      </w:divBdr>
                      <w:divsChild>
                        <w:div w:id="786891814">
                          <w:marLeft w:val="0"/>
                          <w:marRight w:val="0"/>
                          <w:marTop w:val="0"/>
                          <w:marBottom w:val="0"/>
                          <w:divBdr>
                            <w:top w:val="none" w:sz="0" w:space="0" w:color="auto"/>
                            <w:left w:val="none" w:sz="0" w:space="0" w:color="auto"/>
                            <w:bottom w:val="none" w:sz="0" w:space="0" w:color="auto"/>
                            <w:right w:val="none" w:sz="0" w:space="0" w:color="auto"/>
                          </w:divBdr>
                          <w:divsChild>
                            <w:div w:id="1354763102">
                              <w:marLeft w:val="0"/>
                              <w:marRight w:val="0"/>
                              <w:marTop w:val="0"/>
                              <w:marBottom w:val="0"/>
                              <w:divBdr>
                                <w:top w:val="none" w:sz="0" w:space="0" w:color="auto"/>
                                <w:left w:val="none" w:sz="0" w:space="0" w:color="auto"/>
                                <w:bottom w:val="none" w:sz="0" w:space="0" w:color="auto"/>
                                <w:right w:val="none" w:sz="0" w:space="0" w:color="auto"/>
                              </w:divBdr>
                              <w:divsChild>
                                <w:div w:id="856770867">
                                  <w:marLeft w:val="0"/>
                                  <w:marRight w:val="0"/>
                                  <w:marTop w:val="0"/>
                                  <w:marBottom w:val="0"/>
                                  <w:divBdr>
                                    <w:top w:val="none" w:sz="0" w:space="0" w:color="auto"/>
                                    <w:left w:val="none" w:sz="0" w:space="0" w:color="auto"/>
                                    <w:bottom w:val="none" w:sz="0" w:space="0" w:color="auto"/>
                                    <w:right w:val="none" w:sz="0" w:space="0" w:color="auto"/>
                                  </w:divBdr>
                                  <w:divsChild>
                                    <w:div w:id="1977762382">
                                      <w:marLeft w:val="0"/>
                                      <w:marRight w:val="0"/>
                                      <w:marTop w:val="0"/>
                                      <w:marBottom w:val="0"/>
                                      <w:divBdr>
                                        <w:top w:val="none" w:sz="0" w:space="0" w:color="auto"/>
                                        <w:left w:val="none" w:sz="0" w:space="0" w:color="auto"/>
                                        <w:bottom w:val="none" w:sz="0" w:space="0" w:color="auto"/>
                                        <w:right w:val="none" w:sz="0" w:space="0" w:color="auto"/>
                                      </w:divBdr>
                                      <w:divsChild>
                                        <w:div w:id="1826896653">
                                          <w:marLeft w:val="0"/>
                                          <w:marRight w:val="0"/>
                                          <w:marTop w:val="0"/>
                                          <w:marBottom w:val="0"/>
                                          <w:divBdr>
                                            <w:top w:val="none" w:sz="0" w:space="0" w:color="auto"/>
                                            <w:left w:val="none" w:sz="0" w:space="0" w:color="auto"/>
                                            <w:bottom w:val="none" w:sz="0" w:space="0" w:color="auto"/>
                                            <w:right w:val="none" w:sz="0" w:space="0" w:color="auto"/>
                                          </w:divBdr>
                                          <w:divsChild>
                                            <w:div w:id="392579460">
                                              <w:marLeft w:val="0"/>
                                              <w:marRight w:val="0"/>
                                              <w:marTop w:val="0"/>
                                              <w:marBottom w:val="0"/>
                                              <w:divBdr>
                                                <w:top w:val="none" w:sz="0" w:space="0" w:color="auto"/>
                                                <w:left w:val="none" w:sz="0" w:space="0" w:color="auto"/>
                                                <w:bottom w:val="none" w:sz="0" w:space="0" w:color="auto"/>
                                                <w:right w:val="none" w:sz="0" w:space="0" w:color="auto"/>
                                              </w:divBdr>
                                              <w:divsChild>
                                                <w:div w:id="1430003682">
                                                  <w:marLeft w:val="0"/>
                                                  <w:marRight w:val="0"/>
                                                  <w:marTop w:val="0"/>
                                                  <w:marBottom w:val="0"/>
                                                  <w:divBdr>
                                                    <w:top w:val="none" w:sz="0" w:space="0" w:color="auto"/>
                                                    <w:left w:val="none" w:sz="0" w:space="0" w:color="auto"/>
                                                    <w:bottom w:val="none" w:sz="0" w:space="0" w:color="auto"/>
                                                    <w:right w:val="none" w:sz="0" w:space="0" w:color="auto"/>
                                                  </w:divBdr>
                                                  <w:divsChild>
                                                    <w:div w:id="267859369">
                                                      <w:marLeft w:val="0"/>
                                                      <w:marRight w:val="0"/>
                                                      <w:marTop w:val="0"/>
                                                      <w:marBottom w:val="0"/>
                                                      <w:divBdr>
                                                        <w:top w:val="none" w:sz="0" w:space="0" w:color="auto"/>
                                                        <w:left w:val="none" w:sz="0" w:space="0" w:color="auto"/>
                                                        <w:bottom w:val="none" w:sz="0" w:space="0" w:color="auto"/>
                                                        <w:right w:val="none" w:sz="0" w:space="0" w:color="auto"/>
                                                      </w:divBdr>
                                                    </w:div>
                                                    <w:div w:id="599535158">
                                                      <w:marLeft w:val="0"/>
                                                      <w:marRight w:val="0"/>
                                                      <w:marTop w:val="0"/>
                                                      <w:marBottom w:val="0"/>
                                                      <w:divBdr>
                                                        <w:top w:val="none" w:sz="0" w:space="0" w:color="auto"/>
                                                        <w:left w:val="none" w:sz="0" w:space="0" w:color="auto"/>
                                                        <w:bottom w:val="none" w:sz="0" w:space="0" w:color="auto"/>
                                                        <w:right w:val="none" w:sz="0" w:space="0" w:color="auto"/>
                                                      </w:divBdr>
                                                    </w:div>
                                                  </w:divsChild>
                                                </w:div>
                                                <w:div w:id="99299879">
                                                  <w:marLeft w:val="0"/>
                                                  <w:marRight w:val="0"/>
                                                  <w:marTop w:val="0"/>
                                                  <w:marBottom w:val="0"/>
                                                  <w:divBdr>
                                                    <w:top w:val="none" w:sz="0" w:space="0" w:color="auto"/>
                                                    <w:left w:val="none" w:sz="0" w:space="0" w:color="auto"/>
                                                    <w:bottom w:val="none" w:sz="0" w:space="0" w:color="auto"/>
                                                    <w:right w:val="none" w:sz="0" w:space="0" w:color="auto"/>
                                                  </w:divBdr>
                                                  <w:divsChild>
                                                    <w:div w:id="1572495931">
                                                      <w:marLeft w:val="0"/>
                                                      <w:marRight w:val="0"/>
                                                      <w:marTop w:val="0"/>
                                                      <w:marBottom w:val="0"/>
                                                      <w:divBdr>
                                                        <w:top w:val="none" w:sz="0" w:space="0" w:color="auto"/>
                                                        <w:left w:val="none" w:sz="0" w:space="0" w:color="auto"/>
                                                        <w:bottom w:val="none" w:sz="0" w:space="0" w:color="auto"/>
                                                        <w:right w:val="none" w:sz="0" w:space="0" w:color="auto"/>
                                                      </w:divBdr>
                                                      <w:divsChild>
                                                        <w:div w:id="9952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96186343">
          <w:marLeft w:val="0"/>
          <w:marRight w:val="0"/>
          <w:marTop w:val="0"/>
          <w:marBottom w:val="92"/>
          <w:divBdr>
            <w:top w:val="single" w:sz="4" w:space="0" w:color="auto"/>
            <w:left w:val="single" w:sz="18" w:space="0" w:color="auto"/>
            <w:bottom w:val="single" w:sz="4" w:space="0" w:color="auto"/>
            <w:right w:val="single" w:sz="4" w:space="0" w:color="auto"/>
          </w:divBdr>
        </w:div>
        <w:div w:id="1347176335">
          <w:marLeft w:val="0"/>
          <w:marRight w:val="0"/>
          <w:marTop w:val="92"/>
          <w:marBottom w:val="0"/>
          <w:divBdr>
            <w:top w:val="single" w:sz="4" w:space="0" w:color="D5DDC6"/>
            <w:left w:val="single" w:sz="4" w:space="3" w:color="D5DDC6"/>
            <w:bottom w:val="single" w:sz="4" w:space="0" w:color="D5DDC6"/>
            <w:right w:val="single" w:sz="4" w:space="0" w:color="D5DDC6"/>
          </w:divBdr>
        </w:div>
        <w:div w:id="1732339820">
          <w:marLeft w:val="0"/>
          <w:marRight w:val="0"/>
          <w:marTop w:val="0"/>
          <w:marBottom w:val="92"/>
          <w:divBdr>
            <w:top w:val="single" w:sz="4" w:space="0" w:color="auto"/>
            <w:left w:val="single" w:sz="18" w:space="0" w:color="auto"/>
            <w:bottom w:val="single" w:sz="4" w:space="0" w:color="auto"/>
            <w:right w:val="single" w:sz="4" w:space="0" w:color="auto"/>
          </w:divBdr>
        </w:div>
        <w:div w:id="1955793569">
          <w:marLeft w:val="0"/>
          <w:marRight w:val="0"/>
          <w:marTop w:val="0"/>
          <w:marBottom w:val="92"/>
          <w:divBdr>
            <w:top w:val="single" w:sz="4" w:space="0" w:color="auto"/>
            <w:left w:val="single" w:sz="18" w:space="0" w:color="auto"/>
            <w:bottom w:val="single" w:sz="4" w:space="0" w:color="auto"/>
            <w:right w:val="single" w:sz="4" w:space="0" w:color="auto"/>
          </w:divBdr>
        </w:div>
        <w:div w:id="1552810714">
          <w:marLeft w:val="0"/>
          <w:marRight w:val="0"/>
          <w:marTop w:val="92"/>
          <w:marBottom w:val="0"/>
          <w:divBdr>
            <w:top w:val="single" w:sz="4" w:space="0" w:color="D5DDC6"/>
            <w:left w:val="single" w:sz="4" w:space="3" w:color="D5DDC6"/>
            <w:bottom w:val="single" w:sz="4" w:space="0" w:color="D5DDC6"/>
            <w:right w:val="single" w:sz="4" w:space="0" w:color="D5DDC6"/>
          </w:divBdr>
        </w:div>
        <w:div w:id="1675262818">
          <w:marLeft w:val="0"/>
          <w:marRight w:val="0"/>
          <w:marTop w:val="0"/>
          <w:marBottom w:val="92"/>
          <w:divBdr>
            <w:top w:val="single" w:sz="4" w:space="0" w:color="auto"/>
            <w:left w:val="single" w:sz="18" w:space="0" w:color="auto"/>
            <w:bottom w:val="single" w:sz="4" w:space="0" w:color="auto"/>
            <w:right w:val="single" w:sz="4" w:space="0" w:color="auto"/>
          </w:divBdr>
        </w:div>
        <w:div w:id="349180818">
          <w:marLeft w:val="0"/>
          <w:marRight w:val="0"/>
          <w:marTop w:val="92"/>
          <w:marBottom w:val="0"/>
          <w:divBdr>
            <w:top w:val="single" w:sz="4" w:space="0" w:color="D5DDC6"/>
            <w:left w:val="single" w:sz="4" w:space="3" w:color="D5DDC6"/>
            <w:bottom w:val="single" w:sz="4" w:space="0" w:color="D5DDC6"/>
            <w:right w:val="single" w:sz="4" w:space="0" w:color="D5DDC6"/>
          </w:divBdr>
        </w:div>
        <w:div w:id="1010916319">
          <w:marLeft w:val="0"/>
          <w:marRight w:val="0"/>
          <w:marTop w:val="0"/>
          <w:marBottom w:val="92"/>
          <w:divBdr>
            <w:top w:val="single" w:sz="4" w:space="0" w:color="auto"/>
            <w:left w:val="single" w:sz="18" w:space="0" w:color="auto"/>
            <w:bottom w:val="single" w:sz="4" w:space="0" w:color="auto"/>
            <w:right w:val="single" w:sz="4" w:space="0" w:color="auto"/>
          </w:divBdr>
        </w:div>
        <w:div w:id="688676483">
          <w:marLeft w:val="0"/>
          <w:marRight w:val="0"/>
          <w:marTop w:val="92"/>
          <w:marBottom w:val="0"/>
          <w:divBdr>
            <w:top w:val="single" w:sz="4" w:space="0" w:color="D5DDC6"/>
            <w:left w:val="single" w:sz="4" w:space="3" w:color="D5DDC6"/>
            <w:bottom w:val="single" w:sz="4" w:space="0" w:color="D5DDC6"/>
            <w:right w:val="single" w:sz="4" w:space="0" w:color="D5DDC6"/>
          </w:divBdr>
        </w:div>
        <w:div w:id="535656298">
          <w:marLeft w:val="0"/>
          <w:marRight w:val="0"/>
          <w:marTop w:val="0"/>
          <w:marBottom w:val="92"/>
          <w:divBdr>
            <w:top w:val="single" w:sz="4" w:space="0" w:color="auto"/>
            <w:left w:val="single" w:sz="18" w:space="0" w:color="auto"/>
            <w:bottom w:val="single" w:sz="4" w:space="0" w:color="auto"/>
            <w:right w:val="single" w:sz="4" w:space="0" w:color="auto"/>
          </w:divBdr>
        </w:div>
        <w:div w:id="1032220322">
          <w:marLeft w:val="0"/>
          <w:marRight w:val="0"/>
          <w:marTop w:val="92"/>
          <w:marBottom w:val="0"/>
          <w:divBdr>
            <w:top w:val="single" w:sz="4" w:space="0" w:color="D5DDC6"/>
            <w:left w:val="single" w:sz="4" w:space="3" w:color="D5DDC6"/>
            <w:bottom w:val="single" w:sz="4" w:space="0" w:color="D5DDC6"/>
            <w:right w:val="single" w:sz="4" w:space="0" w:color="D5DDC6"/>
          </w:divBdr>
        </w:div>
        <w:div w:id="493569635">
          <w:marLeft w:val="0"/>
          <w:marRight w:val="0"/>
          <w:marTop w:val="0"/>
          <w:marBottom w:val="92"/>
          <w:divBdr>
            <w:top w:val="single" w:sz="4" w:space="0" w:color="auto"/>
            <w:left w:val="single" w:sz="18" w:space="0" w:color="auto"/>
            <w:bottom w:val="single" w:sz="4" w:space="0" w:color="auto"/>
            <w:right w:val="single" w:sz="4" w:space="0" w:color="auto"/>
          </w:divBdr>
        </w:div>
        <w:div w:id="1659383800">
          <w:marLeft w:val="0"/>
          <w:marRight w:val="0"/>
          <w:marTop w:val="92"/>
          <w:marBottom w:val="0"/>
          <w:divBdr>
            <w:top w:val="single" w:sz="4" w:space="0" w:color="D5DDC6"/>
            <w:left w:val="single" w:sz="4" w:space="3" w:color="D5DDC6"/>
            <w:bottom w:val="single" w:sz="4" w:space="0" w:color="D5DDC6"/>
            <w:right w:val="single" w:sz="4" w:space="0" w:color="D5DDC6"/>
          </w:divBdr>
        </w:div>
        <w:div w:id="928543165">
          <w:marLeft w:val="0"/>
          <w:marRight w:val="0"/>
          <w:marTop w:val="0"/>
          <w:marBottom w:val="92"/>
          <w:divBdr>
            <w:top w:val="single" w:sz="4" w:space="0" w:color="auto"/>
            <w:left w:val="single" w:sz="18" w:space="0" w:color="auto"/>
            <w:bottom w:val="single" w:sz="4" w:space="0" w:color="auto"/>
            <w:right w:val="single" w:sz="4" w:space="0" w:color="auto"/>
          </w:divBdr>
        </w:div>
        <w:div w:id="2014843982">
          <w:marLeft w:val="0"/>
          <w:marRight w:val="0"/>
          <w:marTop w:val="92"/>
          <w:marBottom w:val="0"/>
          <w:divBdr>
            <w:top w:val="single" w:sz="4" w:space="0" w:color="D5DDC6"/>
            <w:left w:val="single" w:sz="4" w:space="3" w:color="D5DDC6"/>
            <w:bottom w:val="single" w:sz="4" w:space="0" w:color="D5DDC6"/>
            <w:right w:val="single" w:sz="4" w:space="0" w:color="D5DDC6"/>
          </w:divBdr>
        </w:div>
        <w:div w:id="891306382">
          <w:marLeft w:val="0"/>
          <w:marRight w:val="0"/>
          <w:marTop w:val="0"/>
          <w:marBottom w:val="92"/>
          <w:divBdr>
            <w:top w:val="single" w:sz="4" w:space="0" w:color="auto"/>
            <w:left w:val="single" w:sz="18" w:space="0" w:color="auto"/>
            <w:bottom w:val="single" w:sz="4" w:space="0" w:color="auto"/>
            <w:right w:val="single" w:sz="4" w:space="0" w:color="auto"/>
          </w:divBdr>
        </w:div>
        <w:div w:id="288557192">
          <w:marLeft w:val="0"/>
          <w:marRight w:val="0"/>
          <w:marTop w:val="92"/>
          <w:marBottom w:val="0"/>
          <w:divBdr>
            <w:top w:val="single" w:sz="4" w:space="0" w:color="D5DDC6"/>
            <w:left w:val="single" w:sz="4" w:space="3" w:color="D5DDC6"/>
            <w:bottom w:val="single" w:sz="4" w:space="0" w:color="D5DDC6"/>
            <w:right w:val="single" w:sz="4" w:space="0" w:color="D5DDC6"/>
          </w:divBdr>
        </w:div>
        <w:div w:id="1570384867">
          <w:marLeft w:val="0"/>
          <w:marRight w:val="0"/>
          <w:marTop w:val="0"/>
          <w:marBottom w:val="92"/>
          <w:divBdr>
            <w:top w:val="single" w:sz="4" w:space="0" w:color="auto"/>
            <w:left w:val="single" w:sz="18" w:space="0" w:color="auto"/>
            <w:bottom w:val="single" w:sz="4" w:space="0" w:color="auto"/>
            <w:right w:val="single" w:sz="4" w:space="0" w:color="auto"/>
          </w:divBdr>
        </w:div>
        <w:div w:id="716976112">
          <w:marLeft w:val="0"/>
          <w:marRight w:val="0"/>
          <w:marTop w:val="92"/>
          <w:marBottom w:val="0"/>
          <w:divBdr>
            <w:top w:val="single" w:sz="4" w:space="0" w:color="D5DDC6"/>
            <w:left w:val="single" w:sz="4" w:space="3" w:color="D5DDC6"/>
            <w:bottom w:val="single" w:sz="4" w:space="0" w:color="D5DDC6"/>
            <w:right w:val="single" w:sz="4" w:space="0" w:color="D5DDC6"/>
          </w:divBdr>
        </w:div>
        <w:div w:id="8341403">
          <w:marLeft w:val="0"/>
          <w:marRight w:val="0"/>
          <w:marTop w:val="0"/>
          <w:marBottom w:val="92"/>
          <w:divBdr>
            <w:top w:val="single" w:sz="4" w:space="0" w:color="auto"/>
            <w:left w:val="single" w:sz="18" w:space="0" w:color="auto"/>
            <w:bottom w:val="single" w:sz="4" w:space="0" w:color="auto"/>
            <w:right w:val="single" w:sz="4" w:space="0" w:color="auto"/>
          </w:divBdr>
        </w:div>
        <w:div w:id="381909942">
          <w:marLeft w:val="0"/>
          <w:marRight w:val="0"/>
          <w:marTop w:val="92"/>
          <w:marBottom w:val="0"/>
          <w:divBdr>
            <w:top w:val="single" w:sz="4" w:space="0" w:color="D5DDC6"/>
            <w:left w:val="single" w:sz="4" w:space="3" w:color="D5DDC6"/>
            <w:bottom w:val="single" w:sz="4" w:space="0" w:color="D5DDC6"/>
            <w:right w:val="single" w:sz="4" w:space="0" w:color="D5DDC6"/>
          </w:divBdr>
        </w:div>
        <w:div w:id="850341432">
          <w:marLeft w:val="0"/>
          <w:marRight w:val="0"/>
          <w:marTop w:val="0"/>
          <w:marBottom w:val="92"/>
          <w:divBdr>
            <w:top w:val="single" w:sz="4" w:space="0" w:color="auto"/>
            <w:left w:val="single" w:sz="18" w:space="0" w:color="auto"/>
            <w:bottom w:val="single" w:sz="4" w:space="0" w:color="auto"/>
            <w:right w:val="single" w:sz="4" w:space="0" w:color="auto"/>
          </w:divBdr>
        </w:div>
        <w:div w:id="969212240">
          <w:marLeft w:val="0"/>
          <w:marRight w:val="0"/>
          <w:marTop w:val="92"/>
          <w:marBottom w:val="0"/>
          <w:divBdr>
            <w:top w:val="single" w:sz="4" w:space="0" w:color="D5DDC6"/>
            <w:left w:val="single" w:sz="4" w:space="3" w:color="D5DDC6"/>
            <w:bottom w:val="single" w:sz="4" w:space="0" w:color="D5DDC6"/>
            <w:right w:val="single" w:sz="4" w:space="0" w:color="D5DDC6"/>
          </w:divBdr>
        </w:div>
        <w:div w:id="678116669">
          <w:marLeft w:val="0"/>
          <w:marRight w:val="0"/>
          <w:marTop w:val="0"/>
          <w:marBottom w:val="92"/>
          <w:divBdr>
            <w:top w:val="single" w:sz="4" w:space="0" w:color="auto"/>
            <w:left w:val="single" w:sz="18" w:space="0" w:color="auto"/>
            <w:bottom w:val="single" w:sz="4" w:space="0" w:color="auto"/>
            <w:right w:val="single" w:sz="4" w:space="0" w:color="auto"/>
          </w:divBdr>
        </w:div>
        <w:div w:id="1633826299">
          <w:marLeft w:val="0"/>
          <w:marRight w:val="0"/>
          <w:marTop w:val="92"/>
          <w:marBottom w:val="0"/>
          <w:divBdr>
            <w:top w:val="single" w:sz="4" w:space="0" w:color="D5DDC6"/>
            <w:left w:val="single" w:sz="4" w:space="3" w:color="D5DDC6"/>
            <w:bottom w:val="single" w:sz="4" w:space="0" w:color="D5DDC6"/>
            <w:right w:val="single" w:sz="4" w:space="0" w:color="D5DDC6"/>
          </w:divBdr>
        </w:div>
        <w:div w:id="1849127942">
          <w:marLeft w:val="0"/>
          <w:marRight w:val="0"/>
          <w:marTop w:val="0"/>
          <w:marBottom w:val="92"/>
          <w:divBdr>
            <w:top w:val="single" w:sz="4" w:space="0" w:color="auto"/>
            <w:left w:val="single" w:sz="18" w:space="0" w:color="auto"/>
            <w:bottom w:val="single" w:sz="4" w:space="0" w:color="auto"/>
            <w:right w:val="single" w:sz="4" w:space="0" w:color="auto"/>
          </w:divBdr>
        </w:div>
        <w:div w:id="1203329335">
          <w:marLeft w:val="0"/>
          <w:marRight w:val="0"/>
          <w:marTop w:val="92"/>
          <w:marBottom w:val="0"/>
          <w:divBdr>
            <w:top w:val="single" w:sz="4" w:space="0" w:color="D5DDC6"/>
            <w:left w:val="single" w:sz="4" w:space="3" w:color="D5DDC6"/>
            <w:bottom w:val="single" w:sz="4" w:space="0" w:color="D5DDC6"/>
            <w:right w:val="single" w:sz="4" w:space="0" w:color="D5DDC6"/>
          </w:divBdr>
        </w:div>
        <w:div w:id="408429272">
          <w:marLeft w:val="0"/>
          <w:marRight w:val="0"/>
          <w:marTop w:val="0"/>
          <w:marBottom w:val="92"/>
          <w:divBdr>
            <w:top w:val="single" w:sz="4" w:space="0" w:color="auto"/>
            <w:left w:val="single" w:sz="18" w:space="0" w:color="auto"/>
            <w:bottom w:val="single" w:sz="4" w:space="0" w:color="auto"/>
            <w:right w:val="single" w:sz="4" w:space="0" w:color="auto"/>
          </w:divBdr>
        </w:div>
        <w:div w:id="1565290495">
          <w:marLeft w:val="0"/>
          <w:marRight w:val="0"/>
          <w:marTop w:val="92"/>
          <w:marBottom w:val="0"/>
          <w:divBdr>
            <w:top w:val="single" w:sz="4" w:space="0" w:color="D5DDC6"/>
            <w:left w:val="single" w:sz="4" w:space="3" w:color="D5DDC6"/>
            <w:bottom w:val="single" w:sz="4" w:space="0" w:color="D5DDC6"/>
            <w:right w:val="single" w:sz="4" w:space="0" w:color="D5DDC6"/>
          </w:divBdr>
        </w:div>
        <w:div w:id="419716978">
          <w:marLeft w:val="0"/>
          <w:marRight w:val="0"/>
          <w:marTop w:val="0"/>
          <w:marBottom w:val="92"/>
          <w:divBdr>
            <w:top w:val="single" w:sz="4" w:space="0" w:color="auto"/>
            <w:left w:val="single" w:sz="18" w:space="0" w:color="auto"/>
            <w:bottom w:val="single" w:sz="4" w:space="0" w:color="auto"/>
            <w:right w:val="single" w:sz="4" w:space="0" w:color="auto"/>
          </w:divBdr>
        </w:div>
        <w:div w:id="1132866590">
          <w:marLeft w:val="0"/>
          <w:marRight w:val="0"/>
          <w:marTop w:val="92"/>
          <w:marBottom w:val="0"/>
          <w:divBdr>
            <w:top w:val="single" w:sz="4" w:space="0" w:color="D5DDC6"/>
            <w:left w:val="single" w:sz="4" w:space="3" w:color="D5DDC6"/>
            <w:bottom w:val="single" w:sz="4" w:space="0" w:color="D5DDC6"/>
            <w:right w:val="single" w:sz="4" w:space="0" w:color="D5DDC6"/>
          </w:divBdr>
        </w:div>
        <w:div w:id="1185943100">
          <w:marLeft w:val="0"/>
          <w:marRight w:val="0"/>
          <w:marTop w:val="0"/>
          <w:marBottom w:val="92"/>
          <w:divBdr>
            <w:top w:val="single" w:sz="4" w:space="0" w:color="auto"/>
            <w:left w:val="single" w:sz="18" w:space="0" w:color="auto"/>
            <w:bottom w:val="single" w:sz="4" w:space="0" w:color="auto"/>
            <w:right w:val="single" w:sz="4" w:space="0" w:color="auto"/>
          </w:divBdr>
        </w:div>
        <w:div w:id="417941169">
          <w:marLeft w:val="0"/>
          <w:marRight w:val="0"/>
          <w:marTop w:val="92"/>
          <w:marBottom w:val="0"/>
          <w:divBdr>
            <w:top w:val="single" w:sz="4" w:space="0" w:color="D5DDC6"/>
            <w:left w:val="single" w:sz="4" w:space="3" w:color="D5DDC6"/>
            <w:bottom w:val="single" w:sz="4" w:space="0" w:color="D5DDC6"/>
            <w:right w:val="single" w:sz="4" w:space="0" w:color="D5DDC6"/>
          </w:divBdr>
        </w:div>
        <w:div w:id="1066074427">
          <w:marLeft w:val="0"/>
          <w:marRight w:val="0"/>
          <w:marTop w:val="0"/>
          <w:marBottom w:val="92"/>
          <w:divBdr>
            <w:top w:val="single" w:sz="4" w:space="0" w:color="auto"/>
            <w:left w:val="single" w:sz="18" w:space="0" w:color="auto"/>
            <w:bottom w:val="single" w:sz="4" w:space="0" w:color="auto"/>
            <w:right w:val="single" w:sz="4" w:space="0" w:color="auto"/>
          </w:divBdr>
        </w:div>
        <w:div w:id="850485247">
          <w:marLeft w:val="0"/>
          <w:marRight w:val="0"/>
          <w:marTop w:val="92"/>
          <w:marBottom w:val="0"/>
          <w:divBdr>
            <w:top w:val="single" w:sz="4" w:space="0" w:color="D5DDC6"/>
            <w:left w:val="single" w:sz="4" w:space="3" w:color="D5DDC6"/>
            <w:bottom w:val="single" w:sz="4" w:space="0" w:color="D5DDC6"/>
            <w:right w:val="single" w:sz="4" w:space="0" w:color="D5DDC6"/>
          </w:divBdr>
        </w:div>
        <w:div w:id="1930046054">
          <w:marLeft w:val="0"/>
          <w:marRight w:val="0"/>
          <w:marTop w:val="0"/>
          <w:marBottom w:val="92"/>
          <w:divBdr>
            <w:top w:val="single" w:sz="4" w:space="0" w:color="auto"/>
            <w:left w:val="single" w:sz="18" w:space="0" w:color="auto"/>
            <w:bottom w:val="single" w:sz="4" w:space="0" w:color="auto"/>
            <w:right w:val="single" w:sz="4" w:space="0" w:color="auto"/>
          </w:divBdr>
        </w:div>
        <w:div w:id="573200581">
          <w:marLeft w:val="0"/>
          <w:marRight w:val="0"/>
          <w:marTop w:val="92"/>
          <w:marBottom w:val="0"/>
          <w:divBdr>
            <w:top w:val="single" w:sz="4" w:space="0" w:color="D5DDC6"/>
            <w:left w:val="single" w:sz="4" w:space="3" w:color="D5DDC6"/>
            <w:bottom w:val="single" w:sz="4" w:space="0" w:color="D5DDC6"/>
            <w:right w:val="single" w:sz="4" w:space="0" w:color="D5DDC6"/>
          </w:divBdr>
        </w:div>
        <w:div w:id="369577318">
          <w:marLeft w:val="0"/>
          <w:marRight w:val="0"/>
          <w:marTop w:val="0"/>
          <w:marBottom w:val="92"/>
          <w:divBdr>
            <w:top w:val="single" w:sz="4" w:space="0" w:color="auto"/>
            <w:left w:val="single" w:sz="18" w:space="0" w:color="auto"/>
            <w:bottom w:val="single" w:sz="4" w:space="0" w:color="auto"/>
            <w:right w:val="single" w:sz="4" w:space="0" w:color="auto"/>
          </w:divBdr>
        </w:div>
        <w:div w:id="1893732221">
          <w:marLeft w:val="0"/>
          <w:marRight w:val="0"/>
          <w:marTop w:val="92"/>
          <w:marBottom w:val="0"/>
          <w:divBdr>
            <w:top w:val="single" w:sz="4" w:space="0" w:color="D5DDC6"/>
            <w:left w:val="single" w:sz="4" w:space="3" w:color="D5DDC6"/>
            <w:bottom w:val="single" w:sz="4" w:space="0" w:color="D5DDC6"/>
            <w:right w:val="single" w:sz="4" w:space="0" w:color="D5DDC6"/>
          </w:divBdr>
        </w:div>
        <w:div w:id="2039743950">
          <w:marLeft w:val="0"/>
          <w:marRight w:val="0"/>
          <w:marTop w:val="0"/>
          <w:marBottom w:val="92"/>
          <w:divBdr>
            <w:top w:val="single" w:sz="4" w:space="0" w:color="auto"/>
            <w:left w:val="single" w:sz="18" w:space="0" w:color="auto"/>
            <w:bottom w:val="single" w:sz="4" w:space="0" w:color="auto"/>
            <w:right w:val="single" w:sz="4" w:space="0" w:color="auto"/>
          </w:divBdr>
        </w:div>
        <w:div w:id="1079600376">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768694860">
      <w:bodyDiv w:val="1"/>
      <w:marLeft w:val="0"/>
      <w:marRight w:val="0"/>
      <w:marTop w:val="0"/>
      <w:marBottom w:val="0"/>
      <w:divBdr>
        <w:top w:val="none" w:sz="0" w:space="0" w:color="auto"/>
        <w:left w:val="none" w:sz="0" w:space="0" w:color="auto"/>
        <w:bottom w:val="none" w:sz="0" w:space="0" w:color="auto"/>
        <w:right w:val="none" w:sz="0" w:space="0" w:color="auto"/>
      </w:divBdr>
      <w:divsChild>
        <w:div w:id="406734595">
          <w:marLeft w:val="0"/>
          <w:marRight w:val="0"/>
          <w:marTop w:val="0"/>
          <w:marBottom w:val="0"/>
          <w:divBdr>
            <w:top w:val="none" w:sz="0" w:space="0" w:color="auto"/>
            <w:left w:val="none" w:sz="0" w:space="0" w:color="auto"/>
            <w:bottom w:val="none" w:sz="0" w:space="0" w:color="auto"/>
            <w:right w:val="none" w:sz="0" w:space="0" w:color="auto"/>
          </w:divBdr>
        </w:div>
        <w:div w:id="1133789757">
          <w:marLeft w:val="0"/>
          <w:marRight w:val="0"/>
          <w:marTop w:val="360"/>
          <w:marBottom w:val="0"/>
          <w:divBdr>
            <w:top w:val="none" w:sz="0" w:space="0" w:color="auto"/>
            <w:left w:val="none" w:sz="0" w:space="0" w:color="auto"/>
            <w:bottom w:val="single" w:sz="8" w:space="6" w:color="D9DCDF"/>
            <w:right w:val="none" w:sz="0" w:space="0" w:color="auto"/>
          </w:divBdr>
          <w:divsChild>
            <w:div w:id="1833832059">
              <w:marLeft w:val="0"/>
              <w:marRight w:val="0"/>
              <w:marTop w:val="288"/>
              <w:marBottom w:val="0"/>
              <w:divBdr>
                <w:top w:val="none" w:sz="0" w:space="0" w:color="auto"/>
                <w:left w:val="none" w:sz="0" w:space="0" w:color="auto"/>
                <w:bottom w:val="none" w:sz="0" w:space="0" w:color="auto"/>
                <w:right w:val="none" w:sz="0" w:space="0" w:color="auto"/>
              </w:divBdr>
            </w:div>
            <w:div w:id="1058942227">
              <w:marLeft w:val="0"/>
              <w:marRight w:val="0"/>
              <w:marTop w:val="115"/>
              <w:marBottom w:val="0"/>
              <w:divBdr>
                <w:top w:val="none" w:sz="0" w:space="0" w:color="auto"/>
                <w:left w:val="none" w:sz="0" w:space="0" w:color="auto"/>
                <w:bottom w:val="none" w:sz="0" w:space="0" w:color="auto"/>
                <w:right w:val="none" w:sz="0" w:space="0" w:color="auto"/>
              </w:divBdr>
              <w:divsChild>
                <w:div w:id="214661974">
                  <w:marLeft w:val="0"/>
                  <w:marRight w:val="0"/>
                  <w:marTop w:val="0"/>
                  <w:marBottom w:val="173"/>
                  <w:divBdr>
                    <w:top w:val="none" w:sz="0" w:space="0" w:color="auto"/>
                    <w:left w:val="none" w:sz="0" w:space="0" w:color="auto"/>
                    <w:bottom w:val="none" w:sz="0" w:space="0" w:color="auto"/>
                    <w:right w:val="none" w:sz="0" w:space="0" w:color="auto"/>
                  </w:divBdr>
                </w:div>
                <w:div w:id="1313366918">
                  <w:marLeft w:val="0"/>
                  <w:marRight w:val="0"/>
                  <w:marTop w:val="0"/>
                  <w:marBottom w:val="173"/>
                  <w:divBdr>
                    <w:top w:val="none" w:sz="0" w:space="0" w:color="auto"/>
                    <w:left w:val="none" w:sz="0" w:space="0" w:color="auto"/>
                    <w:bottom w:val="none" w:sz="0" w:space="0" w:color="auto"/>
                    <w:right w:val="none" w:sz="0" w:space="0" w:color="auto"/>
                  </w:divBdr>
                </w:div>
                <w:div w:id="983659198">
                  <w:marLeft w:val="0"/>
                  <w:marRight w:val="0"/>
                  <w:marTop w:val="0"/>
                  <w:marBottom w:val="173"/>
                  <w:divBdr>
                    <w:top w:val="none" w:sz="0" w:space="0" w:color="auto"/>
                    <w:left w:val="none" w:sz="0" w:space="0" w:color="auto"/>
                    <w:bottom w:val="none" w:sz="0" w:space="0" w:color="auto"/>
                    <w:right w:val="none" w:sz="0" w:space="0" w:color="auto"/>
                  </w:divBdr>
                </w:div>
                <w:div w:id="349911196">
                  <w:marLeft w:val="0"/>
                  <w:marRight w:val="0"/>
                  <w:marTop w:val="0"/>
                  <w:marBottom w:val="173"/>
                  <w:divBdr>
                    <w:top w:val="none" w:sz="0" w:space="0" w:color="auto"/>
                    <w:left w:val="none" w:sz="0" w:space="0" w:color="auto"/>
                    <w:bottom w:val="none" w:sz="0" w:space="0" w:color="auto"/>
                    <w:right w:val="none" w:sz="0" w:space="0" w:color="auto"/>
                  </w:divBdr>
                </w:div>
                <w:div w:id="1323393544">
                  <w:marLeft w:val="0"/>
                  <w:marRight w:val="0"/>
                  <w:marTop w:val="0"/>
                  <w:marBottom w:val="173"/>
                  <w:divBdr>
                    <w:top w:val="none" w:sz="0" w:space="0" w:color="auto"/>
                    <w:left w:val="none" w:sz="0" w:space="0" w:color="auto"/>
                    <w:bottom w:val="none" w:sz="0" w:space="0" w:color="auto"/>
                    <w:right w:val="none" w:sz="0" w:space="0" w:color="auto"/>
                  </w:divBdr>
                </w:div>
                <w:div w:id="1999339270">
                  <w:marLeft w:val="0"/>
                  <w:marRight w:val="0"/>
                  <w:marTop w:val="0"/>
                  <w:marBottom w:val="173"/>
                  <w:divBdr>
                    <w:top w:val="none" w:sz="0" w:space="0" w:color="auto"/>
                    <w:left w:val="none" w:sz="0" w:space="0" w:color="auto"/>
                    <w:bottom w:val="none" w:sz="0" w:space="0" w:color="auto"/>
                    <w:right w:val="none" w:sz="0" w:space="0" w:color="auto"/>
                  </w:divBdr>
                </w:div>
                <w:div w:id="1233193795">
                  <w:marLeft w:val="0"/>
                  <w:marRight w:val="0"/>
                  <w:marTop w:val="0"/>
                  <w:marBottom w:val="173"/>
                  <w:divBdr>
                    <w:top w:val="none" w:sz="0" w:space="0" w:color="auto"/>
                    <w:left w:val="none" w:sz="0" w:space="0" w:color="auto"/>
                    <w:bottom w:val="none" w:sz="0" w:space="0" w:color="auto"/>
                    <w:right w:val="none" w:sz="0" w:space="0" w:color="auto"/>
                  </w:divBdr>
                </w:div>
                <w:div w:id="391971776">
                  <w:marLeft w:val="0"/>
                  <w:marRight w:val="0"/>
                  <w:marTop w:val="0"/>
                  <w:marBottom w:val="173"/>
                  <w:divBdr>
                    <w:top w:val="none" w:sz="0" w:space="0" w:color="auto"/>
                    <w:left w:val="none" w:sz="0" w:space="0" w:color="auto"/>
                    <w:bottom w:val="none" w:sz="0" w:space="0" w:color="auto"/>
                    <w:right w:val="none" w:sz="0" w:space="0" w:color="auto"/>
                  </w:divBdr>
                </w:div>
                <w:div w:id="1421949896">
                  <w:marLeft w:val="0"/>
                  <w:marRight w:val="0"/>
                  <w:marTop w:val="0"/>
                  <w:marBottom w:val="173"/>
                  <w:divBdr>
                    <w:top w:val="none" w:sz="0" w:space="0" w:color="auto"/>
                    <w:left w:val="none" w:sz="0" w:space="0" w:color="auto"/>
                    <w:bottom w:val="none" w:sz="0" w:space="0" w:color="auto"/>
                    <w:right w:val="none" w:sz="0" w:space="0" w:color="auto"/>
                  </w:divBdr>
                </w:div>
                <w:div w:id="322469541">
                  <w:marLeft w:val="0"/>
                  <w:marRight w:val="0"/>
                  <w:marTop w:val="0"/>
                  <w:marBottom w:val="173"/>
                  <w:divBdr>
                    <w:top w:val="none" w:sz="0" w:space="0" w:color="auto"/>
                    <w:left w:val="none" w:sz="0" w:space="0" w:color="auto"/>
                    <w:bottom w:val="none" w:sz="0" w:space="0" w:color="auto"/>
                    <w:right w:val="none" w:sz="0" w:space="0" w:color="auto"/>
                  </w:divBdr>
                </w:div>
                <w:div w:id="1009218717">
                  <w:marLeft w:val="0"/>
                  <w:marRight w:val="0"/>
                  <w:marTop w:val="0"/>
                  <w:marBottom w:val="173"/>
                  <w:divBdr>
                    <w:top w:val="none" w:sz="0" w:space="0" w:color="auto"/>
                    <w:left w:val="none" w:sz="0" w:space="0" w:color="auto"/>
                    <w:bottom w:val="none" w:sz="0" w:space="0" w:color="auto"/>
                    <w:right w:val="none" w:sz="0" w:space="0" w:color="auto"/>
                  </w:divBdr>
                </w:div>
                <w:div w:id="1247493745">
                  <w:marLeft w:val="0"/>
                  <w:marRight w:val="0"/>
                  <w:marTop w:val="0"/>
                  <w:marBottom w:val="173"/>
                  <w:divBdr>
                    <w:top w:val="none" w:sz="0" w:space="0" w:color="auto"/>
                    <w:left w:val="none" w:sz="0" w:space="0" w:color="auto"/>
                    <w:bottom w:val="none" w:sz="0" w:space="0" w:color="auto"/>
                    <w:right w:val="none" w:sz="0" w:space="0" w:color="auto"/>
                  </w:divBdr>
                </w:div>
                <w:div w:id="502361394">
                  <w:marLeft w:val="0"/>
                  <w:marRight w:val="0"/>
                  <w:marTop w:val="0"/>
                  <w:marBottom w:val="173"/>
                  <w:divBdr>
                    <w:top w:val="none" w:sz="0" w:space="0" w:color="auto"/>
                    <w:left w:val="none" w:sz="0" w:space="0" w:color="auto"/>
                    <w:bottom w:val="none" w:sz="0" w:space="0" w:color="auto"/>
                    <w:right w:val="none" w:sz="0" w:space="0" w:color="auto"/>
                  </w:divBdr>
                </w:div>
                <w:div w:id="1212571068">
                  <w:marLeft w:val="0"/>
                  <w:marRight w:val="0"/>
                  <w:marTop w:val="0"/>
                  <w:marBottom w:val="173"/>
                  <w:divBdr>
                    <w:top w:val="none" w:sz="0" w:space="0" w:color="auto"/>
                    <w:left w:val="none" w:sz="0" w:space="0" w:color="auto"/>
                    <w:bottom w:val="none" w:sz="0" w:space="0" w:color="auto"/>
                    <w:right w:val="none" w:sz="0" w:space="0" w:color="auto"/>
                  </w:divBdr>
                </w:div>
                <w:div w:id="580678881">
                  <w:marLeft w:val="0"/>
                  <w:marRight w:val="0"/>
                  <w:marTop w:val="0"/>
                  <w:marBottom w:val="173"/>
                  <w:divBdr>
                    <w:top w:val="none" w:sz="0" w:space="0" w:color="auto"/>
                    <w:left w:val="none" w:sz="0" w:space="0" w:color="auto"/>
                    <w:bottom w:val="none" w:sz="0" w:space="0" w:color="auto"/>
                    <w:right w:val="none" w:sz="0" w:space="0" w:color="auto"/>
                  </w:divBdr>
                </w:div>
                <w:div w:id="365446450">
                  <w:marLeft w:val="0"/>
                  <w:marRight w:val="0"/>
                  <w:marTop w:val="0"/>
                  <w:marBottom w:val="173"/>
                  <w:divBdr>
                    <w:top w:val="none" w:sz="0" w:space="0" w:color="auto"/>
                    <w:left w:val="none" w:sz="0" w:space="0" w:color="auto"/>
                    <w:bottom w:val="none" w:sz="0" w:space="0" w:color="auto"/>
                    <w:right w:val="none" w:sz="0" w:space="0" w:color="auto"/>
                  </w:divBdr>
                </w:div>
                <w:div w:id="836388547">
                  <w:marLeft w:val="0"/>
                  <w:marRight w:val="0"/>
                  <w:marTop w:val="0"/>
                  <w:marBottom w:val="173"/>
                  <w:divBdr>
                    <w:top w:val="none" w:sz="0" w:space="0" w:color="auto"/>
                    <w:left w:val="none" w:sz="0" w:space="0" w:color="auto"/>
                    <w:bottom w:val="none" w:sz="0" w:space="0" w:color="auto"/>
                    <w:right w:val="none" w:sz="0" w:space="0" w:color="auto"/>
                  </w:divBdr>
                </w:div>
                <w:div w:id="1169295682">
                  <w:marLeft w:val="0"/>
                  <w:marRight w:val="0"/>
                  <w:marTop w:val="0"/>
                  <w:marBottom w:val="173"/>
                  <w:divBdr>
                    <w:top w:val="none" w:sz="0" w:space="0" w:color="auto"/>
                    <w:left w:val="none" w:sz="0" w:space="0" w:color="auto"/>
                    <w:bottom w:val="none" w:sz="0" w:space="0" w:color="auto"/>
                    <w:right w:val="none" w:sz="0" w:space="0" w:color="auto"/>
                  </w:divBdr>
                </w:div>
                <w:div w:id="616452447">
                  <w:marLeft w:val="0"/>
                  <w:marRight w:val="0"/>
                  <w:marTop w:val="0"/>
                  <w:marBottom w:val="173"/>
                  <w:divBdr>
                    <w:top w:val="none" w:sz="0" w:space="0" w:color="auto"/>
                    <w:left w:val="none" w:sz="0" w:space="0" w:color="auto"/>
                    <w:bottom w:val="none" w:sz="0" w:space="0" w:color="auto"/>
                    <w:right w:val="none" w:sz="0" w:space="0" w:color="auto"/>
                  </w:divBdr>
                </w:div>
                <w:div w:id="1070662633">
                  <w:marLeft w:val="0"/>
                  <w:marRight w:val="0"/>
                  <w:marTop w:val="0"/>
                  <w:marBottom w:val="173"/>
                  <w:divBdr>
                    <w:top w:val="none" w:sz="0" w:space="0" w:color="auto"/>
                    <w:left w:val="none" w:sz="0" w:space="0" w:color="auto"/>
                    <w:bottom w:val="none" w:sz="0" w:space="0" w:color="auto"/>
                    <w:right w:val="none" w:sz="0" w:space="0" w:color="auto"/>
                  </w:divBdr>
                </w:div>
                <w:div w:id="311328341">
                  <w:marLeft w:val="0"/>
                  <w:marRight w:val="0"/>
                  <w:marTop w:val="0"/>
                  <w:marBottom w:val="173"/>
                  <w:divBdr>
                    <w:top w:val="none" w:sz="0" w:space="0" w:color="auto"/>
                    <w:left w:val="none" w:sz="0" w:space="0" w:color="auto"/>
                    <w:bottom w:val="none" w:sz="0" w:space="0" w:color="auto"/>
                    <w:right w:val="none" w:sz="0" w:space="0" w:color="auto"/>
                  </w:divBdr>
                </w:div>
                <w:div w:id="904683798">
                  <w:marLeft w:val="0"/>
                  <w:marRight w:val="0"/>
                  <w:marTop w:val="0"/>
                  <w:marBottom w:val="173"/>
                  <w:divBdr>
                    <w:top w:val="none" w:sz="0" w:space="0" w:color="auto"/>
                    <w:left w:val="none" w:sz="0" w:space="0" w:color="auto"/>
                    <w:bottom w:val="none" w:sz="0" w:space="0" w:color="auto"/>
                    <w:right w:val="none" w:sz="0" w:space="0" w:color="auto"/>
                  </w:divBdr>
                </w:div>
                <w:div w:id="1027102722">
                  <w:marLeft w:val="0"/>
                  <w:marRight w:val="0"/>
                  <w:marTop w:val="0"/>
                  <w:marBottom w:val="173"/>
                  <w:divBdr>
                    <w:top w:val="none" w:sz="0" w:space="0" w:color="auto"/>
                    <w:left w:val="none" w:sz="0" w:space="0" w:color="auto"/>
                    <w:bottom w:val="none" w:sz="0" w:space="0" w:color="auto"/>
                    <w:right w:val="none" w:sz="0" w:space="0" w:color="auto"/>
                  </w:divBdr>
                </w:div>
                <w:div w:id="1642805756">
                  <w:marLeft w:val="0"/>
                  <w:marRight w:val="0"/>
                  <w:marTop w:val="0"/>
                  <w:marBottom w:val="173"/>
                  <w:divBdr>
                    <w:top w:val="none" w:sz="0" w:space="0" w:color="auto"/>
                    <w:left w:val="none" w:sz="0" w:space="0" w:color="auto"/>
                    <w:bottom w:val="none" w:sz="0" w:space="0" w:color="auto"/>
                    <w:right w:val="none" w:sz="0" w:space="0" w:color="auto"/>
                  </w:divBdr>
                </w:div>
                <w:div w:id="475218371">
                  <w:marLeft w:val="0"/>
                  <w:marRight w:val="0"/>
                  <w:marTop w:val="0"/>
                  <w:marBottom w:val="173"/>
                  <w:divBdr>
                    <w:top w:val="none" w:sz="0" w:space="0" w:color="auto"/>
                    <w:left w:val="none" w:sz="0" w:space="0" w:color="auto"/>
                    <w:bottom w:val="none" w:sz="0" w:space="0" w:color="auto"/>
                    <w:right w:val="none" w:sz="0" w:space="0" w:color="auto"/>
                  </w:divBdr>
                </w:div>
                <w:div w:id="2144425476">
                  <w:marLeft w:val="0"/>
                  <w:marRight w:val="0"/>
                  <w:marTop w:val="0"/>
                  <w:marBottom w:val="173"/>
                  <w:divBdr>
                    <w:top w:val="none" w:sz="0" w:space="0" w:color="auto"/>
                    <w:left w:val="none" w:sz="0" w:space="0" w:color="auto"/>
                    <w:bottom w:val="none" w:sz="0" w:space="0" w:color="auto"/>
                    <w:right w:val="none" w:sz="0" w:space="0" w:color="auto"/>
                  </w:divBdr>
                </w:div>
                <w:div w:id="2119569517">
                  <w:marLeft w:val="0"/>
                  <w:marRight w:val="0"/>
                  <w:marTop w:val="0"/>
                  <w:marBottom w:val="173"/>
                  <w:divBdr>
                    <w:top w:val="none" w:sz="0" w:space="0" w:color="auto"/>
                    <w:left w:val="none" w:sz="0" w:space="0" w:color="auto"/>
                    <w:bottom w:val="none" w:sz="0" w:space="0" w:color="auto"/>
                    <w:right w:val="none" w:sz="0" w:space="0" w:color="auto"/>
                  </w:divBdr>
                </w:div>
                <w:div w:id="857963398">
                  <w:marLeft w:val="0"/>
                  <w:marRight w:val="0"/>
                  <w:marTop w:val="0"/>
                  <w:marBottom w:val="173"/>
                  <w:divBdr>
                    <w:top w:val="none" w:sz="0" w:space="0" w:color="auto"/>
                    <w:left w:val="none" w:sz="0" w:space="0" w:color="auto"/>
                    <w:bottom w:val="none" w:sz="0" w:space="0" w:color="auto"/>
                    <w:right w:val="none" w:sz="0" w:space="0" w:color="auto"/>
                  </w:divBdr>
                </w:div>
                <w:div w:id="1992632414">
                  <w:marLeft w:val="0"/>
                  <w:marRight w:val="0"/>
                  <w:marTop w:val="0"/>
                  <w:marBottom w:val="173"/>
                  <w:divBdr>
                    <w:top w:val="none" w:sz="0" w:space="0" w:color="auto"/>
                    <w:left w:val="none" w:sz="0" w:space="0" w:color="auto"/>
                    <w:bottom w:val="none" w:sz="0" w:space="0" w:color="auto"/>
                    <w:right w:val="none" w:sz="0" w:space="0" w:color="auto"/>
                  </w:divBdr>
                </w:div>
                <w:div w:id="772748297">
                  <w:marLeft w:val="0"/>
                  <w:marRight w:val="0"/>
                  <w:marTop w:val="0"/>
                  <w:marBottom w:val="173"/>
                  <w:divBdr>
                    <w:top w:val="none" w:sz="0" w:space="0" w:color="auto"/>
                    <w:left w:val="none" w:sz="0" w:space="0" w:color="auto"/>
                    <w:bottom w:val="none" w:sz="0" w:space="0" w:color="auto"/>
                    <w:right w:val="none" w:sz="0" w:space="0" w:color="auto"/>
                  </w:divBdr>
                </w:div>
                <w:div w:id="1676568108">
                  <w:marLeft w:val="0"/>
                  <w:marRight w:val="0"/>
                  <w:marTop w:val="0"/>
                  <w:marBottom w:val="173"/>
                  <w:divBdr>
                    <w:top w:val="none" w:sz="0" w:space="0" w:color="auto"/>
                    <w:left w:val="none" w:sz="0" w:space="0" w:color="auto"/>
                    <w:bottom w:val="none" w:sz="0" w:space="0" w:color="auto"/>
                    <w:right w:val="none" w:sz="0" w:space="0" w:color="auto"/>
                  </w:divBdr>
                </w:div>
                <w:div w:id="1464614880">
                  <w:marLeft w:val="0"/>
                  <w:marRight w:val="0"/>
                  <w:marTop w:val="0"/>
                  <w:marBottom w:val="173"/>
                  <w:divBdr>
                    <w:top w:val="none" w:sz="0" w:space="0" w:color="auto"/>
                    <w:left w:val="none" w:sz="0" w:space="0" w:color="auto"/>
                    <w:bottom w:val="none" w:sz="0" w:space="0" w:color="auto"/>
                    <w:right w:val="none" w:sz="0" w:space="0" w:color="auto"/>
                  </w:divBdr>
                </w:div>
                <w:div w:id="63337726">
                  <w:marLeft w:val="0"/>
                  <w:marRight w:val="0"/>
                  <w:marTop w:val="0"/>
                  <w:marBottom w:val="173"/>
                  <w:divBdr>
                    <w:top w:val="none" w:sz="0" w:space="0" w:color="auto"/>
                    <w:left w:val="none" w:sz="0" w:space="0" w:color="auto"/>
                    <w:bottom w:val="none" w:sz="0" w:space="0" w:color="auto"/>
                    <w:right w:val="none" w:sz="0" w:space="0" w:color="auto"/>
                  </w:divBdr>
                </w:div>
                <w:div w:id="1473402203">
                  <w:marLeft w:val="0"/>
                  <w:marRight w:val="0"/>
                  <w:marTop w:val="0"/>
                  <w:marBottom w:val="173"/>
                  <w:divBdr>
                    <w:top w:val="none" w:sz="0" w:space="0" w:color="auto"/>
                    <w:left w:val="none" w:sz="0" w:space="0" w:color="auto"/>
                    <w:bottom w:val="none" w:sz="0" w:space="0" w:color="auto"/>
                    <w:right w:val="none" w:sz="0" w:space="0" w:color="auto"/>
                  </w:divBdr>
                </w:div>
                <w:div w:id="887449817">
                  <w:marLeft w:val="0"/>
                  <w:marRight w:val="0"/>
                  <w:marTop w:val="0"/>
                  <w:marBottom w:val="173"/>
                  <w:divBdr>
                    <w:top w:val="none" w:sz="0" w:space="0" w:color="auto"/>
                    <w:left w:val="none" w:sz="0" w:space="0" w:color="auto"/>
                    <w:bottom w:val="none" w:sz="0" w:space="0" w:color="auto"/>
                    <w:right w:val="none" w:sz="0" w:space="0" w:color="auto"/>
                  </w:divBdr>
                </w:div>
                <w:div w:id="2067758089">
                  <w:marLeft w:val="0"/>
                  <w:marRight w:val="0"/>
                  <w:marTop w:val="0"/>
                  <w:marBottom w:val="173"/>
                  <w:divBdr>
                    <w:top w:val="none" w:sz="0" w:space="0" w:color="auto"/>
                    <w:left w:val="none" w:sz="0" w:space="0" w:color="auto"/>
                    <w:bottom w:val="none" w:sz="0" w:space="0" w:color="auto"/>
                    <w:right w:val="none" w:sz="0" w:space="0" w:color="auto"/>
                  </w:divBdr>
                </w:div>
                <w:div w:id="359476368">
                  <w:marLeft w:val="0"/>
                  <w:marRight w:val="0"/>
                  <w:marTop w:val="0"/>
                  <w:marBottom w:val="173"/>
                  <w:divBdr>
                    <w:top w:val="none" w:sz="0" w:space="0" w:color="auto"/>
                    <w:left w:val="none" w:sz="0" w:space="0" w:color="auto"/>
                    <w:bottom w:val="none" w:sz="0" w:space="0" w:color="auto"/>
                    <w:right w:val="none" w:sz="0" w:space="0" w:color="auto"/>
                  </w:divBdr>
                </w:div>
                <w:div w:id="791559250">
                  <w:marLeft w:val="0"/>
                  <w:marRight w:val="0"/>
                  <w:marTop w:val="0"/>
                  <w:marBottom w:val="173"/>
                  <w:divBdr>
                    <w:top w:val="none" w:sz="0" w:space="0" w:color="auto"/>
                    <w:left w:val="none" w:sz="0" w:space="0" w:color="auto"/>
                    <w:bottom w:val="none" w:sz="0" w:space="0" w:color="auto"/>
                    <w:right w:val="none" w:sz="0" w:space="0" w:color="auto"/>
                  </w:divBdr>
                </w:div>
                <w:div w:id="704017108">
                  <w:marLeft w:val="0"/>
                  <w:marRight w:val="0"/>
                  <w:marTop w:val="0"/>
                  <w:marBottom w:val="173"/>
                  <w:divBdr>
                    <w:top w:val="none" w:sz="0" w:space="0" w:color="auto"/>
                    <w:left w:val="none" w:sz="0" w:space="0" w:color="auto"/>
                    <w:bottom w:val="none" w:sz="0" w:space="0" w:color="auto"/>
                    <w:right w:val="none" w:sz="0" w:space="0" w:color="auto"/>
                  </w:divBdr>
                </w:div>
                <w:div w:id="1404988138">
                  <w:marLeft w:val="0"/>
                  <w:marRight w:val="0"/>
                  <w:marTop w:val="0"/>
                  <w:marBottom w:val="173"/>
                  <w:divBdr>
                    <w:top w:val="none" w:sz="0" w:space="0" w:color="auto"/>
                    <w:left w:val="none" w:sz="0" w:space="0" w:color="auto"/>
                    <w:bottom w:val="none" w:sz="0" w:space="0" w:color="auto"/>
                    <w:right w:val="none" w:sz="0" w:space="0" w:color="auto"/>
                  </w:divBdr>
                </w:div>
                <w:div w:id="801734094">
                  <w:marLeft w:val="0"/>
                  <w:marRight w:val="0"/>
                  <w:marTop w:val="0"/>
                  <w:marBottom w:val="173"/>
                  <w:divBdr>
                    <w:top w:val="none" w:sz="0" w:space="0" w:color="auto"/>
                    <w:left w:val="none" w:sz="0" w:space="0" w:color="auto"/>
                    <w:bottom w:val="none" w:sz="0" w:space="0" w:color="auto"/>
                    <w:right w:val="none" w:sz="0" w:space="0" w:color="auto"/>
                  </w:divBdr>
                </w:div>
                <w:div w:id="1759327287">
                  <w:marLeft w:val="0"/>
                  <w:marRight w:val="0"/>
                  <w:marTop w:val="0"/>
                  <w:marBottom w:val="173"/>
                  <w:divBdr>
                    <w:top w:val="none" w:sz="0" w:space="0" w:color="auto"/>
                    <w:left w:val="none" w:sz="0" w:space="0" w:color="auto"/>
                    <w:bottom w:val="none" w:sz="0" w:space="0" w:color="auto"/>
                    <w:right w:val="none" w:sz="0" w:space="0" w:color="auto"/>
                  </w:divBdr>
                </w:div>
                <w:div w:id="815728723">
                  <w:marLeft w:val="0"/>
                  <w:marRight w:val="0"/>
                  <w:marTop w:val="0"/>
                  <w:marBottom w:val="173"/>
                  <w:divBdr>
                    <w:top w:val="none" w:sz="0" w:space="0" w:color="auto"/>
                    <w:left w:val="none" w:sz="0" w:space="0" w:color="auto"/>
                    <w:bottom w:val="none" w:sz="0" w:space="0" w:color="auto"/>
                    <w:right w:val="none" w:sz="0" w:space="0" w:color="auto"/>
                  </w:divBdr>
                </w:div>
                <w:div w:id="1840925570">
                  <w:marLeft w:val="0"/>
                  <w:marRight w:val="0"/>
                  <w:marTop w:val="0"/>
                  <w:marBottom w:val="173"/>
                  <w:divBdr>
                    <w:top w:val="none" w:sz="0" w:space="0" w:color="auto"/>
                    <w:left w:val="none" w:sz="0" w:space="0" w:color="auto"/>
                    <w:bottom w:val="none" w:sz="0" w:space="0" w:color="auto"/>
                    <w:right w:val="none" w:sz="0" w:space="0" w:color="auto"/>
                  </w:divBdr>
                </w:div>
                <w:div w:id="1635872759">
                  <w:marLeft w:val="0"/>
                  <w:marRight w:val="0"/>
                  <w:marTop w:val="0"/>
                  <w:marBottom w:val="173"/>
                  <w:divBdr>
                    <w:top w:val="none" w:sz="0" w:space="0" w:color="auto"/>
                    <w:left w:val="none" w:sz="0" w:space="0" w:color="auto"/>
                    <w:bottom w:val="none" w:sz="0" w:space="0" w:color="auto"/>
                    <w:right w:val="none" w:sz="0" w:space="0" w:color="auto"/>
                  </w:divBdr>
                </w:div>
                <w:div w:id="2057461567">
                  <w:marLeft w:val="0"/>
                  <w:marRight w:val="0"/>
                  <w:marTop w:val="0"/>
                  <w:marBottom w:val="173"/>
                  <w:divBdr>
                    <w:top w:val="none" w:sz="0" w:space="0" w:color="auto"/>
                    <w:left w:val="none" w:sz="0" w:space="0" w:color="auto"/>
                    <w:bottom w:val="none" w:sz="0" w:space="0" w:color="auto"/>
                    <w:right w:val="none" w:sz="0" w:space="0" w:color="auto"/>
                  </w:divBdr>
                </w:div>
                <w:div w:id="448625179">
                  <w:marLeft w:val="0"/>
                  <w:marRight w:val="0"/>
                  <w:marTop w:val="0"/>
                  <w:marBottom w:val="173"/>
                  <w:divBdr>
                    <w:top w:val="none" w:sz="0" w:space="0" w:color="auto"/>
                    <w:left w:val="none" w:sz="0" w:space="0" w:color="auto"/>
                    <w:bottom w:val="none" w:sz="0" w:space="0" w:color="auto"/>
                    <w:right w:val="none" w:sz="0" w:space="0" w:color="auto"/>
                  </w:divBdr>
                </w:div>
                <w:div w:id="487329653">
                  <w:marLeft w:val="0"/>
                  <w:marRight w:val="0"/>
                  <w:marTop w:val="0"/>
                  <w:marBottom w:val="173"/>
                  <w:divBdr>
                    <w:top w:val="none" w:sz="0" w:space="0" w:color="auto"/>
                    <w:left w:val="none" w:sz="0" w:space="0" w:color="auto"/>
                    <w:bottom w:val="none" w:sz="0" w:space="0" w:color="auto"/>
                    <w:right w:val="none" w:sz="0" w:space="0" w:color="auto"/>
                  </w:divBdr>
                </w:div>
                <w:div w:id="440026933">
                  <w:marLeft w:val="0"/>
                  <w:marRight w:val="0"/>
                  <w:marTop w:val="0"/>
                  <w:marBottom w:val="173"/>
                  <w:divBdr>
                    <w:top w:val="none" w:sz="0" w:space="0" w:color="auto"/>
                    <w:left w:val="none" w:sz="0" w:space="0" w:color="auto"/>
                    <w:bottom w:val="none" w:sz="0" w:space="0" w:color="auto"/>
                    <w:right w:val="none" w:sz="0" w:space="0" w:color="auto"/>
                  </w:divBdr>
                </w:div>
                <w:div w:id="1717924562">
                  <w:marLeft w:val="0"/>
                  <w:marRight w:val="0"/>
                  <w:marTop w:val="0"/>
                  <w:marBottom w:val="173"/>
                  <w:divBdr>
                    <w:top w:val="none" w:sz="0" w:space="0" w:color="auto"/>
                    <w:left w:val="none" w:sz="0" w:space="0" w:color="auto"/>
                    <w:bottom w:val="none" w:sz="0" w:space="0" w:color="auto"/>
                    <w:right w:val="none" w:sz="0" w:space="0" w:color="auto"/>
                  </w:divBdr>
                </w:div>
                <w:div w:id="412094185">
                  <w:marLeft w:val="0"/>
                  <w:marRight w:val="0"/>
                  <w:marTop w:val="0"/>
                  <w:marBottom w:val="173"/>
                  <w:divBdr>
                    <w:top w:val="none" w:sz="0" w:space="0" w:color="auto"/>
                    <w:left w:val="none" w:sz="0" w:space="0" w:color="auto"/>
                    <w:bottom w:val="none" w:sz="0" w:space="0" w:color="auto"/>
                    <w:right w:val="none" w:sz="0" w:space="0" w:color="auto"/>
                  </w:divBdr>
                </w:div>
                <w:div w:id="141506730">
                  <w:marLeft w:val="0"/>
                  <w:marRight w:val="0"/>
                  <w:marTop w:val="0"/>
                  <w:marBottom w:val="173"/>
                  <w:divBdr>
                    <w:top w:val="none" w:sz="0" w:space="0" w:color="auto"/>
                    <w:left w:val="none" w:sz="0" w:space="0" w:color="auto"/>
                    <w:bottom w:val="none" w:sz="0" w:space="0" w:color="auto"/>
                    <w:right w:val="none" w:sz="0" w:space="0" w:color="auto"/>
                  </w:divBdr>
                </w:div>
                <w:div w:id="1988237610">
                  <w:marLeft w:val="0"/>
                  <w:marRight w:val="0"/>
                  <w:marTop w:val="0"/>
                  <w:marBottom w:val="173"/>
                  <w:divBdr>
                    <w:top w:val="none" w:sz="0" w:space="0" w:color="auto"/>
                    <w:left w:val="none" w:sz="0" w:space="0" w:color="auto"/>
                    <w:bottom w:val="none" w:sz="0" w:space="0" w:color="auto"/>
                    <w:right w:val="none" w:sz="0" w:space="0" w:color="auto"/>
                  </w:divBdr>
                </w:div>
                <w:div w:id="1864049564">
                  <w:marLeft w:val="0"/>
                  <w:marRight w:val="0"/>
                  <w:marTop w:val="0"/>
                  <w:marBottom w:val="173"/>
                  <w:divBdr>
                    <w:top w:val="none" w:sz="0" w:space="0" w:color="auto"/>
                    <w:left w:val="none" w:sz="0" w:space="0" w:color="auto"/>
                    <w:bottom w:val="none" w:sz="0" w:space="0" w:color="auto"/>
                    <w:right w:val="none" w:sz="0" w:space="0" w:color="auto"/>
                  </w:divBdr>
                </w:div>
                <w:div w:id="686105577">
                  <w:marLeft w:val="0"/>
                  <w:marRight w:val="0"/>
                  <w:marTop w:val="0"/>
                  <w:marBottom w:val="173"/>
                  <w:divBdr>
                    <w:top w:val="none" w:sz="0" w:space="0" w:color="auto"/>
                    <w:left w:val="none" w:sz="0" w:space="0" w:color="auto"/>
                    <w:bottom w:val="none" w:sz="0" w:space="0" w:color="auto"/>
                    <w:right w:val="none" w:sz="0" w:space="0" w:color="auto"/>
                  </w:divBdr>
                </w:div>
                <w:div w:id="743112858">
                  <w:marLeft w:val="0"/>
                  <w:marRight w:val="0"/>
                  <w:marTop w:val="0"/>
                  <w:marBottom w:val="173"/>
                  <w:divBdr>
                    <w:top w:val="none" w:sz="0" w:space="0" w:color="auto"/>
                    <w:left w:val="none" w:sz="0" w:space="0" w:color="auto"/>
                    <w:bottom w:val="none" w:sz="0" w:space="0" w:color="auto"/>
                    <w:right w:val="none" w:sz="0" w:space="0" w:color="auto"/>
                  </w:divBdr>
                </w:div>
                <w:div w:id="353382864">
                  <w:marLeft w:val="0"/>
                  <w:marRight w:val="0"/>
                  <w:marTop w:val="0"/>
                  <w:marBottom w:val="173"/>
                  <w:divBdr>
                    <w:top w:val="none" w:sz="0" w:space="0" w:color="auto"/>
                    <w:left w:val="none" w:sz="0" w:space="0" w:color="auto"/>
                    <w:bottom w:val="none" w:sz="0" w:space="0" w:color="auto"/>
                    <w:right w:val="none" w:sz="0" w:space="0" w:color="auto"/>
                  </w:divBdr>
                </w:div>
                <w:div w:id="186332730">
                  <w:marLeft w:val="0"/>
                  <w:marRight w:val="0"/>
                  <w:marTop w:val="0"/>
                  <w:marBottom w:val="173"/>
                  <w:divBdr>
                    <w:top w:val="none" w:sz="0" w:space="0" w:color="auto"/>
                    <w:left w:val="none" w:sz="0" w:space="0" w:color="auto"/>
                    <w:bottom w:val="none" w:sz="0" w:space="0" w:color="auto"/>
                    <w:right w:val="none" w:sz="0" w:space="0" w:color="auto"/>
                  </w:divBdr>
                </w:div>
                <w:div w:id="1881212000">
                  <w:marLeft w:val="0"/>
                  <w:marRight w:val="0"/>
                  <w:marTop w:val="0"/>
                  <w:marBottom w:val="173"/>
                  <w:divBdr>
                    <w:top w:val="none" w:sz="0" w:space="0" w:color="auto"/>
                    <w:left w:val="none" w:sz="0" w:space="0" w:color="auto"/>
                    <w:bottom w:val="none" w:sz="0" w:space="0" w:color="auto"/>
                    <w:right w:val="none" w:sz="0" w:space="0" w:color="auto"/>
                  </w:divBdr>
                </w:div>
                <w:div w:id="1354842503">
                  <w:marLeft w:val="0"/>
                  <w:marRight w:val="0"/>
                  <w:marTop w:val="0"/>
                  <w:marBottom w:val="173"/>
                  <w:divBdr>
                    <w:top w:val="none" w:sz="0" w:space="0" w:color="auto"/>
                    <w:left w:val="none" w:sz="0" w:space="0" w:color="auto"/>
                    <w:bottom w:val="none" w:sz="0" w:space="0" w:color="auto"/>
                    <w:right w:val="none" w:sz="0" w:space="0" w:color="auto"/>
                  </w:divBdr>
                </w:div>
                <w:div w:id="1840266424">
                  <w:marLeft w:val="0"/>
                  <w:marRight w:val="0"/>
                  <w:marTop w:val="0"/>
                  <w:marBottom w:val="173"/>
                  <w:divBdr>
                    <w:top w:val="none" w:sz="0" w:space="0" w:color="auto"/>
                    <w:left w:val="none" w:sz="0" w:space="0" w:color="auto"/>
                    <w:bottom w:val="none" w:sz="0" w:space="0" w:color="auto"/>
                    <w:right w:val="none" w:sz="0" w:space="0" w:color="auto"/>
                  </w:divBdr>
                </w:div>
                <w:div w:id="95713472">
                  <w:marLeft w:val="0"/>
                  <w:marRight w:val="0"/>
                  <w:marTop w:val="0"/>
                  <w:marBottom w:val="173"/>
                  <w:divBdr>
                    <w:top w:val="none" w:sz="0" w:space="0" w:color="auto"/>
                    <w:left w:val="none" w:sz="0" w:space="0" w:color="auto"/>
                    <w:bottom w:val="none" w:sz="0" w:space="0" w:color="auto"/>
                    <w:right w:val="none" w:sz="0" w:space="0" w:color="auto"/>
                  </w:divBdr>
                </w:div>
                <w:div w:id="239826189">
                  <w:marLeft w:val="0"/>
                  <w:marRight w:val="0"/>
                  <w:marTop w:val="0"/>
                  <w:marBottom w:val="173"/>
                  <w:divBdr>
                    <w:top w:val="none" w:sz="0" w:space="0" w:color="auto"/>
                    <w:left w:val="none" w:sz="0" w:space="0" w:color="auto"/>
                    <w:bottom w:val="none" w:sz="0" w:space="0" w:color="auto"/>
                    <w:right w:val="none" w:sz="0" w:space="0" w:color="auto"/>
                  </w:divBdr>
                </w:div>
                <w:div w:id="333460855">
                  <w:marLeft w:val="0"/>
                  <w:marRight w:val="0"/>
                  <w:marTop w:val="0"/>
                  <w:marBottom w:val="173"/>
                  <w:divBdr>
                    <w:top w:val="none" w:sz="0" w:space="0" w:color="auto"/>
                    <w:left w:val="none" w:sz="0" w:space="0" w:color="auto"/>
                    <w:bottom w:val="none" w:sz="0" w:space="0" w:color="auto"/>
                    <w:right w:val="none" w:sz="0" w:space="0" w:color="auto"/>
                  </w:divBdr>
                </w:div>
                <w:div w:id="1024019887">
                  <w:marLeft w:val="0"/>
                  <w:marRight w:val="0"/>
                  <w:marTop w:val="0"/>
                  <w:marBottom w:val="173"/>
                  <w:divBdr>
                    <w:top w:val="none" w:sz="0" w:space="0" w:color="auto"/>
                    <w:left w:val="none" w:sz="0" w:space="0" w:color="auto"/>
                    <w:bottom w:val="none" w:sz="0" w:space="0" w:color="auto"/>
                    <w:right w:val="none" w:sz="0" w:space="0" w:color="auto"/>
                  </w:divBdr>
                </w:div>
                <w:div w:id="1329363841">
                  <w:marLeft w:val="0"/>
                  <w:marRight w:val="0"/>
                  <w:marTop w:val="0"/>
                  <w:marBottom w:val="173"/>
                  <w:divBdr>
                    <w:top w:val="none" w:sz="0" w:space="0" w:color="auto"/>
                    <w:left w:val="none" w:sz="0" w:space="0" w:color="auto"/>
                    <w:bottom w:val="none" w:sz="0" w:space="0" w:color="auto"/>
                    <w:right w:val="none" w:sz="0" w:space="0" w:color="auto"/>
                  </w:divBdr>
                </w:div>
                <w:div w:id="668991577">
                  <w:marLeft w:val="0"/>
                  <w:marRight w:val="0"/>
                  <w:marTop w:val="0"/>
                  <w:marBottom w:val="173"/>
                  <w:divBdr>
                    <w:top w:val="none" w:sz="0" w:space="0" w:color="auto"/>
                    <w:left w:val="none" w:sz="0" w:space="0" w:color="auto"/>
                    <w:bottom w:val="none" w:sz="0" w:space="0" w:color="auto"/>
                    <w:right w:val="none" w:sz="0" w:space="0" w:color="auto"/>
                  </w:divBdr>
                </w:div>
                <w:div w:id="1879050821">
                  <w:marLeft w:val="0"/>
                  <w:marRight w:val="0"/>
                  <w:marTop w:val="0"/>
                  <w:marBottom w:val="173"/>
                  <w:divBdr>
                    <w:top w:val="none" w:sz="0" w:space="0" w:color="auto"/>
                    <w:left w:val="none" w:sz="0" w:space="0" w:color="auto"/>
                    <w:bottom w:val="none" w:sz="0" w:space="0" w:color="auto"/>
                    <w:right w:val="none" w:sz="0" w:space="0" w:color="auto"/>
                  </w:divBdr>
                </w:div>
                <w:div w:id="270552406">
                  <w:marLeft w:val="0"/>
                  <w:marRight w:val="0"/>
                  <w:marTop w:val="0"/>
                  <w:marBottom w:val="173"/>
                  <w:divBdr>
                    <w:top w:val="none" w:sz="0" w:space="0" w:color="auto"/>
                    <w:left w:val="none" w:sz="0" w:space="0" w:color="auto"/>
                    <w:bottom w:val="none" w:sz="0" w:space="0" w:color="auto"/>
                    <w:right w:val="none" w:sz="0" w:space="0" w:color="auto"/>
                  </w:divBdr>
                </w:div>
                <w:div w:id="53748097">
                  <w:marLeft w:val="0"/>
                  <w:marRight w:val="0"/>
                  <w:marTop w:val="0"/>
                  <w:marBottom w:val="173"/>
                  <w:divBdr>
                    <w:top w:val="none" w:sz="0" w:space="0" w:color="auto"/>
                    <w:left w:val="none" w:sz="0" w:space="0" w:color="auto"/>
                    <w:bottom w:val="none" w:sz="0" w:space="0" w:color="auto"/>
                    <w:right w:val="none" w:sz="0" w:space="0" w:color="auto"/>
                  </w:divBdr>
                </w:div>
                <w:div w:id="1768116899">
                  <w:marLeft w:val="0"/>
                  <w:marRight w:val="0"/>
                  <w:marTop w:val="0"/>
                  <w:marBottom w:val="173"/>
                  <w:divBdr>
                    <w:top w:val="none" w:sz="0" w:space="0" w:color="auto"/>
                    <w:left w:val="none" w:sz="0" w:space="0" w:color="auto"/>
                    <w:bottom w:val="none" w:sz="0" w:space="0" w:color="auto"/>
                    <w:right w:val="none" w:sz="0" w:space="0" w:color="auto"/>
                  </w:divBdr>
                </w:div>
                <w:div w:id="1250887506">
                  <w:marLeft w:val="0"/>
                  <w:marRight w:val="0"/>
                  <w:marTop w:val="0"/>
                  <w:marBottom w:val="173"/>
                  <w:divBdr>
                    <w:top w:val="none" w:sz="0" w:space="0" w:color="auto"/>
                    <w:left w:val="none" w:sz="0" w:space="0" w:color="auto"/>
                    <w:bottom w:val="none" w:sz="0" w:space="0" w:color="auto"/>
                    <w:right w:val="none" w:sz="0" w:space="0" w:color="auto"/>
                  </w:divBdr>
                </w:div>
                <w:div w:id="1781340865">
                  <w:marLeft w:val="0"/>
                  <w:marRight w:val="0"/>
                  <w:marTop w:val="0"/>
                  <w:marBottom w:val="173"/>
                  <w:divBdr>
                    <w:top w:val="none" w:sz="0" w:space="0" w:color="auto"/>
                    <w:left w:val="none" w:sz="0" w:space="0" w:color="auto"/>
                    <w:bottom w:val="none" w:sz="0" w:space="0" w:color="auto"/>
                    <w:right w:val="none" w:sz="0" w:space="0" w:color="auto"/>
                  </w:divBdr>
                </w:div>
                <w:div w:id="1602058768">
                  <w:marLeft w:val="0"/>
                  <w:marRight w:val="0"/>
                  <w:marTop w:val="0"/>
                  <w:marBottom w:val="173"/>
                  <w:divBdr>
                    <w:top w:val="none" w:sz="0" w:space="0" w:color="auto"/>
                    <w:left w:val="none" w:sz="0" w:space="0" w:color="auto"/>
                    <w:bottom w:val="none" w:sz="0" w:space="0" w:color="auto"/>
                    <w:right w:val="none" w:sz="0" w:space="0" w:color="auto"/>
                  </w:divBdr>
                </w:div>
                <w:div w:id="1865315970">
                  <w:marLeft w:val="0"/>
                  <w:marRight w:val="0"/>
                  <w:marTop w:val="0"/>
                  <w:marBottom w:val="173"/>
                  <w:divBdr>
                    <w:top w:val="none" w:sz="0" w:space="0" w:color="auto"/>
                    <w:left w:val="none" w:sz="0" w:space="0" w:color="auto"/>
                    <w:bottom w:val="none" w:sz="0" w:space="0" w:color="auto"/>
                    <w:right w:val="none" w:sz="0" w:space="0" w:color="auto"/>
                  </w:divBdr>
                </w:div>
                <w:div w:id="214895771">
                  <w:marLeft w:val="0"/>
                  <w:marRight w:val="0"/>
                  <w:marTop w:val="0"/>
                  <w:marBottom w:val="173"/>
                  <w:divBdr>
                    <w:top w:val="none" w:sz="0" w:space="0" w:color="auto"/>
                    <w:left w:val="none" w:sz="0" w:space="0" w:color="auto"/>
                    <w:bottom w:val="none" w:sz="0" w:space="0" w:color="auto"/>
                    <w:right w:val="none" w:sz="0" w:space="0" w:color="auto"/>
                  </w:divBdr>
                </w:div>
                <w:div w:id="587888795">
                  <w:marLeft w:val="0"/>
                  <w:marRight w:val="0"/>
                  <w:marTop w:val="0"/>
                  <w:marBottom w:val="173"/>
                  <w:divBdr>
                    <w:top w:val="none" w:sz="0" w:space="0" w:color="auto"/>
                    <w:left w:val="none" w:sz="0" w:space="0" w:color="auto"/>
                    <w:bottom w:val="none" w:sz="0" w:space="0" w:color="auto"/>
                    <w:right w:val="none" w:sz="0" w:space="0" w:color="auto"/>
                  </w:divBdr>
                </w:div>
                <w:div w:id="2147158416">
                  <w:marLeft w:val="0"/>
                  <w:marRight w:val="0"/>
                  <w:marTop w:val="0"/>
                  <w:marBottom w:val="173"/>
                  <w:divBdr>
                    <w:top w:val="none" w:sz="0" w:space="0" w:color="auto"/>
                    <w:left w:val="none" w:sz="0" w:space="0" w:color="auto"/>
                    <w:bottom w:val="none" w:sz="0" w:space="0" w:color="auto"/>
                    <w:right w:val="none" w:sz="0" w:space="0" w:color="auto"/>
                  </w:divBdr>
                </w:div>
                <w:div w:id="1684430719">
                  <w:marLeft w:val="0"/>
                  <w:marRight w:val="0"/>
                  <w:marTop w:val="0"/>
                  <w:marBottom w:val="173"/>
                  <w:divBdr>
                    <w:top w:val="none" w:sz="0" w:space="0" w:color="auto"/>
                    <w:left w:val="none" w:sz="0" w:space="0" w:color="auto"/>
                    <w:bottom w:val="none" w:sz="0" w:space="0" w:color="auto"/>
                    <w:right w:val="none" w:sz="0" w:space="0" w:color="auto"/>
                  </w:divBdr>
                </w:div>
                <w:div w:id="951787026">
                  <w:marLeft w:val="0"/>
                  <w:marRight w:val="0"/>
                  <w:marTop w:val="0"/>
                  <w:marBottom w:val="173"/>
                  <w:divBdr>
                    <w:top w:val="none" w:sz="0" w:space="0" w:color="auto"/>
                    <w:left w:val="none" w:sz="0" w:space="0" w:color="auto"/>
                    <w:bottom w:val="none" w:sz="0" w:space="0" w:color="auto"/>
                    <w:right w:val="none" w:sz="0" w:space="0" w:color="auto"/>
                  </w:divBdr>
                </w:div>
                <w:div w:id="797649819">
                  <w:marLeft w:val="0"/>
                  <w:marRight w:val="0"/>
                  <w:marTop w:val="0"/>
                  <w:marBottom w:val="173"/>
                  <w:divBdr>
                    <w:top w:val="none" w:sz="0" w:space="0" w:color="auto"/>
                    <w:left w:val="none" w:sz="0" w:space="0" w:color="auto"/>
                    <w:bottom w:val="none" w:sz="0" w:space="0" w:color="auto"/>
                    <w:right w:val="none" w:sz="0" w:space="0" w:color="auto"/>
                  </w:divBdr>
                </w:div>
                <w:div w:id="1885677182">
                  <w:marLeft w:val="0"/>
                  <w:marRight w:val="0"/>
                  <w:marTop w:val="0"/>
                  <w:marBottom w:val="173"/>
                  <w:divBdr>
                    <w:top w:val="none" w:sz="0" w:space="0" w:color="auto"/>
                    <w:left w:val="none" w:sz="0" w:space="0" w:color="auto"/>
                    <w:bottom w:val="none" w:sz="0" w:space="0" w:color="auto"/>
                    <w:right w:val="none" w:sz="0" w:space="0" w:color="auto"/>
                  </w:divBdr>
                </w:div>
              </w:divsChild>
            </w:div>
          </w:divsChild>
        </w:div>
      </w:divsChild>
    </w:div>
    <w:div w:id="769089598">
      <w:bodyDiv w:val="1"/>
      <w:marLeft w:val="0"/>
      <w:marRight w:val="0"/>
      <w:marTop w:val="0"/>
      <w:marBottom w:val="0"/>
      <w:divBdr>
        <w:top w:val="none" w:sz="0" w:space="0" w:color="auto"/>
        <w:left w:val="none" w:sz="0" w:space="0" w:color="auto"/>
        <w:bottom w:val="none" w:sz="0" w:space="0" w:color="auto"/>
        <w:right w:val="none" w:sz="0" w:space="0" w:color="auto"/>
      </w:divBdr>
      <w:divsChild>
        <w:div w:id="668018891">
          <w:marLeft w:val="0"/>
          <w:marRight w:val="0"/>
          <w:marTop w:val="115"/>
          <w:marBottom w:val="115"/>
          <w:divBdr>
            <w:top w:val="none" w:sz="0" w:space="0" w:color="auto"/>
            <w:left w:val="none" w:sz="0" w:space="0" w:color="auto"/>
            <w:bottom w:val="none" w:sz="0" w:space="0" w:color="auto"/>
            <w:right w:val="none" w:sz="0" w:space="0" w:color="auto"/>
          </w:divBdr>
          <w:divsChild>
            <w:div w:id="461000333">
              <w:marLeft w:val="0"/>
              <w:marRight w:val="0"/>
              <w:marTop w:val="100"/>
              <w:marBottom w:val="100"/>
              <w:divBdr>
                <w:top w:val="none" w:sz="0" w:space="0" w:color="auto"/>
                <w:left w:val="none" w:sz="0" w:space="0" w:color="auto"/>
                <w:bottom w:val="none" w:sz="0" w:space="0" w:color="auto"/>
                <w:right w:val="none" w:sz="0" w:space="0" w:color="auto"/>
              </w:divBdr>
              <w:divsChild>
                <w:div w:id="1967201132">
                  <w:marLeft w:val="0"/>
                  <w:marRight w:val="0"/>
                  <w:marTop w:val="0"/>
                  <w:marBottom w:val="0"/>
                  <w:divBdr>
                    <w:top w:val="none" w:sz="0" w:space="0" w:color="auto"/>
                    <w:left w:val="none" w:sz="0" w:space="0" w:color="auto"/>
                    <w:bottom w:val="none" w:sz="0" w:space="0" w:color="auto"/>
                    <w:right w:val="none" w:sz="0" w:space="0" w:color="auto"/>
                  </w:divBdr>
                  <w:divsChild>
                    <w:div w:id="203831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627889">
          <w:marLeft w:val="0"/>
          <w:marRight w:val="0"/>
          <w:marTop w:val="0"/>
          <w:marBottom w:val="92"/>
          <w:divBdr>
            <w:top w:val="single" w:sz="4" w:space="0" w:color="auto"/>
            <w:left w:val="single" w:sz="18" w:space="0" w:color="auto"/>
            <w:bottom w:val="single" w:sz="4" w:space="0" w:color="auto"/>
            <w:right w:val="single" w:sz="4" w:space="0" w:color="auto"/>
          </w:divBdr>
          <w:divsChild>
            <w:div w:id="980379288">
              <w:marLeft w:val="0"/>
              <w:marRight w:val="0"/>
              <w:marTop w:val="0"/>
              <w:marBottom w:val="0"/>
              <w:divBdr>
                <w:top w:val="none" w:sz="0" w:space="0" w:color="auto"/>
                <w:left w:val="none" w:sz="0" w:space="0" w:color="auto"/>
                <w:bottom w:val="none" w:sz="0" w:space="0" w:color="auto"/>
                <w:right w:val="none" w:sz="0" w:space="0" w:color="auto"/>
              </w:divBdr>
              <w:divsChild>
                <w:div w:id="49645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3560">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784156379">
      <w:bodyDiv w:val="1"/>
      <w:marLeft w:val="0"/>
      <w:marRight w:val="0"/>
      <w:marTop w:val="0"/>
      <w:marBottom w:val="0"/>
      <w:divBdr>
        <w:top w:val="none" w:sz="0" w:space="0" w:color="auto"/>
        <w:left w:val="none" w:sz="0" w:space="0" w:color="auto"/>
        <w:bottom w:val="none" w:sz="0" w:space="0" w:color="auto"/>
        <w:right w:val="none" w:sz="0" w:space="0" w:color="auto"/>
      </w:divBdr>
    </w:div>
    <w:div w:id="798255811">
      <w:bodyDiv w:val="1"/>
      <w:marLeft w:val="0"/>
      <w:marRight w:val="0"/>
      <w:marTop w:val="0"/>
      <w:marBottom w:val="0"/>
      <w:divBdr>
        <w:top w:val="none" w:sz="0" w:space="0" w:color="auto"/>
        <w:left w:val="none" w:sz="0" w:space="0" w:color="auto"/>
        <w:bottom w:val="none" w:sz="0" w:space="0" w:color="auto"/>
        <w:right w:val="none" w:sz="0" w:space="0" w:color="auto"/>
      </w:divBdr>
      <w:divsChild>
        <w:div w:id="2121992928">
          <w:marLeft w:val="0"/>
          <w:marRight w:val="0"/>
          <w:marTop w:val="115"/>
          <w:marBottom w:val="115"/>
          <w:divBdr>
            <w:top w:val="none" w:sz="0" w:space="0" w:color="auto"/>
            <w:left w:val="none" w:sz="0" w:space="0" w:color="auto"/>
            <w:bottom w:val="none" w:sz="0" w:space="0" w:color="auto"/>
            <w:right w:val="none" w:sz="0" w:space="0" w:color="auto"/>
          </w:divBdr>
          <w:divsChild>
            <w:div w:id="1115052799">
              <w:marLeft w:val="0"/>
              <w:marRight w:val="0"/>
              <w:marTop w:val="100"/>
              <w:marBottom w:val="100"/>
              <w:divBdr>
                <w:top w:val="none" w:sz="0" w:space="0" w:color="auto"/>
                <w:left w:val="none" w:sz="0" w:space="0" w:color="auto"/>
                <w:bottom w:val="none" w:sz="0" w:space="0" w:color="auto"/>
                <w:right w:val="none" w:sz="0" w:space="0" w:color="auto"/>
              </w:divBdr>
              <w:divsChild>
                <w:div w:id="1758669865">
                  <w:marLeft w:val="0"/>
                  <w:marRight w:val="0"/>
                  <w:marTop w:val="0"/>
                  <w:marBottom w:val="0"/>
                  <w:divBdr>
                    <w:top w:val="none" w:sz="0" w:space="0" w:color="auto"/>
                    <w:left w:val="none" w:sz="0" w:space="0" w:color="auto"/>
                    <w:bottom w:val="none" w:sz="0" w:space="0" w:color="auto"/>
                    <w:right w:val="none" w:sz="0" w:space="0" w:color="auto"/>
                  </w:divBdr>
                  <w:divsChild>
                    <w:div w:id="1959336841">
                      <w:marLeft w:val="0"/>
                      <w:marRight w:val="0"/>
                      <w:marTop w:val="0"/>
                      <w:marBottom w:val="0"/>
                      <w:divBdr>
                        <w:top w:val="none" w:sz="0" w:space="0" w:color="auto"/>
                        <w:left w:val="none" w:sz="0" w:space="0" w:color="auto"/>
                        <w:bottom w:val="none" w:sz="0" w:space="0" w:color="auto"/>
                        <w:right w:val="none" w:sz="0" w:space="0" w:color="auto"/>
                      </w:divBdr>
                      <w:divsChild>
                        <w:div w:id="1930577855">
                          <w:marLeft w:val="0"/>
                          <w:marRight w:val="0"/>
                          <w:marTop w:val="0"/>
                          <w:marBottom w:val="0"/>
                          <w:divBdr>
                            <w:top w:val="none" w:sz="0" w:space="0" w:color="auto"/>
                            <w:left w:val="none" w:sz="0" w:space="0" w:color="auto"/>
                            <w:bottom w:val="none" w:sz="0" w:space="0" w:color="auto"/>
                            <w:right w:val="none" w:sz="0" w:space="0" w:color="auto"/>
                          </w:divBdr>
                          <w:divsChild>
                            <w:div w:id="2061511194">
                              <w:marLeft w:val="240"/>
                              <w:marRight w:val="0"/>
                              <w:marTop w:val="0"/>
                              <w:marBottom w:val="0"/>
                              <w:divBdr>
                                <w:top w:val="none" w:sz="0" w:space="0" w:color="auto"/>
                                <w:left w:val="none" w:sz="0" w:space="0" w:color="auto"/>
                                <w:bottom w:val="none" w:sz="0" w:space="0" w:color="auto"/>
                                <w:right w:val="none" w:sz="0" w:space="0" w:color="auto"/>
                              </w:divBdr>
                            </w:div>
                            <w:div w:id="1256547961">
                              <w:marLeft w:val="0"/>
                              <w:marRight w:val="0"/>
                              <w:marTop w:val="0"/>
                              <w:marBottom w:val="0"/>
                              <w:divBdr>
                                <w:top w:val="none" w:sz="0" w:space="0" w:color="auto"/>
                                <w:left w:val="none" w:sz="0" w:space="0" w:color="auto"/>
                                <w:bottom w:val="none" w:sz="0" w:space="0" w:color="auto"/>
                                <w:right w:val="none" w:sz="0" w:space="0" w:color="auto"/>
                              </w:divBdr>
                            </w:div>
                            <w:div w:id="240725841">
                              <w:marLeft w:val="0"/>
                              <w:marRight w:val="0"/>
                              <w:marTop w:val="0"/>
                              <w:marBottom w:val="0"/>
                              <w:divBdr>
                                <w:top w:val="none" w:sz="0" w:space="0" w:color="auto"/>
                                <w:left w:val="none" w:sz="0" w:space="0" w:color="auto"/>
                                <w:bottom w:val="none" w:sz="0" w:space="0" w:color="auto"/>
                                <w:right w:val="none" w:sz="0" w:space="0" w:color="auto"/>
                              </w:divBdr>
                              <w:divsChild>
                                <w:div w:id="1182939067">
                                  <w:marLeft w:val="0"/>
                                  <w:marRight w:val="0"/>
                                  <w:marTop w:val="0"/>
                                  <w:marBottom w:val="0"/>
                                  <w:divBdr>
                                    <w:top w:val="none" w:sz="0" w:space="0" w:color="auto"/>
                                    <w:left w:val="none" w:sz="0" w:space="0" w:color="auto"/>
                                    <w:bottom w:val="none" w:sz="0" w:space="0" w:color="auto"/>
                                    <w:right w:val="none" w:sz="0" w:space="0" w:color="auto"/>
                                  </w:divBdr>
                                </w:div>
                              </w:divsChild>
                            </w:div>
                            <w:div w:id="13771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764659">
          <w:marLeft w:val="0"/>
          <w:marRight w:val="0"/>
          <w:marTop w:val="0"/>
          <w:marBottom w:val="92"/>
          <w:divBdr>
            <w:top w:val="single" w:sz="4" w:space="0" w:color="auto"/>
            <w:left w:val="single" w:sz="18" w:space="0" w:color="auto"/>
            <w:bottom w:val="single" w:sz="4" w:space="0" w:color="auto"/>
            <w:right w:val="single" w:sz="4" w:space="0" w:color="auto"/>
          </w:divBdr>
          <w:divsChild>
            <w:div w:id="498228098">
              <w:marLeft w:val="0"/>
              <w:marRight w:val="0"/>
              <w:marTop w:val="0"/>
              <w:marBottom w:val="0"/>
              <w:divBdr>
                <w:top w:val="none" w:sz="0" w:space="0" w:color="auto"/>
                <w:left w:val="none" w:sz="0" w:space="0" w:color="auto"/>
                <w:bottom w:val="none" w:sz="0" w:space="0" w:color="auto"/>
                <w:right w:val="none" w:sz="0" w:space="0" w:color="auto"/>
              </w:divBdr>
              <w:divsChild>
                <w:div w:id="112512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12776">
          <w:marLeft w:val="0"/>
          <w:marRight w:val="0"/>
          <w:marTop w:val="0"/>
          <w:marBottom w:val="92"/>
          <w:divBdr>
            <w:top w:val="single" w:sz="4" w:space="0" w:color="auto"/>
            <w:left w:val="single" w:sz="18" w:space="0" w:color="auto"/>
            <w:bottom w:val="single" w:sz="4" w:space="0" w:color="auto"/>
            <w:right w:val="single" w:sz="4" w:space="0" w:color="auto"/>
          </w:divBdr>
          <w:divsChild>
            <w:div w:id="1811751731">
              <w:marLeft w:val="0"/>
              <w:marRight w:val="0"/>
              <w:marTop w:val="0"/>
              <w:marBottom w:val="0"/>
              <w:divBdr>
                <w:top w:val="none" w:sz="0" w:space="0" w:color="auto"/>
                <w:left w:val="none" w:sz="0" w:space="0" w:color="auto"/>
                <w:bottom w:val="none" w:sz="0" w:space="0" w:color="auto"/>
                <w:right w:val="none" w:sz="0" w:space="0" w:color="auto"/>
              </w:divBdr>
              <w:divsChild>
                <w:div w:id="201244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990322">
      <w:bodyDiv w:val="1"/>
      <w:marLeft w:val="0"/>
      <w:marRight w:val="0"/>
      <w:marTop w:val="0"/>
      <w:marBottom w:val="0"/>
      <w:divBdr>
        <w:top w:val="none" w:sz="0" w:space="0" w:color="auto"/>
        <w:left w:val="none" w:sz="0" w:space="0" w:color="auto"/>
        <w:bottom w:val="none" w:sz="0" w:space="0" w:color="auto"/>
        <w:right w:val="none" w:sz="0" w:space="0" w:color="auto"/>
      </w:divBdr>
      <w:divsChild>
        <w:div w:id="542061552">
          <w:marLeft w:val="0"/>
          <w:marRight w:val="0"/>
          <w:marTop w:val="0"/>
          <w:marBottom w:val="92"/>
          <w:divBdr>
            <w:top w:val="single" w:sz="4" w:space="0" w:color="auto"/>
            <w:left w:val="single" w:sz="18" w:space="0" w:color="auto"/>
            <w:bottom w:val="single" w:sz="4" w:space="0" w:color="auto"/>
            <w:right w:val="single" w:sz="4" w:space="0" w:color="auto"/>
          </w:divBdr>
        </w:div>
        <w:div w:id="399527265">
          <w:marLeft w:val="0"/>
          <w:marRight w:val="0"/>
          <w:marTop w:val="92"/>
          <w:marBottom w:val="0"/>
          <w:divBdr>
            <w:top w:val="single" w:sz="4" w:space="0" w:color="D5DDC6"/>
            <w:left w:val="single" w:sz="4" w:space="3" w:color="D5DDC6"/>
            <w:bottom w:val="single" w:sz="4" w:space="0" w:color="D5DDC6"/>
            <w:right w:val="single" w:sz="4" w:space="0" w:color="D5DDC6"/>
          </w:divBdr>
        </w:div>
        <w:div w:id="516240316">
          <w:marLeft w:val="0"/>
          <w:marRight w:val="0"/>
          <w:marTop w:val="0"/>
          <w:marBottom w:val="92"/>
          <w:divBdr>
            <w:top w:val="single" w:sz="4" w:space="0" w:color="auto"/>
            <w:left w:val="single" w:sz="18" w:space="0" w:color="auto"/>
            <w:bottom w:val="single" w:sz="4" w:space="0" w:color="auto"/>
            <w:right w:val="single" w:sz="4" w:space="0" w:color="auto"/>
          </w:divBdr>
        </w:div>
        <w:div w:id="1259681012">
          <w:marLeft w:val="0"/>
          <w:marRight w:val="0"/>
          <w:marTop w:val="92"/>
          <w:marBottom w:val="0"/>
          <w:divBdr>
            <w:top w:val="single" w:sz="4" w:space="0" w:color="D5DDC6"/>
            <w:left w:val="single" w:sz="4" w:space="3" w:color="D5DDC6"/>
            <w:bottom w:val="single" w:sz="4" w:space="0" w:color="D5DDC6"/>
            <w:right w:val="single" w:sz="4" w:space="0" w:color="D5DDC6"/>
          </w:divBdr>
        </w:div>
        <w:div w:id="1694914826">
          <w:marLeft w:val="0"/>
          <w:marRight w:val="0"/>
          <w:marTop w:val="0"/>
          <w:marBottom w:val="92"/>
          <w:divBdr>
            <w:top w:val="single" w:sz="4" w:space="0" w:color="auto"/>
            <w:left w:val="single" w:sz="18" w:space="0" w:color="auto"/>
            <w:bottom w:val="single" w:sz="4" w:space="0" w:color="auto"/>
            <w:right w:val="single" w:sz="4" w:space="0" w:color="auto"/>
          </w:divBdr>
        </w:div>
        <w:div w:id="150491657">
          <w:marLeft w:val="0"/>
          <w:marRight w:val="0"/>
          <w:marTop w:val="92"/>
          <w:marBottom w:val="0"/>
          <w:divBdr>
            <w:top w:val="single" w:sz="4" w:space="0" w:color="D5DDC6"/>
            <w:left w:val="single" w:sz="4" w:space="3" w:color="D5DDC6"/>
            <w:bottom w:val="single" w:sz="4" w:space="0" w:color="D5DDC6"/>
            <w:right w:val="single" w:sz="4" w:space="0" w:color="D5DDC6"/>
          </w:divBdr>
        </w:div>
        <w:div w:id="633564744">
          <w:marLeft w:val="0"/>
          <w:marRight w:val="0"/>
          <w:marTop w:val="0"/>
          <w:marBottom w:val="92"/>
          <w:divBdr>
            <w:top w:val="single" w:sz="4" w:space="0" w:color="auto"/>
            <w:left w:val="single" w:sz="18" w:space="0" w:color="auto"/>
            <w:bottom w:val="single" w:sz="4" w:space="0" w:color="auto"/>
            <w:right w:val="single" w:sz="4" w:space="0" w:color="auto"/>
          </w:divBdr>
        </w:div>
        <w:div w:id="1708602278">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821774367">
      <w:bodyDiv w:val="1"/>
      <w:marLeft w:val="0"/>
      <w:marRight w:val="0"/>
      <w:marTop w:val="0"/>
      <w:marBottom w:val="0"/>
      <w:divBdr>
        <w:top w:val="none" w:sz="0" w:space="0" w:color="auto"/>
        <w:left w:val="none" w:sz="0" w:space="0" w:color="auto"/>
        <w:bottom w:val="none" w:sz="0" w:space="0" w:color="auto"/>
        <w:right w:val="none" w:sz="0" w:space="0" w:color="auto"/>
      </w:divBdr>
      <w:divsChild>
        <w:div w:id="917011920">
          <w:marLeft w:val="0"/>
          <w:marRight w:val="0"/>
          <w:marTop w:val="0"/>
          <w:marBottom w:val="0"/>
          <w:divBdr>
            <w:top w:val="none" w:sz="0" w:space="0" w:color="auto"/>
            <w:left w:val="none" w:sz="0" w:space="0" w:color="auto"/>
            <w:bottom w:val="none" w:sz="0" w:space="0" w:color="auto"/>
            <w:right w:val="none" w:sz="0" w:space="0" w:color="auto"/>
          </w:divBdr>
        </w:div>
        <w:div w:id="709842878">
          <w:marLeft w:val="0"/>
          <w:marRight w:val="0"/>
          <w:marTop w:val="360"/>
          <w:marBottom w:val="0"/>
          <w:divBdr>
            <w:top w:val="none" w:sz="0" w:space="0" w:color="auto"/>
            <w:left w:val="none" w:sz="0" w:space="0" w:color="auto"/>
            <w:bottom w:val="single" w:sz="8" w:space="6" w:color="D9DCDF"/>
            <w:right w:val="none" w:sz="0" w:space="0" w:color="auto"/>
          </w:divBdr>
          <w:divsChild>
            <w:div w:id="248000726">
              <w:marLeft w:val="0"/>
              <w:marRight w:val="0"/>
              <w:marTop w:val="0"/>
              <w:marBottom w:val="518"/>
              <w:divBdr>
                <w:top w:val="none" w:sz="0" w:space="0" w:color="auto"/>
                <w:left w:val="none" w:sz="0" w:space="0" w:color="auto"/>
                <w:bottom w:val="none" w:sz="0" w:space="0" w:color="auto"/>
                <w:right w:val="none" w:sz="0" w:space="0" w:color="auto"/>
              </w:divBdr>
              <w:divsChild>
                <w:div w:id="2058433630">
                  <w:marLeft w:val="0"/>
                  <w:marRight w:val="0"/>
                  <w:marTop w:val="0"/>
                  <w:marBottom w:val="0"/>
                  <w:divBdr>
                    <w:top w:val="none" w:sz="0" w:space="0" w:color="auto"/>
                    <w:left w:val="none" w:sz="0" w:space="0" w:color="auto"/>
                    <w:bottom w:val="none" w:sz="0" w:space="0" w:color="auto"/>
                    <w:right w:val="none" w:sz="0" w:space="0" w:color="auto"/>
                  </w:divBdr>
                  <w:divsChild>
                    <w:div w:id="320161426">
                      <w:marLeft w:val="0"/>
                      <w:marRight w:val="0"/>
                      <w:marTop w:val="0"/>
                      <w:marBottom w:val="0"/>
                      <w:divBdr>
                        <w:top w:val="none" w:sz="0" w:space="0" w:color="auto"/>
                        <w:left w:val="none" w:sz="0" w:space="0" w:color="auto"/>
                        <w:bottom w:val="none" w:sz="0" w:space="0" w:color="auto"/>
                        <w:right w:val="none" w:sz="0" w:space="0" w:color="auto"/>
                      </w:divBdr>
                      <w:divsChild>
                        <w:div w:id="952370006">
                          <w:marLeft w:val="0"/>
                          <w:marRight w:val="0"/>
                          <w:marTop w:val="0"/>
                          <w:marBottom w:val="230"/>
                          <w:divBdr>
                            <w:top w:val="none" w:sz="0" w:space="0" w:color="auto"/>
                            <w:left w:val="none" w:sz="0" w:space="0" w:color="auto"/>
                            <w:bottom w:val="none" w:sz="0" w:space="0" w:color="auto"/>
                            <w:right w:val="none" w:sz="0" w:space="0" w:color="auto"/>
                          </w:divBdr>
                        </w:div>
                        <w:div w:id="50422809">
                          <w:marLeft w:val="0"/>
                          <w:marRight w:val="0"/>
                          <w:marTop w:val="0"/>
                          <w:marBottom w:val="230"/>
                          <w:divBdr>
                            <w:top w:val="none" w:sz="0" w:space="0" w:color="auto"/>
                            <w:left w:val="none" w:sz="0" w:space="0" w:color="auto"/>
                            <w:bottom w:val="none" w:sz="0" w:space="0" w:color="auto"/>
                            <w:right w:val="none" w:sz="0" w:space="0" w:color="auto"/>
                          </w:divBdr>
                        </w:div>
                        <w:div w:id="659583442">
                          <w:marLeft w:val="0"/>
                          <w:marRight w:val="0"/>
                          <w:marTop w:val="0"/>
                          <w:marBottom w:val="230"/>
                          <w:divBdr>
                            <w:top w:val="none" w:sz="0" w:space="0" w:color="auto"/>
                            <w:left w:val="none" w:sz="0" w:space="0" w:color="auto"/>
                            <w:bottom w:val="none" w:sz="0" w:space="0" w:color="auto"/>
                            <w:right w:val="none" w:sz="0" w:space="0" w:color="auto"/>
                          </w:divBdr>
                        </w:div>
                        <w:div w:id="905607859">
                          <w:marLeft w:val="0"/>
                          <w:marRight w:val="0"/>
                          <w:marTop w:val="0"/>
                          <w:marBottom w:val="230"/>
                          <w:divBdr>
                            <w:top w:val="none" w:sz="0" w:space="0" w:color="auto"/>
                            <w:left w:val="none" w:sz="0" w:space="0" w:color="auto"/>
                            <w:bottom w:val="none" w:sz="0" w:space="0" w:color="auto"/>
                            <w:right w:val="none" w:sz="0" w:space="0" w:color="auto"/>
                          </w:divBdr>
                        </w:div>
                        <w:div w:id="1579048249">
                          <w:marLeft w:val="0"/>
                          <w:marRight w:val="0"/>
                          <w:marTop w:val="0"/>
                          <w:marBottom w:val="230"/>
                          <w:divBdr>
                            <w:top w:val="none" w:sz="0" w:space="0" w:color="auto"/>
                            <w:left w:val="none" w:sz="0" w:space="0" w:color="auto"/>
                            <w:bottom w:val="none" w:sz="0" w:space="0" w:color="auto"/>
                            <w:right w:val="none" w:sz="0" w:space="0" w:color="auto"/>
                          </w:divBdr>
                        </w:div>
                        <w:div w:id="1708137058">
                          <w:marLeft w:val="0"/>
                          <w:marRight w:val="0"/>
                          <w:marTop w:val="0"/>
                          <w:marBottom w:val="230"/>
                          <w:divBdr>
                            <w:top w:val="none" w:sz="0" w:space="0" w:color="auto"/>
                            <w:left w:val="none" w:sz="0" w:space="0" w:color="auto"/>
                            <w:bottom w:val="none" w:sz="0" w:space="0" w:color="auto"/>
                            <w:right w:val="none" w:sz="0" w:space="0" w:color="auto"/>
                          </w:divBdr>
                        </w:div>
                        <w:div w:id="808786833">
                          <w:marLeft w:val="0"/>
                          <w:marRight w:val="0"/>
                          <w:marTop w:val="0"/>
                          <w:marBottom w:val="230"/>
                          <w:divBdr>
                            <w:top w:val="none" w:sz="0" w:space="0" w:color="auto"/>
                            <w:left w:val="none" w:sz="0" w:space="0" w:color="auto"/>
                            <w:bottom w:val="none" w:sz="0" w:space="0" w:color="auto"/>
                            <w:right w:val="none" w:sz="0" w:space="0" w:color="auto"/>
                          </w:divBdr>
                        </w:div>
                        <w:div w:id="423647756">
                          <w:marLeft w:val="0"/>
                          <w:marRight w:val="0"/>
                          <w:marTop w:val="0"/>
                          <w:marBottom w:val="230"/>
                          <w:divBdr>
                            <w:top w:val="none" w:sz="0" w:space="0" w:color="auto"/>
                            <w:left w:val="none" w:sz="0" w:space="0" w:color="auto"/>
                            <w:bottom w:val="none" w:sz="0" w:space="0" w:color="auto"/>
                            <w:right w:val="none" w:sz="0" w:space="0" w:color="auto"/>
                          </w:divBdr>
                        </w:div>
                        <w:div w:id="341787489">
                          <w:marLeft w:val="0"/>
                          <w:marRight w:val="0"/>
                          <w:marTop w:val="0"/>
                          <w:marBottom w:val="230"/>
                          <w:divBdr>
                            <w:top w:val="none" w:sz="0" w:space="0" w:color="auto"/>
                            <w:left w:val="none" w:sz="0" w:space="0" w:color="auto"/>
                            <w:bottom w:val="none" w:sz="0" w:space="0" w:color="auto"/>
                            <w:right w:val="none" w:sz="0" w:space="0" w:color="auto"/>
                          </w:divBdr>
                        </w:div>
                        <w:div w:id="69273242">
                          <w:marLeft w:val="0"/>
                          <w:marRight w:val="0"/>
                          <w:marTop w:val="0"/>
                          <w:marBottom w:val="230"/>
                          <w:divBdr>
                            <w:top w:val="none" w:sz="0" w:space="0" w:color="auto"/>
                            <w:left w:val="none" w:sz="0" w:space="0" w:color="auto"/>
                            <w:bottom w:val="none" w:sz="0" w:space="0" w:color="auto"/>
                            <w:right w:val="none" w:sz="0" w:space="0" w:color="auto"/>
                          </w:divBdr>
                        </w:div>
                        <w:div w:id="955409343">
                          <w:marLeft w:val="0"/>
                          <w:marRight w:val="0"/>
                          <w:marTop w:val="0"/>
                          <w:marBottom w:val="230"/>
                          <w:divBdr>
                            <w:top w:val="none" w:sz="0" w:space="0" w:color="auto"/>
                            <w:left w:val="none" w:sz="0" w:space="0" w:color="auto"/>
                            <w:bottom w:val="none" w:sz="0" w:space="0" w:color="auto"/>
                            <w:right w:val="none" w:sz="0" w:space="0" w:color="auto"/>
                          </w:divBdr>
                        </w:div>
                        <w:div w:id="947737665">
                          <w:marLeft w:val="0"/>
                          <w:marRight w:val="0"/>
                          <w:marTop w:val="0"/>
                          <w:marBottom w:val="230"/>
                          <w:divBdr>
                            <w:top w:val="none" w:sz="0" w:space="0" w:color="auto"/>
                            <w:left w:val="none" w:sz="0" w:space="0" w:color="auto"/>
                            <w:bottom w:val="none" w:sz="0" w:space="0" w:color="auto"/>
                            <w:right w:val="none" w:sz="0" w:space="0" w:color="auto"/>
                          </w:divBdr>
                        </w:div>
                        <w:div w:id="1950970992">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sChild>
            </w:div>
          </w:divsChild>
        </w:div>
      </w:divsChild>
    </w:div>
    <w:div w:id="824320066">
      <w:bodyDiv w:val="1"/>
      <w:marLeft w:val="0"/>
      <w:marRight w:val="0"/>
      <w:marTop w:val="0"/>
      <w:marBottom w:val="0"/>
      <w:divBdr>
        <w:top w:val="none" w:sz="0" w:space="0" w:color="auto"/>
        <w:left w:val="none" w:sz="0" w:space="0" w:color="auto"/>
        <w:bottom w:val="none" w:sz="0" w:space="0" w:color="auto"/>
        <w:right w:val="none" w:sz="0" w:space="0" w:color="auto"/>
      </w:divBdr>
      <w:divsChild>
        <w:div w:id="1113985175">
          <w:marLeft w:val="0"/>
          <w:marRight w:val="0"/>
          <w:marTop w:val="0"/>
          <w:marBottom w:val="0"/>
          <w:divBdr>
            <w:top w:val="none" w:sz="0" w:space="0" w:color="auto"/>
            <w:left w:val="none" w:sz="0" w:space="0" w:color="auto"/>
            <w:bottom w:val="none" w:sz="0" w:space="0" w:color="auto"/>
            <w:right w:val="none" w:sz="0" w:space="0" w:color="auto"/>
          </w:divBdr>
        </w:div>
        <w:div w:id="547378844">
          <w:marLeft w:val="0"/>
          <w:marRight w:val="0"/>
          <w:marTop w:val="360"/>
          <w:marBottom w:val="0"/>
          <w:divBdr>
            <w:top w:val="none" w:sz="0" w:space="0" w:color="auto"/>
            <w:left w:val="none" w:sz="0" w:space="0" w:color="auto"/>
            <w:bottom w:val="single" w:sz="8" w:space="6" w:color="D9DCDF"/>
            <w:right w:val="none" w:sz="0" w:space="0" w:color="auto"/>
          </w:divBdr>
          <w:divsChild>
            <w:div w:id="2080203168">
              <w:marLeft w:val="375"/>
              <w:marRight w:val="0"/>
              <w:marTop w:val="0"/>
              <w:marBottom w:val="0"/>
              <w:divBdr>
                <w:top w:val="none" w:sz="0" w:space="0" w:color="auto"/>
                <w:left w:val="none" w:sz="0" w:space="0" w:color="auto"/>
                <w:bottom w:val="none" w:sz="0" w:space="0" w:color="auto"/>
                <w:right w:val="none" w:sz="0" w:space="0" w:color="auto"/>
              </w:divBdr>
            </w:div>
            <w:div w:id="1854345773">
              <w:marLeft w:val="375"/>
              <w:marRight w:val="0"/>
              <w:marTop w:val="0"/>
              <w:marBottom w:val="0"/>
              <w:divBdr>
                <w:top w:val="none" w:sz="0" w:space="0" w:color="auto"/>
                <w:left w:val="none" w:sz="0" w:space="0" w:color="auto"/>
                <w:bottom w:val="none" w:sz="0" w:space="0" w:color="auto"/>
                <w:right w:val="none" w:sz="0" w:space="0" w:color="auto"/>
              </w:divBdr>
            </w:div>
            <w:div w:id="1465390081">
              <w:marLeft w:val="375"/>
              <w:marRight w:val="0"/>
              <w:marTop w:val="0"/>
              <w:marBottom w:val="0"/>
              <w:divBdr>
                <w:top w:val="none" w:sz="0" w:space="0" w:color="auto"/>
                <w:left w:val="none" w:sz="0" w:space="0" w:color="auto"/>
                <w:bottom w:val="none" w:sz="0" w:space="0" w:color="auto"/>
                <w:right w:val="none" w:sz="0" w:space="0" w:color="auto"/>
              </w:divBdr>
            </w:div>
            <w:div w:id="68625199">
              <w:marLeft w:val="750"/>
              <w:marRight w:val="0"/>
              <w:marTop w:val="0"/>
              <w:marBottom w:val="0"/>
              <w:divBdr>
                <w:top w:val="none" w:sz="0" w:space="0" w:color="auto"/>
                <w:left w:val="none" w:sz="0" w:space="0" w:color="auto"/>
                <w:bottom w:val="none" w:sz="0" w:space="0" w:color="auto"/>
                <w:right w:val="none" w:sz="0" w:space="0" w:color="auto"/>
              </w:divBdr>
            </w:div>
            <w:div w:id="1533765626">
              <w:marLeft w:val="750"/>
              <w:marRight w:val="0"/>
              <w:marTop w:val="0"/>
              <w:marBottom w:val="0"/>
              <w:divBdr>
                <w:top w:val="none" w:sz="0" w:space="0" w:color="auto"/>
                <w:left w:val="none" w:sz="0" w:space="0" w:color="auto"/>
                <w:bottom w:val="none" w:sz="0" w:space="0" w:color="auto"/>
                <w:right w:val="none" w:sz="0" w:space="0" w:color="auto"/>
              </w:divBdr>
            </w:div>
            <w:div w:id="2085832919">
              <w:marLeft w:val="750"/>
              <w:marRight w:val="0"/>
              <w:marTop w:val="0"/>
              <w:marBottom w:val="0"/>
              <w:divBdr>
                <w:top w:val="none" w:sz="0" w:space="0" w:color="auto"/>
                <w:left w:val="none" w:sz="0" w:space="0" w:color="auto"/>
                <w:bottom w:val="none" w:sz="0" w:space="0" w:color="auto"/>
                <w:right w:val="none" w:sz="0" w:space="0" w:color="auto"/>
              </w:divBdr>
            </w:div>
            <w:div w:id="91827390">
              <w:marLeft w:val="375"/>
              <w:marRight w:val="0"/>
              <w:marTop w:val="0"/>
              <w:marBottom w:val="0"/>
              <w:divBdr>
                <w:top w:val="none" w:sz="0" w:space="0" w:color="auto"/>
                <w:left w:val="none" w:sz="0" w:space="0" w:color="auto"/>
                <w:bottom w:val="none" w:sz="0" w:space="0" w:color="auto"/>
                <w:right w:val="none" w:sz="0" w:space="0" w:color="auto"/>
              </w:divBdr>
            </w:div>
            <w:div w:id="190187921">
              <w:marLeft w:val="375"/>
              <w:marRight w:val="0"/>
              <w:marTop w:val="0"/>
              <w:marBottom w:val="0"/>
              <w:divBdr>
                <w:top w:val="none" w:sz="0" w:space="0" w:color="auto"/>
                <w:left w:val="none" w:sz="0" w:space="0" w:color="auto"/>
                <w:bottom w:val="none" w:sz="0" w:space="0" w:color="auto"/>
                <w:right w:val="none" w:sz="0" w:space="0" w:color="auto"/>
              </w:divBdr>
            </w:div>
            <w:div w:id="89937643">
              <w:marLeft w:val="375"/>
              <w:marRight w:val="0"/>
              <w:marTop w:val="0"/>
              <w:marBottom w:val="0"/>
              <w:divBdr>
                <w:top w:val="none" w:sz="0" w:space="0" w:color="auto"/>
                <w:left w:val="none" w:sz="0" w:space="0" w:color="auto"/>
                <w:bottom w:val="none" w:sz="0" w:space="0" w:color="auto"/>
                <w:right w:val="none" w:sz="0" w:space="0" w:color="auto"/>
              </w:divBdr>
            </w:div>
            <w:div w:id="148442107">
              <w:marLeft w:val="375"/>
              <w:marRight w:val="0"/>
              <w:marTop w:val="0"/>
              <w:marBottom w:val="0"/>
              <w:divBdr>
                <w:top w:val="none" w:sz="0" w:space="0" w:color="auto"/>
                <w:left w:val="none" w:sz="0" w:space="0" w:color="auto"/>
                <w:bottom w:val="none" w:sz="0" w:space="0" w:color="auto"/>
                <w:right w:val="none" w:sz="0" w:space="0" w:color="auto"/>
              </w:divBdr>
            </w:div>
            <w:div w:id="529881058">
              <w:marLeft w:val="375"/>
              <w:marRight w:val="0"/>
              <w:marTop w:val="0"/>
              <w:marBottom w:val="0"/>
              <w:divBdr>
                <w:top w:val="none" w:sz="0" w:space="0" w:color="auto"/>
                <w:left w:val="none" w:sz="0" w:space="0" w:color="auto"/>
                <w:bottom w:val="none" w:sz="0" w:space="0" w:color="auto"/>
                <w:right w:val="none" w:sz="0" w:space="0" w:color="auto"/>
              </w:divBdr>
            </w:div>
            <w:div w:id="221135399">
              <w:marLeft w:val="750"/>
              <w:marRight w:val="0"/>
              <w:marTop w:val="0"/>
              <w:marBottom w:val="0"/>
              <w:divBdr>
                <w:top w:val="none" w:sz="0" w:space="0" w:color="auto"/>
                <w:left w:val="none" w:sz="0" w:space="0" w:color="auto"/>
                <w:bottom w:val="none" w:sz="0" w:space="0" w:color="auto"/>
                <w:right w:val="none" w:sz="0" w:space="0" w:color="auto"/>
              </w:divBdr>
            </w:div>
            <w:div w:id="1730685365">
              <w:marLeft w:val="750"/>
              <w:marRight w:val="0"/>
              <w:marTop w:val="0"/>
              <w:marBottom w:val="0"/>
              <w:divBdr>
                <w:top w:val="none" w:sz="0" w:space="0" w:color="auto"/>
                <w:left w:val="none" w:sz="0" w:space="0" w:color="auto"/>
                <w:bottom w:val="none" w:sz="0" w:space="0" w:color="auto"/>
                <w:right w:val="none" w:sz="0" w:space="0" w:color="auto"/>
              </w:divBdr>
            </w:div>
            <w:div w:id="654141505">
              <w:marLeft w:val="750"/>
              <w:marRight w:val="0"/>
              <w:marTop w:val="0"/>
              <w:marBottom w:val="0"/>
              <w:divBdr>
                <w:top w:val="none" w:sz="0" w:space="0" w:color="auto"/>
                <w:left w:val="none" w:sz="0" w:space="0" w:color="auto"/>
                <w:bottom w:val="none" w:sz="0" w:space="0" w:color="auto"/>
                <w:right w:val="none" w:sz="0" w:space="0" w:color="auto"/>
              </w:divBdr>
            </w:div>
            <w:div w:id="1062481847">
              <w:marLeft w:val="375"/>
              <w:marRight w:val="0"/>
              <w:marTop w:val="0"/>
              <w:marBottom w:val="0"/>
              <w:divBdr>
                <w:top w:val="none" w:sz="0" w:space="0" w:color="auto"/>
                <w:left w:val="none" w:sz="0" w:space="0" w:color="auto"/>
                <w:bottom w:val="none" w:sz="0" w:space="0" w:color="auto"/>
                <w:right w:val="none" w:sz="0" w:space="0" w:color="auto"/>
              </w:divBdr>
            </w:div>
            <w:div w:id="656305015">
              <w:marLeft w:val="750"/>
              <w:marRight w:val="0"/>
              <w:marTop w:val="0"/>
              <w:marBottom w:val="0"/>
              <w:divBdr>
                <w:top w:val="none" w:sz="0" w:space="0" w:color="auto"/>
                <w:left w:val="none" w:sz="0" w:space="0" w:color="auto"/>
                <w:bottom w:val="none" w:sz="0" w:space="0" w:color="auto"/>
                <w:right w:val="none" w:sz="0" w:space="0" w:color="auto"/>
              </w:divBdr>
            </w:div>
            <w:div w:id="1634553484">
              <w:marLeft w:val="750"/>
              <w:marRight w:val="0"/>
              <w:marTop w:val="0"/>
              <w:marBottom w:val="0"/>
              <w:divBdr>
                <w:top w:val="none" w:sz="0" w:space="0" w:color="auto"/>
                <w:left w:val="none" w:sz="0" w:space="0" w:color="auto"/>
                <w:bottom w:val="none" w:sz="0" w:space="0" w:color="auto"/>
                <w:right w:val="none" w:sz="0" w:space="0" w:color="auto"/>
              </w:divBdr>
            </w:div>
            <w:div w:id="2057970897">
              <w:marLeft w:val="375"/>
              <w:marRight w:val="0"/>
              <w:marTop w:val="0"/>
              <w:marBottom w:val="0"/>
              <w:divBdr>
                <w:top w:val="none" w:sz="0" w:space="0" w:color="auto"/>
                <w:left w:val="none" w:sz="0" w:space="0" w:color="auto"/>
                <w:bottom w:val="none" w:sz="0" w:space="0" w:color="auto"/>
                <w:right w:val="none" w:sz="0" w:space="0" w:color="auto"/>
              </w:divBdr>
            </w:div>
            <w:div w:id="1754426084">
              <w:marLeft w:val="375"/>
              <w:marRight w:val="0"/>
              <w:marTop w:val="0"/>
              <w:marBottom w:val="0"/>
              <w:divBdr>
                <w:top w:val="none" w:sz="0" w:space="0" w:color="auto"/>
                <w:left w:val="none" w:sz="0" w:space="0" w:color="auto"/>
                <w:bottom w:val="none" w:sz="0" w:space="0" w:color="auto"/>
                <w:right w:val="none" w:sz="0" w:space="0" w:color="auto"/>
              </w:divBdr>
            </w:div>
            <w:div w:id="1293363850">
              <w:marLeft w:val="375"/>
              <w:marRight w:val="0"/>
              <w:marTop w:val="0"/>
              <w:marBottom w:val="0"/>
              <w:divBdr>
                <w:top w:val="none" w:sz="0" w:space="0" w:color="auto"/>
                <w:left w:val="none" w:sz="0" w:space="0" w:color="auto"/>
                <w:bottom w:val="none" w:sz="0" w:space="0" w:color="auto"/>
                <w:right w:val="none" w:sz="0" w:space="0" w:color="auto"/>
              </w:divBdr>
            </w:div>
            <w:div w:id="2019577742">
              <w:marLeft w:val="375"/>
              <w:marRight w:val="0"/>
              <w:marTop w:val="0"/>
              <w:marBottom w:val="0"/>
              <w:divBdr>
                <w:top w:val="none" w:sz="0" w:space="0" w:color="auto"/>
                <w:left w:val="none" w:sz="0" w:space="0" w:color="auto"/>
                <w:bottom w:val="none" w:sz="0" w:space="0" w:color="auto"/>
                <w:right w:val="none" w:sz="0" w:space="0" w:color="auto"/>
              </w:divBdr>
            </w:div>
            <w:div w:id="242375841">
              <w:marLeft w:val="375"/>
              <w:marRight w:val="0"/>
              <w:marTop w:val="0"/>
              <w:marBottom w:val="0"/>
              <w:divBdr>
                <w:top w:val="none" w:sz="0" w:space="0" w:color="auto"/>
                <w:left w:val="none" w:sz="0" w:space="0" w:color="auto"/>
                <w:bottom w:val="none" w:sz="0" w:space="0" w:color="auto"/>
                <w:right w:val="none" w:sz="0" w:space="0" w:color="auto"/>
              </w:divBdr>
            </w:div>
            <w:div w:id="613828895">
              <w:marLeft w:val="375"/>
              <w:marRight w:val="0"/>
              <w:marTop w:val="0"/>
              <w:marBottom w:val="0"/>
              <w:divBdr>
                <w:top w:val="none" w:sz="0" w:space="0" w:color="auto"/>
                <w:left w:val="none" w:sz="0" w:space="0" w:color="auto"/>
                <w:bottom w:val="none" w:sz="0" w:space="0" w:color="auto"/>
                <w:right w:val="none" w:sz="0" w:space="0" w:color="auto"/>
              </w:divBdr>
            </w:div>
            <w:div w:id="1513296451">
              <w:marLeft w:val="375"/>
              <w:marRight w:val="0"/>
              <w:marTop w:val="0"/>
              <w:marBottom w:val="0"/>
              <w:divBdr>
                <w:top w:val="none" w:sz="0" w:space="0" w:color="auto"/>
                <w:left w:val="none" w:sz="0" w:space="0" w:color="auto"/>
                <w:bottom w:val="none" w:sz="0" w:space="0" w:color="auto"/>
                <w:right w:val="none" w:sz="0" w:space="0" w:color="auto"/>
              </w:divBdr>
            </w:div>
            <w:div w:id="470369532">
              <w:marLeft w:val="375"/>
              <w:marRight w:val="0"/>
              <w:marTop w:val="0"/>
              <w:marBottom w:val="0"/>
              <w:divBdr>
                <w:top w:val="none" w:sz="0" w:space="0" w:color="auto"/>
                <w:left w:val="none" w:sz="0" w:space="0" w:color="auto"/>
                <w:bottom w:val="none" w:sz="0" w:space="0" w:color="auto"/>
                <w:right w:val="none" w:sz="0" w:space="0" w:color="auto"/>
              </w:divBdr>
            </w:div>
            <w:div w:id="485823563">
              <w:marLeft w:val="375"/>
              <w:marRight w:val="0"/>
              <w:marTop w:val="0"/>
              <w:marBottom w:val="0"/>
              <w:divBdr>
                <w:top w:val="none" w:sz="0" w:space="0" w:color="auto"/>
                <w:left w:val="none" w:sz="0" w:space="0" w:color="auto"/>
                <w:bottom w:val="none" w:sz="0" w:space="0" w:color="auto"/>
                <w:right w:val="none" w:sz="0" w:space="0" w:color="auto"/>
              </w:divBdr>
            </w:div>
            <w:div w:id="489371279">
              <w:marLeft w:val="375"/>
              <w:marRight w:val="0"/>
              <w:marTop w:val="0"/>
              <w:marBottom w:val="0"/>
              <w:divBdr>
                <w:top w:val="none" w:sz="0" w:space="0" w:color="auto"/>
                <w:left w:val="none" w:sz="0" w:space="0" w:color="auto"/>
                <w:bottom w:val="none" w:sz="0" w:space="0" w:color="auto"/>
                <w:right w:val="none" w:sz="0" w:space="0" w:color="auto"/>
              </w:divBdr>
            </w:div>
            <w:div w:id="484592892">
              <w:marLeft w:val="375"/>
              <w:marRight w:val="0"/>
              <w:marTop w:val="0"/>
              <w:marBottom w:val="0"/>
              <w:divBdr>
                <w:top w:val="none" w:sz="0" w:space="0" w:color="auto"/>
                <w:left w:val="none" w:sz="0" w:space="0" w:color="auto"/>
                <w:bottom w:val="none" w:sz="0" w:space="0" w:color="auto"/>
                <w:right w:val="none" w:sz="0" w:space="0" w:color="auto"/>
              </w:divBdr>
            </w:div>
            <w:div w:id="165872689">
              <w:marLeft w:val="375"/>
              <w:marRight w:val="0"/>
              <w:marTop w:val="0"/>
              <w:marBottom w:val="0"/>
              <w:divBdr>
                <w:top w:val="none" w:sz="0" w:space="0" w:color="auto"/>
                <w:left w:val="none" w:sz="0" w:space="0" w:color="auto"/>
                <w:bottom w:val="none" w:sz="0" w:space="0" w:color="auto"/>
                <w:right w:val="none" w:sz="0" w:space="0" w:color="auto"/>
              </w:divBdr>
            </w:div>
            <w:div w:id="1495216755">
              <w:marLeft w:val="0"/>
              <w:marRight w:val="0"/>
              <w:marTop w:val="0"/>
              <w:marBottom w:val="0"/>
              <w:divBdr>
                <w:top w:val="single" w:sz="12" w:space="8" w:color="DDDDDD"/>
                <w:left w:val="none" w:sz="0" w:space="0" w:color="auto"/>
                <w:bottom w:val="single" w:sz="12" w:space="8" w:color="DDDDDD"/>
                <w:right w:val="none" w:sz="0" w:space="0" w:color="auto"/>
              </w:divBdr>
            </w:div>
            <w:div w:id="2113360214">
              <w:marLeft w:val="375"/>
              <w:marRight w:val="0"/>
              <w:marTop w:val="0"/>
              <w:marBottom w:val="0"/>
              <w:divBdr>
                <w:top w:val="none" w:sz="0" w:space="0" w:color="auto"/>
                <w:left w:val="none" w:sz="0" w:space="0" w:color="auto"/>
                <w:bottom w:val="none" w:sz="0" w:space="0" w:color="auto"/>
                <w:right w:val="none" w:sz="0" w:space="0" w:color="auto"/>
              </w:divBdr>
            </w:div>
            <w:div w:id="1773087801">
              <w:marLeft w:val="375"/>
              <w:marRight w:val="0"/>
              <w:marTop w:val="0"/>
              <w:marBottom w:val="0"/>
              <w:divBdr>
                <w:top w:val="none" w:sz="0" w:space="0" w:color="auto"/>
                <w:left w:val="none" w:sz="0" w:space="0" w:color="auto"/>
                <w:bottom w:val="none" w:sz="0" w:space="0" w:color="auto"/>
                <w:right w:val="none" w:sz="0" w:space="0" w:color="auto"/>
              </w:divBdr>
            </w:div>
            <w:div w:id="210190465">
              <w:marLeft w:val="375"/>
              <w:marRight w:val="0"/>
              <w:marTop w:val="0"/>
              <w:marBottom w:val="0"/>
              <w:divBdr>
                <w:top w:val="none" w:sz="0" w:space="0" w:color="auto"/>
                <w:left w:val="none" w:sz="0" w:space="0" w:color="auto"/>
                <w:bottom w:val="none" w:sz="0" w:space="0" w:color="auto"/>
                <w:right w:val="none" w:sz="0" w:space="0" w:color="auto"/>
              </w:divBdr>
            </w:div>
            <w:div w:id="1125002959">
              <w:marLeft w:val="375"/>
              <w:marRight w:val="0"/>
              <w:marTop w:val="0"/>
              <w:marBottom w:val="0"/>
              <w:divBdr>
                <w:top w:val="none" w:sz="0" w:space="0" w:color="auto"/>
                <w:left w:val="none" w:sz="0" w:space="0" w:color="auto"/>
                <w:bottom w:val="none" w:sz="0" w:space="0" w:color="auto"/>
                <w:right w:val="none" w:sz="0" w:space="0" w:color="auto"/>
              </w:divBdr>
            </w:div>
            <w:div w:id="1531256024">
              <w:marLeft w:val="0"/>
              <w:marRight w:val="0"/>
              <w:marTop w:val="0"/>
              <w:marBottom w:val="300"/>
              <w:divBdr>
                <w:top w:val="none" w:sz="0" w:space="0" w:color="auto"/>
                <w:left w:val="none" w:sz="0" w:space="0" w:color="auto"/>
                <w:bottom w:val="none" w:sz="0" w:space="0" w:color="auto"/>
                <w:right w:val="none" w:sz="0" w:space="0" w:color="auto"/>
              </w:divBdr>
            </w:div>
            <w:div w:id="443771454">
              <w:marLeft w:val="0"/>
              <w:marRight w:val="0"/>
              <w:marTop w:val="0"/>
              <w:marBottom w:val="300"/>
              <w:divBdr>
                <w:top w:val="none" w:sz="0" w:space="0" w:color="auto"/>
                <w:left w:val="none" w:sz="0" w:space="0" w:color="auto"/>
                <w:bottom w:val="none" w:sz="0" w:space="0" w:color="auto"/>
                <w:right w:val="none" w:sz="0" w:space="0" w:color="auto"/>
              </w:divBdr>
            </w:div>
            <w:div w:id="2111074870">
              <w:marLeft w:val="0"/>
              <w:marRight w:val="0"/>
              <w:marTop w:val="0"/>
              <w:marBottom w:val="300"/>
              <w:divBdr>
                <w:top w:val="none" w:sz="0" w:space="0" w:color="auto"/>
                <w:left w:val="none" w:sz="0" w:space="0" w:color="auto"/>
                <w:bottom w:val="none" w:sz="0" w:space="0" w:color="auto"/>
                <w:right w:val="none" w:sz="0" w:space="0" w:color="auto"/>
              </w:divBdr>
            </w:div>
            <w:div w:id="813259413">
              <w:marLeft w:val="0"/>
              <w:marRight w:val="0"/>
              <w:marTop w:val="0"/>
              <w:marBottom w:val="300"/>
              <w:divBdr>
                <w:top w:val="none" w:sz="0" w:space="0" w:color="auto"/>
                <w:left w:val="none" w:sz="0" w:space="0" w:color="auto"/>
                <w:bottom w:val="none" w:sz="0" w:space="0" w:color="auto"/>
                <w:right w:val="none" w:sz="0" w:space="0" w:color="auto"/>
              </w:divBdr>
            </w:div>
            <w:div w:id="728115239">
              <w:marLeft w:val="0"/>
              <w:marRight w:val="0"/>
              <w:marTop w:val="0"/>
              <w:marBottom w:val="300"/>
              <w:divBdr>
                <w:top w:val="none" w:sz="0" w:space="0" w:color="auto"/>
                <w:left w:val="none" w:sz="0" w:space="0" w:color="auto"/>
                <w:bottom w:val="none" w:sz="0" w:space="0" w:color="auto"/>
                <w:right w:val="none" w:sz="0" w:space="0" w:color="auto"/>
              </w:divBdr>
            </w:div>
            <w:div w:id="1660111387">
              <w:marLeft w:val="0"/>
              <w:marRight w:val="0"/>
              <w:marTop w:val="0"/>
              <w:marBottom w:val="300"/>
              <w:divBdr>
                <w:top w:val="none" w:sz="0" w:space="0" w:color="auto"/>
                <w:left w:val="none" w:sz="0" w:space="0" w:color="auto"/>
                <w:bottom w:val="none" w:sz="0" w:space="0" w:color="auto"/>
                <w:right w:val="none" w:sz="0" w:space="0" w:color="auto"/>
              </w:divBdr>
            </w:div>
            <w:div w:id="2085102394">
              <w:marLeft w:val="0"/>
              <w:marRight w:val="0"/>
              <w:marTop w:val="0"/>
              <w:marBottom w:val="300"/>
              <w:divBdr>
                <w:top w:val="none" w:sz="0" w:space="0" w:color="auto"/>
                <w:left w:val="none" w:sz="0" w:space="0" w:color="auto"/>
                <w:bottom w:val="none" w:sz="0" w:space="0" w:color="auto"/>
                <w:right w:val="none" w:sz="0" w:space="0" w:color="auto"/>
              </w:divBdr>
            </w:div>
            <w:div w:id="176189883">
              <w:marLeft w:val="0"/>
              <w:marRight w:val="0"/>
              <w:marTop w:val="0"/>
              <w:marBottom w:val="300"/>
              <w:divBdr>
                <w:top w:val="none" w:sz="0" w:space="0" w:color="auto"/>
                <w:left w:val="none" w:sz="0" w:space="0" w:color="auto"/>
                <w:bottom w:val="none" w:sz="0" w:space="0" w:color="auto"/>
                <w:right w:val="none" w:sz="0" w:space="0" w:color="auto"/>
              </w:divBdr>
            </w:div>
            <w:div w:id="1208837958">
              <w:marLeft w:val="0"/>
              <w:marRight w:val="0"/>
              <w:marTop w:val="0"/>
              <w:marBottom w:val="300"/>
              <w:divBdr>
                <w:top w:val="none" w:sz="0" w:space="0" w:color="auto"/>
                <w:left w:val="none" w:sz="0" w:space="0" w:color="auto"/>
                <w:bottom w:val="none" w:sz="0" w:space="0" w:color="auto"/>
                <w:right w:val="none" w:sz="0" w:space="0" w:color="auto"/>
              </w:divBdr>
            </w:div>
            <w:div w:id="263921034">
              <w:marLeft w:val="0"/>
              <w:marRight w:val="0"/>
              <w:marTop w:val="0"/>
              <w:marBottom w:val="300"/>
              <w:divBdr>
                <w:top w:val="none" w:sz="0" w:space="0" w:color="auto"/>
                <w:left w:val="none" w:sz="0" w:space="0" w:color="auto"/>
                <w:bottom w:val="none" w:sz="0" w:space="0" w:color="auto"/>
                <w:right w:val="none" w:sz="0" w:space="0" w:color="auto"/>
              </w:divBdr>
            </w:div>
            <w:div w:id="1434519482">
              <w:marLeft w:val="0"/>
              <w:marRight w:val="0"/>
              <w:marTop w:val="0"/>
              <w:marBottom w:val="300"/>
              <w:divBdr>
                <w:top w:val="none" w:sz="0" w:space="0" w:color="auto"/>
                <w:left w:val="none" w:sz="0" w:space="0" w:color="auto"/>
                <w:bottom w:val="none" w:sz="0" w:space="0" w:color="auto"/>
                <w:right w:val="none" w:sz="0" w:space="0" w:color="auto"/>
              </w:divBdr>
            </w:div>
            <w:div w:id="1872255292">
              <w:marLeft w:val="0"/>
              <w:marRight w:val="0"/>
              <w:marTop w:val="0"/>
              <w:marBottom w:val="300"/>
              <w:divBdr>
                <w:top w:val="none" w:sz="0" w:space="0" w:color="auto"/>
                <w:left w:val="none" w:sz="0" w:space="0" w:color="auto"/>
                <w:bottom w:val="none" w:sz="0" w:space="0" w:color="auto"/>
                <w:right w:val="none" w:sz="0" w:space="0" w:color="auto"/>
              </w:divBdr>
            </w:div>
            <w:div w:id="1847597696">
              <w:marLeft w:val="0"/>
              <w:marRight w:val="0"/>
              <w:marTop w:val="0"/>
              <w:marBottom w:val="300"/>
              <w:divBdr>
                <w:top w:val="none" w:sz="0" w:space="0" w:color="auto"/>
                <w:left w:val="none" w:sz="0" w:space="0" w:color="auto"/>
                <w:bottom w:val="none" w:sz="0" w:space="0" w:color="auto"/>
                <w:right w:val="none" w:sz="0" w:space="0" w:color="auto"/>
              </w:divBdr>
            </w:div>
            <w:div w:id="1022047585">
              <w:marLeft w:val="0"/>
              <w:marRight w:val="0"/>
              <w:marTop w:val="0"/>
              <w:marBottom w:val="300"/>
              <w:divBdr>
                <w:top w:val="none" w:sz="0" w:space="0" w:color="auto"/>
                <w:left w:val="none" w:sz="0" w:space="0" w:color="auto"/>
                <w:bottom w:val="none" w:sz="0" w:space="0" w:color="auto"/>
                <w:right w:val="none" w:sz="0" w:space="0" w:color="auto"/>
              </w:divBdr>
            </w:div>
            <w:div w:id="1687514416">
              <w:marLeft w:val="0"/>
              <w:marRight w:val="0"/>
              <w:marTop w:val="0"/>
              <w:marBottom w:val="300"/>
              <w:divBdr>
                <w:top w:val="none" w:sz="0" w:space="0" w:color="auto"/>
                <w:left w:val="none" w:sz="0" w:space="0" w:color="auto"/>
                <w:bottom w:val="none" w:sz="0" w:space="0" w:color="auto"/>
                <w:right w:val="none" w:sz="0" w:space="0" w:color="auto"/>
              </w:divBdr>
            </w:div>
            <w:div w:id="1945919090">
              <w:marLeft w:val="0"/>
              <w:marRight w:val="0"/>
              <w:marTop w:val="0"/>
              <w:marBottom w:val="300"/>
              <w:divBdr>
                <w:top w:val="none" w:sz="0" w:space="0" w:color="auto"/>
                <w:left w:val="none" w:sz="0" w:space="0" w:color="auto"/>
                <w:bottom w:val="none" w:sz="0" w:space="0" w:color="auto"/>
                <w:right w:val="none" w:sz="0" w:space="0" w:color="auto"/>
              </w:divBdr>
            </w:div>
            <w:div w:id="1377850148">
              <w:marLeft w:val="0"/>
              <w:marRight w:val="0"/>
              <w:marTop w:val="0"/>
              <w:marBottom w:val="300"/>
              <w:divBdr>
                <w:top w:val="none" w:sz="0" w:space="0" w:color="auto"/>
                <w:left w:val="none" w:sz="0" w:space="0" w:color="auto"/>
                <w:bottom w:val="none" w:sz="0" w:space="0" w:color="auto"/>
                <w:right w:val="none" w:sz="0" w:space="0" w:color="auto"/>
              </w:divBdr>
            </w:div>
            <w:div w:id="1070269327">
              <w:marLeft w:val="0"/>
              <w:marRight w:val="0"/>
              <w:marTop w:val="0"/>
              <w:marBottom w:val="300"/>
              <w:divBdr>
                <w:top w:val="none" w:sz="0" w:space="0" w:color="auto"/>
                <w:left w:val="none" w:sz="0" w:space="0" w:color="auto"/>
                <w:bottom w:val="none" w:sz="0" w:space="0" w:color="auto"/>
                <w:right w:val="none" w:sz="0" w:space="0" w:color="auto"/>
              </w:divBdr>
            </w:div>
            <w:div w:id="66729151">
              <w:marLeft w:val="0"/>
              <w:marRight w:val="0"/>
              <w:marTop w:val="0"/>
              <w:marBottom w:val="300"/>
              <w:divBdr>
                <w:top w:val="none" w:sz="0" w:space="0" w:color="auto"/>
                <w:left w:val="none" w:sz="0" w:space="0" w:color="auto"/>
                <w:bottom w:val="none" w:sz="0" w:space="0" w:color="auto"/>
                <w:right w:val="none" w:sz="0" w:space="0" w:color="auto"/>
              </w:divBdr>
            </w:div>
            <w:div w:id="426315824">
              <w:marLeft w:val="0"/>
              <w:marRight w:val="0"/>
              <w:marTop w:val="0"/>
              <w:marBottom w:val="300"/>
              <w:divBdr>
                <w:top w:val="none" w:sz="0" w:space="0" w:color="auto"/>
                <w:left w:val="none" w:sz="0" w:space="0" w:color="auto"/>
                <w:bottom w:val="none" w:sz="0" w:space="0" w:color="auto"/>
                <w:right w:val="none" w:sz="0" w:space="0" w:color="auto"/>
              </w:divBdr>
            </w:div>
            <w:div w:id="220217496">
              <w:marLeft w:val="0"/>
              <w:marRight w:val="0"/>
              <w:marTop w:val="0"/>
              <w:marBottom w:val="300"/>
              <w:divBdr>
                <w:top w:val="none" w:sz="0" w:space="0" w:color="auto"/>
                <w:left w:val="none" w:sz="0" w:space="0" w:color="auto"/>
                <w:bottom w:val="none" w:sz="0" w:space="0" w:color="auto"/>
                <w:right w:val="none" w:sz="0" w:space="0" w:color="auto"/>
              </w:divBdr>
            </w:div>
            <w:div w:id="878316918">
              <w:marLeft w:val="0"/>
              <w:marRight w:val="0"/>
              <w:marTop w:val="0"/>
              <w:marBottom w:val="300"/>
              <w:divBdr>
                <w:top w:val="none" w:sz="0" w:space="0" w:color="auto"/>
                <w:left w:val="none" w:sz="0" w:space="0" w:color="auto"/>
                <w:bottom w:val="none" w:sz="0" w:space="0" w:color="auto"/>
                <w:right w:val="none" w:sz="0" w:space="0" w:color="auto"/>
              </w:divBdr>
            </w:div>
            <w:div w:id="6179989">
              <w:marLeft w:val="0"/>
              <w:marRight w:val="0"/>
              <w:marTop w:val="0"/>
              <w:marBottom w:val="300"/>
              <w:divBdr>
                <w:top w:val="none" w:sz="0" w:space="0" w:color="auto"/>
                <w:left w:val="none" w:sz="0" w:space="0" w:color="auto"/>
                <w:bottom w:val="none" w:sz="0" w:space="0" w:color="auto"/>
                <w:right w:val="none" w:sz="0" w:space="0" w:color="auto"/>
              </w:divBdr>
            </w:div>
            <w:div w:id="15912438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30290438">
      <w:bodyDiv w:val="1"/>
      <w:marLeft w:val="0"/>
      <w:marRight w:val="0"/>
      <w:marTop w:val="0"/>
      <w:marBottom w:val="0"/>
      <w:divBdr>
        <w:top w:val="none" w:sz="0" w:space="0" w:color="auto"/>
        <w:left w:val="none" w:sz="0" w:space="0" w:color="auto"/>
        <w:bottom w:val="none" w:sz="0" w:space="0" w:color="auto"/>
        <w:right w:val="none" w:sz="0" w:space="0" w:color="auto"/>
      </w:divBdr>
      <w:divsChild>
        <w:div w:id="1250506673">
          <w:marLeft w:val="0"/>
          <w:marRight w:val="0"/>
          <w:marTop w:val="0"/>
          <w:marBottom w:val="0"/>
          <w:divBdr>
            <w:top w:val="none" w:sz="0" w:space="0" w:color="auto"/>
            <w:left w:val="none" w:sz="0" w:space="0" w:color="auto"/>
            <w:bottom w:val="none" w:sz="0" w:space="0" w:color="auto"/>
            <w:right w:val="none" w:sz="0" w:space="0" w:color="auto"/>
          </w:divBdr>
        </w:div>
        <w:div w:id="200021402">
          <w:marLeft w:val="0"/>
          <w:marRight w:val="0"/>
          <w:marTop w:val="360"/>
          <w:marBottom w:val="0"/>
          <w:divBdr>
            <w:top w:val="none" w:sz="0" w:space="0" w:color="auto"/>
            <w:left w:val="none" w:sz="0" w:space="0" w:color="auto"/>
            <w:bottom w:val="single" w:sz="8" w:space="6" w:color="D9DCDF"/>
            <w:right w:val="none" w:sz="0" w:space="0" w:color="auto"/>
          </w:divBdr>
          <w:divsChild>
            <w:div w:id="428811953">
              <w:marLeft w:val="0"/>
              <w:marRight w:val="0"/>
              <w:marTop w:val="0"/>
              <w:marBottom w:val="230"/>
              <w:divBdr>
                <w:top w:val="none" w:sz="0" w:space="0" w:color="auto"/>
                <w:left w:val="none" w:sz="0" w:space="0" w:color="auto"/>
                <w:bottom w:val="none" w:sz="0" w:space="0" w:color="auto"/>
                <w:right w:val="none" w:sz="0" w:space="0" w:color="auto"/>
              </w:divBdr>
            </w:div>
            <w:div w:id="1584023162">
              <w:marLeft w:val="0"/>
              <w:marRight w:val="0"/>
              <w:marTop w:val="0"/>
              <w:marBottom w:val="230"/>
              <w:divBdr>
                <w:top w:val="none" w:sz="0" w:space="0" w:color="auto"/>
                <w:left w:val="none" w:sz="0" w:space="0" w:color="auto"/>
                <w:bottom w:val="none" w:sz="0" w:space="0" w:color="auto"/>
                <w:right w:val="none" w:sz="0" w:space="0" w:color="auto"/>
              </w:divBdr>
            </w:div>
            <w:div w:id="1337876374">
              <w:marLeft w:val="0"/>
              <w:marRight w:val="0"/>
              <w:marTop w:val="0"/>
              <w:marBottom w:val="230"/>
              <w:divBdr>
                <w:top w:val="none" w:sz="0" w:space="0" w:color="auto"/>
                <w:left w:val="none" w:sz="0" w:space="0" w:color="auto"/>
                <w:bottom w:val="none" w:sz="0" w:space="0" w:color="auto"/>
                <w:right w:val="none" w:sz="0" w:space="0" w:color="auto"/>
              </w:divBdr>
            </w:div>
            <w:div w:id="411851774">
              <w:marLeft w:val="0"/>
              <w:marRight w:val="0"/>
              <w:marTop w:val="0"/>
              <w:marBottom w:val="230"/>
              <w:divBdr>
                <w:top w:val="none" w:sz="0" w:space="0" w:color="auto"/>
                <w:left w:val="none" w:sz="0" w:space="0" w:color="auto"/>
                <w:bottom w:val="none" w:sz="0" w:space="0" w:color="auto"/>
                <w:right w:val="none" w:sz="0" w:space="0" w:color="auto"/>
              </w:divBdr>
            </w:div>
            <w:div w:id="819734384">
              <w:marLeft w:val="0"/>
              <w:marRight w:val="0"/>
              <w:marTop w:val="0"/>
              <w:marBottom w:val="230"/>
              <w:divBdr>
                <w:top w:val="none" w:sz="0" w:space="0" w:color="auto"/>
                <w:left w:val="none" w:sz="0" w:space="0" w:color="auto"/>
                <w:bottom w:val="none" w:sz="0" w:space="0" w:color="auto"/>
                <w:right w:val="none" w:sz="0" w:space="0" w:color="auto"/>
              </w:divBdr>
            </w:div>
            <w:div w:id="1949968949">
              <w:marLeft w:val="0"/>
              <w:marRight w:val="0"/>
              <w:marTop w:val="0"/>
              <w:marBottom w:val="230"/>
              <w:divBdr>
                <w:top w:val="none" w:sz="0" w:space="0" w:color="auto"/>
                <w:left w:val="none" w:sz="0" w:space="0" w:color="auto"/>
                <w:bottom w:val="none" w:sz="0" w:space="0" w:color="auto"/>
                <w:right w:val="none" w:sz="0" w:space="0" w:color="auto"/>
              </w:divBdr>
            </w:div>
            <w:div w:id="1525899842">
              <w:marLeft w:val="0"/>
              <w:marRight w:val="0"/>
              <w:marTop w:val="0"/>
              <w:marBottom w:val="230"/>
              <w:divBdr>
                <w:top w:val="none" w:sz="0" w:space="0" w:color="auto"/>
                <w:left w:val="none" w:sz="0" w:space="0" w:color="auto"/>
                <w:bottom w:val="none" w:sz="0" w:space="0" w:color="auto"/>
                <w:right w:val="none" w:sz="0" w:space="0" w:color="auto"/>
              </w:divBdr>
            </w:div>
            <w:div w:id="506483157">
              <w:marLeft w:val="0"/>
              <w:marRight w:val="0"/>
              <w:marTop w:val="0"/>
              <w:marBottom w:val="230"/>
              <w:divBdr>
                <w:top w:val="none" w:sz="0" w:space="0" w:color="auto"/>
                <w:left w:val="none" w:sz="0" w:space="0" w:color="auto"/>
                <w:bottom w:val="none" w:sz="0" w:space="0" w:color="auto"/>
                <w:right w:val="none" w:sz="0" w:space="0" w:color="auto"/>
              </w:divBdr>
            </w:div>
            <w:div w:id="54817196">
              <w:marLeft w:val="0"/>
              <w:marRight w:val="0"/>
              <w:marTop w:val="0"/>
              <w:marBottom w:val="230"/>
              <w:divBdr>
                <w:top w:val="none" w:sz="0" w:space="0" w:color="auto"/>
                <w:left w:val="none" w:sz="0" w:space="0" w:color="auto"/>
                <w:bottom w:val="none" w:sz="0" w:space="0" w:color="auto"/>
                <w:right w:val="none" w:sz="0" w:space="0" w:color="auto"/>
              </w:divBdr>
            </w:div>
            <w:div w:id="193926568">
              <w:marLeft w:val="0"/>
              <w:marRight w:val="0"/>
              <w:marTop w:val="0"/>
              <w:marBottom w:val="230"/>
              <w:divBdr>
                <w:top w:val="none" w:sz="0" w:space="0" w:color="auto"/>
                <w:left w:val="none" w:sz="0" w:space="0" w:color="auto"/>
                <w:bottom w:val="none" w:sz="0" w:space="0" w:color="auto"/>
                <w:right w:val="none" w:sz="0" w:space="0" w:color="auto"/>
              </w:divBdr>
            </w:div>
            <w:div w:id="1565483909">
              <w:marLeft w:val="0"/>
              <w:marRight w:val="0"/>
              <w:marTop w:val="0"/>
              <w:marBottom w:val="230"/>
              <w:divBdr>
                <w:top w:val="none" w:sz="0" w:space="0" w:color="auto"/>
                <w:left w:val="none" w:sz="0" w:space="0" w:color="auto"/>
                <w:bottom w:val="none" w:sz="0" w:space="0" w:color="auto"/>
                <w:right w:val="none" w:sz="0" w:space="0" w:color="auto"/>
              </w:divBdr>
            </w:div>
            <w:div w:id="362361113">
              <w:marLeft w:val="0"/>
              <w:marRight w:val="0"/>
              <w:marTop w:val="0"/>
              <w:marBottom w:val="230"/>
              <w:divBdr>
                <w:top w:val="none" w:sz="0" w:space="0" w:color="auto"/>
                <w:left w:val="none" w:sz="0" w:space="0" w:color="auto"/>
                <w:bottom w:val="none" w:sz="0" w:space="0" w:color="auto"/>
                <w:right w:val="none" w:sz="0" w:space="0" w:color="auto"/>
              </w:divBdr>
            </w:div>
            <w:div w:id="571237993">
              <w:marLeft w:val="0"/>
              <w:marRight w:val="0"/>
              <w:marTop w:val="0"/>
              <w:marBottom w:val="230"/>
              <w:divBdr>
                <w:top w:val="none" w:sz="0" w:space="0" w:color="auto"/>
                <w:left w:val="none" w:sz="0" w:space="0" w:color="auto"/>
                <w:bottom w:val="none" w:sz="0" w:space="0" w:color="auto"/>
                <w:right w:val="none" w:sz="0" w:space="0" w:color="auto"/>
              </w:divBdr>
            </w:div>
            <w:div w:id="1903060130">
              <w:marLeft w:val="0"/>
              <w:marRight w:val="0"/>
              <w:marTop w:val="0"/>
              <w:marBottom w:val="230"/>
              <w:divBdr>
                <w:top w:val="none" w:sz="0" w:space="0" w:color="auto"/>
                <w:left w:val="none" w:sz="0" w:space="0" w:color="auto"/>
                <w:bottom w:val="none" w:sz="0" w:space="0" w:color="auto"/>
                <w:right w:val="none" w:sz="0" w:space="0" w:color="auto"/>
              </w:divBdr>
            </w:div>
            <w:div w:id="1395394143">
              <w:marLeft w:val="0"/>
              <w:marRight w:val="0"/>
              <w:marTop w:val="0"/>
              <w:marBottom w:val="230"/>
              <w:divBdr>
                <w:top w:val="none" w:sz="0" w:space="0" w:color="auto"/>
                <w:left w:val="none" w:sz="0" w:space="0" w:color="auto"/>
                <w:bottom w:val="none" w:sz="0" w:space="0" w:color="auto"/>
                <w:right w:val="none" w:sz="0" w:space="0" w:color="auto"/>
              </w:divBdr>
            </w:div>
            <w:div w:id="1748646629">
              <w:marLeft w:val="0"/>
              <w:marRight w:val="0"/>
              <w:marTop w:val="0"/>
              <w:marBottom w:val="230"/>
              <w:divBdr>
                <w:top w:val="none" w:sz="0" w:space="0" w:color="auto"/>
                <w:left w:val="none" w:sz="0" w:space="0" w:color="auto"/>
                <w:bottom w:val="none" w:sz="0" w:space="0" w:color="auto"/>
                <w:right w:val="none" w:sz="0" w:space="0" w:color="auto"/>
              </w:divBdr>
            </w:div>
            <w:div w:id="191383906">
              <w:marLeft w:val="0"/>
              <w:marRight w:val="0"/>
              <w:marTop w:val="0"/>
              <w:marBottom w:val="230"/>
              <w:divBdr>
                <w:top w:val="none" w:sz="0" w:space="0" w:color="auto"/>
                <w:left w:val="none" w:sz="0" w:space="0" w:color="auto"/>
                <w:bottom w:val="none" w:sz="0" w:space="0" w:color="auto"/>
                <w:right w:val="none" w:sz="0" w:space="0" w:color="auto"/>
              </w:divBdr>
            </w:div>
            <w:div w:id="1245645451">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 w:id="830416134">
      <w:bodyDiv w:val="1"/>
      <w:marLeft w:val="0"/>
      <w:marRight w:val="0"/>
      <w:marTop w:val="0"/>
      <w:marBottom w:val="0"/>
      <w:divBdr>
        <w:top w:val="none" w:sz="0" w:space="0" w:color="auto"/>
        <w:left w:val="none" w:sz="0" w:space="0" w:color="auto"/>
        <w:bottom w:val="none" w:sz="0" w:space="0" w:color="auto"/>
        <w:right w:val="none" w:sz="0" w:space="0" w:color="auto"/>
      </w:divBdr>
      <w:divsChild>
        <w:div w:id="507673270">
          <w:marLeft w:val="0"/>
          <w:marRight w:val="0"/>
          <w:marTop w:val="100"/>
          <w:marBottom w:val="100"/>
          <w:divBdr>
            <w:top w:val="none" w:sz="0" w:space="0" w:color="auto"/>
            <w:left w:val="none" w:sz="0" w:space="0" w:color="auto"/>
            <w:bottom w:val="none" w:sz="0" w:space="0" w:color="auto"/>
            <w:right w:val="none" w:sz="0" w:space="0" w:color="auto"/>
          </w:divBdr>
          <w:divsChild>
            <w:div w:id="1313214316">
              <w:marLeft w:val="0"/>
              <w:marRight w:val="0"/>
              <w:marTop w:val="100"/>
              <w:marBottom w:val="100"/>
              <w:divBdr>
                <w:top w:val="none" w:sz="0" w:space="0" w:color="auto"/>
                <w:left w:val="none" w:sz="0" w:space="0" w:color="auto"/>
                <w:bottom w:val="none" w:sz="0" w:space="0" w:color="auto"/>
                <w:right w:val="none" w:sz="0" w:space="0" w:color="auto"/>
              </w:divBdr>
              <w:divsChild>
                <w:div w:id="996688773">
                  <w:marLeft w:val="0"/>
                  <w:marRight w:val="0"/>
                  <w:marTop w:val="0"/>
                  <w:marBottom w:val="0"/>
                  <w:divBdr>
                    <w:top w:val="none" w:sz="0" w:space="0" w:color="auto"/>
                    <w:left w:val="none" w:sz="0" w:space="0" w:color="auto"/>
                    <w:bottom w:val="none" w:sz="0" w:space="0" w:color="auto"/>
                    <w:right w:val="none" w:sz="0" w:space="0" w:color="auto"/>
                  </w:divBdr>
                  <w:divsChild>
                    <w:div w:id="122729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699855">
          <w:marLeft w:val="0"/>
          <w:marRight w:val="0"/>
          <w:marTop w:val="0"/>
          <w:marBottom w:val="80"/>
          <w:divBdr>
            <w:top w:val="single" w:sz="4" w:space="0" w:color="auto"/>
            <w:left w:val="single" w:sz="18" w:space="0" w:color="auto"/>
            <w:bottom w:val="single" w:sz="4" w:space="0" w:color="auto"/>
            <w:right w:val="single" w:sz="4" w:space="0" w:color="auto"/>
          </w:divBdr>
        </w:div>
        <w:div w:id="1270626865">
          <w:marLeft w:val="0"/>
          <w:marRight w:val="0"/>
          <w:marTop w:val="0"/>
          <w:marBottom w:val="80"/>
          <w:divBdr>
            <w:top w:val="single" w:sz="4" w:space="0" w:color="auto"/>
            <w:left w:val="single" w:sz="18" w:space="0" w:color="auto"/>
            <w:bottom w:val="single" w:sz="4" w:space="0" w:color="auto"/>
            <w:right w:val="single" w:sz="4" w:space="0" w:color="auto"/>
          </w:divBdr>
        </w:div>
        <w:div w:id="94522032">
          <w:marLeft w:val="0"/>
          <w:marRight w:val="0"/>
          <w:marTop w:val="0"/>
          <w:marBottom w:val="80"/>
          <w:divBdr>
            <w:top w:val="single" w:sz="4" w:space="0" w:color="auto"/>
            <w:left w:val="single" w:sz="18" w:space="0" w:color="auto"/>
            <w:bottom w:val="single" w:sz="4" w:space="0" w:color="auto"/>
            <w:right w:val="single" w:sz="4" w:space="0" w:color="auto"/>
          </w:divBdr>
        </w:div>
        <w:div w:id="1026441559">
          <w:marLeft w:val="0"/>
          <w:marRight w:val="0"/>
          <w:marTop w:val="0"/>
          <w:marBottom w:val="80"/>
          <w:divBdr>
            <w:top w:val="single" w:sz="4" w:space="0" w:color="auto"/>
            <w:left w:val="single" w:sz="18" w:space="0" w:color="auto"/>
            <w:bottom w:val="single" w:sz="4" w:space="0" w:color="auto"/>
            <w:right w:val="single" w:sz="4" w:space="0" w:color="auto"/>
          </w:divBdr>
        </w:div>
      </w:divsChild>
    </w:div>
    <w:div w:id="844175918">
      <w:bodyDiv w:val="1"/>
      <w:marLeft w:val="0"/>
      <w:marRight w:val="0"/>
      <w:marTop w:val="0"/>
      <w:marBottom w:val="0"/>
      <w:divBdr>
        <w:top w:val="none" w:sz="0" w:space="0" w:color="auto"/>
        <w:left w:val="none" w:sz="0" w:space="0" w:color="auto"/>
        <w:bottom w:val="none" w:sz="0" w:space="0" w:color="auto"/>
        <w:right w:val="none" w:sz="0" w:space="0" w:color="auto"/>
      </w:divBdr>
      <w:divsChild>
        <w:div w:id="1072433511">
          <w:marLeft w:val="0"/>
          <w:marRight w:val="0"/>
          <w:marTop w:val="100"/>
          <w:marBottom w:val="100"/>
          <w:divBdr>
            <w:top w:val="none" w:sz="0" w:space="0" w:color="auto"/>
            <w:left w:val="none" w:sz="0" w:space="0" w:color="auto"/>
            <w:bottom w:val="none" w:sz="0" w:space="0" w:color="auto"/>
            <w:right w:val="none" w:sz="0" w:space="0" w:color="auto"/>
          </w:divBdr>
          <w:divsChild>
            <w:div w:id="699940136">
              <w:marLeft w:val="0"/>
              <w:marRight w:val="0"/>
              <w:marTop w:val="100"/>
              <w:marBottom w:val="100"/>
              <w:divBdr>
                <w:top w:val="none" w:sz="0" w:space="0" w:color="auto"/>
                <w:left w:val="none" w:sz="0" w:space="0" w:color="auto"/>
                <w:bottom w:val="none" w:sz="0" w:space="0" w:color="auto"/>
                <w:right w:val="none" w:sz="0" w:space="0" w:color="auto"/>
              </w:divBdr>
              <w:divsChild>
                <w:div w:id="1572614482">
                  <w:marLeft w:val="0"/>
                  <w:marRight w:val="0"/>
                  <w:marTop w:val="0"/>
                  <w:marBottom w:val="0"/>
                  <w:divBdr>
                    <w:top w:val="none" w:sz="0" w:space="0" w:color="auto"/>
                    <w:left w:val="none" w:sz="0" w:space="0" w:color="auto"/>
                    <w:bottom w:val="none" w:sz="0" w:space="0" w:color="auto"/>
                    <w:right w:val="none" w:sz="0" w:space="0" w:color="auto"/>
                  </w:divBdr>
                  <w:divsChild>
                    <w:div w:id="68236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495908">
          <w:marLeft w:val="0"/>
          <w:marRight w:val="0"/>
          <w:marTop w:val="0"/>
          <w:marBottom w:val="80"/>
          <w:divBdr>
            <w:top w:val="single" w:sz="4" w:space="0" w:color="auto"/>
            <w:left w:val="single" w:sz="18" w:space="0" w:color="auto"/>
            <w:bottom w:val="single" w:sz="4" w:space="0" w:color="auto"/>
            <w:right w:val="single" w:sz="4" w:space="0" w:color="auto"/>
          </w:divBdr>
        </w:div>
        <w:div w:id="629476796">
          <w:marLeft w:val="0"/>
          <w:marRight w:val="0"/>
          <w:marTop w:val="0"/>
          <w:marBottom w:val="80"/>
          <w:divBdr>
            <w:top w:val="single" w:sz="4" w:space="0" w:color="auto"/>
            <w:left w:val="single" w:sz="18" w:space="0" w:color="auto"/>
            <w:bottom w:val="single" w:sz="4" w:space="0" w:color="auto"/>
            <w:right w:val="single" w:sz="4" w:space="0" w:color="auto"/>
          </w:divBdr>
        </w:div>
        <w:div w:id="1644117889">
          <w:marLeft w:val="0"/>
          <w:marRight w:val="0"/>
          <w:marTop w:val="0"/>
          <w:marBottom w:val="80"/>
          <w:divBdr>
            <w:top w:val="single" w:sz="4" w:space="0" w:color="auto"/>
            <w:left w:val="single" w:sz="18" w:space="0" w:color="auto"/>
            <w:bottom w:val="single" w:sz="4" w:space="0" w:color="auto"/>
            <w:right w:val="single" w:sz="4" w:space="0" w:color="auto"/>
          </w:divBdr>
        </w:div>
        <w:div w:id="1665475127">
          <w:marLeft w:val="0"/>
          <w:marRight w:val="0"/>
          <w:marTop w:val="80"/>
          <w:marBottom w:val="0"/>
          <w:divBdr>
            <w:top w:val="single" w:sz="4" w:space="0" w:color="D5DDC6"/>
            <w:left w:val="single" w:sz="4" w:space="3" w:color="D5DDC6"/>
            <w:bottom w:val="single" w:sz="4" w:space="0" w:color="D5DDC6"/>
            <w:right w:val="single" w:sz="4" w:space="0" w:color="D5DDC6"/>
          </w:divBdr>
        </w:div>
        <w:div w:id="1100879902">
          <w:marLeft w:val="0"/>
          <w:marRight w:val="0"/>
          <w:marTop w:val="0"/>
          <w:marBottom w:val="80"/>
          <w:divBdr>
            <w:top w:val="single" w:sz="4" w:space="0" w:color="auto"/>
            <w:left w:val="single" w:sz="18" w:space="0" w:color="auto"/>
            <w:bottom w:val="single" w:sz="4" w:space="0" w:color="auto"/>
            <w:right w:val="single" w:sz="4" w:space="0" w:color="auto"/>
          </w:divBdr>
        </w:div>
        <w:div w:id="1390955822">
          <w:marLeft w:val="0"/>
          <w:marRight w:val="0"/>
          <w:marTop w:val="80"/>
          <w:marBottom w:val="0"/>
          <w:divBdr>
            <w:top w:val="single" w:sz="4" w:space="0" w:color="D5DDC6"/>
            <w:left w:val="single" w:sz="4" w:space="3" w:color="D5DDC6"/>
            <w:bottom w:val="single" w:sz="4" w:space="0" w:color="D5DDC6"/>
            <w:right w:val="single" w:sz="4" w:space="0" w:color="D5DDC6"/>
          </w:divBdr>
        </w:div>
        <w:div w:id="1572931365">
          <w:marLeft w:val="0"/>
          <w:marRight w:val="0"/>
          <w:marTop w:val="0"/>
          <w:marBottom w:val="80"/>
          <w:divBdr>
            <w:top w:val="single" w:sz="4" w:space="0" w:color="auto"/>
            <w:left w:val="single" w:sz="18" w:space="0" w:color="auto"/>
            <w:bottom w:val="single" w:sz="4" w:space="0" w:color="auto"/>
            <w:right w:val="single" w:sz="4" w:space="0" w:color="auto"/>
          </w:divBdr>
        </w:div>
        <w:div w:id="241986572">
          <w:marLeft w:val="0"/>
          <w:marRight w:val="0"/>
          <w:marTop w:val="80"/>
          <w:marBottom w:val="0"/>
          <w:divBdr>
            <w:top w:val="single" w:sz="4" w:space="0" w:color="D5DDC6"/>
            <w:left w:val="single" w:sz="4" w:space="3" w:color="D5DDC6"/>
            <w:bottom w:val="single" w:sz="4" w:space="0" w:color="D5DDC6"/>
            <w:right w:val="single" w:sz="4" w:space="0" w:color="D5DDC6"/>
          </w:divBdr>
        </w:div>
        <w:div w:id="854656701">
          <w:marLeft w:val="0"/>
          <w:marRight w:val="0"/>
          <w:marTop w:val="0"/>
          <w:marBottom w:val="80"/>
          <w:divBdr>
            <w:top w:val="single" w:sz="4" w:space="0" w:color="auto"/>
            <w:left w:val="single" w:sz="18" w:space="0" w:color="auto"/>
            <w:bottom w:val="single" w:sz="4" w:space="0" w:color="auto"/>
            <w:right w:val="single" w:sz="4" w:space="0" w:color="auto"/>
          </w:divBdr>
        </w:div>
        <w:div w:id="2016419614">
          <w:marLeft w:val="0"/>
          <w:marRight w:val="0"/>
          <w:marTop w:val="80"/>
          <w:marBottom w:val="0"/>
          <w:divBdr>
            <w:top w:val="single" w:sz="4" w:space="0" w:color="D5DDC6"/>
            <w:left w:val="single" w:sz="4" w:space="3" w:color="D5DDC6"/>
            <w:bottom w:val="single" w:sz="4" w:space="0" w:color="D5DDC6"/>
            <w:right w:val="single" w:sz="4" w:space="0" w:color="D5DDC6"/>
          </w:divBdr>
        </w:div>
        <w:div w:id="643512669">
          <w:marLeft w:val="0"/>
          <w:marRight w:val="0"/>
          <w:marTop w:val="0"/>
          <w:marBottom w:val="80"/>
          <w:divBdr>
            <w:top w:val="single" w:sz="4" w:space="0" w:color="auto"/>
            <w:left w:val="single" w:sz="18" w:space="0" w:color="auto"/>
            <w:bottom w:val="single" w:sz="4" w:space="0" w:color="auto"/>
            <w:right w:val="single" w:sz="4" w:space="0" w:color="auto"/>
          </w:divBdr>
        </w:div>
        <w:div w:id="1012681933">
          <w:marLeft w:val="0"/>
          <w:marRight w:val="0"/>
          <w:marTop w:val="80"/>
          <w:marBottom w:val="0"/>
          <w:divBdr>
            <w:top w:val="single" w:sz="4" w:space="0" w:color="D5DDC6"/>
            <w:left w:val="single" w:sz="4" w:space="3" w:color="D5DDC6"/>
            <w:bottom w:val="single" w:sz="4" w:space="0" w:color="D5DDC6"/>
            <w:right w:val="single" w:sz="4" w:space="0" w:color="D5DDC6"/>
          </w:divBdr>
        </w:div>
        <w:div w:id="361976321">
          <w:marLeft w:val="0"/>
          <w:marRight w:val="0"/>
          <w:marTop w:val="0"/>
          <w:marBottom w:val="80"/>
          <w:divBdr>
            <w:top w:val="single" w:sz="4" w:space="0" w:color="auto"/>
            <w:left w:val="single" w:sz="18" w:space="0" w:color="auto"/>
            <w:bottom w:val="single" w:sz="4" w:space="0" w:color="auto"/>
            <w:right w:val="single" w:sz="4" w:space="0" w:color="auto"/>
          </w:divBdr>
        </w:div>
        <w:div w:id="1349987488">
          <w:marLeft w:val="0"/>
          <w:marRight w:val="0"/>
          <w:marTop w:val="0"/>
          <w:marBottom w:val="80"/>
          <w:divBdr>
            <w:top w:val="single" w:sz="4" w:space="0" w:color="auto"/>
            <w:left w:val="single" w:sz="18" w:space="0" w:color="auto"/>
            <w:bottom w:val="single" w:sz="4" w:space="0" w:color="auto"/>
            <w:right w:val="single" w:sz="4" w:space="0" w:color="auto"/>
          </w:divBdr>
        </w:div>
        <w:div w:id="376972049">
          <w:marLeft w:val="0"/>
          <w:marRight w:val="0"/>
          <w:marTop w:val="80"/>
          <w:marBottom w:val="0"/>
          <w:divBdr>
            <w:top w:val="single" w:sz="4" w:space="0" w:color="D5DDC6"/>
            <w:left w:val="single" w:sz="4" w:space="3" w:color="D5DDC6"/>
            <w:bottom w:val="single" w:sz="4" w:space="0" w:color="D5DDC6"/>
            <w:right w:val="single" w:sz="4" w:space="0" w:color="D5DDC6"/>
          </w:divBdr>
        </w:div>
        <w:div w:id="1582567915">
          <w:marLeft w:val="0"/>
          <w:marRight w:val="0"/>
          <w:marTop w:val="0"/>
          <w:marBottom w:val="80"/>
          <w:divBdr>
            <w:top w:val="single" w:sz="4" w:space="0" w:color="auto"/>
            <w:left w:val="single" w:sz="18" w:space="0" w:color="auto"/>
            <w:bottom w:val="single" w:sz="4" w:space="0" w:color="auto"/>
            <w:right w:val="single" w:sz="4" w:space="0" w:color="auto"/>
          </w:divBdr>
        </w:div>
        <w:div w:id="1608468220">
          <w:marLeft w:val="0"/>
          <w:marRight w:val="0"/>
          <w:marTop w:val="80"/>
          <w:marBottom w:val="0"/>
          <w:divBdr>
            <w:top w:val="single" w:sz="4" w:space="0" w:color="D5DDC6"/>
            <w:left w:val="single" w:sz="4" w:space="3" w:color="D5DDC6"/>
            <w:bottom w:val="single" w:sz="4" w:space="0" w:color="D5DDC6"/>
            <w:right w:val="single" w:sz="4" w:space="0" w:color="D5DDC6"/>
          </w:divBdr>
        </w:div>
        <w:div w:id="1674139087">
          <w:marLeft w:val="0"/>
          <w:marRight w:val="0"/>
          <w:marTop w:val="0"/>
          <w:marBottom w:val="80"/>
          <w:divBdr>
            <w:top w:val="single" w:sz="4" w:space="0" w:color="auto"/>
            <w:left w:val="single" w:sz="18" w:space="0" w:color="auto"/>
            <w:bottom w:val="single" w:sz="4" w:space="0" w:color="auto"/>
            <w:right w:val="single" w:sz="4" w:space="0" w:color="auto"/>
          </w:divBdr>
        </w:div>
        <w:div w:id="1987588730">
          <w:marLeft w:val="0"/>
          <w:marRight w:val="0"/>
          <w:marTop w:val="80"/>
          <w:marBottom w:val="0"/>
          <w:divBdr>
            <w:top w:val="single" w:sz="4" w:space="0" w:color="D5DDC6"/>
            <w:left w:val="single" w:sz="4" w:space="3" w:color="D5DDC6"/>
            <w:bottom w:val="single" w:sz="4" w:space="0" w:color="D5DDC6"/>
            <w:right w:val="single" w:sz="4" w:space="0" w:color="D5DDC6"/>
          </w:divBdr>
        </w:div>
        <w:div w:id="2052998476">
          <w:marLeft w:val="0"/>
          <w:marRight w:val="0"/>
          <w:marTop w:val="0"/>
          <w:marBottom w:val="80"/>
          <w:divBdr>
            <w:top w:val="single" w:sz="4" w:space="0" w:color="auto"/>
            <w:left w:val="single" w:sz="18" w:space="0" w:color="auto"/>
            <w:bottom w:val="single" w:sz="4" w:space="0" w:color="auto"/>
            <w:right w:val="single" w:sz="4" w:space="0" w:color="auto"/>
          </w:divBdr>
        </w:div>
        <w:div w:id="388768872">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856162493">
      <w:bodyDiv w:val="1"/>
      <w:marLeft w:val="0"/>
      <w:marRight w:val="0"/>
      <w:marTop w:val="0"/>
      <w:marBottom w:val="0"/>
      <w:divBdr>
        <w:top w:val="none" w:sz="0" w:space="0" w:color="auto"/>
        <w:left w:val="none" w:sz="0" w:space="0" w:color="auto"/>
        <w:bottom w:val="none" w:sz="0" w:space="0" w:color="auto"/>
        <w:right w:val="none" w:sz="0" w:space="0" w:color="auto"/>
      </w:divBdr>
      <w:divsChild>
        <w:div w:id="1599017952">
          <w:marLeft w:val="0"/>
          <w:marRight w:val="0"/>
          <w:marTop w:val="0"/>
          <w:marBottom w:val="0"/>
          <w:divBdr>
            <w:top w:val="none" w:sz="0" w:space="0" w:color="auto"/>
            <w:left w:val="none" w:sz="0" w:space="0" w:color="auto"/>
            <w:bottom w:val="none" w:sz="0" w:space="0" w:color="auto"/>
            <w:right w:val="none" w:sz="0" w:space="0" w:color="auto"/>
          </w:divBdr>
        </w:div>
        <w:div w:id="313071312">
          <w:marLeft w:val="0"/>
          <w:marRight w:val="0"/>
          <w:marTop w:val="360"/>
          <w:marBottom w:val="0"/>
          <w:divBdr>
            <w:top w:val="none" w:sz="0" w:space="0" w:color="auto"/>
            <w:left w:val="none" w:sz="0" w:space="0" w:color="auto"/>
            <w:bottom w:val="single" w:sz="8" w:space="6" w:color="D9DCDF"/>
            <w:right w:val="none" w:sz="0" w:space="0" w:color="auto"/>
          </w:divBdr>
        </w:div>
      </w:divsChild>
    </w:div>
    <w:div w:id="860705138">
      <w:bodyDiv w:val="1"/>
      <w:marLeft w:val="0"/>
      <w:marRight w:val="0"/>
      <w:marTop w:val="0"/>
      <w:marBottom w:val="0"/>
      <w:divBdr>
        <w:top w:val="none" w:sz="0" w:space="0" w:color="auto"/>
        <w:left w:val="none" w:sz="0" w:space="0" w:color="auto"/>
        <w:bottom w:val="none" w:sz="0" w:space="0" w:color="auto"/>
        <w:right w:val="none" w:sz="0" w:space="0" w:color="auto"/>
      </w:divBdr>
      <w:divsChild>
        <w:div w:id="905839071">
          <w:marLeft w:val="0"/>
          <w:marRight w:val="0"/>
          <w:marTop w:val="0"/>
          <w:marBottom w:val="92"/>
          <w:divBdr>
            <w:top w:val="single" w:sz="4" w:space="0" w:color="auto"/>
            <w:left w:val="single" w:sz="18" w:space="0" w:color="auto"/>
            <w:bottom w:val="single" w:sz="4" w:space="0" w:color="auto"/>
            <w:right w:val="single" w:sz="4" w:space="0" w:color="auto"/>
          </w:divBdr>
        </w:div>
        <w:div w:id="1152916461">
          <w:marLeft w:val="0"/>
          <w:marRight w:val="0"/>
          <w:marTop w:val="92"/>
          <w:marBottom w:val="0"/>
          <w:divBdr>
            <w:top w:val="single" w:sz="4" w:space="0" w:color="D5DDC6"/>
            <w:left w:val="single" w:sz="4" w:space="3" w:color="D5DDC6"/>
            <w:bottom w:val="single" w:sz="4" w:space="0" w:color="D5DDC6"/>
            <w:right w:val="single" w:sz="4" w:space="0" w:color="D5DDC6"/>
          </w:divBdr>
        </w:div>
        <w:div w:id="705911780">
          <w:marLeft w:val="0"/>
          <w:marRight w:val="0"/>
          <w:marTop w:val="0"/>
          <w:marBottom w:val="92"/>
          <w:divBdr>
            <w:top w:val="single" w:sz="4" w:space="0" w:color="auto"/>
            <w:left w:val="single" w:sz="18" w:space="0" w:color="auto"/>
            <w:bottom w:val="single" w:sz="4" w:space="0" w:color="auto"/>
            <w:right w:val="single" w:sz="4" w:space="0" w:color="auto"/>
          </w:divBdr>
        </w:div>
        <w:div w:id="1532526251">
          <w:marLeft w:val="0"/>
          <w:marRight w:val="0"/>
          <w:marTop w:val="92"/>
          <w:marBottom w:val="0"/>
          <w:divBdr>
            <w:top w:val="single" w:sz="4" w:space="0" w:color="D5DDC6"/>
            <w:left w:val="single" w:sz="4" w:space="3" w:color="D5DDC6"/>
            <w:bottom w:val="single" w:sz="4" w:space="0" w:color="D5DDC6"/>
            <w:right w:val="single" w:sz="4" w:space="0" w:color="D5DDC6"/>
          </w:divBdr>
        </w:div>
        <w:div w:id="1993481605">
          <w:marLeft w:val="0"/>
          <w:marRight w:val="0"/>
          <w:marTop w:val="0"/>
          <w:marBottom w:val="92"/>
          <w:divBdr>
            <w:top w:val="single" w:sz="4" w:space="0" w:color="auto"/>
            <w:left w:val="single" w:sz="18" w:space="0" w:color="auto"/>
            <w:bottom w:val="single" w:sz="4" w:space="0" w:color="auto"/>
            <w:right w:val="single" w:sz="4" w:space="0" w:color="auto"/>
          </w:divBdr>
        </w:div>
        <w:div w:id="21589338">
          <w:marLeft w:val="0"/>
          <w:marRight w:val="0"/>
          <w:marTop w:val="92"/>
          <w:marBottom w:val="0"/>
          <w:divBdr>
            <w:top w:val="single" w:sz="4" w:space="0" w:color="D5DDC6"/>
            <w:left w:val="single" w:sz="4" w:space="3" w:color="D5DDC6"/>
            <w:bottom w:val="single" w:sz="4" w:space="0" w:color="D5DDC6"/>
            <w:right w:val="single" w:sz="4" w:space="0" w:color="D5DDC6"/>
          </w:divBdr>
        </w:div>
        <w:div w:id="2017997624">
          <w:marLeft w:val="0"/>
          <w:marRight w:val="0"/>
          <w:marTop w:val="0"/>
          <w:marBottom w:val="92"/>
          <w:divBdr>
            <w:top w:val="single" w:sz="4" w:space="0" w:color="auto"/>
            <w:left w:val="single" w:sz="18" w:space="0" w:color="auto"/>
            <w:bottom w:val="single" w:sz="4" w:space="0" w:color="auto"/>
            <w:right w:val="single" w:sz="4" w:space="0" w:color="auto"/>
          </w:divBdr>
        </w:div>
        <w:div w:id="59207233">
          <w:marLeft w:val="0"/>
          <w:marRight w:val="0"/>
          <w:marTop w:val="92"/>
          <w:marBottom w:val="0"/>
          <w:divBdr>
            <w:top w:val="single" w:sz="4" w:space="0" w:color="D5DDC6"/>
            <w:left w:val="single" w:sz="4" w:space="3" w:color="D5DDC6"/>
            <w:bottom w:val="single" w:sz="4" w:space="0" w:color="D5DDC6"/>
            <w:right w:val="single" w:sz="4" w:space="0" w:color="D5DDC6"/>
          </w:divBdr>
        </w:div>
        <w:div w:id="767820434">
          <w:marLeft w:val="0"/>
          <w:marRight w:val="0"/>
          <w:marTop w:val="0"/>
          <w:marBottom w:val="92"/>
          <w:divBdr>
            <w:top w:val="single" w:sz="4" w:space="0" w:color="auto"/>
            <w:left w:val="single" w:sz="18" w:space="0" w:color="auto"/>
            <w:bottom w:val="single" w:sz="4" w:space="0" w:color="auto"/>
            <w:right w:val="single" w:sz="4" w:space="0" w:color="auto"/>
          </w:divBdr>
        </w:div>
        <w:div w:id="665672297">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863520745">
      <w:bodyDiv w:val="1"/>
      <w:marLeft w:val="0"/>
      <w:marRight w:val="0"/>
      <w:marTop w:val="0"/>
      <w:marBottom w:val="0"/>
      <w:divBdr>
        <w:top w:val="none" w:sz="0" w:space="0" w:color="auto"/>
        <w:left w:val="none" w:sz="0" w:space="0" w:color="auto"/>
        <w:bottom w:val="none" w:sz="0" w:space="0" w:color="auto"/>
        <w:right w:val="none" w:sz="0" w:space="0" w:color="auto"/>
      </w:divBdr>
      <w:divsChild>
        <w:div w:id="1064647494">
          <w:marLeft w:val="0"/>
          <w:marRight w:val="0"/>
          <w:marTop w:val="0"/>
          <w:marBottom w:val="0"/>
          <w:divBdr>
            <w:top w:val="none" w:sz="0" w:space="0" w:color="auto"/>
            <w:left w:val="none" w:sz="0" w:space="0" w:color="auto"/>
            <w:bottom w:val="none" w:sz="0" w:space="0" w:color="auto"/>
            <w:right w:val="none" w:sz="0" w:space="0" w:color="auto"/>
          </w:divBdr>
        </w:div>
        <w:div w:id="730469085">
          <w:marLeft w:val="0"/>
          <w:marRight w:val="0"/>
          <w:marTop w:val="360"/>
          <w:marBottom w:val="0"/>
          <w:divBdr>
            <w:top w:val="none" w:sz="0" w:space="0" w:color="auto"/>
            <w:left w:val="none" w:sz="0" w:space="0" w:color="auto"/>
            <w:bottom w:val="single" w:sz="8" w:space="6" w:color="D9DCDF"/>
            <w:right w:val="none" w:sz="0" w:space="0" w:color="auto"/>
          </w:divBdr>
          <w:divsChild>
            <w:div w:id="203367875">
              <w:marLeft w:val="0"/>
              <w:marRight w:val="0"/>
              <w:marTop w:val="0"/>
              <w:marBottom w:val="0"/>
              <w:divBdr>
                <w:top w:val="none" w:sz="0" w:space="0" w:color="auto"/>
                <w:left w:val="none" w:sz="0" w:space="0" w:color="auto"/>
                <w:bottom w:val="none" w:sz="0" w:space="0" w:color="auto"/>
                <w:right w:val="none" w:sz="0" w:space="0" w:color="auto"/>
              </w:divBdr>
            </w:div>
            <w:div w:id="966156331">
              <w:marLeft w:val="0"/>
              <w:marRight w:val="320"/>
              <w:marTop w:val="0"/>
              <w:marBottom w:val="0"/>
              <w:divBdr>
                <w:top w:val="none" w:sz="0" w:space="0" w:color="auto"/>
                <w:left w:val="none" w:sz="0" w:space="0" w:color="auto"/>
                <w:bottom w:val="none" w:sz="0" w:space="0" w:color="auto"/>
                <w:right w:val="none" w:sz="0" w:space="0" w:color="auto"/>
              </w:divBdr>
            </w:div>
            <w:div w:id="2093694721">
              <w:marLeft w:val="0"/>
              <w:marRight w:val="0"/>
              <w:marTop w:val="0"/>
              <w:marBottom w:val="0"/>
              <w:divBdr>
                <w:top w:val="none" w:sz="0" w:space="0" w:color="auto"/>
                <w:left w:val="none" w:sz="0" w:space="0" w:color="auto"/>
                <w:bottom w:val="none" w:sz="0" w:space="0" w:color="auto"/>
                <w:right w:val="none" w:sz="0" w:space="0" w:color="auto"/>
              </w:divBdr>
            </w:div>
            <w:div w:id="573126335">
              <w:marLeft w:val="0"/>
              <w:marRight w:val="0"/>
              <w:marTop w:val="0"/>
              <w:marBottom w:val="0"/>
              <w:divBdr>
                <w:top w:val="none" w:sz="0" w:space="0" w:color="auto"/>
                <w:left w:val="none" w:sz="0" w:space="0" w:color="auto"/>
                <w:bottom w:val="none" w:sz="0" w:space="0" w:color="auto"/>
                <w:right w:val="none" w:sz="0" w:space="0" w:color="auto"/>
              </w:divBdr>
            </w:div>
            <w:div w:id="1622954389">
              <w:marLeft w:val="0"/>
              <w:marRight w:val="0"/>
              <w:marTop w:val="0"/>
              <w:marBottom w:val="0"/>
              <w:divBdr>
                <w:top w:val="none" w:sz="0" w:space="0" w:color="auto"/>
                <w:left w:val="none" w:sz="0" w:space="0" w:color="auto"/>
                <w:bottom w:val="none" w:sz="0" w:space="0" w:color="auto"/>
                <w:right w:val="none" w:sz="0" w:space="0" w:color="auto"/>
              </w:divBdr>
            </w:div>
            <w:div w:id="1835149024">
              <w:marLeft w:val="0"/>
              <w:marRight w:val="0"/>
              <w:marTop w:val="0"/>
              <w:marBottom w:val="0"/>
              <w:divBdr>
                <w:top w:val="none" w:sz="0" w:space="0" w:color="auto"/>
                <w:left w:val="none" w:sz="0" w:space="0" w:color="auto"/>
                <w:bottom w:val="none" w:sz="0" w:space="0" w:color="auto"/>
                <w:right w:val="none" w:sz="0" w:space="0" w:color="auto"/>
              </w:divBdr>
            </w:div>
            <w:div w:id="1928494974">
              <w:marLeft w:val="0"/>
              <w:marRight w:val="0"/>
              <w:marTop w:val="0"/>
              <w:marBottom w:val="0"/>
              <w:divBdr>
                <w:top w:val="none" w:sz="0" w:space="0" w:color="auto"/>
                <w:left w:val="none" w:sz="0" w:space="0" w:color="auto"/>
                <w:bottom w:val="none" w:sz="0" w:space="0" w:color="auto"/>
                <w:right w:val="none" w:sz="0" w:space="0" w:color="auto"/>
              </w:divBdr>
            </w:div>
            <w:div w:id="817460861">
              <w:marLeft w:val="0"/>
              <w:marRight w:val="240"/>
              <w:marTop w:val="0"/>
              <w:marBottom w:val="0"/>
              <w:divBdr>
                <w:top w:val="none" w:sz="0" w:space="0" w:color="auto"/>
                <w:left w:val="none" w:sz="0" w:space="0" w:color="auto"/>
                <w:bottom w:val="none" w:sz="0" w:space="0" w:color="auto"/>
                <w:right w:val="none" w:sz="0" w:space="0" w:color="auto"/>
              </w:divBdr>
            </w:div>
            <w:div w:id="1007246107">
              <w:marLeft w:val="0"/>
              <w:marRight w:val="0"/>
              <w:marTop w:val="0"/>
              <w:marBottom w:val="0"/>
              <w:divBdr>
                <w:top w:val="none" w:sz="0" w:space="0" w:color="auto"/>
                <w:left w:val="none" w:sz="0" w:space="0" w:color="auto"/>
                <w:bottom w:val="none" w:sz="0" w:space="0" w:color="auto"/>
                <w:right w:val="none" w:sz="0" w:space="0" w:color="auto"/>
              </w:divBdr>
            </w:div>
            <w:div w:id="1114909889">
              <w:marLeft w:val="0"/>
              <w:marRight w:val="480"/>
              <w:marTop w:val="0"/>
              <w:marBottom w:val="0"/>
              <w:divBdr>
                <w:top w:val="none" w:sz="0" w:space="0" w:color="auto"/>
                <w:left w:val="none" w:sz="0" w:space="0" w:color="auto"/>
                <w:bottom w:val="none" w:sz="0" w:space="0" w:color="auto"/>
                <w:right w:val="none" w:sz="0" w:space="0" w:color="auto"/>
              </w:divBdr>
            </w:div>
            <w:div w:id="2019771021">
              <w:marLeft w:val="0"/>
              <w:marRight w:val="0"/>
              <w:marTop w:val="0"/>
              <w:marBottom w:val="0"/>
              <w:divBdr>
                <w:top w:val="none" w:sz="0" w:space="0" w:color="auto"/>
                <w:left w:val="none" w:sz="0" w:space="0" w:color="auto"/>
                <w:bottom w:val="none" w:sz="0" w:space="0" w:color="auto"/>
                <w:right w:val="none" w:sz="0" w:space="0" w:color="auto"/>
              </w:divBdr>
            </w:div>
            <w:div w:id="859315223">
              <w:marLeft w:val="0"/>
              <w:marRight w:val="0"/>
              <w:marTop w:val="0"/>
              <w:marBottom w:val="0"/>
              <w:divBdr>
                <w:top w:val="none" w:sz="0" w:space="0" w:color="auto"/>
                <w:left w:val="none" w:sz="0" w:space="0" w:color="auto"/>
                <w:bottom w:val="none" w:sz="0" w:space="0" w:color="auto"/>
                <w:right w:val="none" w:sz="0" w:space="0" w:color="auto"/>
              </w:divBdr>
            </w:div>
            <w:div w:id="876311780">
              <w:marLeft w:val="0"/>
              <w:marRight w:val="0"/>
              <w:marTop w:val="0"/>
              <w:marBottom w:val="0"/>
              <w:divBdr>
                <w:top w:val="none" w:sz="0" w:space="0" w:color="auto"/>
                <w:left w:val="none" w:sz="0" w:space="0" w:color="auto"/>
                <w:bottom w:val="none" w:sz="0" w:space="0" w:color="auto"/>
                <w:right w:val="none" w:sz="0" w:space="0" w:color="auto"/>
              </w:divBdr>
            </w:div>
            <w:div w:id="2058583249">
              <w:marLeft w:val="0"/>
              <w:marRight w:val="0"/>
              <w:marTop w:val="0"/>
              <w:marBottom w:val="0"/>
              <w:divBdr>
                <w:top w:val="none" w:sz="0" w:space="0" w:color="auto"/>
                <w:left w:val="none" w:sz="0" w:space="0" w:color="auto"/>
                <w:bottom w:val="none" w:sz="0" w:space="0" w:color="auto"/>
                <w:right w:val="none" w:sz="0" w:space="0" w:color="auto"/>
              </w:divBdr>
            </w:div>
            <w:div w:id="361395897">
              <w:marLeft w:val="80"/>
              <w:marRight w:val="0"/>
              <w:marTop w:val="0"/>
              <w:marBottom w:val="0"/>
              <w:divBdr>
                <w:top w:val="none" w:sz="0" w:space="0" w:color="auto"/>
                <w:left w:val="none" w:sz="0" w:space="0" w:color="auto"/>
                <w:bottom w:val="none" w:sz="0" w:space="0" w:color="auto"/>
                <w:right w:val="none" w:sz="0" w:space="0" w:color="auto"/>
              </w:divBdr>
            </w:div>
            <w:div w:id="1210797782">
              <w:marLeft w:val="100"/>
              <w:marRight w:val="0"/>
              <w:marTop w:val="0"/>
              <w:marBottom w:val="0"/>
              <w:divBdr>
                <w:top w:val="none" w:sz="0" w:space="0" w:color="auto"/>
                <w:left w:val="none" w:sz="0" w:space="0" w:color="auto"/>
                <w:bottom w:val="none" w:sz="0" w:space="0" w:color="auto"/>
                <w:right w:val="none" w:sz="0" w:space="0" w:color="auto"/>
              </w:divBdr>
            </w:div>
            <w:div w:id="338705204">
              <w:marLeft w:val="0"/>
              <w:marRight w:val="0"/>
              <w:marTop w:val="0"/>
              <w:marBottom w:val="0"/>
              <w:divBdr>
                <w:top w:val="none" w:sz="0" w:space="0" w:color="auto"/>
                <w:left w:val="none" w:sz="0" w:space="0" w:color="auto"/>
                <w:bottom w:val="none" w:sz="0" w:space="0" w:color="auto"/>
                <w:right w:val="none" w:sz="0" w:space="0" w:color="auto"/>
              </w:divBdr>
            </w:div>
            <w:div w:id="1720392884">
              <w:marLeft w:val="80"/>
              <w:marRight w:val="0"/>
              <w:marTop w:val="0"/>
              <w:marBottom w:val="0"/>
              <w:divBdr>
                <w:top w:val="none" w:sz="0" w:space="0" w:color="auto"/>
                <w:left w:val="none" w:sz="0" w:space="0" w:color="auto"/>
                <w:bottom w:val="none" w:sz="0" w:space="0" w:color="auto"/>
                <w:right w:val="none" w:sz="0" w:space="0" w:color="auto"/>
              </w:divBdr>
            </w:div>
            <w:div w:id="599262754">
              <w:marLeft w:val="100"/>
              <w:marRight w:val="0"/>
              <w:marTop w:val="0"/>
              <w:marBottom w:val="0"/>
              <w:divBdr>
                <w:top w:val="none" w:sz="0" w:space="0" w:color="auto"/>
                <w:left w:val="none" w:sz="0" w:space="0" w:color="auto"/>
                <w:bottom w:val="none" w:sz="0" w:space="0" w:color="auto"/>
                <w:right w:val="none" w:sz="0" w:space="0" w:color="auto"/>
              </w:divBdr>
            </w:div>
            <w:div w:id="1303346636">
              <w:marLeft w:val="0"/>
              <w:marRight w:val="0"/>
              <w:marTop w:val="0"/>
              <w:marBottom w:val="0"/>
              <w:divBdr>
                <w:top w:val="none" w:sz="0" w:space="0" w:color="auto"/>
                <w:left w:val="none" w:sz="0" w:space="0" w:color="auto"/>
                <w:bottom w:val="none" w:sz="0" w:space="0" w:color="auto"/>
                <w:right w:val="none" w:sz="0" w:space="0" w:color="auto"/>
              </w:divBdr>
            </w:div>
            <w:div w:id="465046477">
              <w:marLeft w:val="80"/>
              <w:marRight w:val="0"/>
              <w:marTop w:val="0"/>
              <w:marBottom w:val="0"/>
              <w:divBdr>
                <w:top w:val="none" w:sz="0" w:space="0" w:color="auto"/>
                <w:left w:val="none" w:sz="0" w:space="0" w:color="auto"/>
                <w:bottom w:val="none" w:sz="0" w:space="0" w:color="auto"/>
                <w:right w:val="none" w:sz="0" w:space="0" w:color="auto"/>
              </w:divBdr>
            </w:div>
            <w:div w:id="1047603153">
              <w:marLeft w:val="100"/>
              <w:marRight w:val="0"/>
              <w:marTop w:val="0"/>
              <w:marBottom w:val="0"/>
              <w:divBdr>
                <w:top w:val="none" w:sz="0" w:space="0" w:color="auto"/>
                <w:left w:val="none" w:sz="0" w:space="0" w:color="auto"/>
                <w:bottom w:val="none" w:sz="0" w:space="0" w:color="auto"/>
                <w:right w:val="none" w:sz="0" w:space="0" w:color="auto"/>
              </w:divBdr>
            </w:div>
            <w:div w:id="410540810">
              <w:marLeft w:val="0"/>
              <w:marRight w:val="0"/>
              <w:marTop w:val="0"/>
              <w:marBottom w:val="0"/>
              <w:divBdr>
                <w:top w:val="none" w:sz="0" w:space="0" w:color="auto"/>
                <w:left w:val="none" w:sz="0" w:space="0" w:color="auto"/>
                <w:bottom w:val="none" w:sz="0" w:space="0" w:color="auto"/>
                <w:right w:val="none" w:sz="0" w:space="0" w:color="auto"/>
              </w:divBdr>
            </w:div>
            <w:div w:id="991954287">
              <w:marLeft w:val="80"/>
              <w:marRight w:val="0"/>
              <w:marTop w:val="0"/>
              <w:marBottom w:val="0"/>
              <w:divBdr>
                <w:top w:val="none" w:sz="0" w:space="0" w:color="auto"/>
                <w:left w:val="none" w:sz="0" w:space="0" w:color="auto"/>
                <w:bottom w:val="none" w:sz="0" w:space="0" w:color="auto"/>
                <w:right w:val="none" w:sz="0" w:space="0" w:color="auto"/>
              </w:divBdr>
            </w:div>
            <w:div w:id="2079816384">
              <w:marLeft w:val="100"/>
              <w:marRight w:val="0"/>
              <w:marTop w:val="0"/>
              <w:marBottom w:val="0"/>
              <w:divBdr>
                <w:top w:val="none" w:sz="0" w:space="0" w:color="auto"/>
                <w:left w:val="none" w:sz="0" w:space="0" w:color="auto"/>
                <w:bottom w:val="none" w:sz="0" w:space="0" w:color="auto"/>
                <w:right w:val="none" w:sz="0" w:space="0" w:color="auto"/>
              </w:divBdr>
            </w:div>
            <w:div w:id="1225876473">
              <w:marLeft w:val="0"/>
              <w:marRight w:val="0"/>
              <w:marTop w:val="0"/>
              <w:marBottom w:val="0"/>
              <w:divBdr>
                <w:top w:val="none" w:sz="0" w:space="0" w:color="auto"/>
                <w:left w:val="none" w:sz="0" w:space="0" w:color="auto"/>
                <w:bottom w:val="none" w:sz="0" w:space="0" w:color="auto"/>
                <w:right w:val="none" w:sz="0" w:space="0" w:color="auto"/>
              </w:divBdr>
            </w:div>
            <w:div w:id="1608736264">
              <w:marLeft w:val="0"/>
              <w:marRight w:val="0"/>
              <w:marTop w:val="0"/>
              <w:marBottom w:val="0"/>
              <w:divBdr>
                <w:top w:val="none" w:sz="0" w:space="0" w:color="auto"/>
                <w:left w:val="none" w:sz="0" w:space="0" w:color="auto"/>
                <w:bottom w:val="none" w:sz="0" w:space="0" w:color="auto"/>
                <w:right w:val="none" w:sz="0" w:space="0" w:color="auto"/>
              </w:divBdr>
            </w:div>
            <w:div w:id="2076078833">
              <w:marLeft w:val="0"/>
              <w:marRight w:val="0"/>
              <w:marTop w:val="0"/>
              <w:marBottom w:val="0"/>
              <w:divBdr>
                <w:top w:val="none" w:sz="0" w:space="0" w:color="auto"/>
                <w:left w:val="none" w:sz="0" w:space="0" w:color="auto"/>
                <w:bottom w:val="none" w:sz="0" w:space="0" w:color="auto"/>
                <w:right w:val="none" w:sz="0" w:space="0" w:color="auto"/>
              </w:divBdr>
            </w:div>
            <w:div w:id="854416783">
              <w:marLeft w:val="0"/>
              <w:marRight w:val="0"/>
              <w:marTop w:val="0"/>
              <w:marBottom w:val="0"/>
              <w:divBdr>
                <w:top w:val="none" w:sz="0" w:space="0" w:color="auto"/>
                <w:left w:val="none" w:sz="0" w:space="0" w:color="auto"/>
                <w:bottom w:val="none" w:sz="0" w:space="0" w:color="auto"/>
                <w:right w:val="none" w:sz="0" w:space="0" w:color="auto"/>
              </w:divBdr>
            </w:div>
            <w:div w:id="1543320603">
              <w:marLeft w:val="0"/>
              <w:marRight w:val="0"/>
              <w:marTop w:val="0"/>
              <w:marBottom w:val="0"/>
              <w:divBdr>
                <w:top w:val="none" w:sz="0" w:space="0" w:color="auto"/>
                <w:left w:val="none" w:sz="0" w:space="0" w:color="auto"/>
                <w:bottom w:val="none" w:sz="0" w:space="0" w:color="auto"/>
                <w:right w:val="none" w:sz="0" w:space="0" w:color="auto"/>
              </w:divBdr>
            </w:div>
            <w:div w:id="1957441915">
              <w:marLeft w:val="0"/>
              <w:marRight w:val="0"/>
              <w:marTop w:val="0"/>
              <w:marBottom w:val="0"/>
              <w:divBdr>
                <w:top w:val="none" w:sz="0" w:space="0" w:color="auto"/>
                <w:left w:val="none" w:sz="0" w:space="0" w:color="auto"/>
                <w:bottom w:val="none" w:sz="0" w:space="0" w:color="auto"/>
                <w:right w:val="none" w:sz="0" w:space="0" w:color="auto"/>
              </w:divBdr>
            </w:div>
            <w:div w:id="1238979753">
              <w:marLeft w:val="0"/>
              <w:marRight w:val="0"/>
              <w:marTop w:val="0"/>
              <w:marBottom w:val="0"/>
              <w:divBdr>
                <w:top w:val="none" w:sz="0" w:space="0" w:color="auto"/>
                <w:left w:val="none" w:sz="0" w:space="0" w:color="auto"/>
                <w:bottom w:val="none" w:sz="0" w:space="0" w:color="auto"/>
                <w:right w:val="none" w:sz="0" w:space="0" w:color="auto"/>
              </w:divBdr>
            </w:div>
            <w:div w:id="108401238">
              <w:marLeft w:val="80"/>
              <w:marRight w:val="0"/>
              <w:marTop w:val="0"/>
              <w:marBottom w:val="0"/>
              <w:divBdr>
                <w:top w:val="none" w:sz="0" w:space="0" w:color="auto"/>
                <w:left w:val="none" w:sz="0" w:space="0" w:color="auto"/>
                <w:bottom w:val="none" w:sz="0" w:space="0" w:color="auto"/>
                <w:right w:val="none" w:sz="0" w:space="0" w:color="auto"/>
              </w:divBdr>
            </w:div>
            <w:div w:id="1755204158">
              <w:marLeft w:val="0"/>
              <w:marRight w:val="0"/>
              <w:marTop w:val="0"/>
              <w:marBottom w:val="0"/>
              <w:divBdr>
                <w:top w:val="none" w:sz="0" w:space="0" w:color="auto"/>
                <w:left w:val="none" w:sz="0" w:space="0" w:color="auto"/>
                <w:bottom w:val="none" w:sz="0" w:space="0" w:color="auto"/>
                <w:right w:val="none" w:sz="0" w:space="0" w:color="auto"/>
              </w:divBdr>
            </w:div>
            <w:div w:id="948976054">
              <w:marLeft w:val="0"/>
              <w:marRight w:val="0"/>
              <w:marTop w:val="0"/>
              <w:marBottom w:val="0"/>
              <w:divBdr>
                <w:top w:val="none" w:sz="0" w:space="0" w:color="auto"/>
                <w:left w:val="none" w:sz="0" w:space="0" w:color="auto"/>
                <w:bottom w:val="none" w:sz="0" w:space="0" w:color="auto"/>
                <w:right w:val="none" w:sz="0" w:space="0" w:color="auto"/>
              </w:divBdr>
            </w:div>
            <w:div w:id="112989474">
              <w:marLeft w:val="0"/>
              <w:marRight w:val="0"/>
              <w:marTop w:val="0"/>
              <w:marBottom w:val="0"/>
              <w:divBdr>
                <w:top w:val="none" w:sz="0" w:space="0" w:color="auto"/>
                <w:left w:val="none" w:sz="0" w:space="0" w:color="auto"/>
                <w:bottom w:val="none" w:sz="0" w:space="0" w:color="auto"/>
                <w:right w:val="none" w:sz="0" w:space="0" w:color="auto"/>
              </w:divBdr>
            </w:div>
            <w:div w:id="1152336633">
              <w:marLeft w:val="80"/>
              <w:marRight w:val="0"/>
              <w:marTop w:val="0"/>
              <w:marBottom w:val="0"/>
              <w:divBdr>
                <w:top w:val="none" w:sz="0" w:space="0" w:color="auto"/>
                <w:left w:val="none" w:sz="0" w:space="0" w:color="auto"/>
                <w:bottom w:val="none" w:sz="0" w:space="0" w:color="auto"/>
                <w:right w:val="none" w:sz="0" w:space="0" w:color="auto"/>
              </w:divBdr>
            </w:div>
            <w:div w:id="1794907144">
              <w:marLeft w:val="0"/>
              <w:marRight w:val="0"/>
              <w:marTop w:val="0"/>
              <w:marBottom w:val="0"/>
              <w:divBdr>
                <w:top w:val="none" w:sz="0" w:space="0" w:color="auto"/>
                <w:left w:val="none" w:sz="0" w:space="0" w:color="auto"/>
                <w:bottom w:val="none" w:sz="0" w:space="0" w:color="auto"/>
                <w:right w:val="none" w:sz="0" w:space="0" w:color="auto"/>
              </w:divBdr>
            </w:div>
            <w:div w:id="1784421631">
              <w:marLeft w:val="0"/>
              <w:marRight w:val="0"/>
              <w:marTop w:val="0"/>
              <w:marBottom w:val="0"/>
              <w:divBdr>
                <w:top w:val="none" w:sz="0" w:space="0" w:color="auto"/>
                <w:left w:val="none" w:sz="0" w:space="0" w:color="auto"/>
                <w:bottom w:val="none" w:sz="0" w:space="0" w:color="auto"/>
                <w:right w:val="none" w:sz="0" w:space="0" w:color="auto"/>
              </w:divBdr>
            </w:div>
            <w:div w:id="2146658633">
              <w:marLeft w:val="0"/>
              <w:marRight w:val="0"/>
              <w:marTop w:val="0"/>
              <w:marBottom w:val="0"/>
              <w:divBdr>
                <w:top w:val="none" w:sz="0" w:space="0" w:color="auto"/>
                <w:left w:val="none" w:sz="0" w:space="0" w:color="auto"/>
                <w:bottom w:val="none" w:sz="0" w:space="0" w:color="auto"/>
                <w:right w:val="none" w:sz="0" w:space="0" w:color="auto"/>
              </w:divBdr>
            </w:div>
            <w:div w:id="872158684">
              <w:marLeft w:val="80"/>
              <w:marRight w:val="0"/>
              <w:marTop w:val="0"/>
              <w:marBottom w:val="0"/>
              <w:divBdr>
                <w:top w:val="none" w:sz="0" w:space="0" w:color="auto"/>
                <w:left w:val="none" w:sz="0" w:space="0" w:color="auto"/>
                <w:bottom w:val="none" w:sz="0" w:space="0" w:color="auto"/>
                <w:right w:val="none" w:sz="0" w:space="0" w:color="auto"/>
              </w:divBdr>
            </w:div>
            <w:div w:id="499739617">
              <w:marLeft w:val="0"/>
              <w:marRight w:val="0"/>
              <w:marTop w:val="0"/>
              <w:marBottom w:val="0"/>
              <w:divBdr>
                <w:top w:val="none" w:sz="0" w:space="0" w:color="auto"/>
                <w:left w:val="none" w:sz="0" w:space="0" w:color="auto"/>
                <w:bottom w:val="none" w:sz="0" w:space="0" w:color="auto"/>
                <w:right w:val="none" w:sz="0" w:space="0" w:color="auto"/>
              </w:divBdr>
            </w:div>
            <w:div w:id="1273049612">
              <w:marLeft w:val="0"/>
              <w:marRight w:val="0"/>
              <w:marTop w:val="0"/>
              <w:marBottom w:val="0"/>
              <w:divBdr>
                <w:top w:val="none" w:sz="0" w:space="0" w:color="auto"/>
                <w:left w:val="none" w:sz="0" w:space="0" w:color="auto"/>
                <w:bottom w:val="none" w:sz="0" w:space="0" w:color="auto"/>
                <w:right w:val="none" w:sz="0" w:space="0" w:color="auto"/>
              </w:divBdr>
            </w:div>
            <w:div w:id="446001589">
              <w:marLeft w:val="0"/>
              <w:marRight w:val="0"/>
              <w:marTop w:val="0"/>
              <w:marBottom w:val="0"/>
              <w:divBdr>
                <w:top w:val="none" w:sz="0" w:space="0" w:color="auto"/>
                <w:left w:val="none" w:sz="0" w:space="0" w:color="auto"/>
                <w:bottom w:val="none" w:sz="0" w:space="0" w:color="auto"/>
                <w:right w:val="none" w:sz="0" w:space="0" w:color="auto"/>
              </w:divBdr>
            </w:div>
            <w:div w:id="1434520772">
              <w:marLeft w:val="80"/>
              <w:marRight w:val="0"/>
              <w:marTop w:val="0"/>
              <w:marBottom w:val="0"/>
              <w:divBdr>
                <w:top w:val="none" w:sz="0" w:space="0" w:color="auto"/>
                <w:left w:val="none" w:sz="0" w:space="0" w:color="auto"/>
                <w:bottom w:val="none" w:sz="0" w:space="0" w:color="auto"/>
                <w:right w:val="none" w:sz="0" w:space="0" w:color="auto"/>
              </w:divBdr>
            </w:div>
            <w:div w:id="1272979544">
              <w:marLeft w:val="0"/>
              <w:marRight w:val="0"/>
              <w:marTop w:val="0"/>
              <w:marBottom w:val="0"/>
              <w:divBdr>
                <w:top w:val="none" w:sz="0" w:space="0" w:color="auto"/>
                <w:left w:val="none" w:sz="0" w:space="0" w:color="auto"/>
                <w:bottom w:val="none" w:sz="0" w:space="0" w:color="auto"/>
                <w:right w:val="none" w:sz="0" w:space="0" w:color="auto"/>
              </w:divBdr>
            </w:div>
            <w:div w:id="1683823707">
              <w:marLeft w:val="0"/>
              <w:marRight w:val="0"/>
              <w:marTop w:val="0"/>
              <w:marBottom w:val="0"/>
              <w:divBdr>
                <w:top w:val="none" w:sz="0" w:space="0" w:color="auto"/>
                <w:left w:val="none" w:sz="0" w:space="0" w:color="auto"/>
                <w:bottom w:val="none" w:sz="0" w:space="0" w:color="auto"/>
                <w:right w:val="none" w:sz="0" w:space="0" w:color="auto"/>
              </w:divBdr>
            </w:div>
            <w:div w:id="1340044843">
              <w:marLeft w:val="0"/>
              <w:marRight w:val="0"/>
              <w:marTop w:val="0"/>
              <w:marBottom w:val="0"/>
              <w:divBdr>
                <w:top w:val="none" w:sz="0" w:space="0" w:color="auto"/>
                <w:left w:val="none" w:sz="0" w:space="0" w:color="auto"/>
                <w:bottom w:val="none" w:sz="0" w:space="0" w:color="auto"/>
                <w:right w:val="none" w:sz="0" w:space="0" w:color="auto"/>
              </w:divBdr>
            </w:div>
            <w:div w:id="2110850608">
              <w:marLeft w:val="0"/>
              <w:marRight w:val="0"/>
              <w:marTop w:val="0"/>
              <w:marBottom w:val="0"/>
              <w:divBdr>
                <w:top w:val="none" w:sz="0" w:space="0" w:color="auto"/>
                <w:left w:val="none" w:sz="0" w:space="0" w:color="auto"/>
                <w:bottom w:val="none" w:sz="0" w:space="0" w:color="auto"/>
                <w:right w:val="none" w:sz="0" w:space="0" w:color="auto"/>
              </w:divBdr>
            </w:div>
            <w:div w:id="1550334189">
              <w:marLeft w:val="0"/>
              <w:marRight w:val="0"/>
              <w:marTop w:val="0"/>
              <w:marBottom w:val="0"/>
              <w:divBdr>
                <w:top w:val="none" w:sz="0" w:space="0" w:color="auto"/>
                <w:left w:val="none" w:sz="0" w:space="0" w:color="auto"/>
                <w:bottom w:val="none" w:sz="0" w:space="0" w:color="auto"/>
                <w:right w:val="none" w:sz="0" w:space="0" w:color="auto"/>
              </w:divBdr>
            </w:div>
            <w:div w:id="1830831588">
              <w:marLeft w:val="0"/>
              <w:marRight w:val="0"/>
              <w:marTop w:val="0"/>
              <w:marBottom w:val="0"/>
              <w:divBdr>
                <w:top w:val="none" w:sz="0" w:space="0" w:color="auto"/>
                <w:left w:val="none" w:sz="0" w:space="0" w:color="auto"/>
                <w:bottom w:val="none" w:sz="0" w:space="0" w:color="auto"/>
                <w:right w:val="none" w:sz="0" w:space="0" w:color="auto"/>
              </w:divBdr>
            </w:div>
            <w:div w:id="1205143320">
              <w:marLeft w:val="0"/>
              <w:marRight w:val="0"/>
              <w:marTop w:val="0"/>
              <w:marBottom w:val="0"/>
              <w:divBdr>
                <w:top w:val="none" w:sz="0" w:space="0" w:color="auto"/>
                <w:left w:val="none" w:sz="0" w:space="0" w:color="auto"/>
                <w:bottom w:val="none" w:sz="0" w:space="0" w:color="auto"/>
                <w:right w:val="none" w:sz="0" w:space="0" w:color="auto"/>
              </w:divBdr>
            </w:div>
            <w:div w:id="880900442">
              <w:marLeft w:val="0"/>
              <w:marRight w:val="0"/>
              <w:marTop w:val="0"/>
              <w:marBottom w:val="0"/>
              <w:divBdr>
                <w:top w:val="none" w:sz="0" w:space="0" w:color="auto"/>
                <w:left w:val="none" w:sz="0" w:space="0" w:color="auto"/>
                <w:bottom w:val="none" w:sz="0" w:space="0" w:color="auto"/>
                <w:right w:val="none" w:sz="0" w:space="0" w:color="auto"/>
              </w:divBdr>
            </w:div>
            <w:div w:id="596181268">
              <w:marLeft w:val="80"/>
              <w:marRight w:val="0"/>
              <w:marTop w:val="0"/>
              <w:marBottom w:val="0"/>
              <w:divBdr>
                <w:top w:val="none" w:sz="0" w:space="0" w:color="auto"/>
                <w:left w:val="none" w:sz="0" w:space="0" w:color="auto"/>
                <w:bottom w:val="none" w:sz="0" w:space="0" w:color="auto"/>
                <w:right w:val="none" w:sz="0" w:space="0" w:color="auto"/>
              </w:divBdr>
            </w:div>
            <w:div w:id="1931084527">
              <w:marLeft w:val="0"/>
              <w:marRight w:val="0"/>
              <w:marTop w:val="0"/>
              <w:marBottom w:val="0"/>
              <w:divBdr>
                <w:top w:val="none" w:sz="0" w:space="0" w:color="auto"/>
                <w:left w:val="none" w:sz="0" w:space="0" w:color="auto"/>
                <w:bottom w:val="none" w:sz="0" w:space="0" w:color="auto"/>
                <w:right w:val="none" w:sz="0" w:space="0" w:color="auto"/>
              </w:divBdr>
            </w:div>
            <w:div w:id="579217655">
              <w:marLeft w:val="0"/>
              <w:marRight w:val="0"/>
              <w:marTop w:val="0"/>
              <w:marBottom w:val="0"/>
              <w:divBdr>
                <w:top w:val="none" w:sz="0" w:space="0" w:color="auto"/>
                <w:left w:val="none" w:sz="0" w:space="0" w:color="auto"/>
                <w:bottom w:val="none" w:sz="0" w:space="0" w:color="auto"/>
                <w:right w:val="none" w:sz="0" w:space="0" w:color="auto"/>
              </w:divBdr>
            </w:div>
            <w:div w:id="722412237">
              <w:marLeft w:val="0"/>
              <w:marRight w:val="0"/>
              <w:marTop w:val="0"/>
              <w:marBottom w:val="0"/>
              <w:divBdr>
                <w:top w:val="none" w:sz="0" w:space="0" w:color="auto"/>
                <w:left w:val="none" w:sz="0" w:space="0" w:color="auto"/>
                <w:bottom w:val="none" w:sz="0" w:space="0" w:color="auto"/>
                <w:right w:val="none" w:sz="0" w:space="0" w:color="auto"/>
              </w:divBdr>
            </w:div>
            <w:div w:id="869802567">
              <w:marLeft w:val="80"/>
              <w:marRight w:val="0"/>
              <w:marTop w:val="0"/>
              <w:marBottom w:val="0"/>
              <w:divBdr>
                <w:top w:val="none" w:sz="0" w:space="0" w:color="auto"/>
                <w:left w:val="none" w:sz="0" w:space="0" w:color="auto"/>
                <w:bottom w:val="none" w:sz="0" w:space="0" w:color="auto"/>
                <w:right w:val="none" w:sz="0" w:space="0" w:color="auto"/>
              </w:divBdr>
            </w:div>
            <w:div w:id="132795658">
              <w:marLeft w:val="0"/>
              <w:marRight w:val="0"/>
              <w:marTop w:val="0"/>
              <w:marBottom w:val="0"/>
              <w:divBdr>
                <w:top w:val="none" w:sz="0" w:space="0" w:color="auto"/>
                <w:left w:val="none" w:sz="0" w:space="0" w:color="auto"/>
                <w:bottom w:val="none" w:sz="0" w:space="0" w:color="auto"/>
                <w:right w:val="none" w:sz="0" w:space="0" w:color="auto"/>
              </w:divBdr>
            </w:div>
            <w:div w:id="306204556">
              <w:marLeft w:val="0"/>
              <w:marRight w:val="0"/>
              <w:marTop w:val="0"/>
              <w:marBottom w:val="0"/>
              <w:divBdr>
                <w:top w:val="none" w:sz="0" w:space="0" w:color="auto"/>
                <w:left w:val="none" w:sz="0" w:space="0" w:color="auto"/>
                <w:bottom w:val="none" w:sz="0" w:space="0" w:color="auto"/>
                <w:right w:val="none" w:sz="0" w:space="0" w:color="auto"/>
              </w:divBdr>
            </w:div>
            <w:div w:id="1102410486">
              <w:marLeft w:val="0"/>
              <w:marRight w:val="0"/>
              <w:marTop w:val="0"/>
              <w:marBottom w:val="0"/>
              <w:divBdr>
                <w:top w:val="none" w:sz="0" w:space="0" w:color="auto"/>
                <w:left w:val="none" w:sz="0" w:space="0" w:color="auto"/>
                <w:bottom w:val="none" w:sz="0" w:space="0" w:color="auto"/>
                <w:right w:val="none" w:sz="0" w:space="0" w:color="auto"/>
              </w:divBdr>
            </w:div>
            <w:div w:id="1973823394">
              <w:marLeft w:val="0"/>
              <w:marRight w:val="0"/>
              <w:marTop w:val="0"/>
              <w:marBottom w:val="0"/>
              <w:divBdr>
                <w:top w:val="none" w:sz="0" w:space="0" w:color="auto"/>
                <w:left w:val="none" w:sz="0" w:space="0" w:color="auto"/>
                <w:bottom w:val="none" w:sz="0" w:space="0" w:color="auto"/>
                <w:right w:val="none" w:sz="0" w:space="0" w:color="auto"/>
              </w:divBdr>
            </w:div>
            <w:div w:id="33970671">
              <w:marLeft w:val="0"/>
              <w:marRight w:val="0"/>
              <w:marTop w:val="0"/>
              <w:marBottom w:val="0"/>
              <w:divBdr>
                <w:top w:val="none" w:sz="0" w:space="0" w:color="auto"/>
                <w:left w:val="none" w:sz="0" w:space="0" w:color="auto"/>
                <w:bottom w:val="none" w:sz="0" w:space="0" w:color="auto"/>
                <w:right w:val="none" w:sz="0" w:space="0" w:color="auto"/>
              </w:divBdr>
            </w:div>
            <w:div w:id="1492794598">
              <w:marLeft w:val="0"/>
              <w:marRight w:val="0"/>
              <w:marTop w:val="0"/>
              <w:marBottom w:val="0"/>
              <w:divBdr>
                <w:top w:val="none" w:sz="0" w:space="0" w:color="auto"/>
                <w:left w:val="none" w:sz="0" w:space="0" w:color="auto"/>
                <w:bottom w:val="none" w:sz="0" w:space="0" w:color="auto"/>
                <w:right w:val="none" w:sz="0" w:space="0" w:color="auto"/>
              </w:divBdr>
            </w:div>
            <w:div w:id="1758281987">
              <w:marLeft w:val="0"/>
              <w:marRight w:val="0"/>
              <w:marTop w:val="0"/>
              <w:marBottom w:val="0"/>
              <w:divBdr>
                <w:top w:val="none" w:sz="0" w:space="0" w:color="auto"/>
                <w:left w:val="none" w:sz="0" w:space="0" w:color="auto"/>
                <w:bottom w:val="none" w:sz="0" w:space="0" w:color="auto"/>
                <w:right w:val="none" w:sz="0" w:space="0" w:color="auto"/>
              </w:divBdr>
            </w:div>
            <w:div w:id="854658594">
              <w:marLeft w:val="0"/>
              <w:marRight w:val="180"/>
              <w:marTop w:val="0"/>
              <w:marBottom w:val="0"/>
              <w:divBdr>
                <w:top w:val="none" w:sz="0" w:space="0" w:color="auto"/>
                <w:left w:val="none" w:sz="0" w:space="0" w:color="auto"/>
                <w:bottom w:val="none" w:sz="0" w:space="0" w:color="auto"/>
                <w:right w:val="none" w:sz="0" w:space="0" w:color="auto"/>
              </w:divBdr>
            </w:div>
            <w:div w:id="1049182264">
              <w:marLeft w:val="0"/>
              <w:marRight w:val="0"/>
              <w:marTop w:val="0"/>
              <w:marBottom w:val="0"/>
              <w:divBdr>
                <w:top w:val="none" w:sz="0" w:space="0" w:color="auto"/>
                <w:left w:val="none" w:sz="0" w:space="0" w:color="auto"/>
                <w:bottom w:val="none" w:sz="0" w:space="0" w:color="auto"/>
                <w:right w:val="none" w:sz="0" w:space="0" w:color="auto"/>
              </w:divBdr>
            </w:div>
            <w:div w:id="1001854426">
              <w:marLeft w:val="0"/>
              <w:marRight w:val="180"/>
              <w:marTop w:val="0"/>
              <w:marBottom w:val="0"/>
              <w:divBdr>
                <w:top w:val="none" w:sz="0" w:space="0" w:color="auto"/>
                <w:left w:val="none" w:sz="0" w:space="0" w:color="auto"/>
                <w:bottom w:val="none" w:sz="0" w:space="0" w:color="auto"/>
                <w:right w:val="none" w:sz="0" w:space="0" w:color="auto"/>
              </w:divBdr>
            </w:div>
            <w:div w:id="1388722041">
              <w:marLeft w:val="0"/>
              <w:marRight w:val="0"/>
              <w:marTop w:val="0"/>
              <w:marBottom w:val="0"/>
              <w:divBdr>
                <w:top w:val="none" w:sz="0" w:space="0" w:color="auto"/>
                <w:left w:val="none" w:sz="0" w:space="0" w:color="auto"/>
                <w:bottom w:val="none" w:sz="0" w:space="0" w:color="auto"/>
                <w:right w:val="none" w:sz="0" w:space="0" w:color="auto"/>
              </w:divBdr>
            </w:div>
            <w:div w:id="905843333">
              <w:marLeft w:val="0"/>
              <w:marRight w:val="0"/>
              <w:marTop w:val="0"/>
              <w:marBottom w:val="0"/>
              <w:divBdr>
                <w:top w:val="none" w:sz="0" w:space="0" w:color="auto"/>
                <w:left w:val="none" w:sz="0" w:space="0" w:color="auto"/>
                <w:bottom w:val="none" w:sz="0" w:space="0" w:color="auto"/>
                <w:right w:val="none" w:sz="0" w:space="0" w:color="auto"/>
              </w:divBdr>
            </w:div>
            <w:div w:id="2075279214">
              <w:marLeft w:val="0"/>
              <w:marRight w:val="0"/>
              <w:marTop w:val="0"/>
              <w:marBottom w:val="0"/>
              <w:divBdr>
                <w:top w:val="none" w:sz="0" w:space="0" w:color="auto"/>
                <w:left w:val="none" w:sz="0" w:space="0" w:color="auto"/>
                <w:bottom w:val="none" w:sz="0" w:space="0" w:color="auto"/>
                <w:right w:val="none" w:sz="0" w:space="0" w:color="auto"/>
              </w:divBdr>
            </w:div>
            <w:div w:id="1723938017">
              <w:marLeft w:val="0"/>
              <w:marRight w:val="0"/>
              <w:marTop w:val="0"/>
              <w:marBottom w:val="0"/>
              <w:divBdr>
                <w:top w:val="none" w:sz="0" w:space="0" w:color="auto"/>
                <w:left w:val="none" w:sz="0" w:space="0" w:color="auto"/>
                <w:bottom w:val="none" w:sz="0" w:space="0" w:color="auto"/>
                <w:right w:val="none" w:sz="0" w:space="0" w:color="auto"/>
              </w:divBdr>
            </w:div>
            <w:div w:id="657227275">
              <w:marLeft w:val="0"/>
              <w:marRight w:val="0"/>
              <w:marTop w:val="0"/>
              <w:marBottom w:val="0"/>
              <w:divBdr>
                <w:top w:val="none" w:sz="0" w:space="0" w:color="auto"/>
                <w:left w:val="none" w:sz="0" w:space="0" w:color="auto"/>
                <w:bottom w:val="none" w:sz="0" w:space="0" w:color="auto"/>
                <w:right w:val="none" w:sz="0" w:space="0" w:color="auto"/>
              </w:divBdr>
            </w:div>
            <w:div w:id="569972566">
              <w:marLeft w:val="0"/>
              <w:marRight w:val="0"/>
              <w:marTop w:val="0"/>
              <w:marBottom w:val="0"/>
              <w:divBdr>
                <w:top w:val="none" w:sz="0" w:space="0" w:color="auto"/>
                <w:left w:val="none" w:sz="0" w:space="0" w:color="auto"/>
                <w:bottom w:val="none" w:sz="0" w:space="0" w:color="auto"/>
                <w:right w:val="none" w:sz="0" w:space="0" w:color="auto"/>
              </w:divBdr>
            </w:div>
            <w:div w:id="1479112822">
              <w:marLeft w:val="1440"/>
              <w:marRight w:val="4180"/>
              <w:marTop w:val="0"/>
              <w:marBottom w:val="0"/>
              <w:divBdr>
                <w:top w:val="none" w:sz="0" w:space="0" w:color="auto"/>
                <w:left w:val="none" w:sz="0" w:space="0" w:color="auto"/>
                <w:bottom w:val="none" w:sz="0" w:space="0" w:color="auto"/>
                <w:right w:val="none" w:sz="0" w:space="0" w:color="auto"/>
              </w:divBdr>
            </w:div>
            <w:div w:id="1722509870">
              <w:marLeft w:val="0"/>
              <w:marRight w:val="0"/>
              <w:marTop w:val="0"/>
              <w:marBottom w:val="0"/>
              <w:divBdr>
                <w:top w:val="none" w:sz="0" w:space="0" w:color="auto"/>
                <w:left w:val="none" w:sz="0" w:space="0" w:color="auto"/>
                <w:bottom w:val="none" w:sz="0" w:space="0" w:color="auto"/>
                <w:right w:val="none" w:sz="0" w:space="0" w:color="auto"/>
              </w:divBdr>
            </w:div>
            <w:div w:id="2140340465">
              <w:marLeft w:val="1440"/>
              <w:marRight w:val="0"/>
              <w:marTop w:val="0"/>
              <w:marBottom w:val="0"/>
              <w:divBdr>
                <w:top w:val="none" w:sz="0" w:space="0" w:color="auto"/>
                <w:left w:val="none" w:sz="0" w:space="0" w:color="auto"/>
                <w:bottom w:val="none" w:sz="0" w:space="0" w:color="auto"/>
                <w:right w:val="none" w:sz="0" w:space="0" w:color="auto"/>
              </w:divBdr>
            </w:div>
            <w:div w:id="704326198">
              <w:marLeft w:val="0"/>
              <w:marRight w:val="0"/>
              <w:marTop w:val="0"/>
              <w:marBottom w:val="0"/>
              <w:divBdr>
                <w:top w:val="none" w:sz="0" w:space="0" w:color="auto"/>
                <w:left w:val="none" w:sz="0" w:space="0" w:color="auto"/>
                <w:bottom w:val="none" w:sz="0" w:space="0" w:color="auto"/>
                <w:right w:val="none" w:sz="0" w:space="0" w:color="auto"/>
              </w:divBdr>
            </w:div>
            <w:div w:id="2072842331">
              <w:marLeft w:val="0"/>
              <w:marRight w:val="0"/>
              <w:marTop w:val="0"/>
              <w:marBottom w:val="0"/>
              <w:divBdr>
                <w:top w:val="none" w:sz="0" w:space="0" w:color="auto"/>
                <w:left w:val="none" w:sz="0" w:space="0" w:color="auto"/>
                <w:bottom w:val="none" w:sz="0" w:space="0" w:color="auto"/>
                <w:right w:val="none" w:sz="0" w:space="0" w:color="auto"/>
              </w:divBdr>
            </w:div>
            <w:div w:id="2096632392">
              <w:marLeft w:val="0"/>
              <w:marRight w:val="0"/>
              <w:marTop w:val="0"/>
              <w:marBottom w:val="0"/>
              <w:divBdr>
                <w:top w:val="none" w:sz="0" w:space="0" w:color="auto"/>
                <w:left w:val="none" w:sz="0" w:space="0" w:color="auto"/>
                <w:bottom w:val="none" w:sz="0" w:space="0" w:color="auto"/>
                <w:right w:val="none" w:sz="0" w:space="0" w:color="auto"/>
              </w:divBdr>
            </w:div>
            <w:div w:id="1769035380">
              <w:marLeft w:val="1440"/>
              <w:marRight w:val="5700"/>
              <w:marTop w:val="0"/>
              <w:marBottom w:val="0"/>
              <w:divBdr>
                <w:top w:val="none" w:sz="0" w:space="0" w:color="auto"/>
                <w:left w:val="none" w:sz="0" w:space="0" w:color="auto"/>
                <w:bottom w:val="none" w:sz="0" w:space="0" w:color="auto"/>
                <w:right w:val="none" w:sz="0" w:space="0" w:color="auto"/>
              </w:divBdr>
            </w:div>
            <w:div w:id="1257860647">
              <w:marLeft w:val="0"/>
              <w:marRight w:val="0"/>
              <w:marTop w:val="0"/>
              <w:marBottom w:val="0"/>
              <w:divBdr>
                <w:top w:val="none" w:sz="0" w:space="0" w:color="auto"/>
                <w:left w:val="none" w:sz="0" w:space="0" w:color="auto"/>
                <w:bottom w:val="none" w:sz="0" w:space="0" w:color="auto"/>
                <w:right w:val="none" w:sz="0" w:space="0" w:color="auto"/>
              </w:divBdr>
            </w:div>
            <w:div w:id="1683582515">
              <w:marLeft w:val="1440"/>
              <w:marRight w:val="6060"/>
              <w:marTop w:val="0"/>
              <w:marBottom w:val="0"/>
              <w:divBdr>
                <w:top w:val="none" w:sz="0" w:space="0" w:color="auto"/>
                <w:left w:val="none" w:sz="0" w:space="0" w:color="auto"/>
                <w:bottom w:val="none" w:sz="0" w:space="0" w:color="auto"/>
                <w:right w:val="none" w:sz="0" w:space="0" w:color="auto"/>
              </w:divBdr>
            </w:div>
            <w:div w:id="1280449110">
              <w:marLeft w:val="0"/>
              <w:marRight w:val="0"/>
              <w:marTop w:val="0"/>
              <w:marBottom w:val="0"/>
              <w:divBdr>
                <w:top w:val="none" w:sz="0" w:space="0" w:color="auto"/>
                <w:left w:val="none" w:sz="0" w:space="0" w:color="auto"/>
                <w:bottom w:val="none" w:sz="0" w:space="0" w:color="auto"/>
                <w:right w:val="none" w:sz="0" w:space="0" w:color="auto"/>
              </w:divBdr>
            </w:div>
            <w:div w:id="1463428902">
              <w:marLeft w:val="0"/>
              <w:marRight w:val="0"/>
              <w:marTop w:val="0"/>
              <w:marBottom w:val="0"/>
              <w:divBdr>
                <w:top w:val="none" w:sz="0" w:space="0" w:color="auto"/>
                <w:left w:val="none" w:sz="0" w:space="0" w:color="auto"/>
                <w:bottom w:val="none" w:sz="0" w:space="0" w:color="auto"/>
                <w:right w:val="none" w:sz="0" w:space="0" w:color="auto"/>
              </w:divBdr>
            </w:div>
            <w:div w:id="1733573610">
              <w:marLeft w:val="0"/>
              <w:marRight w:val="0"/>
              <w:marTop w:val="0"/>
              <w:marBottom w:val="0"/>
              <w:divBdr>
                <w:top w:val="none" w:sz="0" w:space="0" w:color="auto"/>
                <w:left w:val="none" w:sz="0" w:space="0" w:color="auto"/>
                <w:bottom w:val="none" w:sz="0" w:space="0" w:color="auto"/>
                <w:right w:val="none" w:sz="0" w:space="0" w:color="auto"/>
              </w:divBdr>
            </w:div>
            <w:div w:id="301890346">
              <w:marLeft w:val="0"/>
              <w:marRight w:val="0"/>
              <w:marTop w:val="0"/>
              <w:marBottom w:val="0"/>
              <w:divBdr>
                <w:top w:val="none" w:sz="0" w:space="0" w:color="auto"/>
                <w:left w:val="none" w:sz="0" w:space="0" w:color="auto"/>
                <w:bottom w:val="none" w:sz="0" w:space="0" w:color="auto"/>
                <w:right w:val="none" w:sz="0" w:space="0" w:color="auto"/>
              </w:divBdr>
            </w:div>
            <w:div w:id="811485004">
              <w:marLeft w:val="0"/>
              <w:marRight w:val="0"/>
              <w:marTop w:val="0"/>
              <w:marBottom w:val="0"/>
              <w:divBdr>
                <w:top w:val="none" w:sz="0" w:space="0" w:color="auto"/>
                <w:left w:val="none" w:sz="0" w:space="0" w:color="auto"/>
                <w:bottom w:val="none" w:sz="0" w:space="0" w:color="auto"/>
                <w:right w:val="none" w:sz="0" w:space="0" w:color="auto"/>
              </w:divBdr>
            </w:div>
            <w:div w:id="1431582521">
              <w:marLeft w:val="0"/>
              <w:marRight w:val="0"/>
              <w:marTop w:val="0"/>
              <w:marBottom w:val="0"/>
              <w:divBdr>
                <w:top w:val="none" w:sz="0" w:space="0" w:color="auto"/>
                <w:left w:val="none" w:sz="0" w:space="0" w:color="auto"/>
                <w:bottom w:val="none" w:sz="0" w:space="0" w:color="auto"/>
                <w:right w:val="none" w:sz="0" w:space="0" w:color="auto"/>
              </w:divBdr>
            </w:div>
            <w:div w:id="253980642">
              <w:marLeft w:val="0"/>
              <w:marRight w:val="0"/>
              <w:marTop w:val="0"/>
              <w:marBottom w:val="0"/>
              <w:divBdr>
                <w:top w:val="none" w:sz="0" w:space="0" w:color="auto"/>
                <w:left w:val="none" w:sz="0" w:space="0" w:color="auto"/>
                <w:bottom w:val="none" w:sz="0" w:space="0" w:color="auto"/>
                <w:right w:val="none" w:sz="0" w:space="0" w:color="auto"/>
              </w:divBdr>
            </w:div>
            <w:div w:id="1839227960">
              <w:marLeft w:val="0"/>
              <w:marRight w:val="1600"/>
              <w:marTop w:val="0"/>
              <w:marBottom w:val="0"/>
              <w:divBdr>
                <w:top w:val="none" w:sz="0" w:space="0" w:color="auto"/>
                <w:left w:val="none" w:sz="0" w:space="0" w:color="auto"/>
                <w:bottom w:val="none" w:sz="0" w:space="0" w:color="auto"/>
                <w:right w:val="none" w:sz="0" w:space="0" w:color="auto"/>
              </w:divBdr>
            </w:div>
            <w:div w:id="1883713240">
              <w:marLeft w:val="0"/>
              <w:marRight w:val="0"/>
              <w:marTop w:val="0"/>
              <w:marBottom w:val="0"/>
              <w:divBdr>
                <w:top w:val="none" w:sz="0" w:space="0" w:color="auto"/>
                <w:left w:val="none" w:sz="0" w:space="0" w:color="auto"/>
                <w:bottom w:val="none" w:sz="0" w:space="0" w:color="auto"/>
                <w:right w:val="none" w:sz="0" w:space="0" w:color="auto"/>
              </w:divBdr>
            </w:div>
            <w:div w:id="619652741">
              <w:marLeft w:val="0"/>
              <w:marRight w:val="1840"/>
              <w:marTop w:val="0"/>
              <w:marBottom w:val="0"/>
              <w:divBdr>
                <w:top w:val="none" w:sz="0" w:space="0" w:color="auto"/>
                <w:left w:val="none" w:sz="0" w:space="0" w:color="auto"/>
                <w:bottom w:val="none" w:sz="0" w:space="0" w:color="auto"/>
                <w:right w:val="none" w:sz="0" w:space="0" w:color="auto"/>
              </w:divBdr>
            </w:div>
            <w:div w:id="1350907665">
              <w:marLeft w:val="0"/>
              <w:marRight w:val="0"/>
              <w:marTop w:val="0"/>
              <w:marBottom w:val="0"/>
              <w:divBdr>
                <w:top w:val="none" w:sz="0" w:space="0" w:color="auto"/>
                <w:left w:val="none" w:sz="0" w:space="0" w:color="auto"/>
                <w:bottom w:val="none" w:sz="0" w:space="0" w:color="auto"/>
                <w:right w:val="none" w:sz="0" w:space="0" w:color="auto"/>
              </w:divBdr>
            </w:div>
            <w:div w:id="700663931">
              <w:marLeft w:val="0"/>
              <w:marRight w:val="0"/>
              <w:marTop w:val="0"/>
              <w:marBottom w:val="0"/>
              <w:divBdr>
                <w:top w:val="none" w:sz="0" w:space="0" w:color="auto"/>
                <w:left w:val="none" w:sz="0" w:space="0" w:color="auto"/>
                <w:bottom w:val="none" w:sz="0" w:space="0" w:color="auto"/>
                <w:right w:val="none" w:sz="0" w:space="0" w:color="auto"/>
              </w:divBdr>
            </w:div>
            <w:div w:id="1134563836">
              <w:marLeft w:val="0"/>
              <w:marRight w:val="0"/>
              <w:marTop w:val="0"/>
              <w:marBottom w:val="0"/>
              <w:divBdr>
                <w:top w:val="none" w:sz="0" w:space="0" w:color="auto"/>
                <w:left w:val="none" w:sz="0" w:space="0" w:color="auto"/>
                <w:bottom w:val="none" w:sz="0" w:space="0" w:color="auto"/>
                <w:right w:val="none" w:sz="0" w:space="0" w:color="auto"/>
              </w:divBdr>
            </w:div>
            <w:div w:id="2086686103">
              <w:marLeft w:val="0"/>
              <w:marRight w:val="0"/>
              <w:marTop w:val="0"/>
              <w:marBottom w:val="0"/>
              <w:divBdr>
                <w:top w:val="none" w:sz="0" w:space="0" w:color="auto"/>
                <w:left w:val="none" w:sz="0" w:space="0" w:color="auto"/>
                <w:bottom w:val="none" w:sz="0" w:space="0" w:color="auto"/>
                <w:right w:val="none" w:sz="0" w:space="0" w:color="auto"/>
              </w:divBdr>
            </w:div>
            <w:div w:id="1062867176">
              <w:marLeft w:val="0"/>
              <w:marRight w:val="60"/>
              <w:marTop w:val="0"/>
              <w:marBottom w:val="0"/>
              <w:divBdr>
                <w:top w:val="none" w:sz="0" w:space="0" w:color="auto"/>
                <w:left w:val="none" w:sz="0" w:space="0" w:color="auto"/>
                <w:bottom w:val="none" w:sz="0" w:space="0" w:color="auto"/>
                <w:right w:val="none" w:sz="0" w:space="0" w:color="auto"/>
              </w:divBdr>
            </w:div>
            <w:div w:id="346448028">
              <w:marLeft w:val="0"/>
              <w:marRight w:val="0"/>
              <w:marTop w:val="0"/>
              <w:marBottom w:val="0"/>
              <w:divBdr>
                <w:top w:val="none" w:sz="0" w:space="0" w:color="auto"/>
                <w:left w:val="none" w:sz="0" w:space="0" w:color="auto"/>
                <w:bottom w:val="none" w:sz="0" w:space="0" w:color="auto"/>
                <w:right w:val="none" w:sz="0" w:space="0" w:color="auto"/>
              </w:divBdr>
            </w:div>
            <w:div w:id="1629358751">
              <w:marLeft w:val="0"/>
              <w:marRight w:val="0"/>
              <w:marTop w:val="0"/>
              <w:marBottom w:val="0"/>
              <w:divBdr>
                <w:top w:val="none" w:sz="0" w:space="0" w:color="auto"/>
                <w:left w:val="none" w:sz="0" w:space="0" w:color="auto"/>
                <w:bottom w:val="none" w:sz="0" w:space="0" w:color="auto"/>
                <w:right w:val="none" w:sz="0" w:space="0" w:color="auto"/>
              </w:divBdr>
            </w:div>
            <w:div w:id="1907302854">
              <w:marLeft w:val="0"/>
              <w:marRight w:val="0"/>
              <w:marTop w:val="0"/>
              <w:marBottom w:val="0"/>
              <w:divBdr>
                <w:top w:val="none" w:sz="0" w:space="0" w:color="auto"/>
                <w:left w:val="none" w:sz="0" w:space="0" w:color="auto"/>
                <w:bottom w:val="none" w:sz="0" w:space="0" w:color="auto"/>
                <w:right w:val="none" w:sz="0" w:space="0" w:color="auto"/>
              </w:divBdr>
            </w:div>
            <w:div w:id="775909079">
              <w:marLeft w:val="0"/>
              <w:marRight w:val="0"/>
              <w:marTop w:val="0"/>
              <w:marBottom w:val="0"/>
              <w:divBdr>
                <w:top w:val="none" w:sz="0" w:space="0" w:color="auto"/>
                <w:left w:val="none" w:sz="0" w:space="0" w:color="auto"/>
                <w:bottom w:val="none" w:sz="0" w:space="0" w:color="auto"/>
                <w:right w:val="none" w:sz="0" w:space="0" w:color="auto"/>
              </w:divBdr>
            </w:div>
            <w:div w:id="1247032550">
              <w:marLeft w:val="0"/>
              <w:marRight w:val="0"/>
              <w:marTop w:val="0"/>
              <w:marBottom w:val="0"/>
              <w:divBdr>
                <w:top w:val="none" w:sz="0" w:space="0" w:color="auto"/>
                <w:left w:val="none" w:sz="0" w:space="0" w:color="auto"/>
                <w:bottom w:val="none" w:sz="0" w:space="0" w:color="auto"/>
                <w:right w:val="none" w:sz="0" w:space="0" w:color="auto"/>
              </w:divBdr>
            </w:div>
            <w:div w:id="2031569080">
              <w:marLeft w:val="0"/>
              <w:marRight w:val="0"/>
              <w:marTop w:val="0"/>
              <w:marBottom w:val="0"/>
              <w:divBdr>
                <w:top w:val="none" w:sz="0" w:space="0" w:color="auto"/>
                <w:left w:val="none" w:sz="0" w:space="0" w:color="auto"/>
                <w:bottom w:val="none" w:sz="0" w:space="0" w:color="auto"/>
                <w:right w:val="none" w:sz="0" w:space="0" w:color="auto"/>
              </w:divBdr>
            </w:div>
            <w:div w:id="1178084147">
              <w:marLeft w:val="0"/>
              <w:marRight w:val="0"/>
              <w:marTop w:val="0"/>
              <w:marBottom w:val="0"/>
              <w:divBdr>
                <w:top w:val="none" w:sz="0" w:space="0" w:color="auto"/>
                <w:left w:val="none" w:sz="0" w:space="0" w:color="auto"/>
                <w:bottom w:val="none" w:sz="0" w:space="0" w:color="auto"/>
                <w:right w:val="none" w:sz="0" w:space="0" w:color="auto"/>
              </w:divBdr>
            </w:div>
            <w:div w:id="2060979254">
              <w:marLeft w:val="0"/>
              <w:marRight w:val="0"/>
              <w:marTop w:val="0"/>
              <w:marBottom w:val="0"/>
              <w:divBdr>
                <w:top w:val="none" w:sz="0" w:space="0" w:color="auto"/>
                <w:left w:val="none" w:sz="0" w:space="0" w:color="auto"/>
                <w:bottom w:val="none" w:sz="0" w:space="0" w:color="auto"/>
                <w:right w:val="none" w:sz="0" w:space="0" w:color="auto"/>
              </w:divBdr>
            </w:div>
            <w:div w:id="1856461232">
              <w:marLeft w:val="0"/>
              <w:marRight w:val="0"/>
              <w:marTop w:val="0"/>
              <w:marBottom w:val="0"/>
              <w:divBdr>
                <w:top w:val="none" w:sz="0" w:space="0" w:color="auto"/>
                <w:left w:val="none" w:sz="0" w:space="0" w:color="auto"/>
                <w:bottom w:val="none" w:sz="0" w:space="0" w:color="auto"/>
                <w:right w:val="none" w:sz="0" w:space="0" w:color="auto"/>
              </w:divBdr>
            </w:div>
            <w:div w:id="1279215243">
              <w:marLeft w:val="0"/>
              <w:marRight w:val="0"/>
              <w:marTop w:val="0"/>
              <w:marBottom w:val="0"/>
              <w:divBdr>
                <w:top w:val="none" w:sz="0" w:space="0" w:color="auto"/>
                <w:left w:val="none" w:sz="0" w:space="0" w:color="auto"/>
                <w:bottom w:val="none" w:sz="0" w:space="0" w:color="auto"/>
                <w:right w:val="none" w:sz="0" w:space="0" w:color="auto"/>
              </w:divBdr>
            </w:div>
            <w:div w:id="1723479243">
              <w:marLeft w:val="0"/>
              <w:marRight w:val="0"/>
              <w:marTop w:val="0"/>
              <w:marBottom w:val="0"/>
              <w:divBdr>
                <w:top w:val="none" w:sz="0" w:space="0" w:color="auto"/>
                <w:left w:val="none" w:sz="0" w:space="0" w:color="auto"/>
                <w:bottom w:val="none" w:sz="0" w:space="0" w:color="auto"/>
                <w:right w:val="none" w:sz="0" w:space="0" w:color="auto"/>
              </w:divBdr>
            </w:div>
            <w:div w:id="1654333767">
              <w:marLeft w:val="0"/>
              <w:marRight w:val="0"/>
              <w:marTop w:val="0"/>
              <w:marBottom w:val="0"/>
              <w:divBdr>
                <w:top w:val="none" w:sz="0" w:space="0" w:color="auto"/>
                <w:left w:val="none" w:sz="0" w:space="0" w:color="auto"/>
                <w:bottom w:val="none" w:sz="0" w:space="0" w:color="auto"/>
                <w:right w:val="none" w:sz="0" w:space="0" w:color="auto"/>
              </w:divBdr>
            </w:div>
            <w:div w:id="861866423">
              <w:marLeft w:val="0"/>
              <w:marRight w:val="0"/>
              <w:marTop w:val="0"/>
              <w:marBottom w:val="0"/>
              <w:divBdr>
                <w:top w:val="none" w:sz="0" w:space="0" w:color="auto"/>
                <w:left w:val="none" w:sz="0" w:space="0" w:color="auto"/>
                <w:bottom w:val="none" w:sz="0" w:space="0" w:color="auto"/>
                <w:right w:val="none" w:sz="0" w:space="0" w:color="auto"/>
              </w:divBdr>
            </w:div>
            <w:div w:id="708183649">
              <w:marLeft w:val="0"/>
              <w:marRight w:val="0"/>
              <w:marTop w:val="0"/>
              <w:marBottom w:val="0"/>
              <w:divBdr>
                <w:top w:val="none" w:sz="0" w:space="0" w:color="auto"/>
                <w:left w:val="none" w:sz="0" w:space="0" w:color="auto"/>
                <w:bottom w:val="none" w:sz="0" w:space="0" w:color="auto"/>
                <w:right w:val="none" w:sz="0" w:space="0" w:color="auto"/>
              </w:divBdr>
            </w:div>
            <w:div w:id="1323197655">
              <w:marLeft w:val="0"/>
              <w:marRight w:val="0"/>
              <w:marTop w:val="0"/>
              <w:marBottom w:val="0"/>
              <w:divBdr>
                <w:top w:val="none" w:sz="0" w:space="0" w:color="auto"/>
                <w:left w:val="none" w:sz="0" w:space="0" w:color="auto"/>
                <w:bottom w:val="none" w:sz="0" w:space="0" w:color="auto"/>
                <w:right w:val="none" w:sz="0" w:space="0" w:color="auto"/>
              </w:divBdr>
            </w:div>
            <w:div w:id="1116291341">
              <w:marLeft w:val="0"/>
              <w:marRight w:val="0"/>
              <w:marTop w:val="0"/>
              <w:marBottom w:val="0"/>
              <w:divBdr>
                <w:top w:val="none" w:sz="0" w:space="0" w:color="auto"/>
                <w:left w:val="none" w:sz="0" w:space="0" w:color="auto"/>
                <w:bottom w:val="none" w:sz="0" w:space="0" w:color="auto"/>
                <w:right w:val="none" w:sz="0" w:space="0" w:color="auto"/>
              </w:divBdr>
            </w:div>
            <w:div w:id="1027560354">
              <w:marLeft w:val="0"/>
              <w:marRight w:val="80"/>
              <w:marTop w:val="0"/>
              <w:marBottom w:val="0"/>
              <w:divBdr>
                <w:top w:val="none" w:sz="0" w:space="0" w:color="auto"/>
                <w:left w:val="none" w:sz="0" w:space="0" w:color="auto"/>
                <w:bottom w:val="none" w:sz="0" w:space="0" w:color="auto"/>
                <w:right w:val="none" w:sz="0" w:space="0" w:color="auto"/>
              </w:divBdr>
            </w:div>
            <w:div w:id="2135904291">
              <w:marLeft w:val="0"/>
              <w:marRight w:val="0"/>
              <w:marTop w:val="0"/>
              <w:marBottom w:val="0"/>
              <w:divBdr>
                <w:top w:val="none" w:sz="0" w:space="0" w:color="auto"/>
                <w:left w:val="none" w:sz="0" w:space="0" w:color="auto"/>
                <w:bottom w:val="none" w:sz="0" w:space="0" w:color="auto"/>
                <w:right w:val="none" w:sz="0" w:space="0" w:color="auto"/>
              </w:divBdr>
            </w:div>
            <w:div w:id="2086802380">
              <w:marLeft w:val="0"/>
              <w:marRight w:val="0"/>
              <w:marTop w:val="0"/>
              <w:marBottom w:val="0"/>
              <w:divBdr>
                <w:top w:val="none" w:sz="0" w:space="0" w:color="auto"/>
                <w:left w:val="none" w:sz="0" w:space="0" w:color="auto"/>
                <w:bottom w:val="none" w:sz="0" w:space="0" w:color="auto"/>
                <w:right w:val="none" w:sz="0" w:space="0" w:color="auto"/>
              </w:divBdr>
            </w:div>
            <w:div w:id="189073774">
              <w:marLeft w:val="0"/>
              <w:marRight w:val="0"/>
              <w:marTop w:val="0"/>
              <w:marBottom w:val="0"/>
              <w:divBdr>
                <w:top w:val="none" w:sz="0" w:space="0" w:color="auto"/>
                <w:left w:val="none" w:sz="0" w:space="0" w:color="auto"/>
                <w:bottom w:val="none" w:sz="0" w:space="0" w:color="auto"/>
                <w:right w:val="none" w:sz="0" w:space="0" w:color="auto"/>
              </w:divBdr>
            </w:div>
            <w:div w:id="1147478012">
              <w:marLeft w:val="0"/>
              <w:marRight w:val="0"/>
              <w:marTop w:val="0"/>
              <w:marBottom w:val="0"/>
              <w:divBdr>
                <w:top w:val="none" w:sz="0" w:space="0" w:color="auto"/>
                <w:left w:val="none" w:sz="0" w:space="0" w:color="auto"/>
                <w:bottom w:val="none" w:sz="0" w:space="0" w:color="auto"/>
                <w:right w:val="none" w:sz="0" w:space="0" w:color="auto"/>
              </w:divBdr>
            </w:div>
            <w:div w:id="660235553">
              <w:marLeft w:val="0"/>
              <w:marRight w:val="0"/>
              <w:marTop w:val="0"/>
              <w:marBottom w:val="0"/>
              <w:divBdr>
                <w:top w:val="none" w:sz="0" w:space="0" w:color="auto"/>
                <w:left w:val="none" w:sz="0" w:space="0" w:color="auto"/>
                <w:bottom w:val="none" w:sz="0" w:space="0" w:color="auto"/>
                <w:right w:val="none" w:sz="0" w:space="0" w:color="auto"/>
              </w:divBdr>
            </w:div>
            <w:div w:id="1475097824">
              <w:marLeft w:val="0"/>
              <w:marRight w:val="0"/>
              <w:marTop w:val="0"/>
              <w:marBottom w:val="0"/>
              <w:divBdr>
                <w:top w:val="none" w:sz="0" w:space="0" w:color="auto"/>
                <w:left w:val="none" w:sz="0" w:space="0" w:color="auto"/>
                <w:bottom w:val="none" w:sz="0" w:space="0" w:color="auto"/>
                <w:right w:val="none" w:sz="0" w:space="0" w:color="auto"/>
              </w:divBdr>
            </w:div>
            <w:div w:id="2055688451">
              <w:marLeft w:val="0"/>
              <w:marRight w:val="0"/>
              <w:marTop w:val="0"/>
              <w:marBottom w:val="0"/>
              <w:divBdr>
                <w:top w:val="none" w:sz="0" w:space="0" w:color="auto"/>
                <w:left w:val="none" w:sz="0" w:space="0" w:color="auto"/>
                <w:bottom w:val="none" w:sz="0" w:space="0" w:color="auto"/>
                <w:right w:val="none" w:sz="0" w:space="0" w:color="auto"/>
              </w:divBdr>
            </w:div>
            <w:div w:id="48266506">
              <w:marLeft w:val="0"/>
              <w:marRight w:val="0"/>
              <w:marTop w:val="0"/>
              <w:marBottom w:val="0"/>
              <w:divBdr>
                <w:top w:val="none" w:sz="0" w:space="0" w:color="auto"/>
                <w:left w:val="none" w:sz="0" w:space="0" w:color="auto"/>
                <w:bottom w:val="none" w:sz="0" w:space="0" w:color="auto"/>
                <w:right w:val="none" w:sz="0" w:space="0" w:color="auto"/>
              </w:divBdr>
            </w:div>
            <w:div w:id="142084016">
              <w:marLeft w:val="0"/>
              <w:marRight w:val="0"/>
              <w:marTop w:val="0"/>
              <w:marBottom w:val="0"/>
              <w:divBdr>
                <w:top w:val="none" w:sz="0" w:space="0" w:color="auto"/>
                <w:left w:val="none" w:sz="0" w:space="0" w:color="auto"/>
                <w:bottom w:val="none" w:sz="0" w:space="0" w:color="auto"/>
                <w:right w:val="none" w:sz="0" w:space="0" w:color="auto"/>
              </w:divBdr>
            </w:div>
            <w:div w:id="2055885505">
              <w:marLeft w:val="0"/>
              <w:marRight w:val="0"/>
              <w:marTop w:val="0"/>
              <w:marBottom w:val="0"/>
              <w:divBdr>
                <w:top w:val="none" w:sz="0" w:space="0" w:color="auto"/>
                <w:left w:val="none" w:sz="0" w:space="0" w:color="auto"/>
                <w:bottom w:val="none" w:sz="0" w:space="0" w:color="auto"/>
                <w:right w:val="none" w:sz="0" w:space="0" w:color="auto"/>
              </w:divBdr>
            </w:div>
            <w:div w:id="1767071947">
              <w:marLeft w:val="0"/>
              <w:marRight w:val="0"/>
              <w:marTop w:val="0"/>
              <w:marBottom w:val="0"/>
              <w:divBdr>
                <w:top w:val="none" w:sz="0" w:space="0" w:color="auto"/>
                <w:left w:val="none" w:sz="0" w:space="0" w:color="auto"/>
                <w:bottom w:val="none" w:sz="0" w:space="0" w:color="auto"/>
                <w:right w:val="none" w:sz="0" w:space="0" w:color="auto"/>
              </w:divBdr>
            </w:div>
            <w:div w:id="1979259032">
              <w:marLeft w:val="0"/>
              <w:marRight w:val="0"/>
              <w:marTop w:val="0"/>
              <w:marBottom w:val="0"/>
              <w:divBdr>
                <w:top w:val="none" w:sz="0" w:space="0" w:color="auto"/>
                <w:left w:val="none" w:sz="0" w:space="0" w:color="auto"/>
                <w:bottom w:val="none" w:sz="0" w:space="0" w:color="auto"/>
                <w:right w:val="none" w:sz="0" w:space="0" w:color="auto"/>
              </w:divBdr>
            </w:div>
            <w:div w:id="529295600">
              <w:marLeft w:val="0"/>
              <w:marRight w:val="0"/>
              <w:marTop w:val="0"/>
              <w:marBottom w:val="0"/>
              <w:divBdr>
                <w:top w:val="none" w:sz="0" w:space="0" w:color="auto"/>
                <w:left w:val="none" w:sz="0" w:space="0" w:color="auto"/>
                <w:bottom w:val="none" w:sz="0" w:space="0" w:color="auto"/>
                <w:right w:val="none" w:sz="0" w:space="0" w:color="auto"/>
              </w:divBdr>
            </w:div>
            <w:div w:id="1882084815">
              <w:marLeft w:val="0"/>
              <w:marRight w:val="180"/>
              <w:marTop w:val="0"/>
              <w:marBottom w:val="0"/>
              <w:divBdr>
                <w:top w:val="none" w:sz="0" w:space="0" w:color="auto"/>
                <w:left w:val="none" w:sz="0" w:space="0" w:color="auto"/>
                <w:bottom w:val="none" w:sz="0" w:space="0" w:color="auto"/>
                <w:right w:val="none" w:sz="0" w:space="0" w:color="auto"/>
              </w:divBdr>
            </w:div>
            <w:div w:id="172425954">
              <w:marLeft w:val="0"/>
              <w:marRight w:val="0"/>
              <w:marTop w:val="0"/>
              <w:marBottom w:val="0"/>
              <w:divBdr>
                <w:top w:val="none" w:sz="0" w:space="0" w:color="auto"/>
                <w:left w:val="none" w:sz="0" w:space="0" w:color="auto"/>
                <w:bottom w:val="none" w:sz="0" w:space="0" w:color="auto"/>
                <w:right w:val="none" w:sz="0" w:space="0" w:color="auto"/>
              </w:divBdr>
            </w:div>
            <w:div w:id="411708375">
              <w:marLeft w:val="0"/>
              <w:marRight w:val="0"/>
              <w:marTop w:val="0"/>
              <w:marBottom w:val="0"/>
              <w:divBdr>
                <w:top w:val="none" w:sz="0" w:space="0" w:color="auto"/>
                <w:left w:val="none" w:sz="0" w:space="0" w:color="auto"/>
                <w:bottom w:val="none" w:sz="0" w:space="0" w:color="auto"/>
                <w:right w:val="none" w:sz="0" w:space="0" w:color="auto"/>
              </w:divBdr>
            </w:div>
            <w:div w:id="1689864052">
              <w:marLeft w:val="0"/>
              <w:marRight w:val="0"/>
              <w:marTop w:val="0"/>
              <w:marBottom w:val="0"/>
              <w:divBdr>
                <w:top w:val="none" w:sz="0" w:space="0" w:color="auto"/>
                <w:left w:val="none" w:sz="0" w:space="0" w:color="auto"/>
                <w:bottom w:val="none" w:sz="0" w:space="0" w:color="auto"/>
                <w:right w:val="none" w:sz="0" w:space="0" w:color="auto"/>
              </w:divBdr>
            </w:div>
            <w:div w:id="1231887448">
              <w:marLeft w:val="0"/>
              <w:marRight w:val="0"/>
              <w:marTop w:val="0"/>
              <w:marBottom w:val="0"/>
              <w:divBdr>
                <w:top w:val="none" w:sz="0" w:space="0" w:color="auto"/>
                <w:left w:val="none" w:sz="0" w:space="0" w:color="auto"/>
                <w:bottom w:val="none" w:sz="0" w:space="0" w:color="auto"/>
                <w:right w:val="none" w:sz="0" w:space="0" w:color="auto"/>
              </w:divBdr>
            </w:div>
            <w:div w:id="1567180974">
              <w:marLeft w:val="0"/>
              <w:marRight w:val="0"/>
              <w:marTop w:val="0"/>
              <w:marBottom w:val="0"/>
              <w:divBdr>
                <w:top w:val="none" w:sz="0" w:space="0" w:color="auto"/>
                <w:left w:val="none" w:sz="0" w:space="0" w:color="auto"/>
                <w:bottom w:val="none" w:sz="0" w:space="0" w:color="auto"/>
                <w:right w:val="none" w:sz="0" w:space="0" w:color="auto"/>
              </w:divBdr>
            </w:div>
            <w:div w:id="1474058042">
              <w:marLeft w:val="720"/>
              <w:marRight w:val="0"/>
              <w:marTop w:val="0"/>
              <w:marBottom w:val="0"/>
              <w:divBdr>
                <w:top w:val="none" w:sz="0" w:space="0" w:color="auto"/>
                <w:left w:val="none" w:sz="0" w:space="0" w:color="auto"/>
                <w:bottom w:val="none" w:sz="0" w:space="0" w:color="auto"/>
                <w:right w:val="none" w:sz="0" w:space="0" w:color="auto"/>
              </w:divBdr>
            </w:div>
            <w:div w:id="1858543130">
              <w:marLeft w:val="0"/>
              <w:marRight w:val="0"/>
              <w:marTop w:val="0"/>
              <w:marBottom w:val="0"/>
              <w:divBdr>
                <w:top w:val="none" w:sz="0" w:space="0" w:color="auto"/>
                <w:left w:val="none" w:sz="0" w:space="0" w:color="auto"/>
                <w:bottom w:val="none" w:sz="0" w:space="0" w:color="auto"/>
                <w:right w:val="none" w:sz="0" w:space="0" w:color="auto"/>
              </w:divBdr>
            </w:div>
            <w:div w:id="1811897982">
              <w:marLeft w:val="0"/>
              <w:marRight w:val="0"/>
              <w:marTop w:val="0"/>
              <w:marBottom w:val="0"/>
              <w:divBdr>
                <w:top w:val="none" w:sz="0" w:space="0" w:color="auto"/>
                <w:left w:val="none" w:sz="0" w:space="0" w:color="auto"/>
                <w:bottom w:val="none" w:sz="0" w:space="0" w:color="auto"/>
                <w:right w:val="none" w:sz="0" w:space="0" w:color="auto"/>
              </w:divBdr>
            </w:div>
            <w:div w:id="649019660">
              <w:marLeft w:val="0"/>
              <w:marRight w:val="0"/>
              <w:marTop w:val="0"/>
              <w:marBottom w:val="0"/>
              <w:divBdr>
                <w:top w:val="none" w:sz="0" w:space="0" w:color="auto"/>
                <w:left w:val="none" w:sz="0" w:space="0" w:color="auto"/>
                <w:bottom w:val="none" w:sz="0" w:space="0" w:color="auto"/>
                <w:right w:val="none" w:sz="0" w:space="0" w:color="auto"/>
              </w:divBdr>
            </w:div>
            <w:div w:id="370499806">
              <w:marLeft w:val="0"/>
              <w:marRight w:val="0"/>
              <w:marTop w:val="0"/>
              <w:marBottom w:val="0"/>
              <w:divBdr>
                <w:top w:val="none" w:sz="0" w:space="0" w:color="auto"/>
                <w:left w:val="none" w:sz="0" w:space="0" w:color="auto"/>
                <w:bottom w:val="none" w:sz="0" w:space="0" w:color="auto"/>
                <w:right w:val="none" w:sz="0" w:space="0" w:color="auto"/>
              </w:divBdr>
            </w:div>
            <w:div w:id="1018461117">
              <w:marLeft w:val="720"/>
              <w:marRight w:val="0"/>
              <w:marTop w:val="0"/>
              <w:marBottom w:val="0"/>
              <w:divBdr>
                <w:top w:val="none" w:sz="0" w:space="0" w:color="auto"/>
                <w:left w:val="none" w:sz="0" w:space="0" w:color="auto"/>
                <w:bottom w:val="none" w:sz="0" w:space="0" w:color="auto"/>
                <w:right w:val="none" w:sz="0" w:space="0" w:color="auto"/>
              </w:divBdr>
            </w:div>
            <w:div w:id="625310217">
              <w:marLeft w:val="0"/>
              <w:marRight w:val="0"/>
              <w:marTop w:val="0"/>
              <w:marBottom w:val="0"/>
              <w:divBdr>
                <w:top w:val="none" w:sz="0" w:space="0" w:color="auto"/>
                <w:left w:val="none" w:sz="0" w:space="0" w:color="auto"/>
                <w:bottom w:val="none" w:sz="0" w:space="0" w:color="auto"/>
                <w:right w:val="none" w:sz="0" w:space="0" w:color="auto"/>
              </w:divBdr>
            </w:div>
            <w:div w:id="1614942254">
              <w:marLeft w:val="720"/>
              <w:marRight w:val="0"/>
              <w:marTop w:val="0"/>
              <w:marBottom w:val="0"/>
              <w:divBdr>
                <w:top w:val="none" w:sz="0" w:space="0" w:color="auto"/>
                <w:left w:val="none" w:sz="0" w:space="0" w:color="auto"/>
                <w:bottom w:val="none" w:sz="0" w:space="0" w:color="auto"/>
                <w:right w:val="none" w:sz="0" w:space="0" w:color="auto"/>
              </w:divBdr>
            </w:div>
            <w:div w:id="1124230313">
              <w:marLeft w:val="0"/>
              <w:marRight w:val="0"/>
              <w:marTop w:val="0"/>
              <w:marBottom w:val="0"/>
              <w:divBdr>
                <w:top w:val="none" w:sz="0" w:space="0" w:color="auto"/>
                <w:left w:val="none" w:sz="0" w:space="0" w:color="auto"/>
                <w:bottom w:val="none" w:sz="0" w:space="0" w:color="auto"/>
                <w:right w:val="none" w:sz="0" w:space="0" w:color="auto"/>
              </w:divBdr>
            </w:div>
            <w:div w:id="1055661618">
              <w:marLeft w:val="720"/>
              <w:marRight w:val="0"/>
              <w:marTop w:val="0"/>
              <w:marBottom w:val="0"/>
              <w:divBdr>
                <w:top w:val="none" w:sz="0" w:space="0" w:color="auto"/>
                <w:left w:val="none" w:sz="0" w:space="0" w:color="auto"/>
                <w:bottom w:val="none" w:sz="0" w:space="0" w:color="auto"/>
                <w:right w:val="none" w:sz="0" w:space="0" w:color="auto"/>
              </w:divBdr>
            </w:div>
            <w:div w:id="1762604156">
              <w:marLeft w:val="0"/>
              <w:marRight w:val="0"/>
              <w:marTop w:val="0"/>
              <w:marBottom w:val="0"/>
              <w:divBdr>
                <w:top w:val="none" w:sz="0" w:space="0" w:color="auto"/>
                <w:left w:val="none" w:sz="0" w:space="0" w:color="auto"/>
                <w:bottom w:val="none" w:sz="0" w:space="0" w:color="auto"/>
                <w:right w:val="none" w:sz="0" w:space="0" w:color="auto"/>
              </w:divBdr>
            </w:div>
            <w:div w:id="465515605">
              <w:marLeft w:val="720"/>
              <w:marRight w:val="0"/>
              <w:marTop w:val="0"/>
              <w:marBottom w:val="0"/>
              <w:divBdr>
                <w:top w:val="none" w:sz="0" w:space="0" w:color="auto"/>
                <w:left w:val="none" w:sz="0" w:space="0" w:color="auto"/>
                <w:bottom w:val="none" w:sz="0" w:space="0" w:color="auto"/>
                <w:right w:val="none" w:sz="0" w:space="0" w:color="auto"/>
              </w:divBdr>
            </w:div>
            <w:div w:id="1043485502">
              <w:marLeft w:val="0"/>
              <w:marRight w:val="0"/>
              <w:marTop w:val="0"/>
              <w:marBottom w:val="0"/>
              <w:divBdr>
                <w:top w:val="none" w:sz="0" w:space="0" w:color="auto"/>
                <w:left w:val="none" w:sz="0" w:space="0" w:color="auto"/>
                <w:bottom w:val="none" w:sz="0" w:space="0" w:color="auto"/>
                <w:right w:val="none" w:sz="0" w:space="0" w:color="auto"/>
              </w:divBdr>
            </w:div>
            <w:div w:id="95054659">
              <w:marLeft w:val="720"/>
              <w:marRight w:val="420"/>
              <w:marTop w:val="0"/>
              <w:marBottom w:val="0"/>
              <w:divBdr>
                <w:top w:val="none" w:sz="0" w:space="0" w:color="auto"/>
                <w:left w:val="none" w:sz="0" w:space="0" w:color="auto"/>
                <w:bottom w:val="none" w:sz="0" w:space="0" w:color="auto"/>
                <w:right w:val="none" w:sz="0" w:space="0" w:color="auto"/>
              </w:divBdr>
            </w:div>
            <w:div w:id="91825166">
              <w:marLeft w:val="0"/>
              <w:marRight w:val="0"/>
              <w:marTop w:val="0"/>
              <w:marBottom w:val="0"/>
              <w:divBdr>
                <w:top w:val="none" w:sz="0" w:space="0" w:color="auto"/>
                <w:left w:val="none" w:sz="0" w:space="0" w:color="auto"/>
                <w:bottom w:val="none" w:sz="0" w:space="0" w:color="auto"/>
                <w:right w:val="none" w:sz="0" w:space="0" w:color="auto"/>
              </w:divBdr>
            </w:div>
            <w:div w:id="982346080">
              <w:marLeft w:val="0"/>
              <w:marRight w:val="0"/>
              <w:marTop w:val="0"/>
              <w:marBottom w:val="0"/>
              <w:divBdr>
                <w:top w:val="none" w:sz="0" w:space="0" w:color="auto"/>
                <w:left w:val="none" w:sz="0" w:space="0" w:color="auto"/>
                <w:bottom w:val="none" w:sz="0" w:space="0" w:color="auto"/>
                <w:right w:val="none" w:sz="0" w:space="0" w:color="auto"/>
              </w:divBdr>
            </w:div>
            <w:div w:id="605423787">
              <w:marLeft w:val="0"/>
              <w:marRight w:val="0"/>
              <w:marTop w:val="0"/>
              <w:marBottom w:val="0"/>
              <w:divBdr>
                <w:top w:val="none" w:sz="0" w:space="0" w:color="auto"/>
                <w:left w:val="none" w:sz="0" w:space="0" w:color="auto"/>
                <w:bottom w:val="none" w:sz="0" w:space="0" w:color="auto"/>
                <w:right w:val="none" w:sz="0" w:space="0" w:color="auto"/>
              </w:divBdr>
            </w:div>
            <w:div w:id="431970717">
              <w:marLeft w:val="0"/>
              <w:marRight w:val="0"/>
              <w:marTop w:val="0"/>
              <w:marBottom w:val="0"/>
              <w:divBdr>
                <w:top w:val="none" w:sz="0" w:space="0" w:color="auto"/>
                <w:left w:val="none" w:sz="0" w:space="0" w:color="auto"/>
                <w:bottom w:val="none" w:sz="0" w:space="0" w:color="auto"/>
                <w:right w:val="none" w:sz="0" w:space="0" w:color="auto"/>
              </w:divBdr>
            </w:div>
            <w:div w:id="2066563185">
              <w:marLeft w:val="720"/>
              <w:marRight w:val="0"/>
              <w:marTop w:val="0"/>
              <w:marBottom w:val="0"/>
              <w:divBdr>
                <w:top w:val="none" w:sz="0" w:space="0" w:color="auto"/>
                <w:left w:val="none" w:sz="0" w:space="0" w:color="auto"/>
                <w:bottom w:val="none" w:sz="0" w:space="0" w:color="auto"/>
                <w:right w:val="none" w:sz="0" w:space="0" w:color="auto"/>
              </w:divBdr>
            </w:div>
            <w:div w:id="1146241000">
              <w:marLeft w:val="720"/>
              <w:marRight w:val="0"/>
              <w:marTop w:val="0"/>
              <w:marBottom w:val="0"/>
              <w:divBdr>
                <w:top w:val="none" w:sz="0" w:space="0" w:color="auto"/>
                <w:left w:val="none" w:sz="0" w:space="0" w:color="auto"/>
                <w:bottom w:val="none" w:sz="0" w:space="0" w:color="auto"/>
                <w:right w:val="none" w:sz="0" w:space="0" w:color="auto"/>
              </w:divBdr>
            </w:div>
            <w:div w:id="1002321678">
              <w:marLeft w:val="0"/>
              <w:marRight w:val="0"/>
              <w:marTop w:val="0"/>
              <w:marBottom w:val="0"/>
              <w:divBdr>
                <w:top w:val="none" w:sz="0" w:space="0" w:color="auto"/>
                <w:left w:val="none" w:sz="0" w:space="0" w:color="auto"/>
                <w:bottom w:val="none" w:sz="0" w:space="0" w:color="auto"/>
                <w:right w:val="none" w:sz="0" w:space="0" w:color="auto"/>
              </w:divBdr>
            </w:div>
            <w:div w:id="969867987">
              <w:marLeft w:val="0"/>
              <w:marRight w:val="0"/>
              <w:marTop w:val="0"/>
              <w:marBottom w:val="0"/>
              <w:divBdr>
                <w:top w:val="none" w:sz="0" w:space="0" w:color="auto"/>
                <w:left w:val="none" w:sz="0" w:space="0" w:color="auto"/>
                <w:bottom w:val="none" w:sz="0" w:space="0" w:color="auto"/>
                <w:right w:val="none" w:sz="0" w:space="0" w:color="auto"/>
              </w:divBdr>
            </w:div>
            <w:div w:id="1389769075">
              <w:marLeft w:val="0"/>
              <w:marRight w:val="0"/>
              <w:marTop w:val="0"/>
              <w:marBottom w:val="0"/>
              <w:divBdr>
                <w:top w:val="none" w:sz="0" w:space="0" w:color="auto"/>
                <w:left w:val="none" w:sz="0" w:space="0" w:color="auto"/>
                <w:bottom w:val="none" w:sz="0" w:space="0" w:color="auto"/>
                <w:right w:val="none" w:sz="0" w:space="0" w:color="auto"/>
              </w:divBdr>
            </w:div>
            <w:div w:id="760955247">
              <w:marLeft w:val="720"/>
              <w:marRight w:val="0"/>
              <w:marTop w:val="0"/>
              <w:marBottom w:val="0"/>
              <w:divBdr>
                <w:top w:val="none" w:sz="0" w:space="0" w:color="auto"/>
                <w:left w:val="none" w:sz="0" w:space="0" w:color="auto"/>
                <w:bottom w:val="none" w:sz="0" w:space="0" w:color="auto"/>
                <w:right w:val="none" w:sz="0" w:space="0" w:color="auto"/>
              </w:divBdr>
            </w:div>
            <w:div w:id="1600528329">
              <w:marLeft w:val="0"/>
              <w:marRight w:val="0"/>
              <w:marTop w:val="0"/>
              <w:marBottom w:val="0"/>
              <w:divBdr>
                <w:top w:val="none" w:sz="0" w:space="0" w:color="auto"/>
                <w:left w:val="none" w:sz="0" w:space="0" w:color="auto"/>
                <w:bottom w:val="none" w:sz="0" w:space="0" w:color="auto"/>
                <w:right w:val="none" w:sz="0" w:space="0" w:color="auto"/>
              </w:divBdr>
            </w:div>
            <w:div w:id="1652833017">
              <w:marLeft w:val="720"/>
              <w:marRight w:val="260"/>
              <w:marTop w:val="0"/>
              <w:marBottom w:val="0"/>
              <w:divBdr>
                <w:top w:val="none" w:sz="0" w:space="0" w:color="auto"/>
                <w:left w:val="none" w:sz="0" w:space="0" w:color="auto"/>
                <w:bottom w:val="none" w:sz="0" w:space="0" w:color="auto"/>
                <w:right w:val="none" w:sz="0" w:space="0" w:color="auto"/>
              </w:divBdr>
            </w:div>
            <w:div w:id="1955018391">
              <w:marLeft w:val="0"/>
              <w:marRight w:val="0"/>
              <w:marTop w:val="0"/>
              <w:marBottom w:val="0"/>
              <w:divBdr>
                <w:top w:val="none" w:sz="0" w:space="0" w:color="auto"/>
                <w:left w:val="none" w:sz="0" w:space="0" w:color="auto"/>
                <w:bottom w:val="none" w:sz="0" w:space="0" w:color="auto"/>
                <w:right w:val="none" w:sz="0" w:space="0" w:color="auto"/>
              </w:divBdr>
            </w:div>
            <w:div w:id="1720277326">
              <w:marLeft w:val="0"/>
              <w:marRight w:val="0"/>
              <w:marTop w:val="0"/>
              <w:marBottom w:val="0"/>
              <w:divBdr>
                <w:top w:val="none" w:sz="0" w:space="0" w:color="auto"/>
                <w:left w:val="none" w:sz="0" w:space="0" w:color="auto"/>
                <w:bottom w:val="none" w:sz="0" w:space="0" w:color="auto"/>
                <w:right w:val="none" w:sz="0" w:space="0" w:color="auto"/>
              </w:divBdr>
            </w:div>
            <w:div w:id="960724233">
              <w:marLeft w:val="720"/>
              <w:marRight w:val="340"/>
              <w:marTop w:val="0"/>
              <w:marBottom w:val="0"/>
              <w:divBdr>
                <w:top w:val="none" w:sz="0" w:space="0" w:color="auto"/>
                <w:left w:val="none" w:sz="0" w:space="0" w:color="auto"/>
                <w:bottom w:val="none" w:sz="0" w:space="0" w:color="auto"/>
                <w:right w:val="none" w:sz="0" w:space="0" w:color="auto"/>
              </w:divBdr>
            </w:div>
            <w:div w:id="1994210602">
              <w:marLeft w:val="0"/>
              <w:marRight w:val="0"/>
              <w:marTop w:val="0"/>
              <w:marBottom w:val="0"/>
              <w:divBdr>
                <w:top w:val="none" w:sz="0" w:space="0" w:color="auto"/>
                <w:left w:val="none" w:sz="0" w:space="0" w:color="auto"/>
                <w:bottom w:val="none" w:sz="0" w:space="0" w:color="auto"/>
                <w:right w:val="none" w:sz="0" w:space="0" w:color="auto"/>
              </w:divBdr>
            </w:div>
            <w:div w:id="339089261">
              <w:marLeft w:val="0"/>
              <w:marRight w:val="0"/>
              <w:marTop w:val="0"/>
              <w:marBottom w:val="0"/>
              <w:divBdr>
                <w:top w:val="none" w:sz="0" w:space="0" w:color="auto"/>
                <w:left w:val="none" w:sz="0" w:space="0" w:color="auto"/>
                <w:bottom w:val="none" w:sz="0" w:space="0" w:color="auto"/>
                <w:right w:val="none" w:sz="0" w:space="0" w:color="auto"/>
              </w:divBdr>
            </w:div>
            <w:div w:id="956957839">
              <w:marLeft w:val="0"/>
              <w:marRight w:val="0"/>
              <w:marTop w:val="0"/>
              <w:marBottom w:val="0"/>
              <w:divBdr>
                <w:top w:val="none" w:sz="0" w:space="0" w:color="auto"/>
                <w:left w:val="none" w:sz="0" w:space="0" w:color="auto"/>
                <w:bottom w:val="none" w:sz="0" w:space="0" w:color="auto"/>
                <w:right w:val="none" w:sz="0" w:space="0" w:color="auto"/>
              </w:divBdr>
            </w:div>
            <w:div w:id="1534491742">
              <w:marLeft w:val="720"/>
              <w:marRight w:val="0"/>
              <w:marTop w:val="0"/>
              <w:marBottom w:val="0"/>
              <w:divBdr>
                <w:top w:val="none" w:sz="0" w:space="0" w:color="auto"/>
                <w:left w:val="none" w:sz="0" w:space="0" w:color="auto"/>
                <w:bottom w:val="none" w:sz="0" w:space="0" w:color="auto"/>
                <w:right w:val="none" w:sz="0" w:space="0" w:color="auto"/>
              </w:divBdr>
            </w:div>
            <w:div w:id="1292978957">
              <w:marLeft w:val="0"/>
              <w:marRight w:val="0"/>
              <w:marTop w:val="0"/>
              <w:marBottom w:val="0"/>
              <w:divBdr>
                <w:top w:val="none" w:sz="0" w:space="0" w:color="auto"/>
                <w:left w:val="none" w:sz="0" w:space="0" w:color="auto"/>
                <w:bottom w:val="none" w:sz="0" w:space="0" w:color="auto"/>
                <w:right w:val="none" w:sz="0" w:space="0" w:color="auto"/>
              </w:divBdr>
            </w:div>
            <w:div w:id="1573389181">
              <w:marLeft w:val="0"/>
              <w:marRight w:val="0"/>
              <w:marTop w:val="0"/>
              <w:marBottom w:val="0"/>
              <w:divBdr>
                <w:top w:val="none" w:sz="0" w:space="0" w:color="auto"/>
                <w:left w:val="none" w:sz="0" w:space="0" w:color="auto"/>
                <w:bottom w:val="none" w:sz="0" w:space="0" w:color="auto"/>
                <w:right w:val="none" w:sz="0" w:space="0" w:color="auto"/>
              </w:divBdr>
            </w:div>
            <w:div w:id="1681619491">
              <w:marLeft w:val="0"/>
              <w:marRight w:val="0"/>
              <w:marTop w:val="0"/>
              <w:marBottom w:val="0"/>
              <w:divBdr>
                <w:top w:val="none" w:sz="0" w:space="0" w:color="auto"/>
                <w:left w:val="none" w:sz="0" w:space="0" w:color="auto"/>
                <w:bottom w:val="none" w:sz="0" w:space="0" w:color="auto"/>
                <w:right w:val="none" w:sz="0" w:space="0" w:color="auto"/>
              </w:divBdr>
            </w:div>
            <w:div w:id="1017999687">
              <w:marLeft w:val="720"/>
              <w:marRight w:val="0"/>
              <w:marTop w:val="0"/>
              <w:marBottom w:val="0"/>
              <w:divBdr>
                <w:top w:val="none" w:sz="0" w:space="0" w:color="auto"/>
                <w:left w:val="none" w:sz="0" w:space="0" w:color="auto"/>
                <w:bottom w:val="none" w:sz="0" w:space="0" w:color="auto"/>
                <w:right w:val="none" w:sz="0" w:space="0" w:color="auto"/>
              </w:divBdr>
            </w:div>
            <w:div w:id="1808011644">
              <w:marLeft w:val="0"/>
              <w:marRight w:val="0"/>
              <w:marTop w:val="0"/>
              <w:marBottom w:val="0"/>
              <w:divBdr>
                <w:top w:val="none" w:sz="0" w:space="0" w:color="auto"/>
                <w:left w:val="none" w:sz="0" w:space="0" w:color="auto"/>
                <w:bottom w:val="none" w:sz="0" w:space="0" w:color="auto"/>
                <w:right w:val="none" w:sz="0" w:space="0" w:color="auto"/>
              </w:divBdr>
            </w:div>
            <w:div w:id="1159614695">
              <w:marLeft w:val="720"/>
              <w:marRight w:val="0"/>
              <w:marTop w:val="0"/>
              <w:marBottom w:val="0"/>
              <w:divBdr>
                <w:top w:val="none" w:sz="0" w:space="0" w:color="auto"/>
                <w:left w:val="none" w:sz="0" w:space="0" w:color="auto"/>
                <w:bottom w:val="none" w:sz="0" w:space="0" w:color="auto"/>
                <w:right w:val="none" w:sz="0" w:space="0" w:color="auto"/>
              </w:divBdr>
            </w:div>
            <w:div w:id="1411123574">
              <w:marLeft w:val="0"/>
              <w:marRight w:val="0"/>
              <w:marTop w:val="0"/>
              <w:marBottom w:val="0"/>
              <w:divBdr>
                <w:top w:val="none" w:sz="0" w:space="0" w:color="auto"/>
                <w:left w:val="none" w:sz="0" w:space="0" w:color="auto"/>
                <w:bottom w:val="none" w:sz="0" w:space="0" w:color="auto"/>
                <w:right w:val="none" w:sz="0" w:space="0" w:color="auto"/>
              </w:divBdr>
            </w:div>
            <w:div w:id="117725677">
              <w:marLeft w:val="720"/>
              <w:marRight w:val="160"/>
              <w:marTop w:val="0"/>
              <w:marBottom w:val="0"/>
              <w:divBdr>
                <w:top w:val="none" w:sz="0" w:space="0" w:color="auto"/>
                <w:left w:val="none" w:sz="0" w:space="0" w:color="auto"/>
                <w:bottom w:val="none" w:sz="0" w:space="0" w:color="auto"/>
                <w:right w:val="none" w:sz="0" w:space="0" w:color="auto"/>
              </w:divBdr>
            </w:div>
            <w:div w:id="2021080683">
              <w:marLeft w:val="0"/>
              <w:marRight w:val="0"/>
              <w:marTop w:val="0"/>
              <w:marBottom w:val="0"/>
              <w:divBdr>
                <w:top w:val="none" w:sz="0" w:space="0" w:color="auto"/>
                <w:left w:val="none" w:sz="0" w:space="0" w:color="auto"/>
                <w:bottom w:val="none" w:sz="0" w:space="0" w:color="auto"/>
                <w:right w:val="none" w:sz="0" w:space="0" w:color="auto"/>
              </w:divBdr>
            </w:div>
            <w:div w:id="511801774">
              <w:marLeft w:val="0"/>
              <w:marRight w:val="0"/>
              <w:marTop w:val="0"/>
              <w:marBottom w:val="0"/>
              <w:divBdr>
                <w:top w:val="none" w:sz="0" w:space="0" w:color="auto"/>
                <w:left w:val="none" w:sz="0" w:space="0" w:color="auto"/>
                <w:bottom w:val="none" w:sz="0" w:space="0" w:color="auto"/>
                <w:right w:val="none" w:sz="0" w:space="0" w:color="auto"/>
              </w:divBdr>
            </w:div>
            <w:div w:id="970012042">
              <w:marLeft w:val="0"/>
              <w:marRight w:val="0"/>
              <w:marTop w:val="0"/>
              <w:marBottom w:val="0"/>
              <w:divBdr>
                <w:top w:val="none" w:sz="0" w:space="0" w:color="auto"/>
                <w:left w:val="none" w:sz="0" w:space="0" w:color="auto"/>
                <w:bottom w:val="none" w:sz="0" w:space="0" w:color="auto"/>
                <w:right w:val="none" w:sz="0" w:space="0" w:color="auto"/>
              </w:divBdr>
            </w:div>
            <w:div w:id="226261397">
              <w:marLeft w:val="0"/>
              <w:marRight w:val="0"/>
              <w:marTop w:val="0"/>
              <w:marBottom w:val="0"/>
              <w:divBdr>
                <w:top w:val="none" w:sz="0" w:space="0" w:color="auto"/>
                <w:left w:val="none" w:sz="0" w:space="0" w:color="auto"/>
                <w:bottom w:val="none" w:sz="0" w:space="0" w:color="auto"/>
                <w:right w:val="none" w:sz="0" w:space="0" w:color="auto"/>
              </w:divBdr>
            </w:div>
            <w:div w:id="35349350">
              <w:marLeft w:val="720"/>
              <w:marRight w:val="0"/>
              <w:marTop w:val="0"/>
              <w:marBottom w:val="0"/>
              <w:divBdr>
                <w:top w:val="none" w:sz="0" w:space="0" w:color="auto"/>
                <w:left w:val="none" w:sz="0" w:space="0" w:color="auto"/>
                <w:bottom w:val="none" w:sz="0" w:space="0" w:color="auto"/>
                <w:right w:val="none" w:sz="0" w:space="0" w:color="auto"/>
              </w:divBdr>
            </w:div>
            <w:div w:id="2026591165">
              <w:marLeft w:val="0"/>
              <w:marRight w:val="0"/>
              <w:marTop w:val="0"/>
              <w:marBottom w:val="0"/>
              <w:divBdr>
                <w:top w:val="none" w:sz="0" w:space="0" w:color="auto"/>
                <w:left w:val="none" w:sz="0" w:space="0" w:color="auto"/>
                <w:bottom w:val="none" w:sz="0" w:space="0" w:color="auto"/>
                <w:right w:val="none" w:sz="0" w:space="0" w:color="auto"/>
              </w:divBdr>
            </w:div>
            <w:div w:id="592936642">
              <w:marLeft w:val="0"/>
              <w:marRight w:val="0"/>
              <w:marTop w:val="0"/>
              <w:marBottom w:val="0"/>
              <w:divBdr>
                <w:top w:val="none" w:sz="0" w:space="0" w:color="auto"/>
                <w:left w:val="none" w:sz="0" w:space="0" w:color="auto"/>
                <w:bottom w:val="none" w:sz="0" w:space="0" w:color="auto"/>
                <w:right w:val="none" w:sz="0" w:space="0" w:color="auto"/>
              </w:divBdr>
            </w:div>
            <w:div w:id="229079091">
              <w:marLeft w:val="0"/>
              <w:marRight w:val="0"/>
              <w:marTop w:val="0"/>
              <w:marBottom w:val="0"/>
              <w:divBdr>
                <w:top w:val="none" w:sz="0" w:space="0" w:color="auto"/>
                <w:left w:val="none" w:sz="0" w:space="0" w:color="auto"/>
                <w:bottom w:val="none" w:sz="0" w:space="0" w:color="auto"/>
                <w:right w:val="none" w:sz="0" w:space="0" w:color="auto"/>
              </w:divBdr>
            </w:div>
            <w:div w:id="1520851202">
              <w:marLeft w:val="0"/>
              <w:marRight w:val="0"/>
              <w:marTop w:val="0"/>
              <w:marBottom w:val="0"/>
              <w:divBdr>
                <w:top w:val="none" w:sz="0" w:space="0" w:color="auto"/>
                <w:left w:val="none" w:sz="0" w:space="0" w:color="auto"/>
                <w:bottom w:val="none" w:sz="0" w:space="0" w:color="auto"/>
                <w:right w:val="none" w:sz="0" w:space="0" w:color="auto"/>
              </w:divBdr>
            </w:div>
            <w:div w:id="1271627012">
              <w:marLeft w:val="720"/>
              <w:marRight w:val="0"/>
              <w:marTop w:val="0"/>
              <w:marBottom w:val="0"/>
              <w:divBdr>
                <w:top w:val="none" w:sz="0" w:space="0" w:color="auto"/>
                <w:left w:val="none" w:sz="0" w:space="0" w:color="auto"/>
                <w:bottom w:val="none" w:sz="0" w:space="0" w:color="auto"/>
                <w:right w:val="none" w:sz="0" w:space="0" w:color="auto"/>
              </w:divBdr>
            </w:div>
            <w:div w:id="834422158">
              <w:marLeft w:val="0"/>
              <w:marRight w:val="0"/>
              <w:marTop w:val="0"/>
              <w:marBottom w:val="0"/>
              <w:divBdr>
                <w:top w:val="none" w:sz="0" w:space="0" w:color="auto"/>
                <w:left w:val="none" w:sz="0" w:space="0" w:color="auto"/>
                <w:bottom w:val="none" w:sz="0" w:space="0" w:color="auto"/>
                <w:right w:val="none" w:sz="0" w:space="0" w:color="auto"/>
              </w:divBdr>
            </w:div>
            <w:div w:id="14117968">
              <w:marLeft w:val="720"/>
              <w:marRight w:val="0"/>
              <w:marTop w:val="0"/>
              <w:marBottom w:val="0"/>
              <w:divBdr>
                <w:top w:val="none" w:sz="0" w:space="0" w:color="auto"/>
                <w:left w:val="none" w:sz="0" w:space="0" w:color="auto"/>
                <w:bottom w:val="none" w:sz="0" w:space="0" w:color="auto"/>
                <w:right w:val="none" w:sz="0" w:space="0" w:color="auto"/>
              </w:divBdr>
            </w:div>
            <w:div w:id="1566799084">
              <w:marLeft w:val="0"/>
              <w:marRight w:val="0"/>
              <w:marTop w:val="0"/>
              <w:marBottom w:val="0"/>
              <w:divBdr>
                <w:top w:val="none" w:sz="0" w:space="0" w:color="auto"/>
                <w:left w:val="none" w:sz="0" w:space="0" w:color="auto"/>
                <w:bottom w:val="none" w:sz="0" w:space="0" w:color="auto"/>
                <w:right w:val="none" w:sz="0" w:space="0" w:color="auto"/>
              </w:divBdr>
            </w:div>
            <w:div w:id="1042636896">
              <w:marLeft w:val="0"/>
              <w:marRight w:val="0"/>
              <w:marTop w:val="0"/>
              <w:marBottom w:val="0"/>
              <w:divBdr>
                <w:top w:val="none" w:sz="0" w:space="0" w:color="auto"/>
                <w:left w:val="none" w:sz="0" w:space="0" w:color="auto"/>
                <w:bottom w:val="none" w:sz="0" w:space="0" w:color="auto"/>
                <w:right w:val="none" w:sz="0" w:space="0" w:color="auto"/>
              </w:divBdr>
            </w:div>
            <w:div w:id="1674608124">
              <w:marLeft w:val="0"/>
              <w:marRight w:val="0"/>
              <w:marTop w:val="0"/>
              <w:marBottom w:val="0"/>
              <w:divBdr>
                <w:top w:val="none" w:sz="0" w:space="0" w:color="auto"/>
                <w:left w:val="none" w:sz="0" w:space="0" w:color="auto"/>
                <w:bottom w:val="none" w:sz="0" w:space="0" w:color="auto"/>
                <w:right w:val="none" w:sz="0" w:space="0" w:color="auto"/>
              </w:divBdr>
            </w:div>
            <w:div w:id="1372879893">
              <w:marLeft w:val="720"/>
              <w:marRight w:val="0"/>
              <w:marTop w:val="0"/>
              <w:marBottom w:val="0"/>
              <w:divBdr>
                <w:top w:val="none" w:sz="0" w:space="0" w:color="auto"/>
                <w:left w:val="none" w:sz="0" w:space="0" w:color="auto"/>
                <w:bottom w:val="none" w:sz="0" w:space="0" w:color="auto"/>
                <w:right w:val="none" w:sz="0" w:space="0" w:color="auto"/>
              </w:divBdr>
            </w:div>
            <w:div w:id="1602297963">
              <w:marLeft w:val="0"/>
              <w:marRight w:val="0"/>
              <w:marTop w:val="0"/>
              <w:marBottom w:val="0"/>
              <w:divBdr>
                <w:top w:val="none" w:sz="0" w:space="0" w:color="auto"/>
                <w:left w:val="none" w:sz="0" w:space="0" w:color="auto"/>
                <w:bottom w:val="none" w:sz="0" w:space="0" w:color="auto"/>
                <w:right w:val="none" w:sz="0" w:space="0" w:color="auto"/>
              </w:divBdr>
            </w:div>
            <w:div w:id="1216550401">
              <w:marLeft w:val="0"/>
              <w:marRight w:val="0"/>
              <w:marTop w:val="0"/>
              <w:marBottom w:val="0"/>
              <w:divBdr>
                <w:top w:val="none" w:sz="0" w:space="0" w:color="auto"/>
                <w:left w:val="none" w:sz="0" w:space="0" w:color="auto"/>
                <w:bottom w:val="none" w:sz="0" w:space="0" w:color="auto"/>
                <w:right w:val="none" w:sz="0" w:space="0" w:color="auto"/>
              </w:divBdr>
            </w:div>
            <w:div w:id="1046178499">
              <w:marLeft w:val="0"/>
              <w:marRight w:val="0"/>
              <w:marTop w:val="0"/>
              <w:marBottom w:val="0"/>
              <w:divBdr>
                <w:top w:val="none" w:sz="0" w:space="0" w:color="auto"/>
                <w:left w:val="none" w:sz="0" w:space="0" w:color="auto"/>
                <w:bottom w:val="none" w:sz="0" w:space="0" w:color="auto"/>
                <w:right w:val="none" w:sz="0" w:space="0" w:color="auto"/>
              </w:divBdr>
            </w:div>
            <w:div w:id="1436829017">
              <w:marLeft w:val="0"/>
              <w:marRight w:val="0"/>
              <w:marTop w:val="0"/>
              <w:marBottom w:val="0"/>
              <w:divBdr>
                <w:top w:val="none" w:sz="0" w:space="0" w:color="auto"/>
                <w:left w:val="none" w:sz="0" w:space="0" w:color="auto"/>
                <w:bottom w:val="none" w:sz="0" w:space="0" w:color="auto"/>
                <w:right w:val="none" w:sz="0" w:space="0" w:color="auto"/>
              </w:divBdr>
            </w:div>
            <w:div w:id="2048869883">
              <w:marLeft w:val="720"/>
              <w:marRight w:val="0"/>
              <w:marTop w:val="0"/>
              <w:marBottom w:val="0"/>
              <w:divBdr>
                <w:top w:val="none" w:sz="0" w:space="0" w:color="auto"/>
                <w:left w:val="none" w:sz="0" w:space="0" w:color="auto"/>
                <w:bottom w:val="none" w:sz="0" w:space="0" w:color="auto"/>
                <w:right w:val="none" w:sz="0" w:space="0" w:color="auto"/>
              </w:divBdr>
            </w:div>
            <w:div w:id="999187552">
              <w:marLeft w:val="0"/>
              <w:marRight w:val="0"/>
              <w:marTop w:val="0"/>
              <w:marBottom w:val="0"/>
              <w:divBdr>
                <w:top w:val="none" w:sz="0" w:space="0" w:color="auto"/>
                <w:left w:val="none" w:sz="0" w:space="0" w:color="auto"/>
                <w:bottom w:val="none" w:sz="0" w:space="0" w:color="auto"/>
                <w:right w:val="none" w:sz="0" w:space="0" w:color="auto"/>
              </w:divBdr>
            </w:div>
            <w:div w:id="1828394897">
              <w:marLeft w:val="720"/>
              <w:marRight w:val="0"/>
              <w:marTop w:val="0"/>
              <w:marBottom w:val="0"/>
              <w:divBdr>
                <w:top w:val="none" w:sz="0" w:space="0" w:color="auto"/>
                <w:left w:val="none" w:sz="0" w:space="0" w:color="auto"/>
                <w:bottom w:val="none" w:sz="0" w:space="0" w:color="auto"/>
                <w:right w:val="none" w:sz="0" w:space="0" w:color="auto"/>
              </w:divBdr>
            </w:div>
            <w:div w:id="836576607">
              <w:marLeft w:val="0"/>
              <w:marRight w:val="0"/>
              <w:marTop w:val="0"/>
              <w:marBottom w:val="0"/>
              <w:divBdr>
                <w:top w:val="none" w:sz="0" w:space="0" w:color="auto"/>
                <w:left w:val="none" w:sz="0" w:space="0" w:color="auto"/>
                <w:bottom w:val="none" w:sz="0" w:space="0" w:color="auto"/>
                <w:right w:val="none" w:sz="0" w:space="0" w:color="auto"/>
              </w:divBdr>
            </w:div>
            <w:div w:id="1186408178">
              <w:marLeft w:val="0"/>
              <w:marRight w:val="0"/>
              <w:marTop w:val="0"/>
              <w:marBottom w:val="0"/>
              <w:divBdr>
                <w:top w:val="none" w:sz="0" w:space="0" w:color="auto"/>
                <w:left w:val="none" w:sz="0" w:space="0" w:color="auto"/>
                <w:bottom w:val="none" w:sz="0" w:space="0" w:color="auto"/>
                <w:right w:val="none" w:sz="0" w:space="0" w:color="auto"/>
              </w:divBdr>
            </w:div>
            <w:div w:id="455416292">
              <w:marLeft w:val="0"/>
              <w:marRight w:val="0"/>
              <w:marTop w:val="0"/>
              <w:marBottom w:val="0"/>
              <w:divBdr>
                <w:top w:val="none" w:sz="0" w:space="0" w:color="auto"/>
                <w:left w:val="none" w:sz="0" w:space="0" w:color="auto"/>
                <w:bottom w:val="none" w:sz="0" w:space="0" w:color="auto"/>
                <w:right w:val="none" w:sz="0" w:space="0" w:color="auto"/>
              </w:divBdr>
            </w:div>
            <w:div w:id="1180968299">
              <w:marLeft w:val="0"/>
              <w:marRight w:val="240"/>
              <w:marTop w:val="0"/>
              <w:marBottom w:val="0"/>
              <w:divBdr>
                <w:top w:val="none" w:sz="0" w:space="0" w:color="auto"/>
                <w:left w:val="none" w:sz="0" w:space="0" w:color="auto"/>
                <w:bottom w:val="none" w:sz="0" w:space="0" w:color="auto"/>
                <w:right w:val="none" w:sz="0" w:space="0" w:color="auto"/>
              </w:divBdr>
            </w:div>
            <w:div w:id="522742900">
              <w:marLeft w:val="0"/>
              <w:marRight w:val="0"/>
              <w:marTop w:val="0"/>
              <w:marBottom w:val="0"/>
              <w:divBdr>
                <w:top w:val="none" w:sz="0" w:space="0" w:color="auto"/>
                <w:left w:val="none" w:sz="0" w:space="0" w:color="auto"/>
                <w:bottom w:val="none" w:sz="0" w:space="0" w:color="auto"/>
                <w:right w:val="none" w:sz="0" w:space="0" w:color="auto"/>
              </w:divBdr>
            </w:div>
            <w:div w:id="1468548024">
              <w:marLeft w:val="0"/>
              <w:marRight w:val="0"/>
              <w:marTop w:val="0"/>
              <w:marBottom w:val="0"/>
              <w:divBdr>
                <w:top w:val="none" w:sz="0" w:space="0" w:color="auto"/>
                <w:left w:val="none" w:sz="0" w:space="0" w:color="auto"/>
                <w:bottom w:val="none" w:sz="0" w:space="0" w:color="auto"/>
                <w:right w:val="none" w:sz="0" w:space="0" w:color="auto"/>
              </w:divBdr>
            </w:div>
            <w:div w:id="1950354028">
              <w:marLeft w:val="1000"/>
              <w:marRight w:val="0"/>
              <w:marTop w:val="0"/>
              <w:marBottom w:val="0"/>
              <w:divBdr>
                <w:top w:val="none" w:sz="0" w:space="0" w:color="auto"/>
                <w:left w:val="none" w:sz="0" w:space="0" w:color="auto"/>
                <w:bottom w:val="none" w:sz="0" w:space="0" w:color="auto"/>
                <w:right w:val="none" w:sz="0" w:space="0" w:color="auto"/>
              </w:divBdr>
            </w:div>
            <w:div w:id="1565024595">
              <w:marLeft w:val="0"/>
              <w:marRight w:val="0"/>
              <w:marTop w:val="0"/>
              <w:marBottom w:val="0"/>
              <w:divBdr>
                <w:top w:val="none" w:sz="0" w:space="0" w:color="auto"/>
                <w:left w:val="none" w:sz="0" w:space="0" w:color="auto"/>
                <w:bottom w:val="none" w:sz="0" w:space="0" w:color="auto"/>
                <w:right w:val="none" w:sz="0" w:space="0" w:color="auto"/>
              </w:divBdr>
            </w:div>
            <w:div w:id="1443719210">
              <w:marLeft w:val="0"/>
              <w:marRight w:val="0"/>
              <w:marTop w:val="0"/>
              <w:marBottom w:val="0"/>
              <w:divBdr>
                <w:top w:val="none" w:sz="0" w:space="0" w:color="auto"/>
                <w:left w:val="none" w:sz="0" w:space="0" w:color="auto"/>
                <w:bottom w:val="none" w:sz="0" w:space="0" w:color="auto"/>
                <w:right w:val="none" w:sz="0" w:space="0" w:color="auto"/>
              </w:divBdr>
            </w:div>
            <w:div w:id="733240455">
              <w:marLeft w:val="0"/>
              <w:marRight w:val="0"/>
              <w:marTop w:val="0"/>
              <w:marBottom w:val="0"/>
              <w:divBdr>
                <w:top w:val="none" w:sz="0" w:space="0" w:color="auto"/>
                <w:left w:val="none" w:sz="0" w:space="0" w:color="auto"/>
                <w:bottom w:val="none" w:sz="0" w:space="0" w:color="auto"/>
                <w:right w:val="none" w:sz="0" w:space="0" w:color="auto"/>
              </w:divBdr>
            </w:div>
            <w:div w:id="1110901142">
              <w:marLeft w:val="0"/>
              <w:marRight w:val="0"/>
              <w:marTop w:val="0"/>
              <w:marBottom w:val="0"/>
              <w:divBdr>
                <w:top w:val="none" w:sz="0" w:space="0" w:color="auto"/>
                <w:left w:val="none" w:sz="0" w:space="0" w:color="auto"/>
                <w:bottom w:val="none" w:sz="0" w:space="0" w:color="auto"/>
                <w:right w:val="none" w:sz="0" w:space="0" w:color="auto"/>
              </w:divBdr>
            </w:div>
            <w:div w:id="1768841682">
              <w:marLeft w:val="0"/>
              <w:marRight w:val="0"/>
              <w:marTop w:val="0"/>
              <w:marBottom w:val="0"/>
              <w:divBdr>
                <w:top w:val="none" w:sz="0" w:space="0" w:color="auto"/>
                <w:left w:val="none" w:sz="0" w:space="0" w:color="auto"/>
                <w:bottom w:val="none" w:sz="0" w:space="0" w:color="auto"/>
                <w:right w:val="none" w:sz="0" w:space="0" w:color="auto"/>
              </w:divBdr>
            </w:div>
            <w:div w:id="1450054243">
              <w:marLeft w:val="0"/>
              <w:marRight w:val="0"/>
              <w:marTop w:val="0"/>
              <w:marBottom w:val="0"/>
              <w:divBdr>
                <w:top w:val="none" w:sz="0" w:space="0" w:color="auto"/>
                <w:left w:val="none" w:sz="0" w:space="0" w:color="auto"/>
                <w:bottom w:val="none" w:sz="0" w:space="0" w:color="auto"/>
                <w:right w:val="none" w:sz="0" w:space="0" w:color="auto"/>
              </w:divBdr>
            </w:div>
            <w:div w:id="1516729776">
              <w:marLeft w:val="0"/>
              <w:marRight w:val="0"/>
              <w:marTop w:val="0"/>
              <w:marBottom w:val="0"/>
              <w:divBdr>
                <w:top w:val="none" w:sz="0" w:space="0" w:color="auto"/>
                <w:left w:val="none" w:sz="0" w:space="0" w:color="auto"/>
                <w:bottom w:val="none" w:sz="0" w:space="0" w:color="auto"/>
                <w:right w:val="none" w:sz="0" w:space="0" w:color="auto"/>
              </w:divBdr>
            </w:div>
            <w:div w:id="92558048">
              <w:marLeft w:val="0"/>
              <w:marRight w:val="0"/>
              <w:marTop w:val="0"/>
              <w:marBottom w:val="0"/>
              <w:divBdr>
                <w:top w:val="none" w:sz="0" w:space="0" w:color="auto"/>
                <w:left w:val="none" w:sz="0" w:space="0" w:color="auto"/>
                <w:bottom w:val="none" w:sz="0" w:space="0" w:color="auto"/>
                <w:right w:val="none" w:sz="0" w:space="0" w:color="auto"/>
              </w:divBdr>
            </w:div>
            <w:div w:id="2081364243">
              <w:marLeft w:val="0"/>
              <w:marRight w:val="0"/>
              <w:marTop w:val="0"/>
              <w:marBottom w:val="0"/>
              <w:divBdr>
                <w:top w:val="none" w:sz="0" w:space="0" w:color="auto"/>
                <w:left w:val="none" w:sz="0" w:space="0" w:color="auto"/>
                <w:bottom w:val="none" w:sz="0" w:space="0" w:color="auto"/>
                <w:right w:val="none" w:sz="0" w:space="0" w:color="auto"/>
              </w:divBdr>
            </w:div>
            <w:div w:id="2025589440">
              <w:marLeft w:val="0"/>
              <w:marRight w:val="0"/>
              <w:marTop w:val="0"/>
              <w:marBottom w:val="0"/>
              <w:divBdr>
                <w:top w:val="none" w:sz="0" w:space="0" w:color="auto"/>
                <w:left w:val="none" w:sz="0" w:space="0" w:color="auto"/>
                <w:bottom w:val="none" w:sz="0" w:space="0" w:color="auto"/>
                <w:right w:val="none" w:sz="0" w:space="0" w:color="auto"/>
              </w:divBdr>
            </w:div>
            <w:div w:id="2028830709">
              <w:marLeft w:val="0"/>
              <w:marRight w:val="0"/>
              <w:marTop w:val="0"/>
              <w:marBottom w:val="0"/>
              <w:divBdr>
                <w:top w:val="none" w:sz="0" w:space="0" w:color="auto"/>
                <w:left w:val="none" w:sz="0" w:space="0" w:color="auto"/>
                <w:bottom w:val="none" w:sz="0" w:space="0" w:color="auto"/>
                <w:right w:val="none" w:sz="0" w:space="0" w:color="auto"/>
              </w:divBdr>
            </w:div>
            <w:div w:id="2062440116">
              <w:marLeft w:val="1000"/>
              <w:marRight w:val="0"/>
              <w:marTop w:val="0"/>
              <w:marBottom w:val="0"/>
              <w:divBdr>
                <w:top w:val="none" w:sz="0" w:space="0" w:color="auto"/>
                <w:left w:val="none" w:sz="0" w:space="0" w:color="auto"/>
                <w:bottom w:val="none" w:sz="0" w:space="0" w:color="auto"/>
                <w:right w:val="none" w:sz="0" w:space="0" w:color="auto"/>
              </w:divBdr>
            </w:div>
            <w:div w:id="1301495348">
              <w:marLeft w:val="0"/>
              <w:marRight w:val="0"/>
              <w:marTop w:val="0"/>
              <w:marBottom w:val="0"/>
              <w:divBdr>
                <w:top w:val="none" w:sz="0" w:space="0" w:color="auto"/>
                <w:left w:val="none" w:sz="0" w:space="0" w:color="auto"/>
                <w:bottom w:val="none" w:sz="0" w:space="0" w:color="auto"/>
                <w:right w:val="none" w:sz="0" w:space="0" w:color="auto"/>
              </w:divBdr>
            </w:div>
            <w:div w:id="1578979201">
              <w:marLeft w:val="0"/>
              <w:marRight w:val="0"/>
              <w:marTop w:val="0"/>
              <w:marBottom w:val="0"/>
              <w:divBdr>
                <w:top w:val="none" w:sz="0" w:space="0" w:color="auto"/>
                <w:left w:val="none" w:sz="0" w:space="0" w:color="auto"/>
                <w:bottom w:val="none" w:sz="0" w:space="0" w:color="auto"/>
                <w:right w:val="none" w:sz="0" w:space="0" w:color="auto"/>
              </w:divBdr>
            </w:div>
            <w:div w:id="560293524">
              <w:marLeft w:val="0"/>
              <w:marRight w:val="0"/>
              <w:marTop w:val="0"/>
              <w:marBottom w:val="0"/>
              <w:divBdr>
                <w:top w:val="none" w:sz="0" w:space="0" w:color="auto"/>
                <w:left w:val="none" w:sz="0" w:space="0" w:color="auto"/>
                <w:bottom w:val="none" w:sz="0" w:space="0" w:color="auto"/>
                <w:right w:val="none" w:sz="0" w:space="0" w:color="auto"/>
              </w:divBdr>
            </w:div>
            <w:div w:id="1812213851">
              <w:marLeft w:val="0"/>
              <w:marRight w:val="0"/>
              <w:marTop w:val="0"/>
              <w:marBottom w:val="0"/>
              <w:divBdr>
                <w:top w:val="none" w:sz="0" w:space="0" w:color="auto"/>
                <w:left w:val="none" w:sz="0" w:space="0" w:color="auto"/>
                <w:bottom w:val="none" w:sz="0" w:space="0" w:color="auto"/>
                <w:right w:val="none" w:sz="0" w:space="0" w:color="auto"/>
              </w:divBdr>
            </w:div>
            <w:div w:id="782270150">
              <w:marLeft w:val="0"/>
              <w:marRight w:val="0"/>
              <w:marTop w:val="0"/>
              <w:marBottom w:val="0"/>
              <w:divBdr>
                <w:top w:val="none" w:sz="0" w:space="0" w:color="auto"/>
                <w:left w:val="none" w:sz="0" w:space="0" w:color="auto"/>
                <w:bottom w:val="none" w:sz="0" w:space="0" w:color="auto"/>
                <w:right w:val="none" w:sz="0" w:space="0" w:color="auto"/>
              </w:divBdr>
            </w:div>
            <w:div w:id="513808585">
              <w:marLeft w:val="0"/>
              <w:marRight w:val="0"/>
              <w:marTop w:val="0"/>
              <w:marBottom w:val="0"/>
              <w:divBdr>
                <w:top w:val="none" w:sz="0" w:space="0" w:color="auto"/>
                <w:left w:val="none" w:sz="0" w:space="0" w:color="auto"/>
                <w:bottom w:val="none" w:sz="0" w:space="0" w:color="auto"/>
                <w:right w:val="none" w:sz="0" w:space="0" w:color="auto"/>
              </w:divBdr>
            </w:div>
            <w:div w:id="1727219177">
              <w:marLeft w:val="0"/>
              <w:marRight w:val="0"/>
              <w:marTop w:val="0"/>
              <w:marBottom w:val="0"/>
              <w:divBdr>
                <w:top w:val="none" w:sz="0" w:space="0" w:color="auto"/>
                <w:left w:val="none" w:sz="0" w:space="0" w:color="auto"/>
                <w:bottom w:val="none" w:sz="0" w:space="0" w:color="auto"/>
                <w:right w:val="none" w:sz="0" w:space="0" w:color="auto"/>
              </w:divBdr>
            </w:div>
            <w:div w:id="458494824">
              <w:marLeft w:val="0"/>
              <w:marRight w:val="0"/>
              <w:marTop w:val="0"/>
              <w:marBottom w:val="0"/>
              <w:divBdr>
                <w:top w:val="none" w:sz="0" w:space="0" w:color="auto"/>
                <w:left w:val="none" w:sz="0" w:space="0" w:color="auto"/>
                <w:bottom w:val="none" w:sz="0" w:space="0" w:color="auto"/>
                <w:right w:val="none" w:sz="0" w:space="0" w:color="auto"/>
              </w:divBdr>
            </w:div>
            <w:div w:id="2135253387">
              <w:marLeft w:val="0"/>
              <w:marRight w:val="0"/>
              <w:marTop w:val="0"/>
              <w:marBottom w:val="0"/>
              <w:divBdr>
                <w:top w:val="none" w:sz="0" w:space="0" w:color="auto"/>
                <w:left w:val="none" w:sz="0" w:space="0" w:color="auto"/>
                <w:bottom w:val="none" w:sz="0" w:space="0" w:color="auto"/>
                <w:right w:val="none" w:sz="0" w:space="0" w:color="auto"/>
              </w:divBdr>
            </w:div>
            <w:div w:id="1138570594">
              <w:marLeft w:val="0"/>
              <w:marRight w:val="0"/>
              <w:marTop w:val="0"/>
              <w:marBottom w:val="0"/>
              <w:divBdr>
                <w:top w:val="none" w:sz="0" w:space="0" w:color="auto"/>
                <w:left w:val="none" w:sz="0" w:space="0" w:color="auto"/>
                <w:bottom w:val="none" w:sz="0" w:space="0" w:color="auto"/>
                <w:right w:val="none" w:sz="0" w:space="0" w:color="auto"/>
              </w:divBdr>
            </w:div>
            <w:div w:id="2008290387">
              <w:marLeft w:val="0"/>
              <w:marRight w:val="0"/>
              <w:marTop w:val="0"/>
              <w:marBottom w:val="0"/>
              <w:divBdr>
                <w:top w:val="none" w:sz="0" w:space="0" w:color="auto"/>
                <w:left w:val="none" w:sz="0" w:space="0" w:color="auto"/>
                <w:bottom w:val="none" w:sz="0" w:space="0" w:color="auto"/>
                <w:right w:val="none" w:sz="0" w:space="0" w:color="auto"/>
              </w:divBdr>
            </w:div>
            <w:div w:id="1278485833">
              <w:marLeft w:val="0"/>
              <w:marRight w:val="0"/>
              <w:marTop w:val="0"/>
              <w:marBottom w:val="0"/>
              <w:divBdr>
                <w:top w:val="none" w:sz="0" w:space="0" w:color="auto"/>
                <w:left w:val="none" w:sz="0" w:space="0" w:color="auto"/>
                <w:bottom w:val="none" w:sz="0" w:space="0" w:color="auto"/>
                <w:right w:val="none" w:sz="0" w:space="0" w:color="auto"/>
              </w:divBdr>
            </w:div>
            <w:div w:id="2145928881">
              <w:marLeft w:val="0"/>
              <w:marRight w:val="0"/>
              <w:marTop w:val="0"/>
              <w:marBottom w:val="0"/>
              <w:divBdr>
                <w:top w:val="none" w:sz="0" w:space="0" w:color="auto"/>
                <w:left w:val="none" w:sz="0" w:space="0" w:color="auto"/>
                <w:bottom w:val="none" w:sz="0" w:space="0" w:color="auto"/>
                <w:right w:val="none" w:sz="0" w:space="0" w:color="auto"/>
              </w:divBdr>
            </w:div>
            <w:div w:id="120660427">
              <w:marLeft w:val="60"/>
              <w:marRight w:val="0"/>
              <w:marTop w:val="0"/>
              <w:marBottom w:val="0"/>
              <w:divBdr>
                <w:top w:val="none" w:sz="0" w:space="0" w:color="auto"/>
                <w:left w:val="none" w:sz="0" w:space="0" w:color="auto"/>
                <w:bottom w:val="none" w:sz="0" w:space="0" w:color="auto"/>
                <w:right w:val="none" w:sz="0" w:space="0" w:color="auto"/>
              </w:divBdr>
            </w:div>
            <w:div w:id="1953777993">
              <w:marLeft w:val="0"/>
              <w:marRight w:val="0"/>
              <w:marTop w:val="0"/>
              <w:marBottom w:val="0"/>
              <w:divBdr>
                <w:top w:val="none" w:sz="0" w:space="0" w:color="auto"/>
                <w:left w:val="none" w:sz="0" w:space="0" w:color="auto"/>
                <w:bottom w:val="none" w:sz="0" w:space="0" w:color="auto"/>
                <w:right w:val="none" w:sz="0" w:space="0" w:color="auto"/>
              </w:divBdr>
            </w:div>
            <w:div w:id="450829033">
              <w:marLeft w:val="0"/>
              <w:marRight w:val="0"/>
              <w:marTop w:val="0"/>
              <w:marBottom w:val="0"/>
              <w:divBdr>
                <w:top w:val="none" w:sz="0" w:space="0" w:color="auto"/>
                <w:left w:val="none" w:sz="0" w:space="0" w:color="auto"/>
                <w:bottom w:val="none" w:sz="0" w:space="0" w:color="auto"/>
                <w:right w:val="none" w:sz="0" w:space="0" w:color="auto"/>
              </w:divBdr>
            </w:div>
            <w:div w:id="2069523435">
              <w:marLeft w:val="0"/>
              <w:marRight w:val="0"/>
              <w:marTop w:val="0"/>
              <w:marBottom w:val="0"/>
              <w:divBdr>
                <w:top w:val="none" w:sz="0" w:space="0" w:color="auto"/>
                <w:left w:val="none" w:sz="0" w:space="0" w:color="auto"/>
                <w:bottom w:val="none" w:sz="0" w:space="0" w:color="auto"/>
                <w:right w:val="none" w:sz="0" w:space="0" w:color="auto"/>
              </w:divBdr>
            </w:div>
            <w:div w:id="1253122369">
              <w:marLeft w:val="720"/>
              <w:marRight w:val="0"/>
              <w:marTop w:val="0"/>
              <w:marBottom w:val="0"/>
              <w:divBdr>
                <w:top w:val="none" w:sz="0" w:space="0" w:color="auto"/>
                <w:left w:val="none" w:sz="0" w:space="0" w:color="auto"/>
                <w:bottom w:val="none" w:sz="0" w:space="0" w:color="auto"/>
                <w:right w:val="none" w:sz="0" w:space="0" w:color="auto"/>
              </w:divBdr>
            </w:div>
            <w:div w:id="1311131535">
              <w:marLeft w:val="0"/>
              <w:marRight w:val="0"/>
              <w:marTop w:val="0"/>
              <w:marBottom w:val="0"/>
              <w:divBdr>
                <w:top w:val="none" w:sz="0" w:space="0" w:color="auto"/>
                <w:left w:val="none" w:sz="0" w:space="0" w:color="auto"/>
                <w:bottom w:val="none" w:sz="0" w:space="0" w:color="auto"/>
                <w:right w:val="none" w:sz="0" w:space="0" w:color="auto"/>
              </w:divBdr>
            </w:div>
            <w:div w:id="1345866761">
              <w:marLeft w:val="0"/>
              <w:marRight w:val="0"/>
              <w:marTop w:val="0"/>
              <w:marBottom w:val="0"/>
              <w:divBdr>
                <w:top w:val="none" w:sz="0" w:space="0" w:color="auto"/>
                <w:left w:val="none" w:sz="0" w:space="0" w:color="auto"/>
                <w:bottom w:val="none" w:sz="0" w:space="0" w:color="auto"/>
                <w:right w:val="none" w:sz="0" w:space="0" w:color="auto"/>
              </w:divBdr>
            </w:div>
            <w:div w:id="610430060">
              <w:marLeft w:val="0"/>
              <w:marRight w:val="0"/>
              <w:marTop w:val="0"/>
              <w:marBottom w:val="0"/>
              <w:divBdr>
                <w:top w:val="none" w:sz="0" w:space="0" w:color="auto"/>
                <w:left w:val="none" w:sz="0" w:space="0" w:color="auto"/>
                <w:bottom w:val="none" w:sz="0" w:space="0" w:color="auto"/>
                <w:right w:val="none" w:sz="0" w:space="0" w:color="auto"/>
              </w:divBdr>
            </w:div>
            <w:div w:id="45224118">
              <w:marLeft w:val="0"/>
              <w:marRight w:val="0"/>
              <w:marTop w:val="0"/>
              <w:marBottom w:val="0"/>
              <w:divBdr>
                <w:top w:val="none" w:sz="0" w:space="0" w:color="auto"/>
                <w:left w:val="none" w:sz="0" w:space="0" w:color="auto"/>
                <w:bottom w:val="none" w:sz="0" w:space="0" w:color="auto"/>
                <w:right w:val="none" w:sz="0" w:space="0" w:color="auto"/>
              </w:divBdr>
            </w:div>
            <w:div w:id="504979888">
              <w:marLeft w:val="720"/>
              <w:marRight w:val="0"/>
              <w:marTop w:val="0"/>
              <w:marBottom w:val="0"/>
              <w:divBdr>
                <w:top w:val="none" w:sz="0" w:space="0" w:color="auto"/>
                <w:left w:val="none" w:sz="0" w:space="0" w:color="auto"/>
                <w:bottom w:val="none" w:sz="0" w:space="0" w:color="auto"/>
                <w:right w:val="none" w:sz="0" w:space="0" w:color="auto"/>
              </w:divBdr>
            </w:div>
            <w:div w:id="1342929783">
              <w:marLeft w:val="0"/>
              <w:marRight w:val="0"/>
              <w:marTop w:val="0"/>
              <w:marBottom w:val="0"/>
              <w:divBdr>
                <w:top w:val="none" w:sz="0" w:space="0" w:color="auto"/>
                <w:left w:val="none" w:sz="0" w:space="0" w:color="auto"/>
                <w:bottom w:val="none" w:sz="0" w:space="0" w:color="auto"/>
                <w:right w:val="none" w:sz="0" w:space="0" w:color="auto"/>
              </w:divBdr>
            </w:div>
            <w:div w:id="541092286">
              <w:marLeft w:val="0"/>
              <w:marRight w:val="0"/>
              <w:marTop w:val="0"/>
              <w:marBottom w:val="0"/>
              <w:divBdr>
                <w:top w:val="none" w:sz="0" w:space="0" w:color="auto"/>
                <w:left w:val="none" w:sz="0" w:space="0" w:color="auto"/>
                <w:bottom w:val="none" w:sz="0" w:space="0" w:color="auto"/>
                <w:right w:val="none" w:sz="0" w:space="0" w:color="auto"/>
              </w:divBdr>
            </w:div>
            <w:div w:id="1125924759">
              <w:marLeft w:val="280"/>
              <w:marRight w:val="180"/>
              <w:marTop w:val="0"/>
              <w:marBottom w:val="0"/>
              <w:divBdr>
                <w:top w:val="none" w:sz="0" w:space="0" w:color="auto"/>
                <w:left w:val="none" w:sz="0" w:space="0" w:color="auto"/>
                <w:bottom w:val="none" w:sz="0" w:space="0" w:color="auto"/>
                <w:right w:val="none" w:sz="0" w:space="0" w:color="auto"/>
              </w:divBdr>
            </w:div>
            <w:div w:id="630867433">
              <w:marLeft w:val="0"/>
              <w:marRight w:val="0"/>
              <w:marTop w:val="0"/>
              <w:marBottom w:val="0"/>
              <w:divBdr>
                <w:top w:val="none" w:sz="0" w:space="0" w:color="auto"/>
                <w:left w:val="none" w:sz="0" w:space="0" w:color="auto"/>
                <w:bottom w:val="none" w:sz="0" w:space="0" w:color="auto"/>
                <w:right w:val="none" w:sz="0" w:space="0" w:color="auto"/>
              </w:divBdr>
            </w:div>
            <w:div w:id="494105821">
              <w:marLeft w:val="0"/>
              <w:marRight w:val="0"/>
              <w:marTop w:val="0"/>
              <w:marBottom w:val="0"/>
              <w:divBdr>
                <w:top w:val="none" w:sz="0" w:space="0" w:color="auto"/>
                <w:left w:val="none" w:sz="0" w:space="0" w:color="auto"/>
                <w:bottom w:val="none" w:sz="0" w:space="0" w:color="auto"/>
                <w:right w:val="none" w:sz="0" w:space="0" w:color="auto"/>
              </w:divBdr>
            </w:div>
            <w:div w:id="2077851400">
              <w:marLeft w:val="0"/>
              <w:marRight w:val="0"/>
              <w:marTop w:val="0"/>
              <w:marBottom w:val="0"/>
              <w:divBdr>
                <w:top w:val="none" w:sz="0" w:space="0" w:color="auto"/>
                <w:left w:val="none" w:sz="0" w:space="0" w:color="auto"/>
                <w:bottom w:val="none" w:sz="0" w:space="0" w:color="auto"/>
                <w:right w:val="none" w:sz="0" w:space="0" w:color="auto"/>
              </w:divBdr>
            </w:div>
            <w:div w:id="277104912">
              <w:marLeft w:val="720"/>
              <w:marRight w:val="0"/>
              <w:marTop w:val="0"/>
              <w:marBottom w:val="0"/>
              <w:divBdr>
                <w:top w:val="none" w:sz="0" w:space="0" w:color="auto"/>
                <w:left w:val="none" w:sz="0" w:space="0" w:color="auto"/>
                <w:bottom w:val="none" w:sz="0" w:space="0" w:color="auto"/>
                <w:right w:val="none" w:sz="0" w:space="0" w:color="auto"/>
              </w:divBdr>
            </w:div>
            <w:div w:id="2120024311">
              <w:marLeft w:val="0"/>
              <w:marRight w:val="0"/>
              <w:marTop w:val="0"/>
              <w:marBottom w:val="0"/>
              <w:divBdr>
                <w:top w:val="none" w:sz="0" w:space="0" w:color="auto"/>
                <w:left w:val="none" w:sz="0" w:space="0" w:color="auto"/>
                <w:bottom w:val="none" w:sz="0" w:space="0" w:color="auto"/>
                <w:right w:val="none" w:sz="0" w:space="0" w:color="auto"/>
              </w:divBdr>
            </w:div>
            <w:div w:id="505823828">
              <w:marLeft w:val="0"/>
              <w:marRight w:val="0"/>
              <w:marTop w:val="0"/>
              <w:marBottom w:val="0"/>
              <w:divBdr>
                <w:top w:val="none" w:sz="0" w:space="0" w:color="auto"/>
                <w:left w:val="none" w:sz="0" w:space="0" w:color="auto"/>
                <w:bottom w:val="none" w:sz="0" w:space="0" w:color="auto"/>
                <w:right w:val="none" w:sz="0" w:space="0" w:color="auto"/>
              </w:divBdr>
            </w:div>
            <w:div w:id="588009038">
              <w:marLeft w:val="0"/>
              <w:marRight w:val="0"/>
              <w:marTop w:val="0"/>
              <w:marBottom w:val="0"/>
              <w:divBdr>
                <w:top w:val="none" w:sz="0" w:space="0" w:color="auto"/>
                <w:left w:val="none" w:sz="0" w:space="0" w:color="auto"/>
                <w:bottom w:val="none" w:sz="0" w:space="0" w:color="auto"/>
                <w:right w:val="none" w:sz="0" w:space="0" w:color="auto"/>
              </w:divBdr>
            </w:div>
            <w:div w:id="667251410">
              <w:marLeft w:val="720"/>
              <w:marRight w:val="0"/>
              <w:marTop w:val="0"/>
              <w:marBottom w:val="0"/>
              <w:divBdr>
                <w:top w:val="none" w:sz="0" w:space="0" w:color="auto"/>
                <w:left w:val="none" w:sz="0" w:space="0" w:color="auto"/>
                <w:bottom w:val="none" w:sz="0" w:space="0" w:color="auto"/>
                <w:right w:val="none" w:sz="0" w:space="0" w:color="auto"/>
              </w:divBdr>
            </w:div>
            <w:div w:id="484785613">
              <w:marLeft w:val="0"/>
              <w:marRight w:val="0"/>
              <w:marTop w:val="0"/>
              <w:marBottom w:val="0"/>
              <w:divBdr>
                <w:top w:val="none" w:sz="0" w:space="0" w:color="auto"/>
                <w:left w:val="none" w:sz="0" w:space="0" w:color="auto"/>
                <w:bottom w:val="none" w:sz="0" w:space="0" w:color="auto"/>
                <w:right w:val="none" w:sz="0" w:space="0" w:color="auto"/>
              </w:divBdr>
            </w:div>
            <w:div w:id="156111859">
              <w:marLeft w:val="0"/>
              <w:marRight w:val="0"/>
              <w:marTop w:val="0"/>
              <w:marBottom w:val="0"/>
              <w:divBdr>
                <w:top w:val="none" w:sz="0" w:space="0" w:color="auto"/>
                <w:left w:val="none" w:sz="0" w:space="0" w:color="auto"/>
                <w:bottom w:val="none" w:sz="0" w:space="0" w:color="auto"/>
                <w:right w:val="none" w:sz="0" w:space="0" w:color="auto"/>
              </w:divBdr>
            </w:div>
            <w:div w:id="1895195583">
              <w:marLeft w:val="0"/>
              <w:marRight w:val="0"/>
              <w:marTop w:val="0"/>
              <w:marBottom w:val="0"/>
              <w:divBdr>
                <w:top w:val="none" w:sz="0" w:space="0" w:color="auto"/>
                <w:left w:val="none" w:sz="0" w:space="0" w:color="auto"/>
                <w:bottom w:val="none" w:sz="0" w:space="0" w:color="auto"/>
                <w:right w:val="none" w:sz="0" w:space="0" w:color="auto"/>
              </w:divBdr>
            </w:div>
            <w:div w:id="693113515">
              <w:marLeft w:val="0"/>
              <w:marRight w:val="60"/>
              <w:marTop w:val="0"/>
              <w:marBottom w:val="0"/>
              <w:divBdr>
                <w:top w:val="none" w:sz="0" w:space="0" w:color="auto"/>
                <w:left w:val="none" w:sz="0" w:space="0" w:color="auto"/>
                <w:bottom w:val="none" w:sz="0" w:space="0" w:color="auto"/>
                <w:right w:val="none" w:sz="0" w:space="0" w:color="auto"/>
              </w:divBdr>
            </w:div>
            <w:div w:id="654264343">
              <w:marLeft w:val="0"/>
              <w:marRight w:val="0"/>
              <w:marTop w:val="0"/>
              <w:marBottom w:val="0"/>
              <w:divBdr>
                <w:top w:val="none" w:sz="0" w:space="0" w:color="auto"/>
                <w:left w:val="none" w:sz="0" w:space="0" w:color="auto"/>
                <w:bottom w:val="none" w:sz="0" w:space="0" w:color="auto"/>
                <w:right w:val="none" w:sz="0" w:space="0" w:color="auto"/>
              </w:divBdr>
            </w:div>
            <w:div w:id="1126968453">
              <w:marLeft w:val="0"/>
              <w:marRight w:val="20"/>
              <w:marTop w:val="0"/>
              <w:marBottom w:val="0"/>
              <w:divBdr>
                <w:top w:val="none" w:sz="0" w:space="0" w:color="auto"/>
                <w:left w:val="none" w:sz="0" w:space="0" w:color="auto"/>
                <w:bottom w:val="none" w:sz="0" w:space="0" w:color="auto"/>
                <w:right w:val="none" w:sz="0" w:space="0" w:color="auto"/>
              </w:divBdr>
            </w:div>
            <w:div w:id="2014724639">
              <w:marLeft w:val="0"/>
              <w:marRight w:val="0"/>
              <w:marTop w:val="0"/>
              <w:marBottom w:val="0"/>
              <w:divBdr>
                <w:top w:val="none" w:sz="0" w:space="0" w:color="auto"/>
                <w:left w:val="none" w:sz="0" w:space="0" w:color="auto"/>
                <w:bottom w:val="none" w:sz="0" w:space="0" w:color="auto"/>
                <w:right w:val="none" w:sz="0" w:space="0" w:color="auto"/>
              </w:divBdr>
            </w:div>
            <w:div w:id="803962595">
              <w:marLeft w:val="0"/>
              <w:marRight w:val="0"/>
              <w:marTop w:val="0"/>
              <w:marBottom w:val="0"/>
              <w:divBdr>
                <w:top w:val="none" w:sz="0" w:space="0" w:color="auto"/>
                <w:left w:val="none" w:sz="0" w:space="0" w:color="auto"/>
                <w:bottom w:val="none" w:sz="0" w:space="0" w:color="auto"/>
                <w:right w:val="none" w:sz="0" w:space="0" w:color="auto"/>
              </w:divBdr>
            </w:div>
            <w:div w:id="96680186">
              <w:marLeft w:val="0"/>
              <w:marRight w:val="0"/>
              <w:marTop w:val="0"/>
              <w:marBottom w:val="0"/>
              <w:divBdr>
                <w:top w:val="none" w:sz="0" w:space="0" w:color="auto"/>
                <w:left w:val="none" w:sz="0" w:space="0" w:color="auto"/>
                <w:bottom w:val="none" w:sz="0" w:space="0" w:color="auto"/>
                <w:right w:val="none" w:sz="0" w:space="0" w:color="auto"/>
              </w:divBdr>
            </w:div>
            <w:div w:id="1691299496">
              <w:marLeft w:val="0"/>
              <w:marRight w:val="120"/>
              <w:marTop w:val="0"/>
              <w:marBottom w:val="0"/>
              <w:divBdr>
                <w:top w:val="none" w:sz="0" w:space="0" w:color="auto"/>
                <w:left w:val="none" w:sz="0" w:space="0" w:color="auto"/>
                <w:bottom w:val="none" w:sz="0" w:space="0" w:color="auto"/>
                <w:right w:val="none" w:sz="0" w:space="0" w:color="auto"/>
              </w:divBdr>
            </w:div>
            <w:div w:id="128713608">
              <w:marLeft w:val="0"/>
              <w:marRight w:val="0"/>
              <w:marTop w:val="0"/>
              <w:marBottom w:val="0"/>
              <w:divBdr>
                <w:top w:val="none" w:sz="0" w:space="0" w:color="auto"/>
                <w:left w:val="none" w:sz="0" w:space="0" w:color="auto"/>
                <w:bottom w:val="none" w:sz="0" w:space="0" w:color="auto"/>
                <w:right w:val="none" w:sz="0" w:space="0" w:color="auto"/>
              </w:divBdr>
            </w:div>
            <w:div w:id="2077966744">
              <w:marLeft w:val="0"/>
              <w:marRight w:val="0"/>
              <w:marTop w:val="0"/>
              <w:marBottom w:val="0"/>
              <w:divBdr>
                <w:top w:val="none" w:sz="0" w:space="0" w:color="auto"/>
                <w:left w:val="none" w:sz="0" w:space="0" w:color="auto"/>
                <w:bottom w:val="none" w:sz="0" w:space="0" w:color="auto"/>
                <w:right w:val="none" w:sz="0" w:space="0" w:color="auto"/>
              </w:divBdr>
            </w:div>
            <w:div w:id="143860246">
              <w:marLeft w:val="0"/>
              <w:marRight w:val="0"/>
              <w:marTop w:val="0"/>
              <w:marBottom w:val="0"/>
              <w:divBdr>
                <w:top w:val="none" w:sz="0" w:space="0" w:color="auto"/>
                <w:left w:val="none" w:sz="0" w:space="0" w:color="auto"/>
                <w:bottom w:val="none" w:sz="0" w:space="0" w:color="auto"/>
                <w:right w:val="none" w:sz="0" w:space="0" w:color="auto"/>
              </w:divBdr>
            </w:div>
            <w:div w:id="916671003">
              <w:marLeft w:val="0"/>
              <w:marRight w:val="0"/>
              <w:marTop w:val="0"/>
              <w:marBottom w:val="0"/>
              <w:divBdr>
                <w:top w:val="none" w:sz="0" w:space="0" w:color="auto"/>
                <w:left w:val="none" w:sz="0" w:space="0" w:color="auto"/>
                <w:bottom w:val="none" w:sz="0" w:space="0" w:color="auto"/>
                <w:right w:val="none" w:sz="0" w:space="0" w:color="auto"/>
              </w:divBdr>
            </w:div>
            <w:div w:id="342903951">
              <w:marLeft w:val="0"/>
              <w:marRight w:val="0"/>
              <w:marTop w:val="0"/>
              <w:marBottom w:val="0"/>
              <w:divBdr>
                <w:top w:val="none" w:sz="0" w:space="0" w:color="auto"/>
                <w:left w:val="none" w:sz="0" w:space="0" w:color="auto"/>
                <w:bottom w:val="none" w:sz="0" w:space="0" w:color="auto"/>
                <w:right w:val="none" w:sz="0" w:space="0" w:color="auto"/>
              </w:divBdr>
            </w:div>
            <w:div w:id="689066535">
              <w:marLeft w:val="0"/>
              <w:marRight w:val="0"/>
              <w:marTop w:val="0"/>
              <w:marBottom w:val="0"/>
              <w:divBdr>
                <w:top w:val="none" w:sz="0" w:space="0" w:color="auto"/>
                <w:left w:val="none" w:sz="0" w:space="0" w:color="auto"/>
                <w:bottom w:val="none" w:sz="0" w:space="0" w:color="auto"/>
                <w:right w:val="none" w:sz="0" w:space="0" w:color="auto"/>
              </w:divBdr>
            </w:div>
            <w:div w:id="1320307248">
              <w:marLeft w:val="720"/>
              <w:marRight w:val="0"/>
              <w:marTop w:val="0"/>
              <w:marBottom w:val="0"/>
              <w:divBdr>
                <w:top w:val="none" w:sz="0" w:space="0" w:color="auto"/>
                <w:left w:val="none" w:sz="0" w:space="0" w:color="auto"/>
                <w:bottom w:val="none" w:sz="0" w:space="0" w:color="auto"/>
                <w:right w:val="none" w:sz="0" w:space="0" w:color="auto"/>
              </w:divBdr>
            </w:div>
            <w:div w:id="785663647">
              <w:marLeft w:val="0"/>
              <w:marRight w:val="0"/>
              <w:marTop w:val="0"/>
              <w:marBottom w:val="0"/>
              <w:divBdr>
                <w:top w:val="none" w:sz="0" w:space="0" w:color="auto"/>
                <w:left w:val="none" w:sz="0" w:space="0" w:color="auto"/>
                <w:bottom w:val="none" w:sz="0" w:space="0" w:color="auto"/>
                <w:right w:val="none" w:sz="0" w:space="0" w:color="auto"/>
              </w:divBdr>
            </w:div>
            <w:div w:id="1889608729">
              <w:marLeft w:val="720"/>
              <w:marRight w:val="0"/>
              <w:marTop w:val="0"/>
              <w:marBottom w:val="0"/>
              <w:divBdr>
                <w:top w:val="none" w:sz="0" w:space="0" w:color="auto"/>
                <w:left w:val="none" w:sz="0" w:space="0" w:color="auto"/>
                <w:bottom w:val="none" w:sz="0" w:space="0" w:color="auto"/>
                <w:right w:val="none" w:sz="0" w:space="0" w:color="auto"/>
              </w:divBdr>
            </w:div>
            <w:div w:id="1908148653">
              <w:marLeft w:val="0"/>
              <w:marRight w:val="0"/>
              <w:marTop w:val="0"/>
              <w:marBottom w:val="0"/>
              <w:divBdr>
                <w:top w:val="none" w:sz="0" w:space="0" w:color="auto"/>
                <w:left w:val="none" w:sz="0" w:space="0" w:color="auto"/>
                <w:bottom w:val="none" w:sz="0" w:space="0" w:color="auto"/>
                <w:right w:val="none" w:sz="0" w:space="0" w:color="auto"/>
              </w:divBdr>
            </w:div>
            <w:div w:id="869219704">
              <w:marLeft w:val="720"/>
              <w:marRight w:val="0"/>
              <w:marTop w:val="0"/>
              <w:marBottom w:val="0"/>
              <w:divBdr>
                <w:top w:val="none" w:sz="0" w:space="0" w:color="auto"/>
                <w:left w:val="none" w:sz="0" w:space="0" w:color="auto"/>
                <w:bottom w:val="none" w:sz="0" w:space="0" w:color="auto"/>
                <w:right w:val="none" w:sz="0" w:space="0" w:color="auto"/>
              </w:divBdr>
            </w:div>
            <w:div w:id="862523672">
              <w:marLeft w:val="0"/>
              <w:marRight w:val="0"/>
              <w:marTop w:val="0"/>
              <w:marBottom w:val="0"/>
              <w:divBdr>
                <w:top w:val="none" w:sz="0" w:space="0" w:color="auto"/>
                <w:left w:val="none" w:sz="0" w:space="0" w:color="auto"/>
                <w:bottom w:val="none" w:sz="0" w:space="0" w:color="auto"/>
                <w:right w:val="none" w:sz="0" w:space="0" w:color="auto"/>
              </w:divBdr>
            </w:div>
            <w:div w:id="1552811669">
              <w:marLeft w:val="0"/>
              <w:marRight w:val="0"/>
              <w:marTop w:val="0"/>
              <w:marBottom w:val="0"/>
              <w:divBdr>
                <w:top w:val="none" w:sz="0" w:space="0" w:color="auto"/>
                <w:left w:val="none" w:sz="0" w:space="0" w:color="auto"/>
                <w:bottom w:val="none" w:sz="0" w:space="0" w:color="auto"/>
                <w:right w:val="none" w:sz="0" w:space="0" w:color="auto"/>
              </w:divBdr>
            </w:div>
            <w:div w:id="453989576">
              <w:marLeft w:val="0"/>
              <w:marRight w:val="0"/>
              <w:marTop w:val="0"/>
              <w:marBottom w:val="0"/>
              <w:divBdr>
                <w:top w:val="none" w:sz="0" w:space="0" w:color="auto"/>
                <w:left w:val="none" w:sz="0" w:space="0" w:color="auto"/>
                <w:bottom w:val="none" w:sz="0" w:space="0" w:color="auto"/>
                <w:right w:val="none" w:sz="0" w:space="0" w:color="auto"/>
              </w:divBdr>
            </w:div>
            <w:div w:id="482114638">
              <w:marLeft w:val="720"/>
              <w:marRight w:val="0"/>
              <w:marTop w:val="0"/>
              <w:marBottom w:val="0"/>
              <w:divBdr>
                <w:top w:val="none" w:sz="0" w:space="0" w:color="auto"/>
                <w:left w:val="none" w:sz="0" w:space="0" w:color="auto"/>
                <w:bottom w:val="none" w:sz="0" w:space="0" w:color="auto"/>
                <w:right w:val="none" w:sz="0" w:space="0" w:color="auto"/>
              </w:divBdr>
            </w:div>
            <w:div w:id="2015566417">
              <w:marLeft w:val="0"/>
              <w:marRight w:val="0"/>
              <w:marTop w:val="0"/>
              <w:marBottom w:val="0"/>
              <w:divBdr>
                <w:top w:val="none" w:sz="0" w:space="0" w:color="auto"/>
                <w:left w:val="none" w:sz="0" w:space="0" w:color="auto"/>
                <w:bottom w:val="none" w:sz="0" w:space="0" w:color="auto"/>
                <w:right w:val="none" w:sz="0" w:space="0" w:color="auto"/>
              </w:divBdr>
            </w:div>
            <w:div w:id="680739794">
              <w:marLeft w:val="720"/>
              <w:marRight w:val="0"/>
              <w:marTop w:val="0"/>
              <w:marBottom w:val="0"/>
              <w:divBdr>
                <w:top w:val="none" w:sz="0" w:space="0" w:color="auto"/>
                <w:left w:val="none" w:sz="0" w:space="0" w:color="auto"/>
                <w:bottom w:val="none" w:sz="0" w:space="0" w:color="auto"/>
                <w:right w:val="none" w:sz="0" w:space="0" w:color="auto"/>
              </w:divBdr>
            </w:div>
            <w:div w:id="1726179376">
              <w:marLeft w:val="0"/>
              <w:marRight w:val="0"/>
              <w:marTop w:val="0"/>
              <w:marBottom w:val="0"/>
              <w:divBdr>
                <w:top w:val="none" w:sz="0" w:space="0" w:color="auto"/>
                <w:left w:val="none" w:sz="0" w:space="0" w:color="auto"/>
                <w:bottom w:val="none" w:sz="0" w:space="0" w:color="auto"/>
                <w:right w:val="none" w:sz="0" w:space="0" w:color="auto"/>
              </w:divBdr>
            </w:div>
            <w:div w:id="506558853">
              <w:marLeft w:val="720"/>
              <w:marRight w:val="0"/>
              <w:marTop w:val="0"/>
              <w:marBottom w:val="0"/>
              <w:divBdr>
                <w:top w:val="none" w:sz="0" w:space="0" w:color="auto"/>
                <w:left w:val="none" w:sz="0" w:space="0" w:color="auto"/>
                <w:bottom w:val="none" w:sz="0" w:space="0" w:color="auto"/>
                <w:right w:val="none" w:sz="0" w:space="0" w:color="auto"/>
              </w:divBdr>
            </w:div>
            <w:div w:id="2133329796">
              <w:marLeft w:val="0"/>
              <w:marRight w:val="0"/>
              <w:marTop w:val="0"/>
              <w:marBottom w:val="0"/>
              <w:divBdr>
                <w:top w:val="none" w:sz="0" w:space="0" w:color="auto"/>
                <w:left w:val="none" w:sz="0" w:space="0" w:color="auto"/>
                <w:bottom w:val="none" w:sz="0" w:space="0" w:color="auto"/>
                <w:right w:val="none" w:sz="0" w:space="0" w:color="auto"/>
              </w:divBdr>
            </w:div>
            <w:div w:id="1582176695">
              <w:marLeft w:val="0"/>
              <w:marRight w:val="0"/>
              <w:marTop w:val="0"/>
              <w:marBottom w:val="0"/>
              <w:divBdr>
                <w:top w:val="none" w:sz="0" w:space="0" w:color="auto"/>
                <w:left w:val="none" w:sz="0" w:space="0" w:color="auto"/>
                <w:bottom w:val="none" w:sz="0" w:space="0" w:color="auto"/>
                <w:right w:val="none" w:sz="0" w:space="0" w:color="auto"/>
              </w:divBdr>
            </w:div>
            <w:div w:id="204297219">
              <w:marLeft w:val="0"/>
              <w:marRight w:val="0"/>
              <w:marTop w:val="0"/>
              <w:marBottom w:val="0"/>
              <w:divBdr>
                <w:top w:val="none" w:sz="0" w:space="0" w:color="auto"/>
                <w:left w:val="none" w:sz="0" w:space="0" w:color="auto"/>
                <w:bottom w:val="none" w:sz="0" w:space="0" w:color="auto"/>
                <w:right w:val="none" w:sz="0" w:space="0" w:color="auto"/>
              </w:divBdr>
            </w:div>
            <w:div w:id="129253213">
              <w:marLeft w:val="0"/>
              <w:marRight w:val="300"/>
              <w:marTop w:val="0"/>
              <w:marBottom w:val="0"/>
              <w:divBdr>
                <w:top w:val="none" w:sz="0" w:space="0" w:color="auto"/>
                <w:left w:val="none" w:sz="0" w:space="0" w:color="auto"/>
                <w:bottom w:val="none" w:sz="0" w:space="0" w:color="auto"/>
                <w:right w:val="none" w:sz="0" w:space="0" w:color="auto"/>
              </w:divBdr>
            </w:div>
            <w:div w:id="1544177683">
              <w:marLeft w:val="0"/>
              <w:marRight w:val="0"/>
              <w:marTop w:val="0"/>
              <w:marBottom w:val="0"/>
              <w:divBdr>
                <w:top w:val="none" w:sz="0" w:space="0" w:color="auto"/>
                <w:left w:val="none" w:sz="0" w:space="0" w:color="auto"/>
                <w:bottom w:val="none" w:sz="0" w:space="0" w:color="auto"/>
                <w:right w:val="none" w:sz="0" w:space="0" w:color="auto"/>
              </w:divBdr>
            </w:div>
            <w:div w:id="826409086">
              <w:marLeft w:val="720"/>
              <w:marRight w:val="0"/>
              <w:marTop w:val="0"/>
              <w:marBottom w:val="0"/>
              <w:divBdr>
                <w:top w:val="none" w:sz="0" w:space="0" w:color="auto"/>
                <w:left w:val="none" w:sz="0" w:space="0" w:color="auto"/>
                <w:bottom w:val="none" w:sz="0" w:space="0" w:color="auto"/>
                <w:right w:val="none" w:sz="0" w:space="0" w:color="auto"/>
              </w:divBdr>
            </w:div>
            <w:div w:id="1884361525">
              <w:marLeft w:val="0"/>
              <w:marRight w:val="0"/>
              <w:marTop w:val="0"/>
              <w:marBottom w:val="0"/>
              <w:divBdr>
                <w:top w:val="none" w:sz="0" w:space="0" w:color="auto"/>
                <w:left w:val="none" w:sz="0" w:space="0" w:color="auto"/>
                <w:bottom w:val="none" w:sz="0" w:space="0" w:color="auto"/>
                <w:right w:val="none" w:sz="0" w:space="0" w:color="auto"/>
              </w:divBdr>
            </w:div>
            <w:div w:id="1514421275">
              <w:marLeft w:val="0"/>
              <w:marRight w:val="0"/>
              <w:marTop w:val="0"/>
              <w:marBottom w:val="0"/>
              <w:divBdr>
                <w:top w:val="none" w:sz="0" w:space="0" w:color="auto"/>
                <w:left w:val="none" w:sz="0" w:space="0" w:color="auto"/>
                <w:bottom w:val="none" w:sz="0" w:space="0" w:color="auto"/>
                <w:right w:val="none" w:sz="0" w:space="0" w:color="auto"/>
              </w:divBdr>
            </w:div>
            <w:div w:id="1725912291">
              <w:marLeft w:val="0"/>
              <w:marRight w:val="0"/>
              <w:marTop w:val="0"/>
              <w:marBottom w:val="0"/>
              <w:divBdr>
                <w:top w:val="none" w:sz="0" w:space="0" w:color="auto"/>
                <w:left w:val="none" w:sz="0" w:space="0" w:color="auto"/>
                <w:bottom w:val="none" w:sz="0" w:space="0" w:color="auto"/>
                <w:right w:val="none" w:sz="0" w:space="0" w:color="auto"/>
              </w:divBdr>
            </w:div>
            <w:div w:id="451675872">
              <w:marLeft w:val="0"/>
              <w:marRight w:val="0"/>
              <w:marTop w:val="0"/>
              <w:marBottom w:val="0"/>
              <w:divBdr>
                <w:top w:val="none" w:sz="0" w:space="0" w:color="auto"/>
                <w:left w:val="none" w:sz="0" w:space="0" w:color="auto"/>
                <w:bottom w:val="none" w:sz="0" w:space="0" w:color="auto"/>
                <w:right w:val="none" w:sz="0" w:space="0" w:color="auto"/>
              </w:divBdr>
            </w:div>
            <w:div w:id="1059397595">
              <w:marLeft w:val="0"/>
              <w:marRight w:val="0"/>
              <w:marTop w:val="0"/>
              <w:marBottom w:val="0"/>
              <w:divBdr>
                <w:top w:val="none" w:sz="0" w:space="0" w:color="auto"/>
                <w:left w:val="none" w:sz="0" w:space="0" w:color="auto"/>
                <w:bottom w:val="none" w:sz="0" w:space="0" w:color="auto"/>
                <w:right w:val="none" w:sz="0" w:space="0" w:color="auto"/>
              </w:divBdr>
            </w:div>
            <w:div w:id="449974980">
              <w:marLeft w:val="720"/>
              <w:marRight w:val="0"/>
              <w:marTop w:val="0"/>
              <w:marBottom w:val="0"/>
              <w:divBdr>
                <w:top w:val="none" w:sz="0" w:space="0" w:color="auto"/>
                <w:left w:val="none" w:sz="0" w:space="0" w:color="auto"/>
                <w:bottom w:val="none" w:sz="0" w:space="0" w:color="auto"/>
                <w:right w:val="none" w:sz="0" w:space="0" w:color="auto"/>
              </w:divBdr>
            </w:div>
            <w:div w:id="75171489">
              <w:marLeft w:val="0"/>
              <w:marRight w:val="0"/>
              <w:marTop w:val="0"/>
              <w:marBottom w:val="0"/>
              <w:divBdr>
                <w:top w:val="none" w:sz="0" w:space="0" w:color="auto"/>
                <w:left w:val="none" w:sz="0" w:space="0" w:color="auto"/>
                <w:bottom w:val="none" w:sz="0" w:space="0" w:color="auto"/>
                <w:right w:val="none" w:sz="0" w:space="0" w:color="auto"/>
              </w:divBdr>
            </w:div>
            <w:div w:id="1194684881">
              <w:marLeft w:val="720"/>
              <w:marRight w:val="7200"/>
              <w:marTop w:val="0"/>
              <w:marBottom w:val="0"/>
              <w:divBdr>
                <w:top w:val="none" w:sz="0" w:space="0" w:color="auto"/>
                <w:left w:val="none" w:sz="0" w:space="0" w:color="auto"/>
                <w:bottom w:val="none" w:sz="0" w:space="0" w:color="auto"/>
                <w:right w:val="none" w:sz="0" w:space="0" w:color="auto"/>
              </w:divBdr>
            </w:div>
            <w:div w:id="2009600532">
              <w:marLeft w:val="0"/>
              <w:marRight w:val="0"/>
              <w:marTop w:val="0"/>
              <w:marBottom w:val="0"/>
              <w:divBdr>
                <w:top w:val="none" w:sz="0" w:space="0" w:color="auto"/>
                <w:left w:val="none" w:sz="0" w:space="0" w:color="auto"/>
                <w:bottom w:val="none" w:sz="0" w:space="0" w:color="auto"/>
                <w:right w:val="none" w:sz="0" w:space="0" w:color="auto"/>
              </w:divBdr>
            </w:div>
            <w:div w:id="668101866">
              <w:marLeft w:val="0"/>
              <w:marRight w:val="0"/>
              <w:marTop w:val="0"/>
              <w:marBottom w:val="0"/>
              <w:divBdr>
                <w:top w:val="none" w:sz="0" w:space="0" w:color="auto"/>
                <w:left w:val="none" w:sz="0" w:space="0" w:color="auto"/>
                <w:bottom w:val="none" w:sz="0" w:space="0" w:color="auto"/>
                <w:right w:val="none" w:sz="0" w:space="0" w:color="auto"/>
              </w:divBdr>
            </w:div>
            <w:div w:id="112941849">
              <w:marLeft w:val="0"/>
              <w:marRight w:val="0"/>
              <w:marTop w:val="0"/>
              <w:marBottom w:val="0"/>
              <w:divBdr>
                <w:top w:val="none" w:sz="0" w:space="0" w:color="auto"/>
                <w:left w:val="none" w:sz="0" w:space="0" w:color="auto"/>
                <w:bottom w:val="none" w:sz="0" w:space="0" w:color="auto"/>
                <w:right w:val="none" w:sz="0" w:space="0" w:color="auto"/>
              </w:divBdr>
            </w:div>
            <w:div w:id="1636986488">
              <w:marLeft w:val="720"/>
              <w:marRight w:val="0"/>
              <w:marTop w:val="0"/>
              <w:marBottom w:val="0"/>
              <w:divBdr>
                <w:top w:val="none" w:sz="0" w:space="0" w:color="auto"/>
                <w:left w:val="none" w:sz="0" w:space="0" w:color="auto"/>
                <w:bottom w:val="none" w:sz="0" w:space="0" w:color="auto"/>
                <w:right w:val="none" w:sz="0" w:space="0" w:color="auto"/>
              </w:divBdr>
            </w:div>
            <w:div w:id="285039694">
              <w:marLeft w:val="0"/>
              <w:marRight w:val="0"/>
              <w:marTop w:val="0"/>
              <w:marBottom w:val="0"/>
              <w:divBdr>
                <w:top w:val="none" w:sz="0" w:space="0" w:color="auto"/>
                <w:left w:val="none" w:sz="0" w:space="0" w:color="auto"/>
                <w:bottom w:val="none" w:sz="0" w:space="0" w:color="auto"/>
                <w:right w:val="none" w:sz="0" w:space="0" w:color="auto"/>
              </w:divBdr>
            </w:div>
            <w:div w:id="994408157">
              <w:marLeft w:val="720"/>
              <w:marRight w:val="0"/>
              <w:marTop w:val="0"/>
              <w:marBottom w:val="0"/>
              <w:divBdr>
                <w:top w:val="none" w:sz="0" w:space="0" w:color="auto"/>
                <w:left w:val="none" w:sz="0" w:space="0" w:color="auto"/>
                <w:bottom w:val="none" w:sz="0" w:space="0" w:color="auto"/>
                <w:right w:val="none" w:sz="0" w:space="0" w:color="auto"/>
              </w:divBdr>
            </w:div>
            <w:div w:id="790588742">
              <w:marLeft w:val="0"/>
              <w:marRight w:val="0"/>
              <w:marTop w:val="0"/>
              <w:marBottom w:val="0"/>
              <w:divBdr>
                <w:top w:val="none" w:sz="0" w:space="0" w:color="auto"/>
                <w:left w:val="none" w:sz="0" w:space="0" w:color="auto"/>
                <w:bottom w:val="none" w:sz="0" w:space="0" w:color="auto"/>
                <w:right w:val="none" w:sz="0" w:space="0" w:color="auto"/>
              </w:divBdr>
            </w:div>
            <w:div w:id="980960555">
              <w:marLeft w:val="0"/>
              <w:marRight w:val="0"/>
              <w:marTop w:val="0"/>
              <w:marBottom w:val="0"/>
              <w:divBdr>
                <w:top w:val="none" w:sz="0" w:space="0" w:color="auto"/>
                <w:left w:val="none" w:sz="0" w:space="0" w:color="auto"/>
                <w:bottom w:val="none" w:sz="0" w:space="0" w:color="auto"/>
                <w:right w:val="none" w:sz="0" w:space="0" w:color="auto"/>
              </w:divBdr>
            </w:div>
            <w:div w:id="459150165">
              <w:marLeft w:val="0"/>
              <w:marRight w:val="940"/>
              <w:marTop w:val="0"/>
              <w:marBottom w:val="0"/>
              <w:divBdr>
                <w:top w:val="none" w:sz="0" w:space="0" w:color="auto"/>
                <w:left w:val="none" w:sz="0" w:space="0" w:color="auto"/>
                <w:bottom w:val="none" w:sz="0" w:space="0" w:color="auto"/>
                <w:right w:val="none" w:sz="0" w:space="0" w:color="auto"/>
              </w:divBdr>
            </w:div>
            <w:div w:id="871919578">
              <w:marLeft w:val="0"/>
              <w:marRight w:val="0"/>
              <w:marTop w:val="0"/>
              <w:marBottom w:val="0"/>
              <w:divBdr>
                <w:top w:val="none" w:sz="0" w:space="0" w:color="auto"/>
                <w:left w:val="none" w:sz="0" w:space="0" w:color="auto"/>
                <w:bottom w:val="none" w:sz="0" w:space="0" w:color="auto"/>
                <w:right w:val="none" w:sz="0" w:space="0" w:color="auto"/>
              </w:divBdr>
            </w:div>
            <w:div w:id="760877747">
              <w:marLeft w:val="720"/>
              <w:marRight w:val="560"/>
              <w:marTop w:val="0"/>
              <w:marBottom w:val="0"/>
              <w:divBdr>
                <w:top w:val="none" w:sz="0" w:space="0" w:color="auto"/>
                <w:left w:val="none" w:sz="0" w:space="0" w:color="auto"/>
                <w:bottom w:val="none" w:sz="0" w:space="0" w:color="auto"/>
                <w:right w:val="none" w:sz="0" w:space="0" w:color="auto"/>
              </w:divBdr>
            </w:div>
            <w:div w:id="1701124357">
              <w:marLeft w:val="0"/>
              <w:marRight w:val="0"/>
              <w:marTop w:val="0"/>
              <w:marBottom w:val="0"/>
              <w:divBdr>
                <w:top w:val="none" w:sz="0" w:space="0" w:color="auto"/>
                <w:left w:val="none" w:sz="0" w:space="0" w:color="auto"/>
                <w:bottom w:val="none" w:sz="0" w:space="0" w:color="auto"/>
                <w:right w:val="none" w:sz="0" w:space="0" w:color="auto"/>
              </w:divBdr>
            </w:div>
            <w:div w:id="1729646855">
              <w:marLeft w:val="0"/>
              <w:marRight w:val="0"/>
              <w:marTop w:val="0"/>
              <w:marBottom w:val="0"/>
              <w:divBdr>
                <w:top w:val="none" w:sz="0" w:space="0" w:color="auto"/>
                <w:left w:val="none" w:sz="0" w:space="0" w:color="auto"/>
                <w:bottom w:val="none" w:sz="0" w:space="0" w:color="auto"/>
                <w:right w:val="none" w:sz="0" w:space="0" w:color="auto"/>
              </w:divBdr>
            </w:div>
            <w:div w:id="546380021">
              <w:marLeft w:val="0"/>
              <w:marRight w:val="0"/>
              <w:marTop w:val="0"/>
              <w:marBottom w:val="0"/>
              <w:divBdr>
                <w:top w:val="none" w:sz="0" w:space="0" w:color="auto"/>
                <w:left w:val="none" w:sz="0" w:space="0" w:color="auto"/>
                <w:bottom w:val="none" w:sz="0" w:space="0" w:color="auto"/>
                <w:right w:val="none" w:sz="0" w:space="0" w:color="auto"/>
              </w:divBdr>
            </w:div>
            <w:div w:id="154028681">
              <w:marLeft w:val="1080"/>
              <w:marRight w:val="0"/>
              <w:marTop w:val="0"/>
              <w:marBottom w:val="0"/>
              <w:divBdr>
                <w:top w:val="none" w:sz="0" w:space="0" w:color="auto"/>
                <w:left w:val="none" w:sz="0" w:space="0" w:color="auto"/>
                <w:bottom w:val="none" w:sz="0" w:space="0" w:color="auto"/>
                <w:right w:val="none" w:sz="0" w:space="0" w:color="auto"/>
              </w:divBdr>
            </w:div>
            <w:div w:id="2132437612">
              <w:marLeft w:val="0"/>
              <w:marRight w:val="0"/>
              <w:marTop w:val="0"/>
              <w:marBottom w:val="0"/>
              <w:divBdr>
                <w:top w:val="none" w:sz="0" w:space="0" w:color="auto"/>
                <w:left w:val="none" w:sz="0" w:space="0" w:color="auto"/>
                <w:bottom w:val="none" w:sz="0" w:space="0" w:color="auto"/>
                <w:right w:val="none" w:sz="0" w:space="0" w:color="auto"/>
              </w:divBdr>
            </w:div>
            <w:div w:id="1218080572">
              <w:marLeft w:val="0"/>
              <w:marRight w:val="0"/>
              <w:marTop w:val="0"/>
              <w:marBottom w:val="0"/>
              <w:divBdr>
                <w:top w:val="none" w:sz="0" w:space="0" w:color="auto"/>
                <w:left w:val="none" w:sz="0" w:space="0" w:color="auto"/>
                <w:bottom w:val="none" w:sz="0" w:space="0" w:color="auto"/>
                <w:right w:val="none" w:sz="0" w:space="0" w:color="auto"/>
              </w:divBdr>
            </w:div>
            <w:div w:id="2057729157">
              <w:marLeft w:val="0"/>
              <w:marRight w:val="0"/>
              <w:marTop w:val="0"/>
              <w:marBottom w:val="0"/>
              <w:divBdr>
                <w:top w:val="none" w:sz="0" w:space="0" w:color="auto"/>
                <w:left w:val="none" w:sz="0" w:space="0" w:color="auto"/>
                <w:bottom w:val="none" w:sz="0" w:space="0" w:color="auto"/>
                <w:right w:val="none" w:sz="0" w:space="0" w:color="auto"/>
              </w:divBdr>
            </w:div>
            <w:div w:id="796415814">
              <w:marLeft w:val="1080"/>
              <w:marRight w:val="0"/>
              <w:marTop w:val="0"/>
              <w:marBottom w:val="0"/>
              <w:divBdr>
                <w:top w:val="none" w:sz="0" w:space="0" w:color="auto"/>
                <w:left w:val="none" w:sz="0" w:space="0" w:color="auto"/>
                <w:bottom w:val="none" w:sz="0" w:space="0" w:color="auto"/>
                <w:right w:val="none" w:sz="0" w:space="0" w:color="auto"/>
              </w:divBdr>
            </w:div>
            <w:div w:id="847447431">
              <w:marLeft w:val="0"/>
              <w:marRight w:val="0"/>
              <w:marTop w:val="0"/>
              <w:marBottom w:val="0"/>
              <w:divBdr>
                <w:top w:val="none" w:sz="0" w:space="0" w:color="auto"/>
                <w:left w:val="none" w:sz="0" w:space="0" w:color="auto"/>
                <w:bottom w:val="none" w:sz="0" w:space="0" w:color="auto"/>
                <w:right w:val="none" w:sz="0" w:space="0" w:color="auto"/>
              </w:divBdr>
            </w:div>
            <w:div w:id="266619544">
              <w:marLeft w:val="0"/>
              <w:marRight w:val="0"/>
              <w:marTop w:val="0"/>
              <w:marBottom w:val="0"/>
              <w:divBdr>
                <w:top w:val="none" w:sz="0" w:space="0" w:color="auto"/>
                <w:left w:val="none" w:sz="0" w:space="0" w:color="auto"/>
                <w:bottom w:val="none" w:sz="0" w:space="0" w:color="auto"/>
                <w:right w:val="none" w:sz="0" w:space="0" w:color="auto"/>
              </w:divBdr>
            </w:div>
            <w:div w:id="1211649928">
              <w:marLeft w:val="1080"/>
              <w:marRight w:val="0"/>
              <w:marTop w:val="0"/>
              <w:marBottom w:val="0"/>
              <w:divBdr>
                <w:top w:val="none" w:sz="0" w:space="0" w:color="auto"/>
                <w:left w:val="none" w:sz="0" w:space="0" w:color="auto"/>
                <w:bottom w:val="none" w:sz="0" w:space="0" w:color="auto"/>
                <w:right w:val="none" w:sz="0" w:space="0" w:color="auto"/>
              </w:divBdr>
            </w:div>
            <w:div w:id="1086267430">
              <w:marLeft w:val="0"/>
              <w:marRight w:val="0"/>
              <w:marTop w:val="0"/>
              <w:marBottom w:val="0"/>
              <w:divBdr>
                <w:top w:val="none" w:sz="0" w:space="0" w:color="auto"/>
                <w:left w:val="none" w:sz="0" w:space="0" w:color="auto"/>
                <w:bottom w:val="none" w:sz="0" w:space="0" w:color="auto"/>
                <w:right w:val="none" w:sz="0" w:space="0" w:color="auto"/>
              </w:divBdr>
            </w:div>
            <w:div w:id="1849367053">
              <w:marLeft w:val="1080"/>
              <w:marRight w:val="0"/>
              <w:marTop w:val="0"/>
              <w:marBottom w:val="0"/>
              <w:divBdr>
                <w:top w:val="none" w:sz="0" w:space="0" w:color="auto"/>
                <w:left w:val="none" w:sz="0" w:space="0" w:color="auto"/>
                <w:bottom w:val="none" w:sz="0" w:space="0" w:color="auto"/>
                <w:right w:val="none" w:sz="0" w:space="0" w:color="auto"/>
              </w:divBdr>
            </w:div>
            <w:div w:id="2116248608">
              <w:marLeft w:val="0"/>
              <w:marRight w:val="0"/>
              <w:marTop w:val="0"/>
              <w:marBottom w:val="0"/>
              <w:divBdr>
                <w:top w:val="none" w:sz="0" w:space="0" w:color="auto"/>
                <w:left w:val="none" w:sz="0" w:space="0" w:color="auto"/>
                <w:bottom w:val="none" w:sz="0" w:space="0" w:color="auto"/>
                <w:right w:val="none" w:sz="0" w:space="0" w:color="auto"/>
              </w:divBdr>
            </w:div>
            <w:div w:id="1292829484">
              <w:marLeft w:val="1080"/>
              <w:marRight w:val="0"/>
              <w:marTop w:val="0"/>
              <w:marBottom w:val="0"/>
              <w:divBdr>
                <w:top w:val="none" w:sz="0" w:space="0" w:color="auto"/>
                <w:left w:val="none" w:sz="0" w:space="0" w:color="auto"/>
                <w:bottom w:val="none" w:sz="0" w:space="0" w:color="auto"/>
                <w:right w:val="none" w:sz="0" w:space="0" w:color="auto"/>
              </w:divBdr>
            </w:div>
            <w:div w:id="877932333">
              <w:marLeft w:val="0"/>
              <w:marRight w:val="0"/>
              <w:marTop w:val="0"/>
              <w:marBottom w:val="0"/>
              <w:divBdr>
                <w:top w:val="none" w:sz="0" w:space="0" w:color="auto"/>
                <w:left w:val="none" w:sz="0" w:space="0" w:color="auto"/>
                <w:bottom w:val="none" w:sz="0" w:space="0" w:color="auto"/>
                <w:right w:val="none" w:sz="0" w:space="0" w:color="auto"/>
              </w:divBdr>
            </w:div>
            <w:div w:id="1861435857">
              <w:marLeft w:val="720"/>
              <w:marRight w:val="300"/>
              <w:marTop w:val="0"/>
              <w:marBottom w:val="0"/>
              <w:divBdr>
                <w:top w:val="none" w:sz="0" w:space="0" w:color="auto"/>
                <w:left w:val="none" w:sz="0" w:space="0" w:color="auto"/>
                <w:bottom w:val="none" w:sz="0" w:space="0" w:color="auto"/>
                <w:right w:val="none" w:sz="0" w:space="0" w:color="auto"/>
              </w:divBdr>
            </w:div>
            <w:div w:id="161940764">
              <w:marLeft w:val="0"/>
              <w:marRight w:val="0"/>
              <w:marTop w:val="0"/>
              <w:marBottom w:val="0"/>
              <w:divBdr>
                <w:top w:val="none" w:sz="0" w:space="0" w:color="auto"/>
                <w:left w:val="none" w:sz="0" w:space="0" w:color="auto"/>
                <w:bottom w:val="none" w:sz="0" w:space="0" w:color="auto"/>
                <w:right w:val="none" w:sz="0" w:space="0" w:color="auto"/>
              </w:divBdr>
            </w:div>
            <w:div w:id="348218592">
              <w:marLeft w:val="0"/>
              <w:marRight w:val="0"/>
              <w:marTop w:val="0"/>
              <w:marBottom w:val="0"/>
              <w:divBdr>
                <w:top w:val="none" w:sz="0" w:space="0" w:color="auto"/>
                <w:left w:val="none" w:sz="0" w:space="0" w:color="auto"/>
                <w:bottom w:val="none" w:sz="0" w:space="0" w:color="auto"/>
                <w:right w:val="none" w:sz="0" w:space="0" w:color="auto"/>
              </w:divBdr>
            </w:div>
            <w:div w:id="180122577">
              <w:marLeft w:val="0"/>
              <w:marRight w:val="0"/>
              <w:marTop w:val="0"/>
              <w:marBottom w:val="0"/>
              <w:divBdr>
                <w:top w:val="none" w:sz="0" w:space="0" w:color="auto"/>
                <w:left w:val="none" w:sz="0" w:space="0" w:color="auto"/>
                <w:bottom w:val="none" w:sz="0" w:space="0" w:color="auto"/>
                <w:right w:val="none" w:sz="0" w:space="0" w:color="auto"/>
              </w:divBdr>
            </w:div>
            <w:div w:id="865682159">
              <w:marLeft w:val="1080"/>
              <w:marRight w:val="0"/>
              <w:marTop w:val="0"/>
              <w:marBottom w:val="0"/>
              <w:divBdr>
                <w:top w:val="none" w:sz="0" w:space="0" w:color="auto"/>
                <w:left w:val="none" w:sz="0" w:space="0" w:color="auto"/>
                <w:bottom w:val="none" w:sz="0" w:space="0" w:color="auto"/>
                <w:right w:val="none" w:sz="0" w:space="0" w:color="auto"/>
              </w:divBdr>
            </w:div>
            <w:div w:id="1854957452">
              <w:marLeft w:val="0"/>
              <w:marRight w:val="0"/>
              <w:marTop w:val="0"/>
              <w:marBottom w:val="0"/>
              <w:divBdr>
                <w:top w:val="none" w:sz="0" w:space="0" w:color="auto"/>
                <w:left w:val="none" w:sz="0" w:space="0" w:color="auto"/>
                <w:bottom w:val="none" w:sz="0" w:space="0" w:color="auto"/>
                <w:right w:val="none" w:sz="0" w:space="0" w:color="auto"/>
              </w:divBdr>
            </w:div>
            <w:div w:id="431362395">
              <w:marLeft w:val="0"/>
              <w:marRight w:val="0"/>
              <w:marTop w:val="0"/>
              <w:marBottom w:val="0"/>
              <w:divBdr>
                <w:top w:val="none" w:sz="0" w:space="0" w:color="auto"/>
                <w:left w:val="none" w:sz="0" w:space="0" w:color="auto"/>
                <w:bottom w:val="none" w:sz="0" w:space="0" w:color="auto"/>
                <w:right w:val="none" w:sz="0" w:space="0" w:color="auto"/>
              </w:divBdr>
            </w:div>
            <w:div w:id="1343581814">
              <w:marLeft w:val="0"/>
              <w:marRight w:val="0"/>
              <w:marTop w:val="0"/>
              <w:marBottom w:val="0"/>
              <w:divBdr>
                <w:top w:val="none" w:sz="0" w:space="0" w:color="auto"/>
                <w:left w:val="none" w:sz="0" w:space="0" w:color="auto"/>
                <w:bottom w:val="none" w:sz="0" w:space="0" w:color="auto"/>
                <w:right w:val="none" w:sz="0" w:space="0" w:color="auto"/>
              </w:divBdr>
            </w:div>
            <w:div w:id="1351956662">
              <w:marLeft w:val="1080"/>
              <w:marRight w:val="0"/>
              <w:marTop w:val="0"/>
              <w:marBottom w:val="0"/>
              <w:divBdr>
                <w:top w:val="none" w:sz="0" w:space="0" w:color="auto"/>
                <w:left w:val="none" w:sz="0" w:space="0" w:color="auto"/>
                <w:bottom w:val="none" w:sz="0" w:space="0" w:color="auto"/>
                <w:right w:val="none" w:sz="0" w:space="0" w:color="auto"/>
              </w:divBdr>
            </w:div>
            <w:div w:id="752360008">
              <w:marLeft w:val="0"/>
              <w:marRight w:val="0"/>
              <w:marTop w:val="0"/>
              <w:marBottom w:val="0"/>
              <w:divBdr>
                <w:top w:val="none" w:sz="0" w:space="0" w:color="auto"/>
                <w:left w:val="none" w:sz="0" w:space="0" w:color="auto"/>
                <w:bottom w:val="none" w:sz="0" w:space="0" w:color="auto"/>
                <w:right w:val="none" w:sz="0" w:space="0" w:color="auto"/>
              </w:divBdr>
            </w:div>
            <w:div w:id="1044216497">
              <w:marLeft w:val="720"/>
              <w:marRight w:val="0"/>
              <w:marTop w:val="0"/>
              <w:marBottom w:val="0"/>
              <w:divBdr>
                <w:top w:val="none" w:sz="0" w:space="0" w:color="auto"/>
                <w:left w:val="none" w:sz="0" w:space="0" w:color="auto"/>
                <w:bottom w:val="none" w:sz="0" w:space="0" w:color="auto"/>
                <w:right w:val="none" w:sz="0" w:space="0" w:color="auto"/>
              </w:divBdr>
            </w:div>
            <w:div w:id="41246893">
              <w:marLeft w:val="0"/>
              <w:marRight w:val="0"/>
              <w:marTop w:val="0"/>
              <w:marBottom w:val="0"/>
              <w:divBdr>
                <w:top w:val="none" w:sz="0" w:space="0" w:color="auto"/>
                <w:left w:val="none" w:sz="0" w:space="0" w:color="auto"/>
                <w:bottom w:val="none" w:sz="0" w:space="0" w:color="auto"/>
                <w:right w:val="none" w:sz="0" w:space="0" w:color="auto"/>
              </w:divBdr>
            </w:div>
            <w:div w:id="2015644275">
              <w:marLeft w:val="0"/>
              <w:marRight w:val="0"/>
              <w:marTop w:val="0"/>
              <w:marBottom w:val="0"/>
              <w:divBdr>
                <w:top w:val="none" w:sz="0" w:space="0" w:color="auto"/>
                <w:left w:val="none" w:sz="0" w:space="0" w:color="auto"/>
                <w:bottom w:val="none" w:sz="0" w:space="0" w:color="auto"/>
                <w:right w:val="none" w:sz="0" w:space="0" w:color="auto"/>
              </w:divBdr>
            </w:div>
            <w:div w:id="873149849">
              <w:marLeft w:val="0"/>
              <w:marRight w:val="0"/>
              <w:marTop w:val="0"/>
              <w:marBottom w:val="0"/>
              <w:divBdr>
                <w:top w:val="none" w:sz="0" w:space="0" w:color="auto"/>
                <w:left w:val="none" w:sz="0" w:space="0" w:color="auto"/>
                <w:bottom w:val="none" w:sz="0" w:space="0" w:color="auto"/>
                <w:right w:val="none" w:sz="0" w:space="0" w:color="auto"/>
              </w:divBdr>
            </w:div>
            <w:div w:id="1372070019">
              <w:marLeft w:val="1080"/>
              <w:marRight w:val="0"/>
              <w:marTop w:val="0"/>
              <w:marBottom w:val="0"/>
              <w:divBdr>
                <w:top w:val="none" w:sz="0" w:space="0" w:color="auto"/>
                <w:left w:val="none" w:sz="0" w:space="0" w:color="auto"/>
                <w:bottom w:val="none" w:sz="0" w:space="0" w:color="auto"/>
                <w:right w:val="none" w:sz="0" w:space="0" w:color="auto"/>
              </w:divBdr>
            </w:div>
            <w:div w:id="1236160884">
              <w:marLeft w:val="0"/>
              <w:marRight w:val="0"/>
              <w:marTop w:val="0"/>
              <w:marBottom w:val="0"/>
              <w:divBdr>
                <w:top w:val="none" w:sz="0" w:space="0" w:color="auto"/>
                <w:left w:val="none" w:sz="0" w:space="0" w:color="auto"/>
                <w:bottom w:val="none" w:sz="0" w:space="0" w:color="auto"/>
                <w:right w:val="none" w:sz="0" w:space="0" w:color="auto"/>
              </w:divBdr>
            </w:div>
            <w:div w:id="1611544980">
              <w:marLeft w:val="0"/>
              <w:marRight w:val="0"/>
              <w:marTop w:val="0"/>
              <w:marBottom w:val="0"/>
              <w:divBdr>
                <w:top w:val="none" w:sz="0" w:space="0" w:color="auto"/>
                <w:left w:val="none" w:sz="0" w:space="0" w:color="auto"/>
                <w:bottom w:val="none" w:sz="0" w:space="0" w:color="auto"/>
                <w:right w:val="none" w:sz="0" w:space="0" w:color="auto"/>
              </w:divBdr>
            </w:div>
            <w:div w:id="51005499">
              <w:marLeft w:val="0"/>
              <w:marRight w:val="0"/>
              <w:marTop w:val="0"/>
              <w:marBottom w:val="0"/>
              <w:divBdr>
                <w:top w:val="none" w:sz="0" w:space="0" w:color="auto"/>
                <w:left w:val="none" w:sz="0" w:space="0" w:color="auto"/>
                <w:bottom w:val="none" w:sz="0" w:space="0" w:color="auto"/>
                <w:right w:val="none" w:sz="0" w:space="0" w:color="auto"/>
              </w:divBdr>
            </w:div>
            <w:div w:id="407463367">
              <w:marLeft w:val="720"/>
              <w:marRight w:val="0"/>
              <w:marTop w:val="0"/>
              <w:marBottom w:val="0"/>
              <w:divBdr>
                <w:top w:val="none" w:sz="0" w:space="0" w:color="auto"/>
                <w:left w:val="none" w:sz="0" w:space="0" w:color="auto"/>
                <w:bottom w:val="none" w:sz="0" w:space="0" w:color="auto"/>
                <w:right w:val="none" w:sz="0" w:space="0" w:color="auto"/>
              </w:divBdr>
            </w:div>
            <w:div w:id="926768825">
              <w:marLeft w:val="0"/>
              <w:marRight w:val="0"/>
              <w:marTop w:val="0"/>
              <w:marBottom w:val="0"/>
              <w:divBdr>
                <w:top w:val="none" w:sz="0" w:space="0" w:color="auto"/>
                <w:left w:val="none" w:sz="0" w:space="0" w:color="auto"/>
                <w:bottom w:val="none" w:sz="0" w:space="0" w:color="auto"/>
                <w:right w:val="none" w:sz="0" w:space="0" w:color="auto"/>
              </w:divBdr>
            </w:div>
            <w:div w:id="1939755995">
              <w:marLeft w:val="720"/>
              <w:marRight w:val="260"/>
              <w:marTop w:val="0"/>
              <w:marBottom w:val="0"/>
              <w:divBdr>
                <w:top w:val="none" w:sz="0" w:space="0" w:color="auto"/>
                <w:left w:val="none" w:sz="0" w:space="0" w:color="auto"/>
                <w:bottom w:val="none" w:sz="0" w:space="0" w:color="auto"/>
                <w:right w:val="none" w:sz="0" w:space="0" w:color="auto"/>
              </w:divBdr>
            </w:div>
            <w:div w:id="394814265">
              <w:marLeft w:val="0"/>
              <w:marRight w:val="0"/>
              <w:marTop w:val="0"/>
              <w:marBottom w:val="0"/>
              <w:divBdr>
                <w:top w:val="none" w:sz="0" w:space="0" w:color="auto"/>
                <w:left w:val="none" w:sz="0" w:space="0" w:color="auto"/>
                <w:bottom w:val="none" w:sz="0" w:space="0" w:color="auto"/>
                <w:right w:val="none" w:sz="0" w:space="0" w:color="auto"/>
              </w:divBdr>
            </w:div>
            <w:div w:id="600996152">
              <w:marLeft w:val="720"/>
              <w:marRight w:val="320"/>
              <w:marTop w:val="0"/>
              <w:marBottom w:val="0"/>
              <w:divBdr>
                <w:top w:val="none" w:sz="0" w:space="0" w:color="auto"/>
                <w:left w:val="none" w:sz="0" w:space="0" w:color="auto"/>
                <w:bottom w:val="none" w:sz="0" w:space="0" w:color="auto"/>
                <w:right w:val="none" w:sz="0" w:space="0" w:color="auto"/>
              </w:divBdr>
            </w:div>
            <w:div w:id="226301623">
              <w:marLeft w:val="0"/>
              <w:marRight w:val="0"/>
              <w:marTop w:val="0"/>
              <w:marBottom w:val="0"/>
              <w:divBdr>
                <w:top w:val="none" w:sz="0" w:space="0" w:color="auto"/>
                <w:left w:val="none" w:sz="0" w:space="0" w:color="auto"/>
                <w:bottom w:val="none" w:sz="0" w:space="0" w:color="auto"/>
                <w:right w:val="none" w:sz="0" w:space="0" w:color="auto"/>
              </w:divBdr>
            </w:div>
            <w:div w:id="88236380">
              <w:marLeft w:val="1080"/>
              <w:marRight w:val="0"/>
              <w:marTop w:val="0"/>
              <w:marBottom w:val="0"/>
              <w:divBdr>
                <w:top w:val="none" w:sz="0" w:space="0" w:color="auto"/>
                <w:left w:val="none" w:sz="0" w:space="0" w:color="auto"/>
                <w:bottom w:val="none" w:sz="0" w:space="0" w:color="auto"/>
                <w:right w:val="none" w:sz="0" w:space="0" w:color="auto"/>
              </w:divBdr>
            </w:div>
            <w:div w:id="740326225">
              <w:marLeft w:val="0"/>
              <w:marRight w:val="0"/>
              <w:marTop w:val="0"/>
              <w:marBottom w:val="0"/>
              <w:divBdr>
                <w:top w:val="none" w:sz="0" w:space="0" w:color="auto"/>
                <w:left w:val="none" w:sz="0" w:space="0" w:color="auto"/>
                <w:bottom w:val="none" w:sz="0" w:space="0" w:color="auto"/>
                <w:right w:val="none" w:sz="0" w:space="0" w:color="auto"/>
              </w:divBdr>
            </w:div>
            <w:div w:id="1894581262">
              <w:marLeft w:val="1080"/>
              <w:marRight w:val="0"/>
              <w:marTop w:val="0"/>
              <w:marBottom w:val="0"/>
              <w:divBdr>
                <w:top w:val="none" w:sz="0" w:space="0" w:color="auto"/>
                <w:left w:val="none" w:sz="0" w:space="0" w:color="auto"/>
                <w:bottom w:val="none" w:sz="0" w:space="0" w:color="auto"/>
                <w:right w:val="none" w:sz="0" w:space="0" w:color="auto"/>
              </w:divBdr>
            </w:div>
            <w:div w:id="225653665">
              <w:marLeft w:val="0"/>
              <w:marRight w:val="0"/>
              <w:marTop w:val="0"/>
              <w:marBottom w:val="0"/>
              <w:divBdr>
                <w:top w:val="none" w:sz="0" w:space="0" w:color="auto"/>
                <w:left w:val="none" w:sz="0" w:space="0" w:color="auto"/>
                <w:bottom w:val="none" w:sz="0" w:space="0" w:color="auto"/>
                <w:right w:val="none" w:sz="0" w:space="0" w:color="auto"/>
              </w:divBdr>
            </w:div>
            <w:div w:id="795950517">
              <w:marLeft w:val="1080"/>
              <w:marRight w:val="0"/>
              <w:marTop w:val="0"/>
              <w:marBottom w:val="0"/>
              <w:divBdr>
                <w:top w:val="none" w:sz="0" w:space="0" w:color="auto"/>
                <w:left w:val="none" w:sz="0" w:space="0" w:color="auto"/>
                <w:bottom w:val="none" w:sz="0" w:space="0" w:color="auto"/>
                <w:right w:val="none" w:sz="0" w:space="0" w:color="auto"/>
              </w:divBdr>
            </w:div>
            <w:div w:id="1537349174">
              <w:marLeft w:val="0"/>
              <w:marRight w:val="0"/>
              <w:marTop w:val="0"/>
              <w:marBottom w:val="0"/>
              <w:divBdr>
                <w:top w:val="none" w:sz="0" w:space="0" w:color="auto"/>
                <w:left w:val="none" w:sz="0" w:space="0" w:color="auto"/>
                <w:bottom w:val="none" w:sz="0" w:space="0" w:color="auto"/>
                <w:right w:val="none" w:sz="0" w:space="0" w:color="auto"/>
              </w:divBdr>
            </w:div>
            <w:div w:id="634066025">
              <w:marLeft w:val="1080"/>
              <w:marRight w:val="0"/>
              <w:marTop w:val="0"/>
              <w:marBottom w:val="0"/>
              <w:divBdr>
                <w:top w:val="none" w:sz="0" w:space="0" w:color="auto"/>
                <w:left w:val="none" w:sz="0" w:space="0" w:color="auto"/>
                <w:bottom w:val="none" w:sz="0" w:space="0" w:color="auto"/>
                <w:right w:val="none" w:sz="0" w:space="0" w:color="auto"/>
              </w:divBdr>
            </w:div>
            <w:div w:id="2118790294">
              <w:marLeft w:val="0"/>
              <w:marRight w:val="0"/>
              <w:marTop w:val="0"/>
              <w:marBottom w:val="0"/>
              <w:divBdr>
                <w:top w:val="none" w:sz="0" w:space="0" w:color="auto"/>
                <w:left w:val="none" w:sz="0" w:space="0" w:color="auto"/>
                <w:bottom w:val="none" w:sz="0" w:space="0" w:color="auto"/>
                <w:right w:val="none" w:sz="0" w:space="0" w:color="auto"/>
              </w:divBdr>
            </w:div>
            <w:div w:id="364644685">
              <w:marLeft w:val="1080"/>
              <w:marRight w:val="0"/>
              <w:marTop w:val="0"/>
              <w:marBottom w:val="0"/>
              <w:divBdr>
                <w:top w:val="none" w:sz="0" w:space="0" w:color="auto"/>
                <w:left w:val="none" w:sz="0" w:space="0" w:color="auto"/>
                <w:bottom w:val="none" w:sz="0" w:space="0" w:color="auto"/>
                <w:right w:val="none" w:sz="0" w:space="0" w:color="auto"/>
              </w:divBdr>
            </w:div>
            <w:div w:id="1223564468">
              <w:marLeft w:val="0"/>
              <w:marRight w:val="0"/>
              <w:marTop w:val="0"/>
              <w:marBottom w:val="0"/>
              <w:divBdr>
                <w:top w:val="none" w:sz="0" w:space="0" w:color="auto"/>
                <w:left w:val="none" w:sz="0" w:space="0" w:color="auto"/>
                <w:bottom w:val="none" w:sz="0" w:space="0" w:color="auto"/>
                <w:right w:val="none" w:sz="0" w:space="0" w:color="auto"/>
              </w:divBdr>
            </w:div>
            <w:div w:id="998735123">
              <w:marLeft w:val="720"/>
              <w:marRight w:val="440"/>
              <w:marTop w:val="0"/>
              <w:marBottom w:val="0"/>
              <w:divBdr>
                <w:top w:val="none" w:sz="0" w:space="0" w:color="auto"/>
                <w:left w:val="none" w:sz="0" w:space="0" w:color="auto"/>
                <w:bottom w:val="none" w:sz="0" w:space="0" w:color="auto"/>
                <w:right w:val="none" w:sz="0" w:space="0" w:color="auto"/>
              </w:divBdr>
            </w:div>
            <w:div w:id="2136219509">
              <w:marLeft w:val="0"/>
              <w:marRight w:val="0"/>
              <w:marTop w:val="0"/>
              <w:marBottom w:val="0"/>
              <w:divBdr>
                <w:top w:val="none" w:sz="0" w:space="0" w:color="auto"/>
                <w:left w:val="none" w:sz="0" w:space="0" w:color="auto"/>
                <w:bottom w:val="none" w:sz="0" w:space="0" w:color="auto"/>
                <w:right w:val="none" w:sz="0" w:space="0" w:color="auto"/>
              </w:divBdr>
            </w:div>
            <w:div w:id="1549993177">
              <w:marLeft w:val="0"/>
              <w:marRight w:val="0"/>
              <w:marTop w:val="0"/>
              <w:marBottom w:val="0"/>
              <w:divBdr>
                <w:top w:val="none" w:sz="0" w:space="0" w:color="auto"/>
                <w:left w:val="none" w:sz="0" w:space="0" w:color="auto"/>
                <w:bottom w:val="none" w:sz="0" w:space="0" w:color="auto"/>
                <w:right w:val="none" w:sz="0" w:space="0" w:color="auto"/>
              </w:divBdr>
            </w:div>
            <w:div w:id="228424091">
              <w:marLeft w:val="0"/>
              <w:marRight w:val="0"/>
              <w:marTop w:val="0"/>
              <w:marBottom w:val="0"/>
              <w:divBdr>
                <w:top w:val="none" w:sz="0" w:space="0" w:color="auto"/>
                <w:left w:val="none" w:sz="0" w:space="0" w:color="auto"/>
                <w:bottom w:val="none" w:sz="0" w:space="0" w:color="auto"/>
                <w:right w:val="none" w:sz="0" w:space="0" w:color="auto"/>
              </w:divBdr>
            </w:div>
            <w:div w:id="1544946321">
              <w:marLeft w:val="0"/>
              <w:marRight w:val="0"/>
              <w:marTop w:val="0"/>
              <w:marBottom w:val="0"/>
              <w:divBdr>
                <w:top w:val="none" w:sz="0" w:space="0" w:color="auto"/>
                <w:left w:val="none" w:sz="0" w:space="0" w:color="auto"/>
                <w:bottom w:val="none" w:sz="0" w:space="0" w:color="auto"/>
                <w:right w:val="none" w:sz="0" w:space="0" w:color="auto"/>
              </w:divBdr>
            </w:div>
            <w:div w:id="43919504">
              <w:marLeft w:val="1080"/>
              <w:marRight w:val="0"/>
              <w:marTop w:val="0"/>
              <w:marBottom w:val="0"/>
              <w:divBdr>
                <w:top w:val="none" w:sz="0" w:space="0" w:color="auto"/>
                <w:left w:val="none" w:sz="0" w:space="0" w:color="auto"/>
                <w:bottom w:val="none" w:sz="0" w:space="0" w:color="auto"/>
                <w:right w:val="none" w:sz="0" w:space="0" w:color="auto"/>
              </w:divBdr>
            </w:div>
            <w:div w:id="1066145672">
              <w:marLeft w:val="0"/>
              <w:marRight w:val="0"/>
              <w:marTop w:val="0"/>
              <w:marBottom w:val="0"/>
              <w:divBdr>
                <w:top w:val="none" w:sz="0" w:space="0" w:color="auto"/>
                <w:left w:val="none" w:sz="0" w:space="0" w:color="auto"/>
                <w:bottom w:val="none" w:sz="0" w:space="0" w:color="auto"/>
                <w:right w:val="none" w:sz="0" w:space="0" w:color="auto"/>
              </w:divBdr>
            </w:div>
            <w:div w:id="1045912617">
              <w:marLeft w:val="1080"/>
              <w:marRight w:val="0"/>
              <w:marTop w:val="0"/>
              <w:marBottom w:val="0"/>
              <w:divBdr>
                <w:top w:val="none" w:sz="0" w:space="0" w:color="auto"/>
                <w:left w:val="none" w:sz="0" w:space="0" w:color="auto"/>
                <w:bottom w:val="none" w:sz="0" w:space="0" w:color="auto"/>
                <w:right w:val="none" w:sz="0" w:space="0" w:color="auto"/>
              </w:divBdr>
            </w:div>
            <w:div w:id="920989424">
              <w:marLeft w:val="0"/>
              <w:marRight w:val="0"/>
              <w:marTop w:val="0"/>
              <w:marBottom w:val="0"/>
              <w:divBdr>
                <w:top w:val="none" w:sz="0" w:space="0" w:color="auto"/>
                <w:left w:val="none" w:sz="0" w:space="0" w:color="auto"/>
                <w:bottom w:val="none" w:sz="0" w:space="0" w:color="auto"/>
                <w:right w:val="none" w:sz="0" w:space="0" w:color="auto"/>
              </w:divBdr>
            </w:div>
            <w:div w:id="888298036">
              <w:marLeft w:val="0"/>
              <w:marRight w:val="0"/>
              <w:marTop w:val="0"/>
              <w:marBottom w:val="0"/>
              <w:divBdr>
                <w:top w:val="none" w:sz="0" w:space="0" w:color="auto"/>
                <w:left w:val="none" w:sz="0" w:space="0" w:color="auto"/>
                <w:bottom w:val="none" w:sz="0" w:space="0" w:color="auto"/>
                <w:right w:val="none" w:sz="0" w:space="0" w:color="auto"/>
              </w:divBdr>
            </w:div>
            <w:div w:id="728724959">
              <w:marLeft w:val="0"/>
              <w:marRight w:val="0"/>
              <w:marTop w:val="0"/>
              <w:marBottom w:val="0"/>
              <w:divBdr>
                <w:top w:val="none" w:sz="0" w:space="0" w:color="auto"/>
                <w:left w:val="none" w:sz="0" w:space="0" w:color="auto"/>
                <w:bottom w:val="none" w:sz="0" w:space="0" w:color="auto"/>
                <w:right w:val="none" w:sz="0" w:space="0" w:color="auto"/>
              </w:divBdr>
            </w:div>
            <w:div w:id="600601214">
              <w:marLeft w:val="1080"/>
              <w:marRight w:val="0"/>
              <w:marTop w:val="0"/>
              <w:marBottom w:val="0"/>
              <w:divBdr>
                <w:top w:val="none" w:sz="0" w:space="0" w:color="auto"/>
                <w:left w:val="none" w:sz="0" w:space="0" w:color="auto"/>
                <w:bottom w:val="none" w:sz="0" w:space="0" w:color="auto"/>
                <w:right w:val="none" w:sz="0" w:space="0" w:color="auto"/>
              </w:divBdr>
            </w:div>
            <w:div w:id="1916014632">
              <w:marLeft w:val="0"/>
              <w:marRight w:val="0"/>
              <w:marTop w:val="0"/>
              <w:marBottom w:val="0"/>
              <w:divBdr>
                <w:top w:val="none" w:sz="0" w:space="0" w:color="auto"/>
                <w:left w:val="none" w:sz="0" w:space="0" w:color="auto"/>
                <w:bottom w:val="none" w:sz="0" w:space="0" w:color="auto"/>
                <w:right w:val="none" w:sz="0" w:space="0" w:color="auto"/>
              </w:divBdr>
            </w:div>
            <w:div w:id="1626157960">
              <w:marLeft w:val="720"/>
              <w:marRight w:val="540"/>
              <w:marTop w:val="0"/>
              <w:marBottom w:val="0"/>
              <w:divBdr>
                <w:top w:val="none" w:sz="0" w:space="0" w:color="auto"/>
                <w:left w:val="none" w:sz="0" w:space="0" w:color="auto"/>
                <w:bottom w:val="none" w:sz="0" w:space="0" w:color="auto"/>
                <w:right w:val="none" w:sz="0" w:space="0" w:color="auto"/>
              </w:divBdr>
            </w:div>
            <w:div w:id="1923440999">
              <w:marLeft w:val="0"/>
              <w:marRight w:val="0"/>
              <w:marTop w:val="0"/>
              <w:marBottom w:val="0"/>
              <w:divBdr>
                <w:top w:val="none" w:sz="0" w:space="0" w:color="auto"/>
                <w:left w:val="none" w:sz="0" w:space="0" w:color="auto"/>
                <w:bottom w:val="none" w:sz="0" w:space="0" w:color="auto"/>
                <w:right w:val="none" w:sz="0" w:space="0" w:color="auto"/>
              </w:divBdr>
            </w:div>
            <w:div w:id="1198084131">
              <w:marLeft w:val="1080"/>
              <w:marRight w:val="0"/>
              <w:marTop w:val="0"/>
              <w:marBottom w:val="0"/>
              <w:divBdr>
                <w:top w:val="none" w:sz="0" w:space="0" w:color="auto"/>
                <w:left w:val="none" w:sz="0" w:space="0" w:color="auto"/>
                <w:bottom w:val="none" w:sz="0" w:space="0" w:color="auto"/>
                <w:right w:val="none" w:sz="0" w:space="0" w:color="auto"/>
              </w:divBdr>
            </w:div>
            <w:div w:id="2054882355">
              <w:marLeft w:val="1080"/>
              <w:marRight w:val="0"/>
              <w:marTop w:val="0"/>
              <w:marBottom w:val="0"/>
              <w:divBdr>
                <w:top w:val="none" w:sz="0" w:space="0" w:color="auto"/>
                <w:left w:val="none" w:sz="0" w:space="0" w:color="auto"/>
                <w:bottom w:val="none" w:sz="0" w:space="0" w:color="auto"/>
                <w:right w:val="none" w:sz="0" w:space="0" w:color="auto"/>
              </w:divBdr>
            </w:div>
            <w:div w:id="870656125">
              <w:marLeft w:val="1080"/>
              <w:marRight w:val="0"/>
              <w:marTop w:val="0"/>
              <w:marBottom w:val="0"/>
              <w:divBdr>
                <w:top w:val="none" w:sz="0" w:space="0" w:color="auto"/>
                <w:left w:val="none" w:sz="0" w:space="0" w:color="auto"/>
                <w:bottom w:val="none" w:sz="0" w:space="0" w:color="auto"/>
                <w:right w:val="none" w:sz="0" w:space="0" w:color="auto"/>
              </w:divBdr>
            </w:div>
            <w:div w:id="1527938336">
              <w:marLeft w:val="0"/>
              <w:marRight w:val="0"/>
              <w:marTop w:val="0"/>
              <w:marBottom w:val="0"/>
              <w:divBdr>
                <w:top w:val="none" w:sz="0" w:space="0" w:color="auto"/>
                <w:left w:val="none" w:sz="0" w:space="0" w:color="auto"/>
                <w:bottom w:val="none" w:sz="0" w:space="0" w:color="auto"/>
                <w:right w:val="none" w:sz="0" w:space="0" w:color="auto"/>
              </w:divBdr>
            </w:div>
            <w:div w:id="1698971141">
              <w:marLeft w:val="1080"/>
              <w:marRight w:val="0"/>
              <w:marTop w:val="0"/>
              <w:marBottom w:val="0"/>
              <w:divBdr>
                <w:top w:val="none" w:sz="0" w:space="0" w:color="auto"/>
                <w:left w:val="none" w:sz="0" w:space="0" w:color="auto"/>
                <w:bottom w:val="none" w:sz="0" w:space="0" w:color="auto"/>
                <w:right w:val="none" w:sz="0" w:space="0" w:color="auto"/>
              </w:divBdr>
            </w:div>
            <w:div w:id="1689941335">
              <w:marLeft w:val="1080"/>
              <w:marRight w:val="0"/>
              <w:marTop w:val="0"/>
              <w:marBottom w:val="0"/>
              <w:divBdr>
                <w:top w:val="none" w:sz="0" w:space="0" w:color="auto"/>
                <w:left w:val="none" w:sz="0" w:space="0" w:color="auto"/>
                <w:bottom w:val="none" w:sz="0" w:space="0" w:color="auto"/>
                <w:right w:val="none" w:sz="0" w:space="0" w:color="auto"/>
              </w:divBdr>
            </w:div>
            <w:div w:id="1090270305">
              <w:marLeft w:val="0"/>
              <w:marRight w:val="0"/>
              <w:marTop w:val="0"/>
              <w:marBottom w:val="0"/>
              <w:divBdr>
                <w:top w:val="none" w:sz="0" w:space="0" w:color="auto"/>
                <w:left w:val="none" w:sz="0" w:space="0" w:color="auto"/>
                <w:bottom w:val="none" w:sz="0" w:space="0" w:color="auto"/>
                <w:right w:val="none" w:sz="0" w:space="0" w:color="auto"/>
              </w:divBdr>
            </w:div>
            <w:div w:id="1929150239">
              <w:marLeft w:val="720"/>
              <w:marRight w:val="20"/>
              <w:marTop w:val="0"/>
              <w:marBottom w:val="0"/>
              <w:divBdr>
                <w:top w:val="none" w:sz="0" w:space="0" w:color="auto"/>
                <w:left w:val="none" w:sz="0" w:space="0" w:color="auto"/>
                <w:bottom w:val="none" w:sz="0" w:space="0" w:color="auto"/>
                <w:right w:val="none" w:sz="0" w:space="0" w:color="auto"/>
              </w:divBdr>
            </w:div>
            <w:div w:id="1899897908">
              <w:marLeft w:val="0"/>
              <w:marRight w:val="0"/>
              <w:marTop w:val="0"/>
              <w:marBottom w:val="0"/>
              <w:divBdr>
                <w:top w:val="none" w:sz="0" w:space="0" w:color="auto"/>
                <w:left w:val="none" w:sz="0" w:space="0" w:color="auto"/>
                <w:bottom w:val="none" w:sz="0" w:space="0" w:color="auto"/>
                <w:right w:val="none" w:sz="0" w:space="0" w:color="auto"/>
              </w:divBdr>
            </w:div>
            <w:div w:id="1872718427">
              <w:marLeft w:val="0"/>
              <w:marRight w:val="0"/>
              <w:marTop w:val="0"/>
              <w:marBottom w:val="0"/>
              <w:divBdr>
                <w:top w:val="none" w:sz="0" w:space="0" w:color="auto"/>
                <w:left w:val="none" w:sz="0" w:space="0" w:color="auto"/>
                <w:bottom w:val="none" w:sz="0" w:space="0" w:color="auto"/>
                <w:right w:val="none" w:sz="0" w:space="0" w:color="auto"/>
              </w:divBdr>
            </w:div>
            <w:div w:id="1151753357">
              <w:marLeft w:val="0"/>
              <w:marRight w:val="0"/>
              <w:marTop w:val="0"/>
              <w:marBottom w:val="0"/>
              <w:divBdr>
                <w:top w:val="none" w:sz="0" w:space="0" w:color="auto"/>
                <w:left w:val="none" w:sz="0" w:space="0" w:color="auto"/>
                <w:bottom w:val="none" w:sz="0" w:space="0" w:color="auto"/>
                <w:right w:val="none" w:sz="0" w:space="0" w:color="auto"/>
              </w:divBdr>
            </w:div>
            <w:div w:id="658266047">
              <w:marLeft w:val="0"/>
              <w:marRight w:val="0"/>
              <w:marTop w:val="0"/>
              <w:marBottom w:val="0"/>
              <w:divBdr>
                <w:top w:val="none" w:sz="0" w:space="0" w:color="auto"/>
                <w:left w:val="none" w:sz="0" w:space="0" w:color="auto"/>
                <w:bottom w:val="none" w:sz="0" w:space="0" w:color="auto"/>
                <w:right w:val="none" w:sz="0" w:space="0" w:color="auto"/>
              </w:divBdr>
            </w:div>
            <w:div w:id="1808089918">
              <w:marLeft w:val="1080"/>
              <w:marRight w:val="0"/>
              <w:marTop w:val="0"/>
              <w:marBottom w:val="0"/>
              <w:divBdr>
                <w:top w:val="none" w:sz="0" w:space="0" w:color="auto"/>
                <w:left w:val="none" w:sz="0" w:space="0" w:color="auto"/>
                <w:bottom w:val="none" w:sz="0" w:space="0" w:color="auto"/>
                <w:right w:val="none" w:sz="0" w:space="0" w:color="auto"/>
              </w:divBdr>
            </w:div>
            <w:div w:id="729964166">
              <w:marLeft w:val="1080"/>
              <w:marRight w:val="0"/>
              <w:marTop w:val="0"/>
              <w:marBottom w:val="0"/>
              <w:divBdr>
                <w:top w:val="none" w:sz="0" w:space="0" w:color="auto"/>
                <w:left w:val="none" w:sz="0" w:space="0" w:color="auto"/>
                <w:bottom w:val="none" w:sz="0" w:space="0" w:color="auto"/>
                <w:right w:val="none" w:sz="0" w:space="0" w:color="auto"/>
              </w:divBdr>
            </w:div>
            <w:div w:id="1844125641">
              <w:marLeft w:val="1080"/>
              <w:marRight w:val="0"/>
              <w:marTop w:val="0"/>
              <w:marBottom w:val="0"/>
              <w:divBdr>
                <w:top w:val="none" w:sz="0" w:space="0" w:color="auto"/>
                <w:left w:val="none" w:sz="0" w:space="0" w:color="auto"/>
                <w:bottom w:val="none" w:sz="0" w:space="0" w:color="auto"/>
                <w:right w:val="none" w:sz="0" w:space="0" w:color="auto"/>
              </w:divBdr>
            </w:div>
            <w:div w:id="1869179115">
              <w:marLeft w:val="0"/>
              <w:marRight w:val="0"/>
              <w:marTop w:val="0"/>
              <w:marBottom w:val="0"/>
              <w:divBdr>
                <w:top w:val="none" w:sz="0" w:space="0" w:color="auto"/>
                <w:left w:val="none" w:sz="0" w:space="0" w:color="auto"/>
                <w:bottom w:val="none" w:sz="0" w:space="0" w:color="auto"/>
                <w:right w:val="none" w:sz="0" w:space="0" w:color="auto"/>
              </w:divBdr>
            </w:div>
            <w:div w:id="505435864">
              <w:marLeft w:val="0"/>
              <w:marRight w:val="0"/>
              <w:marTop w:val="0"/>
              <w:marBottom w:val="0"/>
              <w:divBdr>
                <w:top w:val="none" w:sz="0" w:space="0" w:color="auto"/>
                <w:left w:val="none" w:sz="0" w:space="0" w:color="auto"/>
                <w:bottom w:val="none" w:sz="0" w:space="0" w:color="auto"/>
                <w:right w:val="none" w:sz="0" w:space="0" w:color="auto"/>
              </w:divBdr>
            </w:div>
            <w:div w:id="874730934">
              <w:marLeft w:val="0"/>
              <w:marRight w:val="0"/>
              <w:marTop w:val="0"/>
              <w:marBottom w:val="0"/>
              <w:divBdr>
                <w:top w:val="none" w:sz="0" w:space="0" w:color="auto"/>
                <w:left w:val="none" w:sz="0" w:space="0" w:color="auto"/>
                <w:bottom w:val="none" w:sz="0" w:space="0" w:color="auto"/>
                <w:right w:val="none" w:sz="0" w:space="0" w:color="auto"/>
              </w:divBdr>
            </w:div>
            <w:div w:id="1108500525">
              <w:marLeft w:val="1080"/>
              <w:marRight w:val="400"/>
              <w:marTop w:val="0"/>
              <w:marBottom w:val="0"/>
              <w:divBdr>
                <w:top w:val="none" w:sz="0" w:space="0" w:color="auto"/>
                <w:left w:val="none" w:sz="0" w:space="0" w:color="auto"/>
                <w:bottom w:val="none" w:sz="0" w:space="0" w:color="auto"/>
                <w:right w:val="none" w:sz="0" w:space="0" w:color="auto"/>
              </w:divBdr>
            </w:div>
            <w:div w:id="1063720415">
              <w:marLeft w:val="0"/>
              <w:marRight w:val="0"/>
              <w:marTop w:val="0"/>
              <w:marBottom w:val="0"/>
              <w:divBdr>
                <w:top w:val="none" w:sz="0" w:space="0" w:color="auto"/>
                <w:left w:val="none" w:sz="0" w:space="0" w:color="auto"/>
                <w:bottom w:val="none" w:sz="0" w:space="0" w:color="auto"/>
                <w:right w:val="none" w:sz="0" w:space="0" w:color="auto"/>
              </w:divBdr>
            </w:div>
            <w:div w:id="134302857">
              <w:marLeft w:val="0"/>
              <w:marRight w:val="0"/>
              <w:marTop w:val="0"/>
              <w:marBottom w:val="0"/>
              <w:divBdr>
                <w:top w:val="none" w:sz="0" w:space="0" w:color="auto"/>
                <w:left w:val="none" w:sz="0" w:space="0" w:color="auto"/>
                <w:bottom w:val="none" w:sz="0" w:space="0" w:color="auto"/>
                <w:right w:val="none" w:sz="0" w:space="0" w:color="auto"/>
              </w:divBdr>
            </w:div>
            <w:div w:id="1325162056">
              <w:marLeft w:val="0"/>
              <w:marRight w:val="0"/>
              <w:marTop w:val="0"/>
              <w:marBottom w:val="0"/>
              <w:divBdr>
                <w:top w:val="none" w:sz="0" w:space="0" w:color="auto"/>
                <w:left w:val="none" w:sz="0" w:space="0" w:color="auto"/>
                <w:bottom w:val="none" w:sz="0" w:space="0" w:color="auto"/>
                <w:right w:val="none" w:sz="0" w:space="0" w:color="auto"/>
              </w:divBdr>
            </w:div>
            <w:div w:id="393235415">
              <w:marLeft w:val="0"/>
              <w:marRight w:val="0"/>
              <w:marTop w:val="0"/>
              <w:marBottom w:val="0"/>
              <w:divBdr>
                <w:top w:val="none" w:sz="0" w:space="0" w:color="auto"/>
                <w:left w:val="none" w:sz="0" w:space="0" w:color="auto"/>
                <w:bottom w:val="none" w:sz="0" w:space="0" w:color="auto"/>
                <w:right w:val="none" w:sz="0" w:space="0" w:color="auto"/>
              </w:divBdr>
            </w:div>
            <w:div w:id="582646562">
              <w:marLeft w:val="720"/>
              <w:marRight w:val="40"/>
              <w:marTop w:val="0"/>
              <w:marBottom w:val="0"/>
              <w:divBdr>
                <w:top w:val="none" w:sz="0" w:space="0" w:color="auto"/>
                <w:left w:val="none" w:sz="0" w:space="0" w:color="auto"/>
                <w:bottom w:val="none" w:sz="0" w:space="0" w:color="auto"/>
                <w:right w:val="none" w:sz="0" w:space="0" w:color="auto"/>
              </w:divBdr>
            </w:div>
            <w:div w:id="1945646774">
              <w:marLeft w:val="0"/>
              <w:marRight w:val="0"/>
              <w:marTop w:val="0"/>
              <w:marBottom w:val="0"/>
              <w:divBdr>
                <w:top w:val="none" w:sz="0" w:space="0" w:color="auto"/>
                <w:left w:val="none" w:sz="0" w:space="0" w:color="auto"/>
                <w:bottom w:val="none" w:sz="0" w:space="0" w:color="auto"/>
                <w:right w:val="none" w:sz="0" w:space="0" w:color="auto"/>
              </w:divBdr>
            </w:div>
            <w:div w:id="2067290457">
              <w:marLeft w:val="0"/>
              <w:marRight w:val="0"/>
              <w:marTop w:val="0"/>
              <w:marBottom w:val="0"/>
              <w:divBdr>
                <w:top w:val="none" w:sz="0" w:space="0" w:color="auto"/>
                <w:left w:val="none" w:sz="0" w:space="0" w:color="auto"/>
                <w:bottom w:val="none" w:sz="0" w:space="0" w:color="auto"/>
                <w:right w:val="none" w:sz="0" w:space="0" w:color="auto"/>
              </w:divBdr>
            </w:div>
            <w:div w:id="1606572260">
              <w:marLeft w:val="0"/>
              <w:marRight w:val="0"/>
              <w:marTop w:val="0"/>
              <w:marBottom w:val="0"/>
              <w:divBdr>
                <w:top w:val="none" w:sz="0" w:space="0" w:color="auto"/>
                <w:left w:val="none" w:sz="0" w:space="0" w:color="auto"/>
                <w:bottom w:val="none" w:sz="0" w:space="0" w:color="auto"/>
                <w:right w:val="none" w:sz="0" w:space="0" w:color="auto"/>
              </w:divBdr>
            </w:div>
            <w:div w:id="1187014383">
              <w:marLeft w:val="0"/>
              <w:marRight w:val="0"/>
              <w:marTop w:val="0"/>
              <w:marBottom w:val="0"/>
              <w:divBdr>
                <w:top w:val="none" w:sz="0" w:space="0" w:color="auto"/>
                <w:left w:val="none" w:sz="0" w:space="0" w:color="auto"/>
                <w:bottom w:val="none" w:sz="0" w:space="0" w:color="auto"/>
                <w:right w:val="none" w:sz="0" w:space="0" w:color="auto"/>
              </w:divBdr>
            </w:div>
            <w:div w:id="2071534256">
              <w:marLeft w:val="0"/>
              <w:marRight w:val="0"/>
              <w:marTop w:val="0"/>
              <w:marBottom w:val="0"/>
              <w:divBdr>
                <w:top w:val="none" w:sz="0" w:space="0" w:color="auto"/>
                <w:left w:val="none" w:sz="0" w:space="0" w:color="auto"/>
                <w:bottom w:val="none" w:sz="0" w:space="0" w:color="auto"/>
                <w:right w:val="none" w:sz="0" w:space="0" w:color="auto"/>
              </w:divBdr>
            </w:div>
            <w:div w:id="1558589740">
              <w:marLeft w:val="0"/>
              <w:marRight w:val="0"/>
              <w:marTop w:val="0"/>
              <w:marBottom w:val="0"/>
              <w:divBdr>
                <w:top w:val="none" w:sz="0" w:space="0" w:color="auto"/>
                <w:left w:val="none" w:sz="0" w:space="0" w:color="auto"/>
                <w:bottom w:val="none" w:sz="0" w:space="0" w:color="auto"/>
                <w:right w:val="none" w:sz="0" w:space="0" w:color="auto"/>
              </w:divBdr>
            </w:div>
            <w:div w:id="137380445">
              <w:marLeft w:val="0"/>
              <w:marRight w:val="0"/>
              <w:marTop w:val="0"/>
              <w:marBottom w:val="0"/>
              <w:divBdr>
                <w:top w:val="none" w:sz="0" w:space="0" w:color="auto"/>
                <w:left w:val="none" w:sz="0" w:space="0" w:color="auto"/>
                <w:bottom w:val="none" w:sz="0" w:space="0" w:color="auto"/>
                <w:right w:val="none" w:sz="0" w:space="0" w:color="auto"/>
              </w:divBdr>
            </w:div>
            <w:div w:id="136727553">
              <w:marLeft w:val="0"/>
              <w:marRight w:val="0"/>
              <w:marTop w:val="0"/>
              <w:marBottom w:val="0"/>
              <w:divBdr>
                <w:top w:val="none" w:sz="0" w:space="0" w:color="auto"/>
                <w:left w:val="none" w:sz="0" w:space="0" w:color="auto"/>
                <w:bottom w:val="none" w:sz="0" w:space="0" w:color="auto"/>
                <w:right w:val="none" w:sz="0" w:space="0" w:color="auto"/>
              </w:divBdr>
            </w:div>
            <w:div w:id="1520464370">
              <w:marLeft w:val="0"/>
              <w:marRight w:val="0"/>
              <w:marTop w:val="0"/>
              <w:marBottom w:val="0"/>
              <w:divBdr>
                <w:top w:val="none" w:sz="0" w:space="0" w:color="auto"/>
                <w:left w:val="none" w:sz="0" w:space="0" w:color="auto"/>
                <w:bottom w:val="none" w:sz="0" w:space="0" w:color="auto"/>
                <w:right w:val="none" w:sz="0" w:space="0" w:color="auto"/>
              </w:divBdr>
            </w:div>
            <w:div w:id="178203423">
              <w:marLeft w:val="0"/>
              <w:marRight w:val="0"/>
              <w:marTop w:val="0"/>
              <w:marBottom w:val="0"/>
              <w:divBdr>
                <w:top w:val="none" w:sz="0" w:space="0" w:color="auto"/>
                <w:left w:val="none" w:sz="0" w:space="0" w:color="auto"/>
                <w:bottom w:val="none" w:sz="0" w:space="0" w:color="auto"/>
                <w:right w:val="none" w:sz="0" w:space="0" w:color="auto"/>
              </w:divBdr>
            </w:div>
            <w:div w:id="1803844346">
              <w:marLeft w:val="1080"/>
              <w:marRight w:val="0"/>
              <w:marTop w:val="0"/>
              <w:marBottom w:val="0"/>
              <w:divBdr>
                <w:top w:val="none" w:sz="0" w:space="0" w:color="auto"/>
                <w:left w:val="none" w:sz="0" w:space="0" w:color="auto"/>
                <w:bottom w:val="none" w:sz="0" w:space="0" w:color="auto"/>
                <w:right w:val="none" w:sz="0" w:space="0" w:color="auto"/>
              </w:divBdr>
            </w:div>
            <w:div w:id="2103603203">
              <w:marLeft w:val="0"/>
              <w:marRight w:val="0"/>
              <w:marTop w:val="0"/>
              <w:marBottom w:val="0"/>
              <w:divBdr>
                <w:top w:val="none" w:sz="0" w:space="0" w:color="auto"/>
                <w:left w:val="none" w:sz="0" w:space="0" w:color="auto"/>
                <w:bottom w:val="none" w:sz="0" w:space="0" w:color="auto"/>
                <w:right w:val="none" w:sz="0" w:space="0" w:color="auto"/>
              </w:divBdr>
            </w:div>
            <w:div w:id="1475025031">
              <w:marLeft w:val="1080"/>
              <w:marRight w:val="0"/>
              <w:marTop w:val="0"/>
              <w:marBottom w:val="0"/>
              <w:divBdr>
                <w:top w:val="none" w:sz="0" w:space="0" w:color="auto"/>
                <w:left w:val="none" w:sz="0" w:space="0" w:color="auto"/>
                <w:bottom w:val="none" w:sz="0" w:space="0" w:color="auto"/>
                <w:right w:val="none" w:sz="0" w:space="0" w:color="auto"/>
              </w:divBdr>
            </w:div>
            <w:div w:id="288365231">
              <w:marLeft w:val="0"/>
              <w:marRight w:val="0"/>
              <w:marTop w:val="0"/>
              <w:marBottom w:val="0"/>
              <w:divBdr>
                <w:top w:val="none" w:sz="0" w:space="0" w:color="auto"/>
                <w:left w:val="none" w:sz="0" w:space="0" w:color="auto"/>
                <w:bottom w:val="none" w:sz="0" w:space="0" w:color="auto"/>
                <w:right w:val="none" w:sz="0" w:space="0" w:color="auto"/>
              </w:divBdr>
            </w:div>
            <w:div w:id="867059403">
              <w:marLeft w:val="0"/>
              <w:marRight w:val="0"/>
              <w:marTop w:val="0"/>
              <w:marBottom w:val="0"/>
              <w:divBdr>
                <w:top w:val="none" w:sz="0" w:space="0" w:color="auto"/>
                <w:left w:val="none" w:sz="0" w:space="0" w:color="auto"/>
                <w:bottom w:val="none" w:sz="0" w:space="0" w:color="auto"/>
                <w:right w:val="none" w:sz="0" w:space="0" w:color="auto"/>
              </w:divBdr>
            </w:div>
            <w:div w:id="1976448605">
              <w:marLeft w:val="0"/>
              <w:marRight w:val="0"/>
              <w:marTop w:val="0"/>
              <w:marBottom w:val="0"/>
              <w:divBdr>
                <w:top w:val="none" w:sz="0" w:space="0" w:color="auto"/>
                <w:left w:val="none" w:sz="0" w:space="0" w:color="auto"/>
                <w:bottom w:val="none" w:sz="0" w:space="0" w:color="auto"/>
                <w:right w:val="none" w:sz="0" w:space="0" w:color="auto"/>
              </w:divBdr>
            </w:div>
            <w:div w:id="366681945">
              <w:marLeft w:val="0"/>
              <w:marRight w:val="0"/>
              <w:marTop w:val="0"/>
              <w:marBottom w:val="0"/>
              <w:divBdr>
                <w:top w:val="none" w:sz="0" w:space="0" w:color="auto"/>
                <w:left w:val="none" w:sz="0" w:space="0" w:color="auto"/>
                <w:bottom w:val="none" w:sz="0" w:space="0" w:color="auto"/>
                <w:right w:val="none" w:sz="0" w:space="0" w:color="auto"/>
              </w:divBdr>
            </w:div>
            <w:div w:id="831219594">
              <w:marLeft w:val="0"/>
              <w:marRight w:val="0"/>
              <w:marTop w:val="0"/>
              <w:marBottom w:val="0"/>
              <w:divBdr>
                <w:top w:val="none" w:sz="0" w:space="0" w:color="auto"/>
                <w:left w:val="none" w:sz="0" w:space="0" w:color="auto"/>
                <w:bottom w:val="none" w:sz="0" w:space="0" w:color="auto"/>
                <w:right w:val="none" w:sz="0" w:space="0" w:color="auto"/>
              </w:divBdr>
            </w:div>
            <w:div w:id="1343432595">
              <w:marLeft w:val="0"/>
              <w:marRight w:val="0"/>
              <w:marTop w:val="0"/>
              <w:marBottom w:val="0"/>
              <w:divBdr>
                <w:top w:val="none" w:sz="0" w:space="0" w:color="auto"/>
                <w:left w:val="none" w:sz="0" w:space="0" w:color="auto"/>
                <w:bottom w:val="none" w:sz="0" w:space="0" w:color="auto"/>
                <w:right w:val="none" w:sz="0" w:space="0" w:color="auto"/>
              </w:divBdr>
            </w:div>
            <w:div w:id="915671538">
              <w:marLeft w:val="1080"/>
              <w:marRight w:val="0"/>
              <w:marTop w:val="0"/>
              <w:marBottom w:val="0"/>
              <w:divBdr>
                <w:top w:val="none" w:sz="0" w:space="0" w:color="auto"/>
                <w:left w:val="none" w:sz="0" w:space="0" w:color="auto"/>
                <w:bottom w:val="none" w:sz="0" w:space="0" w:color="auto"/>
                <w:right w:val="none" w:sz="0" w:space="0" w:color="auto"/>
              </w:divBdr>
            </w:div>
            <w:div w:id="95637823">
              <w:marLeft w:val="0"/>
              <w:marRight w:val="0"/>
              <w:marTop w:val="0"/>
              <w:marBottom w:val="0"/>
              <w:divBdr>
                <w:top w:val="none" w:sz="0" w:space="0" w:color="auto"/>
                <w:left w:val="none" w:sz="0" w:space="0" w:color="auto"/>
                <w:bottom w:val="none" w:sz="0" w:space="0" w:color="auto"/>
                <w:right w:val="none" w:sz="0" w:space="0" w:color="auto"/>
              </w:divBdr>
            </w:div>
            <w:div w:id="79182092">
              <w:marLeft w:val="0"/>
              <w:marRight w:val="0"/>
              <w:marTop w:val="0"/>
              <w:marBottom w:val="0"/>
              <w:divBdr>
                <w:top w:val="none" w:sz="0" w:space="0" w:color="auto"/>
                <w:left w:val="none" w:sz="0" w:space="0" w:color="auto"/>
                <w:bottom w:val="none" w:sz="0" w:space="0" w:color="auto"/>
                <w:right w:val="none" w:sz="0" w:space="0" w:color="auto"/>
              </w:divBdr>
            </w:div>
            <w:div w:id="617763554">
              <w:marLeft w:val="0"/>
              <w:marRight w:val="0"/>
              <w:marTop w:val="0"/>
              <w:marBottom w:val="0"/>
              <w:divBdr>
                <w:top w:val="none" w:sz="0" w:space="0" w:color="auto"/>
                <w:left w:val="none" w:sz="0" w:space="0" w:color="auto"/>
                <w:bottom w:val="none" w:sz="0" w:space="0" w:color="auto"/>
                <w:right w:val="none" w:sz="0" w:space="0" w:color="auto"/>
              </w:divBdr>
            </w:div>
            <w:div w:id="1503625098">
              <w:marLeft w:val="1080"/>
              <w:marRight w:val="0"/>
              <w:marTop w:val="0"/>
              <w:marBottom w:val="0"/>
              <w:divBdr>
                <w:top w:val="none" w:sz="0" w:space="0" w:color="auto"/>
                <w:left w:val="none" w:sz="0" w:space="0" w:color="auto"/>
                <w:bottom w:val="none" w:sz="0" w:space="0" w:color="auto"/>
                <w:right w:val="none" w:sz="0" w:space="0" w:color="auto"/>
              </w:divBdr>
            </w:div>
            <w:div w:id="150602360">
              <w:marLeft w:val="0"/>
              <w:marRight w:val="0"/>
              <w:marTop w:val="0"/>
              <w:marBottom w:val="0"/>
              <w:divBdr>
                <w:top w:val="none" w:sz="0" w:space="0" w:color="auto"/>
                <w:left w:val="none" w:sz="0" w:space="0" w:color="auto"/>
                <w:bottom w:val="none" w:sz="0" w:space="0" w:color="auto"/>
                <w:right w:val="none" w:sz="0" w:space="0" w:color="auto"/>
              </w:divBdr>
            </w:div>
            <w:div w:id="976448690">
              <w:marLeft w:val="720"/>
              <w:marRight w:val="280"/>
              <w:marTop w:val="0"/>
              <w:marBottom w:val="0"/>
              <w:divBdr>
                <w:top w:val="none" w:sz="0" w:space="0" w:color="auto"/>
                <w:left w:val="none" w:sz="0" w:space="0" w:color="auto"/>
                <w:bottom w:val="none" w:sz="0" w:space="0" w:color="auto"/>
                <w:right w:val="none" w:sz="0" w:space="0" w:color="auto"/>
              </w:divBdr>
            </w:div>
            <w:div w:id="440030307">
              <w:marLeft w:val="0"/>
              <w:marRight w:val="0"/>
              <w:marTop w:val="0"/>
              <w:marBottom w:val="0"/>
              <w:divBdr>
                <w:top w:val="none" w:sz="0" w:space="0" w:color="auto"/>
                <w:left w:val="none" w:sz="0" w:space="0" w:color="auto"/>
                <w:bottom w:val="none" w:sz="0" w:space="0" w:color="auto"/>
                <w:right w:val="none" w:sz="0" w:space="0" w:color="auto"/>
              </w:divBdr>
            </w:div>
            <w:div w:id="1770350143">
              <w:marLeft w:val="0"/>
              <w:marRight w:val="0"/>
              <w:marTop w:val="0"/>
              <w:marBottom w:val="0"/>
              <w:divBdr>
                <w:top w:val="none" w:sz="0" w:space="0" w:color="auto"/>
                <w:left w:val="none" w:sz="0" w:space="0" w:color="auto"/>
                <w:bottom w:val="none" w:sz="0" w:space="0" w:color="auto"/>
                <w:right w:val="none" w:sz="0" w:space="0" w:color="auto"/>
              </w:divBdr>
            </w:div>
            <w:div w:id="324479543">
              <w:marLeft w:val="0"/>
              <w:marRight w:val="0"/>
              <w:marTop w:val="0"/>
              <w:marBottom w:val="0"/>
              <w:divBdr>
                <w:top w:val="none" w:sz="0" w:space="0" w:color="auto"/>
                <w:left w:val="none" w:sz="0" w:space="0" w:color="auto"/>
                <w:bottom w:val="none" w:sz="0" w:space="0" w:color="auto"/>
                <w:right w:val="none" w:sz="0" w:space="0" w:color="auto"/>
              </w:divBdr>
            </w:div>
            <w:div w:id="658846763">
              <w:marLeft w:val="1080"/>
              <w:marRight w:val="0"/>
              <w:marTop w:val="0"/>
              <w:marBottom w:val="0"/>
              <w:divBdr>
                <w:top w:val="none" w:sz="0" w:space="0" w:color="auto"/>
                <w:left w:val="none" w:sz="0" w:space="0" w:color="auto"/>
                <w:bottom w:val="none" w:sz="0" w:space="0" w:color="auto"/>
                <w:right w:val="none" w:sz="0" w:space="0" w:color="auto"/>
              </w:divBdr>
            </w:div>
            <w:div w:id="1669862472">
              <w:marLeft w:val="1080"/>
              <w:marRight w:val="0"/>
              <w:marTop w:val="0"/>
              <w:marBottom w:val="0"/>
              <w:divBdr>
                <w:top w:val="none" w:sz="0" w:space="0" w:color="auto"/>
                <w:left w:val="none" w:sz="0" w:space="0" w:color="auto"/>
                <w:bottom w:val="none" w:sz="0" w:space="0" w:color="auto"/>
                <w:right w:val="none" w:sz="0" w:space="0" w:color="auto"/>
              </w:divBdr>
            </w:div>
            <w:div w:id="536433784">
              <w:marLeft w:val="0"/>
              <w:marRight w:val="0"/>
              <w:marTop w:val="0"/>
              <w:marBottom w:val="0"/>
              <w:divBdr>
                <w:top w:val="none" w:sz="0" w:space="0" w:color="auto"/>
                <w:left w:val="none" w:sz="0" w:space="0" w:color="auto"/>
                <w:bottom w:val="none" w:sz="0" w:space="0" w:color="auto"/>
                <w:right w:val="none" w:sz="0" w:space="0" w:color="auto"/>
              </w:divBdr>
            </w:div>
            <w:div w:id="629021191">
              <w:marLeft w:val="0"/>
              <w:marRight w:val="0"/>
              <w:marTop w:val="0"/>
              <w:marBottom w:val="0"/>
              <w:divBdr>
                <w:top w:val="none" w:sz="0" w:space="0" w:color="auto"/>
                <w:left w:val="none" w:sz="0" w:space="0" w:color="auto"/>
                <w:bottom w:val="none" w:sz="0" w:space="0" w:color="auto"/>
                <w:right w:val="none" w:sz="0" w:space="0" w:color="auto"/>
              </w:divBdr>
            </w:div>
            <w:div w:id="49809771">
              <w:marLeft w:val="0"/>
              <w:marRight w:val="0"/>
              <w:marTop w:val="0"/>
              <w:marBottom w:val="0"/>
              <w:divBdr>
                <w:top w:val="none" w:sz="0" w:space="0" w:color="auto"/>
                <w:left w:val="none" w:sz="0" w:space="0" w:color="auto"/>
                <w:bottom w:val="none" w:sz="0" w:space="0" w:color="auto"/>
                <w:right w:val="none" w:sz="0" w:space="0" w:color="auto"/>
              </w:divBdr>
            </w:div>
            <w:div w:id="1593277475">
              <w:marLeft w:val="720"/>
              <w:marRight w:val="360"/>
              <w:marTop w:val="0"/>
              <w:marBottom w:val="0"/>
              <w:divBdr>
                <w:top w:val="none" w:sz="0" w:space="0" w:color="auto"/>
                <w:left w:val="none" w:sz="0" w:space="0" w:color="auto"/>
                <w:bottom w:val="none" w:sz="0" w:space="0" w:color="auto"/>
                <w:right w:val="none" w:sz="0" w:space="0" w:color="auto"/>
              </w:divBdr>
            </w:div>
            <w:div w:id="1803378023">
              <w:marLeft w:val="0"/>
              <w:marRight w:val="0"/>
              <w:marTop w:val="0"/>
              <w:marBottom w:val="0"/>
              <w:divBdr>
                <w:top w:val="none" w:sz="0" w:space="0" w:color="auto"/>
                <w:left w:val="none" w:sz="0" w:space="0" w:color="auto"/>
                <w:bottom w:val="none" w:sz="0" w:space="0" w:color="auto"/>
                <w:right w:val="none" w:sz="0" w:space="0" w:color="auto"/>
              </w:divBdr>
            </w:div>
            <w:div w:id="1389383071">
              <w:marLeft w:val="720"/>
              <w:marRight w:val="40"/>
              <w:marTop w:val="0"/>
              <w:marBottom w:val="0"/>
              <w:divBdr>
                <w:top w:val="none" w:sz="0" w:space="0" w:color="auto"/>
                <w:left w:val="none" w:sz="0" w:space="0" w:color="auto"/>
                <w:bottom w:val="none" w:sz="0" w:space="0" w:color="auto"/>
                <w:right w:val="none" w:sz="0" w:space="0" w:color="auto"/>
              </w:divBdr>
            </w:div>
            <w:div w:id="2118285845">
              <w:marLeft w:val="0"/>
              <w:marRight w:val="0"/>
              <w:marTop w:val="0"/>
              <w:marBottom w:val="0"/>
              <w:divBdr>
                <w:top w:val="none" w:sz="0" w:space="0" w:color="auto"/>
                <w:left w:val="none" w:sz="0" w:space="0" w:color="auto"/>
                <w:bottom w:val="none" w:sz="0" w:space="0" w:color="auto"/>
                <w:right w:val="none" w:sz="0" w:space="0" w:color="auto"/>
              </w:divBdr>
            </w:div>
            <w:div w:id="414285745">
              <w:marLeft w:val="720"/>
              <w:marRight w:val="0"/>
              <w:marTop w:val="0"/>
              <w:marBottom w:val="0"/>
              <w:divBdr>
                <w:top w:val="none" w:sz="0" w:space="0" w:color="auto"/>
                <w:left w:val="none" w:sz="0" w:space="0" w:color="auto"/>
                <w:bottom w:val="none" w:sz="0" w:space="0" w:color="auto"/>
                <w:right w:val="none" w:sz="0" w:space="0" w:color="auto"/>
              </w:divBdr>
            </w:div>
            <w:div w:id="1520854419">
              <w:marLeft w:val="0"/>
              <w:marRight w:val="0"/>
              <w:marTop w:val="0"/>
              <w:marBottom w:val="0"/>
              <w:divBdr>
                <w:top w:val="none" w:sz="0" w:space="0" w:color="auto"/>
                <w:left w:val="none" w:sz="0" w:space="0" w:color="auto"/>
                <w:bottom w:val="none" w:sz="0" w:space="0" w:color="auto"/>
                <w:right w:val="none" w:sz="0" w:space="0" w:color="auto"/>
              </w:divBdr>
            </w:div>
            <w:div w:id="1546680708">
              <w:marLeft w:val="720"/>
              <w:marRight w:val="0"/>
              <w:marTop w:val="0"/>
              <w:marBottom w:val="0"/>
              <w:divBdr>
                <w:top w:val="none" w:sz="0" w:space="0" w:color="auto"/>
                <w:left w:val="none" w:sz="0" w:space="0" w:color="auto"/>
                <w:bottom w:val="none" w:sz="0" w:space="0" w:color="auto"/>
                <w:right w:val="none" w:sz="0" w:space="0" w:color="auto"/>
              </w:divBdr>
            </w:div>
            <w:div w:id="1467888712">
              <w:marLeft w:val="0"/>
              <w:marRight w:val="0"/>
              <w:marTop w:val="0"/>
              <w:marBottom w:val="0"/>
              <w:divBdr>
                <w:top w:val="none" w:sz="0" w:space="0" w:color="auto"/>
                <w:left w:val="none" w:sz="0" w:space="0" w:color="auto"/>
                <w:bottom w:val="none" w:sz="0" w:space="0" w:color="auto"/>
                <w:right w:val="none" w:sz="0" w:space="0" w:color="auto"/>
              </w:divBdr>
            </w:div>
            <w:div w:id="1107844462">
              <w:marLeft w:val="720"/>
              <w:marRight w:val="0"/>
              <w:marTop w:val="0"/>
              <w:marBottom w:val="0"/>
              <w:divBdr>
                <w:top w:val="none" w:sz="0" w:space="0" w:color="auto"/>
                <w:left w:val="none" w:sz="0" w:space="0" w:color="auto"/>
                <w:bottom w:val="none" w:sz="0" w:space="0" w:color="auto"/>
                <w:right w:val="none" w:sz="0" w:space="0" w:color="auto"/>
              </w:divBdr>
            </w:div>
            <w:div w:id="1884365212">
              <w:marLeft w:val="0"/>
              <w:marRight w:val="0"/>
              <w:marTop w:val="0"/>
              <w:marBottom w:val="0"/>
              <w:divBdr>
                <w:top w:val="none" w:sz="0" w:space="0" w:color="auto"/>
                <w:left w:val="none" w:sz="0" w:space="0" w:color="auto"/>
                <w:bottom w:val="none" w:sz="0" w:space="0" w:color="auto"/>
                <w:right w:val="none" w:sz="0" w:space="0" w:color="auto"/>
              </w:divBdr>
            </w:div>
            <w:div w:id="1949969169">
              <w:marLeft w:val="720"/>
              <w:marRight w:val="5720"/>
              <w:marTop w:val="0"/>
              <w:marBottom w:val="0"/>
              <w:divBdr>
                <w:top w:val="none" w:sz="0" w:space="0" w:color="auto"/>
                <w:left w:val="none" w:sz="0" w:space="0" w:color="auto"/>
                <w:bottom w:val="none" w:sz="0" w:space="0" w:color="auto"/>
                <w:right w:val="none" w:sz="0" w:space="0" w:color="auto"/>
              </w:divBdr>
            </w:div>
            <w:div w:id="1230580057">
              <w:marLeft w:val="0"/>
              <w:marRight w:val="0"/>
              <w:marTop w:val="0"/>
              <w:marBottom w:val="0"/>
              <w:divBdr>
                <w:top w:val="none" w:sz="0" w:space="0" w:color="auto"/>
                <w:left w:val="none" w:sz="0" w:space="0" w:color="auto"/>
                <w:bottom w:val="none" w:sz="0" w:space="0" w:color="auto"/>
                <w:right w:val="none" w:sz="0" w:space="0" w:color="auto"/>
              </w:divBdr>
            </w:div>
            <w:div w:id="1609855405">
              <w:marLeft w:val="720"/>
              <w:marRight w:val="0"/>
              <w:marTop w:val="0"/>
              <w:marBottom w:val="0"/>
              <w:divBdr>
                <w:top w:val="none" w:sz="0" w:space="0" w:color="auto"/>
                <w:left w:val="none" w:sz="0" w:space="0" w:color="auto"/>
                <w:bottom w:val="none" w:sz="0" w:space="0" w:color="auto"/>
                <w:right w:val="none" w:sz="0" w:space="0" w:color="auto"/>
              </w:divBdr>
            </w:div>
            <w:div w:id="775751585">
              <w:marLeft w:val="0"/>
              <w:marRight w:val="0"/>
              <w:marTop w:val="0"/>
              <w:marBottom w:val="0"/>
              <w:divBdr>
                <w:top w:val="none" w:sz="0" w:space="0" w:color="auto"/>
                <w:left w:val="none" w:sz="0" w:space="0" w:color="auto"/>
                <w:bottom w:val="none" w:sz="0" w:space="0" w:color="auto"/>
                <w:right w:val="none" w:sz="0" w:space="0" w:color="auto"/>
              </w:divBdr>
            </w:div>
            <w:div w:id="1024403652">
              <w:marLeft w:val="720"/>
              <w:marRight w:val="0"/>
              <w:marTop w:val="0"/>
              <w:marBottom w:val="0"/>
              <w:divBdr>
                <w:top w:val="none" w:sz="0" w:space="0" w:color="auto"/>
                <w:left w:val="none" w:sz="0" w:space="0" w:color="auto"/>
                <w:bottom w:val="none" w:sz="0" w:space="0" w:color="auto"/>
                <w:right w:val="none" w:sz="0" w:space="0" w:color="auto"/>
              </w:divBdr>
            </w:div>
            <w:div w:id="1896888737">
              <w:marLeft w:val="0"/>
              <w:marRight w:val="0"/>
              <w:marTop w:val="0"/>
              <w:marBottom w:val="0"/>
              <w:divBdr>
                <w:top w:val="none" w:sz="0" w:space="0" w:color="auto"/>
                <w:left w:val="none" w:sz="0" w:space="0" w:color="auto"/>
                <w:bottom w:val="none" w:sz="0" w:space="0" w:color="auto"/>
                <w:right w:val="none" w:sz="0" w:space="0" w:color="auto"/>
              </w:divBdr>
            </w:div>
            <w:div w:id="1967933063">
              <w:marLeft w:val="720"/>
              <w:marRight w:val="0"/>
              <w:marTop w:val="0"/>
              <w:marBottom w:val="0"/>
              <w:divBdr>
                <w:top w:val="none" w:sz="0" w:space="0" w:color="auto"/>
                <w:left w:val="none" w:sz="0" w:space="0" w:color="auto"/>
                <w:bottom w:val="none" w:sz="0" w:space="0" w:color="auto"/>
                <w:right w:val="none" w:sz="0" w:space="0" w:color="auto"/>
              </w:divBdr>
            </w:div>
            <w:div w:id="1246764702">
              <w:marLeft w:val="0"/>
              <w:marRight w:val="0"/>
              <w:marTop w:val="0"/>
              <w:marBottom w:val="0"/>
              <w:divBdr>
                <w:top w:val="none" w:sz="0" w:space="0" w:color="auto"/>
                <w:left w:val="none" w:sz="0" w:space="0" w:color="auto"/>
                <w:bottom w:val="none" w:sz="0" w:space="0" w:color="auto"/>
                <w:right w:val="none" w:sz="0" w:space="0" w:color="auto"/>
              </w:divBdr>
            </w:div>
            <w:div w:id="577176887">
              <w:marLeft w:val="720"/>
              <w:marRight w:val="0"/>
              <w:marTop w:val="0"/>
              <w:marBottom w:val="0"/>
              <w:divBdr>
                <w:top w:val="none" w:sz="0" w:space="0" w:color="auto"/>
                <w:left w:val="none" w:sz="0" w:space="0" w:color="auto"/>
                <w:bottom w:val="none" w:sz="0" w:space="0" w:color="auto"/>
                <w:right w:val="none" w:sz="0" w:space="0" w:color="auto"/>
              </w:divBdr>
            </w:div>
            <w:div w:id="292755940">
              <w:marLeft w:val="0"/>
              <w:marRight w:val="0"/>
              <w:marTop w:val="0"/>
              <w:marBottom w:val="0"/>
              <w:divBdr>
                <w:top w:val="none" w:sz="0" w:space="0" w:color="auto"/>
                <w:left w:val="none" w:sz="0" w:space="0" w:color="auto"/>
                <w:bottom w:val="none" w:sz="0" w:space="0" w:color="auto"/>
                <w:right w:val="none" w:sz="0" w:space="0" w:color="auto"/>
              </w:divBdr>
            </w:div>
            <w:div w:id="1079865740">
              <w:marLeft w:val="720"/>
              <w:marRight w:val="0"/>
              <w:marTop w:val="0"/>
              <w:marBottom w:val="0"/>
              <w:divBdr>
                <w:top w:val="none" w:sz="0" w:space="0" w:color="auto"/>
                <w:left w:val="none" w:sz="0" w:space="0" w:color="auto"/>
                <w:bottom w:val="none" w:sz="0" w:space="0" w:color="auto"/>
                <w:right w:val="none" w:sz="0" w:space="0" w:color="auto"/>
              </w:divBdr>
            </w:div>
            <w:div w:id="1021591581">
              <w:marLeft w:val="0"/>
              <w:marRight w:val="0"/>
              <w:marTop w:val="0"/>
              <w:marBottom w:val="0"/>
              <w:divBdr>
                <w:top w:val="none" w:sz="0" w:space="0" w:color="auto"/>
                <w:left w:val="none" w:sz="0" w:space="0" w:color="auto"/>
                <w:bottom w:val="none" w:sz="0" w:space="0" w:color="auto"/>
                <w:right w:val="none" w:sz="0" w:space="0" w:color="auto"/>
              </w:divBdr>
            </w:div>
            <w:div w:id="1147433171">
              <w:marLeft w:val="720"/>
              <w:marRight w:val="0"/>
              <w:marTop w:val="0"/>
              <w:marBottom w:val="0"/>
              <w:divBdr>
                <w:top w:val="none" w:sz="0" w:space="0" w:color="auto"/>
                <w:left w:val="none" w:sz="0" w:space="0" w:color="auto"/>
                <w:bottom w:val="none" w:sz="0" w:space="0" w:color="auto"/>
                <w:right w:val="none" w:sz="0" w:space="0" w:color="auto"/>
              </w:divBdr>
            </w:div>
            <w:div w:id="1980110234">
              <w:marLeft w:val="0"/>
              <w:marRight w:val="0"/>
              <w:marTop w:val="0"/>
              <w:marBottom w:val="0"/>
              <w:divBdr>
                <w:top w:val="none" w:sz="0" w:space="0" w:color="auto"/>
                <w:left w:val="none" w:sz="0" w:space="0" w:color="auto"/>
                <w:bottom w:val="none" w:sz="0" w:space="0" w:color="auto"/>
                <w:right w:val="none" w:sz="0" w:space="0" w:color="auto"/>
              </w:divBdr>
            </w:div>
            <w:div w:id="1182746455">
              <w:marLeft w:val="720"/>
              <w:marRight w:val="0"/>
              <w:marTop w:val="0"/>
              <w:marBottom w:val="0"/>
              <w:divBdr>
                <w:top w:val="none" w:sz="0" w:space="0" w:color="auto"/>
                <w:left w:val="none" w:sz="0" w:space="0" w:color="auto"/>
                <w:bottom w:val="none" w:sz="0" w:space="0" w:color="auto"/>
                <w:right w:val="none" w:sz="0" w:space="0" w:color="auto"/>
              </w:divBdr>
            </w:div>
            <w:div w:id="1742674902">
              <w:marLeft w:val="0"/>
              <w:marRight w:val="0"/>
              <w:marTop w:val="0"/>
              <w:marBottom w:val="0"/>
              <w:divBdr>
                <w:top w:val="none" w:sz="0" w:space="0" w:color="auto"/>
                <w:left w:val="none" w:sz="0" w:space="0" w:color="auto"/>
                <w:bottom w:val="none" w:sz="0" w:space="0" w:color="auto"/>
                <w:right w:val="none" w:sz="0" w:space="0" w:color="auto"/>
              </w:divBdr>
            </w:div>
            <w:div w:id="1656687788">
              <w:marLeft w:val="720"/>
              <w:marRight w:val="0"/>
              <w:marTop w:val="0"/>
              <w:marBottom w:val="0"/>
              <w:divBdr>
                <w:top w:val="none" w:sz="0" w:space="0" w:color="auto"/>
                <w:left w:val="none" w:sz="0" w:space="0" w:color="auto"/>
                <w:bottom w:val="none" w:sz="0" w:space="0" w:color="auto"/>
                <w:right w:val="none" w:sz="0" w:space="0" w:color="auto"/>
              </w:divBdr>
            </w:div>
            <w:div w:id="816650741">
              <w:marLeft w:val="0"/>
              <w:marRight w:val="0"/>
              <w:marTop w:val="0"/>
              <w:marBottom w:val="0"/>
              <w:divBdr>
                <w:top w:val="none" w:sz="0" w:space="0" w:color="auto"/>
                <w:left w:val="none" w:sz="0" w:space="0" w:color="auto"/>
                <w:bottom w:val="none" w:sz="0" w:space="0" w:color="auto"/>
                <w:right w:val="none" w:sz="0" w:space="0" w:color="auto"/>
              </w:divBdr>
            </w:div>
            <w:div w:id="1283070820">
              <w:marLeft w:val="720"/>
              <w:marRight w:val="0"/>
              <w:marTop w:val="0"/>
              <w:marBottom w:val="0"/>
              <w:divBdr>
                <w:top w:val="none" w:sz="0" w:space="0" w:color="auto"/>
                <w:left w:val="none" w:sz="0" w:space="0" w:color="auto"/>
                <w:bottom w:val="none" w:sz="0" w:space="0" w:color="auto"/>
                <w:right w:val="none" w:sz="0" w:space="0" w:color="auto"/>
              </w:divBdr>
            </w:div>
            <w:div w:id="1733237590">
              <w:marLeft w:val="0"/>
              <w:marRight w:val="0"/>
              <w:marTop w:val="0"/>
              <w:marBottom w:val="0"/>
              <w:divBdr>
                <w:top w:val="none" w:sz="0" w:space="0" w:color="auto"/>
                <w:left w:val="none" w:sz="0" w:space="0" w:color="auto"/>
                <w:bottom w:val="none" w:sz="0" w:space="0" w:color="auto"/>
                <w:right w:val="none" w:sz="0" w:space="0" w:color="auto"/>
              </w:divBdr>
            </w:div>
            <w:div w:id="1142389537">
              <w:marLeft w:val="720"/>
              <w:marRight w:val="0"/>
              <w:marTop w:val="0"/>
              <w:marBottom w:val="0"/>
              <w:divBdr>
                <w:top w:val="none" w:sz="0" w:space="0" w:color="auto"/>
                <w:left w:val="none" w:sz="0" w:space="0" w:color="auto"/>
                <w:bottom w:val="none" w:sz="0" w:space="0" w:color="auto"/>
                <w:right w:val="none" w:sz="0" w:space="0" w:color="auto"/>
              </w:divBdr>
            </w:div>
            <w:div w:id="1625574923">
              <w:marLeft w:val="0"/>
              <w:marRight w:val="0"/>
              <w:marTop w:val="0"/>
              <w:marBottom w:val="0"/>
              <w:divBdr>
                <w:top w:val="none" w:sz="0" w:space="0" w:color="auto"/>
                <w:left w:val="none" w:sz="0" w:space="0" w:color="auto"/>
                <w:bottom w:val="none" w:sz="0" w:space="0" w:color="auto"/>
                <w:right w:val="none" w:sz="0" w:space="0" w:color="auto"/>
              </w:divBdr>
            </w:div>
            <w:div w:id="397170049">
              <w:marLeft w:val="720"/>
              <w:marRight w:val="0"/>
              <w:marTop w:val="0"/>
              <w:marBottom w:val="0"/>
              <w:divBdr>
                <w:top w:val="none" w:sz="0" w:space="0" w:color="auto"/>
                <w:left w:val="none" w:sz="0" w:space="0" w:color="auto"/>
                <w:bottom w:val="none" w:sz="0" w:space="0" w:color="auto"/>
                <w:right w:val="none" w:sz="0" w:space="0" w:color="auto"/>
              </w:divBdr>
            </w:div>
            <w:div w:id="1167789825">
              <w:marLeft w:val="0"/>
              <w:marRight w:val="0"/>
              <w:marTop w:val="0"/>
              <w:marBottom w:val="0"/>
              <w:divBdr>
                <w:top w:val="none" w:sz="0" w:space="0" w:color="auto"/>
                <w:left w:val="none" w:sz="0" w:space="0" w:color="auto"/>
                <w:bottom w:val="none" w:sz="0" w:space="0" w:color="auto"/>
                <w:right w:val="none" w:sz="0" w:space="0" w:color="auto"/>
              </w:divBdr>
            </w:div>
            <w:div w:id="664238207">
              <w:marLeft w:val="720"/>
              <w:marRight w:val="0"/>
              <w:marTop w:val="0"/>
              <w:marBottom w:val="0"/>
              <w:divBdr>
                <w:top w:val="none" w:sz="0" w:space="0" w:color="auto"/>
                <w:left w:val="none" w:sz="0" w:space="0" w:color="auto"/>
                <w:bottom w:val="none" w:sz="0" w:space="0" w:color="auto"/>
                <w:right w:val="none" w:sz="0" w:space="0" w:color="auto"/>
              </w:divBdr>
            </w:div>
            <w:div w:id="1082488835">
              <w:marLeft w:val="0"/>
              <w:marRight w:val="0"/>
              <w:marTop w:val="0"/>
              <w:marBottom w:val="0"/>
              <w:divBdr>
                <w:top w:val="none" w:sz="0" w:space="0" w:color="auto"/>
                <w:left w:val="none" w:sz="0" w:space="0" w:color="auto"/>
                <w:bottom w:val="none" w:sz="0" w:space="0" w:color="auto"/>
                <w:right w:val="none" w:sz="0" w:space="0" w:color="auto"/>
              </w:divBdr>
            </w:div>
            <w:div w:id="740445063">
              <w:marLeft w:val="720"/>
              <w:marRight w:val="0"/>
              <w:marTop w:val="0"/>
              <w:marBottom w:val="0"/>
              <w:divBdr>
                <w:top w:val="none" w:sz="0" w:space="0" w:color="auto"/>
                <w:left w:val="none" w:sz="0" w:space="0" w:color="auto"/>
                <w:bottom w:val="none" w:sz="0" w:space="0" w:color="auto"/>
                <w:right w:val="none" w:sz="0" w:space="0" w:color="auto"/>
              </w:divBdr>
            </w:div>
            <w:div w:id="222762615">
              <w:marLeft w:val="0"/>
              <w:marRight w:val="0"/>
              <w:marTop w:val="0"/>
              <w:marBottom w:val="0"/>
              <w:divBdr>
                <w:top w:val="none" w:sz="0" w:space="0" w:color="auto"/>
                <w:left w:val="none" w:sz="0" w:space="0" w:color="auto"/>
                <w:bottom w:val="none" w:sz="0" w:space="0" w:color="auto"/>
                <w:right w:val="none" w:sz="0" w:space="0" w:color="auto"/>
              </w:divBdr>
            </w:div>
            <w:div w:id="1577858146">
              <w:marLeft w:val="720"/>
              <w:marRight w:val="4340"/>
              <w:marTop w:val="0"/>
              <w:marBottom w:val="0"/>
              <w:divBdr>
                <w:top w:val="none" w:sz="0" w:space="0" w:color="auto"/>
                <w:left w:val="none" w:sz="0" w:space="0" w:color="auto"/>
                <w:bottom w:val="none" w:sz="0" w:space="0" w:color="auto"/>
                <w:right w:val="none" w:sz="0" w:space="0" w:color="auto"/>
              </w:divBdr>
            </w:div>
            <w:div w:id="442266632">
              <w:marLeft w:val="0"/>
              <w:marRight w:val="0"/>
              <w:marTop w:val="0"/>
              <w:marBottom w:val="0"/>
              <w:divBdr>
                <w:top w:val="none" w:sz="0" w:space="0" w:color="auto"/>
                <w:left w:val="none" w:sz="0" w:space="0" w:color="auto"/>
                <w:bottom w:val="none" w:sz="0" w:space="0" w:color="auto"/>
                <w:right w:val="none" w:sz="0" w:space="0" w:color="auto"/>
              </w:divBdr>
            </w:div>
            <w:div w:id="1882012841">
              <w:marLeft w:val="720"/>
              <w:marRight w:val="0"/>
              <w:marTop w:val="0"/>
              <w:marBottom w:val="0"/>
              <w:divBdr>
                <w:top w:val="none" w:sz="0" w:space="0" w:color="auto"/>
                <w:left w:val="none" w:sz="0" w:space="0" w:color="auto"/>
                <w:bottom w:val="none" w:sz="0" w:space="0" w:color="auto"/>
                <w:right w:val="none" w:sz="0" w:space="0" w:color="auto"/>
              </w:divBdr>
            </w:div>
            <w:div w:id="1132017980">
              <w:marLeft w:val="0"/>
              <w:marRight w:val="0"/>
              <w:marTop w:val="0"/>
              <w:marBottom w:val="0"/>
              <w:divBdr>
                <w:top w:val="none" w:sz="0" w:space="0" w:color="auto"/>
                <w:left w:val="none" w:sz="0" w:space="0" w:color="auto"/>
                <w:bottom w:val="none" w:sz="0" w:space="0" w:color="auto"/>
                <w:right w:val="none" w:sz="0" w:space="0" w:color="auto"/>
              </w:divBdr>
            </w:div>
            <w:div w:id="1089077882">
              <w:marLeft w:val="720"/>
              <w:marRight w:val="840"/>
              <w:marTop w:val="0"/>
              <w:marBottom w:val="0"/>
              <w:divBdr>
                <w:top w:val="none" w:sz="0" w:space="0" w:color="auto"/>
                <w:left w:val="none" w:sz="0" w:space="0" w:color="auto"/>
                <w:bottom w:val="none" w:sz="0" w:space="0" w:color="auto"/>
                <w:right w:val="none" w:sz="0" w:space="0" w:color="auto"/>
              </w:divBdr>
            </w:div>
            <w:div w:id="251281598">
              <w:marLeft w:val="0"/>
              <w:marRight w:val="0"/>
              <w:marTop w:val="0"/>
              <w:marBottom w:val="0"/>
              <w:divBdr>
                <w:top w:val="none" w:sz="0" w:space="0" w:color="auto"/>
                <w:left w:val="none" w:sz="0" w:space="0" w:color="auto"/>
                <w:bottom w:val="none" w:sz="0" w:space="0" w:color="auto"/>
                <w:right w:val="none" w:sz="0" w:space="0" w:color="auto"/>
              </w:divBdr>
            </w:div>
            <w:div w:id="1273171908">
              <w:marLeft w:val="720"/>
              <w:marRight w:val="0"/>
              <w:marTop w:val="0"/>
              <w:marBottom w:val="0"/>
              <w:divBdr>
                <w:top w:val="none" w:sz="0" w:space="0" w:color="auto"/>
                <w:left w:val="none" w:sz="0" w:space="0" w:color="auto"/>
                <w:bottom w:val="none" w:sz="0" w:space="0" w:color="auto"/>
                <w:right w:val="none" w:sz="0" w:space="0" w:color="auto"/>
              </w:divBdr>
            </w:div>
            <w:div w:id="1484345297">
              <w:marLeft w:val="0"/>
              <w:marRight w:val="0"/>
              <w:marTop w:val="0"/>
              <w:marBottom w:val="0"/>
              <w:divBdr>
                <w:top w:val="none" w:sz="0" w:space="0" w:color="auto"/>
                <w:left w:val="none" w:sz="0" w:space="0" w:color="auto"/>
                <w:bottom w:val="none" w:sz="0" w:space="0" w:color="auto"/>
                <w:right w:val="none" w:sz="0" w:space="0" w:color="auto"/>
              </w:divBdr>
            </w:div>
            <w:div w:id="425002520">
              <w:marLeft w:val="720"/>
              <w:marRight w:val="0"/>
              <w:marTop w:val="0"/>
              <w:marBottom w:val="0"/>
              <w:divBdr>
                <w:top w:val="none" w:sz="0" w:space="0" w:color="auto"/>
                <w:left w:val="none" w:sz="0" w:space="0" w:color="auto"/>
                <w:bottom w:val="none" w:sz="0" w:space="0" w:color="auto"/>
                <w:right w:val="none" w:sz="0" w:space="0" w:color="auto"/>
              </w:divBdr>
            </w:div>
            <w:div w:id="1172913465">
              <w:marLeft w:val="0"/>
              <w:marRight w:val="0"/>
              <w:marTop w:val="0"/>
              <w:marBottom w:val="0"/>
              <w:divBdr>
                <w:top w:val="none" w:sz="0" w:space="0" w:color="auto"/>
                <w:left w:val="none" w:sz="0" w:space="0" w:color="auto"/>
                <w:bottom w:val="none" w:sz="0" w:space="0" w:color="auto"/>
                <w:right w:val="none" w:sz="0" w:space="0" w:color="auto"/>
              </w:divBdr>
            </w:div>
            <w:div w:id="1516308993">
              <w:marLeft w:val="720"/>
              <w:marRight w:val="4320"/>
              <w:marTop w:val="0"/>
              <w:marBottom w:val="0"/>
              <w:divBdr>
                <w:top w:val="none" w:sz="0" w:space="0" w:color="auto"/>
                <w:left w:val="none" w:sz="0" w:space="0" w:color="auto"/>
                <w:bottom w:val="none" w:sz="0" w:space="0" w:color="auto"/>
                <w:right w:val="none" w:sz="0" w:space="0" w:color="auto"/>
              </w:divBdr>
            </w:div>
            <w:div w:id="1555309920">
              <w:marLeft w:val="0"/>
              <w:marRight w:val="0"/>
              <w:marTop w:val="0"/>
              <w:marBottom w:val="0"/>
              <w:divBdr>
                <w:top w:val="none" w:sz="0" w:space="0" w:color="auto"/>
                <w:left w:val="none" w:sz="0" w:space="0" w:color="auto"/>
                <w:bottom w:val="none" w:sz="0" w:space="0" w:color="auto"/>
                <w:right w:val="none" w:sz="0" w:space="0" w:color="auto"/>
              </w:divBdr>
            </w:div>
            <w:div w:id="1433814693">
              <w:marLeft w:val="720"/>
              <w:marRight w:val="4440"/>
              <w:marTop w:val="0"/>
              <w:marBottom w:val="0"/>
              <w:divBdr>
                <w:top w:val="none" w:sz="0" w:space="0" w:color="auto"/>
                <w:left w:val="none" w:sz="0" w:space="0" w:color="auto"/>
                <w:bottom w:val="none" w:sz="0" w:space="0" w:color="auto"/>
                <w:right w:val="none" w:sz="0" w:space="0" w:color="auto"/>
              </w:divBdr>
            </w:div>
            <w:div w:id="1126394362">
              <w:marLeft w:val="0"/>
              <w:marRight w:val="0"/>
              <w:marTop w:val="0"/>
              <w:marBottom w:val="0"/>
              <w:divBdr>
                <w:top w:val="none" w:sz="0" w:space="0" w:color="auto"/>
                <w:left w:val="none" w:sz="0" w:space="0" w:color="auto"/>
                <w:bottom w:val="none" w:sz="0" w:space="0" w:color="auto"/>
                <w:right w:val="none" w:sz="0" w:space="0" w:color="auto"/>
              </w:divBdr>
            </w:div>
            <w:div w:id="1436707644">
              <w:marLeft w:val="780"/>
              <w:marRight w:val="4320"/>
              <w:marTop w:val="0"/>
              <w:marBottom w:val="0"/>
              <w:divBdr>
                <w:top w:val="none" w:sz="0" w:space="0" w:color="auto"/>
                <w:left w:val="none" w:sz="0" w:space="0" w:color="auto"/>
                <w:bottom w:val="none" w:sz="0" w:space="0" w:color="auto"/>
                <w:right w:val="none" w:sz="0" w:space="0" w:color="auto"/>
              </w:divBdr>
            </w:div>
            <w:div w:id="1985039764">
              <w:marLeft w:val="0"/>
              <w:marRight w:val="0"/>
              <w:marTop w:val="0"/>
              <w:marBottom w:val="0"/>
              <w:divBdr>
                <w:top w:val="none" w:sz="0" w:space="0" w:color="auto"/>
                <w:left w:val="none" w:sz="0" w:space="0" w:color="auto"/>
                <w:bottom w:val="none" w:sz="0" w:space="0" w:color="auto"/>
                <w:right w:val="none" w:sz="0" w:space="0" w:color="auto"/>
              </w:divBdr>
            </w:div>
            <w:div w:id="1181117153">
              <w:marLeft w:val="720"/>
              <w:marRight w:val="4320"/>
              <w:marTop w:val="0"/>
              <w:marBottom w:val="0"/>
              <w:divBdr>
                <w:top w:val="none" w:sz="0" w:space="0" w:color="auto"/>
                <w:left w:val="none" w:sz="0" w:space="0" w:color="auto"/>
                <w:bottom w:val="none" w:sz="0" w:space="0" w:color="auto"/>
                <w:right w:val="none" w:sz="0" w:space="0" w:color="auto"/>
              </w:divBdr>
            </w:div>
            <w:div w:id="1683556734">
              <w:marLeft w:val="0"/>
              <w:marRight w:val="0"/>
              <w:marTop w:val="0"/>
              <w:marBottom w:val="0"/>
              <w:divBdr>
                <w:top w:val="none" w:sz="0" w:space="0" w:color="auto"/>
                <w:left w:val="none" w:sz="0" w:space="0" w:color="auto"/>
                <w:bottom w:val="none" w:sz="0" w:space="0" w:color="auto"/>
                <w:right w:val="none" w:sz="0" w:space="0" w:color="auto"/>
              </w:divBdr>
            </w:div>
            <w:div w:id="563486800">
              <w:marLeft w:val="0"/>
              <w:marRight w:val="0"/>
              <w:marTop w:val="0"/>
              <w:marBottom w:val="0"/>
              <w:divBdr>
                <w:top w:val="none" w:sz="0" w:space="0" w:color="auto"/>
                <w:left w:val="none" w:sz="0" w:space="0" w:color="auto"/>
                <w:bottom w:val="none" w:sz="0" w:space="0" w:color="auto"/>
                <w:right w:val="none" w:sz="0" w:space="0" w:color="auto"/>
              </w:divBdr>
            </w:div>
            <w:div w:id="946351589">
              <w:marLeft w:val="0"/>
              <w:marRight w:val="0"/>
              <w:marTop w:val="0"/>
              <w:marBottom w:val="0"/>
              <w:divBdr>
                <w:top w:val="none" w:sz="0" w:space="0" w:color="auto"/>
                <w:left w:val="none" w:sz="0" w:space="0" w:color="auto"/>
                <w:bottom w:val="none" w:sz="0" w:space="0" w:color="auto"/>
                <w:right w:val="none" w:sz="0" w:space="0" w:color="auto"/>
              </w:divBdr>
            </w:div>
            <w:div w:id="917598263">
              <w:marLeft w:val="720"/>
              <w:marRight w:val="300"/>
              <w:marTop w:val="0"/>
              <w:marBottom w:val="0"/>
              <w:divBdr>
                <w:top w:val="none" w:sz="0" w:space="0" w:color="auto"/>
                <w:left w:val="none" w:sz="0" w:space="0" w:color="auto"/>
                <w:bottom w:val="none" w:sz="0" w:space="0" w:color="auto"/>
                <w:right w:val="none" w:sz="0" w:space="0" w:color="auto"/>
              </w:divBdr>
            </w:div>
            <w:div w:id="551774293">
              <w:marLeft w:val="0"/>
              <w:marRight w:val="0"/>
              <w:marTop w:val="0"/>
              <w:marBottom w:val="0"/>
              <w:divBdr>
                <w:top w:val="none" w:sz="0" w:space="0" w:color="auto"/>
                <w:left w:val="none" w:sz="0" w:space="0" w:color="auto"/>
                <w:bottom w:val="none" w:sz="0" w:space="0" w:color="auto"/>
                <w:right w:val="none" w:sz="0" w:space="0" w:color="auto"/>
              </w:divBdr>
            </w:div>
            <w:div w:id="1017463643">
              <w:marLeft w:val="720"/>
              <w:marRight w:val="4940"/>
              <w:marTop w:val="0"/>
              <w:marBottom w:val="0"/>
              <w:divBdr>
                <w:top w:val="none" w:sz="0" w:space="0" w:color="auto"/>
                <w:left w:val="none" w:sz="0" w:space="0" w:color="auto"/>
                <w:bottom w:val="none" w:sz="0" w:space="0" w:color="auto"/>
                <w:right w:val="none" w:sz="0" w:space="0" w:color="auto"/>
              </w:divBdr>
            </w:div>
            <w:div w:id="611742874">
              <w:marLeft w:val="0"/>
              <w:marRight w:val="0"/>
              <w:marTop w:val="0"/>
              <w:marBottom w:val="0"/>
              <w:divBdr>
                <w:top w:val="none" w:sz="0" w:space="0" w:color="auto"/>
                <w:left w:val="none" w:sz="0" w:space="0" w:color="auto"/>
                <w:bottom w:val="none" w:sz="0" w:space="0" w:color="auto"/>
                <w:right w:val="none" w:sz="0" w:space="0" w:color="auto"/>
              </w:divBdr>
            </w:div>
            <w:div w:id="1589117722">
              <w:marLeft w:val="0"/>
              <w:marRight w:val="0"/>
              <w:marTop w:val="0"/>
              <w:marBottom w:val="0"/>
              <w:divBdr>
                <w:top w:val="none" w:sz="0" w:space="0" w:color="auto"/>
                <w:left w:val="none" w:sz="0" w:space="0" w:color="auto"/>
                <w:bottom w:val="none" w:sz="0" w:space="0" w:color="auto"/>
                <w:right w:val="none" w:sz="0" w:space="0" w:color="auto"/>
              </w:divBdr>
            </w:div>
            <w:div w:id="9765374">
              <w:marLeft w:val="0"/>
              <w:marRight w:val="0"/>
              <w:marTop w:val="0"/>
              <w:marBottom w:val="0"/>
              <w:divBdr>
                <w:top w:val="none" w:sz="0" w:space="0" w:color="auto"/>
                <w:left w:val="none" w:sz="0" w:space="0" w:color="auto"/>
                <w:bottom w:val="none" w:sz="0" w:space="0" w:color="auto"/>
                <w:right w:val="none" w:sz="0" w:space="0" w:color="auto"/>
              </w:divBdr>
            </w:div>
            <w:div w:id="2016836589">
              <w:marLeft w:val="0"/>
              <w:marRight w:val="0"/>
              <w:marTop w:val="0"/>
              <w:marBottom w:val="0"/>
              <w:divBdr>
                <w:top w:val="none" w:sz="0" w:space="0" w:color="auto"/>
                <w:left w:val="none" w:sz="0" w:space="0" w:color="auto"/>
                <w:bottom w:val="none" w:sz="0" w:space="0" w:color="auto"/>
                <w:right w:val="none" w:sz="0" w:space="0" w:color="auto"/>
              </w:divBdr>
            </w:div>
            <w:div w:id="1570268253">
              <w:marLeft w:val="720"/>
              <w:marRight w:val="0"/>
              <w:marTop w:val="0"/>
              <w:marBottom w:val="0"/>
              <w:divBdr>
                <w:top w:val="none" w:sz="0" w:space="0" w:color="auto"/>
                <w:left w:val="none" w:sz="0" w:space="0" w:color="auto"/>
                <w:bottom w:val="none" w:sz="0" w:space="0" w:color="auto"/>
                <w:right w:val="none" w:sz="0" w:space="0" w:color="auto"/>
              </w:divBdr>
            </w:div>
            <w:div w:id="1886404799">
              <w:marLeft w:val="0"/>
              <w:marRight w:val="0"/>
              <w:marTop w:val="0"/>
              <w:marBottom w:val="0"/>
              <w:divBdr>
                <w:top w:val="none" w:sz="0" w:space="0" w:color="auto"/>
                <w:left w:val="none" w:sz="0" w:space="0" w:color="auto"/>
                <w:bottom w:val="none" w:sz="0" w:space="0" w:color="auto"/>
                <w:right w:val="none" w:sz="0" w:space="0" w:color="auto"/>
              </w:divBdr>
            </w:div>
            <w:div w:id="149947768">
              <w:marLeft w:val="720"/>
              <w:marRight w:val="0"/>
              <w:marTop w:val="0"/>
              <w:marBottom w:val="0"/>
              <w:divBdr>
                <w:top w:val="none" w:sz="0" w:space="0" w:color="auto"/>
                <w:left w:val="none" w:sz="0" w:space="0" w:color="auto"/>
                <w:bottom w:val="none" w:sz="0" w:space="0" w:color="auto"/>
                <w:right w:val="none" w:sz="0" w:space="0" w:color="auto"/>
              </w:divBdr>
            </w:div>
            <w:div w:id="1715032840">
              <w:marLeft w:val="0"/>
              <w:marRight w:val="0"/>
              <w:marTop w:val="0"/>
              <w:marBottom w:val="0"/>
              <w:divBdr>
                <w:top w:val="none" w:sz="0" w:space="0" w:color="auto"/>
                <w:left w:val="none" w:sz="0" w:space="0" w:color="auto"/>
                <w:bottom w:val="none" w:sz="0" w:space="0" w:color="auto"/>
                <w:right w:val="none" w:sz="0" w:space="0" w:color="auto"/>
              </w:divBdr>
            </w:div>
            <w:div w:id="1941643404">
              <w:marLeft w:val="720"/>
              <w:marRight w:val="0"/>
              <w:marTop w:val="0"/>
              <w:marBottom w:val="0"/>
              <w:divBdr>
                <w:top w:val="none" w:sz="0" w:space="0" w:color="auto"/>
                <w:left w:val="none" w:sz="0" w:space="0" w:color="auto"/>
                <w:bottom w:val="none" w:sz="0" w:space="0" w:color="auto"/>
                <w:right w:val="none" w:sz="0" w:space="0" w:color="auto"/>
              </w:divBdr>
            </w:div>
            <w:div w:id="441531557">
              <w:marLeft w:val="0"/>
              <w:marRight w:val="0"/>
              <w:marTop w:val="0"/>
              <w:marBottom w:val="0"/>
              <w:divBdr>
                <w:top w:val="none" w:sz="0" w:space="0" w:color="auto"/>
                <w:left w:val="none" w:sz="0" w:space="0" w:color="auto"/>
                <w:bottom w:val="none" w:sz="0" w:space="0" w:color="auto"/>
                <w:right w:val="none" w:sz="0" w:space="0" w:color="auto"/>
              </w:divBdr>
            </w:div>
            <w:div w:id="229388996">
              <w:marLeft w:val="720"/>
              <w:marRight w:val="0"/>
              <w:marTop w:val="0"/>
              <w:marBottom w:val="0"/>
              <w:divBdr>
                <w:top w:val="none" w:sz="0" w:space="0" w:color="auto"/>
                <w:left w:val="none" w:sz="0" w:space="0" w:color="auto"/>
                <w:bottom w:val="none" w:sz="0" w:space="0" w:color="auto"/>
                <w:right w:val="none" w:sz="0" w:space="0" w:color="auto"/>
              </w:divBdr>
            </w:div>
            <w:div w:id="637566603">
              <w:marLeft w:val="0"/>
              <w:marRight w:val="0"/>
              <w:marTop w:val="0"/>
              <w:marBottom w:val="0"/>
              <w:divBdr>
                <w:top w:val="none" w:sz="0" w:space="0" w:color="auto"/>
                <w:left w:val="none" w:sz="0" w:space="0" w:color="auto"/>
                <w:bottom w:val="none" w:sz="0" w:space="0" w:color="auto"/>
                <w:right w:val="none" w:sz="0" w:space="0" w:color="auto"/>
              </w:divBdr>
            </w:div>
            <w:div w:id="1301154528">
              <w:marLeft w:val="720"/>
              <w:marRight w:val="0"/>
              <w:marTop w:val="0"/>
              <w:marBottom w:val="0"/>
              <w:divBdr>
                <w:top w:val="none" w:sz="0" w:space="0" w:color="auto"/>
                <w:left w:val="none" w:sz="0" w:space="0" w:color="auto"/>
                <w:bottom w:val="none" w:sz="0" w:space="0" w:color="auto"/>
                <w:right w:val="none" w:sz="0" w:space="0" w:color="auto"/>
              </w:divBdr>
            </w:div>
            <w:div w:id="1168136177">
              <w:marLeft w:val="0"/>
              <w:marRight w:val="0"/>
              <w:marTop w:val="0"/>
              <w:marBottom w:val="0"/>
              <w:divBdr>
                <w:top w:val="none" w:sz="0" w:space="0" w:color="auto"/>
                <w:left w:val="none" w:sz="0" w:space="0" w:color="auto"/>
                <w:bottom w:val="none" w:sz="0" w:space="0" w:color="auto"/>
                <w:right w:val="none" w:sz="0" w:space="0" w:color="auto"/>
              </w:divBdr>
            </w:div>
            <w:div w:id="1670478669">
              <w:marLeft w:val="720"/>
              <w:marRight w:val="0"/>
              <w:marTop w:val="0"/>
              <w:marBottom w:val="0"/>
              <w:divBdr>
                <w:top w:val="none" w:sz="0" w:space="0" w:color="auto"/>
                <w:left w:val="none" w:sz="0" w:space="0" w:color="auto"/>
                <w:bottom w:val="none" w:sz="0" w:space="0" w:color="auto"/>
                <w:right w:val="none" w:sz="0" w:space="0" w:color="auto"/>
              </w:divBdr>
            </w:div>
            <w:div w:id="1731147238">
              <w:marLeft w:val="0"/>
              <w:marRight w:val="0"/>
              <w:marTop w:val="0"/>
              <w:marBottom w:val="0"/>
              <w:divBdr>
                <w:top w:val="none" w:sz="0" w:space="0" w:color="auto"/>
                <w:left w:val="none" w:sz="0" w:space="0" w:color="auto"/>
                <w:bottom w:val="none" w:sz="0" w:space="0" w:color="auto"/>
                <w:right w:val="none" w:sz="0" w:space="0" w:color="auto"/>
              </w:divBdr>
            </w:div>
            <w:div w:id="1290865159">
              <w:marLeft w:val="720"/>
              <w:marRight w:val="0"/>
              <w:marTop w:val="0"/>
              <w:marBottom w:val="0"/>
              <w:divBdr>
                <w:top w:val="none" w:sz="0" w:space="0" w:color="auto"/>
                <w:left w:val="none" w:sz="0" w:space="0" w:color="auto"/>
                <w:bottom w:val="none" w:sz="0" w:space="0" w:color="auto"/>
                <w:right w:val="none" w:sz="0" w:space="0" w:color="auto"/>
              </w:divBdr>
            </w:div>
            <w:div w:id="837115715">
              <w:marLeft w:val="0"/>
              <w:marRight w:val="0"/>
              <w:marTop w:val="0"/>
              <w:marBottom w:val="0"/>
              <w:divBdr>
                <w:top w:val="none" w:sz="0" w:space="0" w:color="auto"/>
                <w:left w:val="none" w:sz="0" w:space="0" w:color="auto"/>
                <w:bottom w:val="none" w:sz="0" w:space="0" w:color="auto"/>
                <w:right w:val="none" w:sz="0" w:space="0" w:color="auto"/>
              </w:divBdr>
            </w:div>
            <w:div w:id="607397771">
              <w:marLeft w:val="720"/>
              <w:marRight w:val="0"/>
              <w:marTop w:val="0"/>
              <w:marBottom w:val="0"/>
              <w:divBdr>
                <w:top w:val="none" w:sz="0" w:space="0" w:color="auto"/>
                <w:left w:val="none" w:sz="0" w:space="0" w:color="auto"/>
                <w:bottom w:val="none" w:sz="0" w:space="0" w:color="auto"/>
                <w:right w:val="none" w:sz="0" w:space="0" w:color="auto"/>
              </w:divBdr>
            </w:div>
            <w:div w:id="415249067">
              <w:marLeft w:val="0"/>
              <w:marRight w:val="0"/>
              <w:marTop w:val="0"/>
              <w:marBottom w:val="0"/>
              <w:divBdr>
                <w:top w:val="none" w:sz="0" w:space="0" w:color="auto"/>
                <w:left w:val="none" w:sz="0" w:space="0" w:color="auto"/>
                <w:bottom w:val="none" w:sz="0" w:space="0" w:color="auto"/>
                <w:right w:val="none" w:sz="0" w:space="0" w:color="auto"/>
              </w:divBdr>
            </w:div>
            <w:div w:id="1878738958">
              <w:marLeft w:val="720"/>
              <w:marRight w:val="360"/>
              <w:marTop w:val="0"/>
              <w:marBottom w:val="0"/>
              <w:divBdr>
                <w:top w:val="none" w:sz="0" w:space="0" w:color="auto"/>
                <w:left w:val="none" w:sz="0" w:space="0" w:color="auto"/>
                <w:bottom w:val="none" w:sz="0" w:space="0" w:color="auto"/>
                <w:right w:val="none" w:sz="0" w:space="0" w:color="auto"/>
              </w:divBdr>
            </w:div>
            <w:div w:id="1334991976">
              <w:marLeft w:val="0"/>
              <w:marRight w:val="0"/>
              <w:marTop w:val="0"/>
              <w:marBottom w:val="0"/>
              <w:divBdr>
                <w:top w:val="none" w:sz="0" w:space="0" w:color="auto"/>
                <w:left w:val="none" w:sz="0" w:space="0" w:color="auto"/>
                <w:bottom w:val="none" w:sz="0" w:space="0" w:color="auto"/>
                <w:right w:val="none" w:sz="0" w:space="0" w:color="auto"/>
              </w:divBdr>
            </w:div>
            <w:div w:id="709571000">
              <w:marLeft w:val="0"/>
              <w:marRight w:val="0"/>
              <w:marTop w:val="0"/>
              <w:marBottom w:val="0"/>
              <w:divBdr>
                <w:top w:val="none" w:sz="0" w:space="0" w:color="auto"/>
                <w:left w:val="none" w:sz="0" w:space="0" w:color="auto"/>
                <w:bottom w:val="none" w:sz="0" w:space="0" w:color="auto"/>
                <w:right w:val="none" w:sz="0" w:space="0" w:color="auto"/>
              </w:divBdr>
            </w:div>
            <w:div w:id="1919709128">
              <w:marLeft w:val="0"/>
              <w:marRight w:val="0"/>
              <w:marTop w:val="0"/>
              <w:marBottom w:val="0"/>
              <w:divBdr>
                <w:top w:val="none" w:sz="0" w:space="0" w:color="auto"/>
                <w:left w:val="none" w:sz="0" w:space="0" w:color="auto"/>
                <w:bottom w:val="none" w:sz="0" w:space="0" w:color="auto"/>
                <w:right w:val="none" w:sz="0" w:space="0" w:color="auto"/>
              </w:divBdr>
            </w:div>
            <w:div w:id="1961110442">
              <w:marLeft w:val="880"/>
              <w:marRight w:val="0"/>
              <w:marTop w:val="0"/>
              <w:marBottom w:val="0"/>
              <w:divBdr>
                <w:top w:val="none" w:sz="0" w:space="0" w:color="auto"/>
                <w:left w:val="none" w:sz="0" w:space="0" w:color="auto"/>
                <w:bottom w:val="none" w:sz="0" w:space="0" w:color="auto"/>
                <w:right w:val="none" w:sz="0" w:space="0" w:color="auto"/>
              </w:divBdr>
            </w:div>
            <w:div w:id="910623687">
              <w:marLeft w:val="0"/>
              <w:marRight w:val="0"/>
              <w:marTop w:val="0"/>
              <w:marBottom w:val="0"/>
              <w:divBdr>
                <w:top w:val="none" w:sz="0" w:space="0" w:color="auto"/>
                <w:left w:val="none" w:sz="0" w:space="0" w:color="auto"/>
                <w:bottom w:val="none" w:sz="0" w:space="0" w:color="auto"/>
                <w:right w:val="none" w:sz="0" w:space="0" w:color="auto"/>
              </w:divBdr>
            </w:div>
            <w:div w:id="1919247155">
              <w:marLeft w:val="880"/>
              <w:marRight w:val="0"/>
              <w:marTop w:val="0"/>
              <w:marBottom w:val="0"/>
              <w:divBdr>
                <w:top w:val="none" w:sz="0" w:space="0" w:color="auto"/>
                <w:left w:val="none" w:sz="0" w:space="0" w:color="auto"/>
                <w:bottom w:val="none" w:sz="0" w:space="0" w:color="auto"/>
                <w:right w:val="none" w:sz="0" w:space="0" w:color="auto"/>
              </w:divBdr>
            </w:div>
            <w:div w:id="1003358865">
              <w:marLeft w:val="0"/>
              <w:marRight w:val="0"/>
              <w:marTop w:val="0"/>
              <w:marBottom w:val="0"/>
              <w:divBdr>
                <w:top w:val="none" w:sz="0" w:space="0" w:color="auto"/>
                <w:left w:val="none" w:sz="0" w:space="0" w:color="auto"/>
                <w:bottom w:val="none" w:sz="0" w:space="0" w:color="auto"/>
                <w:right w:val="none" w:sz="0" w:space="0" w:color="auto"/>
              </w:divBdr>
            </w:div>
            <w:div w:id="1825776540">
              <w:marLeft w:val="880"/>
              <w:marRight w:val="0"/>
              <w:marTop w:val="0"/>
              <w:marBottom w:val="0"/>
              <w:divBdr>
                <w:top w:val="none" w:sz="0" w:space="0" w:color="auto"/>
                <w:left w:val="none" w:sz="0" w:space="0" w:color="auto"/>
                <w:bottom w:val="none" w:sz="0" w:space="0" w:color="auto"/>
                <w:right w:val="none" w:sz="0" w:space="0" w:color="auto"/>
              </w:divBdr>
            </w:div>
            <w:div w:id="561643935">
              <w:marLeft w:val="0"/>
              <w:marRight w:val="0"/>
              <w:marTop w:val="0"/>
              <w:marBottom w:val="0"/>
              <w:divBdr>
                <w:top w:val="none" w:sz="0" w:space="0" w:color="auto"/>
                <w:left w:val="none" w:sz="0" w:space="0" w:color="auto"/>
                <w:bottom w:val="none" w:sz="0" w:space="0" w:color="auto"/>
                <w:right w:val="none" w:sz="0" w:space="0" w:color="auto"/>
              </w:divBdr>
            </w:div>
            <w:div w:id="1198664674">
              <w:marLeft w:val="880"/>
              <w:marRight w:val="400"/>
              <w:marTop w:val="0"/>
              <w:marBottom w:val="0"/>
              <w:divBdr>
                <w:top w:val="none" w:sz="0" w:space="0" w:color="auto"/>
                <w:left w:val="none" w:sz="0" w:space="0" w:color="auto"/>
                <w:bottom w:val="none" w:sz="0" w:space="0" w:color="auto"/>
                <w:right w:val="none" w:sz="0" w:space="0" w:color="auto"/>
              </w:divBdr>
            </w:div>
            <w:div w:id="2132556524">
              <w:marLeft w:val="0"/>
              <w:marRight w:val="0"/>
              <w:marTop w:val="0"/>
              <w:marBottom w:val="0"/>
              <w:divBdr>
                <w:top w:val="none" w:sz="0" w:space="0" w:color="auto"/>
                <w:left w:val="none" w:sz="0" w:space="0" w:color="auto"/>
                <w:bottom w:val="none" w:sz="0" w:space="0" w:color="auto"/>
                <w:right w:val="none" w:sz="0" w:space="0" w:color="auto"/>
              </w:divBdr>
            </w:div>
            <w:div w:id="1995717489">
              <w:marLeft w:val="0"/>
              <w:marRight w:val="0"/>
              <w:marTop w:val="0"/>
              <w:marBottom w:val="0"/>
              <w:divBdr>
                <w:top w:val="none" w:sz="0" w:space="0" w:color="auto"/>
                <w:left w:val="none" w:sz="0" w:space="0" w:color="auto"/>
                <w:bottom w:val="none" w:sz="0" w:space="0" w:color="auto"/>
                <w:right w:val="none" w:sz="0" w:space="0" w:color="auto"/>
              </w:divBdr>
            </w:div>
            <w:div w:id="1872641419">
              <w:marLeft w:val="0"/>
              <w:marRight w:val="0"/>
              <w:marTop w:val="0"/>
              <w:marBottom w:val="0"/>
              <w:divBdr>
                <w:top w:val="none" w:sz="0" w:space="0" w:color="auto"/>
                <w:left w:val="none" w:sz="0" w:space="0" w:color="auto"/>
                <w:bottom w:val="none" w:sz="0" w:space="0" w:color="auto"/>
                <w:right w:val="none" w:sz="0" w:space="0" w:color="auto"/>
              </w:divBdr>
            </w:div>
            <w:div w:id="280235724">
              <w:marLeft w:val="0"/>
              <w:marRight w:val="0"/>
              <w:marTop w:val="0"/>
              <w:marBottom w:val="0"/>
              <w:divBdr>
                <w:top w:val="none" w:sz="0" w:space="0" w:color="auto"/>
                <w:left w:val="none" w:sz="0" w:space="0" w:color="auto"/>
                <w:bottom w:val="none" w:sz="0" w:space="0" w:color="auto"/>
                <w:right w:val="none" w:sz="0" w:space="0" w:color="auto"/>
              </w:divBdr>
            </w:div>
            <w:div w:id="1130512084">
              <w:marLeft w:val="4380"/>
              <w:marRight w:val="0"/>
              <w:marTop w:val="0"/>
              <w:marBottom w:val="0"/>
              <w:divBdr>
                <w:top w:val="none" w:sz="0" w:space="0" w:color="auto"/>
                <w:left w:val="none" w:sz="0" w:space="0" w:color="auto"/>
                <w:bottom w:val="none" w:sz="0" w:space="0" w:color="auto"/>
                <w:right w:val="none" w:sz="0" w:space="0" w:color="auto"/>
              </w:divBdr>
            </w:div>
            <w:div w:id="1820733033">
              <w:marLeft w:val="0"/>
              <w:marRight w:val="0"/>
              <w:marTop w:val="0"/>
              <w:marBottom w:val="0"/>
              <w:divBdr>
                <w:top w:val="none" w:sz="0" w:space="0" w:color="auto"/>
                <w:left w:val="none" w:sz="0" w:space="0" w:color="auto"/>
                <w:bottom w:val="none" w:sz="0" w:space="0" w:color="auto"/>
                <w:right w:val="none" w:sz="0" w:space="0" w:color="auto"/>
              </w:divBdr>
            </w:div>
            <w:div w:id="2074500033">
              <w:marLeft w:val="0"/>
              <w:marRight w:val="300"/>
              <w:marTop w:val="0"/>
              <w:marBottom w:val="0"/>
              <w:divBdr>
                <w:top w:val="none" w:sz="0" w:space="0" w:color="auto"/>
                <w:left w:val="none" w:sz="0" w:space="0" w:color="auto"/>
                <w:bottom w:val="none" w:sz="0" w:space="0" w:color="auto"/>
                <w:right w:val="none" w:sz="0" w:space="0" w:color="auto"/>
              </w:divBdr>
            </w:div>
            <w:div w:id="411317682">
              <w:marLeft w:val="0"/>
              <w:marRight w:val="0"/>
              <w:marTop w:val="0"/>
              <w:marBottom w:val="0"/>
              <w:divBdr>
                <w:top w:val="none" w:sz="0" w:space="0" w:color="auto"/>
                <w:left w:val="none" w:sz="0" w:space="0" w:color="auto"/>
                <w:bottom w:val="none" w:sz="0" w:space="0" w:color="auto"/>
                <w:right w:val="none" w:sz="0" w:space="0" w:color="auto"/>
              </w:divBdr>
            </w:div>
            <w:div w:id="379673477">
              <w:marLeft w:val="0"/>
              <w:marRight w:val="280"/>
              <w:marTop w:val="0"/>
              <w:marBottom w:val="0"/>
              <w:divBdr>
                <w:top w:val="none" w:sz="0" w:space="0" w:color="auto"/>
                <w:left w:val="none" w:sz="0" w:space="0" w:color="auto"/>
                <w:bottom w:val="none" w:sz="0" w:space="0" w:color="auto"/>
                <w:right w:val="none" w:sz="0" w:space="0" w:color="auto"/>
              </w:divBdr>
            </w:div>
            <w:div w:id="305015223">
              <w:marLeft w:val="0"/>
              <w:marRight w:val="0"/>
              <w:marTop w:val="0"/>
              <w:marBottom w:val="0"/>
              <w:divBdr>
                <w:top w:val="none" w:sz="0" w:space="0" w:color="auto"/>
                <w:left w:val="none" w:sz="0" w:space="0" w:color="auto"/>
                <w:bottom w:val="none" w:sz="0" w:space="0" w:color="auto"/>
                <w:right w:val="none" w:sz="0" w:space="0" w:color="auto"/>
              </w:divBdr>
            </w:div>
            <w:div w:id="1596749602">
              <w:marLeft w:val="0"/>
              <w:marRight w:val="0"/>
              <w:marTop w:val="0"/>
              <w:marBottom w:val="0"/>
              <w:divBdr>
                <w:top w:val="none" w:sz="0" w:space="0" w:color="auto"/>
                <w:left w:val="none" w:sz="0" w:space="0" w:color="auto"/>
                <w:bottom w:val="none" w:sz="0" w:space="0" w:color="auto"/>
                <w:right w:val="none" w:sz="0" w:space="0" w:color="auto"/>
              </w:divBdr>
            </w:div>
            <w:div w:id="244070543">
              <w:marLeft w:val="0"/>
              <w:marRight w:val="0"/>
              <w:marTop w:val="0"/>
              <w:marBottom w:val="0"/>
              <w:divBdr>
                <w:top w:val="none" w:sz="0" w:space="0" w:color="auto"/>
                <w:left w:val="none" w:sz="0" w:space="0" w:color="auto"/>
                <w:bottom w:val="none" w:sz="0" w:space="0" w:color="auto"/>
                <w:right w:val="none" w:sz="0" w:space="0" w:color="auto"/>
              </w:divBdr>
            </w:div>
            <w:div w:id="1517042442">
              <w:marLeft w:val="0"/>
              <w:marRight w:val="0"/>
              <w:marTop w:val="0"/>
              <w:marBottom w:val="0"/>
              <w:divBdr>
                <w:top w:val="none" w:sz="0" w:space="0" w:color="auto"/>
                <w:left w:val="none" w:sz="0" w:space="0" w:color="auto"/>
                <w:bottom w:val="none" w:sz="0" w:space="0" w:color="auto"/>
                <w:right w:val="none" w:sz="0" w:space="0" w:color="auto"/>
              </w:divBdr>
            </w:div>
            <w:div w:id="1982078093">
              <w:marLeft w:val="0"/>
              <w:marRight w:val="0"/>
              <w:marTop w:val="0"/>
              <w:marBottom w:val="0"/>
              <w:divBdr>
                <w:top w:val="none" w:sz="0" w:space="0" w:color="auto"/>
                <w:left w:val="none" w:sz="0" w:space="0" w:color="auto"/>
                <w:bottom w:val="none" w:sz="0" w:space="0" w:color="auto"/>
                <w:right w:val="none" w:sz="0" w:space="0" w:color="auto"/>
              </w:divBdr>
            </w:div>
            <w:div w:id="1642540877">
              <w:marLeft w:val="0"/>
              <w:marRight w:val="0"/>
              <w:marTop w:val="0"/>
              <w:marBottom w:val="0"/>
              <w:divBdr>
                <w:top w:val="none" w:sz="0" w:space="0" w:color="auto"/>
                <w:left w:val="none" w:sz="0" w:space="0" w:color="auto"/>
                <w:bottom w:val="none" w:sz="0" w:space="0" w:color="auto"/>
                <w:right w:val="none" w:sz="0" w:space="0" w:color="auto"/>
              </w:divBdr>
            </w:div>
            <w:div w:id="702946219">
              <w:marLeft w:val="0"/>
              <w:marRight w:val="0"/>
              <w:marTop w:val="0"/>
              <w:marBottom w:val="0"/>
              <w:divBdr>
                <w:top w:val="none" w:sz="0" w:space="0" w:color="auto"/>
                <w:left w:val="none" w:sz="0" w:space="0" w:color="auto"/>
                <w:bottom w:val="none" w:sz="0" w:space="0" w:color="auto"/>
                <w:right w:val="none" w:sz="0" w:space="0" w:color="auto"/>
              </w:divBdr>
            </w:div>
            <w:div w:id="1957365782">
              <w:marLeft w:val="0"/>
              <w:marRight w:val="0"/>
              <w:marTop w:val="0"/>
              <w:marBottom w:val="0"/>
              <w:divBdr>
                <w:top w:val="none" w:sz="0" w:space="0" w:color="auto"/>
                <w:left w:val="none" w:sz="0" w:space="0" w:color="auto"/>
                <w:bottom w:val="none" w:sz="0" w:space="0" w:color="auto"/>
                <w:right w:val="none" w:sz="0" w:space="0" w:color="auto"/>
              </w:divBdr>
            </w:div>
            <w:div w:id="924730499">
              <w:marLeft w:val="0"/>
              <w:marRight w:val="0"/>
              <w:marTop w:val="0"/>
              <w:marBottom w:val="0"/>
              <w:divBdr>
                <w:top w:val="none" w:sz="0" w:space="0" w:color="auto"/>
                <w:left w:val="none" w:sz="0" w:space="0" w:color="auto"/>
                <w:bottom w:val="none" w:sz="0" w:space="0" w:color="auto"/>
                <w:right w:val="none" w:sz="0" w:space="0" w:color="auto"/>
              </w:divBdr>
            </w:div>
            <w:div w:id="1692996870">
              <w:marLeft w:val="0"/>
              <w:marRight w:val="0"/>
              <w:marTop w:val="0"/>
              <w:marBottom w:val="0"/>
              <w:divBdr>
                <w:top w:val="none" w:sz="0" w:space="0" w:color="auto"/>
                <w:left w:val="none" w:sz="0" w:space="0" w:color="auto"/>
                <w:bottom w:val="none" w:sz="0" w:space="0" w:color="auto"/>
                <w:right w:val="none" w:sz="0" w:space="0" w:color="auto"/>
              </w:divBdr>
            </w:div>
            <w:div w:id="160892876">
              <w:marLeft w:val="0"/>
              <w:marRight w:val="0"/>
              <w:marTop w:val="0"/>
              <w:marBottom w:val="0"/>
              <w:divBdr>
                <w:top w:val="none" w:sz="0" w:space="0" w:color="auto"/>
                <w:left w:val="none" w:sz="0" w:space="0" w:color="auto"/>
                <w:bottom w:val="none" w:sz="0" w:space="0" w:color="auto"/>
                <w:right w:val="none" w:sz="0" w:space="0" w:color="auto"/>
              </w:divBdr>
            </w:div>
            <w:div w:id="865827468">
              <w:marLeft w:val="0"/>
              <w:marRight w:val="0"/>
              <w:marTop w:val="0"/>
              <w:marBottom w:val="0"/>
              <w:divBdr>
                <w:top w:val="none" w:sz="0" w:space="0" w:color="auto"/>
                <w:left w:val="none" w:sz="0" w:space="0" w:color="auto"/>
                <w:bottom w:val="none" w:sz="0" w:space="0" w:color="auto"/>
                <w:right w:val="none" w:sz="0" w:space="0" w:color="auto"/>
              </w:divBdr>
            </w:div>
            <w:div w:id="2074814417">
              <w:marLeft w:val="0"/>
              <w:marRight w:val="0"/>
              <w:marTop w:val="0"/>
              <w:marBottom w:val="0"/>
              <w:divBdr>
                <w:top w:val="none" w:sz="0" w:space="0" w:color="auto"/>
                <w:left w:val="none" w:sz="0" w:space="0" w:color="auto"/>
                <w:bottom w:val="none" w:sz="0" w:space="0" w:color="auto"/>
                <w:right w:val="none" w:sz="0" w:space="0" w:color="auto"/>
              </w:divBdr>
            </w:div>
            <w:div w:id="566578483">
              <w:marLeft w:val="0"/>
              <w:marRight w:val="0"/>
              <w:marTop w:val="0"/>
              <w:marBottom w:val="0"/>
              <w:divBdr>
                <w:top w:val="none" w:sz="0" w:space="0" w:color="auto"/>
                <w:left w:val="none" w:sz="0" w:space="0" w:color="auto"/>
                <w:bottom w:val="none" w:sz="0" w:space="0" w:color="auto"/>
                <w:right w:val="none" w:sz="0" w:space="0" w:color="auto"/>
              </w:divBdr>
            </w:div>
            <w:div w:id="886063112">
              <w:marLeft w:val="0"/>
              <w:marRight w:val="0"/>
              <w:marTop w:val="0"/>
              <w:marBottom w:val="0"/>
              <w:divBdr>
                <w:top w:val="none" w:sz="0" w:space="0" w:color="auto"/>
                <w:left w:val="none" w:sz="0" w:space="0" w:color="auto"/>
                <w:bottom w:val="none" w:sz="0" w:space="0" w:color="auto"/>
                <w:right w:val="none" w:sz="0" w:space="0" w:color="auto"/>
              </w:divBdr>
            </w:div>
            <w:div w:id="78910175">
              <w:marLeft w:val="0"/>
              <w:marRight w:val="0"/>
              <w:marTop w:val="0"/>
              <w:marBottom w:val="0"/>
              <w:divBdr>
                <w:top w:val="none" w:sz="0" w:space="0" w:color="auto"/>
                <w:left w:val="none" w:sz="0" w:space="0" w:color="auto"/>
                <w:bottom w:val="none" w:sz="0" w:space="0" w:color="auto"/>
                <w:right w:val="none" w:sz="0" w:space="0" w:color="auto"/>
              </w:divBdr>
            </w:div>
            <w:div w:id="286549354">
              <w:marLeft w:val="0"/>
              <w:marRight w:val="0"/>
              <w:marTop w:val="0"/>
              <w:marBottom w:val="0"/>
              <w:divBdr>
                <w:top w:val="none" w:sz="0" w:space="0" w:color="auto"/>
                <w:left w:val="none" w:sz="0" w:space="0" w:color="auto"/>
                <w:bottom w:val="none" w:sz="0" w:space="0" w:color="auto"/>
                <w:right w:val="none" w:sz="0" w:space="0" w:color="auto"/>
              </w:divBdr>
            </w:div>
            <w:div w:id="941956031">
              <w:marLeft w:val="0"/>
              <w:marRight w:val="0"/>
              <w:marTop w:val="0"/>
              <w:marBottom w:val="0"/>
              <w:divBdr>
                <w:top w:val="none" w:sz="0" w:space="0" w:color="auto"/>
                <w:left w:val="none" w:sz="0" w:space="0" w:color="auto"/>
                <w:bottom w:val="none" w:sz="0" w:space="0" w:color="auto"/>
                <w:right w:val="none" w:sz="0" w:space="0" w:color="auto"/>
              </w:divBdr>
            </w:div>
            <w:div w:id="289746615">
              <w:marLeft w:val="0"/>
              <w:marRight w:val="0"/>
              <w:marTop w:val="0"/>
              <w:marBottom w:val="0"/>
              <w:divBdr>
                <w:top w:val="none" w:sz="0" w:space="0" w:color="auto"/>
                <w:left w:val="none" w:sz="0" w:space="0" w:color="auto"/>
                <w:bottom w:val="none" w:sz="0" w:space="0" w:color="auto"/>
                <w:right w:val="none" w:sz="0" w:space="0" w:color="auto"/>
              </w:divBdr>
            </w:div>
            <w:div w:id="736627960">
              <w:marLeft w:val="720"/>
              <w:marRight w:val="0"/>
              <w:marTop w:val="0"/>
              <w:marBottom w:val="0"/>
              <w:divBdr>
                <w:top w:val="none" w:sz="0" w:space="0" w:color="auto"/>
                <w:left w:val="none" w:sz="0" w:space="0" w:color="auto"/>
                <w:bottom w:val="none" w:sz="0" w:space="0" w:color="auto"/>
                <w:right w:val="none" w:sz="0" w:space="0" w:color="auto"/>
              </w:divBdr>
            </w:div>
            <w:div w:id="327753409">
              <w:marLeft w:val="0"/>
              <w:marRight w:val="0"/>
              <w:marTop w:val="0"/>
              <w:marBottom w:val="0"/>
              <w:divBdr>
                <w:top w:val="none" w:sz="0" w:space="0" w:color="auto"/>
                <w:left w:val="none" w:sz="0" w:space="0" w:color="auto"/>
                <w:bottom w:val="none" w:sz="0" w:space="0" w:color="auto"/>
                <w:right w:val="none" w:sz="0" w:space="0" w:color="auto"/>
              </w:divBdr>
            </w:div>
            <w:div w:id="1695426566">
              <w:marLeft w:val="720"/>
              <w:marRight w:val="0"/>
              <w:marTop w:val="0"/>
              <w:marBottom w:val="0"/>
              <w:divBdr>
                <w:top w:val="none" w:sz="0" w:space="0" w:color="auto"/>
                <w:left w:val="none" w:sz="0" w:space="0" w:color="auto"/>
                <w:bottom w:val="none" w:sz="0" w:space="0" w:color="auto"/>
                <w:right w:val="none" w:sz="0" w:space="0" w:color="auto"/>
              </w:divBdr>
            </w:div>
            <w:div w:id="328489028">
              <w:marLeft w:val="0"/>
              <w:marRight w:val="0"/>
              <w:marTop w:val="0"/>
              <w:marBottom w:val="0"/>
              <w:divBdr>
                <w:top w:val="none" w:sz="0" w:space="0" w:color="auto"/>
                <w:left w:val="none" w:sz="0" w:space="0" w:color="auto"/>
                <w:bottom w:val="none" w:sz="0" w:space="0" w:color="auto"/>
                <w:right w:val="none" w:sz="0" w:space="0" w:color="auto"/>
              </w:divBdr>
            </w:div>
            <w:div w:id="1060401081">
              <w:marLeft w:val="720"/>
              <w:marRight w:val="0"/>
              <w:marTop w:val="0"/>
              <w:marBottom w:val="0"/>
              <w:divBdr>
                <w:top w:val="none" w:sz="0" w:space="0" w:color="auto"/>
                <w:left w:val="none" w:sz="0" w:space="0" w:color="auto"/>
                <w:bottom w:val="none" w:sz="0" w:space="0" w:color="auto"/>
                <w:right w:val="none" w:sz="0" w:space="0" w:color="auto"/>
              </w:divBdr>
            </w:div>
            <w:div w:id="1078526576">
              <w:marLeft w:val="0"/>
              <w:marRight w:val="0"/>
              <w:marTop w:val="0"/>
              <w:marBottom w:val="0"/>
              <w:divBdr>
                <w:top w:val="none" w:sz="0" w:space="0" w:color="auto"/>
                <w:left w:val="none" w:sz="0" w:space="0" w:color="auto"/>
                <w:bottom w:val="none" w:sz="0" w:space="0" w:color="auto"/>
                <w:right w:val="none" w:sz="0" w:space="0" w:color="auto"/>
              </w:divBdr>
            </w:div>
            <w:div w:id="140271473">
              <w:marLeft w:val="720"/>
              <w:marRight w:val="0"/>
              <w:marTop w:val="0"/>
              <w:marBottom w:val="0"/>
              <w:divBdr>
                <w:top w:val="none" w:sz="0" w:space="0" w:color="auto"/>
                <w:left w:val="none" w:sz="0" w:space="0" w:color="auto"/>
                <w:bottom w:val="none" w:sz="0" w:space="0" w:color="auto"/>
                <w:right w:val="none" w:sz="0" w:space="0" w:color="auto"/>
              </w:divBdr>
            </w:div>
            <w:div w:id="224218552">
              <w:marLeft w:val="0"/>
              <w:marRight w:val="0"/>
              <w:marTop w:val="0"/>
              <w:marBottom w:val="0"/>
              <w:divBdr>
                <w:top w:val="none" w:sz="0" w:space="0" w:color="auto"/>
                <w:left w:val="none" w:sz="0" w:space="0" w:color="auto"/>
                <w:bottom w:val="none" w:sz="0" w:space="0" w:color="auto"/>
                <w:right w:val="none" w:sz="0" w:space="0" w:color="auto"/>
              </w:divBdr>
            </w:div>
            <w:div w:id="920942351">
              <w:marLeft w:val="0"/>
              <w:marRight w:val="240"/>
              <w:marTop w:val="0"/>
              <w:marBottom w:val="0"/>
              <w:divBdr>
                <w:top w:val="none" w:sz="0" w:space="0" w:color="auto"/>
                <w:left w:val="none" w:sz="0" w:space="0" w:color="auto"/>
                <w:bottom w:val="none" w:sz="0" w:space="0" w:color="auto"/>
                <w:right w:val="none" w:sz="0" w:space="0" w:color="auto"/>
              </w:divBdr>
            </w:div>
            <w:div w:id="553198064">
              <w:marLeft w:val="0"/>
              <w:marRight w:val="0"/>
              <w:marTop w:val="0"/>
              <w:marBottom w:val="0"/>
              <w:divBdr>
                <w:top w:val="none" w:sz="0" w:space="0" w:color="auto"/>
                <w:left w:val="none" w:sz="0" w:space="0" w:color="auto"/>
                <w:bottom w:val="none" w:sz="0" w:space="0" w:color="auto"/>
                <w:right w:val="none" w:sz="0" w:space="0" w:color="auto"/>
              </w:divBdr>
            </w:div>
            <w:div w:id="1976436">
              <w:marLeft w:val="0"/>
              <w:marRight w:val="0"/>
              <w:marTop w:val="0"/>
              <w:marBottom w:val="0"/>
              <w:divBdr>
                <w:top w:val="none" w:sz="0" w:space="0" w:color="auto"/>
                <w:left w:val="none" w:sz="0" w:space="0" w:color="auto"/>
                <w:bottom w:val="none" w:sz="0" w:space="0" w:color="auto"/>
                <w:right w:val="none" w:sz="0" w:space="0" w:color="auto"/>
              </w:divBdr>
            </w:div>
            <w:div w:id="2017801037">
              <w:marLeft w:val="0"/>
              <w:marRight w:val="0"/>
              <w:marTop w:val="0"/>
              <w:marBottom w:val="0"/>
              <w:divBdr>
                <w:top w:val="none" w:sz="0" w:space="0" w:color="auto"/>
                <w:left w:val="none" w:sz="0" w:space="0" w:color="auto"/>
                <w:bottom w:val="none" w:sz="0" w:space="0" w:color="auto"/>
                <w:right w:val="none" w:sz="0" w:space="0" w:color="auto"/>
              </w:divBdr>
            </w:div>
            <w:div w:id="438525675">
              <w:marLeft w:val="0"/>
              <w:marRight w:val="0"/>
              <w:marTop w:val="0"/>
              <w:marBottom w:val="0"/>
              <w:divBdr>
                <w:top w:val="none" w:sz="0" w:space="0" w:color="auto"/>
                <w:left w:val="none" w:sz="0" w:space="0" w:color="auto"/>
                <w:bottom w:val="none" w:sz="0" w:space="0" w:color="auto"/>
                <w:right w:val="none" w:sz="0" w:space="0" w:color="auto"/>
              </w:divBdr>
            </w:div>
            <w:div w:id="1913276072">
              <w:marLeft w:val="100"/>
              <w:marRight w:val="0"/>
              <w:marTop w:val="0"/>
              <w:marBottom w:val="0"/>
              <w:divBdr>
                <w:top w:val="none" w:sz="0" w:space="0" w:color="auto"/>
                <w:left w:val="none" w:sz="0" w:space="0" w:color="auto"/>
                <w:bottom w:val="none" w:sz="0" w:space="0" w:color="auto"/>
                <w:right w:val="none" w:sz="0" w:space="0" w:color="auto"/>
              </w:divBdr>
            </w:div>
            <w:div w:id="1178303092">
              <w:marLeft w:val="140"/>
              <w:marRight w:val="0"/>
              <w:marTop w:val="0"/>
              <w:marBottom w:val="0"/>
              <w:divBdr>
                <w:top w:val="none" w:sz="0" w:space="0" w:color="auto"/>
                <w:left w:val="none" w:sz="0" w:space="0" w:color="auto"/>
                <w:bottom w:val="none" w:sz="0" w:space="0" w:color="auto"/>
                <w:right w:val="none" w:sz="0" w:space="0" w:color="auto"/>
              </w:divBdr>
            </w:div>
            <w:div w:id="1444306686">
              <w:marLeft w:val="0"/>
              <w:marRight w:val="330"/>
              <w:marTop w:val="0"/>
              <w:marBottom w:val="0"/>
              <w:divBdr>
                <w:top w:val="none" w:sz="0" w:space="0" w:color="auto"/>
                <w:left w:val="none" w:sz="0" w:space="0" w:color="auto"/>
                <w:bottom w:val="none" w:sz="0" w:space="0" w:color="auto"/>
                <w:right w:val="none" w:sz="0" w:space="0" w:color="auto"/>
              </w:divBdr>
            </w:div>
            <w:div w:id="1605186610">
              <w:marLeft w:val="140"/>
              <w:marRight w:val="0"/>
              <w:marTop w:val="0"/>
              <w:marBottom w:val="0"/>
              <w:divBdr>
                <w:top w:val="none" w:sz="0" w:space="0" w:color="auto"/>
                <w:left w:val="none" w:sz="0" w:space="0" w:color="auto"/>
                <w:bottom w:val="none" w:sz="0" w:space="0" w:color="auto"/>
                <w:right w:val="none" w:sz="0" w:space="0" w:color="auto"/>
              </w:divBdr>
            </w:div>
            <w:div w:id="161167951">
              <w:marLeft w:val="140"/>
              <w:marRight w:val="0"/>
              <w:marTop w:val="0"/>
              <w:marBottom w:val="0"/>
              <w:divBdr>
                <w:top w:val="none" w:sz="0" w:space="0" w:color="auto"/>
                <w:left w:val="none" w:sz="0" w:space="0" w:color="auto"/>
                <w:bottom w:val="none" w:sz="0" w:space="0" w:color="auto"/>
                <w:right w:val="none" w:sz="0" w:space="0" w:color="auto"/>
              </w:divBdr>
            </w:div>
            <w:div w:id="26416221">
              <w:marLeft w:val="100"/>
              <w:marRight w:val="0"/>
              <w:marTop w:val="0"/>
              <w:marBottom w:val="0"/>
              <w:divBdr>
                <w:top w:val="none" w:sz="0" w:space="0" w:color="auto"/>
                <w:left w:val="none" w:sz="0" w:space="0" w:color="auto"/>
                <w:bottom w:val="none" w:sz="0" w:space="0" w:color="auto"/>
                <w:right w:val="none" w:sz="0" w:space="0" w:color="auto"/>
              </w:divBdr>
            </w:div>
            <w:div w:id="953558371">
              <w:marLeft w:val="140"/>
              <w:marRight w:val="0"/>
              <w:marTop w:val="0"/>
              <w:marBottom w:val="0"/>
              <w:divBdr>
                <w:top w:val="none" w:sz="0" w:space="0" w:color="auto"/>
                <w:left w:val="none" w:sz="0" w:space="0" w:color="auto"/>
                <w:bottom w:val="none" w:sz="0" w:space="0" w:color="auto"/>
                <w:right w:val="none" w:sz="0" w:space="0" w:color="auto"/>
              </w:divBdr>
            </w:div>
            <w:div w:id="1722900401">
              <w:marLeft w:val="0"/>
              <w:marRight w:val="530"/>
              <w:marTop w:val="0"/>
              <w:marBottom w:val="0"/>
              <w:divBdr>
                <w:top w:val="none" w:sz="0" w:space="0" w:color="auto"/>
                <w:left w:val="none" w:sz="0" w:space="0" w:color="auto"/>
                <w:bottom w:val="none" w:sz="0" w:space="0" w:color="auto"/>
                <w:right w:val="none" w:sz="0" w:space="0" w:color="auto"/>
              </w:divBdr>
            </w:div>
            <w:div w:id="479031987">
              <w:marLeft w:val="140"/>
              <w:marRight w:val="0"/>
              <w:marTop w:val="0"/>
              <w:marBottom w:val="0"/>
              <w:divBdr>
                <w:top w:val="none" w:sz="0" w:space="0" w:color="auto"/>
                <w:left w:val="none" w:sz="0" w:space="0" w:color="auto"/>
                <w:bottom w:val="none" w:sz="0" w:space="0" w:color="auto"/>
                <w:right w:val="none" w:sz="0" w:space="0" w:color="auto"/>
              </w:divBdr>
            </w:div>
            <w:div w:id="1530099329">
              <w:marLeft w:val="80"/>
              <w:marRight w:val="0"/>
              <w:marTop w:val="0"/>
              <w:marBottom w:val="0"/>
              <w:divBdr>
                <w:top w:val="none" w:sz="0" w:space="0" w:color="auto"/>
                <w:left w:val="none" w:sz="0" w:space="0" w:color="auto"/>
                <w:bottom w:val="none" w:sz="0" w:space="0" w:color="auto"/>
                <w:right w:val="none" w:sz="0" w:space="0" w:color="auto"/>
              </w:divBdr>
            </w:div>
            <w:div w:id="1706979559">
              <w:marLeft w:val="100"/>
              <w:marRight w:val="0"/>
              <w:marTop w:val="0"/>
              <w:marBottom w:val="0"/>
              <w:divBdr>
                <w:top w:val="none" w:sz="0" w:space="0" w:color="auto"/>
                <w:left w:val="none" w:sz="0" w:space="0" w:color="auto"/>
                <w:bottom w:val="none" w:sz="0" w:space="0" w:color="auto"/>
                <w:right w:val="none" w:sz="0" w:space="0" w:color="auto"/>
              </w:divBdr>
            </w:div>
            <w:div w:id="60949077">
              <w:marLeft w:val="100"/>
              <w:marRight w:val="0"/>
              <w:marTop w:val="0"/>
              <w:marBottom w:val="0"/>
              <w:divBdr>
                <w:top w:val="none" w:sz="0" w:space="0" w:color="auto"/>
                <w:left w:val="none" w:sz="0" w:space="0" w:color="auto"/>
                <w:bottom w:val="none" w:sz="0" w:space="0" w:color="auto"/>
                <w:right w:val="none" w:sz="0" w:space="0" w:color="auto"/>
              </w:divBdr>
            </w:div>
            <w:div w:id="88549373">
              <w:marLeft w:val="0"/>
              <w:marRight w:val="530"/>
              <w:marTop w:val="0"/>
              <w:marBottom w:val="0"/>
              <w:divBdr>
                <w:top w:val="none" w:sz="0" w:space="0" w:color="auto"/>
                <w:left w:val="none" w:sz="0" w:space="0" w:color="auto"/>
                <w:bottom w:val="none" w:sz="0" w:space="0" w:color="auto"/>
                <w:right w:val="none" w:sz="0" w:space="0" w:color="auto"/>
              </w:divBdr>
            </w:div>
            <w:div w:id="579678290">
              <w:marLeft w:val="140"/>
              <w:marRight w:val="0"/>
              <w:marTop w:val="0"/>
              <w:marBottom w:val="0"/>
              <w:divBdr>
                <w:top w:val="none" w:sz="0" w:space="0" w:color="auto"/>
                <w:left w:val="none" w:sz="0" w:space="0" w:color="auto"/>
                <w:bottom w:val="none" w:sz="0" w:space="0" w:color="auto"/>
                <w:right w:val="none" w:sz="0" w:space="0" w:color="auto"/>
              </w:divBdr>
            </w:div>
            <w:div w:id="1052389359">
              <w:marLeft w:val="80"/>
              <w:marRight w:val="0"/>
              <w:marTop w:val="0"/>
              <w:marBottom w:val="0"/>
              <w:divBdr>
                <w:top w:val="none" w:sz="0" w:space="0" w:color="auto"/>
                <w:left w:val="none" w:sz="0" w:space="0" w:color="auto"/>
                <w:bottom w:val="none" w:sz="0" w:space="0" w:color="auto"/>
                <w:right w:val="none" w:sz="0" w:space="0" w:color="auto"/>
              </w:divBdr>
            </w:div>
            <w:div w:id="162090424">
              <w:marLeft w:val="100"/>
              <w:marRight w:val="0"/>
              <w:marTop w:val="0"/>
              <w:marBottom w:val="0"/>
              <w:divBdr>
                <w:top w:val="none" w:sz="0" w:space="0" w:color="auto"/>
                <w:left w:val="none" w:sz="0" w:space="0" w:color="auto"/>
                <w:bottom w:val="none" w:sz="0" w:space="0" w:color="auto"/>
                <w:right w:val="none" w:sz="0" w:space="0" w:color="auto"/>
              </w:divBdr>
            </w:div>
            <w:div w:id="1027490031">
              <w:marLeft w:val="100"/>
              <w:marRight w:val="0"/>
              <w:marTop w:val="0"/>
              <w:marBottom w:val="0"/>
              <w:divBdr>
                <w:top w:val="none" w:sz="0" w:space="0" w:color="auto"/>
                <w:left w:val="none" w:sz="0" w:space="0" w:color="auto"/>
                <w:bottom w:val="none" w:sz="0" w:space="0" w:color="auto"/>
                <w:right w:val="none" w:sz="0" w:space="0" w:color="auto"/>
              </w:divBdr>
            </w:div>
            <w:div w:id="931012718">
              <w:marLeft w:val="0"/>
              <w:marRight w:val="530"/>
              <w:marTop w:val="0"/>
              <w:marBottom w:val="0"/>
              <w:divBdr>
                <w:top w:val="none" w:sz="0" w:space="0" w:color="auto"/>
                <w:left w:val="none" w:sz="0" w:space="0" w:color="auto"/>
                <w:bottom w:val="none" w:sz="0" w:space="0" w:color="auto"/>
                <w:right w:val="none" w:sz="0" w:space="0" w:color="auto"/>
              </w:divBdr>
            </w:div>
            <w:div w:id="794829705">
              <w:marLeft w:val="140"/>
              <w:marRight w:val="0"/>
              <w:marTop w:val="0"/>
              <w:marBottom w:val="0"/>
              <w:divBdr>
                <w:top w:val="none" w:sz="0" w:space="0" w:color="auto"/>
                <w:left w:val="none" w:sz="0" w:space="0" w:color="auto"/>
                <w:bottom w:val="none" w:sz="0" w:space="0" w:color="auto"/>
                <w:right w:val="none" w:sz="0" w:space="0" w:color="auto"/>
              </w:divBdr>
            </w:div>
            <w:div w:id="1488548711">
              <w:marLeft w:val="80"/>
              <w:marRight w:val="0"/>
              <w:marTop w:val="0"/>
              <w:marBottom w:val="0"/>
              <w:divBdr>
                <w:top w:val="none" w:sz="0" w:space="0" w:color="auto"/>
                <w:left w:val="none" w:sz="0" w:space="0" w:color="auto"/>
                <w:bottom w:val="none" w:sz="0" w:space="0" w:color="auto"/>
                <w:right w:val="none" w:sz="0" w:space="0" w:color="auto"/>
              </w:divBdr>
            </w:div>
            <w:div w:id="1676570534">
              <w:marLeft w:val="100"/>
              <w:marRight w:val="0"/>
              <w:marTop w:val="0"/>
              <w:marBottom w:val="0"/>
              <w:divBdr>
                <w:top w:val="none" w:sz="0" w:space="0" w:color="auto"/>
                <w:left w:val="none" w:sz="0" w:space="0" w:color="auto"/>
                <w:bottom w:val="none" w:sz="0" w:space="0" w:color="auto"/>
                <w:right w:val="none" w:sz="0" w:space="0" w:color="auto"/>
              </w:divBdr>
            </w:div>
            <w:div w:id="1722092017">
              <w:marLeft w:val="100"/>
              <w:marRight w:val="0"/>
              <w:marTop w:val="0"/>
              <w:marBottom w:val="0"/>
              <w:divBdr>
                <w:top w:val="none" w:sz="0" w:space="0" w:color="auto"/>
                <w:left w:val="none" w:sz="0" w:space="0" w:color="auto"/>
                <w:bottom w:val="none" w:sz="0" w:space="0" w:color="auto"/>
                <w:right w:val="none" w:sz="0" w:space="0" w:color="auto"/>
              </w:divBdr>
            </w:div>
            <w:div w:id="1944529940">
              <w:marLeft w:val="0"/>
              <w:marRight w:val="530"/>
              <w:marTop w:val="0"/>
              <w:marBottom w:val="0"/>
              <w:divBdr>
                <w:top w:val="none" w:sz="0" w:space="0" w:color="auto"/>
                <w:left w:val="none" w:sz="0" w:space="0" w:color="auto"/>
                <w:bottom w:val="none" w:sz="0" w:space="0" w:color="auto"/>
                <w:right w:val="none" w:sz="0" w:space="0" w:color="auto"/>
              </w:divBdr>
            </w:div>
            <w:div w:id="309868429">
              <w:marLeft w:val="140"/>
              <w:marRight w:val="0"/>
              <w:marTop w:val="0"/>
              <w:marBottom w:val="0"/>
              <w:divBdr>
                <w:top w:val="none" w:sz="0" w:space="0" w:color="auto"/>
                <w:left w:val="none" w:sz="0" w:space="0" w:color="auto"/>
                <w:bottom w:val="none" w:sz="0" w:space="0" w:color="auto"/>
                <w:right w:val="none" w:sz="0" w:space="0" w:color="auto"/>
              </w:divBdr>
            </w:div>
            <w:div w:id="887188203">
              <w:marLeft w:val="80"/>
              <w:marRight w:val="0"/>
              <w:marTop w:val="0"/>
              <w:marBottom w:val="0"/>
              <w:divBdr>
                <w:top w:val="none" w:sz="0" w:space="0" w:color="auto"/>
                <w:left w:val="none" w:sz="0" w:space="0" w:color="auto"/>
                <w:bottom w:val="none" w:sz="0" w:space="0" w:color="auto"/>
                <w:right w:val="none" w:sz="0" w:space="0" w:color="auto"/>
              </w:divBdr>
            </w:div>
            <w:div w:id="1611086278">
              <w:marLeft w:val="100"/>
              <w:marRight w:val="0"/>
              <w:marTop w:val="0"/>
              <w:marBottom w:val="0"/>
              <w:divBdr>
                <w:top w:val="none" w:sz="0" w:space="0" w:color="auto"/>
                <w:left w:val="none" w:sz="0" w:space="0" w:color="auto"/>
                <w:bottom w:val="none" w:sz="0" w:space="0" w:color="auto"/>
                <w:right w:val="none" w:sz="0" w:space="0" w:color="auto"/>
              </w:divBdr>
            </w:div>
            <w:div w:id="44182608">
              <w:marLeft w:val="100"/>
              <w:marRight w:val="0"/>
              <w:marTop w:val="0"/>
              <w:marBottom w:val="0"/>
              <w:divBdr>
                <w:top w:val="none" w:sz="0" w:space="0" w:color="auto"/>
                <w:left w:val="none" w:sz="0" w:space="0" w:color="auto"/>
                <w:bottom w:val="none" w:sz="0" w:space="0" w:color="auto"/>
                <w:right w:val="none" w:sz="0" w:space="0" w:color="auto"/>
              </w:divBdr>
            </w:div>
            <w:div w:id="2085569006">
              <w:marLeft w:val="0"/>
              <w:marRight w:val="530"/>
              <w:marTop w:val="0"/>
              <w:marBottom w:val="0"/>
              <w:divBdr>
                <w:top w:val="none" w:sz="0" w:space="0" w:color="auto"/>
                <w:left w:val="none" w:sz="0" w:space="0" w:color="auto"/>
                <w:bottom w:val="none" w:sz="0" w:space="0" w:color="auto"/>
                <w:right w:val="none" w:sz="0" w:space="0" w:color="auto"/>
              </w:divBdr>
            </w:div>
            <w:div w:id="1958832706">
              <w:marLeft w:val="140"/>
              <w:marRight w:val="0"/>
              <w:marTop w:val="0"/>
              <w:marBottom w:val="0"/>
              <w:divBdr>
                <w:top w:val="none" w:sz="0" w:space="0" w:color="auto"/>
                <w:left w:val="none" w:sz="0" w:space="0" w:color="auto"/>
                <w:bottom w:val="none" w:sz="0" w:space="0" w:color="auto"/>
                <w:right w:val="none" w:sz="0" w:space="0" w:color="auto"/>
              </w:divBdr>
            </w:div>
            <w:div w:id="2084912745">
              <w:marLeft w:val="80"/>
              <w:marRight w:val="0"/>
              <w:marTop w:val="0"/>
              <w:marBottom w:val="0"/>
              <w:divBdr>
                <w:top w:val="none" w:sz="0" w:space="0" w:color="auto"/>
                <w:left w:val="none" w:sz="0" w:space="0" w:color="auto"/>
                <w:bottom w:val="none" w:sz="0" w:space="0" w:color="auto"/>
                <w:right w:val="none" w:sz="0" w:space="0" w:color="auto"/>
              </w:divBdr>
            </w:div>
            <w:div w:id="1552303712">
              <w:marLeft w:val="100"/>
              <w:marRight w:val="0"/>
              <w:marTop w:val="0"/>
              <w:marBottom w:val="0"/>
              <w:divBdr>
                <w:top w:val="none" w:sz="0" w:space="0" w:color="auto"/>
                <w:left w:val="none" w:sz="0" w:space="0" w:color="auto"/>
                <w:bottom w:val="none" w:sz="0" w:space="0" w:color="auto"/>
                <w:right w:val="none" w:sz="0" w:space="0" w:color="auto"/>
              </w:divBdr>
            </w:div>
            <w:div w:id="1852790581">
              <w:marLeft w:val="100"/>
              <w:marRight w:val="0"/>
              <w:marTop w:val="0"/>
              <w:marBottom w:val="0"/>
              <w:divBdr>
                <w:top w:val="none" w:sz="0" w:space="0" w:color="auto"/>
                <w:left w:val="none" w:sz="0" w:space="0" w:color="auto"/>
                <w:bottom w:val="none" w:sz="0" w:space="0" w:color="auto"/>
                <w:right w:val="none" w:sz="0" w:space="0" w:color="auto"/>
              </w:divBdr>
            </w:div>
            <w:div w:id="763496539">
              <w:marLeft w:val="0"/>
              <w:marRight w:val="530"/>
              <w:marTop w:val="0"/>
              <w:marBottom w:val="0"/>
              <w:divBdr>
                <w:top w:val="none" w:sz="0" w:space="0" w:color="auto"/>
                <w:left w:val="none" w:sz="0" w:space="0" w:color="auto"/>
                <w:bottom w:val="none" w:sz="0" w:space="0" w:color="auto"/>
                <w:right w:val="none" w:sz="0" w:space="0" w:color="auto"/>
              </w:divBdr>
            </w:div>
            <w:div w:id="384530428">
              <w:marLeft w:val="140"/>
              <w:marRight w:val="0"/>
              <w:marTop w:val="0"/>
              <w:marBottom w:val="0"/>
              <w:divBdr>
                <w:top w:val="none" w:sz="0" w:space="0" w:color="auto"/>
                <w:left w:val="none" w:sz="0" w:space="0" w:color="auto"/>
                <w:bottom w:val="none" w:sz="0" w:space="0" w:color="auto"/>
                <w:right w:val="none" w:sz="0" w:space="0" w:color="auto"/>
              </w:divBdr>
            </w:div>
            <w:div w:id="415715643">
              <w:marLeft w:val="80"/>
              <w:marRight w:val="0"/>
              <w:marTop w:val="0"/>
              <w:marBottom w:val="0"/>
              <w:divBdr>
                <w:top w:val="none" w:sz="0" w:space="0" w:color="auto"/>
                <w:left w:val="none" w:sz="0" w:space="0" w:color="auto"/>
                <w:bottom w:val="none" w:sz="0" w:space="0" w:color="auto"/>
                <w:right w:val="none" w:sz="0" w:space="0" w:color="auto"/>
              </w:divBdr>
            </w:div>
            <w:div w:id="1986541086">
              <w:marLeft w:val="100"/>
              <w:marRight w:val="0"/>
              <w:marTop w:val="0"/>
              <w:marBottom w:val="0"/>
              <w:divBdr>
                <w:top w:val="none" w:sz="0" w:space="0" w:color="auto"/>
                <w:left w:val="none" w:sz="0" w:space="0" w:color="auto"/>
                <w:bottom w:val="none" w:sz="0" w:space="0" w:color="auto"/>
                <w:right w:val="none" w:sz="0" w:space="0" w:color="auto"/>
              </w:divBdr>
            </w:div>
            <w:div w:id="1150907546">
              <w:marLeft w:val="100"/>
              <w:marRight w:val="0"/>
              <w:marTop w:val="0"/>
              <w:marBottom w:val="0"/>
              <w:divBdr>
                <w:top w:val="none" w:sz="0" w:space="0" w:color="auto"/>
                <w:left w:val="none" w:sz="0" w:space="0" w:color="auto"/>
                <w:bottom w:val="none" w:sz="0" w:space="0" w:color="auto"/>
                <w:right w:val="none" w:sz="0" w:space="0" w:color="auto"/>
              </w:divBdr>
            </w:div>
            <w:div w:id="1760445633">
              <w:marLeft w:val="0"/>
              <w:marRight w:val="530"/>
              <w:marTop w:val="0"/>
              <w:marBottom w:val="0"/>
              <w:divBdr>
                <w:top w:val="none" w:sz="0" w:space="0" w:color="auto"/>
                <w:left w:val="none" w:sz="0" w:space="0" w:color="auto"/>
                <w:bottom w:val="none" w:sz="0" w:space="0" w:color="auto"/>
                <w:right w:val="none" w:sz="0" w:space="0" w:color="auto"/>
              </w:divBdr>
            </w:div>
            <w:div w:id="776408685">
              <w:marLeft w:val="140"/>
              <w:marRight w:val="0"/>
              <w:marTop w:val="0"/>
              <w:marBottom w:val="0"/>
              <w:divBdr>
                <w:top w:val="none" w:sz="0" w:space="0" w:color="auto"/>
                <w:left w:val="none" w:sz="0" w:space="0" w:color="auto"/>
                <w:bottom w:val="none" w:sz="0" w:space="0" w:color="auto"/>
                <w:right w:val="none" w:sz="0" w:space="0" w:color="auto"/>
              </w:divBdr>
            </w:div>
            <w:div w:id="2030764068">
              <w:marLeft w:val="80"/>
              <w:marRight w:val="0"/>
              <w:marTop w:val="0"/>
              <w:marBottom w:val="0"/>
              <w:divBdr>
                <w:top w:val="none" w:sz="0" w:space="0" w:color="auto"/>
                <w:left w:val="none" w:sz="0" w:space="0" w:color="auto"/>
                <w:bottom w:val="none" w:sz="0" w:space="0" w:color="auto"/>
                <w:right w:val="none" w:sz="0" w:space="0" w:color="auto"/>
              </w:divBdr>
            </w:div>
            <w:div w:id="2018340443">
              <w:marLeft w:val="0"/>
              <w:marRight w:val="0"/>
              <w:marTop w:val="0"/>
              <w:marBottom w:val="0"/>
              <w:divBdr>
                <w:top w:val="none" w:sz="0" w:space="0" w:color="auto"/>
                <w:left w:val="none" w:sz="0" w:space="0" w:color="auto"/>
                <w:bottom w:val="none" w:sz="0" w:space="0" w:color="auto"/>
                <w:right w:val="none" w:sz="0" w:space="0" w:color="auto"/>
              </w:divBdr>
            </w:div>
            <w:div w:id="1381319201">
              <w:marLeft w:val="0"/>
              <w:marRight w:val="0"/>
              <w:marTop w:val="0"/>
              <w:marBottom w:val="0"/>
              <w:divBdr>
                <w:top w:val="none" w:sz="0" w:space="0" w:color="auto"/>
                <w:left w:val="none" w:sz="0" w:space="0" w:color="auto"/>
                <w:bottom w:val="none" w:sz="0" w:space="0" w:color="auto"/>
                <w:right w:val="none" w:sz="0" w:space="0" w:color="auto"/>
              </w:divBdr>
            </w:div>
            <w:div w:id="368259666">
              <w:marLeft w:val="0"/>
              <w:marRight w:val="0"/>
              <w:marTop w:val="0"/>
              <w:marBottom w:val="0"/>
              <w:divBdr>
                <w:top w:val="none" w:sz="0" w:space="0" w:color="auto"/>
                <w:left w:val="none" w:sz="0" w:space="0" w:color="auto"/>
                <w:bottom w:val="none" w:sz="0" w:space="0" w:color="auto"/>
                <w:right w:val="none" w:sz="0" w:space="0" w:color="auto"/>
              </w:divBdr>
            </w:div>
            <w:div w:id="457573419">
              <w:marLeft w:val="0"/>
              <w:marRight w:val="0"/>
              <w:marTop w:val="0"/>
              <w:marBottom w:val="0"/>
              <w:divBdr>
                <w:top w:val="none" w:sz="0" w:space="0" w:color="auto"/>
                <w:left w:val="none" w:sz="0" w:space="0" w:color="auto"/>
                <w:bottom w:val="none" w:sz="0" w:space="0" w:color="auto"/>
                <w:right w:val="none" w:sz="0" w:space="0" w:color="auto"/>
              </w:divBdr>
            </w:div>
            <w:div w:id="1903910191">
              <w:marLeft w:val="100"/>
              <w:marRight w:val="0"/>
              <w:marTop w:val="0"/>
              <w:marBottom w:val="0"/>
              <w:divBdr>
                <w:top w:val="none" w:sz="0" w:space="0" w:color="auto"/>
                <w:left w:val="none" w:sz="0" w:space="0" w:color="auto"/>
                <w:bottom w:val="none" w:sz="0" w:space="0" w:color="auto"/>
                <w:right w:val="none" w:sz="0" w:space="0" w:color="auto"/>
              </w:divBdr>
            </w:div>
            <w:div w:id="176359201">
              <w:marLeft w:val="140"/>
              <w:marRight w:val="0"/>
              <w:marTop w:val="0"/>
              <w:marBottom w:val="0"/>
              <w:divBdr>
                <w:top w:val="none" w:sz="0" w:space="0" w:color="auto"/>
                <w:left w:val="none" w:sz="0" w:space="0" w:color="auto"/>
                <w:bottom w:val="none" w:sz="0" w:space="0" w:color="auto"/>
                <w:right w:val="none" w:sz="0" w:space="0" w:color="auto"/>
              </w:divBdr>
            </w:div>
            <w:div w:id="2124768605">
              <w:marLeft w:val="0"/>
              <w:marRight w:val="210"/>
              <w:marTop w:val="0"/>
              <w:marBottom w:val="0"/>
              <w:divBdr>
                <w:top w:val="none" w:sz="0" w:space="0" w:color="auto"/>
                <w:left w:val="none" w:sz="0" w:space="0" w:color="auto"/>
                <w:bottom w:val="none" w:sz="0" w:space="0" w:color="auto"/>
                <w:right w:val="none" w:sz="0" w:space="0" w:color="auto"/>
              </w:divBdr>
            </w:div>
            <w:div w:id="1140535712">
              <w:marLeft w:val="0"/>
              <w:marRight w:val="1110"/>
              <w:marTop w:val="0"/>
              <w:marBottom w:val="0"/>
              <w:divBdr>
                <w:top w:val="none" w:sz="0" w:space="0" w:color="auto"/>
                <w:left w:val="none" w:sz="0" w:space="0" w:color="auto"/>
                <w:bottom w:val="none" w:sz="0" w:space="0" w:color="auto"/>
                <w:right w:val="none" w:sz="0" w:space="0" w:color="auto"/>
              </w:divBdr>
            </w:div>
            <w:div w:id="1882202298">
              <w:marLeft w:val="100"/>
              <w:marRight w:val="0"/>
              <w:marTop w:val="0"/>
              <w:marBottom w:val="0"/>
              <w:divBdr>
                <w:top w:val="none" w:sz="0" w:space="0" w:color="auto"/>
                <w:left w:val="none" w:sz="0" w:space="0" w:color="auto"/>
                <w:bottom w:val="none" w:sz="0" w:space="0" w:color="auto"/>
                <w:right w:val="none" w:sz="0" w:space="0" w:color="auto"/>
              </w:divBdr>
            </w:div>
            <w:div w:id="181017356">
              <w:marLeft w:val="140"/>
              <w:marRight w:val="0"/>
              <w:marTop w:val="0"/>
              <w:marBottom w:val="0"/>
              <w:divBdr>
                <w:top w:val="none" w:sz="0" w:space="0" w:color="auto"/>
                <w:left w:val="none" w:sz="0" w:space="0" w:color="auto"/>
                <w:bottom w:val="none" w:sz="0" w:space="0" w:color="auto"/>
                <w:right w:val="none" w:sz="0" w:space="0" w:color="auto"/>
              </w:divBdr>
            </w:div>
            <w:div w:id="568199529">
              <w:marLeft w:val="0"/>
              <w:marRight w:val="1510"/>
              <w:marTop w:val="0"/>
              <w:marBottom w:val="0"/>
              <w:divBdr>
                <w:top w:val="none" w:sz="0" w:space="0" w:color="auto"/>
                <w:left w:val="none" w:sz="0" w:space="0" w:color="auto"/>
                <w:bottom w:val="none" w:sz="0" w:space="0" w:color="auto"/>
                <w:right w:val="none" w:sz="0" w:space="0" w:color="auto"/>
              </w:divBdr>
            </w:div>
            <w:div w:id="383337397">
              <w:marLeft w:val="0"/>
              <w:marRight w:val="1590"/>
              <w:marTop w:val="0"/>
              <w:marBottom w:val="0"/>
              <w:divBdr>
                <w:top w:val="none" w:sz="0" w:space="0" w:color="auto"/>
                <w:left w:val="none" w:sz="0" w:space="0" w:color="auto"/>
                <w:bottom w:val="none" w:sz="0" w:space="0" w:color="auto"/>
                <w:right w:val="none" w:sz="0" w:space="0" w:color="auto"/>
              </w:divBdr>
            </w:div>
            <w:div w:id="169148498">
              <w:marLeft w:val="100"/>
              <w:marRight w:val="0"/>
              <w:marTop w:val="0"/>
              <w:marBottom w:val="0"/>
              <w:divBdr>
                <w:top w:val="none" w:sz="0" w:space="0" w:color="auto"/>
                <w:left w:val="none" w:sz="0" w:space="0" w:color="auto"/>
                <w:bottom w:val="none" w:sz="0" w:space="0" w:color="auto"/>
                <w:right w:val="none" w:sz="0" w:space="0" w:color="auto"/>
              </w:divBdr>
            </w:div>
            <w:div w:id="1255479938">
              <w:marLeft w:val="140"/>
              <w:marRight w:val="0"/>
              <w:marTop w:val="0"/>
              <w:marBottom w:val="0"/>
              <w:divBdr>
                <w:top w:val="none" w:sz="0" w:space="0" w:color="auto"/>
                <w:left w:val="none" w:sz="0" w:space="0" w:color="auto"/>
                <w:bottom w:val="none" w:sz="0" w:space="0" w:color="auto"/>
                <w:right w:val="none" w:sz="0" w:space="0" w:color="auto"/>
              </w:divBdr>
            </w:div>
            <w:div w:id="1988123319">
              <w:marLeft w:val="0"/>
              <w:marRight w:val="1510"/>
              <w:marTop w:val="0"/>
              <w:marBottom w:val="0"/>
              <w:divBdr>
                <w:top w:val="none" w:sz="0" w:space="0" w:color="auto"/>
                <w:left w:val="none" w:sz="0" w:space="0" w:color="auto"/>
                <w:bottom w:val="none" w:sz="0" w:space="0" w:color="auto"/>
                <w:right w:val="none" w:sz="0" w:space="0" w:color="auto"/>
              </w:divBdr>
            </w:div>
            <w:div w:id="1329139566">
              <w:marLeft w:val="0"/>
              <w:marRight w:val="1590"/>
              <w:marTop w:val="0"/>
              <w:marBottom w:val="0"/>
              <w:divBdr>
                <w:top w:val="none" w:sz="0" w:space="0" w:color="auto"/>
                <w:left w:val="none" w:sz="0" w:space="0" w:color="auto"/>
                <w:bottom w:val="none" w:sz="0" w:space="0" w:color="auto"/>
                <w:right w:val="none" w:sz="0" w:space="0" w:color="auto"/>
              </w:divBdr>
            </w:div>
            <w:div w:id="2123069350">
              <w:marLeft w:val="100"/>
              <w:marRight w:val="0"/>
              <w:marTop w:val="0"/>
              <w:marBottom w:val="0"/>
              <w:divBdr>
                <w:top w:val="none" w:sz="0" w:space="0" w:color="auto"/>
                <w:left w:val="none" w:sz="0" w:space="0" w:color="auto"/>
                <w:bottom w:val="none" w:sz="0" w:space="0" w:color="auto"/>
                <w:right w:val="none" w:sz="0" w:space="0" w:color="auto"/>
              </w:divBdr>
            </w:div>
            <w:div w:id="1498227993">
              <w:marLeft w:val="140"/>
              <w:marRight w:val="0"/>
              <w:marTop w:val="0"/>
              <w:marBottom w:val="0"/>
              <w:divBdr>
                <w:top w:val="none" w:sz="0" w:space="0" w:color="auto"/>
                <w:left w:val="none" w:sz="0" w:space="0" w:color="auto"/>
                <w:bottom w:val="none" w:sz="0" w:space="0" w:color="auto"/>
                <w:right w:val="none" w:sz="0" w:space="0" w:color="auto"/>
              </w:divBdr>
            </w:div>
            <w:div w:id="887958495">
              <w:marLeft w:val="0"/>
              <w:marRight w:val="1510"/>
              <w:marTop w:val="0"/>
              <w:marBottom w:val="0"/>
              <w:divBdr>
                <w:top w:val="none" w:sz="0" w:space="0" w:color="auto"/>
                <w:left w:val="none" w:sz="0" w:space="0" w:color="auto"/>
                <w:bottom w:val="none" w:sz="0" w:space="0" w:color="auto"/>
                <w:right w:val="none" w:sz="0" w:space="0" w:color="auto"/>
              </w:divBdr>
            </w:div>
            <w:div w:id="421756426">
              <w:marLeft w:val="0"/>
              <w:marRight w:val="1590"/>
              <w:marTop w:val="0"/>
              <w:marBottom w:val="0"/>
              <w:divBdr>
                <w:top w:val="none" w:sz="0" w:space="0" w:color="auto"/>
                <w:left w:val="none" w:sz="0" w:space="0" w:color="auto"/>
                <w:bottom w:val="none" w:sz="0" w:space="0" w:color="auto"/>
                <w:right w:val="none" w:sz="0" w:space="0" w:color="auto"/>
              </w:divBdr>
            </w:div>
            <w:div w:id="2113932608">
              <w:marLeft w:val="100"/>
              <w:marRight w:val="0"/>
              <w:marTop w:val="0"/>
              <w:marBottom w:val="0"/>
              <w:divBdr>
                <w:top w:val="none" w:sz="0" w:space="0" w:color="auto"/>
                <w:left w:val="none" w:sz="0" w:space="0" w:color="auto"/>
                <w:bottom w:val="none" w:sz="0" w:space="0" w:color="auto"/>
                <w:right w:val="none" w:sz="0" w:space="0" w:color="auto"/>
              </w:divBdr>
            </w:div>
            <w:div w:id="1256405130">
              <w:marLeft w:val="140"/>
              <w:marRight w:val="0"/>
              <w:marTop w:val="0"/>
              <w:marBottom w:val="0"/>
              <w:divBdr>
                <w:top w:val="none" w:sz="0" w:space="0" w:color="auto"/>
                <w:left w:val="none" w:sz="0" w:space="0" w:color="auto"/>
                <w:bottom w:val="none" w:sz="0" w:space="0" w:color="auto"/>
                <w:right w:val="none" w:sz="0" w:space="0" w:color="auto"/>
              </w:divBdr>
            </w:div>
            <w:div w:id="522281394">
              <w:marLeft w:val="0"/>
              <w:marRight w:val="1510"/>
              <w:marTop w:val="0"/>
              <w:marBottom w:val="0"/>
              <w:divBdr>
                <w:top w:val="none" w:sz="0" w:space="0" w:color="auto"/>
                <w:left w:val="none" w:sz="0" w:space="0" w:color="auto"/>
                <w:bottom w:val="none" w:sz="0" w:space="0" w:color="auto"/>
                <w:right w:val="none" w:sz="0" w:space="0" w:color="auto"/>
              </w:divBdr>
            </w:div>
            <w:div w:id="41826878">
              <w:marLeft w:val="0"/>
              <w:marRight w:val="1590"/>
              <w:marTop w:val="0"/>
              <w:marBottom w:val="0"/>
              <w:divBdr>
                <w:top w:val="none" w:sz="0" w:space="0" w:color="auto"/>
                <w:left w:val="none" w:sz="0" w:space="0" w:color="auto"/>
                <w:bottom w:val="none" w:sz="0" w:space="0" w:color="auto"/>
                <w:right w:val="none" w:sz="0" w:space="0" w:color="auto"/>
              </w:divBdr>
            </w:div>
            <w:div w:id="1716739333">
              <w:marLeft w:val="0"/>
              <w:marRight w:val="0"/>
              <w:marTop w:val="0"/>
              <w:marBottom w:val="0"/>
              <w:divBdr>
                <w:top w:val="none" w:sz="0" w:space="0" w:color="auto"/>
                <w:left w:val="none" w:sz="0" w:space="0" w:color="auto"/>
                <w:bottom w:val="none" w:sz="0" w:space="0" w:color="auto"/>
                <w:right w:val="none" w:sz="0" w:space="0" w:color="auto"/>
              </w:divBdr>
            </w:div>
            <w:div w:id="857159635">
              <w:marLeft w:val="0"/>
              <w:marRight w:val="0"/>
              <w:marTop w:val="0"/>
              <w:marBottom w:val="0"/>
              <w:divBdr>
                <w:top w:val="none" w:sz="0" w:space="0" w:color="auto"/>
                <w:left w:val="none" w:sz="0" w:space="0" w:color="auto"/>
                <w:bottom w:val="none" w:sz="0" w:space="0" w:color="auto"/>
                <w:right w:val="none" w:sz="0" w:space="0" w:color="auto"/>
              </w:divBdr>
            </w:div>
            <w:div w:id="524249827">
              <w:marLeft w:val="360"/>
              <w:marRight w:val="0"/>
              <w:marTop w:val="0"/>
              <w:marBottom w:val="0"/>
              <w:divBdr>
                <w:top w:val="none" w:sz="0" w:space="0" w:color="auto"/>
                <w:left w:val="none" w:sz="0" w:space="0" w:color="auto"/>
                <w:bottom w:val="none" w:sz="0" w:space="0" w:color="auto"/>
                <w:right w:val="none" w:sz="0" w:space="0" w:color="auto"/>
              </w:divBdr>
            </w:div>
            <w:div w:id="962997732">
              <w:marLeft w:val="0"/>
              <w:marRight w:val="0"/>
              <w:marTop w:val="0"/>
              <w:marBottom w:val="0"/>
              <w:divBdr>
                <w:top w:val="none" w:sz="0" w:space="0" w:color="auto"/>
                <w:left w:val="none" w:sz="0" w:space="0" w:color="auto"/>
                <w:bottom w:val="none" w:sz="0" w:space="0" w:color="auto"/>
                <w:right w:val="none" w:sz="0" w:space="0" w:color="auto"/>
              </w:divBdr>
            </w:div>
            <w:div w:id="561790797">
              <w:marLeft w:val="1440"/>
              <w:marRight w:val="0"/>
              <w:marTop w:val="0"/>
              <w:marBottom w:val="0"/>
              <w:divBdr>
                <w:top w:val="none" w:sz="0" w:space="0" w:color="auto"/>
                <w:left w:val="none" w:sz="0" w:space="0" w:color="auto"/>
                <w:bottom w:val="none" w:sz="0" w:space="0" w:color="auto"/>
                <w:right w:val="none" w:sz="0" w:space="0" w:color="auto"/>
              </w:divBdr>
            </w:div>
            <w:div w:id="250435638">
              <w:marLeft w:val="0"/>
              <w:marRight w:val="0"/>
              <w:marTop w:val="0"/>
              <w:marBottom w:val="0"/>
              <w:divBdr>
                <w:top w:val="none" w:sz="0" w:space="0" w:color="auto"/>
                <w:left w:val="none" w:sz="0" w:space="0" w:color="auto"/>
                <w:bottom w:val="none" w:sz="0" w:space="0" w:color="auto"/>
                <w:right w:val="none" w:sz="0" w:space="0" w:color="auto"/>
              </w:divBdr>
            </w:div>
            <w:div w:id="1086918776">
              <w:marLeft w:val="1440"/>
              <w:marRight w:val="0"/>
              <w:marTop w:val="0"/>
              <w:marBottom w:val="0"/>
              <w:divBdr>
                <w:top w:val="none" w:sz="0" w:space="0" w:color="auto"/>
                <w:left w:val="none" w:sz="0" w:space="0" w:color="auto"/>
                <w:bottom w:val="none" w:sz="0" w:space="0" w:color="auto"/>
                <w:right w:val="none" w:sz="0" w:space="0" w:color="auto"/>
              </w:divBdr>
            </w:div>
            <w:div w:id="1171607622">
              <w:marLeft w:val="0"/>
              <w:marRight w:val="0"/>
              <w:marTop w:val="0"/>
              <w:marBottom w:val="0"/>
              <w:divBdr>
                <w:top w:val="none" w:sz="0" w:space="0" w:color="auto"/>
                <w:left w:val="none" w:sz="0" w:space="0" w:color="auto"/>
                <w:bottom w:val="none" w:sz="0" w:space="0" w:color="auto"/>
                <w:right w:val="none" w:sz="0" w:space="0" w:color="auto"/>
              </w:divBdr>
            </w:div>
            <w:div w:id="866479196">
              <w:marLeft w:val="1440"/>
              <w:marRight w:val="0"/>
              <w:marTop w:val="0"/>
              <w:marBottom w:val="0"/>
              <w:divBdr>
                <w:top w:val="none" w:sz="0" w:space="0" w:color="auto"/>
                <w:left w:val="none" w:sz="0" w:space="0" w:color="auto"/>
                <w:bottom w:val="none" w:sz="0" w:space="0" w:color="auto"/>
                <w:right w:val="none" w:sz="0" w:space="0" w:color="auto"/>
              </w:divBdr>
            </w:div>
            <w:div w:id="935291638">
              <w:marLeft w:val="0"/>
              <w:marRight w:val="0"/>
              <w:marTop w:val="0"/>
              <w:marBottom w:val="0"/>
              <w:divBdr>
                <w:top w:val="none" w:sz="0" w:space="0" w:color="auto"/>
                <w:left w:val="none" w:sz="0" w:space="0" w:color="auto"/>
                <w:bottom w:val="none" w:sz="0" w:space="0" w:color="auto"/>
                <w:right w:val="none" w:sz="0" w:space="0" w:color="auto"/>
              </w:divBdr>
            </w:div>
            <w:div w:id="2117941533">
              <w:marLeft w:val="0"/>
              <w:marRight w:val="0"/>
              <w:marTop w:val="0"/>
              <w:marBottom w:val="0"/>
              <w:divBdr>
                <w:top w:val="none" w:sz="0" w:space="0" w:color="auto"/>
                <w:left w:val="none" w:sz="0" w:space="0" w:color="auto"/>
                <w:bottom w:val="none" w:sz="0" w:space="0" w:color="auto"/>
                <w:right w:val="none" w:sz="0" w:space="0" w:color="auto"/>
              </w:divBdr>
            </w:div>
            <w:div w:id="925380049">
              <w:marLeft w:val="0"/>
              <w:marRight w:val="0"/>
              <w:marTop w:val="0"/>
              <w:marBottom w:val="0"/>
              <w:divBdr>
                <w:top w:val="none" w:sz="0" w:space="0" w:color="auto"/>
                <w:left w:val="none" w:sz="0" w:space="0" w:color="auto"/>
                <w:bottom w:val="none" w:sz="0" w:space="0" w:color="auto"/>
                <w:right w:val="none" w:sz="0" w:space="0" w:color="auto"/>
              </w:divBdr>
            </w:div>
            <w:div w:id="1183664200">
              <w:marLeft w:val="0"/>
              <w:marRight w:val="0"/>
              <w:marTop w:val="0"/>
              <w:marBottom w:val="0"/>
              <w:divBdr>
                <w:top w:val="none" w:sz="0" w:space="0" w:color="auto"/>
                <w:left w:val="none" w:sz="0" w:space="0" w:color="auto"/>
                <w:bottom w:val="none" w:sz="0" w:space="0" w:color="auto"/>
                <w:right w:val="none" w:sz="0" w:space="0" w:color="auto"/>
              </w:divBdr>
            </w:div>
            <w:div w:id="87390756">
              <w:marLeft w:val="0"/>
              <w:marRight w:val="0"/>
              <w:marTop w:val="0"/>
              <w:marBottom w:val="0"/>
              <w:divBdr>
                <w:top w:val="none" w:sz="0" w:space="0" w:color="auto"/>
                <w:left w:val="none" w:sz="0" w:space="0" w:color="auto"/>
                <w:bottom w:val="none" w:sz="0" w:space="0" w:color="auto"/>
                <w:right w:val="none" w:sz="0" w:space="0" w:color="auto"/>
              </w:divBdr>
            </w:div>
            <w:div w:id="1476878296">
              <w:marLeft w:val="120"/>
              <w:marRight w:val="0"/>
              <w:marTop w:val="0"/>
              <w:marBottom w:val="0"/>
              <w:divBdr>
                <w:top w:val="none" w:sz="0" w:space="0" w:color="auto"/>
                <w:left w:val="none" w:sz="0" w:space="0" w:color="auto"/>
                <w:bottom w:val="none" w:sz="0" w:space="0" w:color="auto"/>
                <w:right w:val="none" w:sz="0" w:space="0" w:color="auto"/>
              </w:divBdr>
            </w:div>
            <w:div w:id="82917532">
              <w:marLeft w:val="0"/>
              <w:marRight w:val="0"/>
              <w:marTop w:val="0"/>
              <w:marBottom w:val="0"/>
              <w:divBdr>
                <w:top w:val="none" w:sz="0" w:space="0" w:color="auto"/>
                <w:left w:val="none" w:sz="0" w:space="0" w:color="auto"/>
                <w:bottom w:val="none" w:sz="0" w:space="0" w:color="auto"/>
                <w:right w:val="none" w:sz="0" w:space="0" w:color="auto"/>
              </w:divBdr>
            </w:div>
            <w:div w:id="1212620094">
              <w:marLeft w:val="0"/>
              <w:marRight w:val="10"/>
              <w:marTop w:val="0"/>
              <w:marBottom w:val="0"/>
              <w:divBdr>
                <w:top w:val="none" w:sz="0" w:space="0" w:color="auto"/>
                <w:left w:val="none" w:sz="0" w:space="0" w:color="auto"/>
                <w:bottom w:val="none" w:sz="0" w:space="0" w:color="auto"/>
                <w:right w:val="none" w:sz="0" w:space="0" w:color="auto"/>
              </w:divBdr>
            </w:div>
            <w:div w:id="1827238082">
              <w:marLeft w:val="140"/>
              <w:marRight w:val="0"/>
              <w:marTop w:val="0"/>
              <w:marBottom w:val="0"/>
              <w:divBdr>
                <w:top w:val="none" w:sz="0" w:space="0" w:color="auto"/>
                <w:left w:val="none" w:sz="0" w:space="0" w:color="auto"/>
                <w:bottom w:val="none" w:sz="0" w:space="0" w:color="auto"/>
                <w:right w:val="none" w:sz="0" w:space="0" w:color="auto"/>
              </w:divBdr>
            </w:div>
            <w:div w:id="1662076764">
              <w:marLeft w:val="140"/>
              <w:marRight w:val="0"/>
              <w:marTop w:val="0"/>
              <w:marBottom w:val="0"/>
              <w:divBdr>
                <w:top w:val="none" w:sz="0" w:space="0" w:color="auto"/>
                <w:left w:val="none" w:sz="0" w:space="0" w:color="auto"/>
                <w:bottom w:val="none" w:sz="0" w:space="0" w:color="auto"/>
                <w:right w:val="none" w:sz="0" w:space="0" w:color="auto"/>
              </w:divBdr>
            </w:div>
            <w:div w:id="990253393">
              <w:marLeft w:val="0"/>
              <w:marRight w:val="0"/>
              <w:marTop w:val="0"/>
              <w:marBottom w:val="0"/>
              <w:divBdr>
                <w:top w:val="none" w:sz="0" w:space="0" w:color="auto"/>
                <w:left w:val="none" w:sz="0" w:space="0" w:color="auto"/>
                <w:bottom w:val="none" w:sz="0" w:space="0" w:color="auto"/>
                <w:right w:val="none" w:sz="0" w:space="0" w:color="auto"/>
              </w:divBdr>
            </w:div>
            <w:div w:id="1469207455">
              <w:marLeft w:val="0"/>
              <w:marRight w:val="1110"/>
              <w:marTop w:val="0"/>
              <w:marBottom w:val="0"/>
              <w:divBdr>
                <w:top w:val="none" w:sz="0" w:space="0" w:color="auto"/>
                <w:left w:val="none" w:sz="0" w:space="0" w:color="auto"/>
                <w:bottom w:val="none" w:sz="0" w:space="0" w:color="auto"/>
                <w:right w:val="none" w:sz="0" w:space="0" w:color="auto"/>
              </w:divBdr>
            </w:div>
            <w:div w:id="646936337">
              <w:marLeft w:val="0"/>
              <w:marRight w:val="0"/>
              <w:marTop w:val="0"/>
              <w:marBottom w:val="0"/>
              <w:divBdr>
                <w:top w:val="none" w:sz="0" w:space="0" w:color="auto"/>
                <w:left w:val="none" w:sz="0" w:space="0" w:color="auto"/>
                <w:bottom w:val="none" w:sz="0" w:space="0" w:color="auto"/>
                <w:right w:val="none" w:sz="0" w:space="0" w:color="auto"/>
              </w:divBdr>
            </w:div>
            <w:div w:id="1939563693">
              <w:marLeft w:val="120"/>
              <w:marRight w:val="0"/>
              <w:marTop w:val="0"/>
              <w:marBottom w:val="0"/>
              <w:divBdr>
                <w:top w:val="none" w:sz="0" w:space="0" w:color="auto"/>
                <w:left w:val="none" w:sz="0" w:space="0" w:color="auto"/>
                <w:bottom w:val="none" w:sz="0" w:space="0" w:color="auto"/>
                <w:right w:val="none" w:sz="0" w:space="0" w:color="auto"/>
              </w:divBdr>
            </w:div>
            <w:div w:id="2044401626">
              <w:marLeft w:val="0"/>
              <w:marRight w:val="0"/>
              <w:marTop w:val="0"/>
              <w:marBottom w:val="0"/>
              <w:divBdr>
                <w:top w:val="none" w:sz="0" w:space="0" w:color="auto"/>
                <w:left w:val="none" w:sz="0" w:space="0" w:color="auto"/>
                <w:bottom w:val="none" w:sz="0" w:space="0" w:color="auto"/>
                <w:right w:val="none" w:sz="0" w:space="0" w:color="auto"/>
              </w:divBdr>
            </w:div>
            <w:div w:id="245236016">
              <w:marLeft w:val="0"/>
              <w:marRight w:val="10"/>
              <w:marTop w:val="0"/>
              <w:marBottom w:val="0"/>
              <w:divBdr>
                <w:top w:val="none" w:sz="0" w:space="0" w:color="auto"/>
                <w:left w:val="none" w:sz="0" w:space="0" w:color="auto"/>
                <w:bottom w:val="none" w:sz="0" w:space="0" w:color="auto"/>
                <w:right w:val="none" w:sz="0" w:space="0" w:color="auto"/>
              </w:divBdr>
            </w:div>
            <w:div w:id="581258369">
              <w:marLeft w:val="100"/>
              <w:marRight w:val="0"/>
              <w:marTop w:val="0"/>
              <w:marBottom w:val="0"/>
              <w:divBdr>
                <w:top w:val="none" w:sz="0" w:space="0" w:color="auto"/>
                <w:left w:val="none" w:sz="0" w:space="0" w:color="auto"/>
                <w:bottom w:val="none" w:sz="0" w:space="0" w:color="auto"/>
                <w:right w:val="none" w:sz="0" w:space="0" w:color="auto"/>
              </w:divBdr>
            </w:div>
            <w:div w:id="508062297">
              <w:marLeft w:val="100"/>
              <w:marRight w:val="0"/>
              <w:marTop w:val="0"/>
              <w:marBottom w:val="0"/>
              <w:divBdr>
                <w:top w:val="none" w:sz="0" w:space="0" w:color="auto"/>
                <w:left w:val="none" w:sz="0" w:space="0" w:color="auto"/>
                <w:bottom w:val="none" w:sz="0" w:space="0" w:color="auto"/>
                <w:right w:val="none" w:sz="0" w:space="0" w:color="auto"/>
              </w:divBdr>
            </w:div>
            <w:div w:id="1867865148">
              <w:marLeft w:val="0"/>
              <w:marRight w:val="0"/>
              <w:marTop w:val="0"/>
              <w:marBottom w:val="0"/>
              <w:divBdr>
                <w:top w:val="none" w:sz="0" w:space="0" w:color="auto"/>
                <w:left w:val="none" w:sz="0" w:space="0" w:color="auto"/>
                <w:bottom w:val="none" w:sz="0" w:space="0" w:color="auto"/>
                <w:right w:val="none" w:sz="0" w:space="0" w:color="auto"/>
              </w:divBdr>
            </w:div>
            <w:div w:id="404189172">
              <w:marLeft w:val="0"/>
              <w:marRight w:val="1590"/>
              <w:marTop w:val="0"/>
              <w:marBottom w:val="0"/>
              <w:divBdr>
                <w:top w:val="none" w:sz="0" w:space="0" w:color="auto"/>
                <w:left w:val="none" w:sz="0" w:space="0" w:color="auto"/>
                <w:bottom w:val="none" w:sz="0" w:space="0" w:color="auto"/>
                <w:right w:val="none" w:sz="0" w:space="0" w:color="auto"/>
              </w:divBdr>
            </w:div>
            <w:div w:id="264851625">
              <w:marLeft w:val="0"/>
              <w:marRight w:val="0"/>
              <w:marTop w:val="0"/>
              <w:marBottom w:val="0"/>
              <w:divBdr>
                <w:top w:val="none" w:sz="0" w:space="0" w:color="auto"/>
                <w:left w:val="none" w:sz="0" w:space="0" w:color="auto"/>
                <w:bottom w:val="none" w:sz="0" w:space="0" w:color="auto"/>
                <w:right w:val="none" w:sz="0" w:space="0" w:color="auto"/>
              </w:divBdr>
            </w:div>
            <w:div w:id="1996762865">
              <w:marLeft w:val="120"/>
              <w:marRight w:val="0"/>
              <w:marTop w:val="0"/>
              <w:marBottom w:val="0"/>
              <w:divBdr>
                <w:top w:val="none" w:sz="0" w:space="0" w:color="auto"/>
                <w:left w:val="none" w:sz="0" w:space="0" w:color="auto"/>
                <w:bottom w:val="none" w:sz="0" w:space="0" w:color="auto"/>
                <w:right w:val="none" w:sz="0" w:space="0" w:color="auto"/>
              </w:divBdr>
            </w:div>
            <w:div w:id="1518887507">
              <w:marLeft w:val="0"/>
              <w:marRight w:val="0"/>
              <w:marTop w:val="0"/>
              <w:marBottom w:val="0"/>
              <w:divBdr>
                <w:top w:val="none" w:sz="0" w:space="0" w:color="auto"/>
                <w:left w:val="none" w:sz="0" w:space="0" w:color="auto"/>
                <w:bottom w:val="none" w:sz="0" w:space="0" w:color="auto"/>
                <w:right w:val="none" w:sz="0" w:space="0" w:color="auto"/>
              </w:divBdr>
            </w:div>
            <w:div w:id="587620679">
              <w:marLeft w:val="0"/>
              <w:marRight w:val="10"/>
              <w:marTop w:val="0"/>
              <w:marBottom w:val="0"/>
              <w:divBdr>
                <w:top w:val="none" w:sz="0" w:space="0" w:color="auto"/>
                <w:left w:val="none" w:sz="0" w:space="0" w:color="auto"/>
                <w:bottom w:val="none" w:sz="0" w:space="0" w:color="auto"/>
                <w:right w:val="none" w:sz="0" w:space="0" w:color="auto"/>
              </w:divBdr>
            </w:div>
            <w:div w:id="8455127">
              <w:marLeft w:val="100"/>
              <w:marRight w:val="0"/>
              <w:marTop w:val="0"/>
              <w:marBottom w:val="0"/>
              <w:divBdr>
                <w:top w:val="none" w:sz="0" w:space="0" w:color="auto"/>
                <w:left w:val="none" w:sz="0" w:space="0" w:color="auto"/>
                <w:bottom w:val="none" w:sz="0" w:space="0" w:color="auto"/>
                <w:right w:val="none" w:sz="0" w:space="0" w:color="auto"/>
              </w:divBdr>
            </w:div>
            <w:div w:id="1526098056">
              <w:marLeft w:val="100"/>
              <w:marRight w:val="0"/>
              <w:marTop w:val="0"/>
              <w:marBottom w:val="0"/>
              <w:divBdr>
                <w:top w:val="none" w:sz="0" w:space="0" w:color="auto"/>
                <w:left w:val="none" w:sz="0" w:space="0" w:color="auto"/>
                <w:bottom w:val="none" w:sz="0" w:space="0" w:color="auto"/>
                <w:right w:val="none" w:sz="0" w:space="0" w:color="auto"/>
              </w:divBdr>
            </w:div>
            <w:div w:id="1621522963">
              <w:marLeft w:val="0"/>
              <w:marRight w:val="0"/>
              <w:marTop w:val="0"/>
              <w:marBottom w:val="0"/>
              <w:divBdr>
                <w:top w:val="none" w:sz="0" w:space="0" w:color="auto"/>
                <w:left w:val="none" w:sz="0" w:space="0" w:color="auto"/>
                <w:bottom w:val="none" w:sz="0" w:space="0" w:color="auto"/>
                <w:right w:val="none" w:sz="0" w:space="0" w:color="auto"/>
              </w:divBdr>
            </w:div>
            <w:div w:id="1477719699">
              <w:marLeft w:val="0"/>
              <w:marRight w:val="1590"/>
              <w:marTop w:val="0"/>
              <w:marBottom w:val="0"/>
              <w:divBdr>
                <w:top w:val="none" w:sz="0" w:space="0" w:color="auto"/>
                <w:left w:val="none" w:sz="0" w:space="0" w:color="auto"/>
                <w:bottom w:val="none" w:sz="0" w:space="0" w:color="auto"/>
                <w:right w:val="none" w:sz="0" w:space="0" w:color="auto"/>
              </w:divBdr>
            </w:div>
            <w:div w:id="993532642">
              <w:marLeft w:val="0"/>
              <w:marRight w:val="0"/>
              <w:marTop w:val="0"/>
              <w:marBottom w:val="0"/>
              <w:divBdr>
                <w:top w:val="none" w:sz="0" w:space="0" w:color="auto"/>
                <w:left w:val="none" w:sz="0" w:space="0" w:color="auto"/>
                <w:bottom w:val="none" w:sz="0" w:space="0" w:color="auto"/>
                <w:right w:val="none" w:sz="0" w:space="0" w:color="auto"/>
              </w:divBdr>
            </w:div>
            <w:div w:id="1842767770">
              <w:marLeft w:val="120"/>
              <w:marRight w:val="0"/>
              <w:marTop w:val="0"/>
              <w:marBottom w:val="0"/>
              <w:divBdr>
                <w:top w:val="none" w:sz="0" w:space="0" w:color="auto"/>
                <w:left w:val="none" w:sz="0" w:space="0" w:color="auto"/>
                <w:bottom w:val="none" w:sz="0" w:space="0" w:color="auto"/>
                <w:right w:val="none" w:sz="0" w:space="0" w:color="auto"/>
              </w:divBdr>
            </w:div>
            <w:div w:id="891700131">
              <w:marLeft w:val="0"/>
              <w:marRight w:val="0"/>
              <w:marTop w:val="0"/>
              <w:marBottom w:val="0"/>
              <w:divBdr>
                <w:top w:val="none" w:sz="0" w:space="0" w:color="auto"/>
                <w:left w:val="none" w:sz="0" w:space="0" w:color="auto"/>
                <w:bottom w:val="none" w:sz="0" w:space="0" w:color="auto"/>
                <w:right w:val="none" w:sz="0" w:space="0" w:color="auto"/>
              </w:divBdr>
            </w:div>
            <w:div w:id="1469395868">
              <w:marLeft w:val="0"/>
              <w:marRight w:val="10"/>
              <w:marTop w:val="0"/>
              <w:marBottom w:val="0"/>
              <w:divBdr>
                <w:top w:val="none" w:sz="0" w:space="0" w:color="auto"/>
                <w:left w:val="none" w:sz="0" w:space="0" w:color="auto"/>
                <w:bottom w:val="none" w:sz="0" w:space="0" w:color="auto"/>
                <w:right w:val="none" w:sz="0" w:space="0" w:color="auto"/>
              </w:divBdr>
            </w:div>
            <w:div w:id="1891794856">
              <w:marLeft w:val="100"/>
              <w:marRight w:val="0"/>
              <w:marTop w:val="0"/>
              <w:marBottom w:val="0"/>
              <w:divBdr>
                <w:top w:val="none" w:sz="0" w:space="0" w:color="auto"/>
                <w:left w:val="none" w:sz="0" w:space="0" w:color="auto"/>
                <w:bottom w:val="none" w:sz="0" w:space="0" w:color="auto"/>
                <w:right w:val="none" w:sz="0" w:space="0" w:color="auto"/>
              </w:divBdr>
            </w:div>
            <w:div w:id="2073111079">
              <w:marLeft w:val="100"/>
              <w:marRight w:val="0"/>
              <w:marTop w:val="0"/>
              <w:marBottom w:val="0"/>
              <w:divBdr>
                <w:top w:val="none" w:sz="0" w:space="0" w:color="auto"/>
                <w:left w:val="none" w:sz="0" w:space="0" w:color="auto"/>
                <w:bottom w:val="none" w:sz="0" w:space="0" w:color="auto"/>
                <w:right w:val="none" w:sz="0" w:space="0" w:color="auto"/>
              </w:divBdr>
            </w:div>
            <w:div w:id="1040280605">
              <w:marLeft w:val="0"/>
              <w:marRight w:val="0"/>
              <w:marTop w:val="0"/>
              <w:marBottom w:val="0"/>
              <w:divBdr>
                <w:top w:val="none" w:sz="0" w:space="0" w:color="auto"/>
                <w:left w:val="none" w:sz="0" w:space="0" w:color="auto"/>
                <w:bottom w:val="none" w:sz="0" w:space="0" w:color="auto"/>
                <w:right w:val="none" w:sz="0" w:space="0" w:color="auto"/>
              </w:divBdr>
            </w:div>
            <w:div w:id="925922396">
              <w:marLeft w:val="0"/>
              <w:marRight w:val="1590"/>
              <w:marTop w:val="0"/>
              <w:marBottom w:val="0"/>
              <w:divBdr>
                <w:top w:val="none" w:sz="0" w:space="0" w:color="auto"/>
                <w:left w:val="none" w:sz="0" w:space="0" w:color="auto"/>
                <w:bottom w:val="none" w:sz="0" w:space="0" w:color="auto"/>
                <w:right w:val="none" w:sz="0" w:space="0" w:color="auto"/>
              </w:divBdr>
            </w:div>
            <w:div w:id="500892844">
              <w:marLeft w:val="0"/>
              <w:marRight w:val="0"/>
              <w:marTop w:val="0"/>
              <w:marBottom w:val="0"/>
              <w:divBdr>
                <w:top w:val="none" w:sz="0" w:space="0" w:color="auto"/>
                <w:left w:val="none" w:sz="0" w:space="0" w:color="auto"/>
                <w:bottom w:val="none" w:sz="0" w:space="0" w:color="auto"/>
                <w:right w:val="none" w:sz="0" w:space="0" w:color="auto"/>
              </w:divBdr>
            </w:div>
            <w:div w:id="1249576326">
              <w:marLeft w:val="0"/>
              <w:marRight w:val="790"/>
              <w:marTop w:val="0"/>
              <w:marBottom w:val="0"/>
              <w:divBdr>
                <w:top w:val="none" w:sz="0" w:space="0" w:color="auto"/>
                <w:left w:val="none" w:sz="0" w:space="0" w:color="auto"/>
                <w:bottom w:val="none" w:sz="0" w:space="0" w:color="auto"/>
                <w:right w:val="none" w:sz="0" w:space="0" w:color="auto"/>
              </w:divBdr>
            </w:div>
            <w:div w:id="1930842803">
              <w:marLeft w:val="0"/>
              <w:marRight w:val="10"/>
              <w:marTop w:val="0"/>
              <w:marBottom w:val="0"/>
              <w:divBdr>
                <w:top w:val="none" w:sz="0" w:space="0" w:color="auto"/>
                <w:left w:val="none" w:sz="0" w:space="0" w:color="auto"/>
                <w:bottom w:val="none" w:sz="0" w:space="0" w:color="auto"/>
                <w:right w:val="none" w:sz="0" w:space="0" w:color="auto"/>
              </w:divBdr>
            </w:div>
            <w:div w:id="1095440913">
              <w:marLeft w:val="100"/>
              <w:marRight w:val="0"/>
              <w:marTop w:val="0"/>
              <w:marBottom w:val="0"/>
              <w:divBdr>
                <w:top w:val="none" w:sz="0" w:space="0" w:color="auto"/>
                <w:left w:val="none" w:sz="0" w:space="0" w:color="auto"/>
                <w:bottom w:val="none" w:sz="0" w:space="0" w:color="auto"/>
                <w:right w:val="none" w:sz="0" w:space="0" w:color="auto"/>
              </w:divBdr>
            </w:div>
            <w:div w:id="2143112634">
              <w:marLeft w:val="100"/>
              <w:marRight w:val="0"/>
              <w:marTop w:val="0"/>
              <w:marBottom w:val="0"/>
              <w:divBdr>
                <w:top w:val="none" w:sz="0" w:space="0" w:color="auto"/>
                <w:left w:val="none" w:sz="0" w:space="0" w:color="auto"/>
                <w:bottom w:val="none" w:sz="0" w:space="0" w:color="auto"/>
                <w:right w:val="none" w:sz="0" w:space="0" w:color="auto"/>
              </w:divBdr>
            </w:div>
            <w:div w:id="1770618194">
              <w:marLeft w:val="0"/>
              <w:marRight w:val="1590"/>
              <w:marTop w:val="0"/>
              <w:marBottom w:val="0"/>
              <w:divBdr>
                <w:top w:val="none" w:sz="0" w:space="0" w:color="auto"/>
                <w:left w:val="none" w:sz="0" w:space="0" w:color="auto"/>
                <w:bottom w:val="none" w:sz="0" w:space="0" w:color="auto"/>
                <w:right w:val="none" w:sz="0" w:space="0" w:color="auto"/>
              </w:divBdr>
            </w:div>
            <w:div w:id="1451166725">
              <w:marLeft w:val="0"/>
              <w:marRight w:val="0"/>
              <w:marTop w:val="0"/>
              <w:marBottom w:val="0"/>
              <w:divBdr>
                <w:top w:val="none" w:sz="0" w:space="0" w:color="auto"/>
                <w:left w:val="none" w:sz="0" w:space="0" w:color="auto"/>
                <w:bottom w:val="none" w:sz="0" w:space="0" w:color="auto"/>
                <w:right w:val="none" w:sz="0" w:space="0" w:color="auto"/>
              </w:divBdr>
            </w:div>
            <w:div w:id="360976502">
              <w:marLeft w:val="0"/>
              <w:marRight w:val="0"/>
              <w:marTop w:val="0"/>
              <w:marBottom w:val="0"/>
              <w:divBdr>
                <w:top w:val="none" w:sz="0" w:space="0" w:color="auto"/>
                <w:left w:val="none" w:sz="0" w:space="0" w:color="auto"/>
                <w:bottom w:val="none" w:sz="0" w:space="0" w:color="auto"/>
                <w:right w:val="none" w:sz="0" w:space="0" w:color="auto"/>
              </w:divBdr>
            </w:div>
            <w:div w:id="418990129">
              <w:marLeft w:val="360"/>
              <w:marRight w:val="0"/>
              <w:marTop w:val="0"/>
              <w:marBottom w:val="0"/>
              <w:divBdr>
                <w:top w:val="none" w:sz="0" w:space="0" w:color="auto"/>
                <w:left w:val="none" w:sz="0" w:space="0" w:color="auto"/>
                <w:bottom w:val="none" w:sz="0" w:space="0" w:color="auto"/>
                <w:right w:val="none" w:sz="0" w:space="0" w:color="auto"/>
              </w:divBdr>
            </w:div>
            <w:div w:id="307825569">
              <w:marLeft w:val="0"/>
              <w:marRight w:val="0"/>
              <w:marTop w:val="0"/>
              <w:marBottom w:val="0"/>
              <w:divBdr>
                <w:top w:val="none" w:sz="0" w:space="0" w:color="auto"/>
                <w:left w:val="none" w:sz="0" w:space="0" w:color="auto"/>
                <w:bottom w:val="none" w:sz="0" w:space="0" w:color="auto"/>
                <w:right w:val="none" w:sz="0" w:space="0" w:color="auto"/>
              </w:divBdr>
            </w:div>
            <w:div w:id="498692157">
              <w:marLeft w:val="1440"/>
              <w:marRight w:val="0"/>
              <w:marTop w:val="0"/>
              <w:marBottom w:val="0"/>
              <w:divBdr>
                <w:top w:val="none" w:sz="0" w:space="0" w:color="auto"/>
                <w:left w:val="none" w:sz="0" w:space="0" w:color="auto"/>
                <w:bottom w:val="none" w:sz="0" w:space="0" w:color="auto"/>
                <w:right w:val="none" w:sz="0" w:space="0" w:color="auto"/>
              </w:divBdr>
            </w:div>
            <w:div w:id="1898784306">
              <w:marLeft w:val="0"/>
              <w:marRight w:val="0"/>
              <w:marTop w:val="0"/>
              <w:marBottom w:val="0"/>
              <w:divBdr>
                <w:top w:val="none" w:sz="0" w:space="0" w:color="auto"/>
                <w:left w:val="none" w:sz="0" w:space="0" w:color="auto"/>
                <w:bottom w:val="none" w:sz="0" w:space="0" w:color="auto"/>
                <w:right w:val="none" w:sz="0" w:space="0" w:color="auto"/>
              </w:divBdr>
            </w:div>
            <w:div w:id="1694261978">
              <w:marLeft w:val="1440"/>
              <w:marRight w:val="0"/>
              <w:marTop w:val="0"/>
              <w:marBottom w:val="0"/>
              <w:divBdr>
                <w:top w:val="none" w:sz="0" w:space="0" w:color="auto"/>
                <w:left w:val="none" w:sz="0" w:space="0" w:color="auto"/>
                <w:bottom w:val="none" w:sz="0" w:space="0" w:color="auto"/>
                <w:right w:val="none" w:sz="0" w:space="0" w:color="auto"/>
              </w:divBdr>
            </w:div>
            <w:div w:id="1605186284">
              <w:marLeft w:val="0"/>
              <w:marRight w:val="0"/>
              <w:marTop w:val="0"/>
              <w:marBottom w:val="0"/>
              <w:divBdr>
                <w:top w:val="none" w:sz="0" w:space="0" w:color="auto"/>
                <w:left w:val="none" w:sz="0" w:space="0" w:color="auto"/>
                <w:bottom w:val="none" w:sz="0" w:space="0" w:color="auto"/>
                <w:right w:val="none" w:sz="0" w:space="0" w:color="auto"/>
              </w:divBdr>
            </w:div>
            <w:div w:id="298875755">
              <w:marLeft w:val="1440"/>
              <w:marRight w:val="0"/>
              <w:marTop w:val="0"/>
              <w:marBottom w:val="0"/>
              <w:divBdr>
                <w:top w:val="none" w:sz="0" w:space="0" w:color="auto"/>
                <w:left w:val="none" w:sz="0" w:space="0" w:color="auto"/>
                <w:bottom w:val="none" w:sz="0" w:space="0" w:color="auto"/>
                <w:right w:val="none" w:sz="0" w:space="0" w:color="auto"/>
              </w:divBdr>
            </w:div>
            <w:div w:id="1527207579">
              <w:marLeft w:val="0"/>
              <w:marRight w:val="0"/>
              <w:marTop w:val="0"/>
              <w:marBottom w:val="0"/>
              <w:divBdr>
                <w:top w:val="none" w:sz="0" w:space="0" w:color="auto"/>
                <w:left w:val="none" w:sz="0" w:space="0" w:color="auto"/>
                <w:bottom w:val="none" w:sz="0" w:space="0" w:color="auto"/>
                <w:right w:val="none" w:sz="0" w:space="0" w:color="auto"/>
              </w:divBdr>
            </w:div>
            <w:div w:id="313609316">
              <w:marLeft w:val="0"/>
              <w:marRight w:val="0"/>
              <w:marTop w:val="0"/>
              <w:marBottom w:val="0"/>
              <w:divBdr>
                <w:top w:val="none" w:sz="0" w:space="0" w:color="auto"/>
                <w:left w:val="none" w:sz="0" w:space="0" w:color="auto"/>
                <w:bottom w:val="none" w:sz="0" w:space="0" w:color="auto"/>
                <w:right w:val="none" w:sz="0" w:space="0" w:color="auto"/>
              </w:divBdr>
            </w:div>
            <w:div w:id="634532982">
              <w:marLeft w:val="0"/>
              <w:marRight w:val="120"/>
              <w:marTop w:val="0"/>
              <w:marBottom w:val="0"/>
              <w:divBdr>
                <w:top w:val="none" w:sz="0" w:space="0" w:color="auto"/>
                <w:left w:val="none" w:sz="0" w:space="0" w:color="auto"/>
                <w:bottom w:val="none" w:sz="0" w:space="0" w:color="auto"/>
                <w:right w:val="none" w:sz="0" w:space="0" w:color="auto"/>
              </w:divBdr>
            </w:div>
            <w:div w:id="450251840">
              <w:marLeft w:val="0"/>
              <w:marRight w:val="0"/>
              <w:marTop w:val="0"/>
              <w:marBottom w:val="0"/>
              <w:divBdr>
                <w:top w:val="none" w:sz="0" w:space="0" w:color="auto"/>
                <w:left w:val="none" w:sz="0" w:space="0" w:color="auto"/>
                <w:bottom w:val="none" w:sz="0" w:space="0" w:color="auto"/>
                <w:right w:val="none" w:sz="0" w:space="0" w:color="auto"/>
              </w:divBdr>
            </w:div>
            <w:div w:id="1268467519">
              <w:marLeft w:val="0"/>
              <w:marRight w:val="0"/>
              <w:marTop w:val="0"/>
              <w:marBottom w:val="0"/>
              <w:divBdr>
                <w:top w:val="none" w:sz="0" w:space="0" w:color="auto"/>
                <w:left w:val="none" w:sz="0" w:space="0" w:color="auto"/>
                <w:bottom w:val="none" w:sz="0" w:space="0" w:color="auto"/>
                <w:right w:val="none" w:sz="0" w:space="0" w:color="auto"/>
              </w:divBdr>
            </w:div>
            <w:div w:id="1384672662">
              <w:marLeft w:val="0"/>
              <w:marRight w:val="0"/>
              <w:marTop w:val="0"/>
              <w:marBottom w:val="0"/>
              <w:divBdr>
                <w:top w:val="none" w:sz="0" w:space="0" w:color="auto"/>
                <w:left w:val="none" w:sz="0" w:space="0" w:color="auto"/>
                <w:bottom w:val="none" w:sz="0" w:space="0" w:color="auto"/>
                <w:right w:val="none" w:sz="0" w:space="0" w:color="auto"/>
              </w:divBdr>
            </w:div>
            <w:div w:id="877469301">
              <w:marLeft w:val="0"/>
              <w:marRight w:val="0"/>
              <w:marTop w:val="0"/>
              <w:marBottom w:val="0"/>
              <w:divBdr>
                <w:top w:val="none" w:sz="0" w:space="0" w:color="auto"/>
                <w:left w:val="none" w:sz="0" w:space="0" w:color="auto"/>
                <w:bottom w:val="none" w:sz="0" w:space="0" w:color="auto"/>
                <w:right w:val="none" w:sz="0" w:space="0" w:color="auto"/>
              </w:divBdr>
            </w:div>
            <w:div w:id="2086996416">
              <w:marLeft w:val="120"/>
              <w:marRight w:val="0"/>
              <w:marTop w:val="0"/>
              <w:marBottom w:val="0"/>
              <w:divBdr>
                <w:top w:val="none" w:sz="0" w:space="0" w:color="auto"/>
                <w:left w:val="none" w:sz="0" w:space="0" w:color="auto"/>
                <w:bottom w:val="none" w:sz="0" w:space="0" w:color="auto"/>
                <w:right w:val="none" w:sz="0" w:space="0" w:color="auto"/>
              </w:divBdr>
            </w:div>
            <w:div w:id="142742092">
              <w:marLeft w:val="100"/>
              <w:marRight w:val="0"/>
              <w:marTop w:val="0"/>
              <w:marBottom w:val="0"/>
              <w:divBdr>
                <w:top w:val="none" w:sz="0" w:space="0" w:color="auto"/>
                <w:left w:val="none" w:sz="0" w:space="0" w:color="auto"/>
                <w:bottom w:val="none" w:sz="0" w:space="0" w:color="auto"/>
                <w:right w:val="none" w:sz="0" w:space="0" w:color="auto"/>
              </w:divBdr>
            </w:div>
            <w:div w:id="1778596838">
              <w:marLeft w:val="160"/>
              <w:marRight w:val="0"/>
              <w:marTop w:val="0"/>
              <w:marBottom w:val="0"/>
              <w:divBdr>
                <w:top w:val="none" w:sz="0" w:space="0" w:color="auto"/>
                <w:left w:val="none" w:sz="0" w:space="0" w:color="auto"/>
                <w:bottom w:val="none" w:sz="0" w:space="0" w:color="auto"/>
                <w:right w:val="none" w:sz="0" w:space="0" w:color="auto"/>
              </w:divBdr>
            </w:div>
            <w:div w:id="2047899741">
              <w:marLeft w:val="140"/>
              <w:marRight w:val="0"/>
              <w:marTop w:val="0"/>
              <w:marBottom w:val="0"/>
              <w:divBdr>
                <w:top w:val="none" w:sz="0" w:space="0" w:color="auto"/>
                <w:left w:val="none" w:sz="0" w:space="0" w:color="auto"/>
                <w:bottom w:val="none" w:sz="0" w:space="0" w:color="auto"/>
                <w:right w:val="none" w:sz="0" w:space="0" w:color="auto"/>
              </w:divBdr>
            </w:div>
            <w:div w:id="952974484">
              <w:marLeft w:val="140"/>
              <w:marRight w:val="0"/>
              <w:marTop w:val="0"/>
              <w:marBottom w:val="0"/>
              <w:divBdr>
                <w:top w:val="none" w:sz="0" w:space="0" w:color="auto"/>
                <w:left w:val="none" w:sz="0" w:space="0" w:color="auto"/>
                <w:bottom w:val="none" w:sz="0" w:space="0" w:color="auto"/>
                <w:right w:val="none" w:sz="0" w:space="0" w:color="auto"/>
              </w:divBdr>
            </w:div>
            <w:div w:id="396978105">
              <w:marLeft w:val="120"/>
              <w:marRight w:val="0"/>
              <w:marTop w:val="0"/>
              <w:marBottom w:val="0"/>
              <w:divBdr>
                <w:top w:val="none" w:sz="0" w:space="0" w:color="auto"/>
                <w:left w:val="none" w:sz="0" w:space="0" w:color="auto"/>
                <w:bottom w:val="none" w:sz="0" w:space="0" w:color="auto"/>
                <w:right w:val="none" w:sz="0" w:space="0" w:color="auto"/>
              </w:divBdr>
            </w:div>
            <w:div w:id="1287128582">
              <w:marLeft w:val="100"/>
              <w:marRight w:val="0"/>
              <w:marTop w:val="0"/>
              <w:marBottom w:val="0"/>
              <w:divBdr>
                <w:top w:val="none" w:sz="0" w:space="0" w:color="auto"/>
                <w:left w:val="none" w:sz="0" w:space="0" w:color="auto"/>
                <w:bottom w:val="none" w:sz="0" w:space="0" w:color="auto"/>
                <w:right w:val="none" w:sz="0" w:space="0" w:color="auto"/>
              </w:divBdr>
            </w:div>
            <w:div w:id="472408421">
              <w:marLeft w:val="100"/>
              <w:marRight w:val="0"/>
              <w:marTop w:val="0"/>
              <w:marBottom w:val="0"/>
              <w:divBdr>
                <w:top w:val="none" w:sz="0" w:space="0" w:color="auto"/>
                <w:left w:val="none" w:sz="0" w:space="0" w:color="auto"/>
                <w:bottom w:val="none" w:sz="0" w:space="0" w:color="auto"/>
                <w:right w:val="none" w:sz="0" w:space="0" w:color="auto"/>
              </w:divBdr>
            </w:div>
            <w:div w:id="247470184">
              <w:marLeft w:val="80"/>
              <w:marRight w:val="0"/>
              <w:marTop w:val="0"/>
              <w:marBottom w:val="0"/>
              <w:divBdr>
                <w:top w:val="none" w:sz="0" w:space="0" w:color="auto"/>
                <w:left w:val="none" w:sz="0" w:space="0" w:color="auto"/>
                <w:bottom w:val="none" w:sz="0" w:space="0" w:color="auto"/>
                <w:right w:val="none" w:sz="0" w:space="0" w:color="auto"/>
              </w:divBdr>
            </w:div>
            <w:div w:id="1390611098">
              <w:marLeft w:val="80"/>
              <w:marRight w:val="0"/>
              <w:marTop w:val="0"/>
              <w:marBottom w:val="0"/>
              <w:divBdr>
                <w:top w:val="none" w:sz="0" w:space="0" w:color="auto"/>
                <w:left w:val="none" w:sz="0" w:space="0" w:color="auto"/>
                <w:bottom w:val="none" w:sz="0" w:space="0" w:color="auto"/>
                <w:right w:val="none" w:sz="0" w:space="0" w:color="auto"/>
              </w:divBdr>
            </w:div>
            <w:div w:id="966936121">
              <w:marLeft w:val="120"/>
              <w:marRight w:val="0"/>
              <w:marTop w:val="0"/>
              <w:marBottom w:val="0"/>
              <w:divBdr>
                <w:top w:val="none" w:sz="0" w:space="0" w:color="auto"/>
                <w:left w:val="none" w:sz="0" w:space="0" w:color="auto"/>
                <w:bottom w:val="none" w:sz="0" w:space="0" w:color="auto"/>
                <w:right w:val="none" w:sz="0" w:space="0" w:color="auto"/>
              </w:divBdr>
            </w:div>
            <w:div w:id="355229991">
              <w:marLeft w:val="100"/>
              <w:marRight w:val="0"/>
              <w:marTop w:val="0"/>
              <w:marBottom w:val="0"/>
              <w:divBdr>
                <w:top w:val="none" w:sz="0" w:space="0" w:color="auto"/>
                <w:left w:val="none" w:sz="0" w:space="0" w:color="auto"/>
                <w:bottom w:val="none" w:sz="0" w:space="0" w:color="auto"/>
                <w:right w:val="none" w:sz="0" w:space="0" w:color="auto"/>
              </w:divBdr>
            </w:div>
            <w:div w:id="1026062295">
              <w:marLeft w:val="100"/>
              <w:marRight w:val="0"/>
              <w:marTop w:val="0"/>
              <w:marBottom w:val="0"/>
              <w:divBdr>
                <w:top w:val="none" w:sz="0" w:space="0" w:color="auto"/>
                <w:left w:val="none" w:sz="0" w:space="0" w:color="auto"/>
                <w:bottom w:val="none" w:sz="0" w:space="0" w:color="auto"/>
                <w:right w:val="none" w:sz="0" w:space="0" w:color="auto"/>
              </w:divBdr>
            </w:div>
            <w:div w:id="620570363">
              <w:marLeft w:val="80"/>
              <w:marRight w:val="0"/>
              <w:marTop w:val="0"/>
              <w:marBottom w:val="0"/>
              <w:divBdr>
                <w:top w:val="none" w:sz="0" w:space="0" w:color="auto"/>
                <w:left w:val="none" w:sz="0" w:space="0" w:color="auto"/>
                <w:bottom w:val="none" w:sz="0" w:space="0" w:color="auto"/>
                <w:right w:val="none" w:sz="0" w:space="0" w:color="auto"/>
              </w:divBdr>
            </w:div>
            <w:div w:id="210844309">
              <w:marLeft w:val="80"/>
              <w:marRight w:val="0"/>
              <w:marTop w:val="0"/>
              <w:marBottom w:val="0"/>
              <w:divBdr>
                <w:top w:val="none" w:sz="0" w:space="0" w:color="auto"/>
                <w:left w:val="none" w:sz="0" w:space="0" w:color="auto"/>
                <w:bottom w:val="none" w:sz="0" w:space="0" w:color="auto"/>
                <w:right w:val="none" w:sz="0" w:space="0" w:color="auto"/>
              </w:divBdr>
            </w:div>
            <w:div w:id="1846162156">
              <w:marLeft w:val="120"/>
              <w:marRight w:val="0"/>
              <w:marTop w:val="0"/>
              <w:marBottom w:val="0"/>
              <w:divBdr>
                <w:top w:val="none" w:sz="0" w:space="0" w:color="auto"/>
                <w:left w:val="none" w:sz="0" w:space="0" w:color="auto"/>
                <w:bottom w:val="none" w:sz="0" w:space="0" w:color="auto"/>
                <w:right w:val="none" w:sz="0" w:space="0" w:color="auto"/>
              </w:divBdr>
            </w:div>
            <w:div w:id="792404096">
              <w:marLeft w:val="100"/>
              <w:marRight w:val="0"/>
              <w:marTop w:val="0"/>
              <w:marBottom w:val="0"/>
              <w:divBdr>
                <w:top w:val="none" w:sz="0" w:space="0" w:color="auto"/>
                <w:left w:val="none" w:sz="0" w:space="0" w:color="auto"/>
                <w:bottom w:val="none" w:sz="0" w:space="0" w:color="auto"/>
                <w:right w:val="none" w:sz="0" w:space="0" w:color="auto"/>
              </w:divBdr>
            </w:div>
            <w:div w:id="1691251458">
              <w:marLeft w:val="100"/>
              <w:marRight w:val="0"/>
              <w:marTop w:val="0"/>
              <w:marBottom w:val="0"/>
              <w:divBdr>
                <w:top w:val="none" w:sz="0" w:space="0" w:color="auto"/>
                <w:left w:val="none" w:sz="0" w:space="0" w:color="auto"/>
                <w:bottom w:val="none" w:sz="0" w:space="0" w:color="auto"/>
                <w:right w:val="none" w:sz="0" w:space="0" w:color="auto"/>
              </w:divBdr>
            </w:div>
            <w:div w:id="963076373">
              <w:marLeft w:val="80"/>
              <w:marRight w:val="0"/>
              <w:marTop w:val="0"/>
              <w:marBottom w:val="0"/>
              <w:divBdr>
                <w:top w:val="none" w:sz="0" w:space="0" w:color="auto"/>
                <w:left w:val="none" w:sz="0" w:space="0" w:color="auto"/>
                <w:bottom w:val="none" w:sz="0" w:space="0" w:color="auto"/>
                <w:right w:val="none" w:sz="0" w:space="0" w:color="auto"/>
              </w:divBdr>
            </w:div>
            <w:div w:id="214389427">
              <w:marLeft w:val="80"/>
              <w:marRight w:val="0"/>
              <w:marTop w:val="0"/>
              <w:marBottom w:val="0"/>
              <w:divBdr>
                <w:top w:val="none" w:sz="0" w:space="0" w:color="auto"/>
                <w:left w:val="none" w:sz="0" w:space="0" w:color="auto"/>
                <w:bottom w:val="none" w:sz="0" w:space="0" w:color="auto"/>
                <w:right w:val="none" w:sz="0" w:space="0" w:color="auto"/>
              </w:divBdr>
            </w:div>
            <w:div w:id="1162820768">
              <w:marLeft w:val="120"/>
              <w:marRight w:val="0"/>
              <w:marTop w:val="0"/>
              <w:marBottom w:val="0"/>
              <w:divBdr>
                <w:top w:val="none" w:sz="0" w:space="0" w:color="auto"/>
                <w:left w:val="none" w:sz="0" w:space="0" w:color="auto"/>
                <w:bottom w:val="none" w:sz="0" w:space="0" w:color="auto"/>
                <w:right w:val="none" w:sz="0" w:space="0" w:color="auto"/>
              </w:divBdr>
            </w:div>
            <w:div w:id="1590311711">
              <w:marLeft w:val="100"/>
              <w:marRight w:val="0"/>
              <w:marTop w:val="0"/>
              <w:marBottom w:val="0"/>
              <w:divBdr>
                <w:top w:val="none" w:sz="0" w:space="0" w:color="auto"/>
                <w:left w:val="none" w:sz="0" w:space="0" w:color="auto"/>
                <w:bottom w:val="none" w:sz="0" w:space="0" w:color="auto"/>
                <w:right w:val="none" w:sz="0" w:space="0" w:color="auto"/>
              </w:divBdr>
            </w:div>
            <w:div w:id="1083650074">
              <w:marLeft w:val="100"/>
              <w:marRight w:val="0"/>
              <w:marTop w:val="0"/>
              <w:marBottom w:val="0"/>
              <w:divBdr>
                <w:top w:val="none" w:sz="0" w:space="0" w:color="auto"/>
                <w:left w:val="none" w:sz="0" w:space="0" w:color="auto"/>
                <w:bottom w:val="none" w:sz="0" w:space="0" w:color="auto"/>
                <w:right w:val="none" w:sz="0" w:space="0" w:color="auto"/>
              </w:divBdr>
            </w:div>
            <w:div w:id="1605648989">
              <w:marLeft w:val="80"/>
              <w:marRight w:val="0"/>
              <w:marTop w:val="0"/>
              <w:marBottom w:val="0"/>
              <w:divBdr>
                <w:top w:val="none" w:sz="0" w:space="0" w:color="auto"/>
                <w:left w:val="none" w:sz="0" w:space="0" w:color="auto"/>
                <w:bottom w:val="none" w:sz="0" w:space="0" w:color="auto"/>
                <w:right w:val="none" w:sz="0" w:space="0" w:color="auto"/>
              </w:divBdr>
            </w:div>
            <w:div w:id="2138839735">
              <w:marLeft w:val="80"/>
              <w:marRight w:val="0"/>
              <w:marTop w:val="0"/>
              <w:marBottom w:val="0"/>
              <w:divBdr>
                <w:top w:val="none" w:sz="0" w:space="0" w:color="auto"/>
                <w:left w:val="none" w:sz="0" w:space="0" w:color="auto"/>
                <w:bottom w:val="none" w:sz="0" w:space="0" w:color="auto"/>
                <w:right w:val="none" w:sz="0" w:space="0" w:color="auto"/>
              </w:divBdr>
            </w:div>
            <w:div w:id="1961258292">
              <w:marLeft w:val="120"/>
              <w:marRight w:val="0"/>
              <w:marTop w:val="0"/>
              <w:marBottom w:val="0"/>
              <w:divBdr>
                <w:top w:val="none" w:sz="0" w:space="0" w:color="auto"/>
                <w:left w:val="none" w:sz="0" w:space="0" w:color="auto"/>
                <w:bottom w:val="none" w:sz="0" w:space="0" w:color="auto"/>
                <w:right w:val="none" w:sz="0" w:space="0" w:color="auto"/>
              </w:divBdr>
            </w:div>
            <w:div w:id="424301331">
              <w:marLeft w:val="100"/>
              <w:marRight w:val="0"/>
              <w:marTop w:val="0"/>
              <w:marBottom w:val="0"/>
              <w:divBdr>
                <w:top w:val="none" w:sz="0" w:space="0" w:color="auto"/>
                <w:left w:val="none" w:sz="0" w:space="0" w:color="auto"/>
                <w:bottom w:val="none" w:sz="0" w:space="0" w:color="auto"/>
                <w:right w:val="none" w:sz="0" w:space="0" w:color="auto"/>
              </w:divBdr>
            </w:div>
            <w:div w:id="599290205">
              <w:marLeft w:val="100"/>
              <w:marRight w:val="0"/>
              <w:marTop w:val="0"/>
              <w:marBottom w:val="0"/>
              <w:divBdr>
                <w:top w:val="none" w:sz="0" w:space="0" w:color="auto"/>
                <w:left w:val="none" w:sz="0" w:space="0" w:color="auto"/>
                <w:bottom w:val="none" w:sz="0" w:space="0" w:color="auto"/>
                <w:right w:val="none" w:sz="0" w:space="0" w:color="auto"/>
              </w:divBdr>
            </w:div>
            <w:div w:id="427847248">
              <w:marLeft w:val="80"/>
              <w:marRight w:val="0"/>
              <w:marTop w:val="0"/>
              <w:marBottom w:val="0"/>
              <w:divBdr>
                <w:top w:val="none" w:sz="0" w:space="0" w:color="auto"/>
                <w:left w:val="none" w:sz="0" w:space="0" w:color="auto"/>
                <w:bottom w:val="none" w:sz="0" w:space="0" w:color="auto"/>
                <w:right w:val="none" w:sz="0" w:space="0" w:color="auto"/>
              </w:divBdr>
            </w:div>
            <w:div w:id="561596279">
              <w:marLeft w:val="80"/>
              <w:marRight w:val="0"/>
              <w:marTop w:val="0"/>
              <w:marBottom w:val="0"/>
              <w:divBdr>
                <w:top w:val="none" w:sz="0" w:space="0" w:color="auto"/>
                <w:left w:val="none" w:sz="0" w:space="0" w:color="auto"/>
                <w:bottom w:val="none" w:sz="0" w:space="0" w:color="auto"/>
                <w:right w:val="none" w:sz="0" w:space="0" w:color="auto"/>
              </w:divBdr>
            </w:div>
            <w:div w:id="737286834">
              <w:marLeft w:val="120"/>
              <w:marRight w:val="0"/>
              <w:marTop w:val="0"/>
              <w:marBottom w:val="0"/>
              <w:divBdr>
                <w:top w:val="none" w:sz="0" w:space="0" w:color="auto"/>
                <w:left w:val="none" w:sz="0" w:space="0" w:color="auto"/>
                <w:bottom w:val="none" w:sz="0" w:space="0" w:color="auto"/>
                <w:right w:val="none" w:sz="0" w:space="0" w:color="auto"/>
              </w:divBdr>
            </w:div>
            <w:div w:id="777064081">
              <w:marLeft w:val="100"/>
              <w:marRight w:val="0"/>
              <w:marTop w:val="0"/>
              <w:marBottom w:val="0"/>
              <w:divBdr>
                <w:top w:val="none" w:sz="0" w:space="0" w:color="auto"/>
                <w:left w:val="none" w:sz="0" w:space="0" w:color="auto"/>
                <w:bottom w:val="none" w:sz="0" w:space="0" w:color="auto"/>
                <w:right w:val="none" w:sz="0" w:space="0" w:color="auto"/>
              </w:divBdr>
            </w:div>
            <w:div w:id="1658263287">
              <w:marLeft w:val="100"/>
              <w:marRight w:val="0"/>
              <w:marTop w:val="0"/>
              <w:marBottom w:val="0"/>
              <w:divBdr>
                <w:top w:val="none" w:sz="0" w:space="0" w:color="auto"/>
                <w:left w:val="none" w:sz="0" w:space="0" w:color="auto"/>
                <w:bottom w:val="none" w:sz="0" w:space="0" w:color="auto"/>
                <w:right w:val="none" w:sz="0" w:space="0" w:color="auto"/>
              </w:divBdr>
            </w:div>
            <w:div w:id="480392668">
              <w:marLeft w:val="80"/>
              <w:marRight w:val="0"/>
              <w:marTop w:val="0"/>
              <w:marBottom w:val="0"/>
              <w:divBdr>
                <w:top w:val="none" w:sz="0" w:space="0" w:color="auto"/>
                <w:left w:val="none" w:sz="0" w:space="0" w:color="auto"/>
                <w:bottom w:val="none" w:sz="0" w:space="0" w:color="auto"/>
                <w:right w:val="none" w:sz="0" w:space="0" w:color="auto"/>
              </w:divBdr>
            </w:div>
            <w:div w:id="1265921453">
              <w:marLeft w:val="80"/>
              <w:marRight w:val="0"/>
              <w:marTop w:val="0"/>
              <w:marBottom w:val="0"/>
              <w:divBdr>
                <w:top w:val="none" w:sz="0" w:space="0" w:color="auto"/>
                <w:left w:val="none" w:sz="0" w:space="0" w:color="auto"/>
                <w:bottom w:val="none" w:sz="0" w:space="0" w:color="auto"/>
                <w:right w:val="none" w:sz="0" w:space="0" w:color="auto"/>
              </w:divBdr>
            </w:div>
            <w:div w:id="492263526">
              <w:marLeft w:val="120"/>
              <w:marRight w:val="0"/>
              <w:marTop w:val="0"/>
              <w:marBottom w:val="0"/>
              <w:divBdr>
                <w:top w:val="none" w:sz="0" w:space="0" w:color="auto"/>
                <w:left w:val="none" w:sz="0" w:space="0" w:color="auto"/>
                <w:bottom w:val="none" w:sz="0" w:space="0" w:color="auto"/>
                <w:right w:val="none" w:sz="0" w:space="0" w:color="auto"/>
              </w:divBdr>
            </w:div>
            <w:div w:id="1510868811">
              <w:marLeft w:val="100"/>
              <w:marRight w:val="0"/>
              <w:marTop w:val="0"/>
              <w:marBottom w:val="0"/>
              <w:divBdr>
                <w:top w:val="none" w:sz="0" w:space="0" w:color="auto"/>
                <w:left w:val="none" w:sz="0" w:space="0" w:color="auto"/>
                <w:bottom w:val="none" w:sz="0" w:space="0" w:color="auto"/>
                <w:right w:val="none" w:sz="0" w:space="0" w:color="auto"/>
              </w:divBdr>
            </w:div>
            <w:div w:id="1597443541">
              <w:marLeft w:val="100"/>
              <w:marRight w:val="0"/>
              <w:marTop w:val="0"/>
              <w:marBottom w:val="0"/>
              <w:divBdr>
                <w:top w:val="none" w:sz="0" w:space="0" w:color="auto"/>
                <w:left w:val="none" w:sz="0" w:space="0" w:color="auto"/>
                <w:bottom w:val="none" w:sz="0" w:space="0" w:color="auto"/>
                <w:right w:val="none" w:sz="0" w:space="0" w:color="auto"/>
              </w:divBdr>
            </w:div>
            <w:div w:id="686054837">
              <w:marLeft w:val="80"/>
              <w:marRight w:val="0"/>
              <w:marTop w:val="0"/>
              <w:marBottom w:val="0"/>
              <w:divBdr>
                <w:top w:val="none" w:sz="0" w:space="0" w:color="auto"/>
                <w:left w:val="none" w:sz="0" w:space="0" w:color="auto"/>
                <w:bottom w:val="none" w:sz="0" w:space="0" w:color="auto"/>
                <w:right w:val="none" w:sz="0" w:space="0" w:color="auto"/>
              </w:divBdr>
            </w:div>
            <w:div w:id="75900793">
              <w:marLeft w:val="80"/>
              <w:marRight w:val="0"/>
              <w:marTop w:val="0"/>
              <w:marBottom w:val="0"/>
              <w:divBdr>
                <w:top w:val="none" w:sz="0" w:space="0" w:color="auto"/>
                <w:left w:val="none" w:sz="0" w:space="0" w:color="auto"/>
                <w:bottom w:val="none" w:sz="0" w:space="0" w:color="auto"/>
                <w:right w:val="none" w:sz="0" w:space="0" w:color="auto"/>
              </w:divBdr>
            </w:div>
            <w:div w:id="1575242468">
              <w:marLeft w:val="120"/>
              <w:marRight w:val="0"/>
              <w:marTop w:val="0"/>
              <w:marBottom w:val="0"/>
              <w:divBdr>
                <w:top w:val="none" w:sz="0" w:space="0" w:color="auto"/>
                <w:left w:val="none" w:sz="0" w:space="0" w:color="auto"/>
                <w:bottom w:val="none" w:sz="0" w:space="0" w:color="auto"/>
                <w:right w:val="none" w:sz="0" w:space="0" w:color="auto"/>
              </w:divBdr>
            </w:div>
            <w:div w:id="582647785">
              <w:marLeft w:val="100"/>
              <w:marRight w:val="0"/>
              <w:marTop w:val="0"/>
              <w:marBottom w:val="0"/>
              <w:divBdr>
                <w:top w:val="none" w:sz="0" w:space="0" w:color="auto"/>
                <w:left w:val="none" w:sz="0" w:space="0" w:color="auto"/>
                <w:bottom w:val="none" w:sz="0" w:space="0" w:color="auto"/>
                <w:right w:val="none" w:sz="0" w:space="0" w:color="auto"/>
              </w:divBdr>
            </w:div>
            <w:div w:id="1086918433">
              <w:marLeft w:val="100"/>
              <w:marRight w:val="0"/>
              <w:marTop w:val="0"/>
              <w:marBottom w:val="0"/>
              <w:divBdr>
                <w:top w:val="none" w:sz="0" w:space="0" w:color="auto"/>
                <w:left w:val="none" w:sz="0" w:space="0" w:color="auto"/>
                <w:bottom w:val="none" w:sz="0" w:space="0" w:color="auto"/>
                <w:right w:val="none" w:sz="0" w:space="0" w:color="auto"/>
              </w:divBdr>
            </w:div>
            <w:div w:id="1876428310">
              <w:marLeft w:val="80"/>
              <w:marRight w:val="0"/>
              <w:marTop w:val="0"/>
              <w:marBottom w:val="0"/>
              <w:divBdr>
                <w:top w:val="none" w:sz="0" w:space="0" w:color="auto"/>
                <w:left w:val="none" w:sz="0" w:space="0" w:color="auto"/>
                <w:bottom w:val="none" w:sz="0" w:space="0" w:color="auto"/>
                <w:right w:val="none" w:sz="0" w:space="0" w:color="auto"/>
              </w:divBdr>
            </w:div>
            <w:div w:id="111369555">
              <w:marLeft w:val="80"/>
              <w:marRight w:val="0"/>
              <w:marTop w:val="0"/>
              <w:marBottom w:val="0"/>
              <w:divBdr>
                <w:top w:val="none" w:sz="0" w:space="0" w:color="auto"/>
                <w:left w:val="none" w:sz="0" w:space="0" w:color="auto"/>
                <w:bottom w:val="none" w:sz="0" w:space="0" w:color="auto"/>
                <w:right w:val="none" w:sz="0" w:space="0" w:color="auto"/>
              </w:divBdr>
            </w:div>
            <w:div w:id="1783528949">
              <w:marLeft w:val="0"/>
              <w:marRight w:val="0"/>
              <w:marTop w:val="0"/>
              <w:marBottom w:val="0"/>
              <w:divBdr>
                <w:top w:val="none" w:sz="0" w:space="0" w:color="auto"/>
                <w:left w:val="none" w:sz="0" w:space="0" w:color="auto"/>
                <w:bottom w:val="none" w:sz="0" w:space="0" w:color="auto"/>
                <w:right w:val="none" w:sz="0" w:space="0" w:color="auto"/>
              </w:divBdr>
            </w:div>
            <w:div w:id="1470898176">
              <w:marLeft w:val="0"/>
              <w:marRight w:val="0"/>
              <w:marTop w:val="0"/>
              <w:marBottom w:val="0"/>
              <w:divBdr>
                <w:top w:val="none" w:sz="0" w:space="0" w:color="auto"/>
                <w:left w:val="none" w:sz="0" w:space="0" w:color="auto"/>
                <w:bottom w:val="none" w:sz="0" w:space="0" w:color="auto"/>
                <w:right w:val="none" w:sz="0" w:space="0" w:color="auto"/>
              </w:divBdr>
            </w:div>
            <w:div w:id="1071661724">
              <w:marLeft w:val="0"/>
              <w:marRight w:val="0"/>
              <w:marTop w:val="0"/>
              <w:marBottom w:val="0"/>
              <w:divBdr>
                <w:top w:val="none" w:sz="0" w:space="0" w:color="auto"/>
                <w:left w:val="none" w:sz="0" w:space="0" w:color="auto"/>
                <w:bottom w:val="none" w:sz="0" w:space="0" w:color="auto"/>
                <w:right w:val="none" w:sz="0" w:space="0" w:color="auto"/>
              </w:divBdr>
            </w:div>
            <w:div w:id="1705254339">
              <w:marLeft w:val="360"/>
              <w:marRight w:val="0"/>
              <w:marTop w:val="0"/>
              <w:marBottom w:val="0"/>
              <w:divBdr>
                <w:top w:val="none" w:sz="0" w:space="0" w:color="auto"/>
                <w:left w:val="none" w:sz="0" w:space="0" w:color="auto"/>
                <w:bottom w:val="none" w:sz="0" w:space="0" w:color="auto"/>
                <w:right w:val="none" w:sz="0" w:space="0" w:color="auto"/>
              </w:divBdr>
            </w:div>
            <w:div w:id="1149901565">
              <w:marLeft w:val="0"/>
              <w:marRight w:val="0"/>
              <w:marTop w:val="0"/>
              <w:marBottom w:val="0"/>
              <w:divBdr>
                <w:top w:val="none" w:sz="0" w:space="0" w:color="auto"/>
                <w:left w:val="none" w:sz="0" w:space="0" w:color="auto"/>
                <w:bottom w:val="none" w:sz="0" w:space="0" w:color="auto"/>
                <w:right w:val="none" w:sz="0" w:space="0" w:color="auto"/>
              </w:divBdr>
            </w:div>
            <w:div w:id="1675112190">
              <w:marLeft w:val="1440"/>
              <w:marRight w:val="0"/>
              <w:marTop w:val="0"/>
              <w:marBottom w:val="0"/>
              <w:divBdr>
                <w:top w:val="none" w:sz="0" w:space="0" w:color="auto"/>
                <w:left w:val="none" w:sz="0" w:space="0" w:color="auto"/>
                <w:bottom w:val="none" w:sz="0" w:space="0" w:color="auto"/>
                <w:right w:val="none" w:sz="0" w:space="0" w:color="auto"/>
              </w:divBdr>
            </w:div>
            <w:div w:id="1599482839">
              <w:marLeft w:val="1440"/>
              <w:marRight w:val="0"/>
              <w:marTop w:val="0"/>
              <w:marBottom w:val="0"/>
              <w:divBdr>
                <w:top w:val="none" w:sz="0" w:space="0" w:color="auto"/>
                <w:left w:val="none" w:sz="0" w:space="0" w:color="auto"/>
                <w:bottom w:val="none" w:sz="0" w:space="0" w:color="auto"/>
                <w:right w:val="none" w:sz="0" w:space="0" w:color="auto"/>
              </w:divBdr>
            </w:div>
            <w:div w:id="1982886656">
              <w:marLeft w:val="1440"/>
              <w:marRight w:val="0"/>
              <w:marTop w:val="0"/>
              <w:marBottom w:val="0"/>
              <w:divBdr>
                <w:top w:val="none" w:sz="0" w:space="0" w:color="auto"/>
                <w:left w:val="none" w:sz="0" w:space="0" w:color="auto"/>
                <w:bottom w:val="none" w:sz="0" w:space="0" w:color="auto"/>
                <w:right w:val="none" w:sz="0" w:space="0" w:color="auto"/>
              </w:divBdr>
            </w:div>
            <w:div w:id="2126536013">
              <w:marLeft w:val="0"/>
              <w:marRight w:val="0"/>
              <w:marTop w:val="0"/>
              <w:marBottom w:val="0"/>
              <w:divBdr>
                <w:top w:val="none" w:sz="0" w:space="0" w:color="auto"/>
                <w:left w:val="none" w:sz="0" w:space="0" w:color="auto"/>
                <w:bottom w:val="none" w:sz="0" w:space="0" w:color="auto"/>
                <w:right w:val="none" w:sz="0" w:space="0" w:color="auto"/>
              </w:divBdr>
            </w:div>
            <w:div w:id="35352363">
              <w:marLeft w:val="0"/>
              <w:marRight w:val="120"/>
              <w:marTop w:val="0"/>
              <w:marBottom w:val="0"/>
              <w:divBdr>
                <w:top w:val="none" w:sz="0" w:space="0" w:color="auto"/>
                <w:left w:val="none" w:sz="0" w:space="0" w:color="auto"/>
                <w:bottom w:val="none" w:sz="0" w:space="0" w:color="auto"/>
                <w:right w:val="none" w:sz="0" w:space="0" w:color="auto"/>
              </w:divBdr>
            </w:div>
            <w:div w:id="1526020341">
              <w:marLeft w:val="0"/>
              <w:marRight w:val="0"/>
              <w:marTop w:val="0"/>
              <w:marBottom w:val="0"/>
              <w:divBdr>
                <w:top w:val="none" w:sz="0" w:space="0" w:color="auto"/>
                <w:left w:val="none" w:sz="0" w:space="0" w:color="auto"/>
                <w:bottom w:val="none" w:sz="0" w:space="0" w:color="auto"/>
                <w:right w:val="none" w:sz="0" w:space="0" w:color="auto"/>
              </w:divBdr>
            </w:div>
            <w:div w:id="447505124">
              <w:marLeft w:val="0"/>
              <w:marRight w:val="0"/>
              <w:marTop w:val="0"/>
              <w:marBottom w:val="0"/>
              <w:divBdr>
                <w:top w:val="none" w:sz="0" w:space="0" w:color="auto"/>
                <w:left w:val="none" w:sz="0" w:space="0" w:color="auto"/>
                <w:bottom w:val="none" w:sz="0" w:space="0" w:color="auto"/>
                <w:right w:val="none" w:sz="0" w:space="0" w:color="auto"/>
              </w:divBdr>
            </w:div>
            <w:div w:id="2101829029">
              <w:marLeft w:val="0"/>
              <w:marRight w:val="0"/>
              <w:marTop w:val="0"/>
              <w:marBottom w:val="0"/>
              <w:divBdr>
                <w:top w:val="none" w:sz="0" w:space="0" w:color="auto"/>
                <w:left w:val="none" w:sz="0" w:space="0" w:color="auto"/>
                <w:bottom w:val="none" w:sz="0" w:space="0" w:color="auto"/>
                <w:right w:val="none" w:sz="0" w:space="0" w:color="auto"/>
              </w:divBdr>
            </w:div>
            <w:div w:id="488130337">
              <w:marLeft w:val="0"/>
              <w:marRight w:val="0"/>
              <w:marTop w:val="0"/>
              <w:marBottom w:val="0"/>
              <w:divBdr>
                <w:top w:val="none" w:sz="0" w:space="0" w:color="auto"/>
                <w:left w:val="none" w:sz="0" w:space="0" w:color="auto"/>
                <w:bottom w:val="none" w:sz="0" w:space="0" w:color="auto"/>
                <w:right w:val="none" w:sz="0" w:space="0" w:color="auto"/>
              </w:divBdr>
            </w:div>
            <w:div w:id="1718777857">
              <w:marLeft w:val="100"/>
              <w:marRight w:val="0"/>
              <w:marTop w:val="0"/>
              <w:marBottom w:val="0"/>
              <w:divBdr>
                <w:top w:val="none" w:sz="0" w:space="0" w:color="auto"/>
                <w:left w:val="none" w:sz="0" w:space="0" w:color="auto"/>
                <w:bottom w:val="none" w:sz="0" w:space="0" w:color="auto"/>
                <w:right w:val="none" w:sz="0" w:space="0" w:color="auto"/>
              </w:divBdr>
            </w:div>
            <w:div w:id="1856189157">
              <w:marLeft w:val="0"/>
              <w:marRight w:val="0"/>
              <w:marTop w:val="0"/>
              <w:marBottom w:val="0"/>
              <w:divBdr>
                <w:top w:val="none" w:sz="0" w:space="0" w:color="auto"/>
                <w:left w:val="none" w:sz="0" w:space="0" w:color="auto"/>
                <w:bottom w:val="none" w:sz="0" w:space="0" w:color="auto"/>
                <w:right w:val="none" w:sz="0" w:space="0" w:color="auto"/>
              </w:divBdr>
            </w:div>
            <w:div w:id="156187386">
              <w:marLeft w:val="80"/>
              <w:marRight w:val="0"/>
              <w:marTop w:val="0"/>
              <w:marBottom w:val="0"/>
              <w:divBdr>
                <w:top w:val="none" w:sz="0" w:space="0" w:color="auto"/>
                <w:left w:val="none" w:sz="0" w:space="0" w:color="auto"/>
                <w:bottom w:val="none" w:sz="0" w:space="0" w:color="auto"/>
                <w:right w:val="none" w:sz="0" w:space="0" w:color="auto"/>
              </w:divBdr>
            </w:div>
            <w:div w:id="565261259">
              <w:marLeft w:val="0"/>
              <w:marRight w:val="0"/>
              <w:marTop w:val="0"/>
              <w:marBottom w:val="0"/>
              <w:divBdr>
                <w:top w:val="none" w:sz="0" w:space="0" w:color="auto"/>
                <w:left w:val="none" w:sz="0" w:space="0" w:color="auto"/>
                <w:bottom w:val="none" w:sz="0" w:space="0" w:color="auto"/>
                <w:right w:val="none" w:sz="0" w:space="0" w:color="auto"/>
              </w:divBdr>
            </w:div>
            <w:div w:id="394663603">
              <w:marLeft w:val="140"/>
              <w:marRight w:val="0"/>
              <w:marTop w:val="0"/>
              <w:marBottom w:val="0"/>
              <w:divBdr>
                <w:top w:val="none" w:sz="0" w:space="0" w:color="auto"/>
                <w:left w:val="none" w:sz="0" w:space="0" w:color="auto"/>
                <w:bottom w:val="none" w:sz="0" w:space="0" w:color="auto"/>
                <w:right w:val="none" w:sz="0" w:space="0" w:color="auto"/>
              </w:divBdr>
            </w:div>
            <w:div w:id="1553299299">
              <w:marLeft w:val="140"/>
              <w:marRight w:val="0"/>
              <w:marTop w:val="0"/>
              <w:marBottom w:val="0"/>
              <w:divBdr>
                <w:top w:val="none" w:sz="0" w:space="0" w:color="auto"/>
                <w:left w:val="none" w:sz="0" w:space="0" w:color="auto"/>
                <w:bottom w:val="none" w:sz="0" w:space="0" w:color="auto"/>
                <w:right w:val="none" w:sz="0" w:space="0" w:color="auto"/>
              </w:divBdr>
            </w:div>
            <w:div w:id="974723548">
              <w:marLeft w:val="0"/>
              <w:marRight w:val="850"/>
              <w:marTop w:val="0"/>
              <w:marBottom w:val="0"/>
              <w:divBdr>
                <w:top w:val="none" w:sz="0" w:space="0" w:color="auto"/>
                <w:left w:val="none" w:sz="0" w:space="0" w:color="auto"/>
                <w:bottom w:val="none" w:sz="0" w:space="0" w:color="auto"/>
                <w:right w:val="none" w:sz="0" w:space="0" w:color="auto"/>
              </w:divBdr>
            </w:div>
            <w:div w:id="730276657">
              <w:marLeft w:val="0"/>
              <w:marRight w:val="0"/>
              <w:marTop w:val="0"/>
              <w:marBottom w:val="0"/>
              <w:divBdr>
                <w:top w:val="none" w:sz="0" w:space="0" w:color="auto"/>
                <w:left w:val="none" w:sz="0" w:space="0" w:color="auto"/>
                <w:bottom w:val="none" w:sz="0" w:space="0" w:color="auto"/>
                <w:right w:val="none" w:sz="0" w:space="0" w:color="auto"/>
              </w:divBdr>
            </w:div>
            <w:div w:id="546527210">
              <w:marLeft w:val="0"/>
              <w:marRight w:val="10"/>
              <w:marTop w:val="0"/>
              <w:marBottom w:val="0"/>
              <w:divBdr>
                <w:top w:val="none" w:sz="0" w:space="0" w:color="auto"/>
                <w:left w:val="none" w:sz="0" w:space="0" w:color="auto"/>
                <w:bottom w:val="none" w:sz="0" w:space="0" w:color="auto"/>
                <w:right w:val="none" w:sz="0" w:space="0" w:color="auto"/>
              </w:divBdr>
            </w:div>
            <w:div w:id="1521117156">
              <w:marLeft w:val="0"/>
              <w:marRight w:val="0"/>
              <w:marTop w:val="0"/>
              <w:marBottom w:val="0"/>
              <w:divBdr>
                <w:top w:val="none" w:sz="0" w:space="0" w:color="auto"/>
                <w:left w:val="none" w:sz="0" w:space="0" w:color="auto"/>
                <w:bottom w:val="none" w:sz="0" w:space="0" w:color="auto"/>
                <w:right w:val="none" w:sz="0" w:space="0" w:color="auto"/>
              </w:divBdr>
            </w:div>
            <w:div w:id="1289125509">
              <w:marLeft w:val="0"/>
              <w:marRight w:val="10"/>
              <w:marTop w:val="0"/>
              <w:marBottom w:val="0"/>
              <w:divBdr>
                <w:top w:val="none" w:sz="0" w:space="0" w:color="auto"/>
                <w:left w:val="none" w:sz="0" w:space="0" w:color="auto"/>
                <w:bottom w:val="none" w:sz="0" w:space="0" w:color="auto"/>
                <w:right w:val="none" w:sz="0" w:space="0" w:color="auto"/>
              </w:divBdr>
            </w:div>
            <w:div w:id="1571035501">
              <w:marLeft w:val="100"/>
              <w:marRight w:val="0"/>
              <w:marTop w:val="0"/>
              <w:marBottom w:val="0"/>
              <w:divBdr>
                <w:top w:val="none" w:sz="0" w:space="0" w:color="auto"/>
                <w:left w:val="none" w:sz="0" w:space="0" w:color="auto"/>
                <w:bottom w:val="none" w:sz="0" w:space="0" w:color="auto"/>
                <w:right w:val="none" w:sz="0" w:space="0" w:color="auto"/>
              </w:divBdr>
            </w:div>
            <w:div w:id="210851765">
              <w:marLeft w:val="100"/>
              <w:marRight w:val="0"/>
              <w:marTop w:val="0"/>
              <w:marBottom w:val="0"/>
              <w:divBdr>
                <w:top w:val="none" w:sz="0" w:space="0" w:color="auto"/>
                <w:left w:val="none" w:sz="0" w:space="0" w:color="auto"/>
                <w:bottom w:val="none" w:sz="0" w:space="0" w:color="auto"/>
                <w:right w:val="none" w:sz="0" w:space="0" w:color="auto"/>
              </w:divBdr>
            </w:div>
            <w:div w:id="1305308650">
              <w:marLeft w:val="0"/>
              <w:marRight w:val="10"/>
              <w:marTop w:val="0"/>
              <w:marBottom w:val="0"/>
              <w:divBdr>
                <w:top w:val="none" w:sz="0" w:space="0" w:color="auto"/>
                <w:left w:val="none" w:sz="0" w:space="0" w:color="auto"/>
                <w:bottom w:val="none" w:sz="0" w:space="0" w:color="auto"/>
                <w:right w:val="none" w:sz="0" w:space="0" w:color="auto"/>
              </w:divBdr>
            </w:div>
            <w:div w:id="1190725698">
              <w:marLeft w:val="0"/>
              <w:marRight w:val="0"/>
              <w:marTop w:val="0"/>
              <w:marBottom w:val="0"/>
              <w:divBdr>
                <w:top w:val="none" w:sz="0" w:space="0" w:color="auto"/>
                <w:left w:val="none" w:sz="0" w:space="0" w:color="auto"/>
                <w:bottom w:val="none" w:sz="0" w:space="0" w:color="auto"/>
                <w:right w:val="none" w:sz="0" w:space="0" w:color="auto"/>
              </w:divBdr>
            </w:div>
            <w:div w:id="1662463426">
              <w:marLeft w:val="0"/>
              <w:marRight w:val="10"/>
              <w:marTop w:val="0"/>
              <w:marBottom w:val="0"/>
              <w:divBdr>
                <w:top w:val="none" w:sz="0" w:space="0" w:color="auto"/>
                <w:left w:val="none" w:sz="0" w:space="0" w:color="auto"/>
                <w:bottom w:val="none" w:sz="0" w:space="0" w:color="auto"/>
                <w:right w:val="none" w:sz="0" w:space="0" w:color="auto"/>
              </w:divBdr>
            </w:div>
            <w:div w:id="225801741">
              <w:marLeft w:val="0"/>
              <w:marRight w:val="0"/>
              <w:marTop w:val="0"/>
              <w:marBottom w:val="0"/>
              <w:divBdr>
                <w:top w:val="none" w:sz="0" w:space="0" w:color="auto"/>
                <w:left w:val="none" w:sz="0" w:space="0" w:color="auto"/>
                <w:bottom w:val="none" w:sz="0" w:space="0" w:color="auto"/>
                <w:right w:val="none" w:sz="0" w:space="0" w:color="auto"/>
              </w:divBdr>
            </w:div>
            <w:div w:id="1759867990">
              <w:marLeft w:val="0"/>
              <w:marRight w:val="10"/>
              <w:marTop w:val="0"/>
              <w:marBottom w:val="0"/>
              <w:divBdr>
                <w:top w:val="none" w:sz="0" w:space="0" w:color="auto"/>
                <w:left w:val="none" w:sz="0" w:space="0" w:color="auto"/>
                <w:bottom w:val="none" w:sz="0" w:space="0" w:color="auto"/>
                <w:right w:val="none" w:sz="0" w:space="0" w:color="auto"/>
              </w:divBdr>
            </w:div>
            <w:div w:id="519586652">
              <w:marLeft w:val="100"/>
              <w:marRight w:val="0"/>
              <w:marTop w:val="0"/>
              <w:marBottom w:val="0"/>
              <w:divBdr>
                <w:top w:val="none" w:sz="0" w:space="0" w:color="auto"/>
                <w:left w:val="none" w:sz="0" w:space="0" w:color="auto"/>
                <w:bottom w:val="none" w:sz="0" w:space="0" w:color="auto"/>
                <w:right w:val="none" w:sz="0" w:space="0" w:color="auto"/>
              </w:divBdr>
            </w:div>
            <w:div w:id="979112452">
              <w:marLeft w:val="100"/>
              <w:marRight w:val="0"/>
              <w:marTop w:val="0"/>
              <w:marBottom w:val="0"/>
              <w:divBdr>
                <w:top w:val="none" w:sz="0" w:space="0" w:color="auto"/>
                <w:left w:val="none" w:sz="0" w:space="0" w:color="auto"/>
                <w:bottom w:val="none" w:sz="0" w:space="0" w:color="auto"/>
                <w:right w:val="none" w:sz="0" w:space="0" w:color="auto"/>
              </w:divBdr>
            </w:div>
            <w:div w:id="667250140">
              <w:marLeft w:val="0"/>
              <w:marRight w:val="10"/>
              <w:marTop w:val="0"/>
              <w:marBottom w:val="0"/>
              <w:divBdr>
                <w:top w:val="none" w:sz="0" w:space="0" w:color="auto"/>
                <w:left w:val="none" w:sz="0" w:space="0" w:color="auto"/>
                <w:bottom w:val="none" w:sz="0" w:space="0" w:color="auto"/>
                <w:right w:val="none" w:sz="0" w:space="0" w:color="auto"/>
              </w:divBdr>
            </w:div>
            <w:div w:id="892159362">
              <w:marLeft w:val="0"/>
              <w:marRight w:val="0"/>
              <w:marTop w:val="0"/>
              <w:marBottom w:val="0"/>
              <w:divBdr>
                <w:top w:val="none" w:sz="0" w:space="0" w:color="auto"/>
                <w:left w:val="none" w:sz="0" w:space="0" w:color="auto"/>
                <w:bottom w:val="none" w:sz="0" w:space="0" w:color="auto"/>
                <w:right w:val="none" w:sz="0" w:space="0" w:color="auto"/>
              </w:divBdr>
            </w:div>
            <w:div w:id="564989866">
              <w:marLeft w:val="0"/>
              <w:marRight w:val="10"/>
              <w:marTop w:val="0"/>
              <w:marBottom w:val="0"/>
              <w:divBdr>
                <w:top w:val="none" w:sz="0" w:space="0" w:color="auto"/>
                <w:left w:val="none" w:sz="0" w:space="0" w:color="auto"/>
                <w:bottom w:val="none" w:sz="0" w:space="0" w:color="auto"/>
                <w:right w:val="none" w:sz="0" w:space="0" w:color="auto"/>
              </w:divBdr>
            </w:div>
            <w:div w:id="1847819475">
              <w:marLeft w:val="0"/>
              <w:marRight w:val="0"/>
              <w:marTop w:val="0"/>
              <w:marBottom w:val="0"/>
              <w:divBdr>
                <w:top w:val="none" w:sz="0" w:space="0" w:color="auto"/>
                <w:left w:val="none" w:sz="0" w:space="0" w:color="auto"/>
                <w:bottom w:val="none" w:sz="0" w:space="0" w:color="auto"/>
                <w:right w:val="none" w:sz="0" w:space="0" w:color="auto"/>
              </w:divBdr>
            </w:div>
            <w:div w:id="1621063408">
              <w:marLeft w:val="0"/>
              <w:marRight w:val="10"/>
              <w:marTop w:val="0"/>
              <w:marBottom w:val="0"/>
              <w:divBdr>
                <w:top w:val="none" w:sz="0" w:space="0" w:color="auto"/>
                <w:left w:val="none" w:sz="0" w:space="0" w:color="auto"/>
                <w:bottom w:val="none" w:sz="0" w:space="0" w:color="auto"/>
                <w:right w:val="none" w:sz="0" w:space="0" w:color="auto"/>
              </w:divBdr>
            </w:div>
            <w:div w:id="40712414">
              <w:marLeft w:val="100"/>
              <w:marRight w:val="0"/>
              <w:marTop w:val="0"/>
              <w:marBottom w:val="0"/>
              <w:divBdr>
                <w:top w:val="none" w:sz="0" w:space="0" w:color="auto"/>
                <w:left w:val="none" w:sz="0" w:space="0" w:color="auto"/>
                <w:bottom w:val="none" w:sz="0" w:space="0" w:color="auto"/>
                <w:right w:val="none" w:sz="0" w:space="0" w:color="auto"/>
              </w:divBdr>
            </w:div>
            <w:div w:id="1169055817">
              <w:marLeft w:val="100"/>
              <w:marRight w:val="0"/>
              <w:marTop w:val="0"/>
              <w:marBottom w:val="0"/>
              <w:divBdr>
                <w:top w:val="none" w:sz="0" w:space="0" w:color="auto"/>
                <w:left w:val="none" w:sz="0" w:space="0" w:color="auto"/>
                <w:bottom w:val="none" w:sz="0" w:space="0" w:color="auto"/>
                <w:right w:val="none" w:sz="0" w:space="0" w:color="auto"/>
              </w:divBdr>
            </w:div>
            <w:div w:id="1807770345">
              <w:marLeft w:val="0"/>
              <w:marRight w:val="10"/>
              <w:marTop w:val="0"/>
              <w:marBottom w:val="0"/>
              <w:divBdr>
                <w:top w:val="none" w:sz="0" w:space="0" w:color="auto"/>
                <w:left w:val="none" w:sz="0" w:space="0" w:color="auto"/>
                <w:bottom w:val="none" w:sz="0" w:space="0" w:color="auto"/>
                <w:right w:val="none" w:sz="0" w:space="0" w:color="auto"/>
              </w:divBdr>
            </w:div>
            <w:div w:id="941957307">
              <w:marLeft w:val="0"/>
              <w:marRight w:val="0"/>
              <w:marTop w:val="0"/>
              <w:marBottom w:val="0"/>
              <w:divBdr>
                <w:top w:val="none" w:sz="0" w:space="0" w:color="auto"/>
                <w:left w:val="none" w:sz="0" w:space="0" w:color="auto"/>
                <w:bottom w:val="none" w:sz="0" w:space="0" w:color="auto"/>
                <w:right w:val="none" w:sz="0" w:space="0" w:color="auto"/>
              </w:divBdr>
            </w:div>
            <w:div w:id="812066305">
              <w:marLeft w:val="0"/>
              <w:marRight w:val="10"/>
              <w:marTop w:val="0"/>
              <w:marBottom w:val="0"/>
              <w:divBdr>
                <w:top w:val="none" w:sz="0" w:space="0" w:color="auto"/>
                <w:left w:val="none" w:sz="0" w:space="0" w:color="auto"/>
                <w:bottom w:val="none" w:sz="0" w:space="0" w:color="auto"/>
                <w:right w:val="none" w:sz="0" w:space="0" w:color="auto"/>
              </w:divBdr>
            </w:div>
            <w:div w:id="100495510">
              <w:marLeft w:val="0"/>
              <w:marRight w:val="0"/>
              <w:marTop w:val="0"/>
              <w:marBottom w:val="0"/>
              <w:divBdr>
                <w:top w:val="none" w:sz="0" w:space="0" w:color="auto"/>
                <w:left w:val="none" w:sz="0" w:space="0" w:color="auto"/>
                <w:bottom w:val="none" w:sz="0" w:space="0" w:color="auto"/>
                <w:right w:val="none" w:sz="0" w:space="0" w:color="auto"/>
              </w:divBdr>
            </w:div>
            <w:div w:id="1322200414">
              <w:marLeft w:val="0"/>
              <w:marRight w:val="10"/>
              <w:marTop w:val="0"/>
              <w:marBottom w:val="0"/>
              <w:divBdr>
                <w:top w:val="none" w:sz="0" w:space="0" w:color="auto"/>
                <w:left w:val="none" w:sz="0" w:space="0" w:color="auto"/>
                <w:bottom w:val="none" w:sz="0" w:space="0" w:color="auto"/>
                <w:right w:val="none" w:sz="0" w:space="0" w:color="auto"/>
              </w:divBdr>
            </w:div>
            <w:div w:id="56900806">
              <w:marLeft w:val="100"/>
              <w:marRight w:val="0"/>
              <w:marTop w:val="0"/>
              <w:marBottom w:val="0"/>
              <w:divBdr>
                <w:top w:val="none" w:sz="0" w:space="0" w:color="auto"/>
                <w:left w:val="none" w:sz="0" w:space="0" w:color="auto"/>
                <w:bottom w:val="none" w:sz="0" w:space="0" w:color="auto"/>
                <w:right w:val="none" w:sz="0" w:space="0" w:color="auto"/>
              </w:divBdr>
            </w:div>
            <w:div w:id="479349293">
              <w:marLeft w:val="100"/>
              <w:marRight w:val="0"/>
              <w:marTop w:val="0"/>
              <w:marBottom w:val="0"/>
              <w:divBdr>
                <w:top w:val="none" w:sz="0" w:space="0" w:color="auto"/>
                <w:left w:val="none" w:sz="0" w:space="0" w:color="auto"/>
                <w:bottom w:val="none" w:sz="0" w:space="0" w:color="auto"/>
                <w:right w:val="none" w:sz="0" w:space="0" w:color="auto"/>
              </w:divBdr>
            </w:div>
            <w:div w:id="1244796060">
              <w:marLeft w:val="0"/>
              <w:marRight w:val="10"/>
              <w:marTop w:val="0"/>
              <w:marBottom w:val="0"/>
              <w:divBdr>
                <w:top w:val="none" w:sz="0" w:space="0" w:color="auto"/>
                <w:left w:val="none" w:sz="0" w:space="0" w:color="auto"/>
                <w:bottom w:val="none" w:sz="0" w:space="0" w:color="auto"/>
                <w:right w:val="none" w:sz="0" w:space="0" w:color="auto"/>
              </w:divBdr>
            </w:div>
            <w:div w:id="924339627">
              <w:marLeft w:val="0"/>
              <w:marRight w:val="0"/>
              <w:marTop w:val="0"/>
              <w:marBottom w:val="0"/>
              <w:divBdr>
                <w:top w:val="none" w:sz="0" w:space="0" w:color="auto"/>
                <w:left w:val="none" w:sz="0" w:space="0" w:color="auto"/>
                <w:bottom w:val="none" w:sz="0" w:space="0" w:color="auto"/>
                <w:right w:val="none" w:sz="0" w:space="0" w:color="auto"/>
              </w:divBdr>
            </w:div>
            <w:div w:id="921184301">
              <w:marLeft w:val="0"/>
              <w:marRight w:val="0"/>
              <w:marTop w:val="0"/>
              <w:marBottom w:val="0"/>
              <w:divBdr>
                <w:top w:val="none" w:sz="0" w:space="0" w:color="auto"/>
                <w:left w:val="none" w:sz="0" w:space="0" w:color="auto"/>
                <w:bottom w:val="none" w:sz="0" w:space="0" w:color="auto"/>
                <w:right w:val="none" w:sz="0" w:space="0" w:color="auto"/>
              </w:divBdr>
            </w:div>
            <w:div w:id="1224486080">
              <w:marLeft w:val="360"/>
              <w:marRight w:val="0"/>
              <w:marTop w:val="0"/>
              <w:marBottom w:val="0"/>
              <w:divBdr>
                <w:top w:val="none" w:sz="0" w:space="0" w:color="auto"/>
                <w:left w:val="none" w:sz="0" w:space="0" w:color="auto"/>
                <w:bottom w:val="none" w:sz="0" w:space="0" w:color="auto"/>
                <w:right w:val="none" w:sz="0" w:space="0" w:color="auto"/>
              </w:divBdr>
            </w:div>
            <w:div w:id="1551770995">
              <w:marLeft w:val="0"/>
              <w:marRight w:val="0"/>
              <w:marTop w:val="0"/>
              <w:marBottom w:val="0"/>
              <w:divBdr>
                <w:top w:val="none" w:sz="0" w:space="0" w:color="auto"/>
                <w:left w:val="none" w:sz="0" w:space="0" w:color="auto"/>
                <w:bottom w:val="none" w:sz="0" w:space="0" w:color="auto"/>
                <w:right w:val="none" w:sz="0" w:space="0" w:color="auto"/>
              </w:divBdr>
            </w:div>
            <w:div w:id="956570777">
              <w:marLeft w:val="1440"/>
              <w:marRight w:val="0"/>
              <w:marTop w:val="0"/>
              <w:marBottom w:val="0"/>
              <w:divBdr>
                <w:top w:val="none" w:sz="0" w:space="0" w:color="auto"/>
                <w:left w:val="none" w:sz="0" w:space="0" w:color="auto"/>
                <w:bottom w:val="none" w:sz="0" w:space="0" w:color="auto"/>
                <w:right w:val="none" w:sz="0" w:space="0" w:color="auto"/>
              </w:divBdr>
            </w:div>
            <w:div w:id="505484262">
              <w:marLeft w:val="0"/>
              <w:marRight w:val="0"/>
              <w:marTop w:val="0"/>
              <w:marBottom w:val="0"/>
              <w:divBdr>
                <w:top w:val="none" w:sz="0" w:space="0" w:color="auto"/>
                <w:left w:val="none" w:sz="0" w:space="0" w:color="auto"/>
                <w:bottom w:val="none" w:sz="0" w:space="0" w:color="auto"/>
                <w:right w:val="none" w:sz="0" w:space="0" w:color="auto"/>
              </w:divBdr>
            </w:div>
            <w:div w:id="1698120177">
              <w:marLeft w:val="1440"/>
              <w:marRight w:val="0"/>
              <w:marTop w:val="0"/>
              <w:marBottom w:val="0"/>
              <w:divBdr>
                <w:top w:val="none" w:sz="0" w:space="0" w:color="auto"/>
                <w:left w:val="none" w:sz="0" w:space="0" w:color="auto"/>
                <w:bottom w:val="none" w:sz="0" w:space="0" w:color="auto"/>
                <w:right w:val="none" w:sz="0" w:space="0" w:color="auto"/>
              </w:divBdr>
            </w:div>
            <w:div w:id="1705059573">
              <w:marLeft w:val="0"/>
              <w:marRight w:val="0"/>
              <w:marTop w:val="0"/>
              <w:marBottom w:val="0"/>
              <w:divBdr>
                <w:top w:val="none" w:sz="0" w:space="0" w:color="auto"/>
                <w:left w:val="none" w:sz="0" w:space="0" w:color="auto"/>
                <w:bottom w:val="none" w:sz="0" w:space="0" w:color="auto"/>
                <w:right w:val="none" w:sz="0" w:space="0" w:color="auto"/>
              </w:divBdr>
            </w:div>
            <w:div w:id="1513180903">
              <w:marLeft w:val="1440"/>
              <w:marRight w:val="0"/>
              <w:marTop w:val="0"/>
              <w:marBottom w:val="0"/>
              <w:divBdr>
                <w:top w:val="none" w:sz="0" w:space="0" w:color="auto"/>
                <w:left w:val="none" w:sz="0" w:space="0" w:color="auto"/>
                <w:bottom w:val="none" w:sz="0" w:space="0" w:color="auto"/>
                <w:right w:val="none" w:sz="0" w:space="0" w:color="auto"/>
              </w:divBdr>
            </w:div>
            <w:div w:id="54083262">
              <w:marLeft w:val="0"/>
              <w:marRight w:val="0"/>
              <w:marTop w:val="0"/>
              <w:marBottom w:val="0"/>
              <w:divBdr>
                <w:top w:val="none" w:sz="0" w:space="0" w:color="auto"/>
                <w:left w:val="none" w:sz="0" w:space="0" w:color="auto"/>
                <w:bottom w:val="none" w:sz="0" w:space="0" w:color="auto"/>
                <w:right w:val="none" w:sz="0" w:space="0" w:color="auto"/>
              </w:divBdr>
            </w:div>
            <w:div w:id="737633338">
              <w:marLeft w:val="0"/>
              <w:marRight w:val="120"/>
              <w:marTop w:val="0"/>
              <w:marBottom w:val="0"/>
              <w:divBdr>
                <w:top w:val="none" w:sz="0" w:space="0" w:color="auto"/>
                <w:left w:val="none" w:sz="0" w:space="0" w:color="auto"/>
                <w:bottom w:val="none" w:sz="0" w:space="0" w:color="auto"/>
                <w:right w:val="none" w:sz="0" w:space="0" w:color="auto"/>
              </w:divBdr>
            </w:div>
            <w:div w:id="886065593">
              <w:marLeft w:val="0"/>
              <w:marRight w:val="0"/>
              <w:marTop w:val="0"/>
              <w:marBottom w:val="0"/>
              <w:divBdr>
                <w:top w:val="none" w:sz="0" w:space="0" w:color="auto"/>
                <w:left w:val="none" w:sz="0" w:space="0" w:color="auto"/>
                <w:bottom w:val="none" w:sz="0" w:space="0" w:color="auto"/>
                <w:right w:val="none" w:sz="0" w:space="0" w:color="auto"/>
              </w:divBdr>
            </w:div>
            <w:div w:id="1572085524">
              <w:marLeft w:val="0"/>
              <w:marRight w:val="0"/>
              <w:marTop w:val="0"/>
              <w:marBottom w:val="0"/>
              <w:divBdr>
                <w:top w:val="none" w:sz="0" w:space="0" w:color="auto"/>
                <w:left w:val="none" w:sz="0" w:space="0" w:color="auto"/>
                <w:bottom w:val="none" w:sz="0" w:space="0" w:color="auto"/>
                <w:right w:val="none" w:sz="0" w:space="0" w:color="auto"/>
              </w:divBdr>
            </w:div>
            <w:div w:id="1389957767">
              <w:marLeft w:val="0"/>
              <w:marRight w:val="0"/>
              <w:marTop w:val="0"/>
              <w:marBottom w:val="0"/>
              <w:divBdr>
                <w:top w:val="none" w:sz="0" w:space="0" w:color="auto"/>
                <w:left w:val="none" w:sz="0" w:space="0" w:color="auto"/>
                <w:bottom w:val="none" w:sz="0" w:space="0" w:color="auto"/>
                <w:right w:val="none" w:sz="0" w:space="0" w:color="auto"/>
              </w:divBdr>
            </w:div>
            <w:div w:id="1259292581">
              <w:marLeft w:val="100"/>
              <w:marRight w:val="0"/>
              <w:marTop w:val="0"/>
              <w:marBottom w:val="0"/>
              <w:divBdr>
                <w:top w:val="none" w:sz="0" w:space="0" w:color="auto"/>
                <w:left w:val="none" w:sz="0" w:space="0" w:color="auto"/>
                <w:bottom w:val="none" w:sz="0" w:space="0" w:color="auto"/>
                <w:right w:val="none" w:sz="0" w:space="0" w:color="auto"/>
              </w:divBdr>
            </w:div>
            <w:div w:id="389764386">
              <w:marLeft w:val="80"/>
              <w:marRight w:val="0"/>
              <w:marTop w:val="0"/>
              <w:marBottom w:val="0"/>
              <w:divBdr>
                <w:top w:val="none" w:sz="0" w:space="0" w:color="auto"/>
                <w:left w:val="none" w:sz="0" w:space="0" w:color="auto"/>
                <w:bottom w:val="none" w:sz="0" w:space="0" w:color="auto"/>
                <w:right w:val="none" w:sz="0" w:space="0" w:color="auto"/>
              </w:divBdr>
            </w:div>
            <w:div w:id="455684815">
              <w:marLeft w:val="140"/>
              <w:marRight w:val="0"/>
              <w:marTop w:val="0"/>
              <w:marBottom w:val="0"/>
              <w:divBdr>
                <w:top w:val="none" w:sz="0" w:space="0" w:color="auto"/>
                <w:left w:val="none" w:sz="0" w:space="0" w:color="auto"/>
                <w:bottom w:val="none" w:sz="0" w:space="0" w:color="auto"/>
                <w:right w:val="none" w:sz="0" w:space="0" w:color="auto"/>
              </w:divBdr>
            </w:div>
            <w:div w:id="1424188074">
              <w:marLeft w:val="140"/>
              <w:marRight w:val="0"/>
              <w:marTop w:val="0"/>
              <w:marBottom w:val="0"/>
              <w:divBdr>
                <w:top w:val="none" w:sz="0" w:space="0" w:color="auto"/>
                <w:left w:val="none" w:sz="0" w:space="0" w:color="auto"/>
                <w:bottom w:val="none" w:sz="0" w:space="0" w:color="auto"/>
                <w:right w:val="none" w:sz="0" w:space="0" w:color="auto"/>
              </w:divBdr>
            </w:div>
            <w:div w:id="712271181">
              <w:marLeft w:val="140"/>
              <w:marRight w:val="0"/>
              <w:marTop w:val="0"/>
              <w:marBottom w:val="0"/>
              <w:divBdr>
                <w:top w:val="none" w:sz="0" w:space="0" w:color="auto"/>
                <w:left w:val="none" w:sz="0" w:space="0" w:color="auto"/>
                <w:bottom w:val="none" w:sz="0" w:space="0" w:color="auto"/>
                <w:right w:val="none" w:sz="0" w:space="0" w:color="auto"/>
              </w:divBdr>
            </w:div>
            <w:div w:id="1528830475">
              <w:marLeft w:val="100"/>
              <w:marRight w:val="0"/>
              <w:marTop w:val="0"/>
              <w:marBottom w:val="0"/>
              <w:divBdr>
                <w:top w:val="none" w:sz="0" w:space="0" w:color="auto"/>
                <w:left w:val="none" w:sz="0" w:space="0" w:color="auto"/>
                <w:bottom w:val="none" w:sz="0" w:space="0" w:color="auto"/>
                <w:right w:val="none" w:sz="0" w:space="0" w:color="auto"/>
              </w:divBdr>
            </w:div>
            <w:div w:id="423189668">
              <w:marLeft w:val="80"/>
              <w:marRight w:val="0"/>
              <w:marTop w:val="0"/>
              <w:marBottom w:val="0"/>
              <w:divBdr>
                <w:top w:val="none" w:sz="0" w:space="0" w:color="auto"/>
                <w:left w:val="none" w:sz="0" w:space="0" w:color="auto"/>
                <w:bottom w:val="none" w:sz="0" w:space="0" w:color="auto"/>
                <w:right w:val="none" w:sz="0" w:space="0" w:color="auto"/>
              </w:divBdr>
            </w:div>
            <w:div w:id="378240113">
              <w:marLeft w:val="100"/>
              <w:marRight w:val="0"/>
              <w:marTop w:val="0"/>
              <w:marBottom w:val="0"/>
              <w:divBdr>
                <w:top w:val="none" w:sz="0" w:space="0" w:color="auto"/>
                <w:left w:val="none" w:sz="0" w:space="0" w:color="auto"/>
                <w:bottom w:val="none" w:sz="0" w:space="0" w:color="auto"/>
                <w:right w:val="none" w:sz="0" w:space="0" w:color="auto"/>
              </w:divBdr>
            </w:div>
            <w:div w:id="585648710">
              <w:marLeft w:val="100"/>
              <w:marRight w:val="0"/>
              <w:marTop w:val="0"/>
              <w:marBottom w:val="0"/>
              <w:divBdr>
                <w:top w:val="none" w:sz="0" w:space="0" w:color="auto"/>
                <w:left w:val="none" w:sz="0" w:space="0" w:color="auto"/>
                <w:bottom w:val="none" w:sz="0" w:space="0" w:color="auto"/>
                <w:right w:val="none" w:sz="0" w:space="0" w:color="auto"/>
              </w:divBdr>
            </w:div>
            <w:div w:id="1918592249">
              <w:marLeft w:val="100"/>
              <w:marRight w:val="0"/>
              <w:marTop w:val="0"/>
              <w:marBottom w:val="0"/>
              <w:divBdr>
                <w:top w:val="none" w:sz="0" w:space="0" w:color="auto"/>
                <w:left w:val="none" w:sz="0" w:space="0" w:color="auto"/>
                <w:bottom w:val="none" w:sz="0" w:space="0" w:color="auto"/>
                <w:right w:val="none" w:sz="0" w:space="0" w:color="auto"/>
              </w:divBdr>
            </w:div>
            <w:div w:id="949512182">
              <w:marLeft w:val="100"/>
              <w:marRight w:val="0"/>
              <w:marTop w:val="0"/>
              <w:marBottom w:val="0"/>
              <w:divBdr>
                <w:top w:val="none" w:sz="0" w:space="0" w:color="auto"/>
                <w:left w:val="none" w:sz="0" w:space="0" w:color="auto"/>
                <w:bottom w:val="none" w:sz="0" w:space="0" w:color="auto"/>
                <w:right w:val="none" w:sz="0" w:space="0" w:color="auto"/>
              </w:divBdr>
            </w:div>
            <w:div w:id="1712193921">
              <w:marLeft w:val="80"/>
              <w:marRight w:val="0"/>
              <w:marTop w:val="0"/>
              <w:marBottom w:val="0"/>
              <w:divBdr>
                <w:top w:val="none" w:sz="0" w:space="0" w:color="auto"/>
                <w:left w:val="none" w:sz="0" w:space="0" w:color="auto"/>
                <w:bottom w:val="none" w:sz="0" w:space="0" w:color="auto"/>
                <w:right w:val="none" w:sz="0" w:space="0" w:color="auto"/>
              </w:divBdr>
            </w:div>
            <w:div w:id="1267888843">
              <w:marLeft w:val="100"/>
              <w:marRight w:val="0"/>
              <w:marTop w:val="0"/>
              <w:marBottom w:val="0"/>
              <w:divBdr>
                <w:top w:val="none" w:sz="0" w:space="0" w:color="auto"/>
                <w:left w:val="none" w:sz="0" w:space="0" w:color="auto"/>
                <w:bottom w:val="none" w:sz="0" w:space="0" w:color="auto"/>
                <w:right w:val="none" w:sz="0" w:space="0" w:color="auto"/>
              </w:divBdr>
            </w:div>
            <w:div w:id="291332853">
              <w:marLeft w:val="100"/>
              <w:marRight w:val="0"/>
              <w:marTop w:val="0"/>
              <w:marBottom w:val="0"/>
              <w:divBdr>
                <w:top w:val="none" w:sz="0" w:space="0" w:color="auto"/>
                <w:left w:val="none" w:sz="0" w:space="0" w:color="auto"/>
                <w:bottom w:val="none" w:sz="0" w:space="0" w:color="auto"/>
                <w:right w:val="none" w:sz="0" w:space="0" w:color="auto"/>
              </w:divBdr>
            </w:div>
            <w:div w:id="100033457">
              <w:marLeft w:val="100"/>
              <w:marRight w:val="0"/>
              <w:marTop w:val="0"/>
              <w:marBottom w:val="0"/>
              <w:divBdr>
                <w:top w:val="none" w:sz="0" w:space="0" w:color="auto"/>
                <w:left w:val="none" w:sz="0" w:space="0" w:color="auto"/>
                <w:bottom w:val="none" w:sz="0" w:space="0" w:color="auto"/>
                <w:right w:val="none" w:sz="0" w:space="0" w:color="auto"/>
              </w:divBdr>
            </w:div>
            <w:div w:id="894312492">
              <w:marLeft w:val="100"/>
              <w:marRight w:val="0"/>
              <w:marTop w:val="0"/>
              <w:marBottom w:val="0"/>
              <w:divBdr>
                <w:top w:val="none" w:sz="0" w:space="0" w:color="auto"/>
                <w:left w:val="none" w:sz="0" w:space="0" w:color="auto"/>
                <w:bottom w:val="none" w:sz="0" w:space="0" w:color="auto"/>
                <w:right w:val="none" w:sz="0" w:space="0" w:color="auto"/>
              </w:divBdr>
            </w:div>
            <w:div w:id="1084455205">
              <w:marLeft w:val="80"/>
              <w:marRight w:val="0"/>
              <w:marTop w:val="0"/>
              <w:marBottom w:val="0"/>
              <w:divBdr>
                <w:top w:val="none" w:sz="0" w:space="0" w:color="auto"/>
                <w:left w:val="none" w:sz="0" w:space="0" w:color="auto"/>
                <w:bottom w:val="none" w:sz="0" w:space="0" w:color="auto"/>
                <w:right w:val="none" w:sz="0" w:space="0" w:color="auto"/>
              </w:divBdr>
            </w:div>
            <w:div w:id="767970435">
              <w:marLeft w:val="100"/>
              <w:marRight w:val="0"/>
              <w:marTop w:val="0"/>
              <w:marBottom w:val="0"/>
              <w:divBdr>
                <w:top w:val="none" w:sz="0" w:space="0" w:color="auto"/>
                <w:left w:val="none" w:sz="0" w:space="0" w:color="auto"/>
                <w:bottom w:val="none" w:sz="0" w:space="0" w:color="auto"/>
                <w:right w:val="none" w:sz="0" w:space="0" w:color="auto"/>
              </w:divBdr>
            </w:div>
            <w:div w:id="1697075808">
              <w:marLeft w:val="100"/>
              <w:marRight w:val="0"/>
              <w:marTop w:val="0"/>
              <w:marBottom w:val="0"/>
              <w:divBdr>
                <w:top w:val="none" w:sz="0" w:space="0" w:color="auto"/>
                <w:left w:val="none" w:sz="0" w:space="0" w:color="auto"/>
                <w:bottom w:val="none" w:sz="0" w:space="0" w:color="auto"/>
                <w:right w:val="none" w:sz="0" w:space="0" w:color="auto"/>
              </w:divBdr>
            </w:div>
            <w:div w:id="1398626232">
              <w:marLeft w:val="100"/>
              <w:marRight w:val="0"/>
              <w:marTop w:val="0"/>
              <w:marBottom w:val="0"/>
              <w:divBdr>
                <w:top w:val="none" w:sz="0" w:space="0" w:color="auto"/>
                <w:left w:val="none" w:sz="0" w:space="0" w:color="auto"/>
                <w:bottom w:val="none" w:sz="0" w:space="0" w:color="auto"/>
                <w:right w:val="none" w:sz="0" w:space="0" w:color="auto"/>
              </w:divBdr>
            </w:div>
            <w:div w:id="1267495744">
              <w:marLeft w:val="100"/>
              <w:marRight w:val="0"/>
              <w:marTop w:val="0"/>
              <w:marBottom w:val="0"/>
              <w:divBdr>
                <w:top w:val="none" w:sz="0" w:space="0" w:color="auto"/>
                <w:left w:val="none" w:sz="0" w:space="0" w:color="auto"/>
                <w:bottom w:val="none" w:sz="0" w:space="0" w:color="auto"/>
                <w:right w:val="none" w:sz="0" w:space="0" w:color="auto"/>
              </w:divBdr>
            </w:div>
            <w:div w:id="1984850506">
              <w:marLeft w:val="80"/>
              <w:marRight w:val="0"/>
              <w:marTop w:val="0"/>
              <w:marBottom w:val="0"/>
              <w:divBdr>
                <w:top w:val="none" w:sz="0" w:space="0" w:color="auto"/>
                <w:left w:val="none" w:sz="0" w:space="0" w:color="auto"/>
                <w:bottom w:val="none" w:sz="0" w:space="0" w:color="auto"/>
                <w:right w:val="none" w:sz="0" w:space="0" w:color="auto"/>
              </w:divBdr>
            </w:div>
            <w:div w:id="810946404">
              <w:marLeft w:val="100"/>
              <w:marRight w:val="0"/>
              <w:marTop w:val="0"/>
              <w:marBottom w:val="0"/>
              <w:divBdr>
                <w:top w:val="none" w:sz="0" w:space="0" w:color="auto"/>
                <w:left w:val="none" w:sz="0" w:space="0" w:color="auto"/>
                <w:bottom w:val="none" w:sz="0" w:space="0" w:color="auto"/>
                <w:right w:val="none" w:sz="0" w:space="0" w:color="auto"/>
              </w:divBdr>
            </w:div>
            <w:div w:id="23212687">
              <w:marLeft w:val="100"/>
              <w:marRight w:val="0"/>
              <w:marTop w:val="0"/>
              <w:marBottom w:val="0"/>
              <w:divBdr>
                <w:top w:val="none" w:sz="0" w:space="0" w:color="auto"/>
                <w:left w:val="none" w:sz="0" w:space="0" w:color="auto"/>
                <w:bottom w:val="none" w:sz="0" w:space="0" w:color="auto"/>
                <w:right w:val="none" w:sz="0" w:space="0" w:color="auto"/>
              </w:divBdr>
            </w:div>
            <w:div w:id="752245281">
              <w:marLeft w:val="100"/>
              <w:marRight w:val="0"/>
              <w:marTop w:val="0"/>
              <w:marBottom w:val="0"/>
              <w:divBdr>
                <w:top w:val="none" w:sz="0" w:space="0" w:color="auto"/>
                <w:left w:val="none" w:sz="0" w:space="0" w:color="auto"/>
                <w:bottom w:val="none" w:sz="0" w:space="0" w:color="auto"/>
                <w:right w:val="none" w:sz="0" w:space="0" w:color="auto"/>
              </w:divBdr>
            </w:div>
            <w:div w:id="1417164801">
              <w:marLeft w:val="100"/>
              <w:marRight w:val="0"/>
              <w:marTop w:val="0"/>
              <w:marBottom w:val="0"/>
              <w:divBdr>
                <w:top w:val="none" w:sz="0" w:space="0" w:color="auto"/>
                <w:left w:val="none" w:sz="0" w:space="0" w:color="auto"/>
                <w:bottom w:val="none" w:sz="0" w:space="0" w:color="auto"/>
                <w:right w:val="none" w:sz="0" w:space="0" w:color="auto"/>
              </w:divBdr>
            </w:div>
            <w:div w:id="294023263">
              <w:marLeft w:val="80"/>
              <w:marRight w:val="0"/>
              <w:marTop w:val="0"/>
              <w:marBottom w:val="0"/>
              <w:divBdr>
                <w:top w:val="none" w:sz="0" w:space="0" w:color="auto"/>
                <w:left w:val="none" w:sz="0" w:space="0" w:color="auto"/>
                <w:bottom w:val="none" w:sz="0" w:space="0" w:color="auto"/>
                <w:right w:val="none" w:sz="0" w:space="0" w:color="auto"/>
              </w:divBdr>
            </w:div>
            <w:div w:id="442069083">
              <w:marLeft w:val="100"/>
              <w:marRight w:val="0"/>
              <w:marTop w:val="0"/>
              <w:marBottom w:val="0"/>
              <w:divBdr>
                <w:top w:val="none" w:sz="0" w:space="0" w:color="auto"/>
                <w:left w:val="none" w:sz="0" w:space="0" w:color="auto"/>
                <w:bottom w:val="none" w:sz="0" w:space="0" w:color="auto"/>
                <w:right w:val="none" w:sz="0" w:space="0" w:color="auto"/>
              </w:divBdr>
            </w:div>
            <w:div w:id="161898677">
              <w:marLeft w:val="100"/>
              <w:marRight w:val="0"/>
              <w:marTop w:val="0"/>
              <w:marBottom w:val="0"/>
              <w:divBdr>
                <w:top w:val="none" w:sz="0" w:space="0" w:color="auto"/>
                <w:left w:val="none" w:sz="0" w:space="0" w:color="auto"/>
                <w:bottom w:val="none" w:sz="0" w:space="0" w:color="auto"/>
                <w:right w:val="none" w:sz="0" w:space="0" w:color="auto"/>
              </w:divBdr>
            </w:div>
            <w:div w:id="459960008">
              <w:marLeft w:val="100"/>
              <w:marRight w:val="0"/>
              <w:marTop w:val="0"/>
              <w:marBottom w:val="0"/>
              <w:divBdr>
                <w:top w:val="none" w:sz="0" w:space="0" w:color="auto"/>
                <w:left w:val="none" w:sz="0" w:space="0" w:color="auto"/>
                <w:bottom w:val="none" w:sz="0" w:space="0" w:color="auto"/>
                <w:right w:val="none" w:sz="0" w:space="0" w:color="auto"/>
              </w:divBdr>
            </w:div>
            <w:div w:id="447823771">
              <w:marLeft w:val="100"/>
              <w:marRight w:val="0"/>
              <w:marTop w:val="0"/>
              <w:marBottom w:val="0"/>
              <w:divBdr>
                <w:top w:val="none" w:sz="0" w:space="0" w:color="auto"/>
                <w:left w:val="none" w:sz="0" w:space="0" w:color="auto"/>
                <w:bottom w:val="none" w:sz="0" w:space="0" w:color="auto"/>
                <w:right w:val="none" w:sz="0" w:space="0" w:color="auto"/>
              </w:divBdr>
            </w:div>
            <w:div w:id="1183125825">
              <w:marLeft w:val="80"/>
              <w:marRight w:val="0"/>
              <w:marTop w:val="0"/>
              <w:marBottom w:val="0"/>
              <w:divBdr>
                <w:top w:val="none" w:sz="0" w:space="0" w:color="auto"/>
                <w:left w:val="none" w:sz="0" w:space="0" w:color="auto"/>
                <w:bottom w:val="none" w:sz="0" w:space="0" w:color="auto"/>
                <w:right w:val="none" w:sz="0" w:space="0" w:color="auto"/>
              </w:divBdr>
            </w:div>
            <w:div w:id="2139571349">
              <w:marLeft w:val="100"/>
              <w:marRight w:val="0"/>
              <w:marTop w:val="0"/>
              <w:marBottom w:val="0"/>
              <w:divBdr>
                <w:top w:val="none" w:sz="0" w:space="0" w:color="auto"/>
                <w:left w:val="none" w:sz="0" w:space="0" w:color="auto"/>
                <w:bottom w:val="none" w:sz="0" w:space="0" w:color="auto"/>
                <w:right w:val="none" w:sz="0" w:space="0" w:color="auto"/>
              </w:divBdr>
            </w:div>
            <w:div w:id="352265400">
              <w:marLeft w:val="100"/>
              <w:marRight w:val="0"/>
              <w:marTop w:val="0"/>
              <w:marBottom w:val="0"/>
              <w:divBdr>
                <w:top w:val="none" w:sz="0" w:space="0" w:color="auto"/>
                <w:left w:val="none" w:sz="0" w:space="0" w:color="auto"/>
                <w:bottom w:val="none" w:sz="0" w:space="0" w:color="auto"/>
                <w:right w:val="none" w:sz="0" w:space="0" w:color="auto"/>
              </w:divBdr>
            </w:div>
            <w:div w:id="800226882">
              <w:marLeft w:val="100"/>
              <w:marRight w:val="0"/>
              <w:marTop w:val="0"/>
              <w:marBottom w:val="0"/>
              <w:divBdr>
                <w:top w:val="none" w:sz="0" w:space="0" w:color="auto"/>
                <w:left w:val="none" w:sz="0" w:space="0" w:color="auto"/>
                <w:bottom w:val="none" w:sz="0" w:space="0" w:color="auto"/>
                <w:right w:val="none" w:sz="0" w:space="0" w:color="auto"/>
              </w:divBdr>
            </w:div>
            <w:div w:id="1593009277">
              <w:marLeft w:val="100"/>
              <w:marRight w:val="0"/>
              <w:marTop w:val="0"/>
              <w:marBottom w:val="0"/>
              <w:divBdr>
                <w:top w:val="none" w:sz="0" w:space="0" w:color="auto"/>
                <w:left w:val="none" w:sz="0" w:space="0" w:color="auto"/>
                <w:bottom w:val="none" w:sz="0" w:space="0" w:color="auto"/>
                <w:right w:val="none" w:sz="0" w:space="0" w:color="auto"/>
              </w:divBdr>
            </w:div>
            <w:div w:id="928928818">
              <w:marLeft w:val="80"/>
              <w:marRight w:val="0"/>
              <w:marTop w:val="0"/>
              <w:marBottom w:val="0"/>
              <w:divBdr>
                <w:top w:val="none" w:sz="0" w:space="0" w:color="auto"/>
                <w:left w:val="none" w:sz="0" w:space="0" w:color="auto"/>
                <w:bottom w:val="none" w:sz="0" w:space="0" w:color="auto"/>
                <w:right w:val="none" w:sz="0" w:space="0" w:color="auto"/>
              </w:divBdr>
            </w:div>
            <w:div w:id="650911796">
              <w:marLeft w:val="100"/>
              <w:marRight w:val="0"/>
              <w:marTop w:val="0"/>
              <w:marBottom w:val="0"/>
              <w:divBdr>
                <w:top w:val="none" w:sz="0" w:space="0" w:color="auto"/>
                <w:left w:val="none" w:sz="0" w:space="0" w:color="auto"/>
                <w:bottom w:val="none" w:sz="0" w:space="0" w:color="auto"/>
                <w:right w:val="none" w:sz="0" w:space="0" w:color="auto"/>
              </w:divBdr>
            </w:div>
            <w:div w:id="70583110">
              <w:marLeft w:val="100"/>
              <w:marRight w:val="0"/>
              <w:marTop w:val="0"/>
              <w:marBottom w:val="0"/>
              <w:divBdr>
                <w:top w:val="none" w:sz="0" w:space="0" w:color="auto"/>
                <w:left w:val="none" w:sz="0" w:space="0" w:color="auto"/>
                <w:bottom w:val="none" w:sz="0" w:space="0" w:color="auto"/>
                <w:right w:val="none" w:sz="0" w:space="0" w:color="auto"/>
              </w:divBdr>
            </w:div>
            <w:div w:id="440223430">
              <w:marLeft w:val="100"/>
              <w:marRight w:val="0"/>
              <w:marTop w:val="0"/>
              <w:marBottom w:val="0"/>
              <w:divBdr>
                <w:top w:val="none" w:sz="0" w:space="0" w:color="auto"/>
                <w:left w:val="none" w:sz="0" w:space="0" w:color="auto"/>
                <w:bottom w:val="none" w:sz="0" w:space="0" w:color="auto"/>
                <w:right w:val="none" w:sz="0" w:space="0" w:color="auto"/>
              </w:divBdr>
            </w:div>
            <w:div w:id="876160575">
              <w:marLeft w:val="100"/>
              <w:marRight w:val="0"/>
              <w:marTop w:val="0"/>
              <w:marBottom w:val="0"/>
              <w:divBdr>
                <w:top w:val="none" w:sz="0" w:space="0" w:color="auto"/>
                <w:left w:val="none" w:sz="0" w:space="0" w:color="auto"/>
                <w:bottom w:val="none" w:sz="0" w:space="0" w:color="auto"/>
                <w:right w:val="none" w:sz="0" w:space="0" w:color="auto"/>
              </w:divBdr>
            </w:div>
            <w:div w:id="1460107682">
              <w:marLeft w:val="80"/>
              <w:marRight w:val="0"/>
              <w:marTop w:val="0"/>
              <w:marBottom w:val="0"/>
              <w:divBdr>
                <w:top w:val="none" w:sz="0" w:space="0" w:color="auto"/>
                <w:left w:val="none" w:sz="0" w:space="0" w:color="auto"/>
                <w:bottom w:val="none" w:sz="0" w:space="0" w:color="auto"/>
                <w:right w:val="none" w:sz="0" w:space="0" w:color="auto"/>
              </w:divBdr>
            </w:div>
            <w:div w:id="1781684333">
              <w:marLeft w:val="100"/>
              <w:marRight w:val="0"/>
              <w:marTop w:val="0"/>
              <w:marBottom w:val="0"/>
              <w:divBdr>
                <w:top w:val="none" w:sz="0" w:space="0" w:color="auto"/>
                <w:left w:val="none" w:sz="0" w:space="0" w:color="auto"/>
                <w:bottom w:val="none" w:sz="0" w:space="0" w:color="auto"/>
                <w:right w:val="none" w:sz="0" w:space="0" w:color="auto"/>
              </w:divBdr>
            </w:div>
            <w:div w:id="2024893185">
              <w:marLeft w:val="100"/>
              <w:marRight w:val="0"/>
              <w:marTop w:val="0"/>
              <w:marBottom w:val="0"/>
              <w:divBdr>
                <w:top w:val="none" w:sz="0" w:space="0" w:color="auto"/>
                <w:left w:val="none" w:sz="0" w:space="0" w:color="auto"/>
                <w:bottom w:val="none" w:sz="0" w:space="0" w:color="auto"/>
                <w:right w:val="none" w:sz="0" w:space="0" w:color="auto"/>
              </w:divBdr>
            </w:div>
            <w:div w:id="602496130">
              <w:marLeft w:val="100"/>
              <w:marRight w:val="0"/>
              <w:marTop w:val="0"/>
              <w:marBottom w:val="0"/>
              <w:divBdr>
                <w:top w:val="none" w:sz="0" w:space="0" w:color="auto"/>
                <w:left w:val="none" w:sz="0" w:space="0" w:color="auto"/>
                <w:bottom w:val="none" w:sz="0" w:space="0" w:color="auto"/>
                <w:right w:val="none" w:sz="0" w:space="0" w:color="auto"/>
              </w:divBdr>
            </w:div>
            <w:div w:id="305939699">
              <w:marLeft w:val="0"/>
              <w:marRight w:val="0"/>
              <w:marTop w:val="0"/>
              <w:marBottom w:val="0"/>
              <w:divBdr>
                <w:top w:val="none" w:sz="0" w:space="0" w:color="auto"/>
                <w:left w:val="none" w:sz="0" w:space="0" w:color="auto"/>
                <w:bottom w:val="none" w:sz="0" w:space="0" w:color="auto"/>
                <w:right w:val="none" w:sz="0" w:space="0" w:color="auto"/>
              </w:divBdr>
            </w:div>
            <w:div w:id="1291743022">
              <w:marLeft w:val="0"/>
              <w:marRight w:val="0"/>
              <w:marTop w:val="0"/>
              <w:marBottom w:val="0"/>
              <w:divBdr>
                <w:top w:val="none" w:sz="0" w:space="0" w:color="auto"/>
                <w:left w:val="none" w:sz="0" w:space="0" w:color="auto"/>
                <w:bottom w:val="none" w:sz="0" w:space="0" w:color="auto"/>
                <w:right w:val="none" w:sz="0" w:space="0" w:color="auto"/>
              </w:divBdr>
            </w:div>
            <w:div w:id="1410541283">
              <w:marLeft w:val="0"/>
              <w:marRight w:val="0"/>
              <w:marTop w:val="0"/>
              <w:marBottom w:val="0"/>
              <w:divBdr>
                <w:top w:val="none" w:sz="0" w:space="0" w:color="auto"/>
                <w:left w:val="none" w:sz="0" w:space="0" w:color="auto"/>
                <w:bottom w:val="none" w:sz="0" w:space="0" w:color="auto"/>
                <w:right w:val="none" w:sz="0" w:space="0" w:color="auto"/>
              </w:divBdr>
            </w:div>
            <w:div w:id="1961178259">
              <w:marLeft w:val="0"/>
              <w:marRight w:val="0"/>
              <w:marTop w:val="0"/>
              <w:marBottom w:val="0"/>
              <w:divBdr>
                <w:top w:val="none" w:sz="0" w:space="0" w:color="auto"/>
                <w:left w:val="none" w:sz="0" w:space="0" w:color="auto"/>
                <w:bottom w:val="none" w:sz="0" w:space="0" w:color="auto"/>
                <w:right w:val="none" w:sz="0" w:space="0" w:color="auto"/>
              </w:divBdr>
            </w:div>
            <w:div w:id="2061400743">
              <w:marLeft w:val="4040"/>
              <w:marRight w:val="0"/>
              <w:marTop w:val="0"/>
              <w:marBottom w:val="0"/>
              <w:divBdr>
                <w:top w:val="none" w:sz="0" w:space="0" w:color="auto"/>
                <w:left w:val="none" w:sz="0" w:space="0" w:color="auto"/>
                <w:bottom w:val="none" w:sz="0" w:space="0" w:color="auto"/>
                <w:right w:val="none" w:sz="0" w:space="0" w:color="auto"/>
              </w:divBdr>
            </w:div>
            <w:div w:id="40253085">
              <w:marLeft w:val="0"/>
              <w:marRight w:val="0"/>
              <w:marTop w:val="0"/>
              <w:marBottom w:val="0"/>
              <w:divBdr>
                <w:top w:val="none" w:sz="0" w:space="0" w:color="auto"/>
                <w:left w:val="none" w:sz="0" w:space="0" w:color="auto"/>
                <w:bottom w:val="none" w:sz="0" w:space="0" w:color="auto"/>
                <w:right w:val="none" w:sz="0" w:space="0" w:color="auto"/>
              </w:divBdr>
            </w:div>
            <w:div w:id="895049847">
              <w:marLeft w:val="0"/>
              <w:marRight w:val="0"/>
              <w:marTop w:val="0"/>
              <w:marBottom w:val="0"/>
              <w:divBdr>
                <w:top w:val="none" w:sz="0" w:space="0" w:color="auto"/>
                <w:left w:val="none" w:sz="0" w:space="0" w:color="auto"/>
                <w:bottom w:val="none" w:sz="0" w:space="0" w:color="auto"/>
                <w:right w:val="none" w:sz="0" w:space="0" w:color="auto"/>
              </w:divBdr>
            </w:div>
            <w:div w:id="1356886505">
              <w:marLeft w:val="0"/>
              <w:marRight w:val="0"/>
              <w:marTop w:val="0"/>
              <w:marBottom w:val="0"/>
              <w:divBdr>
                <w:top w:val="none" w:sz="0" w:space="0" w:color="auto"/>
                <w:left w:val="none" w:sz="0" w:space="0" w:color="auto"/>
                <w:bottom w:val="none" w:sz="0" w:space="0" w:color="auto"/>
                <w:right w:val="none" w:sz="0" w:space="0" w:color="auto"/>
              </w:divBdr>
            </w:div>
            <w:div w:id="542253929">
              <w:marLeft w:val="0"/>
              <w:marRight w:val="0"/>
              <w:marTop w:val="0"/>
              <w:marBottom w:val="0"/>
              <w:divBdr>
                <w:top w:val="none" w:sz="0" w:space="0" w:color="auto"/>
                <w:left w:val="none" w:sz="0" w:space="0" w:color="auto"/>
                <w:bottom w:val="none" w:sz="0" w:space="0" w:color="auto"/>
                <w:right w:val="none" w:sz="0" w:space="0" w:color="auto"/>
              </w:divBdr>
            </w:div>
            <w:div w:id="377240460">
              <w:marLeft w:val="0"/>
              <w:marRight w:val="0"/>
              <w:marTop w:val="0"/>
              <w:marBottom w:val="0"/>
              <w:divBdr>
                <w:top w:val="none" w:sz="0" w:space="0" w:color="auto"/>
                <w:left w:val="none" w:sz="0" w:space="0" w:color="auto"/>
                <w:bottom w:val="none" w:sz="0" w:space="0" w:color="auto"/>
                <w:right w:val="none" w:sz="0" w:space="0" w:color="auto"/>
              </w:divBdr>
            </w:div>
            <w:div w:id="2114401134">
              <w:marLeft w:val="380"/>
              <w:marRight w:val="60"/>
              <w:marTop w:val="0"/>
              <w:marBottom w:val="0"/>
              <w:divBdr>
                <w:top w:val="none" w:sz="0" w:space="0" w:color="auto"/>
                <w:left w:val="none" w:sz="0" w:space="0" w:color="auto"/>
                <w:bottom w:val="none" w:sz="0" w:space="0" w:color="auto"/>
                <w:right w:val="none" w:sz="0" w:space="0" w:color="auto"/>
              </w:divBdr>
            </w:div>
            <w:div w:id="374549088">
              <w:marLeft w:val="0"/>
              <w:marRight w:val="0"/>
              <w:marTop w:val="0"/>
              <w:marBottom w:val="0"/>
              <w:divBdr>
                <w:top w:val="none" w:sz="0" w:space="0" w:color="auto"/>
                <w:left w:val="none" w:sz="0" w:space="0" w:color="auto"/>
                <w:bottom w:val="none" w:sz="0" w:space="0" w:color="auto"/>
                <w:right w:val="none" w:sz="0" w:space="0" w:color="auto"/>
              </w:divBdr>
            </w:div>
            <w:div w:id="833909678">
              <w:marLeft w:val="380"/>
              <w:marRight w:val="0"/>
              <w:marTop w:val="0"/>
              <w:marBottom w:val="0"/>
              <w:divBdr>
                <w:top w:val="none" w:sz="0" w:space="0" w:color="auto"/>
                <w:left w:val="none" w:sz="0" w:space="0" w:color="auto"/>
                <w:bottom w:val="none" w:sz="0" w:space="0" w:color="auto"/>
                <w:right w:val="none" w:sz="0" w:space="0" w:color="auto"/>
              </w:divBdr>
            </w:div>
            <w:div w:id="232475239">
              <w:marLeft w:val="0"/>
              <w:marRight w:val="0"/>
              <w:marTop w:val="0"/>
              <w:marBottom w:val="0"/>
              <w:divBdr>
                <w:top w:val="none" w:sz="0" w:space="0" w:color="auto"/>
                <w:left w:val="none" w:sz="0" w:space="0" w:color="auto"/>
                <w:bottom w:val="none" w:sz="0" w:space="0" w:color="auto"/>
                <w:right w:val="none" w:sz="0" w:space="0" w:color="auto"/>
              </w:divBdr>
            </w:div>
            <w:div w:id="2039354864">
              <w:marLeft w:val="380"/>
              <w:marRight w:val="380"/>
              <w:marTop w:val="0"/>
              <w:marBottom w:val="0"/>
              <w:divBdr>
                <w:top w:val="none" w:sz="0" w:space="0" w:color="auto"/>
                <w:left w:val="none" w:sz="0" w:space="0" w:color="auto"/>
                <w:bottom w:val="none" w:sz="0" w:space="0" w:color="auto"/>
                <w:right w:val="none" w:sz="0" w:space="0" w:color="auto"/>
              </w:divBdr>
            </w:div>
            <w:div w:id="924341933">
              <w:marLeft w:val="380"/>
              <w:marRight w:val="0"/>
              <w:marTop w:val="0"/>
              <w:marBottom w:val="0"/>
              <w:divBdr>
                <w:top w:val="none" w:sz="0" w:space="0" w:color="auto"/>
                <w:left w:val="none" w:sz="0" w:space="0" w:color="auto"/>
                <w:bottom w:val="none" w:sz="0" w:space="0" w:color="auto"/>
                <w:right w:val="none" w:sz="0" w:space="0" w:color="auto"/>
              </w:divBdr>
            </w:div>
            <w:div w:id="1340039226">
              <w:marLeft w:val="0"/>
              <w:marRight w:val="0"/>
              <w:marTop w:val="0"/>
              <w:marBottom w:val="0"/>
              <w:divBdr>
                <w:top w:val="none" w:sz="0" w:space="0" w:color="auto"/>
                <w:left w:val="none" w:sz="0" w:space="0" w:color="auto"/>
                <w:bottom w:val="none" w:sz="0" w:space="0" w:color="auto"/>
                <w:right w:val="none" w:sz="0" w:space="0" w:color="auto"/>
              </w:divBdr>
            </w:div>
            <w:div w:id="826942071">
              <w:marLeft w:val="380"/>
              <w:marRight w:val="580"/>
              <w:marTop w:val="0"/>
              <w:marBottom w:val="0"/>
              <w:divBdr>
                <w:top w:val="none" w:sz="0" w:space="0" w:color="auto"/>
                <w:left w:val="none" w:sz="0" w:space="0" w:color="auto"/>
                <w:bottom w:val="none" w:sz="0" w:space="0" w:color="auto"/>
                <w:right w:val="none" w:sz="0" w:space="0" w:color="auto"/>
              </w:divBdr>
            </w:div>
            <w:div w:id="1260676926">
              <w:marLeft w:val="0"/>
              <w:marRight w:val="0"/>
              <w:marTop w:val="0"/>
              <w:marBottom w:val="0"/>
              <w:divBdr>
                <w:top w:val="none" w:sz="0" w:space="0" w:color="auto"/>
                <w:left w:val="none" w:sz="0" w:space="0" w:color="auto"/>
                <w:bottom w:val="none" w:sz="0" w:space="0" w:color="auto"/>
                <w:right w:val="none" w:sz="0" w:space="0" w:color="auto"/>
              </w:divBdr>
            </w:div>
            <w:div w:id="1570001247">
              <w:marLeft w:val="360"/>
              <w:marRight w:val="0"/>
              <w:marTop w:val="0"/>
              <w:marBottom w:val="0"/>
              <w:divBdr>
                <w:top w:val="none" w:sz="0" w:space="0" w:color="auto"/>
                <w:left w:val="none" w:sz="0" w:space="0" w:color="auto"/>
                <w:bottom w:val="none" w:sz="0" w:space="0" w:color="auto"/>
                <w:right w:val="none" w:sz="0" w:space="0" w:color="auto"/>
              </w:divBdr>
            </w:div>
            <w:div w:id="1095596362">
              <w:marLeft w:val="0"/>
              <w:marRight w:val="0"/>
              <w:marTop w:val="0"/>
              <w:marBottom w:val="0"/>
              <w:divBdr>
                <w:top w:val="none" w:sz="0" w:space="0" w:color="auto"/>
                <w:left w:val="none" w:sz="0" w:space="0" w:color="auto"/>
                <w:bottom w:val="none" w:sz="0" w:space="0" w:color="auto"/>
                <w:right w:val="none" w:sz="0" w:space="0" w:color="auto"/>
              </w:divBdr>
            </w:div>
            <w:div w:id="706293228">
              <w:marLeft w:val="360"/>
              <w:marRight w:val="0"/>
              <w:marTop w:val="0"/>
              <w:marBottom w:val="0"/>
              <w:divBdr>
                <w:top w:val="none" w:sz="0" w:space="0" w:color="auto"/>
                <w:left w:val="none" w:sz="0" w:space="0" w:color="auto"/>
                <w:bottom w:val="none" w:sz="0" w:space="0" w:color="auto"/>
                <w:right w:val="none" w:sz="0" w:space="0" w:color="auto"/>
              </w:divBdr>
            </w:div>
            <w:div w:id="1537231374">
              <w:marLeft w:val="0"/>
              <w:marRight w:val="0"/>
              <w:marTop w:val="0"/>
              <w:marBottom w:val="0"/>
              <w:divBdr>
                <w:top w:val="none" w:sz="0" w:space="0" w:color="auto"/>
                <w:left w:val="none" w:sz="0" w:space="0" w:color="auto"/>
                <w:bottom w:val="none" w:sz="0" w:space="0" w:color="auto"/>
                <w:right w:val="none" w:sz="0" w:space="0" w:color="auto"/>
              </w:divBdr>
            </w:div>
            <w:div w:id="211429957">
              <w:marLeft w:val="360"/>
              <w:marRight w:val="0"/>
              <w:marTop w:val="0"/>
              <w:marBottom w:val="0"/>
              <w:divBdr>
                <w:top w:val="none" w:sz="0" w:space="0" w:color="auto"/>
                <w:left w:val="none" w:sz="0" w:space="0" w:color="auto"/>
                <w:bottom w:val="none" w:sz="0" w:space="0" w:color="auto"/>
                <w:right w:val="none" w:sz="0" w:space="0" w:color="auto"/>
              </w:divBdr>
            </w:div>
            <w:div w:id="704066502">
              <w:marLeft w:val="0"/>
              <w:marRight w:val="0"/>
              <w:marTop w:val="0"/>
              <w:marBottom w:val="0"/>
              <w:divBdr>
                <w:top w:val="none" w:sz="0" w:space="0" w:color="auto"/>
                <w:left w:val="none" w:sz="0" w:space="0" w:color="auto"/>
                <w:bottom w:val="none" w:sz="0" w:space="0" w:color="auto"/>
                <w:right w:val="none" w:sz="0" w:space="0" w:color="auto"/>
              </w:divBdr>
            </w:div>
            <w:div w:id="948202228">
              <w:marLeft w:val="360"/>
              <w:marRight w:val="0"/>
              <w:marTop w:val="0"/>
              <w:marBottom w:val="0"/>
              <w:divBdr>
                <w:top w:val="none" w:sz="0" w:space="0" w:color="auto"/>
                <w:left w:val="none" w:sz="0" w:space="0" w:color="auto"/>
                <w:bottom w:val="none" w:sz="0" w:space="0" w:color="auto"/>
                <w:right w:val="none" w:sz="0" w:space="0" w:color="auto"/>
              </w:divBdr>
            </w:div>
            <w:div w:id="1200819785">
              <w:marLeft w:val="0"/>
              <w:marRight w:val="0"/>
              <w:marTop w:val="0"/>
              <w:marBottom w:val="0"/>
              <w:divBdr>
                <w:top w:val="none" w:sz="0" w:space="0" w:color="auto"/>
                <w:left w:val="none" w:sz="0" w:space="0" w:color="auto"/>
                <w:bottom w:val="none" w:sz="0" w:space="0" w:color="auto"/>
                <w:right w:val="none" w:sz="0" w:space="0" w:color="auto"/>
              </w:divBdr>
            </w:div>
            <w:div w:id="123275256">
              <w:marLeft w:val="360"/>
              <w:marRight w:val="0"/>
              <w:marTop w:val="0"/>
              <w:marBottom w:val="0"/>
              <w:divBdr>
                <w:top w:val="none" w:sz="0" w:space="0" w:color="auto"/>
                <w:left w:val="none" w:sz="0" w:space="0" w:color="auto"/>
                <w:bottom w:val="none" w:sz="0" w:space="0" w:color="auto"/>
                <w:right w:val="none" w:sz="0" w:space="0" w:color="auto"/>
              </w:divBdr>
            </w:div>
            <w:div w:id="1230768817">
              <w:marLeft w:val="0"/>
              <w:marRight w:val="0"/>
              <w:marTop w:val="0"/>
              <w:marBottom w:val="0"/>
              <w:divBdr>
                <w:top w:val="none" w:sz="0" w:space="0" w:color="auto"/>
                <w:left w:val="none" w:sz="0" w:space="0" w:color="auto"/>
                <w:bottom w:val="none" w:sz="0" w:space="0" w:color="auto"/>
                <w:right w:val="none" w:sz="0" w:space="0" w:color="auto"/>
              </w:divBdr>
            </w:div>
            <w:div w:id="1160342155">
              <w:marLeft w:val="360"/>
              <w:marRight w:val="0"/>
              <w:marTop w:val="0"/>
              <w:marBottom w:val="0"/>
              <w:divBdr>
                <w:top w:val="none" w:sz="0" w:space="0" w:color="auto"/>
                <w:left w:val="none" w:sz="0" w:space="0" w:color="auto"/>
                <w:bottom w:val="none" w:sz="0" w:space="0" w:color="auto"/>
                <w:right w:val="none" w:sz="0" w:space="0" w:color="auto"/>
              </w:divBdr>
            </w:div>
            <w:div w:id="1873029130">
              <w:marLeft w:val="0"/>
              <w:marRight w:val="0"/>
              <w:marTop w:val="0"/>
              <w:marBottom w:val="0"/>
              <w:divBdr>
                <w:top w:val="none" w:sz="0" w:space="0" w:color="auto"/>
                <w:left w:val="none" w:sz="0" w:space="0" w:color="auto"/>
                <w:bottom w:val="none" w:sz="0" w:space="0" w:color="auto"/>
                <w:right w:val="none" w:sz="0" w:space="0" w:color="auto"/>
              </w:divBdr>
            </w:div>
            <w:div w:id="289433195">
              <w:marLeft w:val="0"/>
              <w:marRight w:val="0"/>
              <w:marTop w:val="0"/>
              <w:marBottom w:val="0"/>
              <w:divBdr>
                <w:top w:val="none" w:sz="0" w:space="0" w:color="auto"/>
                <w:left w:val="none" w:sz="0" w:space="0" w:color="auto"/>
                <w:bottom w:val="none" w:sz="0" w:space="0" w:color="auto"/>
                <w:right w:val="none" w:sz="0" w:space="0" w:color="auto"/>
              </w:divBdr>
            </w:div>
            <w:div w:id="1101218483">
              <w:marLeft w:val="0"/>
              <w:marRight w:val="0"/>
              <w:marTop w:val="0"/>
              <w:marBottom w:val="0"/>
              <w:divBdr>
                <w:top w:val="none" w:sz="0" w:space="0" w:color="auto"/>
                <w:left w:val="none" w:sz="0" w:space="0" w:color="auto"/>
                <w:bottom w:val="none" w:sz="0" w:space="0" w:color="auto"/>
                <w:right w:val="none" w:sz="0" w:space="0" w:color="auto"/>
              </w:divBdr>
            </w:div>
            <w:div w:id="1977442412">
              <w:marLeft w:val="0"/>
              <w:marRight w:val="0"/>
              <w:marTop w:val="0"/>
              <w:marBottom w:val="0"/>
              <w:divBdr>
                <w:top w:val="none" w:sz="0" w:space="0" w:color="auto"/>
                <w:left w:val="none" w:sz="0" w:space="0" w:color="auto"/>
                <w:bottom w:val="none" w:sz="0" w:space="0" w:color="auto"/>
                <w:right w:val="none" w:sz="0" w:space="0" w:color="auto"/>
              </w:divBdr>
            </w:div>
            <w:div w:id="942299037">
              <w:marLeft w:val="4140"/>
              <w:marRight w:val="0"/>
              <w:marTop w:val="0"/>
              <w:marBottom w:val="0"/>
              <w:divBdr>
                <w:top w:val="none" w:sz="0" w:space="0" w:color="auto"/>
                <w:left w:val="none" w:sz="0" w:space="0" w:color="auto"/>
                <w:bottom w:val="none" w:sz="0" w:space="0" w:color="auto"/>
                <w:right w:val="none" w:sz="0" w:space="0" w:color="auto"/>
              </w:divBdr>
            </w:div>
            <w:div w:id="1033193189">
              <w:marLeft w:val="0"/>
              <w:marRight w:val="0"/>
              <w:marTop w:val="0"/>
              <w:marBottom w:val="0"/>
              <w:divBdr>
                <w:top w:val="none" w:sz="0" w:space="0" w:color="auto"/>
                <w:left w:val="none" w:sz="0" w:space="0" w:color="auto"/>
                <w:bottom w:val="none" w:sz="0" w:space="0" w:color="auto"/>
                <w:right w:val="none" w:sz="0" w:space="0" w:color="auto"/>
              </w:divBdr>
            </w:div>
            <w:div w:id="1552352147">
              <w:marLeft w:val="0"/>
              <w:marRight w:val="0"/>
              <w:marTop w:val="0"/>
              <w:marBottom w:val="0"/>
              <w:divBdr>
                <w:top w:val="none" w:sz="0" w:space="0" w:color="auto"/>
                <w:left w:val="none" w:sz="0" w:space="0" w:color="auto"/>
                <w:bottom w:val="none" w:sz="0" w:space="0" w:color="auto"/>
                <w:right w:val="none" w:sz="0" w:space="0" w:color="auto"/>
              </w:divBdr>
            </w:div>
            <w:div w:id="616105823">
              <w:marLeft w:val="0"/>
              <w:marRight w:val="0"/>
              <w:marTop w:val="0"/>
              <w:marBottom w:val="0"/>
              <w:divBdr>
                <w:top w:val="none" w:sz="0" w:space="0" w:color="auto"/>
                <w:left w:val="none" w:sz="0" w:space="0" w:color="auto"/>
                <w:bottom w:val="none" w:sz="0" w:space="0" w:color="auto"/>
                <w:right w:val="none" w:sz="0" w:space="0" w:color="auto"/>
              </w:divBdr>
            </w:div>
            <w:div w:id="1216086686">
              <w:marLeft w:val="0"/>
              <w:marRight w:val="0"/>
              <w:marTop w:val="0"/>
              <w:marBottom w:val="0"/>
              <w:divBdr>
                <w:top w:val="none" w:sz="0" w:space="0" w:color="auto"/>
                <w:left w:val="none" w:sz="0" w:space="0" w:color="auto"/>
                <w:bottom w:val="none" w:sz="0" w:space="0" w:color="auto"/>
                <w:right w:val="none" w:sz="0" w:space="0" w:color="auto"/>
              </w:divBdr>
            </w:div>
            <w:div w:id="1831099334">
              <w:marLeft w:val="0"/>
              <w:marRight w:val="1820"/>
              <w:marTop w:val="0"/>
              <w:marBottom w:val="0"/>
              <w:divBdr>
                <w:top w:val="none" w:sz="0" w:space="0" w:color="auto"/>
                <w:left w:val="none" w:sz="0" w:space="0" w:color="auto"/>
                <w:bottom w:val="none" w:sz="0" w:space="0" w:color="auto"/>
                <w:right w:val="none" w:sz="0" w:space="0" w:color="auto"/>
              </w:divBdr>
            </w:div>
            <w:div w:id="1872918219">
              <w:marLeft w:val="0"/>
              <w:marRight w:val="0"/>
              <w:marTop w:val="0"/>
              <w:marBottom w:val="0"/>
              <w:divBdr>
                <w:top w:val="none" w:sz="0" w:space="0" w:color="auto"/>
                <w:left w:val="none" w:sz="0" w:space="0" w:color="auto"/>
                <w:bottom w:val="none" w:sz="0" w:space="0" w:color="auto"/>
                <w:right w:val="none" w:sz="0" w:space="0" w:color="auto"/>
              </w:divBdr>
            </w:div>
            <w:div w:id="1714960136">
              <w:marLeft w:val="0"/>
              <w:marRight w:val="0"/>
              <w:marTop w:val="0"/>
              <w:marBottom w:val="0"/>
              <w:divBdr>
                <w:top w:val="none" w:sz="0" w:space="0" w:color="auto"/>
                <w:left w:val="none" w:sz="0" w:space="0" w:color="auto"/>
                <w:bottom w:val="none" w:sz="0" w:space="0" w:color="auto"/>
                <w:right w:val="none" w:sz="0" w:space="0" w:color="auto"/>
              </w:divBdr>
            </w:div>
            <w:div w:id="1209535589">
              <w:marLeft w:val="0"/>
              <w:marRight w:val="0"/>
              <w:marTop w:val="0"/>
              <w:marBottom w:val="0"/>
              <w:divBdr>
                <w:top w:val="none" w:sz="0" w:space="0" w:color="auto"/>
                <w:left w:val="none" w:sz="0" w:space="0" w:color="auto"/>
                <w:bottom w:val="none" w:sz="0" w:space="0" w:color="auto"/>
                <w:right w:val="none" w:sz="0" w:space="0" w:color="auto"/>
              </w:divBdr>
            </w:div>
            <w:div w:id="106976254">
              <w:marLeft w:val="0"/>
              <w:marRight w:val="0"/>
              <w:marTop w:val="0"/>
              <w:marBottom w:val="0"/>
              <w:divBdr>
                <w:top w:val="none" w:sz="0" w:space="0" w:color="auto"/>
                <w:left w:val="none" w:sz="0" w:space="0" w:color="auto"/>
                <w:bottom w:val="none" w:sz="0" w:space="0" w:color="auto"/>
                <w:right w:val="none" w:sz="0" w:space="0" w:color="auto"/>
              </w:divBdr>
            </w:div>
            <w:div w:id="1168789981">
              <w:marLeft w:val="0"/>
              <w:marRight w:val="0"/>
              <w:marTop w:val="0"/>
              <w:marBottom w:val="0"/>
              <w:divBdr>
                <w:top w:val="none" w:sz="0" w:space="0" w:color="auto"/>
                <w:left w:val="none" w:sz="0" w:space="0" w:color="auto"/>
                <w:bottom w:val="none" w:sz="0" w:space="0" w:color="auto"/>
                <w:right w:val="none" w:sz="0" w:space="0" w:color="auto"/>
              </w:divBdr>
            </w:div>
            <w:div w:id="454370935">
              <w:marLeft w:val="0"/>
              <w:marRight w:val="3340"/>
              <w:marTop w:val="0"/>
              <w:marBottom w:val="0"/>
              <w:divBdr>
                <w:top w:val="none" w:sz="0" w:space="0" w:color="auto"/>
                <w:left w:val="none" w:sz="0" w:space="0" w:color="auto"/>
                <w:bottom w:val="none" w:sz="0" w:space="0" w:color="auto"/>
                <w:right w:val="none" w:sz="0" w:space="0" w:color="auto"/>
              </w:divBdr>
            </w:div>
            <w:div w:id="1080443466">
              <w:marLeft w:val="0"/>
              <w:marRight w:val="0"/>
              <w:marTop w:val="0"/>
              <w:marBottom w:val="0"/>
              <w:divBdr>
                <w:top w:val="none" w:sz="0" w:space="0" w:color="auto"/>
                <w:left w:val="none" w:sz="0" w:space="0" w:color="auto"/>
                <w:bottom w:val="none" w:sz="0" w:space="0" w:color="auto"/>
                <w:right w:val="none" w:sz="0" w:space="0" w:color="auto"/>
              </w:divBdr>
            </w:div>
            <w:div w:id="988288193">
              <w:marLeft w:val="0"/>
              <w:marRight w:val="2200"/>
              <w:marTop w:val="0"/>
              <w:marBottom w:val="0"/>
              <w:divBdr>
                <w:top w:val="none" w:sz="0" w:space="0" w:color="auto"/>
                <w:left w:val="none" w:sz="0" w:space="0" w:color="auto"/>
                <w:bottom w:val="none" w:sz="0" w:space="0" w:color="auto"/>
                <w:right w:val="none" w:sz="0" w:space="0" w:color="auto"/>
              </w:divBdr>
            </w:div>
            <w:div w:id="1038436951">
              <w:marLeft w:val="0"/>
              <w:marRight w:val="0"/>
              <w:marTop w:val="0"/>
              <w:marBottom w:val="0"/>
              <w:divBdr>
                <w:top w:val="none" w:sz="0" w:space="0" w:color="auto"/>
                <w:left w:val="none" w:sz="0" w:space="0" w:color="auto"/>
                <w:bottom w:val="none" w:sz="0" w:space="0" w:color="auto"/>
                <w:right w:val="none" w:sz="0" w:space="0" w:color="auto"/>
              </w:divBdr>
            </w:div>
            <w:div w:id="468860737">
              <w:marLeft w:val="360"/>
              <w:marRight w:val="0"/>
              <w:marTop w:val="0"/>
              <w:marBottom w:val="0"/>
              <w:divBdr>
                <w:top w:val="none" w:sz="0" w:space="0" w:color="auto"/>
                <w:left w:val="none" w:sz="0" w:space="0" w:color="auto"/>
                <w:bottom w:val="none" w:sz="0" w:space="0" w:color="auto"/>
                <w:right w:val="none" w:sz="0" w:space="0" w:color="auto"/>
              </w:divBdr>
            </w:div>
            <w:div w:id="1023826933">
              <w:marLeft w:val="0"/>
              <w:marRight w:val="0"/>
              <w:marTop w:val="0"/>
              <w:marBottom w:val="0"/>
              <w:divBdr>
                <w:top w:val="none" w:sz="0" w:space="0" w:color="auto"/>
                <w:left w:val="none" w:sz="0" w:space="0" w:color="auto"/>
                <w:bottom w:val="none" w:sz="0" w:space="0" w:color="auto"/>
                <w:right w:val="none" w:sz="0" w:space="0" w:color="auto"/>
              </w:divBdr>
            </w:div>
            <w:div w:id="1856193668">
              <w:marLeft w:val="0"/>
              <w:marRight w:val="0"/>
              <w:marTop w:val="0"/>
              <w:marBottom w:val="0"/>
              <w:divBdr>
                <w:top w:val="none" w:sz="0" w:space="0" w:color="auto"/>
                <w:left w:val="none" w:sz="0" w:space="0" w:color="auto"/>
                <w:bottom w:val="none" w:sz="0" w:space="0" w:color="auto"/>
                <w:right w:val="none" w:sz="0" w:space="0" w:color="auto"/>
              </w:divBdr>
            </w:div>
            <w:div w:id="90901533">
              <w:marLeft w:val="0"/>
              <w:marRight w:val="0"/>
              <w:marTop w:val="0"/>
              <w:marBottom w:val="0"/>
              <w:divBdr>
                <w:top w:val="none" w:sz="0" w:space="0" w:color="auto"/>
                <w:left w:val="none" w:sz="0" w:space="0" w:color="auto"/>
                <w:bottom w:val="none" w:sz="0" w:space="0" w:color="auto"/>
                <w:right w:val="none" w:sz="0" w:space="0" w:color="auto"/>
              </w:divBdr>
            </w:div>
            <w:div w:id="1335452188">
              <w:marLeft w:val="0"/>
              <w:marRight w:val="0"/>
              <w:marTop w:val="0"/>
              <w:marBottom w:val="0"/>
              <w:divBdr>
                <w:top w:val="none" w:sz="0" w:space="0" w:color="auto"/>
                <w:left w:val="none" w:sz="0" w:space="0" w:color="auto"/>
                <w:bottom w:val="none" w:sz="0" w:space="0" w:color="auto"/>
                <w:right w:val="none" w:sz="0" w:space="0" w:color="auto"/>
              </w:divBdr>
            </w:div>
            <w:div w:id="2023774548">
              <w:marLeft w:val="0"/>
              <w:marRight w:val="0"/>
              <w:marTop w:val="0"/>
              <w:marBottom w:val="0"/>
              <w:divBdr>
                <w:top w:val="none" w:sz="0" w:space="0" w:color="auto"/>
                <w:left w:val="none" w:sz="0" w:space="0" w:color="auto"/>
                <w:bottom w:val="none" w:sz="0" w:space="0" w:color="auto"/>
                <w:right w:val="none" w:sz="0" w:space="0" w:color="auto"/>
              </w:divBdr>
            </w:div>
            <w:div w:id="2140025072">
              <w:marLeft w:val="0"/>
              <w:marRight w:val="340"/>
              <w:marTop w:val="0"/>
              <w:marBottom w:val="0"/>
              <w:divBdr>
                <w:top w:val="none" w:sz="0" w:space="0" w:color="auto"/>
                <w:left w:val="none" w:sz="0" w:space="0" w:color="auto"/>
                <w:bottom w:val="none" w:sz="0" w:space="0" w:color="auto"/>
                <w:right w:val="none" w:sz="0" w:space="0" w:color="auto"/>
              </w:divBdr>
            </w:div>
            <w:div w:id="2073195319">
              <w:marLeft w:val="0"/>
              <w:marRight w:val="0"/>
              <w:marTop w:val="0"/>
              <w:marBottom w:val="0"/>
              <w:divBdr>
                <w:top w:val="none" w:sz="0" w:space="0" w:color="auto"/>
                <w:left w:val="none" w:sz="0" w:space="0" w:color="auto"/>
                <w:bottom w:val="none" w:sz="0" w:space="0" w:color="auto"/>
                <w:right w:val="none" w:sz="0" w:space="0" w:color="auto"/>
              </w:divBdr>
            </w:div>
            <w:div w:id="628705658">
              <w:marLeft w:val="0"/>
              <w:marRight w:val="0"/>
              <w:marTop w:val="0"/>
              <w:marBottom w:val="0"/>
              <w:divBdr>
                <w:top w:val="none" w:sz="0" w:space="0" w:color="auto"/>
                <w:left w:val="none" w:sz="0" w:space="0" w:color="auto"/>
                <w:bottom w:val="none" w:sz="0" w:space="0" w:color="auto"/>
                <w:right w:val="none" w:sz="0" w:space="0" w:color="auto"/>
              </w:divBdr>
            </w:div>
            <w:div w:id="1793330417">
              <w:marLeft w:val="0"/>
              <w:marRight w:val="0"/>
              <w:marTop w:val="0"/>
              <w:marBottom w:val="0"/>
              <w:divBdr>
                <w:top w:val="none" w:sz="0" w:space="0" w:color="auto"/>
                <w:left w:val="none" w:sz="0" w:space="0" w:color="auto"/>
                <w:bottom w:val="none" w:sz="0" w:space="0" w:color="auto"/>
                <w:right w:val="none" w:sz="0" w:space="0" w:color="auto"/>
              </w:divBdr>
            </w:div>
            <w:div w:id="2083599150">
              <w:marLeft w:val="0"/>
              <w:marRight w:val="0"/>
              <w:marTop w:val="0"/>
              <w:marBottom w:val="0"/>
              <w:divBdr>
                <w:top w:val="none" w:sz="0" w:space="0" w:color="auto"/>
                <w:left w:val="none" w:sz="0" w:space="0" w:color="auto"/>
                <w:bottom w:val="none" w:sz="0" w:space="0" w:color="auto"/>
                <w:right w:val="none" w:sz="0" w:space="0" w:color="auto"/>
              </w:divBdr>
            </w:div>
            <w:div w:id="2102136133">
              <w:marLeft w:val="0"/>
              <w:marRight w:val="0"/>
              <w:marTop w:val="0"/>
              <w:marBottom w:val="0"/>
              <w:divBdr>
                <w:top w:val="none" w:sz="0" w:space="0" w:color="auto"/>
                <w:left w:val="none" w:sz="0" w:space="0" w:color="auto"/>
                <w:bottom w:val="none" w:sz="0" w:space="0" w:color="auto"/>
                <w:right w:val="none" w:sz="0" w:space="0" w:color="auto"/>
              </w:divBdr>
            </w:div>
            <w:div w:id="406419667">
              <w:marLeft w:val="0"/>
              <w:marRight w:val="0"/>
              <w:marTop w:val="0"/>
              <w:marBottom w:val="0"/>
              <w:divBdr>
                <w:top w:val="none" w:sz="0" w:space="0" w:color="auto"/>
                <w:left w:val="none" w:sz="0" w:space="0" w:color="auto"/>
                <w:bottom w:val="none" w:sz="0" w:space="0" w:color="auto"/>
                <w:right w:val="none" w:sz="0" w:space="0" w:color="auto"/>
              </w:divBdr>
            </w:div>
            <w:div w:id="1392919876">
              <w:marLeft w:val="0"/>
              <w:marRight w:val="0"/>
              <w:marTop w:val="0"/>
              <w:marBottom w:val="0"/>
              <w:divBdr>
                <w:top w:val="none" w:sz="0" w:space="0" w:color="auto"/>
                <w:left w:val="none" w:sz="0" w:space="0" w:color="auto"/>
                <w:bottom w:val="none" w:sz="0" w:space="0" w:color="auto"/>
                <w:right w:val="none" w:sz="0" w:space="0" w:color="auto"/>
              </w:divBdr>
            </w:div>
            <w:div w:id="1344014271">
              <w:marLeft w:val="0"/>
              <w:marRight w:val="0"/>
              <w:marTop w:val="0"/>
              <w:marBottom w:val="0"/>
              <w:divBdr>
                <w:top w:val="none" w:sz="0" w:space="0" w:color="auto"/>
                <w:left w:val="none" w:sz="0" w:space="0" w:color="auto"/>
                <w:bottom w:val="none" w:sz="0" w:space="0" w:color="auto"/>
                <w:right w:val="none" w:sz="0" w:space="0" w:color="auto"/>
              </w:divBdr>
            </w:div>
            <w:div w:id="921377252">
              <w:marLeft w:val="0"/>
              <w:marRight w:val="0"/>
              <w:marTop w:val="0"/>
              <w:marBottom w:val="0"/>
              <w:divBdr>
                <w:top w:val="none" w:sz="0" w:space="0" w:color="auto"/>
                <w:left w:val="none" w:sz="0" w:space="0" w:color="auto"/>
                <w:bottom w:val="none" w:sz="0" w:space="0" w:color="auto"/>
                <w:right w:val="none" w:sz="0" w:space="0" w:color="auto"/>
              </w:divBdr>
            </w:div>
            <w:div w:id="1458183885">
              <w:marLeft w:val="0"/>
              <w:marRight w:val="0"/>
              <w:marTop w:val="0"/>
              <w:marBottom w:val="0"/>
              <w:divBdr>
                <w:top w:val="none" w:sz="0" w:space="0" w:color="auto"/>
                <w:left w:val="none" w:sz="0" w:space="0" w:color="auto"/>
                <w:bottom w:val="none" w:sz="0" w:space="0" w:color="auto"/>
                <w:right w:val="none" w:sz="0" w:space="0" w:color="auto"/>
              </w:divBdr>
            </w:div>
            <w:div w:id="643464255">
              <w:marLeft w:val="0"/>
              <w:marRight w:val="0"/>
              <w:marTop w:val="0"/>
              <w:marBottom w:val="0"/>
              <w:divBdr>
                <w:top w:val="none" w:sz="0" w:space="0" w:color="auto"/>
                <w:left w:val="none" w:sz="0" w:space="0" w:color="auto"/>
                <w:bottom w:val="none" w:sz="0" w:space="0" w:color="auto"/>
                <w:right w:val="none" w:sz="0" w:space="0" w:color="auto"/>
              </w:divBdr>
            </w:div>
            <w:div w:id="987586754">
              <w:marLeft w:val="0"/>
              <w:marRight w:val="0"/>
              <w:marTop w:val="0"/>
              <w:marBottom w:val="0"/>
              <w:divBdr>
                <w:top w:val="none" w:sz="0" w:space="0" w:color="auto"/>
                <w:left w:val="none" w:sz="0" w:space="0" w:color="auto"/>
                <w:bottom w:val="none" w:sz="0" w:space="0" w:color="auto"/>
                <w:right w:val="none" w:sz="0" w:space="0" w:color="auto"/>
              </w:divBdr>
            </w:div>
            <w:div w:id="484319578">
              <w:marLeft w:val="0"/>
              <w:marRight w:val="0"/>
              <w:marTop w:val="0"/>
              <w:marBottom w:val="0"/>
              <w:divBdr>
                <w:top w:val="none" w:sz="0" w:space="0" w:color="auto"/>
                <w:left w:val="none" w:sz="0" w:space="0" w:color="auto"/>
                <w:bottom w:val="none" w:sz="0" w:space="0" w:color="auto"/>
                <w:right w:val="none" w:sz="0" w:space="0" w:color="auto"/>
              </w:divBdr>
            </w:div>
            <w:div w:id="2032220224">
              <w:marLeft w:val="0"/>
              <w:marRight w:val="0"/>
              <w:marTop w:val="0"/>
              <w:marBottom w:val="0"/>
              <w:divBdr>
                <w:top w:val="none" w:sz="0" w:space="0" w:color="auto"/>
                <w:left w:val="none" w:sz="0" w:space="0" w:color="auto"/>
                <w:bottom w:val="none" w:sz="0" w:space="0" w:color="auto"/>
                <w:right w:val="none" w:sz="0" w:space="0" w:color="auto"/>
              </w:divBdr>
            </w:div>
            <w:div w:id="388849999">
              <w:marLeft w:val="360"/>
              <w:marRight w:val="340"/>
              <w:marTop w:val="0"/>
              <w:marBottom w:val="0"/>
              <w:divBdr>
                <w:top w:val="none" w:sz="0" w:space="0" w:color="auto"/>
                <w:left w:val="none" w:sz="0" w:space="0" w:color="auto"/>
                <w:bottom w:val="none" w:sz="0" w:space="0" w:color="auto"/>
                <w:right w:val="none" w:sz="0" w:space="0" w:color="auto"/>
              </w:divBdr>
            </w:div>
            <w:div w:id="1242331401">
              <w:marLeft w:val="0"/>
              <w:marRight w:val="0"/>
              <w:marTop w:val="0"/>
              <w:marBottom w:val="0"/>
              <w:divBdr>
                <w:top w:val="none" w:sz="0" w:space="0" w:color="auto"/>
                <w:left w:val="none" w:sz="0" w:space="0" w:color="auto"/>
                <w:bottom w:val="none" w:sz="0" w:space="0" w:color="auto"/>
                <w:right w:val="none" w:sz="0" w:space="0" w:color="auto"/>
              </w:divBdr>
            </w:div>
            <w:div w:id="1744335329">
              <w:marLeft w:val="0"/>
              <w:marRight w:val="0"/>
              <w:marTop w:val="0"/>
              <w:marBottom w:val="0"/>
              <w:divBdr>
                <w:top w:val="none" w:sz="0" w:space="0" w:color="auto"/>
                <w:left w:val="none" w:sz="0" w:space="0" w:color="auto"/>
                <w:bottom w:val="none" w:sz="0" w:space="0" w:color="auto"/>
                <w:right w:val="none" w:sz="0" w:space="0" w:color="auto"/>
              </w:divBdr>
            </w:div>
            <w:div w:id="1832326872">
              <w:marLeft w:val="0"/>
              <w:marRight w:val="0"/>
              <w:marTop w:val="0"/>
              <w:marBottom w:val="0"/>
              <w:divBdr>
                <w:top w:val="none" w:sz="0" w:space="0" w:color="auto"/>
                <w:left w:val="none" w:sz="0" w:space="0" w:color="auto"/>
                <w:bottom w:val="none" w:sz="0" w:space="0" w:color="auto"/>
                <w:right w:val="none" w:sz="0" w:space="0" w:color="auto"/>
              </w:divBdr>
            </w:div>
            <w:div w:id="1578055993">
              <w:marLeft w:val="0"/>
              <w:marRight w:val="0"/>
              <w:marTop w:val="0"/>
              <w:marBottom w:val="0"/>
              <w:divBdr>
                <w:top w:val="none" w:sz="0" w:space="0" w:color="auto"/>
                <w:left w:val="none" w:sz="0" w:space="0" w:color="auto"/>
                <w:bottom w:val="none" w:sz="0" w:space="0" w:color="auto"/>
                <w:right w:val="none" w:sz="0" w:space="0" w:color="auto"/>
              </w:divBdr>
            </w:div>
            <w:div w:id="1585913407">
              <w:marLeft w:val="0"/>
              <w:marRight w:val="3340"/>
              <w:marTop w:val="0"/>
              <w:marBottom w:val="0"/>
              <w:divBdr>
                <w:top w:val="none" w:sz="0" w:space="0" w:color="auto"/>
                <w:left w:val="none" w:sz="0" w:space="0" w:color="auto"/>
                <w:bottom w:val="none" w:sz="0" w:space="0" w:color="auto"/>
                <w:right w:val="none" w:sz="0" w:space="0" w:color="auto"/>
              </w:divBdr>
            </w:div>
            <w:div w:id="1422988366">
              <w:marLeft w:val="0"/>
              <w:marRight w:val="0"/>
              <w:marTop w:val="0"/>
              <w:marBottom w:val="0"/>
              <w:divBdr>
                <w:top w:val="none" w:sz="0" w:space="0" w:color="auto"/>
                <w:left w:val="none" w:sz="0" w:space="0" w:color="auto"/>
                <w:bottom w:val="none" w:sz="0" w:space="0" w:color="auto"/>
                <w:right w:val="none" w:sz="0" w:space="0" w:color="auto"/>
              </w:divBdr>
            </w:div>
            <w:div w:id="141385313">
              <w:marLeft w:val="0"/>
              <w:marRight w:val="1220"/>
              <w:marTop w:val="0"/>
              <w:marBottom w:val="0"/>
              <w:divBdr>
                <w:top w:val="none" w:sz="0" w:space="0" w:color="auto"/>
                <w:left w:val="none" w:sz="0" w:space="0" w:color="auto"/>
                <w:bottom w:val="none" w:sz="0" w:space="0" w:color="auto"/>
                <w:right w:val="none" w:sz="0" w:space="0" w:color="auto"/>
              </w:divBdr>
            </w:div>
            <w:div w:id="1457867830">
              <w:marLeft w:val="0"/>
              <w:marRight w:val="0"/>
              <w:marTop w:val="0"/>
              <w:marBottom w:val="0"/>
              <w:divBdr>
                <w:top w:val="none" w:sz="0" w:space="0" w:color="auto"/>
                <w:left w:val="none" w:sz="0" w:space="0" w:color="auto"/>
                <w:bottom w:val="none" w:sz="0" w:space="0" w:color="auto"/>
                <w:right w:val="none" w:sz="0" w:space="0" w:color="auto"/>
              </w:divBdr>
            </w:div>
            <w:div w:id="1511336712">
              <w:marLeft w:val="360"/>
              <w:marRight w:val="0"/>
              <w:marTop w:val="0"/>
              <w:marBottom w:val="0"/>
              <w:divBdr>
                <w:top w:val="none" w:sz="0" w:space="0" w:color="auto"/>
                <w:left w:val="none" w:sz="0" w:space="0" w:color="auto"/>
                <w:bottom w:val="none" w:sz="0" w:space="0" w:color="auto"/>
                <w:right w:val="none" w:sz="0" w:space="0" w:color="auto"/>
              </w:divBdr>
            </w:div>
            <w:div w:id="1486429007">
              <w:marLeft w:val="0"/>
              <w:marRight w:val="0"/>
              <w:marTop w:val="0"/>
              <w:marBottom w:val="0"/>
              <w:divBdr>
                <w:top w:val="none" w:sz="0" w:space="0" w:color="auto"/>
                <w:left w:val="none" w:sz="0" w:space="0" w:color="auto"/>
                <w:bottom w:val="none" w:sz="0" w:space="0" w:color="auto"/>
                <w:right w:val="none" w:sz="0" w:space="0" w:color="auto"/>
              </w:divBdr>
            </w:div>
            <w:div w:id="957762662">
              <w:marLeft w:val="0"/>
              <w:marRight w:val="0"/>
              <w:marTop w:val="0"/>
              <w:marBottom w:val="0"/>
              <w:divBdr>
                <w:top w:val="none" w:sz="0" w:space="0" w:color="auto"/>
                <w:left w:val="none" w:sz="0" w:space="0" w:color="auto"/>
                <w:bottom w:val="none" w:sz="0" w:space="0" w:color="auto"/>
                <w:right w:val="none" w:sz="0" w:space="0" w:color="auto"/>
              </w:divBdr>
            </w:div>
            <w:div w:id="59789166">
              <w:marLeft w:val="0"/>
              <w:marRight w:val="0"/>
              <w:marTop w:val="0"/>
              <w:marBottom w:val="0"/>
              <w:divBdr>
                <w:top w:val="none" w:sz="0" w:space="0" w:color="auto"/>
                <w:left w:val="none" w:sz="0" w:space="0" w:color="auto"/>
                <w:bottom w:val="none" w:sz="0" w:space="0" w:color="auto"/>
                <w:right w:val="none" w:sz="0" w:space="0" w:color="auto"/>
              </w:divBdr>
            </w:div>
            <w:div w:id="1048066135">
              <w:marLeft w:val="360"/>
              <w:marRight w:val="280"/>
              <w:marTop w:val="0"/>
              <w:marBottom w:val="0"/>
              <w:divBdr>
                <w:top w:val="none" w:sz="0" w:space="0" w:color="auto"/>
                <w:left w:val="none" w:sz="0" w:space="0" w:color="auto"/>
                <w:bottom w:val="none" w:sz="0" w:space="0" w:color="auto"/>
                <w:right w:val="none" w:sz="0" w:space="0" w:color="auto"/>
              </w:divBdr>
            </w:div>
            <w:div w:id="222495288">
              <w:marLeft w:val="0"/>
              <w:marRight w:val="0"/>
              <w:marTop w:val="0"/>
              <w:marBottom w:val="0"/>
              <w:divBdr>
                <w:top w:val="none" w:sz="0" w:space="0" w:color="auto"/>
                <w:left w:val="none" w:sz="0" w:space="0" w:color="auto"/>
                <w:bottom w:val="none" w:sz="0" w:space="0" w:color="auto"/>
                <w:right w:val="none" w:sz="0" w:space="0" w:color="auto"/>
              </w:divBdr>
            </w:div>
            <w:div w:id="509107252">
              <w:marLeft w:val="0"/>
              <w:marRight w:val="0"/>
              <w:marTop w:val="0"/>
              <w:marBottom w:val="0"/>
              <w:divBdr>
                <w:top w:val="none" w:sz="0" w:space="0" w:color="auto"/>
                <w:left w:val="none" w:sz="0" w:space="0" w:color="auto"/>
                <w:bottom w:val="none" w:sz="0" w:space="0" w:color="auto"/>
                <w:right w:val="none" w:sz="0" w:space="0" w:color="auto"/>
              </w:divBdr>
            </w:div>
            <w:div w:id="1656296061">
              <w:marLeft w:val="0"/>
              <w:marRight w:val="0"/>
              <w:marTop w:val="0"/>
              <w:marBottom w:val="0"/>
              <w:divBdr>
                <w:top w:val="none" w:sz="0" w:space="0" w:color="auto"/>
                <w:left w:val="none" w:sz="0" w:space="0" w:color="auto"/>
                <w:bottom w:val="none" w:sz="0" w:space="0" w:color="auto"/>
                <w:right w:val="none" w:sz="0" w:space="0" w:color="auto"/>
              </w:divBdr>
            </w:div>
            <w:div w:id="1445807656">
              <w:marLeft w:val="360"/>
              <w:marRight w:val="480"/>
              <w:marTop w:val="0"/>
              <w:marBottom w:val="0"/>
              <w:divBdr>
                <w:top w:val="none" w:sz="0" w:space="0" w:color="auto"/>
                <w:left w:val="none" w:sz="0" w:space="0" w:color="auto"/>
                <w:bottom w:val="none" w:sz="0" w:space="0" w:color="auto"/>
                <w:right w:val="none" w:sz="0" w:space="0" w:color="auto"/>
              </w:divBdr>
            </w:div>
            <w:div w:id="403836297">
              <w:marLeft w:val="0"/>
              <w:marRight w:val="0"/>
              <w:marTop w:val="0"/>
              <w:marBottom w:val="0"/>
              <w:divBdr>
                <w:top w:val="none" w:sz="0" w:space="0" w:color="auto"/>
                <w:left w:val="none" w:sz="0" w:space="0" w:color="auto"/>
                <w:bottom w:val="none" w:sz="0" w:space="0" w:color="auto"/>
                <w:right w:val="none" w:sz="0" w:space="0" w:color="auto"/>
              </w:divBdr>
            </w:div>
            <w:div w:id="1510948128">
              <w:marLeft w:val="0"/>
              <w:marRight w:val="420"/>
              <w:marTop w:val="0"/>
              <w:marBottom w:val="0"/>
              <w:divBdr>
                <w:top w:val="none" w:sz="0" w:space="0" w:color="auto"/>
                <w:left w:val="none" w:sz="0" w:space="0" w:color="auto"/>
                <w:bottom w:val="none" w:sz="0" w:space="0" w:color="auto"/>
                <w:right w:val="none" w:sz="0" w:space="0" w:color="auto"/>
              </w:divBdr>
            </w:div>
            <w:div w:id="85393641">
              <w:marLeft w:val="0"/>
              <w:marRight w:val="0"/>
              <w:marTop w:val="0"/>
              <w:marBottom w:val="0"/>
              <w:divBdr>
                <w:top w:val="none" w:sz="0" w:space="0" w:color="auto"/>
                <w:left w:val="none" w:sz="0" w:space="0" w:color="auto"/>
                <w:bottom w:val="none" w:sz="0" w:space="0" w:color="auto"/>
                <w:right w:val="none" w:sz="0" w:space="0" w:color="auto"/>
              </w:divBdr>
            </w:div>
            <w:div w:id="1684936410">
              <w:marLeft w:val="0"/>
              <w:marRight w:val="480"/>
              <w:marTop w:val="0"/>
              <w:marBottom w:val="0"/>
              <w:divBdr>
                <w:top w:val="none" w:sz="0" w:space="0" w:color="auto"/>
                <w:left w:val="none" w:sz="0" w:space="0" w:color="auto"/>
                <w:bottom w:val="none" w:sz="0" w:space="0" w:color="auto"/>
                <w:right w:val="none" w:sz="0" w:space="0" w:color="auto"/>
              </w:divBdr>
            </w:div>
            <w:div w:id="882136021">
              <w:marLeft w:val="0"/>
              <w:marRight w:val="0"/>
              <w:marTop w:val="0"/>
              <w:marBottom w:val="0"/>
              <w:divBdr>
                <w:top w:val="none" w:sz="0" w:space="0" w:color="auto"/>
                <w:left w:val="none" w:sz="0" w:space="0" w:color="auto"/>
                <w:bottom w:val="none" w:sz="0" w:space="0" w:color="auto"/>
                <w:right w:val="none" w:sz="0" w:space="0" w:color="auto"/>
              </w:divBdr>
            </w:div>
            <w:div w:id="649335880">
              <w:marLeft w:val="360"/>
              <w:marRight w:val="860"/>
              <w:marTop w:val="0"/>
              <w:marBottom w:val="0"/>
              <w:divBdr>
                <w:top w:val="none" w:sz="0" w:space="0" w:color="auto"/>
                <w:left w:val="none" w:sz="0" w:space="0" w:color="auto"/>
                <w:bottom w:val="none" w:sz="0" w:space="0" w:color="auto"/>
                <w:right w:val="none" w:sz="0" w:space="0" w:color="auto"/>
              </w:divBdr>
            </w:div>
            <w:div w:id="230889068">
              <w:marLeft w:val="0"/>
              <w:marRight w:val="0"/>
              <w:marTop w:val="0"/>
              <w:marBottom w:val="0"/>
              <w:divBdr>
                <w:top w:val="none" w:sz="0" w:space="0" w:color="auto"/>
                <w:left w:val="none" w:sz="0" w:space="0" w:color="auto"/>
                <w:bottom w:val="none" w:sz="0" w:space="0" w:color="auto"/>
                <w:right w:val="none" w:sz="0" w:space="0" w:color="auto"/>
              </w:divBdr>
            </w:div>
            <w:div w:id="908423081">
              <w:marLeft w:val="0"/>
              <w:marRight w:val="0"/>
              <w:marTop w:val="0"/>
              <w:marBottom w:val="0"/>
              <w:divBdr>
                <w:top w:val="none" w:sz="0" w:space="0" w:color="auto"/>
                <w:left w:val="none" w:sz="0" w:space="0" w:color="auto"/>
                <w:bottom w:val="none" w:sz="0" w:space="0" w:color="auto"/>
                <w:right w:val="none" w:sz="0" w:space="0" w:color="auto"/>
              </w:divBdr>
            </w:div>
            <w:div w:id="1383015454">
              <w:marLeft w:val="0"/>
              <w:marRight w:val="140"/>
              <w:marTop w:val="0"/>
              <w:marBottom w:val="0"/>
              <w:divBdr>
                <w:top w:val="none" w:sz="0" w:space="0" w:color="auto"/>
                <w:left w:val="none" w:sz="0" w:space="0" w:color="auto"/>
                <w:bottom w:val="none" w:sz="0" w:space="0" w:color="auto"/>
                <w:right w:val="none" w:sz="0" w:space="0" w:color="auto"/>
              </w:divBdr>
            </w:div>
            <w:div w:id="749237721">
              <w:marLeft w:val="0"/>
              <w:marRight w:val="300"/>
              <w:marTop w:val="0"/>
              <w:marBottom w:val="0"/>
              <w:divBdr>
                <w:top w:val="none" w:sz="0" w:space="0" w:color="auto"/>
                <w:left w:val="none" w:sz="0" w:space="0" w:color="auto"/>
                <w:bottom w:val="none" w:sz="0" w:space="0" w:color="auto"/>
                <w:right w:val="none" w:sz="0" w:space="0" w:color="auto"/>
              </w:divBdr>
            </w:div>
            <w:div w:id="1068578324">
              <w:marLeft w:val="360"/>
              <w:marRight w:val="0"/>
              <w:marTop w:val="0"/>
              <w:marBottom w:val="0"/>
              <w:divBdr>
                <w:top w:val="none" w:sz="0" w:space="0" w:color="auto"/>
                <w:left w:val="none" w:sz="0" w:space="0" w:color="auto"/>
                <w:bottom w:val="none" w:sz="0" w:space="0" w:color="auto"/>
                <w:right w:val="none" w:sz="0" w:space="0" w:color="auto"/>
              </w:divBdr>
            </w:div>
            <w:div w:id="1154298598">
              <w:marLeft w:val="0"/>
              <w:marRight w:val="1740"/>
              <w:marTop w:val="0"/>
              <w:marBottom w:val="0"/>
              <w:divBdr>
                <w:top w:val="none" w:sz="0" w:space="0" w:color="auto"/>
                <w:left w:val="none" w:sz="0" w:space="0" w:color="auto"/>
                <w:bottom w:val="none" w:sz="0" w:space="0" w:color="auto"/>
                <w:right w:val="none" w:sz="0" w:space="0" w:color="auto"/>
              </w:divBdr>
            </w:div>
            <w:div w:id="1020202711">
              <w:marLeft w:val="360"/>
              <w:marRight w:val="360"/>
              <w:marTop w:val="0"/>
              <w:marBottom w:val="0"/>
              <w:divBdr>
                <w:top w:val="none" w:sz="0" w:space="0" w:color="auto"/>
                <w:left w:val="none" w:sz="0" w:space="0" w:color="auto"/>
                <w:bottom w:val="none" w:sz="0" w:space="0" w:color="auto"/>
                <w:right w:val="none" w:sz="0" w:space="0" w:color="auto"/>
              </w:divBdr>
            </w:div>
            <w:div w:id="1558199782">
              <w:marLeft w:val="360"/>
              <w:marRight w:val="280"/>
              <w:marTop w:val="0"/>
              <w:marBottom w:val="0"/>
              <w:divBdr>
                <w:top w:val="none" w:sz="0" w:space="0" w:color="auto"/>
                <w:left w:val="none" w:sz="0" w:space="0" w:color="auto"/>
                <w:bottom w:val="none" w:sz="0" w:space="0" w:color="auto"/>
                <w:right w:val="none" w:sz="0" w:space="0" w:color="auto"/>
              </w:divBdr>
            </w:div>
          </w:divsChild>
        </w:div>
      </w:divsChild>
    </w:div>
    <w:div w:id="866018026">
      <w:bodyDiv w:val="1"/>
      <w:marLeft w:val="0"/>
      <w:marRight w:val="0"/>
      <w:marTop w:val="0"/>
      <w:marBottom w:val="0"/>
      <w:divBdr>
        <w:top w:val="none" w:sz="0" w:space="0" w:color="auto"/>
        <w:left w:val="none" w:sz="0" w:space="0" w:color="auto"/>
        <w:bottom w:val="none" w:sz="0" w:space="0" w:color="auto"/>
        <w:right w:val="none" w:sz="0" w:space="0" w:color="auto"/>
      </w:divBdr>
      <w:divsChild>
        <w:div w:id="305011149">
          <w:marLeft w:val="0"/>
          <w:marRight w:val="0"/>
          <w:marTop w:val="0"/>
          <w:marBottom w:val="80"/>
          <w:divBdr>
            <w:top w:val="single" w:sz="4" w:space="0" w:color="auto"/>
            <w:left w:val="single" w:sz="18" w:space="0" w:color="auto"/>
            <w:bottom w:val="single" w:sz="4" w:space="0" w:color="auto"/>
            <w:right w:val="single" w:sz="4" w:space="0" w:color="auto"/>
          </w:divBdr>
        </w:div>
        <w:div w:id="1013068186">
          <w:marLeft w:val="0"/>
          <w:marRight w:val="0"/>
          <w:marTop w:val="100"/>
          <w:marBottom w:val="100"/>
          <w:divBdr>
            <w:top w:val="none" w:sz="0" w:space="0" w:color="auto"/>
            <w:left w:val="none" w:sz="0" w:space="0" w:color="auto"/>
            <w:bottom w:val="none" w:sz="0" w:space="0" w:color="auto"/>
            <w:right w:val="none" w:sz="0" w:space="0" w:color="auto"/>
          </w:divBdr>
          <w:divsChild>
            <w:div w:id="604311501">
              <w:marLeft w:val="0"/>
              <w:marRight w:val="0"/>
              <w:marTop w:val="100"/>
              <w:marBottom w:val="100"/>
              <w:divBdr>
                <w:top w:val="none" w:sz="0" w:space="0" w:color="auto"/>
                <w:left w:val="none" w:sz="0" w:space="0" w:color="auto"/>
                <w:bottom w:val="none" w:sz="0" w:space="0" w:color="auto"/>
                <w:right w:val="none" w:sz="0" w:space="0" w:color="auto"/>
              </w:divBdr>
              <w:divsChild>
                <w:div w:id="281813138">
                  <w:marLeft w:val="0"/>
                  <w:marRight w:val="0"/>
                  <w:marTop w:val="0"/>
                  <w:marBottom w:val="0"/>
                  <w:divBdr>
                    <w:top w:val="none" w:sz="0" w:space="0" w:color="auto"/>
                    <w:left w:val="none" w:sz="0" w:space="0" w:color="auto"/>
                    <w:bottom w:val="none" w:sz="0" w:space="0" w:color="auto"/>
                    <w:right w:val="none" w:sz="0" w:space="0" w:color="auto"/>
                  </w:divBdr>
                  <w:divsChild>
                    <w:div w:id="170073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65180">
          <w:marLeft w:val="0"/>
          <w:marRight w:val="0"/>
          <w:marTop w:val="80"/>
          <w:marBottom w:val="0"/>
          <w:divBdr>
            <w:top w:val="single" w:sz="4" w:space="0" w:color="D5DDC6"/>
            <w:left w:val="single" w:sz="4" w:space="3" w:color="D5DDC6"/>
            <w:bottom w:val="single" w:sz="4" w:space="0" w:color="D5DDC6"/>
            <w:right w:val="single" w:sz="4" w:space="0" w:color="D5DDC6"/>
          </w:divBdr>
        </w:div>
        <w:div w:id="1011025668">
          <w:marLeft w:val="0"/>
          <w:marRight w:val="0"/>
          <w:marTop w:val="0"/>
          <w:marBottom w:val="80"/>
          <w:divBdr>
            <w:top w:val="single" w:sz="4" w:space="0" w:color="auto"/>
            <w:left w:val="single" w:sz="18" w:space="0" w:color="auto"/>
            <w:bottom w:val="single" w:sz="4" w:space="0" w:color="auto"/>
            <w:right w:val="single" w:sz="4" w:space="0" w:color="auto"/>
          </w:divBdr>
        </w:div>
        <w:div w:id="567885054">
          <w:marLeft w:val="0"/>
          <w:marRight w:val="0"/>
          <w:marTop w:val="80"/>
          <w:marBottom w:val="0"/>
          <w:divBdr>
            <w:top w:val="single" w:sz="4" w:space="0" w:color="D5DDC6"/>
            <w:left w:val="single" w:sz="4" w:space="3" w:color="D5DDC6"/>
            <w:bottom w:val="single" w:sz="4" w:space="0" w:color="D5DDC6"/>
            <w:right w:val="single" w:sz="4" w:space="0" w:color="D5DDC6"/>
          </w:divBdr>
        </w:div>
        <w:div w:id="508108053">
          <w:marLeft w:val="0"/>
          <w:marRight w:val="0"/>
          <w:marTop w:val="0"/>
          <w:marBottom w:val="80"/>
          <w:divBdr>
            <w:top w:val="single" w:sz="4" w:space="0" w:color="auto"/>
            <w:left w:val="single" w:sz="18" w:space="0" w:color="auto"/>
            <w:bottom w:val="single" w:sz="4" w:space="0" w:color="auto"/>
            <w:right w:val="single" w:sz="4" w:space="0" w:color="auto"/>
          </w:divBdr>
        </w:div>
        <w:div w:id="960956058">
          <w:marLeft w:val="0"/>
          <w:marRight w:val="0"/>
          <w:marTop w:val="80"/>
          <w:marBottom w:val="0"/>
          <w:divBdr>
            <w:top w:val="single" w:sz="4" w:space="0" w:color="D5DDC6"/>
            <w:left w:val="single" w:sz="4" w:space="3" w:color="D5DDC6"/>
            <w:bottom w:val="single" w:sz="4" w:space="0" w:color="D5DDC6"/>
            <w:right w:val="single" w:sz="4" w:space="0" w:color="D5DDC6"/>
          </w:divBdr>
        </w:div>
        <w:div w:id="203297404">
          <w:marLeft w:val="0"/>
          <w:marRight w:val="0"/>
          <w:marTop w:val="0"/>
          <w:marBottom w:val="80"/>
          <w:divBdr>
            <w:top w:val="single" w:sz="4" w:space="0" w:color="auto"/>
            <w:left w:val="single" w:sz="18" w:space="0" w:color="auto"/>
            <w:bottom w:val="single" w:sz="4" w:space="0" w:color="auto"/>
            <w:right w:val="single" w:sz="4" w:space="0" w:color="auto"/>
          </w:divBdr>
        </w:div>
        <w:div w:id="540896718">
          <w:marLeft w:val="0"/>
          <w:marRight w:val="0"/>
          <w:marTop w:val="80"/>
          <w:marBottom w:val="0"/>
          <w:divBdr>
            <w:top w:val="single" w:sz="4" w:space="0" w:color="D5DDC6"/>
            <w:left w:val="single" w:sz="4" w:space="3" w:color="D5DDC6"/>
            <w:bottom w:val="single" w:sz="4" w:space="0" w:color="D5DDC6"/>
            <w:right w:val="single" w:sz="4" w:space="0" w:color="D5DDC6"/>
          </w:divBdr>
        </w:div>
        <w:div w:id="166755046">
          <w:marLeft w:val="0"/>
          <w:marRight w:val="0"/>
          <w:marTop w:val="0"/>
          <w:marBottom w:val="80"/>
          <w:divBdr>
            <w:top w:val="single" w:sz="4" w:space="0" w:color="auto"/>
            <w:left w:val="single" w:sz="18" w:space="0" w:color="auto"/>
            <w:bottom w:val="single" w:sz="4" w:space="0" w:color="auto"/>
            <w:right w:val="single" w:sz="4" w:space="0" w:color="auto"/>
          </w:divBdr>
        </w:div>
        <w:div w:id="1910655590">
          <w:marLeft w:val="0"/>
          <w:marRight w:val="0"/>
          <w:marTop w:val="80"/>
          <w:marBottom w:val="0"/>
          <w:divBdr>
            <w:top w:val="single" w:sz="4" w:space="0" w:color="D5DDC6"/>
            <w:left w:val="single" w:sz="4" w:space="3" w:color="D5DDC6"/>
            <w:bottom w:val="single" w:sz="4" w:space="0" w:color="D5DDC6"/>
            <w:right w:val="single" w:sz="4" w:space="0" w:color="D5DDC6"/>
          </w:divBdr>
        </w:div>
        <w:div w:id="789741046">
          <w:marLeft w:val="0"/>
          <w:marRight w:val="0"/>
          <w:marTop w:val="0"/>
          <w:marBottom w:val="80"/>
          <w:divBdr>
            <w:top w:val="single" w:sz="4" w:space="0" w:color="auto"/>
            <w:left w:val="single" w:sz="18" w:space="0" w:color="auto"/>
            <w:bottom w:val="single" w:sz="4" w:space="0" w:color="auto"/>
            <w:right w:val="single" w:sz="4" w:space="0" w:color="auto"/>
          </w:divBdr>
        </w:div>
        <w:div w:id="1671178157">
          <w:marLeft w:val="0"/>
          <w:marRight w:val="0"/>
          <w:marTop w:val="80"/>
          <w:marBottom w:val="0"/>
          <w:divBdr>
            <w:top w:val="single" w:sz="4" w:space="0" w:color="D5DDC6"/>
            <w:left w:val="single" w:sz="4" w:space="3" w:color="D5DDC6"/>
            <w:bottom w:val="single" w:sz="4" w:space="0" w:color="D5DDC6"/>
            <w:right w:val="single" w:sz="4" w:space="0" w:color="D5DDC6"/>
          </w:divBdr>
        </w:div>
        <w:div w:id="2046590421">
          <w:marLeft w:val="0"/>
          <w:marRight w:val="0"/>
          <w:marTop w:val="0"/>
          <w:marBottom w:val="80"/>
          <w:divBdr>
            <w:top w:val="single" w:sz="4" w:space="0" w:color="auto"/>
            <w:left w:val="single" w:sz="18" w:space="0" w:color="auto"/>
            <w:bottom w:val="single" w:sz="4" w:space="0" w:color="auto"/>
            <w:right w:val="single" w:sz="4" w:space="0" w:color="auto"/>
          </w:divBdr>
        </w:div>
        <w:div w:id="2081444656">
          <w:marLeft w:val="0"/>
          <w:marRight w:val="0"/>
          <w:marTop w:val="80"/>
          <w:marBottom w:val="0"/>
          <w:divBdr>
            <w:top w:val="single" w:sz="4" w:space="0" w:color="D5DDC6"/>
            <w:left w:val="single" w:sz="4" w:space="3" w:color="D5DDC6"/>
            <w:bottom w:val="single" w:sz="4" w:space="0" w:color="D5DDC6"/>
            <w:right w:val="single" w:sz="4" w:space="0" w:color="D5DDC6"/>
          </w:divBdr>
        </w:div>
        <w:div w:id="701444441">
          <w:marLeft w:val="0"/>
          <w:marRight w:val="0"/>
          <w:marTop w:val="0"/>
          <w:marBottom w:val="80"/>
          <w:divBdr>
            <w:top w:val="single" w:sz="4" w:space="0" w:color="auto"/>
            <w:left w:val="single" w:sz="18" w:space="0" w:color="auto"/>
            <w:bottom w:val="single" w:sz="4" w:space="0" w:color="auto"/>
            <w:right w:val="single" w:sz="4" w:space="0" w:color="auto"/>
          </w:divBdr>
        </w:div>
        <w:div w:id="742602287">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870454119">
      <w:bodyDiv w:val="1"/>
      <w:marLeft w:val="0"/>
      <w:marRight w:val="0"/>
      <w:marTop w:val="0"/>
      <w:marBottom w:val="0"/>
      <w:divBdr>
        <w:top w:val="none" w:sz="0" w:space="0" w:color="auto"/>
        <w:left w:val="none" w:sz="0" w:space="0" w:color="auto"/>
        <w:bottom w:val="none" w:sz="0" w:space="0" w:color="auto"/>
        <w:right w:val="none" w:sz="0" w:space="0" w:color="auto"/>
      </w:divBdr>
      <w:divsChild>
        <w:div w:id="1029141743">
          <w:marLeft w:val="0"/>
          <w:marRight w:val="0"/>
          <w:marTop w:val="0"/>
          <w:marBottom w:val="0"/>
          <w:divBdr>
            <w:top w:val="none" w:sz="0" w:space="0" w:color="auto"/>
            <w:left w:val="none" w:sz="0" w:space="0" w:color="auto"/>
            <w:bottom w:val="none" w:sz="0" w:space="0" w:color="auto"/>
            <w:right w:val="none" w:sz="0" w:space="0" w:color="auto"/>
          </w:divBdr>
        </w:div>
        <w:div w:id="876164691">
          <w:marLeft w:val="0"/>
          <w:marRight w:val="0"/>
          <w:marTop w:val="360"/>
          <w:marBottom w:val="0"/>
          <w:divBdr>
            <w:top w:val="none" w:sz="0" w:space="0" w:color="auto"/>
            <w:left w:val="none" w:sz="0" w:space="0" w:color="auto"/>
            <w:bottom w:val="single" w:sz="8" w:space="6" w:color="D9DCDF"/>
            <w:right w:val="none" w:sz="0" w:space="0" w:color="auto"/>
          </w:divBdr>
          <w:divsChild>
            <w:div w:id="840125350">
              <w:marLeft w:val="0"/>
              <w:marRight w:val="0"/>
              <w:marTop w:val="0"/>
              <w:marBottom w:val="300"/>
              <w:divBdr>
                <w:top w:val="none" w:sz="0" w:space="0" w:color="auto"/>
                <w:left w:val="none" w:sz="0" w:space="0" w:color="auto"/>
                <w:bottom w:val="none" w:sz="0" w:space="0" w:color="auto"/>
                <w:right w:val="none" w:sz="0" w:space="0" w:color="auto"/>
              </w:divBdr>
            </w:div>
            <w:div w:id="1039208926">
              <w:marLeft w:val="0"/>
              <w:marRight w:val="0"/>
              <w:marTop w:val="0"/>
              <w:marBottom w:val="300"/>
              <w:divBdr>
                <w:top w:val="none" w:sz="0" w:space="0" w:color="auto"/>
                <w:left w:val="none" w:sz="0" w:space="0" w:color="auto"/>
                <w:bottom w:val="none" w:sz="0" w:space="0" w:color="auto"/>
                <w:right w:val="none" w:sz="0" w:space="0" w:color="auto"/>
              </w:divBdr>
            </w:div>
            <w:div w:id="279143244">
              <w:marLeft w:val="0"/>
              <w:marRight w:val="0"/>
              <w:marTop w:val="0"/>
              <w:marBottom w:val="300"/>
              <w:divBdr>
                <w:top w:val="none" w:sz="0" w:space="0" w:color="auto"/>
                <w:left w:val="none" w:sz="0" w:space="0" w:color="auto"/>
                <w:bottom w:val="none" w:sz="0" w:space="0" w:color="auto"/>
                <w:right w:val="none" w:sz="0" w:space="0" w:color="auto"/>
              </w:divBdr>
            </w:div>
            <w:div w:id="2095122461">
              <w:marLeft w:val="0"/>
              <w:marRight w:val="0"/>
              <w:marTop w:val="0"/>
              <w:marBottom w:val="300"/>
              <w:divBdr>
                <w:top w:val="none" w:sz="0" w:space="0" w:color="auto"/>
                <w:left w:val="none" w:sz="0" w:space="0" w:color="auto"/>
                <w:bottom w:val="none" w:sz="0" w:space="0" w:color="auto"/>
                <w:right w:val="none" w:sz="0" w:space="0" w:color="auto"/>
              </w:divBdr>
            </w:div>
            <w:div w:id="1368725006">
              <w:marLeft w:val="0"/>
              <w:marRight w:val="0"/>
              <w:marTop w:val="0"/>
              <w:marBottom w:val="300"/>
              <w:divBdr>
                <w:top w:val="none" w:sz="0" w:space="0" w:color="auto"/>
                <w:left w:val="none" w:sz="0" w:space="0" w:color="auto"/>
                <w:bottom w:val="none" w:sz="0" w:space="0" w:color="auto"/>
                <w:right w:val="none" w:sz="0" w:space="0" w:color="auto"/>
              </w:divBdr>
            </w:div>
            <w:div w:id="540633623">
              <w:marLeft w:val="0"/>
              <w:marRight w:val="0"/>
              <w:marTop w:val="0"/>
              <w:marBottom w:val="240"/>
              <w:divBdr>
                <w:top w:val="none" w:sz="0" w:space="0" w:color="auto"/>
                <w:left w:val="none" w:sz="0" w:space="0" w:color="auto"/>
                <w:bottom w:val="none" w:sz="0" w:space="0" w:color="auto"/>
                <w:right w:val="none" w:sz="0" w:space="0" w:color="auto"/>
              </w:divBdr>
            </w:div>
            <w:div w:id="926035249">
              <w:marLeft w:val="0"/>
              <w:marRight w:val="0"/>
              <w:marTop w:val="0"/>
              <w:marBottom w:val="0"/>
              <w:divBdr>
                <w:top w:val="none" w:sz="0" w:space="0" w:color="auto"/>
                <w:left w:val="none" w:sz="0" w:space="0" w:color="auto"/>
                <w:bottom w:val="none" w:sz="0" w:space="0" w:color="auto"/>
                <w:right w:val="none" w:sz="0" w:space="0" w:color="auto"/>
              </w:divBdr>
              <w:divsChild>
                <w:div w:id="511190524">
                  <w:marLeft w:val="0"/>
                  <w:marRight w:val="0"/>
                  <w:marTop w:val="0"/>
                  <w:marBottom w:val="300"/>
                  <w:divBdr>
                    <w:top w:val="none" w:sz="0" w:space="0" w:color="auto"/>
                    <w:left w:val="none" w:sz="0" w:space="0" w:color="auto"/>
                    <w:bottom w:val="none" w:sz="0" w:space="0" w:color="auto"/>
                    <w:right w:val="none" w:sz="0" w:space="0" w:color="auto"/>
                  </w:divBdr>
                </w:div>
                <w:div w:id="1377267968">
                  <w:marLeft w:val="0"/>
                  <w:marRight w:val="0"/>
                  <w:marTop w:val="0"/>
                  <w:marBottom w:val="300"/>
                  <w:divBdr>
                    <w:top w:val="none" w:sz="0" w:space="0" w:color="auto"/>
                    <w:left w:val="none" w:sz="0" w:space="0" w:color="auto"/>
                    <w:bottom w:val="none" w:sz="0" w:space="0" w:color="auto"/>
                    <w:right w:val="none" w:sz="0" w:space="0" w:color="auto"/>
                  </w:divBdr>
                </w:div>
                <w:div w:id="117152436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871841440">
      <w:bodyDiv w:val="1"/>
      <w:marLeft w:val="0"/>
      <w:marRight w:val="0"/>
      <w:marTop w:val="0"/>
      <w:marBottom w:val="0"/>
      <w:divBdr>
        <w:top w:val="none" w:sz="0" w:space="0" w:color="auto"/>
        <w:left w:val="none" w:sz="0" w:space="0" w:color="auto"/>
        <w:bottom w:val="none" w:sz="0" w:space="0" w:color="auto"/>
        <w:right w:val="none" w:sz="0" w:space="0" w:color="auto"/>
      </w:divBdr>
      <w:divsChild>
        <w:div w:id="1027214151">
          <w:marLeft w:val="0"/>
          <w:marRight w:val="0"/>
          <w:marTop w:val="115"/>
          <w:marBottom w:val="115"/>
          <w:divBdr>
            <w:top w:val="none" w:sz="0" w:space="0" w:color="auto"/>
            <w:left w:val="none" w:sz="0" w:space="0" w:color="auto"/>
            <w:bottom w:val="none" w:sz="0" w:space="0" w:color="auto"/>
            <w:right w:val="none" w:sz="0" w:space="0" w:color="auto"/>
          </w:divBdr>
          <w:divsChild>
            <w:div w:id="361636307">
              <w:marLeft w:val="0"/>
              <w:marRight w:val="0"/>
              <w:marTop w:val="100"/>
              <w:marBottom w:val="100"/>
              <w:divBdr>
                <w:top w:val="none" w:sz="0" w:space="0" w:color="auto"/>
                <w:left w:val="none" w:sz="0" w:space="0" w:color="auto"/>
                <w:bottom w:val="none" w:sz="0" w:space="0" w:color="auto"/>
                <w:right w:val="none" w:sz="0" w:space="0" w:color="auto"/>
              </w:divBdr>
              <w:divsChild>
                <w:div w:id="116726323">
                  <w:marLeft w:val="0"/>
                  <w:marRight w:val="0"/>
                  <w:marTop w:val="0"/>
                  <w:marBottom w:val="0"/>
                  <w:divBdr>
                    <w:top w:val="none" w:sz="0" w:space="0" w:color="auto"/>
                    <w:left w:val="none" w:sz="0" w:space="0" w:color="auto"/>
                    <w:bottom w:val="none" w:sz="0" w:space="0" w:color="auto"/>
                    <w:right w:val="none" w:sz="0" w:space="0" w:color="auto"/>
                  </w:divBdr>
                  <w:divsChild>
                    <w:div w:id="196086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652814">
          <w:marLeft w:val="0"/>
          <w:marRight w:val="0"/>
          <w:marTop w:val="0"/>
          <w:marBottom w:val="92"/>
          <w:divBdr>
            <w:top w:val="single" w:sz="4" w:space="0" w:color="auto"/>
            <w:left w:val="single" w:sz="18" w:space="0" w:color="auto"/>
            <w:bottom w:val="single" w:sz="4" w:space="0" w:color="auto"/>
            <w:right w:val="single" w:sz="4" w:space="0" w:color="auto"/>
          </w:divBdr>
        </w:div>
        <w:div w:id="1907103471">
          <w:marLeft w:val="0"/>
          <w:marRight w:val="0"/>
          <w:marTop w:val="92"/>
          <w:marBottom w:val="0"/>
          <w:divBdr>
            <w:top w:val="single" w:sz="4" w:space="0" w:color="D5DDC6"/>
            <w:left w:val="single" w:sz="4" w:space="3" w:color="D5DDC6"/>
            <w:bottom w:val="single" w:sz="4" w:space="0" w:color="D5DDC6"/>
            <w:right w:val="single" w:sz="4" w:space="0" w:color="D5DDC6"/>
          </w:divBdr>
        </w:div>
        <w:div w:id="796684724">
          <w:marLeft w:val="0"/>
          <w:marRight w:val="0"/>
          <w:marTop w:val="0"/>
          <w:marBottom w:val="92"/>
          <w:divBdr>
            <w:top w:val="single" w:sz="4" w:space="0" w:color="auto"/>
            <w:left w:val="single" w:sz="18" w:space="0" w:color="auto"/>
            <w:bottom w:val="single" w:sz="4" w:space="0" w:color="auto"/>
            <w:right w:val="single" w:sz="4" w:space="0" w:color="auto"/>
          </w:divBdr>
        </w:div>
        <w:div w:id="1034771395">
          <w:marLeft w:val="0"/>
          <w:marRight w:val="0"/>
          <w:marTop w:val="92"/>
          <w:marBottom w:val="0"/>
          <w:divBdr>
            <w:top w:val="single" w:sz="4" w:space="0" w:color="D5DDC6"/>
            <w:left w:val="single" w:sz="4" w:space="3" w:color="D5DDC6"/>
            <w:bottom w:val="single" w:sz="4" w:space="0" w:color="D5DDC6"/>
            <w:right w:val="single" w:sz="4" w:space="0" w:color="D5DDC6"/>
          </w:divBdr>
        </w:div>
        <w:div w:id="495924420">
          <w:marLeft w:val="0"/>
          <w:marRight w:val="0"/>
          <w:marTop w:val="0"/>
          <w:marBottom w:val="92"/>
          <w:divBdr>
            <w:top w:val="single" w:sz="4" w:space="0" w:color="auto"/>
            <w:left w:val="single" w:sz="18" w:space="0" w:color="auto"/>
            <w:bottom w:val="single" w:sz="4" w:space="0" w:color="auto"/>
            <w:right w:val="single" w:sz="4" w:space="0" w:color="auto"/>
          </w:divBdr>
        </w:div>
        <w:div w:id="1734153789">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882909246">
      <w:bodyDiv w:val="1"/>
      <w:marLeft w:val="0"/>
      <w:marRight w:val="0"/>
      <w:marTop w:val="0"/>
      <w:marBottom w:val="0"/>
      <w:divBdr>
        <w:top w:val="none" w:sz="0" w:space="0" w:color="auto"/>
        <w:left w:val="none" w:sz="0" w:space="0" w:color="auto"/>
        <w:bottom w:val="none" w:sz="0" w:space="0" w:color="auto"/>
        <w:right w:val="none" w:sz="0" w:space="0" w:color="auto"/>
      </w:divBdr>
      <w:divsChild>
        <w:div w:id="1878741571">
          <w:marLeft w:val="0"/>
          <w:marRight w:val="0"/>
          <w:marTop w:val="115"/>
          <w:marBottom w:val="115"/>
          <w:divBdr>
            <w:top w:val="none" w:sz="0" w:space="0" w:color="auto"/>
            <w:left w:val="none" w:sz="0" w:space="0" w:color="auto"/>
            <w:bottom w:val="none" w:sz="0" w:space="0" w:color="auto"/>
            <w:right w:val="none" w:sz="0" w:space="0" w:color="auto"/>
          </w:divBdr>
          <w:divsChild>
            <w:div w:id="2140687211">
              <w:marLeft w:val="0"/>
              <w:marRight w:val="0"/>
              <w:marTop w:val="100"/>
              <w:marBottom w:val="100"/>
              <w:divBdr>
                <w:top w:val="none" w:sz="0" w:space="0" w:color="auto"/>
                <w:left w:val="none" w:sz="0" w:space="0" w:color="auto"/>
                <w:bottom w:val="none" w:sz="0" w:space="0" w:color="auto"/>
                <w:right w:val="none" w:sz="0" w:space="0" w:color="auto"/>
              </w:divBdr>
              <w:divsChild>
                <w:div w:id="1102527262">
                  <w:marLeft w:val="0"/>
                  <w:marRight w:val="0"/>
                  <w:marTop w:val="0"/>
                  <w:marBottom w:val="0"/>
                  <w:divBdr>
                    <w:top w:val="none" w:sz="0" w:space="0" w:color="auto"/>
                    <w:left w:val="none" w:sz="0" w:space="0" w:color="auto"/>
                    <w:bottom w:val="none" w:sz="0" w:space="0" w:color="auto"/>
                    <w:right w:val="none" w:sz="0" w:space="0" w:color="auto"/>
                  </w:divBdr>
                  <w:divsChild>
                    <w:div w:id="11155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459282">
          <w:marLeft w:val="0"/>
          <w:marRight w:val="0"/>
          <w:marTop w:val="0"/>
          <w:marBottom w:val="92"/>
          <w:divBdr>
            <w:top w:val="single" w:sz="4" w:space="0" w:color="auto"/>
            <w:left w:val="single" w:sz="18" w:space="0" w:color="auto"/>
            <w:bottom w:val="single" w:sz="4" w:space="0" w:color="auto"/>
            <w:right w:val="single" w:sz="4" w:space="0" w:color="auto"/>
          </w:divBdr>
        </w:div>
        <w:div w:id="61297268">
          <w:marLeft w:val="0"/>
          <w:marRight w:val="0"/>
          <w:marTop w:val="0"/>
          <w:marBottom w:val="92"/>
          <w:divBdr>
            <w:top w:val="single" w:sz="4" w:space="0" w:color="auto"/>
            <w:left w:val="single" w:sz="18" w:space="0" w:color="auto"/>
            <w:bottom w:val="single" w:sz="4" w:space="0" w:color="auto"/>
            <w:right w:val="single" w:sz="4" w:space="0" w:color="auto"/>
          </w:divBdr>
        </w:div>
        <w:div w:id="1068453476">
          <w:marLeft w:val="0"/>
          <w:marRight w:val="0"/>
          <w:marTop w:val="92"/>
          <w:marBottom w:val="0"/>
          <w:divBdr>
            <w:top w:val="single" w:sz="4" w:space="0" w:color="D5DDC6"/>
            <w:left w:val="single" w:sz="4" w:space="3" w:color="D5DDC6"/>
            <w:bottom w:val="single" w:sz="4" w:space="0" w:color="D5DDC6"/>
            <w:right w:val="single" w:sz="4" w:space="0" w:color="D5DDC6"/>
          </w:divBdr>
        </w:div>
        <w:div w:id="1147939716">
          <w:marLeft w:val="0"/>
          <w:marRight w:val="0"/>
          <w:marTop w:val="0"/>
          <w:marBottom w:val="92"/>
          <w:divBdr>
            <w:top w:val="single" w:sz="4" w:space="0" w:color="auto"/>
            <w:left w:val="single" w:sz="18" w:space="0" w:color="auto"/>
            <w:bottom w:val="single" w:sz="4" w:space="0" w:color="auto"/>
            <w:right w:val="single" w:sz="4" w:space="0" w:color="auto"/>
          </w:divBdr>
        </w:div>
        <w:div w:id="2087260373">
          <w:marLeft w:val="0"/>
          <w:marRight w:val="0"/>
          <w:marTop w:val="92"/>
          <w:marBottom w:val="0"/>
          <w:divBdr>
            <w:top w:val="single" w:sz="4" w:space="0" w:color="D5DDC6"/>
            <w:left w:val="single" w:sz="4" w:space="3" w:color="D5DDC6"/>
            <w:bottom w:val="single" w:sz="4" w:space="0" w:color="D5DDC6"/>
            <w:right w:val="single" w:sz="4" w:space="0" w:color="D5DDC6"/>
          </w:divBdr>
        </w:div>
        <w:div w:id="1359743526">
          <w:marLeft w:val="0"/>
          <w:marRight w:val="0"/>
          <w:marTop w:val="0"/>
          <w:marBottom w:val="92"/>
          <w:divBdr>
            <w:top w:val="single" w:sz="4" w:space="0" w:color="auto"/>
            <w:left w:val="single" w:sz="18" w:space="0" w:color="auto"/>
            <w:bottom w:val="single" w:sz="4" w:space="0" w:color="auto"/>
            <w:right w:val="single" w:sz="4" w:space="0" w:color="auto"/>
          </w:divBdr>
        </w:div>
        <w:div w:id="1455637484">
          <w:marLeft w:val="0"/>
          <w:marRight w:val="0"/>
          <w:marTop w:val="92"/>
          <w:marBottom w:val="0"/>
          <w:divBdr>
            <w:top w:val="single" w:sz="4" w:space="0" w:color="D5DDC6"/>
            <w:left w:val="single" w:sz="4" w:space="3" w:color="D5DDC6"/>
            <w:bottom w:val="single" w:sz="4" w:space="0" w:color="D5DDC6"/>
            <w:right w:val="single" w:sz="4" w:space="0" w:color="D5DDC6"/>
          </w:divBdr>
        </w:div>
        <w:div w:id="557203815">
          <w:marLeft w:val="0"/>
          <w:marRight w:val="0"/>
          <w:marTop w:val="0"/>
          <w:marBottom w:val="92"/>
          <w:divBdr>
            <w:top w:val="single" w:sz="4" w:space="0" w:color="auto"/>
            <w:left w:val="single" w:sz="18" w:space="0" w:color="auto"/>
            <w:bottom w:val="single" w:sz="4" w:space="0" w:color="auto"/>
            <w:right w:val="single" w:sz="4" w:space="0" w:color="auto"/>
          </w:divBdr>
        </w:div>
        <w:div w:id="838423482">
          <w:marLeft w:val="0"/>
          <w:marRight w:val="0"/>
          <w:marTop w:val="0"/>
          <w:marBottom w:val="92"/>
          <w:divBdr>
            <w:top w:val="single" w:sz="4" w:space="0" w:color="auto"/>
            <w:left w:val="single" w:sz="18" w:space="0" w:color="auto"/>
            <w:bottom w:val="single" w:sz="4" w:space="0" w:color="auto"/>
            <w:right w:val="single" w:sz="4" w:space="0" w:color="auto"/>
          </w:divBdr>
        </w:div>
        <w:div w:id="1156143866">
          <w:marLeft w:val="0"/>
          <w:marRight w:val="0"/>
          <w:marTop w:val="0"/>
          <w:marBottom w:val="92"/>
          <w:divBdr>
            <w:top w:val="single" w:sz="4" w:space="0" w:color="auto"/>
            <w:left w:val="single" w:sz="18" w:space="0" w:color="auto"/>
            <w:bottom w:val="single" w:sz="4" w:space="0" w:color="auto"/>
            <w:right w:val="single" w:sz="4" w:space="0" w:color="auto"/>
          </w:divBdr>
        </w:div>
        <w:div w:id="1530146782">
          <w:marLeft w:val="0"/>
          <w:marRight w:val="0"/>
          <w:marTop w:val="0"/>
          <w:marBottom w:val="92"/>
          <w:divBdr>
            <w:top w:val="single" w:sz="4" w:space="0" w:color="auto"/>
            <w:left w:val="single" w:sz="18" w:space="0" w:color="auto"/>
            <w:bottom w:val="single" w:sz="4" w:space="0" w:color="auto"/>
            <w:right w:val="single" w:sz="4" w:space="0" w:color="auto"/>
          </w:divBdr>
        </w:div>
        <w:div w:id="1974091680">
          <w:marLeft w:val="0"/>
          <w:marRight w:val="0"/>
          <w:marTop w:val="92"/>
          <w:marBottom w:val="0"/>
          <w:divBdr>
            <w:top w:val="single" w:sz="4" w:space="0" w:color="D5DDC6"/>
            <w:left w:val="single" w:sz="4" w:space="3" w:color="D5DDC6"/>
            <w:bottom w:val="single" w:sz="4" w:space="0" w:color="D5DDC6"/>
            <w:right w:val="single" w:sz="4" w:space="0" w:color="D5DDC6"/>
          </w:divBdr>
        </w:div>
        <w:div w:id="114954407">
          <w:marLeft w:val="0"/>
          <w:marRight w:val="0"/>
          <w:marTop w:val="0"/>
          <w:marBottom w:val="92"/>
          <w:divBdr>
            <w:top w:val="single" w:sz="4" w:space="0" w:color="auto"/>
            <w:left w:val="single" w:sz="18" w:space="0" w:color="auto"/>
            <w:bottom w:val="single" w:sz="4" w:space="0" w:color="auto"/>
            <w:right w:val="single" w:sz="4" w:space="0" w:color="auto"/>
          </w:divBdr>
        </w:div>
        <w:div w:id="1885143608">
          <w:marLeft w:val="0"/>
          <w:marRight w:val="0"/>
          <w:marTop w:val="92"/>
          <w:marBottom w:val="0"/>
          <w:divBdr>
            <w:top w:val="single" w:sz="4" w:space="0" w:color="D5DDC6"/>
            <w:left w:val="single" w:sz="4" w:space="3" w:color="D5DDC6"/>
            <w:bottom w:val="single" w:sz="4" w:space="0" w:color="D5DDC6"/>
            <w:right w:val="single" w:sz="4" w:space="0" w:color="D5DDC6"/>
          </w:divBdr>
        </w:div>
        <w:div w:id="259410191">
          <w:marLeft w:val="0"/>
          <w:marRight w:val="0"/>
          <w:marTop w:val="0"/>
          <w:marBottom w:val="92"/>
          <w:divBdr>
            <w:top w:val="single" w:sz="4" w:space="0" w:color="auto"/>
            <w:left w:val="single" w:sz="18" w:space="0" w:color="auto"/>
            <w:bottom w:val="single" w:sz="4" w:space="0" w:color="auto"/>
            <w:right w:val="single" w:sz="4" w:space="0" w:color="auto"/>
          </w:divBdr>
        </w:div>
        <w:div w:id="1811049072">
          <w:marLeft w:val="0"/>
          <w:marRight w:val="0"/>
          <w:marTop w:val="92"/>
          <w:marBottom w:val="0"/>
          <w:divBdr>
            <w:top w:val="single" w:sz="4" w:space="0" w:color="D5DDC6"/>
            <w:left w:val="single" w:sz="4" w:space="3" w:color="D5DDC6"/>
            <w:bottom w:val="single" w:sz="4" w:space="0" w:color="D5DDC6"/>
            <w:right w:val="single" w:sz="4" w:space="0" w:color="D5DDC6"/>
          </w:divBdr>
        </w:div>
        <w:div w:id="313341301">
          <w:marLeft w:val="0"/>
          <w:marRight w:val="0"/>
          <w:marTop w:val="0"/>
          <w:marBottom w:val="92"/>
          <w:divBdr>
            <w:top w:val="single" w:sz="4" w:space="0" w:color="auto"/>
            <w:left w:val="single" w:sz="18" w:space="0" w:color="auto"/>
            <w:bottom w:val="single" w:sz="4" w:space="0" w:color="auto"/>
            <w:right w:val="single" w:sz="4" w:space="0" w:color="auto"/>
          </w:divBdr>
        </w:div>
        <w:div w:id="1574848388">
          <w:marLeft w:val="0"/>
          <w:marRight w:val="0"/>
          <w:marTop w:val="92"/>
          <w:marBottom w:val="0"/>
          <w:divBdr>
            <w:top w:val="single" w:sz="4" w:space="0" w:color="D5DDC6"/>
            <w:left w:val="single" w:sz="4" w:space="3" w:color="D5DDC6"/>
            <w:bottom w:val="single" w:sz="4" w:space="0" w:color="D5DDC6"/>
            <w:right w:val="single" w:sz="4" w:space="0" w:color="D5DDC6"/>
          </w:divBdr>
        </w:div>
        <w:div w:id="1151605127">
          <w:marLeft w:val="0"/>
          <w:marRight w:val="0"/>
          <w:marTop w:val="0"/>
          <w:marBottom w:val="92"/>
          <w:divBdr>
            <w:top w:val="single" w:sz="4" w:space="0" w:color="auto"/>
            <w:left w:val="single" w:sz="18" w:space="0" w:color="auto"/>
            <w:bottom w:val="single" w:sz="4" w:space="0" w:color="auto"/>
            <w:right w:val="single" w:sz="4" w:space="0" w:color="auto"/>
          </w:divBdr>
        </w:div>
        <w:div w:id="1572034256">
          <w:marLeft w:val="0"/>
          <w:marRight w:val="0"/>
          <w:marTop w:val="92"/>
          <w:marBottom w:val="0"/>
          <w:divBdr>
            <w:top w:val="single" w:sz="4" w:space="0" w:color="D5DDC6"/>
            <w:left w:val="single" w:sz="4" w:space="3" w:color="D5DDC6"/>
            <w:bottom w:val="single" w:sz="4" w:space="0" w:color="D5DDC6"/>
            <w:right w:val="single" w:sz="4" w:space="0" w:color="D5DDC6"/>
          </w:divBdr>
        </w:div>
        <w:div w:id="1049961451">
          <w:marLeft w:val="0"/>
          <w:marRight w:val="0"/>
          <w:marTop w:val="0"/>
          <w:marBottom w:val="92"/>
          <w:divBdr>
            <w:top w:val="single" w:sz="4" w:space="0" w:color="auto"/>
            <w:left w:val="single" w:sz="18" w:space="0" w:color="auto"/>
            <w:bottom w:val="single" w:sz="4" w:space="0" w:color="auto"/>
            <w:right w:val="single" w:sz="4" w:space="0" w:color="auto"/>
          </w:divBdr>
        </w:div>
        <w:div w:id="223878412">
          <w:marLeft w:val="0"/>
          <w:marRight w:val="0"/>
          <w:marTop w:val="92"/>
          <w:marBottom w:val="0"/>
          <w:divBdr>
            <w:top w:val="single" w:sz="4" w:space="0" w:color="D5DDC6"/>
            <w:left w:val="single" w:sz="4" w:space="3" w:color="D5DDC6"/>
            <w:bottom w:val="single" w:sz="4" w:space="0" w:color="D5DDC6"/>
            <w:right w:val="single" w:sz="4" w:space="0" w:color="D5DDC6"/>
          </w:divBdr>
        </w:div>
        <w:div w:id="1133643274">
          <w:marLeft w:val="0"/>
          <w:marRight w:val="0"/>
          <w:marTop w:val="0"/>
          <w:marBottom w:val="92"/>
          <w:divBdr>
            <w:top w:val="single" w:sz="4" w:space="0" w:color="auto"/>
            <w:left w:val="single" w:sz="18" w:space="0" w:color="auto"/>
            <w:bottom w:val="single" w:sz="4" w:space="0" w:color="auto"/>
            <w:right w:val="single" w:sz="4" w:space="0" w:color="auto"/>
          </w:divBdr>
        </w:div>
        <w:div w:id="826895381">
          <w:marLeft w:val="0"/>
          <w:marRight w:val="0"/>
          <w:marTop w:val="92"/>
          <w:marBottom w:val="0"/>
          <w:divBdr>
            <w:top w:val="single" w:sz="4" w:space="0" w:color="D5DDC6"/>
            <w:left w:val="single" w:sz="4" w:space="3" w:color="D5DDC6"/>
            <w:bottom w:val="single" w:sz="4" w:space="0" w:color="D5DDC6"/>
            <w:right w:val="single" w:sz="4" w:space="0" w:color="D5DDC6"/>
          </w:divBdr>
        </w:div>
        <w:div w:id="809446204">
          <w:marLeft w:val="0"/>
          <w:marRight w:val="0"/>
          <w:marTop w:val="0"/>
          <w:marBottom w:val="92"/>
          <w:divBdr>
            <w:top w:val="single" w:sz="4" w:space="0" w:color="auto"/>
            <w:left w:val="single" w:sz="18" w:space="0" w:color="auto"/>
            <w:bottom w:val="single" w:sz="4" w:space="0" w:color="auto"/>
            <w:right w:val="single" w:sz="4" w:space="0" w:color="auto"/>
          </w:divBdr>
        </w:div>
        <w:div w:id="1829251453">
          <w:marLeft w:val="0"/>
          <w:marRight w:val="0"/>
          <w:marTop w:val="0"/>
          <w:marBottom w:val="92"/>
          <w:divBdr>
            <w:top w:val="single" w:sz="4" w:space="0" w:color="auto"/>
            <w:left w:val="single" w:sz="18" w:space="0" w:color="auto"/>
            <w:bottom w:val="single" w:sz="4" w:space="0" w:color="auto"/>
            <w:right w:val="single" w:sz="4" w:space="0" w:color="auto"/>
          </w:divBdr>
        </w:div>
      </w:divsChild>
    </w:div>
    <w:div w:id="890505113">
      <w:bodyDiv w:val="1"/>
      <w:marLeft w:val="0"/>
      <w:marRight w:val="0"/>
      <w:marTop w:val="0"/>
      <w:marBottom w:val="0"/>
      <w:divBdr>
        <w:top w:val="none" w:sz="0" w:space="0" w:color="auto"/>
        <w:left w:val="none" w:sz="0" w:space="0" w:color="auto"/>
        <w:bottom w:val="none" w:sz="0" w:space="0" w:color="auto"/>
        <w:right w:val="none" w:sz="0" w:space="0" w:color="auto"/>
      </w:divBdr>
      <w:divsChild>
        <w:div w:id="1127509427">
          <w:marLeft w:val="0"/>
          <w:marRight w:val="0"/>
          <w:marTop w:val="0"/>
          <w:marBottom w:val="80"/>
          <w:divBdr>
            <w:top w:val="single" w:sz="4" w:space="0" w:color="auto"/>
            <w:left w:val="single" w:sz="18" w:space="0" w:color="auto"/>
            <w:bottom w:val="single" w:sz="4" w:space="0" w:color="auto"/>
            <w:right w:val="single" w:sz="4" w:space="0" w:color="auto"/>
          </w:divBdr>
        </w:div>
        <w:div w:id="1313413039">
          <w:marLeft w:val="0"/>
          <w:marRight w:val="0"/>
          <w:marTop w:val="0"/>
          <w:marBottom w:val="80"/>
          <w:divBdr>
            <w:top w:val="single" w:sz="4" w:space="0" w:color="auto"/>
            <w:left w:val="single" w:sz="18" w:space="0" w:color="auto"/>
            <w:bottom w:val="single" w:sz="4" w:space="0" w:color="auto"/>
            <w:right w:val="single" w:sz="4" w:space="0" w:color="auto"/>
          </w:divBdr>
        </w:div>
      </w:divsChild>
    </w:div>
    <w:div w:id="891115251">
      <w:bodyDiv w:val="1"/>
      <w:marLeft w:val="0"/>
      <w:marRight w:val="0"/>
      <w:marTop w:val="0"/>
      <w:marBottom w:val="0"/>
      <w:divBdr>
        <w:top w:val="none" w:sz="0" w:space="0" w:color="auto"/>
        <w:left w:val="none" w:sz="0" w:space="0" w:color="auto"/>
        <w:bottom w:val="none" w:sz="0" w:space="0" w:color="auto"/>
        <w:right w:val="none" w:sz="0" w:space="0" w:color="auto"/>
      </w:divBdr>
      <w:divsChild>
        <w:div w:id="1758405212">
          <w:marLeft w:val="0"/>
          <w:marRight w:val="0"/>
          <w:marTop w:val="115"/>
          <w:marBottom w:val="115"/>
          <w:divBdr>
            <w:top w:val="none" w:sz="0" w:space="0" w:color="auto"/>
            <w:left w:val="none" w:sz="0" w:space="0" w:color="auto"/>
            <w:bottom w:val="none" w:sz="0" w:space="0" w:color="auto"/>
            <w:right w:val="none" w:sz="0" w:space="0" w:color="auto"/>
          </w:divBdr>
          <w:divsChild>
            <w:div w:id="1220436181">
              <w:marLeft w:val="0"/>
              <w:marRight w:val="0"/>
              <w:marTop w:val="100"/>
              <w:marBottom w:val="100"/>
              <w:divBdr>
                <w:top w:val="none" w:sz="0" w:space="0" w:color="auto"/>
                <w:left w:val="none" w:sz="0" w:space="0" w:color="auto"/>
                <w:bottom w:val="none" w:sz="0" w:space="0" w:color="auto"/>
                <w:right w:val="none" w:sz="0" w:space="0" w:color="auto"/>
              </w:divBdr>
              <w:divsChild>
                <w:div w:id="1873033755">
                  <w:marLeft w:val="0"/>
                  <w:marRight w:val="0"/>
                  <w:marTop w:val="0"/>
                  <w:marBottom w:val="0"/>
                  <w:divBdr>
                    <w:top w:val="none" w:sz="0" w:space="0" w:color="auto"/>
                    <w:left w:val="none" w:sz="0" w:space="0" w:color="auto"/>
                    <w:bottom w:val="none" w:sz="0" w:space="0" w:color="auto"/>
                    <w:right w:val="none" w:sz="0" w:space="0" w:color="auto"/>
                  </w:divBdr>
                  <w:divsChild>
                    <w:div w:id="105901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768506">
          <w:marLeft w:val="0"/>
          <w:marRight w:val="0"/>
          <w:marTop w:val="0"/>
          <w:marBottom w:val="92"/>
          <w:divBdr>
            <w:top w:val="single" w:sz="4" w:space="0" w:color="auto"/>
            <w:left w:val="single" w:sz="18" w:space="0" w:color="auto"/>
            <w:bottom w:val="single" w:sz="4" w:space="0" w:color="auto"/>
            <w:right w:val="single" w:sz="4" w:space="0" w:color="auto"/>
          </w:divBdr>
        </w:div>
        <w:div w:id="883643593">
          <w:marLeft w:val="0"/>
          <w:marRight w:val="0"/>
          <w:marTop w:val="0"/>
          <w:marBottom w:val="92"/>
          <w:divBdr>
            <w:top w:val="single" w:sz="4" w:space="0" w:color="auto"/>
            <w:left w:val="single" w:sz="18" w:space="0" w:color="auto"/>
            <w:bottom w:val="single" w:sz="4" w:space="0" w:color="auto"/>
            <w:right w:val="single" w:sz="4" w:space="0" w:color="auto"/>
          </w:divBdr>
        </w:div>
        <w:div w:id="1012682332">
          <w:marLeft w:val="0"/>
          <w:marRight w:val="0"/>
          <w:marTop w:val="92"/>
          <w:marBottom w:val="0"/>
          <w:divBdr>
            <w:top w:val="single" w:sz="4" w:space="0" w:color="D5DDC6"/>
            <w:left w:val="single" w:sz="4" w:space="3" w:color="D5DDC6"/>
            <w:bottom w:val="single" w:sz="4" w:space="0" w:color="D5DDC6"/>
            <w:right w:val="single" w:sz="4" w:space="0" w:color="D5DDC6"/>
          </w:divBdr>
        </w:div>
        <w:div w:id="1592884741">
          <w:marLeft w:val="0"/>
          <w:marRight w:val="0"/>
          <w:marTop w:val="0"/>
          <w:marBottom w:val="92"/>
          <w:divBdr>
            <w:top w:val="single" w:sz="4" w:space="0" w:color="auto"/>
            <w:left w:val="single" w:sz="18" w:space="0" w:color="auto"/>
            <w:bottom w:val="single" w:sz="4" w:space="0" w:color="auto"/>
            <w:right w:val="single" w:sz="4" w:space="0" w:color="auto"/>
          </w:divBdr>
        </w:div>
        <w:div w:id="2139835388">
          <w:marLeft w:val="0"/>
          <w:marRight w:val="0"/>
          <w:marTop w:val="0"/>
          <w:marBottom w:val="92"/>
          <w:divBdr>
            <w:top w:val="single" w:sz="4" w:space="0" w:color="auto"/>
            <w:left w:val="single" w:sz="18" w:space="0" w:color="auto"/>
            <w:bottom w:val="single" w:sz="4" w:space="0" w:color="auto"/>
            <w:right w:val="single" w:sz="4" w:space="0" w:color="auto"/>
          </w:divBdr>
        </w:div>
        <w:div w:id="246111190">
          <w:marLeft w:val="0"/>
          <w:marRight w:val="0"/>
          <w:marTop w:val="0"/>
          <w:marBottom w:val="92"/>
          <w:divBdr>
            <w:top w:val="single" w:sz="4" w:space="0" w:color="auto"/>
            <w:left w:val="single" w:sz="18" w:space="0" w:color="auto"/>
            <w:bottom w:val="single" w:sz="4" w:space="0" w:color="auto"/>
            <w:right w:val="single" w:sz="4" w:space="0" w:color="auto"/>
          </w:divBdr>
        </w:div>
        <w:div w:id="1996447770">
          <w:marLeft w:val="0"/>
          <w:marRight w:val="0"/>
          <w:marTop w:val="0"/>
          <w:marBottom w:val="92"/>
          <w:divBdr>
            <w:top w:val="single" w:sz="4" w:space="0" w:color="auto"/>
            <w:left w:val="single" w:sz="18" w:space="0" w:color="auto"/>
            <w:bottom w:val="single" w:sz="4" w:space="0" w:color="auto"/>
            <w:right w:val="single" w:sz="4" w:space="0" w:color="auto"/>
          </w:divBdr>
        </w:div>
        <w:div w:id="258487955">
          <w:marLeft w:val="0"/>
          <w:marRight w:val="0"/>
          <w:marTop w:val="0"/>
          <w:marBottom w:val="92"/>
          <w:divBdr>
            <w:top w:val="single" w:sz="4" w:space="0" w:color="auto"/>
            <w:left w:val="single" w:sz="18" w:space="0" w:color="auto"/>
            <w:bottom w:val="single" w:sz="4" w:space="0" w:color="auto"/>
            <w:right w:val="single" w:sz="4" w:space="0" w:color="auto"/>
          </w:divBdr>
        </w:div>
        <w:div w:id="752240457">
          <w:marLeft w:val="0"/>
          <w:marRight w:val="0"/>
          <w:marTop w:val="92"/>
          <w:marBottom w:val="0"/>
          <w:divBdr>
            <w:top w:val="single" w:sz="4" w:space="0" w:color="D5DDC6"/>
            <w:left w:val="single" w:sz="4" w:space="3" w:color="D5DDC6"/>
            <w:bottom w:val="single" w:sz="4" w:space="0" w:color="D5DDC6"/>
            <w:right w:val="single" w:sz="4" w:space="0" w:color="D5DDC6"/>
          </w:divBdr>
        </w:div>
        <w:div w:id="1307512526">
          <w:marLeft w:val="0"/>
          <w:marRight w:val="0"/>
          <w:marTop w:val="0"/>
          <w:marBottom w:val="92"/>
          <w:divBdr>
            <w:top w:val="single" w:sz="4" w:space="0" w:color="auto"/>
            <w:left w:val="single" w:sz="18" w:space="0" w:color="auto"/>
            <w:bottom w:val="single" w:sz="4" w:space="0" w:color="auto"/>
            <w:right w:val="single" w:sz="4" w:space="0" w:color="auto"/>
          </w:divBdr>
        </w:div>
        <w:div w:id="1903296896">
          <w:marLeft w:val="0"/>
          <w:marRight w:val="0"/>
          <w:marTop w:val="92"/>
          <w:marBottom w:val="0"/>
          <w:divBdr>
            <w:top w:val="single" w:sz="4" w:space="0" w:color="D5DDC6"/>
            <w:left w:val="single" w:sz="4" w:space="3" w:color="D5DDC6"/>
            <w:bottom w:val="single" w:sz="4" w:space="0" w:color="D5DDC6"/>
            <w:right w:val="single" w:sz="4" w:space="0" w:color="D5DDC6"/>
          </w:divBdr>
        </w:div>
        <w:div w:id="513225676">
          <w:marLeft w:val="0"/>
          <w:marRight w:val="0"/>
          <w:marTop w:val="0"/>
          <w:marBottom w:val="92"/>
          <w:divBdr>
            <w:top w:val="single" w:sz="4" w:space="0" w:color="auto"/>
            <w:left w:val="single" w:sz="18" w:space="0" w:color="auto"/>
            <w:bottom w:val="single" w:sz="4" w:space="0" w:color="auto"/>
            <w:right w:val="single" w:sz="4" w:space="0" w:color="auto"/>
          </w:divBdr>
        </w:div>
        <w:div w:id="911429097">
          <w:marLeft w:val="0"/>
          <w:marRight w:val="0"/>
          <w:marTop w:val="92"/>
          <w:marBottom w:val="0"/>
          <w:divBdr>
            <w:top w:val="single" w:sz="4" w:space="0" w:color="D5DDC6"/>
            <w:left w:val="single" w:sz="4" w:space="3" w:color="D5DDC6"/>
            <w:bottom w:val="single" w:sz="4" w:space="0" w:color="D5DDC6"/>
            <w:right w:val="single" w:sz="4" w:space="0" w:color="D5DDC6"/>
          </w:divBdr>
        </w:div>
        <w:div w:id="1804301068">
          <w:marLeft w:val="0"/>
          <w:marRight w:val="0"/>
          <w:marTop w:val="0"/>
          <w:marBottom w:val="92"/>
          <w:divBdr>
            <w:top w:val="single" w:sz="4" w:space="0" w:color="auto"/>
            <w:left w:val="single" w:sz="18" w:space="0" w:color="auto"/>
            <w:bottom w:val="single" w:sz="4" w:space="0" w:color="auto"/>
            <w:right w:val="single" w:sz="4" w:space="0" w:color="auto"/>
          </w:divBdr>
        </w:div>
        <w:div w:id="1321468760">
          <w:marLeft w:val="0"/>
          <w:marRight w:val="0"/>
          <w:marTop w:val="92"/>
          <w:marBottom w:val="0"/>
          <w:divBdr>
            <w:top w:val="single" w:sz="4" w:space="0" w:color="D5DDC6"/>
            <w:left w:val="single" w:sz="4" w:space="3" w:color="D5DDC6"/>
            <w:bottom w:val="single" w:sz="4" w:space="0" w:color="D5DDC6"/>
            <w:right w:val="single" w:sz="4" w:space="0" w:color="D5DDC6"/>
          </w:divBdr>
        </w:div>
        <w:div w:id="1918251068">
          <w:marLeft w:val="0"/>
          <w:marRight w:val="0"/>
          <w:marTop w:val="0"/>
          <w:marBottom w:val="92"/>
          <w:divBdr>
            <w:top w:val="single" w:sz="4" w:space="0" w:color="auto"/>
            <w:left w:val="single" w:sz="18" w:space="0" w:color="auto"/>
            <w:bottom w:val="single" w:sz="4" w:space="0" w:color="auto"/>
            <w:right w:val="single" w:sz="4" w:space="0" w:color="auto"/>
          </w:divBdr>
        </w:div>
        <w:div w:id="227572572">
          <w:marLeft w:val="0"/>
          <w:marRight w:val="0"/>
          <w:marTop w:val="92"/>
          <w:marBottom w:val="0"/>
          <w:divBdr>
            <w:top w:val="single" w:sz="4" w:space="0" w:color="D5DDC6"/>
            <w:left w:val="single" w:sz="4" w:space="3" w:color="D5DDC6"/>
            <w:bottom w:val="single" w:sz="4" w:space="0" w:color="D5DDC6"/>
            <w:right w:val="single" w:sz="4" w:space="0" w:color="D5DDC6"/>
          </w:divBdr>
        </w:div>
        <w:div w:id="2087680274">
          <w:marLeft w:val="0"/>
          <w:marRight w:val="0"/>
          <w:marTop w:val="0"/>
          <w:marBottom w:val="92"/>
          <w:divBdr>
            <w:top w:val="single" w:sz="4" w:space="0" w:color="auto"/>
            <w:left w:val="single" w:sz="18" w:space="0" w:color="auto"/>
            <w:bottom w:val="single" w:sz="4" w:space="0" w:color="auto"/>
            <w:right w:val="single" w:sz="4" w:space="0" w:color="auto"/>
          </w:divBdr>
        </w:div>
        <w:div w:id="1106658542">
          <w:marLeft w:val="0"/>
          <w:marRight w:val="0"/>
          <w:marTop w:val="92"/>
          <w:marBottom w:val="0"/>
          <w:divBdr>
            <w:top w:val="single" w:sz="4" w:space="0" w:color="D5DDC6"/>
            <w:left w:val="single" w:sz="4" w:space="3" w:color="D5DDC6"/>
            <w:bottom w:val="single" w:sz="4" w:space="0" w:color="D5DDC6"/>
            <w:right w:val="single" w:sz="4" w:space="0" w:color="D5DDC6"/>
          </w:divBdr>
        </w:div>
        <w:div w:id="1307474107">
          <w:marLeft w:val="0"/>
          <w:marRight w:val="0"/>
          <w:marTop w:val="0"/>
          <w:marBottom w:val="92"/>
          <w:divBdr>
            <w:top w:val="single" w:sz="4" w:space="0" w:color="auto"/>
            <w:left w:val="single" w:sz="18" w:space="0" w:color="auto"/>
            <w:bottom w:val="single" w:sz="4" w:space="0" w:color="auto"/>
            <w:right w:val="single" w:sz="4" w:space="0" w:color="auto"/>
          </w:divBdr>
        </w:div>
        <w:div w:id="1301689101">
          <w:marLeft w:val="0"/>
          <w:marRight w:val="0"/>
          <w:marTop w:val="92"/>
          <w:marBottom w:val="0"/>
          <w:divBdr>
            <w:top w:val="single" w:sz="4" w:space="0" w:color="D5DDC6"/>
            <w:left w:val="single" w:sz="4" w:space="3" w:color="D5DDC6"/>
            <w:bottom w:val="single" w:sz="4" w:space="0" w:color="D5DDC6"/>
            <w:right w:val="single" w:sz="4" w:space="0" w:color="D5DDC6"/>
          </w:divBdr>
        </w:div>
        <w:div w:id="130950561">
          <w:marLeft w:val="0"/>
          <w:marRight w:val="0"/>
          <w:marTop w:val="0"/>
          <w:marBottom w:val="92"/>
          <w:divBdr>
            <w:top w:val="single" w:sz="4" w:space="0" w:color="auto"/>
            <w:left w:val="single" w:sz="18" w:space="0" w:color="auto"/>
            <w:bottom w:val="single" w:sz="4" w:space="0" w:color="auto"/>
            <w:right w:val="single" w:sz="4" w:space="0" w:color="auto"/>
          </w:divBdr>
        </w:div>
        <w:div w:id="1601572614">
          <w:marLeft w:val="0"/>
          <w:marRight w:val="0"/>
          <w:marTop w:val="0"/>
          <w:marBottom w:val="92"/>
          <w:divBdr>
            <w:top w:val="single" w:sz="4" w:space="0" w:color="auto"/>
            <w:left w:val="single" w:sz="18" w:space="0" w:color="auto"/>
            <w:bottom w:val="single" w:sz="4" w:space="0" w:color="auto"/>
            <w:right w:val="single" w:sz="4" w:space="0" w:color="auto"/>
          </w:divBdr>
        </w:div>
        <w:div w:id="1548301027">
          <w:marLeft w:val="0"/>
          <w:marRight w:val="0"/>
          <w:marTop w:val="92"/>
          <w:marBottom w:val="0"/>
          <w:divBdr>
            <w:top w:val="single" w:sz="4" w:space="0" w:color="D5DDC6"/>
            <w:left w:val="single" w:sz="4" w:space="3" w:color="D5DDC6"/>
            <w:bottom w:val="single" w:sz="4" w:space="0" w:color="D5DDC6"/>
            <w:right w:val="single" w:sz="4" w:space="0" w:color="D5DDC6"/>
          </w:divBdr>
        </w:div>
        <w:div w:id="1221332012">
          <w:marLeft w:val="0"/>
          <w:marRight w:val="0"/>
          <w:marTop w:val="0"/>
          <w:marBottom w:val="92"/>
          <w:divBdr>
            <w:top w:val="single" w:sz="4" w:space="0" w:color="auto"/>
            <w:left w:val="single" w:sz="18" w:space="0" w:color="auto"/>
            <w:bottom w:val="single" w:sz="4" w:space="0" w:color="auto"/>
            <w:right w:val="single" w:sz="4" w:space="0" w:color="auto"/>
          </w:divBdr>
        </w:div>
        <w:div w:id="956453835">
          <w:marLeft w:val="0"/>
          <w:marRight w:val="0"/>
          <w:marTop w:val="0"/>
          <w:marBottom w:val="92"/>
          <w:divBdr>
            <w:top w:val="single" w:sz="4" w:space="0" w:color="auto"/>
            <w:left w:val="single" w:sz="18" w:space="0" w:color="auto"/>
            <w:bottom w:val="single" w:sz="4" w:space="0" w:color="auto"/>
            <w:right w:val="single" w:sz="4" w:space="0" w:color="auto"/>
          </w:divBdr>
        </w:div>
        <w:div w:id="238828313">
          <w:marLeft w:val="0"/>
          <w:marRight w:val="0"/>
          <w:marTop w:val="0"/>
          <w:marBottom w:val="92"/>
          <w:divBdr>
            <w:top w:val="single" w:sz="4" w:space="0" w:color="auto"/>
            <w:left w:val="single" w:sz="18" w:space="0" w:color="auto"/>
            <w:bottom w:val="single" w:sz="4" w:space="0" w:color="auto"/>
            <w:right w:val="single" w:sz="4" w:space="0" w:color="auto"/>
          </w:divBdr>
        </w:div>
        <w:div w:id="1407536645">
          <w:marLeft w:val="0"/>
          <w:marRight w:val="0"/>
          <w:marTop w:val="92"/>
          <w:marBottom w:val="0"/>
          <w:divBdr>
            <w:top w:val="single" w:sz="4" w:space="0" w:color="D5DDC6"/>
            <w:left w:val="single" w:sz="4" w:space="3" w:color="D5DDC6"/>
            <w:bottom w:val="single" w:sz="4" w:space="0" w:color="D5DDC6"/>
            <w:right w:val="single" w:sz="4" w:space="0" w:color="D5DDC6"/>
          </w:divBdr>
        </w:div>
        <w:div w:id="1439832635">
          <w:marLeft w:val="0"/>
          <w:marRight w:val="0"/>
          <w:marTop w:val="0"/>
          <w:marBottom w:val="92"/>
          <w:divBdr>
            <w:top w:val="single" w:sz="4" w:space="0" w:color="auto"/>
            <w:left w:val="single" w:sz="18" w:space="0" w:color="auto"/>
            <w:bottom w:val="single" w:sz="4" w:space="0" w:color="auto"/>
            <w:right w:val="single" w:sz="4" w:space="0" w:color="auto"/>
          </w:divBdr>
        </w:div>
        <w:div w:id="1527252612">
          <w:marLeft w:val="0"/>
          <w:marRight w:val="0"/>
          <w:marTop w:val="0"/>
          <w:marBottom w:val="92"/>
          <w:divBdr>
            <w:top w:val="single" w:sz="4" w:space="0" w:color="auto"/>
            <w:left w:val="single" w:sz="18" w:space="0" w:color="auto"/>
            <w:bottom w:val="single" w:sz="4" w:space="0" w:color="auto"/>
            <w:right w:val="single" w:sz="4" w:space="0" w:color="auto"/>
          </w:divBdr>
        </w:div>
        <w:div w:id="160629404">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891580057">
      <w:bodyDiv w:val="1"/>
      <w:marLeft w:val="0"/>
      <w:marRight w:val="0"/>
      <w:marTop w:val="0"/>
      <w:marBottom w:val="0"/>
      <w:divBdr>
        <w:top w:val="none" w:sz="0" w:space="0" w:color="auto"/>
        <w:left w:val="none" w:sz="0" w:space="0" w:color="auto"/>
        <w:bottom w:val="none" w:sz="0" w:space="0" w:color="auto"/>
        <w:right w:val="none" w:sz="0" w:space="0" w:color="auto"/>
      </w:divBdr>
      <w:divsChild>
        <w:div w:id="1224368115">
          <w:marLeft w:val="0"/>
          <w:marRight w:val="0"/>
          <w:marTop w:val="0"/>
          <w:marBottom w:val="0"/>
          <w:divBdr>
            <w:top w:val="none" w:sz="0" w:space="0" w:color="auto"/>
            <w:left w:val="none" w:sz="0" w:space="0" w:color="auto"/>
            <w:bottom w:val="none" w:sz="0" w:space="0" w:color="auto"/>
            <w:right w:val="none" w:sz="0" w:space="0" w:color="auto"/>
          </w:divBdr>
        </w:div>
        <w:div w:id="186254107">
          <w:marLeft w:val="0"/>
          <w:marRight w:val="0"/>
          <w:marTop w:val="360"/>
          <w:marBottom w:val="0"/>
          <w:divBdr>
            <w:top w:val="none" w:sz="0" w:space="0" w:color="auto"/>
            <w:left w:val="none" w:sz="0" w:space="0" w:color="auto"/>
            <w:bottom w:val="single" w:sz="8" w:space="6" w:color="D9DCDF"/>
            <w:right w:val="none" w:sz="0" w:space="0" w:color="auto"/>
          </w:divBdr>
          <w:divsChild>
            <w:div w:id="144863021">
              <w:marLeft w:val="0"/>
              <w:marRight w:val="0"/>
              <w:marTop w:val="0"/>
              <w:marBottom w:val="240"/>
              <w:divBdr>
                <w:top w:val="none" w:sz="0" w:space="0" w:color="auto"/>
                <w:left w:val="none" w:sz="0" w:space="0" w:color="auto"/>
                <w:bottom w:val="none" w:sz="0" w:space="0" w:color="auto"/>
                <w:right w:val="none" w:sz="0" w:space="0" w:color="auto"/>
              </w:divBdr>
            </w:div>
            <w:div w:id="1264993656">
              <w:marLeft w:val="0"/>
              <w:marRight w:val="0"/>
              <w:marTop w:val="0"/>
              <w:marBottom w:val="240"/>
              <w:divBdr>
                <w:top w:val="none" w:sz="0" w:space="0" w:color="auto"/>
                <w:left w:val="none" w:sz="0" w:space="0" w:color="auto"/>
                <w:bottom w:val="none" w:sz="0" w:space="0" w:color="auto"/>
                <w:right w:val="none" w:sz="0" w:space="0" w:color="auto"/>
              </w:divBdr>
            </w:div>
            <w:div w:id="548154257">
              <w:marLeft w:val="0"/>
              <w:marRight w:val="0"/>
              <w:marTop w:val="0"/>
              <w:marBottom w:val="240"/>
              <w:divBdr>
                <w:top w:val="none" w:sz="0" w:space="0" w:color="auto"/>
                <w:left w:val="none" w:sz="0" w:space="0" w:color="auto"/>
                <w:bottom w:val="none" w:sz="0" w:space="0" w:color="auto"/>
                <w:right w:val="none" w:sz="0" w:space="0" w:color="auto"/>
              </w:divBdr>
            </w:div>
            <w:div w:id="1957326526">
              <w:marLeft w:val="0"/>
              <w:marRight w:val="0"/>
              <w:marTop w:val="0"/>
              <w:marBottom w:val="240"/>
              <w:divBdr>
                <w:top w:val="none" w:sz="0" w:space="0" w:color="auto"/>
                <w:left w:val="none" w:sz="0" w:space="0" w:color="auto"/>
                <w:bottom w:val="none" w:sz="0" w:space="0" w:color="auto"/>
                <w:right w:val="none" w:sz="0" w:space="0" w:color="auto"/>
              </w:divBdr>
            </w:div>
            <w:div w:id="122232101">
              <w:marLeft w:val="0"/>
              <w:marRight w:val="0"/>
              <w:marTop w:val="0"/>
              <w:marBottom w:val="240"/>
              <w:divBdr>
                <w:top w:val="none" w:sz="0" w:space="0" w:color="auto"/>
                <w:left w:val="none" w:sz="0" w:space="0" w:color="auto"/>
                <w:bottom w:val="none" w:sz="0" w:space="0" w:color="auto"/>
                <w:right w:val="none" w:sz="0" w:space="0" w:color="auto"/>
              </w:divBdr>
            </w:div>
            <w:div w:id="428701600">
              <w:marLeft w:val="0"/>
              <w:marRight w:val="0"/>
              <w:marTop w:val="0"/>
              <w:marBottom w:val="240"/>
              <w:divBdr>
                <w:top w:val="none" w:sz="0" w:space="0" w:color="auto"/>
                <w:left w:val="none" w:sz="0" w:space="0" w:color="auto"/>
                <w:bottom w:val="none" w:sz="0" w:space="0" w:color="auto"/>
                <w:right w:val="none" w:sz="0" w:space="0" w:color="auto"/>
              </w:divBdr>
            </w:div>
            <w:div w:id="1781415919">
              <w:marLeft w:val="0"/>
              <w:marRight w:val="0"/>
              <w:marTop w:val="0"/>
              <w:marBottom w:val="240"/>
              <w:divBdr>
                <w:top w:val="none" w:sz="0" w:space="0" w:color="auto"/>
                <w:left w:val="none" w:sz="0" w:space="0" w:color="auto"/>
                <w:bottom w:val="none" w:sz="0" w:space="0" w:color="auto"/>
                <w:right w:val="none" w:sz="0" w:space="0" w:color="auto"/>
              </w:divBdr>
            </w:div>
            <w:div w:id="1638876277">
              <w:marLeft w:val="0"/>
              <w:marRight w:val="0"/>
              <w:marTop w:val="0"/>
              <w:marBottom w:val="240"/>
              <w:divBdr>
                <w:top w:val="none" w:sz="0" w:space="0" w:color="auto"/>
                <w:left w:val="none" w:sz="0" w:space="0" w:color="auto"/>
                <w:bottom w:val="none" w:sz="0" w:space="0" w:color="auto"/>
                <w:right w:val="none" w:sz="0" w:space="0" w:color="auto"/>
              </w:divBdr>
            </w:div>
            <w:div w:id="1329553385">
              <w:marLeft w:val="0"/>
              <w:marRight w:val="0"/>
              <w:marTop w:val="0"/>
              <w:marBottom w:val="240"/>
              <w:divBdr>
                <w:top w:val="none" w:sz="0" w:space="0" w:color="auto"/>
                <w:left w:val="none" w:sz="0" w:space="0" w:color="auto"/>
                <w:bottom w:val="none" w:sz="0" w:space="0" w:color="auto"/>
                <w:right w:val="none" w:sz="0" w:space="0" w:color="auto"/>
              </w:divBdr>
            </w:div>
            <w:div w:id="272320547">
              <w:marLeft w:val="0"/>
              <w:marRight w:val="0"/>
              <w:marTop w:val="0"/>
              <w:marBottom w:val="240"/>
              <w:divBdr>
                <w:top w:val="none" w:sz="0" w:space="0" w:color="auto"/>
                <w:left w:val="none" w:sz="0" w:space="0" w:color="auto"/>
                <w:bottom w:val="none" w:sz="0" w:space="0" w:color="auto"/>
                <w:right w:val="none" w:sz="0" w:space="0" w:color="auto"/>
              </w:divBdr>
            </w:div>
            <w:div w:id="376204162">
              <w:marLeft w:val="0"/>
              <w:marRight w:val="0"/>
              <w:marTop w:val="0"/>
              <w:marBottom w:val="240"/>
              <w:divBdr>
                <w:top w:val="none" w:sz="0" w:space="0" w:color="auto"/>
                <w:left w:val="none" w:sz="0" w:space="0" w:color="auto"/>
                <w:bottom w:val="none" w:sz="0" w:space="0" w:color="auto"/>
                <w:right w:val="none" w:sz="0" w:space="0" w:color="auto"/>
              </w:divBdr>
            </w:div>
            <w:div w:id="38863146">
              <w:marLeft w:val="0"/>
              <w:marRight w:val="0"/>
              <w:marTop w:val="0"/>
              <w:marBottom w:val="240"/>
              <w:divBdr>
                <w:top w:val="none" w:sz="0" w:space="0" w:color="auto"/>
                <w:left w:val="none" w:sz="0" w:space="0" w:color="auto"/>
                <w:bottom w:val="none" w:sz="0" w:space="0" w:color="auto"/>
                <w:right w:val="none" w:sz="0" w:space="0" w:color="auto"/>
              </w:divBdr>
            </w:div>
            <w:div w:id="1113284629">
              <w:marLeft w:val="0"/>
              <w:marRight w:val="0"/>
              <w:marTop w:val="0"/>
              <w:marBottom w:val="240"/>
              <w:divBdr>
                <w:top w:val="none" w:sz="0" w:space="0" w:color="auto"/>
                <w:left w:val="none" w:sz="0" w:space="0" w:color="auto"/>
                <w:bottom w:val="none" w:sz="0" w:space="0" w:color="auto"/>
                <w:right w:val="none" w:sz="0" w:space="0" w:color="auto"/>
              </w:divBdr>
            </w:div>
            <w:div w:id="980840151">
              <w:marLeft w:val="0"/>
              <w:marRight w:val="0"/>
              <w:marTop w:val="0"/>
              <w:marBottom w:val="240"/>
              <w:divBdr>
                <w:top w:val="none" w:sz="0" w:space="0" w:color="auto"/>
                <w:left w:val="none" w:sz="0" w:space="0" w:color="auto"/>
                <w:bottom w:val="none" w:sz="0" w:space="0" w:color="auto"/>
                <w:right w:val="none" w:sz="0" w:space="0" w:color="auto"/>
              </w:divBdr>
            </w:div>
            <w:div w:id="1592471194">
              <w:marLeft w:val="0"/>
              <w:marRight w:val="0"/>
              <w:marTop w:val="0"/>
              <w:marBottom w:val="240"/>
              <w:divBdr>
                <w:top w:val="none" w:sz="0" w:space="0" w:color="auto"/>
                <w:left w:val="none" w:sz="0" w:space="0" w:color="auto"/>
                <w:bottom w:val="none" w:sz="0" w:space="0" w:color="auto"/>
                <w:right w:val="none" w:sz="0" w:space="0" w:color="auto"/>
              </w:divBdr>
            </w:div>
            <w:div w:id="1553424125">
              <w:marLeft w:val="0"/>
              <w:marRight w:val="0"/>
              <w:marTop w:val="0"/>
              <w:marBottom w:val="240"/>
              <w:divBdr>
                <w:top w:val="none" w:sz="0" w:space="0" w:color="auto"/>
                <w:left w:val="none" w:sz="0" w:space="0" w:color="auto"/>
                <w:bottom w:val="none" w:sz="0" w:space="0" w:color="auto"/>
                <w:right w:val="none" w:sz="0" w:space="0" w:color="auto"/>
              </w:divBdr>
            </w:div>
            <w:div w:id="786122290">
              <w:marLeft w:val="0"/>
              <w:marRight w:val="0"/>
              <w:marTop w:val="0"/>
              <w:marBottom w:val="240"/>
              <w:divBdr>
                <w:top w:val="none" w:sz="0" w:space="0" w:color="auto"/>
                <w:left w:val="none" w:sz="0" w:space="0" w:color="auto"/>
                <w:bottom w:val="none" w:sz="0" w:space="0" w:color="auto"/>
                <w:right w:val="none" w:sz="0" w:space="0" w:color="auto"/>
              </w:divBdr>
            </w:div>
            <w:div w:id="1991472106">
              <w:marLeft w:val="0"/>
              <w:marRight w:val="0"/>
              <w:marTop w:val="0"/>
              <w:marBottom w:val="240"/>
              <w:divBdr>
                <w:top w:val="none" w:sz="0" w:space="0" w:color="auto"/>
                <w:left w:val="none" w:sz="0" w:space="0" w:color="auto"/>
                <w:bottom w:val="none" w:sz="0" w:space="0" w:color="auto"/>
                <w:right w:val="none" w:sz="0" w:space="0" w:color="auto"/>
              </w:divBdr>
            </w:div>
            <w:div w:id="74937049">
              <w:marLeft w:val="0"/>
              <w:marRight w:val="0"/>
              <w:marTop w:val="0"/>
              <w:marBottom w:val="240"/>
              <w:divBdr>
                <w:top w:val="none" w:sz="0" w:space="0" w:color="auto"/>
                <w:left w:val="none" w:sz="0" w:space="0" w:color="auto"/>
                <w:bottom w:val="none" w:sz="0" w:space="0" w:color="auto"/>
                <w:right w:val="none" w:sz="0" w:space="0" w:color="auto"/>
              </w:divBdr>
            </w:div>
            <w:div w:id="598678908">
              <w:marLeft w:val="0"/>
              <w:marRight w:val="0"/>
              <w:marTop w:val="0"/>
              <w:marBottom w:val="240"/>
              <w:divBdr>
                <w:top w:val="none" w:sz="0" w:space="0" w:color="auto"/>
                <w:left w:val="none" w:sz="0" w:space="0" w:color="auto"/>
                <w:bottom w:val="none" w:sz="0" w:space="0" w:color="auto"/>
                <w:right w:val="none" w:sz="0" w:space="0" w:color="auto"/>
              </w:divBdr>
            </w:div>
            <w:div w:id="626669752">
              <w:marLeft w:val="0"/>
              <w:marRight w:val="0"/>
              <w:marTop w:val="0"/>
              <w:marBottom w:val="240"/>
              <w:divBdr>
                <w:top w:val="none" w:sz="0" w:space="0" w:color="auto"/>
                <w:left w:val="none" w:sz="0" w:space="0" w:color="auto"/>
                <w:bottom w:val="none" w:sz="0" w:space="0" w:color="auto"/>
                <w:right w:val="none" w:sz="0" w:space="0" w:color="auto"/>
              </w:divBdr>
            </w:div>
            <w:div w:id="89815444">
              <w:marLeft w:val="0"/>
              <w:marRight w:val="0"/>
              <w:marTop w:val="0"/>
              <w:marBottom w:val="240"/>
              <w:divBdr>
                <w:top w:val="none" w:sz="0" w:space="0" w:color="auto"/>
                <w:left w:val="none" w:sz="0" w:space="0" w:color="auto"/>
                <w:bottom w:val="none" w:sz="0" w:space="0" w:color="auto"/>
                <w:right w:val="none" w:sz="0" w:space="0" w:color="auto"/>
              </w:divBdr>
            </w:div>
            <w:div w:id="1129736811">
              <w:marLeft w:val="0"/>
              <w:marRight w:val="0"/>
              <w:marTop w:val="0"/>
              <w:marBottom w:val="240"/>
              <w:divBdr>
                <w:top w:val="none" w:sz="0" w:space="0" w:color="auto"/>
                <w:left w:val="none" w:sz="0" w:space="0" w:color="auto"/>
                <w:bottom w:val="none" w:sz="0" w:space="0" w:color="auto"/>
                <w:right w:val="none" w:sz="0" w:space="0" w:color="auto"/>
              </w:divBdr>
            </w:div>
            <w:div w:id="608314983">
              <w:marLeft w:val="0"/>
              <w:marRight w:val="0"/>
              <w:marTop w:val="0"/>
              <w:marBottom w:val="240"/>
              <w:divBdr>
                <w:top w:val="none" w:sz="0" w:space="0" w:color="auto"/>
                <w:left w:val="none" w:sz="0" w:space="0" w:color="auto"/>
                <w:bottom w:val="none" w:sz="0" w:space="0" w:color="auto"/>
                <w:right w:val="none" w:sz="0" w:space="0" w:color="auto"/>
              </w:divBdr>
            </w:div>
            <w:div w:id="1252663034">
              <w:marLeft w:val="0"/>
              <w:marRight w:val="0"/>
              <w:marTop w:val="0"/>
              <w:marBottom w:val="240"/>
              <w:divBdr>
                <w:top w:val="none" w:sz="0" w:space="0" w:color="auto"/>
                <w:left w:val="none" w:sz="0" w:space="0" w:color="auto"/>
                <w:bottom w:val="none" w:sz="0" w:space="0" w:color="auto"/>
                <w:right w:val="none" w:sz="0" w:space="0" w:color="auto"/>
              </w:divBdr>
            </w:div>
            <w:div w:id="1913344018">
              <w:marLeft w:val="0"/>
              <w:marRight w:val="0"/>
              <w:marTop w:val="0"/>
              <w:marBottom w:val="240"/>
              <w:divBdr>
                <w:top w:val="none" w:sz="0" w:space="0" w:color="auto"/>
                <w:left w:val="none" w:sz="0" w:space="0" w:color="auto"/>
                <w:bottom w:val="none" w:sz="0" w:space="0" w:color="auto"/>
                <w:right w:val="none" w:sz="0" w:space="0" w:color="auto"/>
              </w:divBdr>
            </w:div>
            <w:div w:id="1735620840">
              <w:marLeft w:val="0"/>
              <w:marRight w:val="0"/>
              <w:marTop w:val="0"/>
              <w:marBottom w:val="240"/>
              <w:divBdr>
                <w:top w:val="none" w:sz="0" w:space="0" w:color="auto"/>
                <w:left w:val="none" w:sz="0" w:space="0" w:color="auto"/>
                <w:bottom w:val="none" w:sz="0" w:space="0" w:color="auto"/>
                <w:right w:val="none" w:sz="0" w:space="0" w:color="auto"/>
              </w:divBdr>
            </w:div>
            <w:div w:id="158738279">
              <w:marLeft w:val="0"/>
              <w:marRight w:val="0"/>
              <w:marTop w:val="0"/>
              <w:marBottom w:val="240"/>
              <w:divBdr>
                <w:top w:val="none" w:sz="0" w:space="0" w:color="auto"/>
                <w:left w:val="none" w:sz="0" w:space="0" w:color="auto"/>
                <w:bottom w:val="none" w:sz="0" w:space="0" w:color="auto"/>
                <w:right w:val="none" w:sz="0" w:space="0" w:color="auto"/>
              </w:divBdr>
            </w:div>
            <w:div w:id="682974125">
              <w:marLeft w:val="0"/>
              <w:marRight w:val="0"/>
              <w:marTop w:val="0"/>
              <w:marBottom w:val="240"/>
              <w:divBdr>
                <w:top w:val="none" w:sz="0" w:space="0" w:color="auto"/>
                <w:left w:val="none" w:sz="0" w:space="0" w:color="auto"/>
                <w:bottom w:val="none" w:sz="0" w:space="0" w:color="auto"/>
                <w:right w:val="none" w:sz="0" w:space="0" w:color="auto"/>
              </w:divBdr>
            </w:div>
            <w:div w:id="349113427">
              <w:marLeft w:val="0"/>
              <w:marRight w:val="0"/>
              <w:marTop w:val="0"/>
              <w:marBottom w:val="240"/>
              <w:divBdr>
                <w:top w:val="none" w:sz="0" w:space="0" w:color="auto"/>
                <w:left w:val="none" w:sz="0" w:space="0" w:color="auto"/>
                <w:bottom w:val="none" w:sz="0" w:space="0" w:color="auto"/>
                <w:right w:val="none" w:sz="0" w:space="0" w:color="auto"/>
              </w:divBdr>
            </w:div>
            <w:div w:id="1469124757">
              <w:marLeft w:val="0"/>
              <w:marRight w:val="0"/>
              <w:marTop w:val="0"/>
              <w:marBottom w:val="240"/>
              <w:divBdr>
                <w:top w:val="none" w:sz="0" w:space="0" w:color="auto"/>
                <w:left w:val="none" w:sz="0" w:space="0" w:color="auto"/>
                <w:bottom w:val="none" w:sz="0" w:space="0" w:color="auto"/>
                <w:right w:val="none" w:sz="0" w:space="0" w:color="auto"/>
              </w:divBdr>
            </w:div>
            <w:div w:id="714937808">
              <w:marLeft w:val="0"/>
              <w:marRight w:val="0"/>
              <w:marTop w:val="0"/>
              <w:marBottom w:val="240"/>
              <w:divBdr>
                <w:top w:val="none" w:sz="0" w:space="0" w:color="auto"/>
                <w:left w:val="none" w:sz="0" w:space="0" w:color="auto"/>
                <w:bottom w:val="none" w:sz="0" w:space="0" w:color="auto"/>
                <w:right w:val="none" w:sz="0" w:space="0" w:color="auto"/>
              </w:divBdr>
            </w:div>
            <w:div w:id="1491173063">
              <w:marLeft w:val="0"/>
              <w:marRight w:val="0"/>
              <w:marTop w:val="0"/>
              <w:marBottom w:val="240"/>
              <w:divBdr>
                <w:top w:val="none" w:sz="0" w:space="0" w:color="auto"/>
                <w:left w:val="none" w:sz="0" w:space="0" w:color="auto"/>
                <w:bottom w:val="none" w:sz="0" w:space="0" w:color="auto"/>
                <w:right w:val="none" w:sz="0" w:space="0" w:color="auto"/>
              </w:divBdr>
            </w:div>
            <w:div w:id="1088624732">
              <w:marLeft w:val="0"/>
              <w:marRight w:val="0"/>
              <w:marTop w:val="0"/>
              <w:marBottom w:val="240"/>
              <w:divBdr>
                <w:top w:val="none" w:sz="0" w:space="0" w:color="auto"/>
                <w:left w:val="none" w:sz="0" w:space="0" w:color="auto"/>
                <w:bottom w:val="none" w:sz="0" w:space="0" w:color="auto"/>
                <w:right w:val="none" w:sz="0" w:space="0" w:color="auto"/>
              </w:divBdr>
            </w:div>
            <w:div w:id="94595782">
              <w:marLeft w:val="0"/>
              <w:marRight w:val="0"/>
              <w:marTop w:val="0"/>
              <w:marBottom w:val="240"/>
              <w:divBdr>
                <w:top w:val="none" w:sz="0" w:space="0" w:color="auto"/>
                <w:left w:val="none" w:sz="0" w:space="0" w:color="auto"/>
                <w:bottom w:val="none" w:sz="0" w:space="0" w:color="auto"/>
                <w:right w:val="none" w:sz="0" w:space="0" w:color="auto"/>
              </w:divBdr>
            </w:div>
            <w:div w:id="1300838521">
              <w:marLeft w:val="0"/>
              <w:marRight w:val="0"/>
              <w:marTop w:val="0"/>
              <w:marBottom w:val="240"/>
              <w:divBdr>
                <w:top w:val="none" w:sz="0" w:space="0" w:color="auto"/>
                <w:left w:val="none" w:sz="0" w:space="0" w:color="auto"/>
                <w:bottom w:val="none" w:sz="0" w:space="0" w:color="auto"/>
                <w:right w:val="none" w:sz="0" w:space="0" w:color="auto"/>
              </w:divBdr>
            </w:div>
            <w:div w:id="151802322">
              <w:marLeft w:val="0"/>
              <w:marRight w:val="0"/>
              <w:marTop w:val="0"/>
              <w:marBottom w:val="240"/>
              <w:divBdr>
                <w:top w:val="none" w:sz="0" w:space="0" w:color="auto"/>
                <w:left w:val="none" w:sz="0" w:space="0" w:color="auto"/>
                <w:bottom w:val="none" w:sz="0" w:space="0" w:color="auto"/>
                <w:right w:val="none" w:sz="0" w:space="0" w:color="auto"/>
              </w:divBdr>
            </w:div>
            <w:div w:id="361172042">
              <w:marLeft w:val="0"/>
              <w:marRight w:val="0"/>
              <w:marTop w:val="0"/>
              <w:marBottom w:val="240"/>
              <w:divBdr>
                <w:top w:val="none" w:sz="0" w:space="0" w:color="auto"/>
                <w:left w:val="none" w:sz="0" w:space="0" w:color="auto"/>
                <w:bottom w:val="none" w:sz="0" w:space="0" w:color="auto"/>
                <w:right w:val="none" w:sz="0" w:space="0" w:color="auto"/>
              </w:divBdr>
            </w:div>
            <w:div w:id="1889369959">
              <w:marLeft w:val="0"/>
              <w:marRight w:val="0"/>
              <w:marTop w:val="0"/>
              <w:marBottom w:val="240"/>
              <w:divBdr>
                <w:top w:val="none" w:sz="0" w:space="0" w:color="auto"/>
                <w:left w:val="none" w:sz="0" w:space="0" w:color="auto"/>
                <w:bottom w:val="none" w:sz="0" w:space="0" w:color="auto"/>
                <w:right w:val="none" w:sz="0" w:space="0" w:color="auto"/>
              </w:divBdr>
            </w:div>
            <w:div w:id="775634396">
              <w:marLeft w:val="0"/>
              <w:marRight w:val="0"/>
              <w:marTop w:val="0"/>
              <w:marBottom w:val="240"/>
              <w:divBdr>
                <w:top w:val="none" w:sz="0" w:space="0" w:color="auto"/>
                <w:left w:val="none" w:sz="0" w:space="0" w:color="auto"/>
                <w:bottom w:val="none" w:sz="0" w:space="0" w:color="auto"/>
                <w:right w:val="none" w:sz="0" w:space="0" w:color="auto"/>
              </w:divBdr>
            </w:div>
            <w:div w:id="898319347">
              <w:marLeft w:val="0"/>
              <w:marRight w:val="0"/>
              <w:marTop w:val="0"/>
              <w:marBottom w:val="240"/>
              <w:divBdr>
                <w:top w:val="none" w:sz="0" w:space="0" w:color="auto"/>
                <w:left w:val="none" w:sz="0" w:space="0" w:color="auto"/>
                <w:bottom w:val="none" w:sz="0" w:space="0" w:color="auto"/>
                <w:right w:val="none" w:sz="0" w:space="0" w:color="auto"/>
              </w:divBdr>
            </w:div>
            <w:div w:id="1293635819">
              <w:marLeft w:val="0"/>
              <w:marRight w:val="0"/>
              <w:marTop w:val="0"/>
              <w:marBottom w:val="240"/>
              <w:divBdr>
                <w:top w:val="none" w:sz="0" w:space="0" w:color="auto"/>
                <w:left w:val="none" w:sz="0" w:space="0" w:color="auto"/>
                <w:bottom w:val="none" w:sz="0" w:space="0" w:color="auto"/>
                <w:right w:val="none" w:sz="0" w:space="0" w:color="auto"/>
              </w:divBdr>
            </w:div>
            <w:div w:id="1802068885">
              <w:marLeft w:val="0"/>
              <w:marRight w:val="0"/>
              <w:marTop w:val="0"/>
              <w:marBottom w:val="240"/>
              <w:divBdr>
                <w:top w:val="none" w:sz="0" w:space="0" w:color="auto"/>
                <w:left w:val="none" w:sz="0" w:space="0" w:color="auto"/>
                <w:bottom w:val="none" w:sz="0" w:space="0" w:color="auto"/>
                <w:right w:val="none" w:sz="0" w:space="0" w:color="auto"/>
              </w:divBdr>
            </w:div>
            <w:div w:id="1991396670">
              <w:marLeft w:val="0"/>
              <w:marRight w:val="0"/>
              <w:marTop w:val="0"/>
              <w:marBottom w:val="240"/>
              <w:divBdr>
                <w:top w:val="none" w:sz="0" w:space="0" w:color="auto"/>
                <w:left w:val="none" w:sz="0" w:space="0" w:color="auto"/>
                <w:bottom w:val="none" w:sz="0" w:space="0" w:color="auto"/>
                <w:right w:val="none" w:sz="0" w:space="0" w:color="auto"/>
              </w:divBdr>
            </w:div>
            <w:div w:id="1796634884">
              <w:marLeft w:val="0"/>
              <w:marRight w:val="0"/>
              <w:marTop w:val="0"/>
              <w:marBottom w:val="240"/>
              <w:divBdr>
                <w:top w:val="none" w:sz="0" w:space="0" w:color="auto"/>
                <w:left w:val="none" w:sz="0" w:space="0" w:color="auto"/>
                <w:bottom w:val="none" w:sz="0" w:space="0" w:color="auto"/>
                <w:right w:val="none" w:sz="0" w:space="0" w:color="auto"/>
              </w:divBdr>
            </w:div>
            <w:div w:id="990065739">
              <w:marLeft w:val="0"/>
              <w:marRight w:val="0"/>
              <w:marTop w:val="0"/>
              <w:marBottom w:val="240"/>
              <w:divBdr>
                <w:top w:val="none" w:sz="0" w:space="0" w:color="auto"/>
                <w:left w:val="none" w:sz="0" w:space="0" w:color="auto"/>
                <w:bottom w:val="none" w:sz="0" w:space="0" w:color="auto"/>
                <w:right w:val="none" w:sz="0" w:space="0" w:color="auto"/>
              </w:divBdr>
            </w:div>
            <w:div w:id="1153646016">
              <w:marLeft w:val="0"/>
              <w:marRight w:val="0"/>
              <w:marTop w:val="0"/>
              <w:marBottom w:val="240"/>
              <w:divBdr>
                <w:top w:val="none" w:sz="0" w:space="0" w:color="auto"/>
                <w:left w:val="none" w:sz="0" w:space="0" w:color="auto"/>
                <w:bottom w:val="none" w:sz="0" w:space="0" w:color="auto"/>
                <w:right w:val="none" w:sz="0" w:space="0" w:color="auto"/>
              </w:divBdr>
            </w:div>
            <w:div w:id="217712791">
              <w:marLeft w:val="0"/>
              <w:marRight w:val="0"/>
              <w:marTop w:val="0"/>
              <w:marBottom w:val="240"/>
              <w:divBdr>
                <w:top w:val="none" w:sz="0" w:space="0" w:color="auto"/>
                <w:left w:val="none" w:sz="0" w:space="0" w:color="auto"/>
                <w:bottom w:val="none" w:sz="0" w:space="0" w:color="auto"/>
                <w:right w:val="none" w:sz="0" w:space="0" w:color="auto"/>
              </w:divBdr>
            </w:div>
            <w:div w:id="635569566">
              <w:marLeft w:val="0"/>
              <w:marRight w:val="0"/>
              <w:marTop w:val="0"/>
              <w:marBottom w:val="240"/>
              <w:divBdr>
                <w:top w:val="none" w:sz="0" w:space="0" w:color="auto"/>
                <w:left w:val="none" w:sz="0" w:space="0" w:color="auto"/>
                <w:bottom w:val="none" w:sz="0" w:space="0" w:color="auto"/>
                <w:right w:val="none" w:sz="0" w:space="0" w:color="auto"/>
              </w:divBdr>
            </w:div>
            <w:div w:id="200824622">
              <w:marLeft w:val="0"/>
              <w:marRight w:val="0"/>
              <w:marTop w:val="0"/>
              <w:marBottom w:val="240"/>
              <w:divBdr>
                <w:top w:val="none" w:sz="0" w:space="0" w:color="auto"/>
                <w:left w:val="none" w:sz="0" w:space="0" w:color="auto"/>
                <w:bottom w:val="none" w:sz="0" w:space="0" w:color="auto"/>
                <w:right w:val="none" w:sz="0" w:space="0" w:color="auto"/>
              </w:divBdr>
            </w:div>
            <w:div w:id="79733202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892815271">
      <w:bodyDiv w:val="1"/>
      <w:marLeft w:val="0"/>
      <w:marRight w:val="0"/>
      <w:marTop w:val="0"/>
      <w:marBottom w:val="0"/>
      <w:divBdr>
        <w:top w:val="none" w:sz="0" w:space="0" w:color="auto"/>
        <w:left w:val="none" w:sz="0" w:space="0" w:color="auto"/>
        <w:bottom w:val="none" w:sz="0" w:space="0" w:color="auto"/>
        <w:right w:val="none" w:sz="0" w:space="0" w:color="auto"/>
      </w:divBdr>
      <w:divsChild>
        <w:div w:id="1578175405">
          <w:marLeft w:val="0"/>
          <w:marRight w:val="0"/>
          <w:marTop w:val="0"/>
          <w:marBottom w:val="80"/>
          <w:divBdr>
            <w:top w:val="single" w:sz="4" w:space="0" w:color="auto"/>
            <w:left w:val="single" w:sz="18" w:space="0" w:color="auto"/>
            <w:bottom w:val="single" w:sz="4" w:space="0" w:color="auto"/>
            <w:right w:val="single" w:sz="4" w:space="0" w:color="auto"/>
          </w:divBdr>
        </w:div>
        <w:div w:id="1497501837">
          <w:marLeft w:val="0"/>
          <w:marRight w:val="0"/>
          <w:marTop w:val="100"/>
          <w:marBottom w:val="100"/>
          <w:divBdr>
            <w:top w:val="none" w:sz="0" w:space="0" w:color="auto"/>
            <w:left w:val="none" w:sz="0" w:space="0" w:color="auto"/>
            <w:bottom w:val="none" w:sz="0" w:space="0" w:color="auto"/>
            <w:right w:val="none" w:sz="0" w:space="0" w:color="auto"/>
          </w:divBdr>
          <w:divsChild>
            <w:div w:id="89086034">
              <w:marLeft w:val="0"/>
              <w:marRight w:val="0"/>
              <w:marTop w:val="100"/>
              <w:marBottom w:val="100"/>
              <w:divBdr>
                <w:top w:val="none" w:sz="0" w:space="0" w:color="auto"/>
                <w:left w:val="none" w:sz="0" w:space="0" w:color="auto"/>
                <w:bottom w:val="none" w:sz="0" w:space="0" w:color="auto"/>
                <w:right w:val="none" w:sz="0" w:space="0" w:color="auto"/>
              </w:divBdr>
              <w:divsChild>
                <w:div w:id="1196236248">
                  <w:marLeft w:val="0"/>
                  <w:marRight w:val="0"/>
                  <w:marTop w:val="0"/>
                  <w:marBottom w:val="0"/>
                  <w:divBdr>
                    <w:top w:val="none" w:sz="0" w:space="0" w:color="auto"/>
                    <w:left w:val="none" w:sz="0" w:space="0" w:color="auto"/>
                    <w:bottom w:val="none" w:sz="0" w:space="0" w:color="auto"/>
                    <w:right w:val="none" w:sz="0" w:space="0" w:color="auto"/>
                  </w:divBdr>
                  <w:divsChild>
                    <w:div w:id="12192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026165">
          <w:marLeft w:val="0"/>
          <w:marRight w:val="0"/>
          <w:marTop w:val="0"/>
          <w:marBottom w:val="80"/>
          <w:divBdr>
            <w:top w:val="single" w:sz="4" w:space="0" w:color="auto"/>
            <w:left w:val="single" w:sz="18" w:space="0" w:color="auto"/>
            <w:bottom w:val="single" w:sz="4" w:space="0" w:color="auto"/>
            <w:right w:val="single" w:sz="4" w:space="0" w:color="auto"/>
          </w:divBdr>
        </w:div>
        <w:div w:id="1279483728">
          <w:marLeft w:val="0"/>
          <w:marRight w:val="0"/>
          <w:marTop w:val="0"/>
          <w:marBottom w:val="80"/>
          <w:divBdr>
            <w:top w:val="single" w:sz="4" w:space="0" w:color="auto"/>
            <w:left w:val="single" w:sz="18" w:space="0" w:color="auto"/>
            <w:bottom w:val="single" w:sz="4" w:space="0" w:color="auto"/>
            <w:right w:val="single" w:sz="4" w:space="0" w:color="auto"/>
          </w:divBdr>
        </w:div>
      </w:divsChild>
    </w:div>
    <w:div w:id="896355003">
      <w:bodyDiv w:val="1"/>
      <w:marLeft w:val="0"/>
      <w:marRight w:val="0"/>
      <w:marTop w:val="0"/>
      <w:marBottom w:val="0"/>
      <w:divBdr>
        <w:top w:val="none" w:sz="0" w:space="0" w:color="auto"/>
        <w:left w:val="none" w:sz="0" w:space="0" w:color="auto"/>
        <w:bottom w:val="none" w:sz="0" w:space="0" w:color="auto"/>
        <w:right w:val="none" w:sz="0" w:space="0" w:color="auto"/>
      </w:divBdr>
      <w:divsChild>
        <w:div w:id="1546676203">
          <w:marLeft w:val="0"/>
          <w:marRight w:val="0"/>
          <w:marTop w:val="0"/>
          <w:marBottom w:val="80"/>
          <w:divBdr>
            <w:top w:val="single" w:sz="4" w:space="0" w:color="auto"/>
            <w:left w:val="single" w:sz="18" w:space="0" w:color="auto"/>
            <w:bottom w:val="single" w:sz="4" w:space="0" w:color="auto"/>
            <w:right w:val="single" w:sz="4" w:space="0" w:color="auto"/>
          </w:divBdr>
        </w:div>
        <w:div w:id="787896989">
          <w:marLeft w:val="0"/>
          <w:marRight w:val="0"/>
          <w:marTop w:val="100"/>
          <w:marBottom w:val="100"/>
          <w:divBdr>
            <w:top w:val="none" w:sz="0" w:space="0" w:color="auto"/>
            <w:left w:val="none" w:sz="0" w:space="0" w:color="auto"/>
            <w:bottom w:val="none" w:sz="0" w:space="0" w:color="auto"/>
            <w:right w:val="none" w:sz="0" w:space="0" w:color="auto"/>
          </w:divBdr>
          <w:divsChild>
            <w:div w:id="741172439">
              <w:marLeft w:val="0"/>
              <w:marRight w:val="0"/>
              <w:marTop w:val="100"/>
              <w:marBottom w:val="100"/>
              <w:divBdr>
                <w:top w:val="none" w:sz="0" w:space="0" w:color="auto"/>
                <w:left w:val="none" w:sz="0" w:space="0" w:color="auto"/>
                <w:bottom w:val="none" w:sz="0" w:space="0" w:color="auto"/>
                <w:right w:val="none" w:sz="0" w:space="0" w:color="auto"/>
              </w:divBdr>
              <w:divsChild>
                <w:div w:id="1058358231">
                  <w:marLeft w:val="0"/>
                  <w:marRight w:val="0"/>
                  <w:marTop w:val="0"/>
                  <w:marBottom w:val="0"/>
                  <w:divBdr>
                    <w:top w:val="none" w:sz="0" w:space="0" w:color="auto"/>
                    <w:left w:val="none" w:sz="0" w:space="0" w:color="auto"/>
                    <w:bottom w:val="none" w:sz="0" w:space="0" w:color="auto"/>
                    <w:right w:val="none" w:sz="0" w:space="0" w:color="auto"/>
                  </w:divBdr>
                  <w:divsChild>
                    <w:div w:id="13640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143205">
          <w:marLeft w:val="0"/>
          <w:marRight w:val="0"/>
          <w:marTop w:val="0"/>
          <w:marBottom w:val="80"/>
          <w:divBdr>
            <w:top w:val="single" w:sz="4" w:space="0" w:color="auto"/>
            <w:left w:val="single" w:sz="18" w:space="0" w:color="auto"/>
            <w:bottom w:val="single" w:sz="4" w:space="0" w:color="auto"/>
            <w:right w:val="single" w:sz="4" w:space="0" w:color="auto"/>
          </w:divBdr>
        </w:div>
        <w:div w:id="62029378">
          <w:marLeft w:val="0"/>
          <w:marRight w:val="0"/>
          <w:marTop w:val="0"/>
          <w:marBottom w:val="80"/>
          <w:divBdr>
            <w:top w:val="single" w:sz="4" w:space="0" w:color="auto"/>
            <w:left w:val="single" w:sz="18" w:space="0" w:color="auto"/>
            <w:bottom w:val="single" w:sz="4" w:space="0" w:color="auto"/>
            <w:right w:val="single" w:sz="4" w:space="0" w:color="auto"/>
          </w:divBdr>
        </w:div>
        <w:div w:id="650984585">
          <w:marLeft w:val="0"/>
          <w:marRight w:val="0"/>
          <w:marTop w:val="0"/>
          <w:marBottom w:val="80"/>
          <w:divBdr>
            <w:top w:val="single" w:sz="4" w:space="0" w:color="auto"/>
            <w:left w:val="single" w:sz="18" w:space="0" w:color="auto"/>
            <w:bottom w:val="single" w:sz="4" w:space="0" w:color="auto"/>
            <w:right w:val="single" w:sz="4" w:space="0" w:color="auto"/>
          </w:divBdr>
        </w:div>
        <w:div w:id="2029522432">
          <w:marLeft w:val="0"/>
          <w:marRight w:val="0"/>
          <w:marTop w:val="80"/>
          <w:marBottom w:val="0"/>
          <w:divBdr>
            <w:top w:val="single" w:sz="4" w:space="0" w:color="D5DDC6"/>
            <w:left w:val="single" w:sz="4" w:space="3" w:color="D5DDC6"/>
            <w:bottom w:val="single" w:sz="4" w:space="0" w:color="D5DDC6"/>
            <w:right w:val="single" w:sz="4" w:space="0" w:color="D5DDC6"/>
          </w:divBdr>
        </w:div>
        <w:div w:id="1679651497">
          <w:marLeft w:val="0"/>
          <w:marRight w:val="0"/>
          <w:marTop w:val="0"/>
          <w:marBottom w:val="80"/>
          <w:divBdr>
            <w:top w:val="single" w:sz="4" w:space="0" w:color="auto"/>
            <w:left w:val="single" w:sz="18" w:space="0" w:color="auto"/>
            <w:bottom w:val="single" w:sz="4" w:space="0" w:color="auto"/>
            <w:right w:val="single" w:sz="4" w:space="0" w:color="auto"/>
          </w:divBdr>
        </w:div>
        <w:div w:id="1828665686">
          <w:marLeft w:val="0"/>
          <w:marRight w:val="0"/>
          <w:marTop w:val="80"/>
          <w:marBottom w:val="0"/>
          <w:divBdr>
            <w:top w:val="single" w:sz="4" w:space="0" w:color="D5DDC6"/>
            <w:left w:val="single" w:sz="4" w:space="3" w:color="D5DDC6"/>
            <w:bottom w:val="single" w:sz="4" w:space="0" w:color="D5DDC6"/>
            <w:right w:val="single" w:sz="4" w:space="0" w:color="D5DDC6"/>
          </w:divBdr>
        </w:div>
        <w:div w:id="944195572">
          <w:marLeft w:val="0"/>
          <w:marRight w:val="0"/>
          <w:marTop w:val="0"/>
          <w:marBottom w:val="80"/>
          <w:divBdr>
            <w:top w:val="single" w:sz="4" w:space="0" w:color="auto"/>
            <w:left w:val="single" w:sz="18" w:space="0" w:color="auto"/>
            <w:bottom w:val="single" w:sz="4" w:space="0" w:color="auto"/>
            <w:right w:val="single" w:sz="4" w:space="0" w:color="auto"/>
          </w:divBdr>
        </w:div>
        <w:div w:id="4745417">
          <w:marLeft w:val="0"/>
          <w:marRight w:val="0"/>
          <w:marTop w:val="80"/>
          <w:marBottom w:val="0"/>
          <w:divBdr>
            <w:top w:val="single" w:sz="4" w:space="0" w:color="D5DDC6"/>
            <w:left w:val="single" w:sz="4" w:space="3" w:color="D5DDC6"/>
            <w:bottom w:val="single" w:sz="4" w:space="0" w:color="D5DDC6"/>
            <w:right w:val="single" w:sz="4" w:space="0" w:color="D5DDC6"/>
          </w:divBdr>
        </w:div>
        <w:div w:id="28267358">
          <w:marLeft w:val="0"/>
          <w:marRight w:val="0"/>
          <w:marTop w:val="0"/>
          <w:marBottom w:val="80"/>
          <w:divBdr>
            <w:top w:val="single" w:sz="4" w:space="0" w:color="auto"/>
            <w:left w:val="single" w:sz="18" w:space="0" w:color="auto"/>
            <w:bottom w:val="single" w:sz="4" w:space="0" w:color="auto"/>
            <w:right w:val="single" w:sz="4" w:space="0" w:color="auto"/>
          </w:divBdr>
        </w:div>
        <w:div w:id="1285842646">
          <w:marLeft w:val="0"/>
          <w:marRight w:val="0"/>
          <w:marTop w:val="80"/>
          <w:marBottom w:val="0"/>
          <w:divBdr>
            <w:top w:val="single" w:sz="4" w:space="0" w:color="D5DDC6"/>
            <w:left w:val="single" w:sz="4" w:space="3" w:color="D5DDC6"/>
            <w:bottom w:val="single" w:sz="4" w:space="0" w:color="D5DDC6"/>
            <w:right w:val="single" w:sz="4" w:space="0" w:color="D5DDC6"/>
          </w:divBdr>
        </w:div>
        <w:div w:id="1358387665">
          <w:marLeft w:val="0"/>
          <w:marRight w:val="0"/>
          <w:marTop w:val="0"/>
          <w:marBottom w:val="80"/>
          <w:divBdr>
            <w:top w:val="single" w:sz="4" w:space="0" w:color="auto"/>
            <w:left w:val="single" w:sz="18" w:space="0" w:color="auto"/>
            <w:bottom w:val="single" w:sz="4" w:space="0" w:color="auto"/>
            <w:right w:val="single" w:sz="4" w:space="0" w:color="auto"/>
          </w:divBdr>
        </w:div>
        <w:div w:id="1089079462">
          <w:marLeft w:val="0"/>
          <w:marRight w:val="0"/>
          <w:marTop w:val="80"/>
          <w:marBottom w:val="0"/>
          <w:divBdr>
            <w:top w:val="single" w:sz="4" w:space="0" w:color="D5DDC6"/>
            <w:left w:val="single" w:sz="4" w:space="3" w:color="D5DDC6"/>
            <w:bottom w:val="single" w:sz="4" w:space="0" w:color="D5DDC6"/>
            <w:right w:val="single" w:sz="4" w:space="0" w:color="D5DDC6"/>
          </w:divBdr>
        </w:div>
        <w:div w:id="1527017237">
          <w:marLeft w:val="0"/>
          <w:marRight w:val="0"/>
          <w:marTop w:val="0"/>
          <w:marBottom w:val="80"/>
          <w:divBdr>
            <w:top w:val="single" w:sz="4" w:space="0" w:color="auto"/>
            <w:left w:val="single" w:sz="18" w:space="0" w:color="auto"/>
            <w:bottom w:val="single" w:sz="4" w:space="0" w:color="auto"/>
            <w:right w:val="single" w:sz="4" w:space="0" w:color="auto"/>
          </w:divBdr>
        </w:div>
        <w:div w:id="640234109">
          <w:marLeft w:val="0"/>
          <w:marRight w:val="0"/>
          <w:marTop w:val="80"/>
          <w:marBottom w:val="0"/>
          <w:divBdr>
            <w:top w:val="single" w:sz="4" w:space="0" w:color="D5DDC6"/>
            <w:left w:val="single" w:sz="4" w:space="3" w:color="D5DDC6"/>
            <w:bottom w:val="single" w:sz="4" w:space="0" w:color="D5DDC6"/>
            <w:right w:val="single" w:sz="4" w:space="0" w:color="D5DDC6"/>
          </w:divBdr>
        </w:div>
        <w:div w:id="1445229701">
          <w:marLeft w:val="0"/>
          <w:marRight w:val="0"/>
          <w:marTop w:val="0"/>
          <w:marBottom w:val="80"/>
          <w:divBdr>
            <w:top w:val="single" w:sz="4" w:space="0" w:color="auto"/>
            <w:left w:val="single" w:sz="18" w:space="0" w:color="auto"/>
            <w:bottom w:val="single" w:sz="4" w:space="0" w:color="auto"/>
            <w:right w:val="single" w:sz="4" w:space="0" w:color="auto"/>
          </w:divBdr>
        </w:div>
        <w:div w:id="1120959154">
          <w:marLeft w:val="0"/>
          <w:marRight w:val="0"/>
          <w:marTop w:val="80"/>
          <w:marBottom w:val="0"/>
          <w:divBdr>
            <w:top w:val="single" w:sz="4" w:space="0" w:color="D5DDC6"/>
            <w:left w:val="single" w:sz="4" w:space="3" w:color="D5DDC6"/>
            <w:bottom w:val="single" w:sz="4" w:space="0" w:color="D5DDC6"/>
            <w:right w:val="single" w:sz="4" w:space="0" w:color="D5DDC6"/>
          </w:divBdr>
        </w:div>
        <w:div w:id="883298260">
          <w:marLeft w:val="0"/>
          <w:marRight w:val="0"/>
          <w:marTop w:val="0"/>
          <w:marBottom w:val="80"/>
          <w:divBdr>
            <w:top w:val="single" w:sz="4" w:space="0" w:color="auto"/>
            <w:left w:val="single" w:sz="18" w:space="0" w:color="auto"/>
            <w:bottom w:val="single" w:sz="4" w:space="0" w:color="auto"/>
            <w:right w:val="single" w:sz="4" w:space="0" w:color="auto"/>
          </w:divBdr>
        </w:div>
        <w:div w:id="1275409018">
          <w:marLeft w:val="0"/>
          <w:marRight w:val="0"/>
          <w:marTop w:val="80"/>
          <w:marBottom w:val="0"/>
          <w:divBdr>
            <w:top w:val="single" w:sz="4" w:space="0" w:color="D5DDC6"/>
            <w:left w:val="single" w:sz="4" w:space="3" w:color="D5DDC6"/>
            <w:bottom w:val="single" w:sz="4" w:space="0" w:color="D5DDC6"/>
            <w:right w:val="single" w:sz="4" w:space="0" w:color="D5DDC6"/>
          </w:divBdr>
        </w:div>
        <w:div w:id="1742287506">
          <w:marLeft w:val="0"/>
          <w:marRight w:val="0"/>
          <w:marTop w:val="0"/>
          <w:marBottom w:val="80"/>
          <w:divBdr>
            <w:top w:val="single" w:sz="4" w:space="0" w:color="auto"/>
            <w:left w:val="single" w:sz="18" w:space="0" w:color="auto"/>
            <w:bottom w:val="single" w:sz="4" w:space="0" w:color="auto"/>
            <w:right w:val="single" w:sz="4" w:space="0" w:color="auto"/>
          </w:divBdr>
        </w:div>
        <w:div w:id="299656526">
          <w:marLeft w:val="0"/>
          <w:marRight w:val="0"/>
          <w:marTop w:val="80"/>
          <w:marBottom w:val="0"/>
          <w:divBdr>
            <w:top w:val="single" w:sz="4" w:space="0" w:color="D5DDC6"/>
            <w:left w:val="single" w:sz="4" w:space="3" w:color="D5DDC6"/>
            <w:bottom w:val="single" w:sz="4" w:space="0" w:color="D5DDC6"/>
            <w:right w:val="single" w:sz="4" w:space="0" w:color="D5DDC6"/>
          </w:divBdr>
        </w:div>
        <w:div w:id="1304118033">
          <w:marLeft w:val="0"/>
          <w:marRight w:val="0"/>
          <w:marTop w:val="0"/>
          <w:marBottom w:val="80"/>
          <w:divBdr>
            <w:top w:val="single" w:sz="4" w:space="0" w:color="auto"/>
            <w:left w:val="single" w:sz="18" w:space="0" w:color="auto"/>
            <w:bottom w:val="single" w:sz="4" w:space="0" w:color="auto"/>
            <w:right w:val="single" w:sz="4" w:space="0" w:color="auto"/>
          </w:divBdr>
        </w:div>
        <w:div w:id="1848405449">
          <w:marLeft w:val="0"/>
          <w:marRight w:val="0"/>
          <w:marTop w:val="80"/>
          <w:marBottom w:val="0"/>
          <w:divBdr>
            <w:top w:val="single" w:sz="4" w:space="0" w:color="D5DDC6"/>
            <w:left w:val="single" w:sz="4" w:space="3" w:color="D5DDC6"/>
            <w:bottom w:val="single" w:sz="4" w:space="0" w:color="D5DDC6"/>
            <w:right w:val="single" w:sz="4" w:space="0" w:color="D5DDC6"/>
          </w:divBdr>
        </w:div>
        <w:div w:id="478501455">
          <w:marLeft w:val="0"/>
          <w:marRight w:val="0"/>
          <w:marTop w:val="0"/>
          <w:marBottom w:val="80"/>
          <w:divBdr>
            <w:top w:val="single" w:sz="4" w:space="0" w:color="auto"/>
            <w:left w:val="single" w:sz="18" w:space="0" w:color="auto"/>
            <w:bottom w:val="single" w:sz="4" w:space="0" w:color="auto"/>
            <w:right w:val="single" w:sz="4" w:space="0" w:color="auto"/>
          </w:divBdr>
        </w:div>
        <w:div w:id="506748700">
          <w:marLeft w:val="0"/>
          <w:marRight w:val="0"/>
          <w:marTop w:val="80"/>
          <w:marBottom w:val="0"/>
          <w:divBdr>
            <w:top w:val="single" w:sz="4" w:space="0" w:color="D5DDC6"/>
            <w:left w:val="single" w:sz="4" w:space="3" w:color="D5DDC6"/>
            <w:bottom w:val="single" w:sz="4" w:space="0" w:color="D5DDC6"/>
            <w:right w:val="single" w:sz="4" w:space="0" w:color="D5DDC6"/>
          </w:divBdr>
        </w:div>
        <w:div w:id="348727795">
          <w:marLeft w:val="0"/>
          <w:marRight w:val="0"/>
          <w:marTop w:val="0"/>
          <w:marBottom w:val="80"/>
          <w:divBdr>
            <w:top w:val="single" w:sz="4" w:space="0" w:color="auto"/>
            <w:left w:val="single" w:sz="18" w:space="0" w:color="auto"/>
            <w:bottom w:val="single" w:sz="4" w:space="0" w:color="auto"/>
            <w:right w:val="single" w:sz="4" w:space="0" w:color="auto"/>
          </w:divBdr>
        </w:div>
        <w:div w:id="1895313892">
          <w:marLeft w:val="0"/>
          <w:marRight w:val="0"/>
          <w:marTop w:val="80"/>
          <w:marBottom w:val="0"/>
          <w:divBdr>
            <w:top w:val="single" w:sz="4" w:space="0" w:color="D5DDC6"/>
            <w:left w:val="single" w:sz="4" w:space="3" w:color="D5DDC6"/>
            <w:bottom w:val="single" w:sz="4" w:space="0" w:color="D5DDC6"/>
            <w:right w:val="single" w:sz="4" w:space="0" w:color="D5DDC6"/>
          </w:divBdr>
        </w:div>
        <w:div w:id="1039622087">
          <w:marLeft w:val="0"/>
          <w:marRight w:val="0"/>
          <w:marTop w:val="0"/>
          <w:marBottom w:val="80"/>
          <w:divBdr>
            <w:top w:val="single" w:sz="4" w:space="0" w:color="auto"/>
            <w:left w:val="single" w:sz="18" w:space="0" w:color="auto"/>
            <w:bottom w:val="single" w:sz="4" w:space="0" w:color="auto"/>
            <w:right w:val="single" w:sz="4" w:space="0" w:color="auto"/>
          </w:divBdr>
        </w:div>
        <w:div w:id="2062900348">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901796735">
      <w:bodyDiv w:val="1"/>
      <w:marLeft w:val="0"/>
      <w:marRight w:val="0"/>
      <w:marTop w:val="0"/>
      <w:marBottom w:val="0"/>
      <w:divBdr>
        <w:top w:val="none" w:sz="0" w:space="0" w:color="auto"/>
        <w:left w:val="none" w:sz="0" w:space="0" w:color="auto"/>
        <w:bottom w:val="none" w:sz="0" w:space="0" w:color="auto"/>
        <w:right w:val="none" w:sz="0" w:space="0" w:color="auto"/>
      </w:divBdr>
      <w:divsChild>
        <w:div w:id="916213712">
          <w:marLeft w:val="0"/>
          <w:marRight w:val="0"/>
          <w:marTop w:val="0"/>
          <w:marBottom w:val="92"/>
          <w:divBdr>
            <w:top w:val="single" w:sz="4" w:space="0" w:color="auto"/>
            <w:left w:val="single" w:sz="18" w:space="0" w:color="auto"/>
            <w:bottom w:val="single" w:sz="4" w:space="0" w:color="auto"/>
            <w:right w:val="single" w:sz="4" w:space="0" w:color="auto"/>
          </w:divBdr>
        </w:div>
        <w:div w:id="756440586">
          <w:marLeft w:val="0"/>
          <w:marRight w:val="0"/>
          <w:marTop w:val="0"/>
          <w:marBottom w:val="92"/>
          <w:divBdr>
            <w:top w:val="single" w:sz="4" w:space="0" w:color="auto"/>
            <w:left w:val="single" w:sz="18" w:space="0" w:color="auto"/>
            <w:bottom w:val="single" w:sz="4" w:space="0" w:color="auto"/>
            <w:right w:val="single" w:sz="4" w:space="0" w:color="auto"/>
          </w:divBdr>
        </w:div>
        <w:div w:id="1230917696">
          <w:marLeft w:val="0"/>
          <w:marRight w:val="0"/>
          <w:marTop w:val="92"/>
          <w:marBottom w:val="0"/>
          <w:divBdr>
            <w:top w:val="single" w:sz="4" w:space="0" w:color="D5DDC6"/>
            <w:left w:val="single" w:sz="4" w:space="3" w:color="D5DDC6"/>
            <w:bottom w:val="single" w:sz="4" w:space="0" w:color="D5DDC6"/>
            <w:right w:val="single" w:sz="4" w:space="0" w:color="D5DDC6"/>
          </w:divBdr>
        </w:div>
        <w:div w:id="746807677">
          <w:marLeft w:val="0"/>
          <w:marRight w:val="0"/>
          <w:marTop w:val="0"/>
          <w:marBottom w:val="92"/>
          <w:divBdr>
            <w:top w:val="single" w:sz="4" w:space="0" w:color="auto"/>
            <w:left w:val="single" w:sz="18" w:space="0" w:color="auto"/>
            <w:bottom w:val="single" w:sz="4" w:space="0" w:color="auto"/>
            <w:right w:val="single" w:sz="4" w:space="0" w:color="auto"/>
          </w:divBdr>
        </w:div>
        <w:div w:id="676620096">
          <w:marLeft w:val="0"/>
          <w:marRight w:val="0"/>
          <w:marTop w:val="0"/>
          <w:marBottom w:val="0"/>
          <w:divBdr>
            <w:top w:val="single" w:sz="4" w:space="18" w:color="D9D9F1"/>
            <w:left w:val="single" w:sz="4" w:space="6" w:color="D9D9F1"/>
            <w:bottom w:val="single" w:sz="4" w:space="18" w:color="D9D9F1"/>
            <w:right w:val="single" w:sz="4" w:space="6" w:color="D9D9F1"/>
          </w:divBdr>
        </w:div>
        <w:div w:id="487326605">
          <w:marLeft w:val="0"/>
          <w:marRight w:val="0"/>
          <w:marTop w:val="0"/>
          <w:marBottom w:val="92"/>
          <w:divBdr>
            <w:top w:val="single" w:sz="4" w:space="0" w:color="auto"/>
            <w:left w:val="single" w:sz="18" w:space="0" w:color="auto"/>
            <w:bottom w:val="single" w:sz="4" w:space="0" w:color="auto"/>
            <w:right w:val="single" w:sz="4" w:space="0" w:color="auto"/>
          </w:divBdr>
        </w:div>
        <w:div w:id="1206214019">
          <w:marLeft w:val="0"/>
          <w:marRight w:val="0"/>
          <w:marTop w:val="92"/>
          <w:marBottom w:val="0"/>
          <w:divBdr>
            <w:top w:val="single" w:sz="4" w:space="0" w:color="D5DDC6"/>
            <w:left w:val="single" w:sz="4" w:space="3" w:color="D5DDC6"/>
            <w:bottom w:val="single" w:sz="4" w:space="0" w:color="D5DDC6"/>
            <w:right w:val="single" w:sz="4" w:space="0" w:color="D5DDC6"/>
          </w:divBdr>
        </w:div>
        <w:div w:id="1662003168">
          <w:marLeft w:val="0"/>
          <w:marRight w:val="0"/>
          <w:marTop w:val="0"/>
          <w:marBottom w:val="92"/>
          <w:divBdr>
            <w:top w:val="single" w:sz="4" w:space="0" w:color="auto"/>
            <w:left w:val="single" w:sz="18" w:space="0" w:color="auto"/>
            <w:bottom w:val="single" w:sz="4" w:space="0" w:color="auto"/>
            <w:right w:val="single" w:sz="4" w:space="0" w:color="auto"/>
          </w:divBdr>
        </w:div>
        <w:div w:id="449589091">
          <w:marLeft w:val="0"/>
          <w:marRight w:val="0"/>
          <w:marTop w:val="0"/>
          <w:marBottom w:val="92"/>
          <w:divBdr>
            <w:top w:val="single" w:sz="4" w:space="0" w:color="auto"/>
            <w:left w:val="single" w:sz="18" w:space="0" w:color="auto"/>
            <w:bottom w:val="single" w:sz="4" w:space="0" w:color="auto"/>
            <w:right w:val="single" w:sz="4" w:space="0" w:color="auto"/>
          </w:divBdr>
        </w:div>
        <w:div w:id="98379500">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902833025">
      <w:bodyDiv w:val="1"/>
      <w:marLeft w:val="0"/>
      <w:marRight w:val="0"/>
      <w:marTop w:val="0"/>
      <w:marBottom w:val="0"/>
      <w:divBdr>
        <w:top w:val="none" w:sz="0" w:space="0" w:color="auto"/>
        <w:left w:val="none" w:sz="0" w:space="0" w:color="auto"/>
        <w:bottom w:val="none" w:sz="0" w:space="0" w:color="auto"/>
        <w:right w:val="none" w:sz="0" w:space="0" w:color="auto"/>
      </w:divBdr>
      <w:divsChild>
        <w:div w:id="1187673426">
          <w:marLeft w:val="0"/>
          <w:marRight w:val="0"/>
          <w:marTop w:val="0"/>
          <w:marBottom w:val="240"/>
          <w:divBdr>
            <w:top w:val="none" w:sz="0" w:space="0" w:color="auto"/>
            <w:left w:val="none" w:sz="0" w:space="0" w:color="auto"/>
            <w:bottom w:val="none" w:sz="0" w:space="0" w:color="auto"/>
            <w:right w:val="none" w:sz="0" w:space="0" w:color="auto"/>
          </w:divBdr>
        </w:div>
        <w:div w:id="2084914161">
          <w:marLeft w:val="0"/>
          <w:marRight w:val="0"/>
          <w:marTop w:val="0"/>
          <w:marBottom w:val="240"/>
          <w:divBdr>
            <w:top w:val="none" w:sz="0" w:space="0" w:color="auto"/>
            <w:left w:val="none" w:sz="0" w:space="0" w:color="auto"/>
            <w:bottom w:val="none" w:sz="0" w:space="0" w:color="auto"/>
            <w:right w:val="none" w:sz="0" w:space="0" w:color="auto"/>
          </w:divBdr>
        </w:div>
        <w:div w:id="217937564">
          <w:marLeft w:val="0"/>
          <w:marRight w:val="0"/>
          <w:marTop w:val="0"/>
          <w:marBottom w:val="240"/>
          <w:divBdr>
            <w:top w:val="none" w:sz="0" w:space="0" w:color="auto"/>
            <w:left w:val="none" w:sz="0" w:space="0" w:color="auto"/>
            <w:bottom w:val="none" w:sz="0" w:space="0" w:color="auto"/>
            <w:right w:val="none" w:sz="0" w:space="0" w:color="auto"/>
          </w:divBdr>
        </w:div>
        <w:div w:id="2039163682">
          <w:marLeft w:val="0"/>
          <w:marRight w:val="0"/>
          <w:marTop w:val="0"/>
          <w:marBottom w:val="240"/>
          <w:divBdr>
            <w:top w:val="none" w:sz="0" w:space="0" w:color="auto"/>
            <w:left w:val="none" w:sz="0" w:space="0" w:color="auto"/>
            <w:bottom w:val="none" w:sz="0" w:space="0" w:color="auto"/>
            <w:right w:val="none" w:sz="0" w:space="0" w:color="auto"/>
          </w:divBdr>
        </w:div>
        <w:div w:id="1208449428">
          <w:marLeft w:val="0"/>
          <w:marRight w:val="0"/>
          <w:marTop w:val="0"/>
          <w:marBottom w:val="240"/>
          <w:divBdr>
            <w:top w:val="none" w:sz="0" w:space="0" w:color="auto"/>
            <w:left w:val="none" w:sz="0" w:space="0" w:color="auto"/>
            <w:bottom w:val="none" w:sz="0" w:space="0" w:color="auto"/>
            <w:right w:val="none" w:sz="0" w:space="0" w:color="auto"/>
          </w:divBdr>
        </w:div>
        <w:div w:id="1177039450">
          <w:marLeft w:val="0"/>
          <w:marRight w:val="0"/>
          <w:marTop w:val="0"/>
          <w:marBottom w:val="240"/>
          <w:divBdr>
            <w:top w:val="none" w:sz="0" w:space="0" w:color="auto"/>
            <w:left w:val="none" w:sz="0" w:space="0" w:color="auto"/>
            <w:bottom w:val="none" w:sz="0" w:space="0" w:color="auto"/>
            <w:right w:val="none" w:sz="0" w:space="0" w:color="auto"/>
          </w:divBdr>
        </w:div>
      </w:divsChild>
    </w:div>
    <w:div w:id="907497285">
      <w:bodyDiv w:val="1"/>
      <w:marLeft w:val="0"/>
      <w:marRight w:val="0"/>
      <w:marTop w:val="0"/>
      <w:marBottom w:val="0"/>
      <w:divBdr>
        <w:top w:val="none" w:sz="0" w:space="0" w:color="auto"/>
        <w:left w:val="none" w:sz="0" w:space="0" w:color="auto"/>
        <w:bottom w:val="none" w:sz="0" w:space="0" w:color="auto"/>
        <w:right w:val="none" w:sz="0" w:space="0" w:color="auto"/>
      </w:divBdr>
      <w:divsChild>
        <w:div w:id="836386786">
          <w:marLeft w:val="0"/>
          <w:marRight w:val="0"/>
          <w:marTop w:val="0"/>
          <w:marBottom w:val="0"/>
          <w:divBdr>
            <w:top w:val="none" w:sz="0" w:space="0" w:color="auto"/>
            <w:left w:val="none" w:sz="0" w:space="0" w:color="auto"/>
            <w:bottom w:val="none" w:sz="0" w:space="0" w:color="auto"/>
            <w:right w:val="none" w:sz="0" w:space="0" w:color="auto"/>
          </w:divBdr>
        </w:div>
        <w:div w:id="1627614240">
          <w:marLeft w:val="0"/>
          <w:marRight w:val="0"/>
          <w:marTop w:val="360"/>
          <w:marBottom w:val="0"/>
          <w:divBdr>
            <w:top w:val="none" w:sz="0" w:space="0" w:color="auto"/>
            <w:left w:val="none" w:sz="0" w:space="0" w:color="auto"/>
            <w:bottom w:val="single" w:sz="8" w:space="6" w:color="D9DCDF"/>
            <w:right w:val="none" w:sz="0" w:space="0" w:color="auto"/>
          </w:divBdr>
          <w:divsChild>
            <w:div w:id="1705059742">
              <w:marLeft w:val="0"/>
              <w:marRight w:val="0"/>
              <w:marTop w:val="288"/>
              <w:marBottom w:val="0"/>
              <w:divBdr>
                <w:top w:val="none" w:sz="0" w:space="0" w:color="auto"/>
                <w:left w:val="none" w:sz="0" w:space="0" w:color="auto"/>
                <w:bottom w:val="none" w:sz="0" w:space="0" w:color="auto"/>
                <w:right w:val="none" w:sz="0" w:space="0" w:color="auto"/>
              </w:divBdr>
            </w:div>
            <w:div w:id="335115091">
              <w:marLeft w:val="0"/>
              <w:marRight w:val="0"/>
              <w:marTop w:val="115"/>
              <w:marBottom w:val="0"/>
              <w:divBdr>
                <w:top w:val="none" w:sz="0" w:space="0" w:color="auto"/>
                <w:left w:val="none" w:sz="0" w:space="0" w:color="auto"/>
                <w:bottom w:val="none" w:sz="0" w:space="0" w:color="auto"/>
                <w:right w:val="none" w:sz="0" w:space="0" w:color="auto"/>
              </w:divBdr>
              <w:divsChild>
                <w:div w:id="741951168">
                  <w:marLeft w:val="0"/>
                  <w:marRight w:val="0"/>
                  <w:marTop w:val="0"/>
                  <w:marBottom w:val="173"/>
                  <w:divBdr>
                    <w:top w:val="none" w:sz="0" w:space="0" w:color="auto"/>
                    <w:left w:val="none" w:sz="0" w:space="0" w:color="auto"/>
                    <w:bottom w:val="none" w:sz="0" w:space="0" w:color="auto"/>
                    <w:right w:val="none" w:sz="0" w:space="0" w:color="auto"/>
                  </w:divBdr>
                </w:div>
                <w:div w:id="1189225051">
                  <w:marLeft w:val="0"/>
                  <w:marRight w:val="0"/>
                  <w:marTop w:val="0"/>
                  <w:marBottom w:val="173"/>
                  <w:divBdr>
                    <w:top w:val="none" w:sz="0" w:space="0" w:color="auto"/>
                    <w:left w:val="none" w:sz="0" w:space="0" w:color="auto"/>
                    <w:bottom w:val="none" w:sz="0" w:space="0" w:color="auto"/>
                    <w:right w:val="none" w:sz="0" w:space="0" w:color="auto"/>
                  </w:divBdr>
                </w:div>
                <w:div w:id="350886186">
                  <w:marLeft w:val="0"/>
                  <w:marRight w:val="0"/>
                  <w:marTop w:val="0"/>
                  <w:marBottom w:val="173"/>
                  <w:divBdr>
                    <w:top w:val="none" w:sz="0" w:space="0" w:color="auto"/>
                    <w:left w:val="none" w:sz="0" w:space="0" w:color="auto"/>
                    <w:bottom w:val="none" w:sz="0" w:space="0" w:color="auto"/>
                    <w:right w:val="none" w:sz="0" w:space="0" w:color="auto"/>
                  </w:divBdr>
                </w:div>
                <w:div w:id="1909537006">
                  <w:marLeft w:val="0"/>
                  <w:marRight w:val="0"/>
                  <w:marTop w:val="0"/>
                  <w:marBottom w:val="173"/>
                  <w:divBdr>
                    <w:top w:val="none" w:sz="0" w:space="0" w:color="auto"/>
                    <w:left w:val="none" w:sz="0" w:space="0" w:color="auto"/>
                    <w:bottom w:val="none" w:sz="0" w:space="0" w:color="auto"/>
                    <w:right w:val="none" w:sz="0" w:space="0" w:color="auto"/>
                  </w:divBdr>
                </w:div>
                <w:div w:id="381949447">
                  <w:marLeft w:val="0"/>
                  <w:marRight w:val="0"/>
                  <w:marTop w:val="0"/>
                  <w:marBottom w:val="173"/>
                  <w:divBdr>
                    <w:top w:val="none" w:sz="0" w:space="0" w:color="auto"/>
                    <w:left w:val="none" w:sz="0" w:space="0" w:color="auto"/>
                    <w:bottom w:val="none" w:sz="0" w:space="0" w:color="auto"/>
                    <w:right w:val="none" w:sz="0" w:space="0" w:color="auto"/>
                  </w:divBdr>
                </w:div>
                <w:div w:id="352195509">
                  <w:marLeft w:val="0"/>
                  <w:marRight w:val="0"/>
                  <w:marTop w:val="0"/>
                  <w:marBottom w:val="173"/>
                  <w:divBdr>
                    <w:top w:val="none" w:sz="0" w:space="0" w:color="auto"/>
                    <w:left w:val="none" w:sz="0" w:space="0" w:color="auto"/>
                    <w:bottom w:val="none" w:sz="0" w:space="0" w:color="auto"/>
                    <w:right w:val="none" w:sz="0" w:space="0" w:color="auto"/>
                  </w:divBdr>
                </w:div>
                <w:div w:id="377978194">
                  <w:marLeft w:val="0"/>
                  <w:marRight w:val="0"/>
                  <w:marTop w:val="0"/>
                  <w:marBottom w:val="173"/>
                  <w:divBdr>
                    <w:top w:val="none" w:sz="0" w:space="0" w:color="auto"/>
                    <w:left w:val="none" w:sz="0" w:space="0" w:color="auto"/>
                    <w:bottom w:val="none" w:sz="0" w:space="0" w:color="auto"/>
                    <w:right w:val="none" w:sz="0" w:space="0" w:color="auto"/>
                  </w:divBdr>
                </w:div>
                <w:div w:id="1760590690">
                  <w:marLeft w:val="0"/>
                  <w:marRight w:val="0"/>
                  <w:marTop w:val="0"/>
                  <w:marBottom w:val="173"/>
                  <w:divBdr>
                    <w:top w:val="none" w:sz="0" w:space="0" w:color="auto"/>
                    <w:left w:val="none" w:sz="0" w:space="0" w:color="auto"/>
                    <w:bottom w:val="none" w:sz="0" w:space="0" w:color="auto"/>
                    <w:right w:val="none" w:sz="0" w:space="0" w:color="auto"/>
                  </w:divBdr>
                </w:div>
                <w:div w:id="306936968">
                  <w:marLeft w:val="0"/>
                  <w:marRight w:val="0"/>
                  <w:marTop w:val="0"/>
                  <w:marBottom w:val="173"/>
                  <w:divBdr>
                    <w:top w:val="none" w:sz="0" w:space="0" w:color="auto"/>
                    <w:left w:val="none" w:sz="0" w:space="0" w:color="auto"/>
                    <w:bottom w:val="none" w:sz="0" w:space="0" w:color="auto"/>
                    <w:right w:val="none" w:sz="0" w:space="0" w:color="auto"/>
                  </w:divBdr>
                </w:div>
                <w:div w:id="611087399">
                  <w:marLeft w:val="0"/>
                  <w:marRight w:val="0"/>
                  <w:marTop w:val="0"/>
                  <w:marBottom w:val="173"/>
                  <w:divBdr>
                    <w:top w:val="none" w:sz="0" w:space="0" w:color="auto"/>
                    <w:left w:val="none" w:sz="0" w:space="0" w:color="auto"/>
                    <w:bottom w:val="none" w:sz="0" w:space="0" w:color="auto"/>
                    <w:right w:val="none" w:sz="0" w:space="0" w:color="auto"/>
                  </w:divBdr>
                </w:div>
                <w:div w:id="939214610">
                  <w:marLeft w:val="0"/>
                  <w:marRight w:val="0"/>
                  <w:marTop w:val="0"/>
                  <w:marBottom w:val="173"/>
                  <w:divBdr>
                    <w:top w:val="none" w:sz="0" w:space="0" w:color="auto"/>
                    <w:left w:val="none" w:sz="0" w:space="0" w:color="auto"/>
                    <w:bottom w:val="none" w:sz="0" w:space="0" w:color="auto"/>
                    <w:right w:val="none" w:sz="0" w:space="0" w:color="auto"/>
                  </w:divBdr>
                </w:div>
                <w:div w:id="363143620">
                  <w:marLeft w:val="0"/>
                  <w:marRight w:val="0"/>
                  <w:marTop w:val="0"/>
                  <w:marBottom w:val="173"/>
                  <w:divBdr>
                    <w:top w:val="none" w:sz="0" w:space="0" w:color="auto"/>
                    <w:left w:val="none" w:sz="0" w:space="0" w:color="auto"/>
                    <w:bottom w:val="none" w:sz="0" w:space="0" w:color="auto"/>
                    <w:right w:val="none" w:sz="0" w:space="0" w:color="auto"/>
                  </w:divBdr>
                </w:div>
                <w:div w:id="1787655464">
                  <w:marLeft w:val="0"/>
                  <w:marRight w:val="0"/>
                  <w:marTop w:val="0"/>
                  <w:marBottom w:val="173"/>
                  <w:divBdr>
                    <w:top w:val="none" w:sz="0" w:space="0" w:color="auto"/>
                    <w:left w:val="none" w:sz="0" w:space="0" w:color="auto"/>
                    <w:bottom w:val="none" w:sz="0" w:space="0" w:color="auto"/>
                    <w:right w:val="none" w:sz="0" w:space="0" w:color="auto"/>
                  </w:divBdr>
                </w:div>
                <w:div w:id="738987349">
                  <w:marLeft w:val="0"/>
                  <w:marRight w:val="0"/>
                  <w:marTop w:val="0"/>
                  <w:marBottom w:val="173"/>
                  <w:divBdr>
                    <w:top w:val="none" w:sz="0" w:space="0" w:color="auto"/>
                    <w:left w:val="none" w:sz="0" w:space="0" w:color="auto"/>
                    <w:bottom w:val="none" w:sz="0" w:space="0" w:color="auto"/>
                    <w:right w:val="none" w:sz="0" w:space="0" w:color="auto"/>
                  </w:divBdr>
                </w:div>
                <w:div w:id="237249487">
                  <w:marLeft w:val="0"/>
                  <w:marRight w:val="0"/>
                  <w:marTop w:val="0"/>
                  <w:marBottom w:val="173"/>
                  <w:divBdr>
                    <w:top w:val="none" w:sz="0" w:space="0" w:color="auto"/>
                    <w:left w:val="none" w:sz="0" w:space="0" w:color="auto"/>
                    <w:bottom w:val="none" w:sz="0" w:space="0" w:color="auto"/>
                    <w:right w:val="none" w:sz="0" w:space="0" w:color="auto"/>
                  </w:divBdr>
                </w:div>
                <w:div w:id="1452895059">
                  <w:marLeft w:val="0"/>
                  <w:marRight w:val="0"/>
                  <w:marTop w:val="0"/>
                  <w:marBottom w:val="173"/>
                  <w:divBdr>
                    <w:top w:val="none" w:sz="0" w:space="0" w:color="auto"/>
                    <w:left w:val="none" w:sz="0" w:space="0" w:color="auto"/>
                    <w:bottom w:val="none" w:sz="0" w:space="0" w:color="auto"/>
                    <w:right w:val="none" w:sz="0" w:space="0" w:color="auto"/>
                  </w:divBdr>
                </w:div>
                <w:div w:id="6449897">
                  <w:marLeft w:val="0"/>
                  <w:marRight w:val="0"/>
                  <w:marTop w:val="0"/>
                  <w:marBottom w:val="173"/>
                  <w:divBdr>
                    <w:top w:val="none" w:sz="0" w:space="0" w:color="auto"/>
                    <w:left w:val="none" w:sz="0" w:space="0" w:color="auto"/>
                    <w:bottom w:val="none" w:sz="0" w:space="0" w:color="auto"/>
                    <w:right w:val="none" w:sz="0" w:space="0" w:color="auto"/>
                  </w:divBdr>
                </w:div>
                <w:div w:id="184289306">
                  <w:marLeft w:val="0"/>
                  <w:marRight w:val="0"/>
                  <w:marTop w:val="0"/>
                  <w:marBottom w:val="173"/>
                  <w:divBdr>
                    <w:top w:val="none" w:sz="0" w:space="0" w:color="auto"/>
                    <w:left w:val="none" w:sz="0" w:space="0" w:color="auto"/>
                    <w:bottom w:val="none" w:sz="0" w:space="0" w:color="auto"/>
                    <w:right w:val="none" w:sz="0" w:space="0" w:color="auto"/>
                  </w:divBdr>
                </w:div>
                <w:div w:id="1539704776">
                  <w:marLeft w:val="0"/>
                  <w:marRight w:val="0"/>
                  <w:marTop w:val="0"/>
                  <w:marBottom w:val="173"/>
                  <w:divBdr>
                    <w:top w:val="none" w:sz="0" w:space="0" w:color="auto"/>
                    <w:left w:val="none" w:sz="0" w:space="0" w:color="auto"/>
                    <w:bottom w:val="none" w:sz="0" w:space="0" w:color="auto"/>
                    <w:right w:val="none" w:sz="0" w:space="0" w:color="auto"/>
                  </w:divBdr>
                </w:div>
                <w:div w:id="73746453">
                  <w:marLeft w:val="0"/>
                  <w:marRight w:val="0"/>
                  <w:marTop w:val="0"/>
                  <w:marBottom w:val="173"/>
                  <w:divBdr>
                    <w:top w:val="none" w:sz="0" w:space="0" w:color="auto"/>
                    <w:left w:val="none" w:sz="0" w:space="0" w:color="auto"/>
                    <w:bottom w:val="none" w:sz="0" w:space="0" w:color="auto"/>
                    <w:right w:val="none" w:sz="0" w:space="0" w:color="auto"/>
                  </w:divBdr>
                </w:div>
                <w:div w:id="1780172993">
                  <w:marLeft w:val="0"/>
                  <w:marRight w:val="0"/>
                  <w:marTop w:val="0"/>
                  <w:marBottom w:val="173"/>
                  <w:divBdr>
                    <w:top w:val="none" w:sz="0" w:space="0" w:color="auto"/>
                    <w:left w:val="none" w:sz="0" w:space="0" w:color="auto"/>
                    <w:bottom w:val="none" w:sz="0" w:space="0" w:color="auto"/>
                    <w:right w:val="none" w:sz="0" w:space="0" w:color="auto"/>
                  </w:divBdr>
                </w:div>
                <w:div w:id="832837731">
                  <w:marLeft w:val="0"/>
                  <w:marRight w:val="0"/>
                  <w:marTop w:val="0"/>
                  <w:marBottom w:val="173"/>
                  <w:divBdr>
                    <w:top w:val="none" w:sz="0" w:space="0" w:color="auto"/>
                    <w:left w:val="none" w:sz="0" w:space="0" w:color="auto"/>
                    <w:bottom w:val="none" w:sz="0" w:space="0" w:color="auto"/>
                    <w:right w:val="none" w:sz="0" w:space="0" w:color="auto"/>
                  </w:divBdr>
                </w:div>
                <w:div w:id="471220175">
                  <w:marLeft w:val="0"/>
                  <w:marRight w:val="0"/>
                  <w:marTop w:val="0"/>
                  <w:marBottom w:val="173"/>
                  <w:divBdr>
                    <w:top w:val="none" w:sz="0" w:space="0" w:color="auto"/>
                    <w:left w:val="none" w:sz="0" w:space="0" w:color="auto"/>
                    <w:bottom w:val="none" w:sz="0" w:space="0" w:color="auto"/>
                    <w:right w:val="none" w:sz="0" w:space="0" w:color="auto"/>
                  </w:divBdr>
                </w:div>
                <w:div w:id="66341223">
                  <w:marLeft w:val="0"/>
                  <w:marRight w:val="0"/>
                  <w:marTop w:val="0"/>
                  <w:marBottom w:val="173"/>
                  <w:divBdr>
                    <w:top w:val="none" w:sz="0" w:space="0" w:color="auto"/>
                    <w:left w:val="none" w:sz="0" w:space="0" w:color="auto"/>
                    <w:bottom w:val="none" w:sz="0" w:space="0" w:color="auto"/>
                    <w:right w:val="none" w:sz="0" w:space="0" w:color="auto"/>
                  </w:divBdr>
                </w:div>
                <w:div w:id="102969087">
                  <w:marLeft w:val="0"/>
                  <w:marRight w:val="0"/>
                  <w:marTop w:val="0"/>
                  <w:marBottom w:val="173"/>
                  <w:divBdr>
                    <w:top w:val="none" w:sz="0" w:space="0" w:color="auto"/>
                    <w:left w:val="none" w:sz="0" w:space="0" w:color="auto"/>
                    <w:bottom w:val="none" w:sz="0" w:space="0" w:color="auto"/>
                    <w:right w:val="none" w:sz="0" w:space="0" w:color="auto"/>
                  </w:divBdr>
                </w:div>
                <w:div w:id="209877737">
                  <w:marLeft w:val="0"/>
                  <w:marRight w:val="0"/>
                  <w:marTop w:val="0"/>
                  <w:marBottom w:val="173"/>
                  <w:divBdr>
                    <w:top w:val="none" w:sz="0" w:space="0" w:color="auto"/>
                    <w:left w:val="none" w:sz="0" w:space="0" w:color="auto"/>
                    <w:bottom w:val="none" w:sz="0" w:space="0" w:color="auto"/>
                    <w:right w:val="none" w:sz="0" w:space="0" w:color="auto"/>
                  </w:divBdr>
                </w:div>
                <w:div w:id="1452744408">
                  <w:marLeft w:val="0"/>
                  <w:marRight w:val="0"/>
                  <w:marTop w:val="0"/>
                  <w:marBottom w:val="173"/>
                  <w:divBdr>
                    <w:top w:val="none" w:sz="0" w:space="0" w:color="auto"/>
                    <w:left w:val="none" w:sz="0" w:space="0" w:color="auto"/>
                    <w:bottom w:val="none" w:sz="0" w:space="0" w:color="auto"/>
                    <w:right w:val="none" w:sz="0" w:space="0" w:color="auto"/>
                  </w:divBdr>
                </w:div>
                <w:div w:id="1462653796">
                  <w:marLeft w:val="0"/>
                  <w:marRight w:val="0"/>
                  <w:marTop w:val="0"/>
                  <w:marBottom w:val="173"/>
                  <w:divBdr>
                    <w:top w:val="none" w:sz="0" w:space="0" w:color="auto"/>
                    <w:left w:val="none" w:sz="0" w:space="0" w:color="auto"/>
                    <w:bottom w:val="none" w:sz="0" w:space="0" w:color="auto"/>
                    <w:right w:val="none" w:sz="0" w:space="0" w:color="auto"/>
                  </w:divBdr>
                </w:div>
                <w:div w:id="1168861727">
                  <w:marLeft w:val="0"/>
                  <w:marRight w:val="0"/>
                  <w:marTop w:val="0"/>
                  <w:marBottom w:val="173"/>
                  <w:divBdr>
                    <w:top w:val="none" w:sz="0" w:space="0" w:color="auto"/>
                    <w:left w:val="none" w:sz="0" w:space="0" w:color="auto"/>
                    <w:bottom w:val="none" w:sz="0" w:space="0" w:color="auto"/>
                    <w:right w:val="none" w:sz="0" w:space="0" w:color="auto"/>
                  </w:divBdr>
                </w:div>
                <w:div w:id="1391264369">
                  <w:marLeft w:val="0"/>
                  <w:marRight w:val="0"/>
                  <w:marTop w:val="0"/>
                  <w:marBottom w:val="173"/>
                  <w:divBdr>
                    <w:top w:val="none" w:sz="0" w:space="0" w:color="auto"/>
                    <w:left w:val="none" w:sz="0" w:space="0" w:color="auto"/>
                    <w:bottom w:val="none" w:sz="0" w:space="0" w:color="auto"/>
                    <w:right w:val="none" w:sz="0" w:space="0" w:color="auto"/>
                  </w:divBdr>
                </w:div>
                <w:div w:id="783379143">
                  <w:marLeft w:val="0"/>
                  <w:marRight w:val="0"/>
                  <w:marTop w:val="0"/>
                  <w:marBottom w:val="173"/>
                  <w:divBdr>
                    <w:top w:val="none" w:sz="0" w:space="0" w:color="auto"/>
                    <w:left w:val="none" w:sz="0" w:space="0" w:color="auto"/>
                    <w:bottom w:val="none" w:sz="0" w:space="0" w:color="auto"/>
                    <w:right w:val="none" w:sz="0" w:space="0" w:color="auto"/>
                  </w:divBdr>
                </w:div>
                <w:div w:id="2057312724">
                  <w:marLeft w:val="0"/>
                  <w:marRight w:val="0"/>
                  <w:marTop w:val="0"/>
                  <w:marBottom w:val="173"/>
                  <w:divBdr>
                    <w:top w:val="none" w:sz="0" w:space="0" w:color="auto"/>
                    <w:left w:val="none" w:sz="0" w:space="0" w:color="auto"/>
                    <w:bottom w:val="none" w:sz="0" w:space="0" w:color="auto"/>
                    <w:right w:val="none" w:sz="0" w:space="0" w:color="auto"/>
                  </w:divBdr>
                </w:div>
                <w:div w:id="1584216369">
                  <w:marLeft w:val="0"/>
                  <w:marRight w:val="0"/>
                  <w:marTop w:val="0"/>
                  <w:marBottom w:val="173"/>
                  <w:divBdr>
                    <w:top w:val="none" w:sz="0" w:space="0" w:color="auto"/>
                    <w:left w:val="none" w:sz="0" w:space="0" w:color="auto"/>
                    <w:bottom w:val="none" w:sz="0" w:space="0" w:color="auto"/>
                    <w:right w:val="none" w:sz="0" w:space="0" w:color="auto"/>
                  </w:divBdr>
                </w:div>
                <w:div w:id="461116640">
                  <w:marLeft w:val="0"/>
                  <w:marRight w:val="0"/>
                  <w:marTop w:val="0"/>
                  <w:marBottom w:val="173"/>
                  <w:divBdr>
                    <w:top w:val="none" w:sz="0" w:space="0" w:color="auto"/>
                    <w:left w:val="none" w:sz="0" w:space="0" w:color="auto"/>
                    <w:bottom w:val="none" w:sz="0" w:space="0" w:color="auto"/>
                    <w:right w:val="none" w:sz="0" w:space="0" w:color="auto"/>
                  </w:divBdr>
                </w:div>
                <w:div w:id="1650818048">
                  <w:marLeft w:val="0"/>
                  <w:marRight w:val="0"/>
                  <w:marTop w:val="0"/>
                  <w:marBottom w:val="173"/>
                  <w:divBdr>
                    <w:top w:val="none" w:sz="0" w:space="0" w:color="auto"/>
                    <w:left w:val="none" w:sz="0" w:space="0" w:color="auto"/>
                    <w:bottom w:val="none" w:sz="0" w:space="0" w:color="auto"/>
                    <w:right w:val="none" w:sz="0" w:space="0" w:color="auto"/>
                  </w:divBdr>
                </w:div>
                <w:div w:id="659503863">
                  <w:marLeft w:val="0"/>
                  <w:marRight w:val="0"/>
                  <w:marTop w:val="0"/>
                  <w:marBottom w:val="173"/>
                  <w:divBdr>
                    <w:top w:val="none" w:sz="0" w:space="0" w:color="auto"/>
                    <w:left w:val="none" w:sz="0" w:space="0" w:color="auto"/>
                    <w:bottom w:val="none" w:sz="0" w:space="0" w:color="auto"/>
                    <w:right w:val="none" w:sz="0" w:space="0" w:color="auto"/>
                  </w:divBdr>
                </w:div>
                <w:div w:id="1035929626">
                  <w:marLeft w:val="0"/>
                  <w:marRight w:val="0"/>
                  <w:marTop w:val="0"/>
                  <w:marBottom w:val="173"/>
                  <w:divBdr>
                    <w:top w:val="none" w:sz="0" w:space="0" w:color="auto"/>
                    <w:left w:val="none" w:sz="0" w:space="0" w:color="auto"/>
                    <w:bottom w:val="none" w:sz="0" w:space="0" w:color="auto"/>
                    <w:right w:val="none" w:sz="0" w:space="0" w:color="auto"/>
                  </w:divBdr>
                </w:div>
                <w:div w:id="1437678729">
                  <w:marLeft w:val="0"/>
                  <w:marRight w:val="0"/>
                  <w:marTop w:val="0"/>
                  <w:marBottom w:val="173"/>
                  <w:divBdr>
                    <w:top w:val="none" w:sz="0" w:space="0" w:color="auto"/>
                    <w:left w:val="none" w:sz="0" w:space="0" w:color="auto"/>
                    <w:bottom w:val="none" w:sz="0" w:space="0" w:color="auto"/>
                    <w:right w:val="none" w:sz="0" w:space="0" w:color="auto"/>
                  </w:divBdr>
                </w:div>
                <w:div w:id="1737971300">
                  <w:marLeft w:val="0"/>
                  <w:marRight w:val="0"/>
                  <w:marTop w:val="0"/>
                  <w:marBottom w:val="173"/>
                  <w:divBdr>
                    <w:top w:val="none" w:sz="0" w:space="0" w:color="auto"/>
                    <w:left w:val="none" w:sz="0" w:space="0" w:color="auto"/>
                    <w:bottom w:val="none" w:sz="0" w:space="0" w:color="auto"/>
                    <w:right w:val="none" w:sz="0" w:space="0" w:color="auto"/>
                  </w:divBdr>
                </w:div>
                <w:div w:id="1380131177">
                  <w:marLeft w:val="0"/>
                  <w:marRight w:val="0"/>
                  <w:marTop w:val="0"/>
                  <w:marBottom w:val="173"/>
                  <w:divBdr>
                    <w:top w:val="none" w:sz="0" w:space="0" w:color="auto"/>
                    <w:left w:val="none" w:sz="0" w:space="0" w:color="auto"/>
                    <w:bottom w:val="none" w:sz="0" w:space="0" w:color="auto"/>
                    <w:right w:val="none" w:sz="0" w:space="0" w:color="auto"/>
                  </w:divBdr>
                </w:div>
                <w:div w:id="1465082791">
                  <w:marLeft w:val="0"/>
                  <w:marRight w:val="0"/>
                  <w:marTop w:val="0"/>
                  <w:marBottom w:val="173"/>
                  <w:divBdr>
                    <w:top w:val="none" w:sz="0" w:space="0" w:color="auto"/>
                    <w:left w:val="none" w:sz="0" w:space="0" w:color="auto"/>
                    <w:bottom w:val="none" w:sz="0" w:space="0" w:color="auto"/>
                    <w:right w:val="none" w:sz="0" w:space="0" w:color="auto"/>
                  </w:divBdr>
                </w:div>
                <w:div w:id="704907227">
                  <w:marLeft w:val="0"/>
                  <w:marRight w:val="0"/>
                  <w:marTop w:val="0"/>
                  <w:marBottom w:val="173"/>
                  <w:divBdr>
                    <w:top w:val="none" w:sz="0" w:space="0" w:color="auto"/>
                    <w:left w:val="none" w:sz="0" w:space="0" w:color="auto"/>
                    <w:bottom w:val="none" w:sz="0" w:space="0" w:color="auto"/>
                    <w:right w:val="none" w:sz="0" w:space="0" w:color="auto"/>
                  </w:divBdr>
                </w:div>
                <w:div w:id="2006592721">
                  <w:marLeft w:val="0"/>
                  <w:marRight w:val="0"/>
                  <w:marTop w:val="0"/>
                  <w:marBottom w:val="173"/>
                  <w:divBdr>
                    <w:top w:val="none" w:sz="0" w:space="0" w:color="auto"/>
                    <w:left w:val="none" w:sz="0" w:space="0" w:color="auto"/>
                    <w:bottom w:val="none" w:sz="0" w:space="0" w:color="auto"/>
                    <w:right w:val="none" w:sz="0" w:space="0" w:color="auto"/>
                  </w:divBdr>
                </w:div>
                <w:div w:id="1557545071">
                  <w:marLeft w:val="0"/>
                  <w:marRight w:val="0"/>
                  <w:marTop w:val="0"/>
                  <w:marBottom w:val="173"/>
                  <w:divBdr>
                    <w:top w:val="none" w:sz="0" w:space="0" w:color="auto"/>
                    <w:left w:val="none" w:sz="0" w:space="0" w:color="auto"/>
                    <w:bottom w:val="none" w:sz="0" w:space="0" w:color="auto"/>
                    <w:right w:val="none" w:sz="0" w:space="0" w:color="auto"/>
                  </w:divBdr>
                </w:div>
                <w:div w:id="260258317">
                  <w:marLeft w:val="0"/>
                  <w:marRight w:val="0"/>
                  <w:marTop w:val="0"/>
                  <w:marBottom w:val="173"/>
                  <w:divBdr>
                    <w:top w:val="none" w:sz="0" w:space="0" w:color="auto"/>
                    <w:left w:val="none" w:sz="0" w:space="0" w:color="auto"/>
                    <w:bottom w:val="none" w:sz="0" w:space="0" w:color="auto"/>
                    <w:right w:val="none" w:sz="0" w:space="0" w:color="auto"/>
                  </w:divBdr>
                </w:div>
                <w:div w:id="757139202">
                  <w:marLeft w:val="0"/>
                  <w:marRight w:val="0"/>
                  <w:marTop w:val="0"/>
                  <w:marBottom w:val="173"/>
                  <w:divBdr>
                    <w:top w:val="none" w:sz="0" w:space="0" w:color="auto"/>
                    <w:left w:val="none" w:sz="0" w:space="0" w:color="auto"/>
                    <w:bottom w:val="none" w:sz="0" w:space="0" w:color="auto"/>
                    <w:right w:val="none" w:sz="0" w:space="0" w:color="auto"/>
                  </w:divBdr>
                </w:div>
                <w:div w:id="1733576411">
                  <w:marLeft w:val="0"/>
                  <w:marRight w:val="0"/>
                  <w:marTop w:val="0"/>
                  <w:marBottom w:val="173"/>
                  <w:divBdr>
                    <w:top w:val="none" w:sz="0" w:space="0" w:color="auto"/>
                    <w:left w:val="none" w:sz="0" w:space="0" w:color="auto"/>
                    <w:bottom w:val="none" w:sz="0" w:space="0" w:color="auto"/>
                    <w:right w:val="none" w:sz="0" w:space="0" w:color="auto"/>
                  </w:divBdr>
                </w:div>
                <w:div w:id="1586107156">
                  <w:marLeft w:val="0"/>
                  <w:marRight w:val="0"/>
                  <w:marTop w:val="0"/>
                  <w:marBottom w:val="173"/>
                  <w:divBdr>
                    <w:top w:val="none" w:sz="0" w:space="0" w:color="auto"/>
                    <w:left w:val="none" w:sz="0" w:space="0" w:color="auto"/>
                    <w:bottom w:val="none" w:sz="0" w:space="0" w:color="auto"/>
                    <w:right w:val="none" w:sz="0" w:space="0" w:color="auto"/>
                  </w:divBdr>
                </w:div>
                <w:div w:id="2102989759">
                  <w:marLeft w:val="0"/>
                  <w:marRight w:val="0"/>
                  <w:marTop w:val="0"/>
                  <w:marBottom w:val="173"/>
                  <w:divBdr>
                    <w:top w:val="none" w:sz="0" w:space="0" w:color="auto"/>
                    <w:left w:val="none" w:sz="0" w:space="0" w:color="auto"/>
                    <w:bottom w:val="none" w:sz="0" w:space="0" w:color="auto"/>
                    <w:right w:val="none" w:sz="0" w:space="0" w:color="auto"/>
                  </w:divBdr>
                </w:div>
                <w:div w:id="331417005">
                  <w:marLeft w:val="0"/>
                  <w:marRight w:val="0"/>
                  <w:marTop w:val="0"/>
                  <w:marBottom w:val="173"/>
                  <w:divBdr>
                    <w:top w:val="none" w:sz="0" w:space="0" w:color="auto"/>
                    <w:left w:val="none" w:sz="0" w:space="0" w:color="auto"/>
                    <w:bottom w:val="none" w:sz="0" w:space="0" w:color="auto"/>
                    <w:right w:val="none" w:sz="0" w:space="0" w:color="auto"/>
                  </w:divBdr>
                </w:div>
                <w:div w:id="987325611">
                  <w:marLeft w:val="0"/>
                  <w:marRight w:val="0"/>
                  <w:marTop w:val="0"/>
                  <w:marBottom w:val="173"/>
                  <w:divBdr>
                    <w:top w:val="none" w:sz="0" w:space="0" w:color="auto"/>
                    <w:left w:val="none" w:sz="0" w:space="0" w:color="auto"/>
                    <w:bottom w:val="none" w:sz="0" w:space="0" w:color="auto"/>
                    <w:right w:val="none" w:sz="0" w:space="0" w:color="auto"/>
                  </w:divBdr>
                </w:div>
                <w:div w:id="679236181">
                  <w:marLeft w:val="0"/>
                  <w:marRight w:val="0"/>
                  <w:marTop w:val="0"/>
                  <w:marBottom w:val="173"/>
                  <w:divBdr>
                    <w:top w:val="none" w:sz="0" w:space="0" w:color="auto"/>
                    <w:left w:val="none" w:sz="0" w:space="0" w:color="auto"/>
                    <w:bottom w:val="none" w:sz="0" w:space="0" w:color="auto"/>
                    <w:right w:val="none" w:sz="0" w:space="0" w:color="auto"/>
                  </w:divBdr>
                </w:div>
                <w:div w:id="558245889">
                  <w:marLeft w:val="0"/>
                  <w:marRight w:val="0"/>
                  <w:marTop w:val="0"/>
                  <w:marBottom w:val="173"/>
                  <w:divBdr>
                    <w:top w:val="none" w:sz="0" w:space="0" w:color="auto"/>
                    <w:left w:val="none" w:sz="0" w:space="0" w:color="auto"/>
                    <w:bottom w:val="none" w:sz="0" w:space="0" w:color="auto"/>
                    <w:right w:val="none" w:sz="0" w:space="0" w:color="auto"/>
                  </w:divBdr>
                </w:div>
                <w:div w:id="907768417">
                  <w:marLeft w:val="0"/>
                  <w:marRight w:val="0"/>
                  <w:marTop w:val="0"/>
                  <w:marBottom w:val="173"/>
                  <w:divBdr>
                    <w:top w:val="none" w:sz="0" w:space="0" w:color="auto"/>
                    <w:left w:val="none" w:sz="0" w:space="0" w:color="auto"/>
                    <w:bottom w:val="none" w:sz="0" w:space="0" w:color="auto"/>
                    <w:right w:val="none" w:sz="0" w:space="0" w:color="auto"/>
                  </w:divBdr>
                </w:div>
                <w:div w:id="664281949">
                  <w:marLeft w:val="0"/>
                  <w:marRight w:val="0"/>
                  <w:marTop w:val="0"/>
                  <w:marBottom w:val="173"/>
                  <w:divBdr>
                    <w:top w:val="none" w:sz="0" w:space="0" w:color="auto"/>
                    <w:left w:val="none" w:sz="0" w:space="0" w:color="auto"/>
                    <w:bottom w:val="none" w:sz="0" w:space="0" w:color="auto"/>
                    <w:right w:val="none" w:sz="0" w:space="0" w:color="auto"/>
                  </w:divBdr>
                </w:div>
                <w:div w:id="1021786357">
                  <w:marLeft w:val="0"/>
                  <w:marRight w:val="0"/>
                  <w:marTop w:val="0"/>
                  <w:marBottom w:val="173"/>
                  <w:divBdr>
                    <w:top w:val="none" w:sz="0" w:space="0" w:color="auto"/>
                    <w:left w:val="none" w:sz="0" w:space="0" w:color="auto"/>
                    <w:bottom w:val="none" w:sz="0" w:space="0" w:color="auto"/>
                    <w:right w:val="none" w:sz="0" w:space="0" w:color="auto"/>
                  </w:divBdr>
                </w:div>
                <w:div w:id="435905250">
                  <w:marLeft w:val="0"/>
                  <w:marRight w:val="0"/>
                  <w:marTop w:val="0"/>
                  <w:marBottom w:val="173"/>
                  <w:divBdr>
                    <w:top w:val="none" w:sz="0" w:space="0" w:color="auto"/>
                    <w:left w:val="none" w:sz="0" w:space="0" w:color="auto"/>
                    <w:bottom w:val="none" w:sz="0" w:space="0" w:color="auto"/>
                    <w:right w:val="none" w:sz="0" w:space="0" w:color="auto"/>
                  </w:divBdr>
                </w:div>
                <w:div w:id="472260329">
                  <w:marLeft w:val="0"/>
                  <w:marRight w:val="0"/>
                  <w:marTop w:val="0"/>
                  <w:marBottom w:val="173"/>
                  <w:divBdr>
                    <w:top w:val="none" w:sz="0" w:space="0" w:color="auto"/>
                    <w:left w:val="none" w:sz="0" w:space="0" w:color="auto"/>
                    <w:bottom w:val="none" w:sz="0" w:space="0" w:color="auto"/>
                    <w:right w:val="none" w:sz="0" w:space="0" w:color="auto"/>
                  </w:divBdr>
                </w:div>
                <w:div w:id="1683584802">
                  <w:marLeft w:val="0"/>
                  <w:marRight w:val="0"/>
                  <w:marTop w:val="0"/>
                  <w:marBottom w:val="173"/>
                  <w:divBdr>
                    <w:top w:val="none" w:sz="0" w:space="0" w:color="auto"/>
                    <w:left w:val="none" w:sz="0" w:space="0" w:color="auto"/>
                    <w:bottom w:val="none" w:sz="0" w:space="0" w:color="auto"/>
                    <w:right w:val="none" w:sz="0" w:space="0" w:color="auto"/>
                  </w:divBdr>
                </w:div>
                <w:div w:id="88812409">
                  <w:marLeft w:val="0"/>
                  <w:marRight w:val="0"/>
                  <w:marTop w:val="0"/>
                  <w:marBottom w:val="173"/>
                  <w:divBdr>
                    <w:top w:val="none" w:sz="0" w:space="0" w:color="auto"/>
                    <w:left w:val="none" w:sz="0" w:space="0" w:color="auto"/>
                    <w:bottom w:val="none" w:sz="0" w:space="0" w:color="auto"/>
                    <w:right w:val="none" w:sz="0" w:space="0" w:color="auto"/>
                  </w:divBdr>
                </w:div>
                <w:div w:id="1258758152">
                  <w:marLeft w:val="0"/>
                  <w:marRight w:val="0"/>
                  <w:marTop w:val="0"/>
                  <w:marBottom w:val="173"/>
                  <w:divBdr>
                    <w:top w:val="none" w:sz="0" w:space="0" w:color="auto"/>
                    <w:left w:val="none" w:sz="0" w:space="0" w:color="auto"/>
                    <w:bottom w:val="none" w:sz="0" w:space="0" w:color="auto"/>
                    <w:right w:val="none" w:sz="0" w:space="0" w:color="auto"/>
                  </w:divBdr>
                </w:div>
                <w:div w:id="1880319592">
                  <w:marLeft w:val="0"/>
                  <w:marRight w:val="0"/>
                  <w:marTop w:val="0"/>
                  <w:marBottom w:val="173"/>
                  <w:divBdr>
                    <w:top w:val="none" w:sz="0" w:space="0" w:color="auto"/>
                    <w:left w:val="none" w:sz="0" w:space="0" w:color="auto"/>
                    <w:bottom w:val="none" w:sz="0" w:space="0" w:color="auto"/>
                    <w:right w:val="none" w:sz="0" w:space="0" w:color="auto"/>
                  </w:divBdr>
                </w:div>
                <w:div w:id="1059670016">
                  <w:marLeft w:val="0"/>
                  <w:marRight w:val="0"/>
                  <w:marTop w:val="0"/>
                  <w:marBottom w:val="173"/>
                  <w:divBdr>
                    <w:top w:val="none" w:sz="0" w:space="0" w:color="auto"/>
                    <w:left w:val="none" w:sz="0" w:space="0" w:color="auto"/>
                    <w:bottom w:val="none" w:sz="0" w:space="0" w:color="auto"/>
                    <w:right w:val="none" w:sz="0" w:space="0" w:color="auto"/>
                  </w:divBdr>
                </w:div>
                <w:div w:id="1422292749">
                  <w:marLeft w:val="0"/>
                  <w:marRight w:val="0"/>
                  <w:marTop w:val="0"/>
                  <w:marBottom w:val="173"/>
                  <w:divBdr>
                    <w:top w:val="none" w:sz="0" w:space="0" w:color="auto"/>
                    <w:left w:val="none" w:sz="0" w:space="0" w:color="auto"/>
                    <w:bottom w:val="none" w:sz="0" w:space="0" w:color="auto"/>
                    <w:right w:val="none" w:sz="0" w:space="0" w:color="auto"/>
                  </w:divBdr>
                </w:div>
                <w:div w:id="1246258080">
                  <w:marLeft w:val="0"/>
                  <w:marRight w:val="0"/>
                  <w:marTop w:val="0"/>
                  <w:marBottom w:val="173"/>
                  <w:divBdr>
                    <w:top w:val="none" w:sz="0" w:space="0" w:color="auto"/>
                    <w:left w:val="none" w:sz="0" w:space="0" w:color="auto"/>
                    <w:bottom w:val="none" w:sz="0" w:space="0" w:color="auto"/>
                    <w:right w:val="none" w:sz="0" w:space="0" w:color="auto"/>
                  </w:divBdr>
                </w:div>
                <w:div w:id="268895235">
                  <w:marLeft w:val="0"/>
                  <w:marRight w:val="0"/>
                  <w:marTop w:val="0"/>
                  <w:marBottom w:val="173"/>
                  <w:divBdr>
                    <w:top w:val="none" w:sz="0" w:space="0" w:color="auto"/>
                    <w:left w:val="none" w:sz="0" w:space="0" w:color="auto"/>
                    <w:bottom w:val="none" w:sz="0" w:space="0" w:color="auto"/>
                    <w:right w:val="none" w:sz="0" w:space="0" w:color="auto"/>
                  </w:divBdr>
                </w:div>
                <w:div w:id="1763642769">
                  <w:marLeft w:val="0"/>
                  <w:marRight w:val="0"/>
                  <w:marTop w:val="0"/>
                  <w:marBottom w:val="173"/>
                  <w:divBdr>
                    <w:top w:val="none" w:sz="0" w:space="0" w:color="auto"/>
                    <w:left w:val="none" w:sz="0" w:space="0" w:color="auto"/>
                    <w:bottom w:val="none" w:sz="0" w:space="0" w:color="auto"/>
                    <w:right w:val="none" w:sz="0" w:space="0" w:color="auto"/>
                  </w:divBdr>
                </w:div>
                <w:div w:id="39061973">
                  <w:marLeft w:val="0"/>
                  <w:marRight w:val="0"/>
                  <w:marTop w:val="0"/>
                  <w:marBottom w:val="173"/>
                  <w:divBdr>
                    <w:top w:val="none" w:sz="0" w:space="0" w:color="auto"/>
                    <w:left w:val="none" w:sz="0" w:space="0" w:color="auto"/>
                    <w:bottom w:val="none" w:sz="0" w:space="0" w:color="auto"/>
                    <w:right w:val="none" w:sz="0" w:space="0" w:color="auto"/>
                  </w:divBdr>
                </w:div>
                <w:div w:id="741218510">
                  <w:marLeft w:val="0"/>
                  <w:marRight w:val="0"/>
                  <w:marTop w:val="0"/>
                  <w:marBottom w:val="173"/>
                  <w:divBdr>
                    <w:top w:val="none" w:sz="0" w:space="0" w:color="auto"/>
                    <w:left w:val="none" w:sz="0" w:space="0" w:color="auto"/>
                    <w:bottom w:val="none" w:sz="0" w:space="0" w:color="auto"/>
                    <w:right w:val="none" w:sz="0" w:space="0" w:color="auto"/>
                  </w:divBdr>
                </w:div>
                <w:div w:id="665479320">
                  <w:marLeft w:val="0"/>
                  <w:marRight w:val="0"/>
                  <w:marTop w:val="0"/>
                  <w:marBottom w:val="173"/>
                  <w:divBdr>
                    <w:top w:val="none" w:sz="0" w:space="0" w:color="auto"/>
                    <w:left w:val="none" w:sz="0" w:space="0" w:color="auto"/>
                    <w:bottom w:val="none" w:sz="0" w:space="0" w:color="auto"/>
                    <w:right w:val="none" w:sz="0" w:space="0" w:color="auto"/>
                  </w:divBdr>
                </w:div>
                <w:div w:id="641693259">
                  <w:marLeft w:val="0"/>
                  <w:marRight w:val="0"/>
                  <w:marTop w:val="0"/>
                  <w:marBottom w:val="173"/>
                  <w:divBdr>
                    <w:top w:val="none" w:sz="0" w:space="0" w:color="auto"/>
                    <w:left w:val="none" w:sz="0" w:space="0" w:color="auto"/>
                    <w:bottom w:val="none" w:sz="0" w:space="0" w:color="auto"/>
                    <w:right w:val="none" w:sz="0" w:space="0" w:color="auto"/>
                  </w:divBdr>
                </w:div>
                <w:div w:id="1264613370">
                  <w:marLeft w:val="0"/>
                  <w:marRight w:val="0"/>
                  <w:marTop w:val="0"/>
                  <w:marBottom w:val="173"/>
                  <w:divBdr>
                    <w:top w:val="none" w:sz="0" w:space="0" w:color="auto"/>
                    <w:left w:val="none" w:sz="0" w:space="0" w:color="auto"/>
                    <w:bottom w:val="none" w:sz="0" w:space="0" w:color="auto"/>
                    <w:right w:val="none" w:sz="0" w:space="0" w:color="auto"/>
                  </w:divBdr>
                </w:div>
                <w:div w:id="1602182152">
                  <w:marLeft w:val="0"/>
                  <w:marRight w:val="0"/>
                  <w:marTop w:val="0"/>
                  <w:marBottom w:val="173"/>
                  <w:divBdr>
                    <w:top w:val="none" w:sz="0" w:space="0" w:color="auto"/>
                    <w:left w:val="none" w:sz="0" w:space="0" w:color="auto"/>
                    <w:bottom w:val="none" w:sz="0" w:space="0" w:color="auto"/>
                    <w:right w:val="none" w:sz="0" w:space="0" w:color="auto"/>
                  </w:divBdr>
                </w:div>
                <w:div w:id="824513953">
                  <w:marLeft w:val="0"/>
                  <w:marRight w:val="0"/>
                  <w:marTop w:val="0"/>
                  <w:marBottom w:val="173"/>
                  <w:divBdr>
                    <w:top w:val="none" w:sz="0" w:space="0" w:color="auto"/>
                    <w:left w:val="none" w:sz="0" w:space="0" w:color="auto"/>
                    <w:bottom w:val="none" w:sz="0" w:space="0" w:color="auto"/>
                    <w:right w:val="none" w:sz="0" w:space="0" w:color="auto"/>
                  </w:divBdr>
                </w:div>
                <w:div w:id="1261328510">
                  <w:marLeft w:val="0"/>
                  <w:marRight w:val="0"/>
                  <w:marTop w:val="0"/>
                  <w:marBottom w:val="173"/>
                  <w:divBdr>
                    <w:top w:val="none" w:sz="0" w:space="0" w:color="auto"/>
                    <w:left w:val="none" w:sz="0" w:space="0" w:color="auto"/>
                    <w:bottom w:val="none" w:sz="0" w:space="0" w:color="auto"/>
                    <w:right w:val="none" w:sz="0" w:space="0" w:color="auto"/>
                  </w:divBdr>
                </w:div>
                <w:div w:id="2058627151">
                  <w:marLeft w:val="0"/>
                  <w:marRight w:val="0"/>
                  <w:marTop w:val="0"/>
                  <w:marBottom w:val="173"/>
                  <w:divBdr>
                    <w:top w:val="none" w:sz="0" w:space="0" w:color="auto"/>
                    <w:left w:val="none" w:sz="0" w:space="0" w:color="auto"/>
                    <w:bottom w:val="none" w:sz="0" w:space="0" w:color="auto"/>
                    <w:right w:val="none" w:sz="0" w:space="0" w:color="auto"/>
                  </w:divBdr>
                </w:div>
                <w:div w:id="2140032339">
                  <w:marLeft w:val="0"/>
                  <w:marRight w:val="0"/>
                  <w:marTop w:val="0"/>
                  <w:marBottom w:val="173"/>
                  <w:divBdr>
                    <w:top w:val="none" w:sz="0" w:space="0" w:color="auto"/>
                    <w:left w:val="none" w:sz="0" w:space="0" w:color="auto"/>
                    <w:bottom w:val="none" w:sz="0" w:space="0" w:color="auto"/>
                    <w:right w:val="none" w:sz="0" w:space="0" w:color="auto"/>
                  </w:divBdr>
                </w:div>
                <w:div w:id="269052486">
                  <w:marLeft w:val="0"/>
                  <w:marRight w:val="0"/>
                  <w:marTop w:val="0"/>
                  <w:marBottom w:val="173"/>
                  <w:divBdr>
                    <w:top w:val="none" w:sz="0" w:space="0" w:color="auto"/>
                    <w:left w:val="none" w:sz="0" w:space="0" w:color="auto"/>
                    <w:bottom w:val="none" w:sz="0" w:space="0" w:color="auto"/>
                    <w:right w:val="none" w:sz="0" w:space="0" w:color="auto"/>
                  </w:divBdr>
                </w:div>
                <w:div w:id="679501430">
                  <w:marLeft w:val="0"/>
                  <w:marRight w:val="0"/>
                  <w:marTop w:val="0"/>
                  <w:marBottom w:val="173"/>
                  <w:divBdr>
                    <w:top w:val="none" w:sz="0" w:space="0" w:color="auto"/>
                    <w:left w:val="none" w:sz="0" w:space="0" w:color="auto"/>
                    <w:bottom w:val="none" w:sz="0" w:space="0" w:color="auto"/>
                    <w:right w:val="none" w:sz="0" w:space="0" w:color="auto"/>
                  </w:divBdr>
                </w:div>
                <w:div w:id="170879571">
                  <w:marLeft w:val="0"/>
                  <w:marRight w:val="0"/>
                  <w:marTop w:val="0"/>
                  <w:marBottom w:val="173"/>
                  <w:divBdr>
                    <w:top w:val="none" w:sz="0" w:space="0" w:color="auto"/>
                    <w:left w:val="none" w:sz="0" w:space="0" w:color="auto"/>
                    <w:bottom w:val="none" w:sz="0" w:space="0" w:color="auto"/>
                    <w:right w:val="none" w:sz="0" w:space="0" w:color="auto"/>
                  </w:divBdr>
                </w:div>
              </w:divsChild>
            </w:div>
          </w:divsChild>
        </w:div>
      </w:divsChild>
    </w:div>
    <w:div w:id="911501978">
      <w:bodyDiv w:val="1"/>
      <w:marLeft w:val="0"/>
      <w:marRight w:val="0"/>
      <w:marTop w:val="0"/>
      <w:marBottom w:val="0"/>
      <w:divBdr>
        <w:top w:val="none" w:sz="0" w:space="0" w:color="auto"/>
        <w:left w:val="none" w:sz="0" w:space="0" w:color="auto"/>
        <w:bottom w:val="none" w:sz="0" w:space="0" w:color="auto"/>
        <w:right w:val="none" w:sz="0" w:space="0" w:color="auto"/>
      </w:divBdr>
      <w:divsChild>
        <w:div w:id="1392920116">
          <w:marLeft w:val="0"/>
          <w:marRight w:val="0"/>
          <w:marTop w:val="0"/>
          <w:marBottom w:val="80"/>
          <w:divBdr>
            <w:top w:val="single" w:sz="4" w:space="0" w:color="auto"/>
            <w:left w:val="single" w:sz="18" w:space="0" w:color="auto"/>
            <w:bottom w:val="single" w:sz="4" w:space="0" w:color="auto"/>
            <w:right w:val="single" w:sz="4" w:space="0" w:color="auto"/>
          </w:divBdr>
        </w:div>
        <w:div w:id="1359087345">
          <w:marLeft w:val="0"/>
          <w:marRight w:val="0"/>
          <w:marTop w:val="80"/>
          <w:marBottom w:val="0"/>
          <w:divBdr>
            <w:top w:val="single" w:sz="4" w:space="0" w:color="D5DDC6"/>
            <w:left w:val="single" w:sz="4" w:space="3" w:color="D5DDC6"/>
            <w:bottom w:val="single" w:sz="4" w:space="0" w:color="D5DDC6"/>
            <w:right w:val="single" w:sz="4" w:space="0" w:color="D5DDC6"/>
          </w:divBdr>
        </w:div>
        <w:div w:id="400368413">
          <w:marLeft w:val="0"/>
          <w:marRight w:val="0"/>
          <w:marTop w:val="0"/>
          <w:marBottom w:val="80"/>
          <w:divBdr>
            <w:top w:val="single" w:sz="4" w:space="0" w:color="auto"/>
            <w:left w:val="single" w:sz="18" w:space="0" w:color="auto"/>
            <w:bottom w:val="single" w:sz="4" w:space="0" w:color="auto"/>
            <w:right w:val="single" w:sz="4" w:space="0" w:color="auto"/>
          </w:divBdr>
        </w:div>
        <w:div w:id="832453398">
          <w:marLeft w:val="0"/>
          <w:marRight w:val="0"/>
          <w:marTop w:val="80"/>
          <w:marBottom w:val="0"/>
          <w:divBdr>
            <w:top w:val="single" w:sz="4" w:space="0" w:color="D5DDC6"/>
            <w:left w:val="single" w:sz="4" w:space="3" w:color="D5DDC6"/>
            <w:bottom w:val="single" w:sz="4" w:space="0" w:color="D5DDC6"/>
            <w:right w:val="single" w:sz="4" w:space="0" w:color="D5DDC6"/>
          </w:divBdr>
        </w:div>
        <w:div w:id="1145664261">
          <w:marLeft w:val="0"/>
          <w:marRight w:val="0"/>
          <w:marTop w:val="0"/>
          <w:marBottom w:val="80"/>
          <w:divBdr>
            <w:top w:val="single" w:sz="4" w:space="0" w:color="auto"/>
            <w:left w:val="single" w:sz="18" w:space="0" w:color="auto"/>
            <w:bottom w:val="single" w:sz="4" w:space="0" w:color="auto"/>
            <w:right w:val="single" w:sz="4" w:space="0" w:color="auto"/>
          </w:divBdr>
        </w:div>
        <w:div w:id="831604495">
          <w:marLeft w:val="0"/>
          <w:marRight w:val="0"/>
          <w:marTop w:val="80"/>
          <w:marBottom w:val="0"/>
          <w:divBdr>
            <w:top w:val="single" w:sz="4" w:space="0" w:color="D5DDC6"/>
            <w:left w:val="single" w:sz="4" w:space="3" w:color="D5DDC6"/>
            <w:bottom w:val="single" w:sz="4" w:space="0" w:color="D5DDC6"/>
            <w:right w:val="single" w:sz="4" w:space="0" w:color="D5DDC6"/>
          </w:divBdr>
        </w:div>
        <w:div w:id="35398919">
          <w:marLeft w:val="0"/>
          <w:marRight w:val="0"/>
          <w:marTop w:val="0"/>
          <w:marBottom w:val="80"/>
          <w:divBdr>
            <w:top w:val="single" w:sz="4" w:space="0" w:color="auto"/>
            <w:left w:val="single" w:sz="18" w:space="0" w:color="auto"/>
            <w:bottom w:val="single" w:sz="4" w:space="0" w:color="auto"/>
            <w:right w:val="single" w:sz="4" w:space="0" w:color="auto"/>
          </w:divBdr>
        </w:div>
        <w:div w:id="288631296">
          <w:marLeft w:val="0"/>
          <w:marRight w:val="0"/>
          <w:marTop w:val="80"/>
          <w:marBottom w:val="0"/>
          <w:divBdr>
            <w:top w:val="single" w:sz="4" w:space="0" w:color="D5DDC6"/>
            <w:left w:val="single" w:sz="4" w:space="3" w:color="D5DDC6"/>
            <w:bottom w:val="single" w:sz="4" w:space="0" w:color="D5DDC6"/>
            <w:right w:val="single" w:sz="4" w:space="0" w:color="D5DDC6"/>
          </w:divBdr>
        </w:div>
        <w:div w:id="1445073489">
          <w:marLeft w:val="0"/>
          <w:marRight w:val="0"/>
          <w:marTop w:val="0"/>
          <w:marBottom w:val="80"/>
          <w:divBdr>
            <w:top w:val="single" w:sz="4" w:space="0" w:color="auto"/>
            <w:left w:val="single" w:sz="18" w:space="0" w:color="auto"/>
            <w:bottom w:val="single" w:sz="4" w:space="0" w:color="auto"/>
            <w:right w:val="single" w:sz="4" w:space="0" w:color="auto"/>
          </w:divBdr>
        </w:div>
        <w:div w:id="719330501">
          <w:marLeft w:val="0"/>
          <w:marRight w:val="0"/>
          <w:marTop w:val="80"/>
          <w:marBottom w:val="0"/>
          <w:divBdr>
            <w:top w:val="single" w:sz="4" w:space="0" w:color="D5DDC6"/>
            <w:left w:val="single" w:sz="4" w:space="3" w:color="D5DDC6"/>
            <w:bottom w:val="single" w:sz="4" w:space="0" w:color="D5DDC6"/>
            <w:right w:val="single" w:sz="4" w:space="0" w:color="D5DDC6"/>
          </w:divBdr>
        </w:div>
        <w:div w:id="1585844113">
          <w:marLeft w:val="0"/>
          <w:marRight w:val="0"/>
          <w:marTop w:val="0"/>
          <w:marBottom w:val="80"/>
          <w:divBdr>
            <w:top w:val="single" w:sz="4" w:space="0" w:color="auto"/>
            <w:left w:val="single" w:sz="18" w:space="0" w:color="auto"/>
            <w:bottom w:val="single" w:sz="4" w:space="0" w:color="auto"/>
            <w:right w:val="single" w:sz="4" w:space="0" w:color="auto"/>
          </w:divBdr>
        </w:div>
        <w:div w:id="905141798">
          <w:marLeft w:val="0"/>
          <w:marRight w:val="0"/>
          <w:marTop w:val="80"/>
          <w:marBottom w:val="0"/>
          <w:divBdr>
            <w:top w:val="single" w:sz="4" w:space="0" w:color="D5DDC6"/>
            <w:left w:val="single" w:sz="4" w:space="3" w:color="D5DDC6"/>
            <w:bottom w:val="single" w:sz="4" w:space="0" w:color="D5DDC6"/>
            <w:right w:val="single" w:sz="4" w:space="0" w:color="D5DDC6"/>
          </w:divBdr>
        </w:div>
        <w:div w:id="1575167892">
          <w:marLeft w:val="0"/>
          <w:marRight w:val="0"/>
          <w:marTop w:val="0"/>
          <w:marBottom w:val="80"/>
          <w:divBdr>
            <w:top w:val="single" w:sz="4" w:space="0" w:color="auto"/>
            <w:left w:val="single" w:sz="18" w:space="0" w:color="auto"/>
            <w:bottom w:val="single" w:sz="4" w:space="0" w:color="auto"/>
            <w:right w:val="single" w:sz="4" w:space="0" w:color="auto"/>
          </w:divBdr>
        </w:div>
        <w:div w:id="1832526128">
          <w:marLeft w:val="0"/>
          <w:marRight w:val="0"/>
          <w:marTop w:val="80"/>
          <w:marBottom w:val="0"/>
          <w:divBdr>
            <w:top w:val="single" w:sz="4" w:space="0" w:color="D5DDC6"/>
            <w:left w:val="single" w:sz="4" w:space="3" w:color="D5DDC6"/>
            <w:bottom w:val="single" w:sz="4" w:space="0" w:color="D5DDC6"/>
            <w:right w:val="single" w:sz="4" w:space="0" w:color="D5DDC6"/>
          </w:divBdr>
        </w:div>
        <w:div w:id="1825779007">
          <w:marLeft w:val="0"/>
          <w:marRight w:val="0"/>
          <w:marTop w:val="0"/>
          <w:marBottom w:val="80"/>
          <w:divBdr>
            <w:top w:val="single" w:sz="4" w:space="0" w:color="auto"/>
            <w:left w:val="single" w:sz="18" w:space="0" w:color="auto"/>
            <w:bottom w:val="single" w:sz="4" w:space="0" w:color="auto"/>
            <w:right w:val="single" w:sz="4" w:space="0" w:color="auto"/>
          </w:divBdr>
        </w:div>
        <w:div w:id="1698189061">
          <w:marLeft w:val="0"/>
          <w:marRight w:val="0"/>
          <w:marTop w:val="80"/>
          <w:marBottom w:val="0"/>
          <w:divBdr>
            <w:top w:val="single" w:sz="4" w:space="0" w:color="D5DDC6"/>
            <w:left w:val="single" w:sz="4" w:space="3" w:color="D5DDC6"/>
            <w:bottom w:val="single" w:sz="4" w:space="0" w:color="D5DDC6"/>
            <w:right w:val="single" w:sz="4" w:space="0" w:color="D5DDC6"/>
          </w:divBdr>
        </w:div>
        <w:div w:id="49499494">
          <w:marLeft w:val="0"/>
          <w:marRight w:val="0"/>
          <w:marTop w:val="0"/>
          <w:marBottom w:val="80"/>
          <w:divBdr>
            <w:top w:val="single" w:sz="4" w:space="0" w:color="auto"/>
            <w:left w:val="single" w:sz="18" w:space="0" w:color="auto"/>
            <w:bottom w:val="single" w:sz="4" w:space="0" w:color="auto"/>
            <w:right w:val="single" w:sz="4" w:space="0" w:color="auto"/>
          </w:divBdr>
        </w:div>
        <w:div w:id="1461261062">
          <w:marLeft w:val="0"/>
          <w:marRight w:val="0"/>
          <w:marTop w:val="80"/>
          <w:marBottom w:val="0"/>
          <w:divBdr>
            <w:top w:val="single" w:sz="4" w:space="0" w:color="D5DDC6"/>
            <w:left w:val="single" w:sz="4" w:space="3" w:color="D5DDC6"/>
            <w:bottom w:val="single" w:sz="4" w:space="0" w:color="D5DDC6"/>
            <w:right w:val="single" w:sz="4" w:space="0" w:color="D5DDC6"/>
          </w:divBdr>
        </w:div>
        <w:div w:id="873007644">
          <w:marLeft w:val="0"/>
          <w:marRight w:val="0"/>
          <w:marTop w:val="0"/>
          <w:marBottom w:val="80"/>
          <w:divBdr>
            <w:top w:val="single" w:sz="4" w:space="0" w:color="auto"/>
            <w:left w:val="single" w:sz="18" w:space="0" w:color="auto"/>
            <w:bottom w:val="single" w:sz="4" w:space="0" w:color="auto"/>
            <w:right w:val="single" w:sz="4" w:space="0" w:color="auto"/>
          </w:divBdr>
        </w:div>
        <w:div w:id="1713460231">
          <w:marLeft w:val="0"/>
          <w:marRight w:val="0"/>
          <w:marTop w:val="80"/>
          <w:marBottom w:val="0"/>
          <w:divBdr>
            <w:top w:val="single" w:sz="4" w:space="0" w:color="D5DDC6"/>
            <w:left w:val="single" w:sz="4" w:space="3" w:color="D5DDC6"/>
            <w:bottom w:val="single" w:sz="4" w:space="0" w:color="D5DDC6"/>
            <w:right w:val="single" w:sz="4" w:space="0" w:color="D5DDC6"/>
          </w:divBdr>
        </w:div>
        <w:div w:id="210118054">
          <w:marLeft w:val="0"/>
          <w:marRight w:val="0"/>
          <w:marTop w:val="0"/>
          <w:marBottom w:val="80"/>
          <w:divBdr>
            <w:top w:val="single" w:sz="4" w:space="0" w:color="auto"/>
            <w:left w:val="single" w:sz="18" w:space="0" w:color="auto"/>
            <w:bottom w:val="single" w:sz="4" w:space="0" w:color="auto"/>
            <w:right w:val="single" w:sz="4" w:space="0" w:color="auto"/>
          </w:divBdr>
        </w:div>
        <w:div w:id="1895312348">
          <w:marLeft w:val="0"/>
          <w:marRight w:val="0"/>
          <w:marTop w:val="80"/>
          <w:marBottom w:val="0"/>
          <w:divBdr>
            <w:top w:val="single" w:sz="4" w:space="0" w:color="D5DDC6"/>
            <w:left w:val="single" w:sz="4" w:space="3" w:color="D5DDC6"/>
            <w:bottom w:val="single" w:sz="4" w:space="0" w:color="D5DDC6"/>
            <w:right w:val="single" w:sz="4" w:space="0" w:color="D5DDC6"/>
          </w:divBdr>
        </w:div>
        <w:div w:id="400061668">
          <w:marLeft w:val="0"/>
          <w:marRight w:val="0"/>
          <w:marTop w:val="0"/>
          <w:marBottom w:val="80"/>
          <w:divBdr>
            <w:top w:val="single" w:sz="4" w:space="0" w:color="auto"/>
            <w:left w:val="single" w:sz="18" w:space="0" w:color="auto"/>
            <w:bottom w:val="single" w:sz="4" w:space="0" w:color="auto"/>
            <w:right w:val="single" w:sz="4" w:space="0" w:color="auto"/>
          </w:divBdr>
        </w:div>
        <w:div w:id="138571177">
          <w:marLeft w:val="0"/>
          <w:marRight w:val="0"/>
          <w:marTop w:val="80"/>
          <w:marBottom w:val="0"/>
          <w:divBdr>
            <w:top w:val="single" w:sz="4" w:space="0" w:color="D5DDC6"/>
            <w:left w:val="single" w:sz="4" w:space="3" w:color="D5DDC6"/>
            <w:bottom w:val="single" w:sz="4" w:space="0" w:color="D5DDC6"/>
            <w:right w:val="single" w:sz="4" w:space="0" w:color="D5DDC6"/>
          </w:divBdr>
        </w:div>
        <w:div w:id="1307474266">
          <w:marLeft w:val="0"/>
          <w:marRight w:val="0"/>
          <w:marTop w:val="0"/>
          <w:marBottom w:val="80"/>
          <w:divBdr>
            <w:top w:val="single" w:sz="4" w:space="0" w:color="auto"/>
            <w:left w:val="single" w:sz="18" w:space="0" w:color="auto"/>
            <w:bottom w:val="single" w:sz="4" w:space="0" w:color="auto"/>
            <w:right w:val="single" w:sz="4" w:space="0" w:color="auto"/>
          </w:divBdr>
        </w:div>
        <w:div w:id="531697224">
          <w:marLeft w:val="0"/>
          <w:marRight w:val="0"/>
          <w:marTop w:val="80"/>
          <w:marBottom w:val="0"/>
          <w:divBdr>
            <w:top w:val="single" w:sz="4" w:space="0" w:color="D5DDC6"/>
            <w:left w:val="single" w:sz="4" w:space="3" w:color="D5DDC6"/>
            <w:bottom w:val="single" w:sz="4" w:space="0" w:color="D5DDC6"/>
            <w:right w:val="single" w:sz="4" w:space="0" w:color="D5DDC6"/>
          </w:divBdr>
        </w:div>
        <w:div w:id="1788500901">
          <w:marLeft w:val="0"/>
          <w:marRight w:val="0"/>
          <w:marTop w:val="0"/>
          <w:marBottom w:val="80"/>
          <w:divBdr>
            <w:top w:val="single" w:sz="4" w:space="0" w:color="auto"/>
            <w:left w:val="single" w:sz="18" w:space="0" w:color="auto"/>
            <w:bottom w:val="single" w:sz="4" w:space="0" w:color="auto"/>
            <w:right w:val="single" w:sz="4" w:space="0" w:color="auto"/>
          </w:divBdr>
        </w:div>
        <w:div w:id="1508590879">
          <w:marLeft w:val="0"/>
          <w:marRight w:val="0"/>
          <w:marTop w:val="80"/>
          <w:marBottom w:val="0"/>
          <w:divBdr>
            <w:top w:val="single" w:sz="4" w:space="0" w:color="D5DDC6"/>
            <w:left w:val="single" w:sz="4" w:space="3" w:color="D5DDC6"/>
            <w:bottom w:val="single" w:sz="4" w:space="0" w:color="D5DDC6"/>
            <w:right w:val="single" w:sz="4" w:space="0" w:color="D5DDC6"/>
          </w:divBdr>
        </w:div>
        <w:div w:id="133304877">
          <w:marLeft w:val="0"/>
          <w:marRight w:val="0"/>
          <w:marTop w:val="0"/>
          <w:marBottom w:val="80"/>
          <w:divBdr>
            <w:top w:val="single" w:sz="4" w:space="0" w:color="auto"/>
            <w:left w:val="single" w:sz="18" w:space="0" w:color="auto"/>
            <w:bottom w:val="single" w:sz="4" w:space="0" w:color="auto"/>
            <w:right w:val="single" w:sz="4" w:space="0" w:color="auto"/>
          </w:divBdr>
        </w:div>
        <w:div w:id="1407918402">
          <w:marLeft w:val="0"/>
          <w:marRight w:val="0"/>
          <w:marTop w:val="80"/>
          <w:marBottom w:val="0"/>
          <w:divBdr>
            <w:top w:val="single" w:sz="4" w:space="0" w:color="D5DDC6"/>
            <w:left w:val="single" w:sz="4" w:space="3" w:color="D5DDC6"/>
            <w:bottom w:val="single" w:sz="4" w:space="0" w:color="D5DDC6"/>
            <w:right w:val="single" w:sz="4" w:space="0" w:color="D5DDC6"/>
          </w:divBdr>
        </w:div>
        <w:div w:id="1768842673">
          <w:marLeft w:val="0"/>
          <w:marRight w:val="0"/>
          <w:marTop w:val="0"/>
          <w:marBottom w:val="80"/>
          <w:divBdr>
            <w:top w:val="single" w:sz="4" w:space="0" w:color="auto"/>
            <w:left w:val="single" w:sz="18" w:space="0" w:color="auto"/>
            <w:bottom w:val="single" w:sz="4" w:space="0" w:color="auto"/>
            <w:right w:val="single" w:sz="4" w:space="0" w:color="auto"/>
          </w:divBdr>
        </w:div>
        <w:div w:id="1752116149">
          <w:marLeft w:val="0"/>
          <w:marRight w:val="0"/>
          <w:marTop w:val="80"/>
          <w:marBottom w:val="0"/>
          <w:divBdr>
            <w:top w:val="single" w:sz="4" w:space="0" w:color="D5DDC6"/>
            <w:left w:val="single" w:sz="4" w:space="3" w:color="D5DDC6"/>
            <w:bottom w:val="single" w:sz="4" w:space="0" w:color="D5DDC6"/>
            <w:right w:val="single" w:sz="4" w:space="0" w:color="D5DDC6"/>
          </w:divBdr>
        </w:div>
        <w:div w:id="1483694943">
          <w:marLeft w:val="0"/>
          <w:marRight w:val="0"/>
          <w:marTop w:val="0"/>
          <w:marBottom w:val="80"/>
          <w:divBdr>
            <w:top w:val="single" w:sz="4" w:space="0" w:color="auto"/>
            <w:left w:val="single" w:sz="18" w:space="0" w:color="auto"/>
            <w:bottom w:val="single" w:sz="4" w:space="0" w:color="auto"/>
            <w:right w:val="single" w:sz="4" w:space="0" w:color="auto"/>
          </w:divBdr>
        </w:div>
        <w:div w:id="1476144424">
          <w:marLeft w:val="0"/>
          <w:marRight w:val="0"/>
          <w:marTop w:val="80"/>
          <w:marBottom w:val="0"/>
          <w:divBdr>
            <w:top w:val="single" w:sz="4" w:space="0" w:color="D5DDC6"/>
            <w:left w:val="single" w:sz="4" w:space="3" w:color="D5DDC6"/>
            <w:bottom w:val="single" w:sz="4" w:space="0" w:color="D5DDC6"/>
            <w:right w:val="single" w:sz="4" w:space="0" w:color="D5DDC6"/>
          </w:divBdr>
        </w:div>
        <w:div w:id="405497801">
          <w:marLeft w:val="0"/>
          <w:marRight w:val="0"/>
          <w:marTop w:val="0"/>
          <w:marBottom w:val="80"/>
          <w:divBdr>
            <w:top w:val="single" w:sz="4" w:space="0" w:color="auto"/>
            <w:left w:val="single" w:sz="18" w:space="0" w:color="auto"/>
            <w:bottom w:val="single" w:sz="4" w:space="0" w:color="auto"/>
            <w:right w:val="single" w:sz="4" w:space="0" w:color="auto"/>
          </w:divBdr>
        </w:div>
        <w:div w:id="502861761">
          <w:marLeft w:val="0"/>
          <w:marRight w:val="0"/>
          <w:marTop w:val="80"/>
          <w:marBottom w:val="0"/>
          <w:divBdr>
            <w:top w:val="single" w:sz="4" w:space="0" w:color="D5DDC6"/>
            <w:left w:val="single" w:sz="4" w:space="3" w:color="D5DDC6"/>
            <w:bottom w:val="single" w:sz="4" w:space="0" w:color="D5DDC6"/>
            <w:right w:val="single" w:sz="4" w:space="0" w:color="D5DDC6"/>
          </w:divBdr>
        </w:div>
        <w:div w:id="2019694351">
          <w:marLeft w:val="0"/>
          <w:marRight w:val="0"/>
          <w:marTop w:val="0"/>
          <w:marBottom w:val="80"/>
          <w:divBdr>
            <w:top w:val="single" w:sz="4" w:space="0" w:color="auto"/>
            <w:left w:val="single" w:sz="18" w:space="0" w:color="auto"/>
            <w:bottom w:val="single" w:sz="4" w:space="0" w:color="auto"/>
            <w:right w:val="single" w:sz="4" w:space="0" w:color="auto"/>
          </w:divBdr>
        </w:div>
        <w:div w:id="676687467">
          <w:marLeft w:val="0"/>
          <w:marRight w:val="0"/>
          <w:marTop w:val="80"/>
          <w:marBottom w:val="0"/>
          <w:divBdr>
            <w:top w:val="single" w:sz="4" w:space="0" w:color="D5DDC6"/>
            <w:left w:val="single" w:sz="4" w:space="3" w:color="D5DDC6"/>
            <w:bottom w:val="single" w:sz="4" w:space="0" w:color="D5DDC6"/>
            <w:right w:val="single" w:sz="4" w:space="0" w:color="D5DDC6"/>
          </w:divBdr>
        </w:div>
        <w:div w:id="1762293250">
          <w:marLeft w:val="0"/>
          <w:marRight w:val="0"/>
          <w:marTop w:val="0"/>
          <w:marBottom w:val="80"/>
          <w:divBdr>
            <w:top w:val="single" w:sz="4" w:space="0" w:color="auto"/>
            <w:left w:val="single" w:sz="18" w:space="0" w:color="auto"/>
            <w:bottom w:val="single" w:sz="4" w:space="0" w:color="auto"/>
            <w:right w:val="single" w:sz="4" w:space="0" w:color="auto"/>
          </w:divBdr>
        </w:div>
        <w:div w:id="1635063859">
          <w:marLeft w:val="0"/>
          <w:marRight w:val="0"/>
          <w:marTop w:val="80"/>
          <w:marBottom w:val="0"/>
          <w:divBdr>
            <w:top w:val="single" w:sz="4" w:space="0" w:color="D5DDC6"/>
            <w:left w:val="single" w:sz="4" w:space="3" w:color="D5DDC6"/>
            <w:bottom w:val="single" w:sz="4" w:space="0" w:color="D5DDC6"/>
            <w:right w:val="single" w:sz="4" w:space="0" w:color="D5DDC6"/>
          </w:divBdr>
        </w:div>
        <w:div w:id="2121606408">
          <w:marLeft w:val="0"/>
          <w:marRight w:val="0"/>
          <w:marTop w:val="0"/>
          <w:marBottom w:val="80"/>
          <w:divBdr>
            <w:top w:val="single" w:sz="4" w:space="0" w:color="auto"/>
            <w:left w:val="single" w:sz="18" w:space="0" w:color="auto"/>
            <w:bottom w:val="single" w:sz="4" w:space="0" w:color="auto"/>
            <w:right w:val="single" w:sz="4" w:space="0" w:color="auto"/>
          </w:divBdr>
        </w:div>
        <w:div w:id="989990123">
          <w:marLeft w:val="0"/>
          <w:marRight w:val="0"/>
          <w:marTop w:val="80"/>
          <w:marBottom w:val="0"/>
          <w:divBdr>
            <w:top w:val="single" w:sz="4" w:space="0" w:color="D5DDC6"/>
            <w:left w:val="single" w:sz="4" w:space="3" w:color="D5DDC6"/>
            <w:bottom w:val="single" w:sz="4" w:space="0" w:color="D5DDC6"/>
            <w:right w:val="single" w:sz="4" w:space="0" w:color="D5DDC6"/>
          </w:divBdr>
        </w:div>
        <w:div w:id="632104050">
          <w:marLeft w:val="0"/>
          <w:marRight w:val="0"/>
          <w:marTop w:val="0"/>
          <w:marBottom w:val="80"/>
          <w:divBdr>
            <w:top w:val="single" w:sz="4" w:space="0" w:color="auto"/>
            <w:left w:val="single" w:sz="18" w:space="0" w:color="auto"/>
            <w:bottom w:val="single" w:sz="4" w:space="0" w:color="auto"/>
            <w:right w:val="single" w:sz="4" w:space="0" w:color="auto"/>
          </w:divBdr>
        </w:div>
        <w:div w:id="1043866135">
          <w:marLeft w:val="0"/>
          <w:marRight w:val="0"/>
          <w:marTop w:val="80"/>
          <w:marBottom w:val="0"/>
          <w:divBdr>
            <w:top w:val="single" w:sz="4" w:space="0" w:color="D5DDC6"/>
            <w:left w:val="single" w:sz="4" w:space="3" w:color="D5DDC6"/>
            <w:bottom w:val="single" w:sz="4" w:space="0" w:color="D5DDC6"/>
            <w:right w:val="single" w:sz="4" w:space="0" w:color="D5DDC6"/>
          </w:divBdr>
        </w:div>
        <w:div w:id="1178696949">
          <w:marLeft w:val="0"/>
          <w:marRight w:val="0"/>
          <w:marTop w:val="0"/>
          <w:marBottom w:val="80"/>
          <w:divBdr>
            <w:top w:val="single" w:sz="4" w:space="0" w:color="auto"/>
            <w:left w:val="single" w:sz="18" w:space="0" w:color="auto"/>
            <w:bottom w:val="single" w:sz="4" w:space="0" w:color="auto"/>
            <w:right w:val="single" w:sz="4" w:space="0" w:color="auto"/>
          </w:divBdr>
        </w:div>
        <w:div w:id="1879392850">
          <w:marLeft w:val="0"/>
          <w:marRight w:val="0"/>
          <w:marTop w:val="80"/>
          <w:marBottom w:val="0"/>
          <w:divBdr>
            <w:top w:val="single" w:sz="4" w:space="0" w:color="D5DDC6"/>
            <w:left w:val="single" w:sz="4" w:space="3" w:color="D5DDC6"/>
            <w:bottom w:val="single" w:sz="4" w:space="0" w:color="D5DDC6"/>
            <w:right w:val="single" w:sz="4" w:space="0" w:color="D5DDC6"/>
          </w:divBdr>
        </w:div>
        <w:div w:id="754521932">
          <w:marLeft w:val="0"/>
          <w:marRight w:val="0"/>
          <w:marTop w:val="0"/>
          <w:marBottom w:val="80"/>
          <w:divBdr>
            <w:top w:val="single" w:sz="4" w:space="0" w:color="auto"/>
            <w:left w:val="single" w:sz="18" w:space="0" w:color="auto"/>
            <w:bottom w:val="single" w:sz="4" w:space="0" w:color="auto"/>
            <w:right w:val="single" w:sz="4" w:space="0" w:color="auto"/>
          </w:divBdr>
        </w:div>
        <w:div w:id="1164516074">
          <w:marLeft w:val="0"/>
          <w:marRight w:val="0"/>
          <w:marTop w:val="80"/>
          <w:marBottom w:val="0"/>
          <w:divBdr>
            <w:top w:val="single" w:sz="4" w:space="0" w:color="D5DDC6"/>
            <w:left w:val="single" w:sz="4" w:space="3" w:color="D5DDC6"/>
            <w:bottom w:val="single" w:sz="4" w:space="0" w:color="D5DDC6"/>
            <w:right w:val="single" w:sz="4" w:space="0" w:color="D5DDC6"/>
          </w:divBdr>
        </w:div>
        <w:div w:id="1307127296">
          <w:marLeft w:val="0"/>
          <w:marRight w:val="0"/>
          <w:marTop w:val="0"/>
          <w:marBottom w:val="80"/>
          <w:divBdr>
            <w:top w:val="single" w:sz="4" w:space="0" w:color="auto"/>
            <w:left w:val="single" w:sz="18" w:space="0" w:color="auto"/>
            <w:bottom w:val="single" w:sz="4" w:space="0" w:color="auto"/>
            <w:right w:val="single" w:sz="4" w:space="0" w:color="auto"/>
          </w:divBdr>
        </w:div>
        <w:div w:id="1047684926">
          <w:marLeft w:val="0"/>
          <w:marRight w:val="0"/>
          <w:marTop w:val="80"/>
          <w:marBottom w:val="0"/>
          <w:divBdr>
            <w:top w:val="single" w:sz="4" w:space="0" w:color="D5DDC6"/>
            <w:left w:val="single" w:sz="4" w:space="3" w:color="D5DDC6"/>
            <w:bottom w:val="single" w:sz="4" w:space="0" w:color="D5DDC6"/>
            <w:right w:val="single" w:sz="4" w:space="0" w:color="D5DDC6"/>
          </w:divBdr>
        </w:div>
        <w:div w:id="1882664587">
          <w:marLeft w:val="0"/>
          <w:marRight w:val="0"/>
          <w:marTop w:val="0"/>
          <w:marBottom w:val="80"/>
          <w:divBdr>
            <w:top w:val="single" w:sz="4" w:space="0" w:color="auto"/>
            <w:left w:val="single" w:sz="18" w:space="0" w:color="auto"/>
            <w:bottom w:val="single" w:sz="4" w:space="0" w:color="auto"/>
            <w:right w:val="single" w:sz="4" w:space="0" w:color="auto"/>
          </w:divBdr>
        </w:div>
        <w:div w:id="574242621">
          <w:marLeft w:val="0"/>
          <w:marRight w:val="0"/>
          <w:marTop w:val="80"/>
          <w:marBottom w:val="0"/>
          <w:divBdr>
            <w:top w:val="single" w:sz="4" w:space="0" w:color="D5DDC6"/>
            <w:left w:val="single" w:sz="4" w:space="3" w:color="D5DDC6"/>
            <w:bottom w:val="single" w:sz="4" w:space="0" w:color="D5DDC6"/>
            <w:right w:val="single" w:sz="4" w:space="0" w:color="D5DDC6"/>
          </w:divBdr>
        </w:div>
        <w:div w:id="338656212">
          <w:marLeft w:val="0"/>
          <w:marRight w:val="0"/>
          <w:marTop w:val="0"/>
          <w:marBottom w:val="80"/>
          <w:divBdr>
            <w:top w:val="single" w:sz="4" w:space="0" w:color="auto"/>
            <w:left w:val="single" w:sz="18" w:space="0" w:color="auto"/>
            <w:bottom w:val="single" w:sz="4" w:space="0" w:color="auto"/>
            <w:right w:val="single" w:sz="4" w:space="0" w:color="auto"/>
          </w:divBdr>
        </w:div>
        <w:div w:id="418647349">
          <w:marLeft w:val="0"/>
          <w:marRight w:val="0"/>
          <w:marTop w:val="80"/>
          <w:marBottom w:val="0"/>
          <w:divBdr>
            <w:top w:val="single" w:sz="4" w:space="0" w:color="D5DDC6"/>
            <w:left w:val="single" w:sz="4" w:space="3" w:color="D5DDC6"/>
            <w:bottom w:val="single" w:sz="4" w:space="0" w:color="D5DDC6"/>
            <w:right w:val="single" w:sz="4" w:space="0" w:color="D5DDC6"/>
          </w:divBdr>
        </w:div>
        <w:div w:id="2071420991">
          <w:marLeft w:val="0"/>
          <w:marRight w:val="0"/>
          <w:marTop w:val="0"/>
          <w:marBottom w:val="80"/>
          <w:divBdr>
            <w:top w:val="single" w:sz="4" w:space="0" w:color="auto"/>
            <w:left w:val="single" w:sz="18" w:space="0" w:color="auto"/>
            <w:bottom w:val="single" w:sz="4" w:space="0" w:color="auto"/>
            <w:right w:val="single" w:sz="4" w:space="0" w:color="auto"/>
          </w:divBdr>
        </w:div>
        <w:div w:id="2017725256">
          <w:marLeft w:val="0"/>
          <w:marRight w:val="0"/>
          <w:marTop w:val="80"/>
          <w:marBottom w:val="0"/>
          <w:divBdr>
            <w:top w:val="single" w:sz="4" w:space="0" w:color="D5DDC6"/>
            <w:left w:val="single" w:sz="4" w:space="3" w:color="D5DDC6"/>
            <w:bottom w:val="single" w:sz="4" w:space="0" w:color="D5DDC6"/>
            <w:right w:val="single" w:sz="4" w:space="0" w:color="D5DDC6"/>
          </w:divBdr>
        </w:div>
        <w:div w:id="2096129649">
          <w:marLeft w:val="0"/>
          <w:marRight w:val="0"/>
          <w:marTop w:val="0"/>
          <w:marBottom w:val="80"/>
          <w:divBdr>
            <w:top w:val="single" w:sz="4" w:space="0" w:color="auto"/>
            <w:left w:val="single" w:sz="18" w:space="0" w:color="auto"/>
            <w:bottom w:val="single" w:sz="4" w:space="0" w:color="auto"/>
            <w:right w:val="single" w:sz="4" w:space="0" w:color="auto"/>
          </w:divBdr>
        </w:div>
        <w:div w:id="726994181">
          <w:marLeft w:val="0"/>
          <w:marRight w:val="0"/>
          <w:marTop w:val="80"/>
          <w:marBottom w:val="0"/>
          <w:divBdr>
            <w:top w:val="single" w:sz="4" w:space="0" w:color="D5DDC6"/>
            <w:left w:val="single" w:sz="4" w:space="3" w:color="D5DDC6"/>
            <w:bottom w:val="single" w:sz="4" w:space="0" w:color="D5DDC6"/>
            <w:right w:val="single" w:sz="4" w:space="0" w:color="D5DDC6"/>
          </w:divBdr>
        </w:div>
        <w:div w:id="25371203">
          <w:marLeft w:val="0"/>
          <w:marRight w:val="0"/>
          <w:marTop w:val="0"/>
          <w:marBottom w:val="80"/>
          <w:divBdr>
            <w:top w:val="single" w:sz="4" w:space="0" w:color="auto"/>
            <w:left w:val="single" w:sz="18" w:space="0" w:color="auto"/>
            <w:bottom w:val="single" w:sz="4" w:space="0" w:color="auto"/>
            <w:right w:val="single" w:sz="4" w:space="0" w:color="auto"/>
          </w:divBdr>
        </w:div>
        <w:div w:id="2013945763">
          <w:marLeft w:val="0"/>
          <w:marRight w:val="0"/>
          <w:marTop w:val="80"/>
          <w:marBottom w:val="0"/>
          <w:divBdr>
            <w:top w:val="single" w:sz="4" w:space="0" w:color="D5DDC6"/>
            <w:left w:val="single" w:sz="4" w:space="3" w:color="D5DDC6"/>
            <w:bottom w:val="single" w:sz="4" w:space="0" w:color="D5DDC6"/>
            <w:right w:val="single" w:sz="4" w:space="0" w:color="D5DDC6"/>
          </w:divBdr>
        </w:div>
        <w:div w:id="1277367340">
          <w:marLeft w:val="0"/>
          <w:marRight w:val="0"/>
          <w:marTop w:val="0"/>
          <w:marBottom w:val="80"/>
          <w:divBdr>
            <w:top w:val="single" w:sz="4" w:space="0" w:color="auto"/>
            <w:left w:val="single" w:sz="18" w:space="0" w:color="auto"/>
            <w:bottom w:val="single" w:sz="4" w:space="0" w:color="auto"/>
            <w:right w:val="single" w:sz="4" w:space="0" w:color="auto"/>
          </w:divBdr>
        </w:div>
        <w:div w:id="2041934280">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916749567">
      <w:bodyDiv w:val="1"/>
      <w:marLeft w:val="0"/>
      <w:marRight w:val="0"/>
      <w:marTop w:val="0"/>
      <w:marBottom w:val="0"/>
      <w:divBdr>
        <w:top w:val="none" w:sz="0" w:space="0" w:color="auto"/>
        <w:left w:val="none" w:sz="0" w:space="0" w:color="auto"/>
        <w:bottom w:val="none" w:sz="0" w:space="0" w:color="auto"/>
        <w:right w:val="none" w:sz="0" w:space="0" w:color="auto"/>
      </w:divBdr>
    </w:div>
    <w:div w:id="917905779">
      <w:bodyDiv w:val="1"/>
      <w:marLeft w:val="0"/>
      <w:marRight w:val="0"/>
      <w:marTop w:val="0"/>
      <w:marBottom w:val="0"/>
      <w:divBdr>
        <w:top w:val="none" w:sz="0" w:space="0" w:color="auto"/>
        <w:left w:val="none" w:sz="0" w:space="0" w:color="auto"/>
        <w:bottom w:val="none" w:sz="0" w:space="0" w:color="auto"/>
        <w:right w:val="none" w:sz="0" w:space="0" w:color="auto"/>
      </w:divBdr>
      <w:divsChild>
        <w:div w:id="1893494656">
          <w:marLeft w:val="0"/>
          <w:marRight w:val="0"/>
          <w:marTop w:val="0"/>
          <w:marBottom w:val="300"/>
          <w:divBdr>
            <w:top w:val="none" w:sz="0" w:space="0" w:color="auto"/>
            <w:left w:val="none" w:sz="0" w:space="0" w:color="auto"/>
            <w:bottom w:val="none" w:sz="0" w:space="0" w:color="auto"/>
            <w:right w:val="none" w:sz="0" w:space="0" w:color="auto"/>
          </w:divBdr>
        </w:div>
      </w:divsChild>
    </w:div>
    <w:div w:id="922296494">
      <w:bodyDiv w:val="1"/>
      <w:marLeft w:val="0"/>
      <w:marRight w:val="0"/>
      <w:marTop w:val="0"/>
      <w:marBottom w:val="0"/>
      <w:divBdr>
        <w:top w:val="none" w:sz="0" w:space="0" w:color="auto"/>
        <w:left w:val="none" w:sz="0" w:space="0" w:color="auto"/>
        <w:bottom w:val="none" w:sz="0" w:space="0" w:color="auto"/>
        <w:right w:val="none" w:sz="0" w:space="0" w:color="auto"/>
      </w:divBdr>
      <w:divsChild>
        <w:div w:id="1994794808">
          <w:marLeft w:val="0"/>
          <w:marRight w:val="0"/>
          <w:marTop w:val="0"/>
          <w:marBottom w:val="92"/>
          <w:divBdr>
            <w:top w:val="single" w:sz="4" w:space="0" w:color="auto"/>
            <w:left w:val="single" w:sz="18" w:space="0" w:color="auto"/>
            <w:bottom w:val="single" w:sz="4" w:space="0" w:color="auto"/>
            <w:right w:val="single" w:sz="4" w:space="0" w:color="auto"/>
          </w:divBdr>
        </w:div>
        <w:div w:id="1487547413">
          <w:marLeft w:val="0"/>
          <w:marRight w:val="0"/>
          <w:marTop w:val="115"/>
          <w:marBottom w:val="115"/>
          <w:divBdr>
            <w:top w:val="none" w:sz="0" w:space="0" w:color="auto"/>
            <w:left w:val="none" w:sz="0" w:space="0" w:color="auto"/>
            <w:bottom w:val="none" w:sz="0" w:space="0" w:color="auto"/>
            <w:right w:val="none" w:sz="0" w:space="0" w:color="auto"/>
          </w:divBdr>
          <w:divsChild>
            <w:div w:id="1364599252">
              <w:marLeft w:val="0"/>
              <w:marRight w:val="0"/>
              <w:marTop w:val="100"/>
              <w:marBottom w:val="100"/>
              <w:divBdr>
                <w:top w:val="none" w:sz="0" w:space="0" w:color="auto"/>
                <w:left w:val="none" w:sz="0" w:space="0" w:color="auto"/>
                <w:bottom w:val="none" w:sz="0" w:space="0" w:color="auto"/>
                <w:right w:val="none" w:sz="0" w:space="0" w:color="auto"/>
              </w:divBdr>
              <w:divsChild>
                <w:div w:id="1081758017">
                  <w:marLeft w:val="0"/>
                  <w:marRight w:val="0"/>
                  <w:marTop w:val="0"/>
                  <w:marBottom w:val="0"/>
                  <w:divBdr>
                    <w:top w:val="none" w:sz="0" w:space="0" w:color="auto"/>
                    <w:left w:val="none" w:sz="0" w:space="0" w:color="auto"/>
                    <w:bottom w:val="none" w:sz="0" w:space="0" w:color="auto"/>
                    <w:right w:val="none" w:sz="0" w:space="0" w:color="auto"/>
                  </w:divBdr>
                  <w:divsChild>
                    <w:div w:id="5285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903129">
          <w:marLeft w:val="0"/>
          <w:marRight w:val="0"/>
          <w:marTop w:val="0"/>
          <w:marBottom w:val="92"/>
          <w:divBdr>
            <w:top w:val="single" w:sz="4" w:space="0" w:color="auto"/>
            <w:left w:val="single" w:sz="18" w:space="0" w:color="auto"/>
            <w:bottom w:val="single" w:sz="4" w:space="0" w:color="auto"/>
            <w:right w:val="single" w:sz="4" w:space="0" w:color="auto"/>
          </w:divBdr>
        </w:div>
        <w:div w:id="1748847772">
          <w:marLeft w:val="0"/>
          <w:marRight w:val="0"/>
          <w:marTop w:val="92"/>
          <w:marBottom w:val="0"/>
          <w:divBdr>
            <w:top w:val="single" w:sz="4" w:space="0" w:color="D5DDC6"/>
            <w:left w:val="single" w:sz="4" w:space="3" w:color="D5DDC6"/>
            <w:bottom w:val="single" w:sz="4" w:space="0" w:color="D5DDC6"/>
            <w:right w:val="single" w:sz="4" w:space="0" w:color="D5DDC6"/>
          </w:divBdr>
        </w:div>
        <w:div w:id="1046373215">
          <w:marLeft w:val="0"/>
          <w:marRight w:val="0"/>
          <w:marTop w:val="0"/>
          <w:marBottom w:val="92"/>
          <w:divBdr>
            <w:top w:val="single" w:sz="4" w:space="0" w:color="auto"/>
            <w:left w:val="single" w:sz="18" w:space="0" w:color="auto"/>
            <w:bottom w:val="single" w:sz="4" w:space="0" w:color="auto"/>
            <w:right w:val="single" w:sz="4" w:space="0" w:color="auto"/>
          </w:divBdr>
        </w:div>
        <w:div w:id="1505241958">
          <w:marLeft w:val="0"/>
          <w:marRight w:val="0"/>
          <w:marTop w:val="92"/>
          <w:marBottom w:val="0"/>
          <w:divBdr>
            <w:top w:val="single" w:sz="4" w:space="0" w:color="D5DDC6"/>
            <w:left w:val="single" w:sz="4" w:space="3" w:color="D5DDC6"/>
            <w:bottom w:val="single" w:sz="4" w:space="0" w:color="D5DDC6"/>
            <w:right w:val="single" w:sz="4" w:space="0" w:color="D5DDC6"/>
          </w:divBdr>
        </w:div>
        <w:div w:id="1841892471">
          <w:marLeft w:val="0"/>
          <w:marRight w:val="0"/>
          <w:marTop w:val="0"/>
          <w:marBottom w:val="92"/>
          <w:divBdr>
            <w:top w:val="single" w:sz="4" w:space="0" w:color="auto"/>
            <w:left w:val="single" w:sz="18" w:space="0" w:color="auto"/>
            <w:bottom w:val="single" w:sz="4" w:space="0" w:color="auto"/>
            <w:right w:val="single" w:sz="4" w:space="0" w:color="auto"/>
          </w:divBdr>
        </w:div>
        <w:div w:id="1070036671">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924804888">
      <w:bodyDiv w:val="1"/>
      <w:marLeft w:val="0"/>
      <w:marRight w:val="0"/>
      <w:marTop w:val="0"/>
      <w:marBottom w:val="0"/>
      <w:divBdr>
        <w:top w:val="none" w:sz="0" w:space="0" w:color="auto"/>
        <w:left w:val="none" w:sz="0" w:space="0" w:color="auto"/>
        <w:bottom w:val="none" w:sz="0" w:space="0" w:color="auto"/>
        <w:right w:val="none" w:sz="0" w:space="0" w:color="auto"/>
      </w:divBdr>
      <w:divsChild>
        <w:div w:id="1302267522">
          <w:marLeft w:val="0"/>
          <w:marRight w:val="0"/>
          <w:marTop w:val="0"/>
          <w:marBottom w:val="0"/>
          <w:divBdr>
            <w:top w:val="none" w:sz="0" w:space="0" w:color="auto"/>
            <w:left w:val="none" w:sz="0" w:space="0" w:color="auto"/>
            <w:bottom w:val="none" w:sz="0" w:space="0" w:color="auto"/>
            <w:right w:val="none" w:sz="0" w:space="0" w:color="auto"/>
          </w:divBdr>
        </w:div>
        <w:div w:id="1927154887">
          <w:marLeft w:val="0"/>
          <w:marRight w:val="0"/>
          <w:marTop w:val="360"/>
          <w:marBottom w:val="0"/>
          <w:divBdr>
            <w:top w:val="none" w:sz="0" w:space="0" w:color="auto"/>
            <w:left w:val="none" w:sz="0" w:space="0" w:color="auto"/>
            <w:bottom w:val="single" w:sz="8" w:space="6" w:color="D9DCDF"/>
            <w:right w:val="none" w:sz="0" w:space="0" w:color="auto"/>
          </w:divBdr>
          <w:divsChild>
            <w:div w:id="887957225">
              <w:marLeft w:val="0"/>
              <w:marRight w:val="0"/>
              <w:marTop w:val="0"/>
              <w:marBottom w:val="230"/>
              <w:divBdr>
                <w:top w:val="none" w:sz="0" w:space="0" w:color="auto"/>
                <w:left w:val="none" w:sz="0" w:space="0" w:color="auto"/>
                <w:bottom w:val="none" w:sz="0" w:space="0" w:color="auto"/>
                <w:right w:val="none" w:sz="0" w:space="0" w:color="auto"/>
              </w:divBdr>
            </w:div>
            <w:div w:id="1591112790">
              <w:marLeft w:val="0"/>
              <w:marRight w:val="0"/>
              <w:marTop w:val="0"/>
              <w:marBottom w:val="230"/>
              <w:divBdr>
                <w:top w:val="none" w:sz="0" w:space="0" w:color="auto"/>
                <w:left w:val="none" w:sz="0" w:space="0" w:color="auto"/>
                <w:bottom w:val="none" w:sz="0" w:space="0" w:color="auto"/>
                <w:right w:val="none" w:sz="0" w:space="0" w:color="auto"/>
              </w:divBdr>
            </w:div>
            <w:div w:id="858543642">
              <w:marLeft w:val="0"/>
              <w:marRight w:val="0"/>
              <w:marTop w:val="0"/>
              <w:marBottom w:val="230"/>
              <w:divBdr>
                <w:top w:val="none" w:sz="0" w:space="0" w:color="auto"/>
                <w:left w:val="none" w:sz="0" w:space="0" w:color="auto"/>
                <w:bottom w:val="none" w:sz="0" w:space="0" w:color="auto"/>
                <w:right w:val="none" w:sz="0" w:space="0" w:color="auto"/>
              </w:divBdr>
            </w:div>
            <w:div w:id="607470160">
              <w:marLeft w:val="0"/>
              <w:marRight w:val="0"/>
              <w:marTop w:val="0"/>
              <w:marBottom w:val="230"/>
              <w:divBdr>
                <w:top w:val="none" w:sz="0" w:space="0" w:color="auto"/>
                <w:left w:val="none" w:sz="0" w:space="0" w:color="auto"/>
                <w:bottom w:val="none" w:sz="0" w:space="0" w:color="auto"/>
                <w:right w:val="none" w:sz="0" w:space="0" w:color="auto"/>
              </w:divBdr>
            </w:div>
            <w:div w:id="528766399">
              <w:marLeft w:val="0"/>
              <w:marRight w:val="0"/>
              <w:marTop w:val="0"/>
              <w:marBottom w:val="230"/>
              <w:divBdr>
                <w:top w:val="none" w:sz="0" w:space="0" w:color="auto"/>
                <w:left w:val="none" w:sz="0" w:space="0" w:color="auto"/>
                <w:bottom w:val="none" w:sz="0" w:space="0" w:color="auto"/>
                <w:right w:val="none" w:sz="0" w:space="0" w:color="auto"/>
              </w:divBdr>
            </w:div>
            <w:div w:id="428089755">
              <w:marLeft w:val="0"/>
              <w:marRight w:val="0"/>
              <w:marTop w:val="0"/>
              <w:marBottom w:val="230"/>
              <w:divBdr>
                <w:top w:val="none" w:sz="0" w:space="0" w:color="auto"/>
                <w:left w:val="none" w:sz="0" w:space="0" w:color="auto"/>
                <w:bottom w:val="none" w:sz="0" w:space="0" w:color="auto"/>
                <w:right w:val="none" w:sz="0" w:space="0" w:color="auto"/>
              </w:divBdr>
            </w:div>
            <w:div w:id="1417703604">
              <w:marLeft w:val="0"/>
              <w:marRight w:val="0"/>
              <w:marTop w:val="0"/>
              <w:marBottom w:val="230"/>
              <w:divBdr>
                <w:top w:val="none" w:sz="0" w:space="0" w:color="auto"/>
                <w:left w:val="none" w:sz="0" w:space="0" w:color="auto"/>
                <w:bottom w:val="none" w:sz="0" w:space="0" w:color="auto"/>
                <w:right w:val="none" w:sz="0" w:space="0" w:color="auto"/>
              </w:divBdr>
            </w:div>
            <w:div w:id="1187407341">
              <w:marLeft w:val="0"/>
              <w:marRight w:val="0"/>
              <w:marTop w:val="0"/>
              <w:marBottom w:val="230"/>
              <w:divBdr>
                <w:top w:val="none" w:sz="0" w:space="0" w:color="auto"/>
                <w:left w:val="none" w:sz="0" w:space="0" w:color="auto"/>
                <w:bottom w:val="none" w:sz="0" w:space="0" w:color="auto"/>
                <w:right w:val="none" w:sz="0" w:space="0" w:color="auto"/>
              </w:divBdr>
            </w:div>
            <w:div w:id="1741753054">
              <w:marLeft w:val="0"/>
              <w:marRight w:val="0"/>
              <w:marTop w:val="0"/>
              <w:marBottom w:val="230"/>
              <w:divBdr>
                <w:top w:val="none" w:sz="0" w:space="0" w:color="auto"/>
                <w:left w:val="none" w:sz="0" w:space="0" w:color="auto"/>
                <w:bottom w:val="none" w:sz="0" w:space="0" w:color="auto"/>
                <w:right w:val="none" w:sz="0" w:space="0" w:color="auto"/>
              </w:divBdr>
            </w:div>
            <w:div w:id="1945991802">
              <w:marLeft w:val="0"/>
              <w:marRight w:val="0"/>
              <w:marTop w:val="0"/>
              <w:marBottom w:val="230"/>
              <w:divBdr>
                <w:top w:val="none" w:sz="0" w:space="0" w:color="auto"/>
                <w:left w:val="none" w:sz="0" w:space="0" w:color="auto"/>
                <w:bottom w:val="none" w:sz="0" w:space="0" w:color="auto"/>
                <w:right w:val="none" w:sz="0" w:space="0" w:color="auto"/>
              </w:divBdr>
            </w:div>
            <w:div w:id="1306355318">
              <w:marLeft w:val="0"/>
              <w:marRight w:val="0"/>
              <w:marTop w:val="0"/>
              <w:marBottom w:val="230"/>
              <w:divBdr>
                <w:top w:val="none" w:sz="0" w:space="0" w:color="auto"/>
                <w:left w:val="none" w:sz="0" w:space="0" w:color="auto"/>
                <w:bottom w:val="none" w:sz="0" w:space="0" w:color="auto"/>
                <w:right w:val="none" w:sz="0" w:space="0" w:color="auto"/>
              </w:divBdr>
            </w:div>
            <w:div w:id="1975213817">
              <w:marLeft w:val="0"/>
              <w:marRight w:val="0"/>
              <w:marTop w:val="0"/>
              <w:marBottom w:val="230"/>
              <w:divBdr>
                <w:top w:val="none" w:sz="0" w:space="0" w:color="auto"/>
                <w:left w:val="none" w:sz="0" w:space="0" w:color="auto"/>
                <w:bottom w:val="none" w:sz="0" w:space="0" w:color="auto"/>
                <w:right w:val="none" w:sz="0" w:space="0" w:color="auto"/>
              </w:divBdr>
            </w:div>
            <w:div w:id="742684049">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 w:id="928270763">
      <w:bodyDiv w:val="1"/>
      <w:marLeft w:val="0"/>
      <w:marRight w:val="0"/>
      <w:marTop w:val="0"/>
      <w:marBottom w:val="0"/>
      <w:divBdr>
        <w:top w:val="none" w:sz="0" w:space="0" w:color="auto"/>
        <w:left w:val="none" w:sz="0" w:space="0" w:color="auto"/>
        <w:bottom w:val="none" w:sz="0" w:space="0" w:color="auto"/>
        <w:right w:val="none" w:sz="0" w:space="0" w:color="auto"/>
      </w:divBdr>
      <w:divsChild>
        <w:div w:id="1883469802">
          <w:marLeft w:val="0"/>
          <w:marRight w:val="0"/>
          <w:marTop w:val="0"/>
          <w:marBottom w:val="92"/>
          <w:divBdr>
            <w:top w:val="single" w:sz="4" w:space="0" w:color="auto"/>
            <w:left w:val="single" w:sz="18" w:space="0" w:color="auto"/>
            <w:bottom w:val="single" w:sz="4" w:space="0" w:color="auto"/>
            <w:right w:val="single" w:sz="4" w:space="0" w:color="auto"/>
          </w:divBdr>
        </w:div>
        <w:div w:id="813722090">
          <w:marLeft w:val="0"/>
          <w:marRight w:val="0"/>
          <w:marTop w:val="0"/>
          <w:marBottom w:val="92"/>
          <w:divBdr>
            <w:top w:val="single" w:sz="4" w:space="0" w:color="auto"/>
            <w:left w:val="single" w:sz="18" w:space="0" w:color="auto"/>
            <w:bottom w:val="single" w:sz="4" w:space="0" w:color="auto"/>
            <w:right w:val="single" w:sz="4" w:space="0" w:color="auto"/>
          </w:divBdr>
        </w:div>
        <w:div w:id="1138455976">
          <w:marLeft w:val="0"/>
          <w:marRight w:val="0"/>
          <w:marTop w:val="0"/>
          <w:marBottom w:val="92"/>
          <w:divBdr>
            <w:top w:val="single" w:sz="4" w:space="0" w:color="auto"/>
            <w:left w:val="single" w:sz="18" w:space="0" w:color="auto"/>
            <w:bottom w:val="single" w:sz="4" w:space="0" w:color="auto"/>
            <w:right w:val="single" w:sz="4" w:space="0" w:color="auto"/>
          </w:divBdr>
        </w:div>
        <w:div w:id="1357190783">
          <w:marLeft w:val="0"/>
          <w:marRight w:val="0"/>
          <w:marTop w:val="92"/>
          <w:marBottom w:val="0"/>
          <w:divBdr>
            <w:top w:val="single" w:sz="4" w:space="0" w:color="D5DDC6"/>
            <w:left w:val="single" w:sz="4" w:space="3" w:color="D5DDC6"/>
            <w:bottom w:val="single" w:sz="4" w:space="0" w:color="D5DDC6"/>
            <w:right w:val="single" w:sz="4" w:space="0" w:color="D5DDC6"/>
          </w:divBdr>
        </w:div>
        <w:div w:id="1993025720">
          <w:marLeft w:val="0"/>
          <w:marRight w:val="0"/>
          <w:marTop w:val="0"/>
          <w:marBottom w:val="92"/>
          <w:divBdr>
            <w:top w:val="single" w:sz="4" w:space="0" w:color="auto"/>
            <w:left w:val="single" w:sz="18" w:space="0" w:color="auto"/>
            <w:bottom w:val="single" w:sz="4" w:space="0" w:color="auto"/>
            <w:right w:val="single" w:sz="4" w:space="0" w:color="auto"/>
          </w:divBdr>
        </w:div>
        <w:div w:id="2128427406">
          <w:marLeft w:val="0"/>
          <w:marRight w:val="0"/>
          <w:marTop w:val="0"/>
          <w:marBottom w:val="92"/>
          <w:divBdr>
            <w:top w:val="single" w:sz="4" w:space="0" w:color="auto"/>
            <w:left w:val="single" w:sz="18" w:space="0" w:color="auto"/>
            <w:bottom w:val="single" w:sz="4" w:space="0" w:color="auto"/>
            <w:right w:val="single" w:sz="4" w:space="0" w:color="auto"/>
          </w:divBdr>
        </w:div>
        <w:div w:id="415784211">
          <w:marLeft w:val="0"/>
          <w:marRight w:val="0"/>
          <w:marTop w:val="92"/>
          <w:marBottom w:val="0"/>
          <w:divBdr>
            <w:top w:val="single" w:sz="4" w:space="0" w:color="D5DDC6"/>
            <w:left w:val="single" w:sz="4" w:space="3" w:color="D5DDC6"/>
            <w:bottom w:val="single" w:sz="4" w:space="0" w:color="D5DDC6"/>
            <w:right w:val="single" w:sz="4" w:space="0" w:color="D5DDC6"/>
          </w:divBdr>
        </w:div>
        <w:div w:id="979117418">
          <w:marLeft w:val="0"/>
          <w:marRight w:val="0"/>
          <w:marTop w:val="0"/>
          <w:marBottom w:val="92"/>
          <w:divBdr>
            <w:top w:val="single" w:sz="4" w:space="0" w:color="auto"/>
            <w:left w:val="single" w:sz="18" w:space="0" w:color="auto"/>
            <w:bottom w:val="single" w:sz="4" w:space="0" w:color="auto"/>
            <w:right w:val="single" w:sz="4" w:space="0" w:color="auto"/>
          </w:divBdr>
        </w:div>
        <w:div w:id="784152952">
          <w:marLeft w:val="0"/>
          <w:marRight w:val="0"/>
          <w:marTop w:val="0"/>
          <w:marBottom w:val="92"/>
          <w:divBdr>
            <w:top w:val="single" w:sz="4" w:space="0" w:color="auto"/>
            <w:left w:val="single" w:sz="18" w:space="0" w:color="auto"/>
            <w:bottom w:val="single" w:sz="4" w:space="0" w:color="auto"/>
            <w:right w:val="single" w:sz="4" w:space="0" w:color="auto"/>
          </w:divBdr>
        </w:div>
        <w:div w:id="1528564762">
          <w:marLeft w:val="0"/>
          <w:marRight w:val="0"/>
          <w:marTop w:val="92"/>
          <w:marBottom w:val="0"/>
          <w:divBdr>
            <w:top w:val="single" w:sz="4" w:space="0" w:color="D5DDC6"/>
            <w:left w:val="single" w:sz="4" w:space="3" w:color="D5DDC6"/>
            <w:bottom w:val="single" w:sz="4" w:space="0" w:color="D5DDC6"/>
            <w:right w:val="single" w:sz="4" w:space="0" w:color="D5DDC6"/>
          </w:divBdr>
        </w:div>
        <w:div w:id="689792283">
          <w:marLeft w:val="0"/>
          <w:marRight w:val="0"/>
          <w:marTop w:val="0"/>
          <w:marBottom w:val="92"/>
          <w:divBdr>
            <w:top w:val="single" w:sz="4" w:space="0" w:color="auto"/>
            <w:left w:val="single" w:sz="18" w:space="0" w:color="auto"/>
            <w:bottom w:val="single" w:sz="4" w:space="0" w:color="auto"/>
            <w:right w:val="single" w:sz="4" w:space="0" w:color="auto"/>
          </w:divBdr>
        </w:div>
        <w:div w:id="218593090">
          <w:marLeft w:val="0"/>
          <w:marRight w:val="0"/>
          <w:marTop w:val="0"/>
          <w:marBottom w:val="92"/>
          <w:divBdr>
            <w:top w:val="single" w:sz="4" w:space="0" w:color="auto"/>
            <w:left w:val="single" w:sz="18" w:space="0" w:color="auto"/>
            <w:bottom w:val="single" w:sz="4" w:space="0" w:color="auto"/>
            <w:right w:val="single" w:sz="4" w:space="0" w:color="auto"/>
          </w:divBdr>
        </w:div>
        <w:div w:id="1460338888">
          <w:marLeft w:val="0"/>
          <w:marRight w:val="0"/>
          <w:marTop w:val="92"/>
          <w:marBottom w:val="0"/>
          <w:divBdr>
            <w:top w:val="single" w:sz="4" w:space="0" w:color="D5DDC6"/>
            <w:left w:val="single" w:sz="4" w:space="3" w:color="D5DDC6"/>
            <w:bottom w:val="single" w:sz="4" w:space="0" w:color="D5DDC6"/>
            <w:right w:val="single" w:sz="4" w:space="0" w:color="D5DDC6"/>
          </w:divBdr>
        </w:div>
        <w:div w:id="1786271195">
          <w:marLeft w:val="0"/>
          <w:marRight w:val="0"/>
          <w:marTop w:val="0"/>
          <w:marBottom w:val="92"/>
          <w:divBdr>
            <w:top w:val="single" w:sz="4" w:space="0" w:color="auto"/>
            <w:left w:val="single" w:sz="18" w:space="0" w:color="auto"/>
            <w:bottom w:val="single" w:sz="4" w:space="0" w:color="auto"/>
            <w:right w:val="single" w:sz="4" w:space="0" w:color="auto"/>
          </w:divBdr>
        </w:div>
        <w:div w:id="1405839072">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936673212">
      <w:bodyDiv w:val="1"/>
      <w:marLeft w:val="0"/>
      <w:marRight w:val="0"/>
      <w:marTop w:val="0"/>
      <w:marBottom w:val="0"/>
      <w:divBdr>
        <w:top w:val="none" w:sz="0" w:space="0" w:color="auto"/>
        <w:left w:val="none" w:sz="0" w:space="0" w:color="auto"/>
        <w:bottom w:val="none" w:sz="0" w:space="0" w:color="auto"/>
        <w:right w:val="none" w:sz="0" w:space="0" w:color="auto"/>
      </w:divBdr>
      <w:divsChild>
        <w:div w:id="1080636436">
          <w:marLeft w:val="0"/>
          <w:marRight w:val="0"/>
          <w:marTop w:val="0"/>
          <w:marBottom w:val="0"/>
          <w:divBdr>
            <w:top w:val="none" w:sz="0" w:space="0" w:color="auto"/>
            <w:left w:val="none" w:sz="0" w:space="0" w:color="auto"/>
            <w:bottom w:val="none" w:sz="0" w:space="0" w:color="auto"/>
            <w:right w:val="none" w:sz="0" w:space="0" w:color="auto"/>
          </w:divBdr>
        </w:div>
        <w:div w:id="2135126272">
          <w:marLeft w:val="0"/>
          <w:marRight w:val="0"/>
          <w:marTop w:val="360"/>
          <w:marBottom w:val="0"/>
          <w:divBdr>
            <w:top w:val="none" w:sz="0" w:space="0" w:color="auto"/>
            <w:left w:val="none" w:sz="0" w:space="0" w:color="auto"/>
            <w:bottom w:val="single" w:sz="8" w:space="6" w:color="D9DCDF"/>
            <w:right w:val="none" w:sz="0" w:space="0" w:color="auto"/>
          </w:divBdr>
          <w:divsChild>
            <w:div w:id="1906605012">
              <w:marLeft w:val="0"/>
              <w:marRight w:val="0"/>
              <w:marTop w:val="0"/>
              <w:marBottom w:val="230"/>
              <w:divBdr>
                <w:top w:val="none" w:sz="0" w:space="0" w:color="auto"/>
                <w:left w:val="none" w:sz="0" w:space="0" w:color="auto"/>
                <w:bottom w:val="none" w:sz="0" w:space="0" w:color="auto"/>
                <w:right w:val="none" w:sz="0" w:space="0" w:color="auto"/>
              </w:divBdr>
            </w:div>
            <w:div w:id="705986408">
              <w:marLeft w:val="0"/>
              <w:marRight w:val="0"/>
              <w:marTop w:val="0"/>
              <w:marBottom w:val="230"/>
              <w:divBdr>
                <w:top w:val="none" w:sz="0" w:space="0" w:color="auto"/>
                <w:left w:val="none" w:sz="0" w:space="0" w:color="auto"/>
                <w:bottom w:val="none" w:sz="0" w:space="0" w:color="auto"/>
                <w:right w:val="none" w:sz="0" w:space="0" w:color="auto"/>
              </w:divBdr>
            </w:div>
            <w:div w:id="1628781008">
              <w:marLeft w:val="0"/>
              <w:marRight w:val="0"/>
              <w:marTop w:val="0"/>
              <w:marBottom w:val="230"/>
              <w:divBdr>
                <w:top w:val="none" w:sz="0" w:space="0" w:color="auto"/>
                <w:left w:val="none" w:sz="0" w:space="0" w:color="auto"/>
                <w:bottom w:val="none" w:sz="0" w:space="0" w:color="auto"/>
                <w:right w:val="none" w:sz="0" w:space="0" w:color="auto"/>
              </w:divBdr>
            </w:div>
            <w:div w:id="2006548458">
              <w:marLeft w:val="0"/>
              <w:marRight w:val="0"/>
              <w:marTop w:val="0"/>
              <w:marBottom w:val="230"/>
              <w:divBdr>
                <w:top w:val="none" w:sz="0" w:space="0" w:color="auto"/>
                <w:left w:val="none" w:sz="0" w:space="0" w:color="auto"/>
                <w:bottom w:val="none" w:sz="0" w:space="0" w:color="auto"/>
                <w:right w:val="none" w:sz="0" w:space="0" w:color="auto"/>
              </w:divBdr>
            </w:div>
            <w:div w:id="1711763430">
              <w:marLeft w:val="0"/>
              <w:marRight w:val="0"/>
              <w:marTop w:val="0"/>
              <w:marBottom w:val="230"/>
              <w:divBdr>
                <w:top w:val="none" w:sz="0" w:space="0" w:color="auto"/>
                <w:left w:val="none" w:sz="0" w:space="0" w:color="auto"/>
                <w:bottom w:val="none" w:sz="0" w:space="0" w:color="auto"/>
                <w:right w:val="none" w:sz="0" w:space="0" w:color="auto"/>
              </w:divBdr>
            </w:div>
            <w:div w:id="1793093240">
              <w:marLeft w:val="0"/>
              <w:marRight w:val="0"/>
              <w:marTop w:val="0"/>
              <w:marBottom w:val="230"/>
              <w:divBdr>
                <w:top w:val="none" w:sz="0" w:space="0" w:color="auto"/>
                <w:left w:val="none" w:sz="0" w:space="0" w:color="auto"/>
                <w:bottom w:val="none" w:sz="0" w:space="0" w:color="auto"/>
                <w:right w:val="none" w:sz="0" w:space="0" w:color="auto"/>
              </w:divBdr>
            </w:div>
            <w:div w:id="527067600">
              <w:marLeft w:val="0"/>
              <w:marRight w:val="0"/>
              <w:marTop w:val="0"/>
              <w:marBottom w:val="230"/>
              <w:divBdr>
                <w:top w:val="none" w:sz="0" w:space="0" w:color="auto"/>
                <w:left w:val="none" w:sz="0" w:space="0" w:color="auto"/>
                <w:bottom w:val="none" w:sz="0" w:space="0" w:color="auto"/>
                <w:right w:val="none" w:sz="0" w:space="0" w:color="auto"/>
              </w:divBdr>
            </w:div>
            <w:div w:id="1708606185">
              <w:marLeft w:val="0"/>
              <w:marRight w:val="0"/>
              <w:marTop w:val="0"/>
              <w:marBottom w:val="230"/>
              <w:divBdr>
                <w:top w:val="none" w:sz="0" w:space="0" w:color="auto"/>
                <w:left w:val="none" w:sz="0" w:space="0" w:color="auto"/>
                <w:bottom w:val="none" w:sz="0" w:space="0" w:color="auto"/>
                <w:right w:val="none" w:sz="0" w:space="0" w:color="auto"/>
              </w:divBdr>
            </w:div>
            <w:div w:id="275213699">
              <w:marLeft w:val="0"/>
              <w:marRight w:val="0"/>
              <w:marTop w:val="0"/>
              <w:marBottom w:val="230"/>
              <w:divBdr>
                <w:top w:val="none" w:sz="0" w:space="0" w:color="auto"/>
                <w:left w:val="none" w:sz="0" w:space="0" w:color="auto"/>
                <w:bottom w:val="none" w:sz="0" w:space="0" w:color="auto"/>
                <w:right w:val="none" w:sz="0" w:space="0" w:color="auto"/>
              </w:divBdr>
            </w:div>
            <w:div w:id="1468426612">
              <w:marLeft w:val="0"/>
              <w:marRight w:val="0"/>
              <w:marTop w:val="0"/>
              <w:marBottom w:val="230"/>
              <w:divBdr>
                <w:top w:val="none" w:sz="0" w:space="0" w:color="auto"/>
                <w:left w:val="none" w:sz="0" w:space="0" w:color="auto"/>
                <w:bottom w:val="none" w:sz="0" w:space="0" w:color="auto"/>
                <w:right w:val="none" w:sz="0" w:space="0" w:color="auto"/>
              </w:divBdr>
            </w:div>
            <w:div w:id="848061273">
              <w:marLeft w:val="0"/>
              <w:marRight w:val="0"/>
              <w:marTop w:val="0"/>
              <w:marBottom w:val="230"/>
              <w:divBdr>
                <w:top w:val="none" w:sz="0" w:space="0" w:color="auto"/>
                <w:left w:val="none" w:sz="0" w:space="0" w:color="auto"/>
                <w:bottom w:val="none" w:sz="0" w:space="0" w:color="auto"/>
                <w:right w:val="none" w:sz="0" w:space="0" w:color="auto"/>
              </w:divBdr>
            </w:div>
            <w:div w:id="1687559058">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 w:id="948900635">
      <w:bodyDiv w:val="1"/>
      <w:marLeft w:val="0"/>
      <w:marRight w:val="0"/>
      <w:marTop w:val="0"/>
      <w:marBottom w:val="0"/>
      <w:divBdr>
        <w:top w:val="none" w:sz="0" w:space="0" w:color="auto"/>
        <w:left w:val="none" w:sz="0" w:space="0" w:color="auto"/>
        <w:bottom w:val="none" w:sz="0" w:space="0" w:color="auto"/>
        <w:right w:val="none" w:sz="0" w:space="0" w:color="auto"/>
      </w:divBdr>
      <w:divsChild>
        <w:div w:id="2077044952">
          <w:marLeft w:val="0"/>
          <w:marRight w:val="0"/>
          <w:marTop w:val="100"/>
          <w:marBottom w:val="100"/>
          <w:divBdr>
            <w:top w:val="none" w:sz="0" w:space="0" w:color="auto"/>
            <w:left w:val="none" w:sz="0" w:space="0" w:color="auto"/>
            <w:bottom w:val="none" w:sz="0" w:space="0" w:color="auto"/>
            <w:right w:val="none" w:sz="0" w:space="0" w:color="auto"/>
          </w:divBdr>
          <w:divsChild>
            <w:div w:id="827288840">
              <w:marLeft w:val="0"/>
              <w:marRight w:val="0"/>
              <w:marTop w:val="0"/>
              <w:marBottom w:val="0"/>
              <w:divBdr>
                <w:top w:val="none" w:sz="0" w:space="0" w:color="auto"/>
                <w:left w:val="none" w:sz="0" w:space="0" w:color="auto"/>
                <w:bottom w:val="none" w:sz="0" w:space="0" w:color="auto"/>
                <w:right w:val="none" w:sz="0" w:space="0" w:color="auto"/>
              </w:divBdr>
              <w:divsChild>
                <w:div w:id="1055351569">
                  <w:marLeft w:val="0"/>
                  <w:marRight w:val="0"/>
                  <w:marTop w:val="0"/>
                  <w:marBottom w:val="0"/>
                  <w:divBdr>
                    <w:top w:val="none" w:sz="0" w:space="0" w:color="auto"/>
                    <w:left w:val="none" w:sz="0" w:space="0" w:color="auto"/>
                    <w:bottom w:val="none" w:sz="0" w:space="0" w:color="auto"/>
                    <w:right w:val="none" w:sz="0" w:space="0" w:color="auto"/>
                  </w:divBdr>
                  <w:divsChild>
                    <w:div w:id="1805080627">
                      <w:marLeft w:val="0"/>
                      <w:marRight w:val="0"/>
                      <w:marTop w:val="0"/>
                      <w:marBottom w:val="0"/>
                      <w:divBdr>
                        <w:top w:val="none" w:sz="0" w:space="0" w:color="auto"/>
                        <w:left w:val="none" w:sz="0" w:space="0" w:color="auto"/>
                        <w:bottom w:val="none" w:sz="0" w:space="0" w:color="auto"/>
                        <w:right w:val="none" w:sz="0" w:space="0" w:color="auto"/>
                      </w:divBdr>
                      <w:divsChild>
                        <w:div w:id="596525820">
                          <w:marLeft w:val="0"/>
                          <w:marRight w:val="0"/>
                          <w:marTop w:val="0"/>
                          <w:marBottom w:val="0"/>
                          <w:divBdr>
                            <w:top w:val="none" w:sz="0" w:space="0" w:color="auto"/>
                            <w:left w:val="none" w:sz="0" w:space="0" w:color="auto"/>
                            <w:bottom w:val="none" w:sz="0" w:space="0" w:color="auto"/>
                            <w:right w:val="none" w:sz="0" w:space="0" w:color="auto"/>
                          </w:divBdr>
                          <w:divsChild>
                            <w:div w:id="598834462">
                              <w:marLeft w:val="0"/>
                              <w:marRight w:val="0"/>
                              <w:marTop w:val="0"/>
                              <w:marBottom w:val="0"/>
                              <w:divBdr>
                                <w:top w:val="none" w:sz="0" w:space="0" w:color="auto"/>
                                <w:left w:val="none" w:sz="0" w:space="0" w:color="auto"/>
                                <w:bottom w:val="none" w:sz="0" w:space="0" w:color="auto"/>
                                <w:right w:val="none" w:sz="0" w:space="0" w:color="auto"/>
                              </w:divBdr>
                              <w:divsChild>
                                <w:div w:id="62415660">
                                  <w:marLeft w:val="0"/>
                                  <w:marRight w:val="0"/>
                                  <w:marTop w:val="0"/>
                                  <w:marBottom w:val="0"/>
                                  <w:divBdr>
                                    <w:top w:val="none" w:sz="0" w:space="0" w:color="auto"/>
                                    <w:left w:val="none" w:sz="0" w:space="0" w:color="auto"/>
                                    <w:bottom w:val="none" w:sz="0" w:space="0" w:color="auto"/>
                                    <w:right w:val="none" w:sz="0" w:space="0" w:color="auto"/>
                                  </w:divBdr>
                                  <w:divsChild>
                                    <w:div w:id="300502255">
                                      <w:marLeft w:val="0"/>
                                      <w:marRight w:val="0"/>
                                      <w:marTop w:val="0"/>
                                      <w:marBottom w:val="0"/>
                                      <w:divBdr>
                                        <w:top w:val="none" w:sz="0" w:space="0" w:color="auto"/>
                                        <w:left w:val="none" w:sz="0" w:space="0" w:color="auto"/>
                                        <w:bottom w:val="none" w:sz="0" w:space="0" w:color="auto"/>
                                        <w:right w:val="none" w:sz="0" w:space="0" w:color="auto"/>
                                      </w:divBdr>
                                      <w:divsChild>
                                        <w:div w:id="1523933872">
                                          <w:marLeft w:val="0"/>
                                          <w:marRight w:val="0"/>
                                          <w:marTop w:val="0"/>
                                          <w:marBottom w:val="0"/>
                                          <w:divBdr>
                                            <w:top w:val="none" w:sz="0" w:space="0" w:color="auto"/>
                                            <w:left w:val="none" w:sz="0" w:space="0" w:color="auto"/>
                                            <w:bottom w:val="none" w:sz="0" w:space="0" w:color="auto"/>
                                            <w:right w:val="none" w:sz="0" w:space="0" w:color="auto"/>
                                          </w:divBdr>
                                          <w:divsChild>
                                            <w:div w:id="109486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2373677">
          <w:marLeft w:val="0"/>
          <w:marRight w:val="0"/>
          <w:marTop w:val="0"/>
          <w:marBottom w:val="80"/>
          <w:divBdr>
            <w:top w:val="single" w:sz="4" w:space="0" w:color="auto"/>
            <w:left w:val="single" w:sz="18" w:space="0" w:color="auto"/>
            <w:bottom w:val="single" w:sz="4" w:space="0" w:color="auto"/>
            <w:right w:val="single" w:sz="4" w:space="0" w:color="auto"/>
          </w:divBdr>
        </w:div>
        <w:div w:id="914779345">
          <w:marLeft w:val="0"/>
          <w:marRight w:val="0"/>
          <w:marTop w:val="80"/>
          <w:marBottom w:val="0"/>
          <w:divBdr>
            <w:top w:val="single" w:sz="4" w:space="0" w:color="D5DDC6"/>
            <w:left w:val="single" w:sz="4" w:space="3" w:color="D5DDC6"/>
            <w:bottom w:val="single" w:sz="4" w:space="0" w:color="D5DDC6"/>
            <w:right w:val="single" w:sz="4" w:space="0" w:color="D5DDC6"/>
          </w:divBdr>
        </w:div>
        <w:div w:id="1664039880">
          <w:marLeft w:val="0"/>
          <w:marRight w:val="0"/>
          <w:marTop w:val="0"/>
          <w:marBottom w:val="80"/>
          <w:divBdr>
            <w:top w:val="single" w:sz="4" w:space="0" w:color="auto"/>
            <w:left w:val="single" w:sz="18" w:space="0" w:color="auto"/>
            <w:bottom w:val="single" w:sz="4" w:space="0" w:color="auto"/>
            <w:right w:val="single" w:sz="4" w:space="0" w:color="auto"/>
          </w:divBdr>
        </w:div>
        <w:div w:id="1705905024">
          <w:marLeft w:val="0"/>
          <w:marRight w:val="0"/>
          <w:marTop w:val="0"/>
          <w:marBottom w:val="80"/>
          <w:divBdr>
            <w:top w:val="single" w:sz="4" w:space="0" w:color="auto"/>
            <w:left w:val="single" w:sz="18" w:space="0" w:color="auto"/>
            <w:bottom w:val="single" w:sz="4" w:space="0" w:color="auto"/>
            <w:right w:val="single" w:sz="4" w:space="0" w:color="auto"/>
          </w:divBdr>
        </w:div>
        <w:div w:id="920985041">
          <w:marLeft w:val="0"/>
          <w:marRight w:val="0"/>
          <w:marTop w:val="80"/>
          <w:marBottom w:val="0"/>
          <w:divBdr>
            <w:top w:val="single" w:sz="4" w:space="0" w:color="D5DDC6"/>
            <w:left w:val="single" w:sz="4" w:space="3" w:color="D5DDC6"/>
            <w:bottom w:val="single" w:sz="4" w:space="0" w:color="D5DDC6"/>
            <w:right w:val="single" w:sz="4" w:space="0" w:color="D5DDC6"/>
          </w:divBdr>
        </w:div>
        <w:div w:id="1652101185">
          <w:marLeft w:val="0"/>
          <w:marRight w:val="0"/>
          <w:marTop w:val="0"/>
          <w:marBottom w:val="80"/>
          <w:divBdr>
            <w:top w:val="single" w:sz="4" w:space="0" w:color="auto"/>
            <w:left w:val="single" w:sz="18" w:space="0" w:color="auto"/>
            <w:bottom w:val="single" w:sz="4" w:space="0" w:color="auto"/>
            <w:right w:val="single" w:sz="4" w:space="0" w:color="auto"/>
          </w:divBdr>
        </w:div>
        <w:div w:id="352458890">
          <w:marLeft w:val="0"/>
          <w:marRight w:val="0"/>
          <w:marTop w:val="80"/>
          <w:marBottom w:val="0"/>
          <w:divBdr>
            <w:top w:val="single" w:sz="4" w:space="0" w:color="D5DDC6"/>
            <w:left w:val="single" w:sz="4" w:space="3" w:color="D5DDC6"/>
            <w:bottom w:val="single" w:sz="4" w:space="0" w:color="D5DDC6"/>
            <w:right w:val="single" w:sz="4" w:space="0" w:color="D5DDC6"/>
          </w:divBdr>
        </w:div>
        <w:div w:id="225990356">
          <w:marLeft w:val="0"/>
          <w:marRight w:val="0"/>
          <w:marTop w:val="0"/>
          <w:marBottom w:val="80"/>
          <w:divBdr>
            <w:top w:val="single" w:sz="4" w:space="0" w:color="auto"/>
            <w:left w:val="single" w:sz="18" w:space="0" w:color="auto"/>
            <w:bottom w:val="single" w:sz="4" w:space="0" w:color="auto"/>
            <w:right w:val="single" w:sz="4" w:space="0" w:color="auto"/>
          </w:divBdr>
        </w:div>
        <w:div w:id="823817434">
          <w:marLeft w:val="0"/>
          <w:marRight w:val="0"/>
          <w:marTop w:val="80"/>
          <w:marBottom w:val="0"/>
          <w:divBdr>
            <w:top w:val="single" w:sz="4" w:space="0" w:color="D5DDC6"/>
            <w:left w:val="single" w:sz="4" w:space="3" w:color="D5DDC6"/>
            <w:bottom w:val="single" w:sz="4" w:space="0" w:color="D5DDC6"/>
            <w:right w:val="single" w:sz="4" w:space="0" w:color="D5DDC6"/>
          </w:divBdr>
        </w:div>
        <w:div w:id="376661327">
          <w:marLeft w:val="0"/>
          <w:marRight w:val="0"/>
          <w:marTop w:val="0"/>
          <w:marBottom w:val="80"/>
          <w:divBdr>
            <w:top w:val="single" w:sz="4" w:space="0" w:color="auto"/>
            <w:left w:val="single" w:sz="18" w:space="0" w:color="auto"/>
            <w:bottom w:val="single" w:sz="4" w:space="0" w:color="auto"/>
            <w:right w:val="single" w:sz="4" w:space="0" w:color="auto"/>
          </w:divBdr>
        </w:div>
        <w:div w:id="543754788">
          <w:marLeft w:val="0"/>
          <w:marRight w:val="0"/>
          <w:marTop w:val="80"/>
          <w:marBottom w:val="0"/>
          <w:divBdr>
            <w:top w:val="single" w:sz="4" w:space="0" w:color="D5DDC6"/>
            <w:left w:val="single" w:sz="4" w:space="3" w:color="D5DDC6"/>
            <w:bottom w:val="single" w:sz="4" w:space="0" w:color="D5DDC6"/>
            <w:right w:val="single" w:sz="4" w:space="0" w:color="D5DDC6"/>
          </w:divBdr>
        </w:div>
        <w:div w:id="1283882300">
          <w:marLeft w:val="0"/>
          <w:marRight w:val="0"/>
          <w:marTop w:val="0"/>
          <w:marBottom w:val="80"/>
          <w:divBdr>
            <w:top w:val="single" w:sz="4" w:space="0" w:color="auto"/>
            <w:left w:val="single" w:sz="18" w:space="0" w:color="auto"/>
            <w:bottom w:val="single" w:sz="4" w:space="0" w:color="auto"/>
            <w:right w:val="single" w:sz="4" w:space="0" w:color="auto"/>
          </w:divBdr>
        </w:div>
        <w:div w:id="95102258">
          <w:marLeft w:val="0"/>
          <w:marRight w:val="0"/>
          <w:marTop w:val="80"/>
          <w:marBottom w:val="0"/>
          <w:divBdr>
            <w:top w:val="single" w:sz="4" w:space="0" w:color="D5DDC6"/>
            <w:left w:val="single" w:sz="4" w:space="3" w:color="D5DDC6"/>
            <w:bottom w:val="single" w:sz="4" w:space="0" w:color="D5DDC6"/>
            <w:right w:val="single" w:sz="4" w:space="0" w:color="D5DDC6"/>
          </w:divBdr>
        </w:div>
        <w:div w:id="125393155">
          <w:marLeft w:val="0"/>
          <w:marRight w:val="0"/>
          <w:marTop w:val="0"/>
          <w:marBottom w:val="80"/>
          <w:divBdr>
            <w:top w:val="single" w:sz="4" w:space="0" w:color="auto"/>
            <w:left w:val="single" w:sz="18" w:space="0" w:color="auto"/>
            <w:bottom w:val="single" w:sz="4" w:space="0" w:color="auto"/>
            <w:right w:val="single" w:sz="4" w:space="0" w:color="auto"/>
          </w:divBdr>
        </w:div>
        <w:div w:id="1638997164">
          <w:marLeft w:val="0"/>
          <w:marRight w:val="0"/>
          <w:marTop w:val="0"/>
          <w:marBottom w:val="80"/>
          <w:divBdr>
            <w:top w:val="single" w:sz="4" w:space="0" w:color="auto"/>
            <w:left w:val="single" w:sz="18" w:space="0" w:color="auto"/>
            <w:bottom w:val="single" w:sz="4" w:space="0" w:color="auto"/>
            <w:right w:val="single" w:sz="4" w:space="0" w:color="auto"/>
          </w:divBdr>
        </w:div>
        <w:div w:id="704790698">
          <w:marLeft w:val="0"/>
          <w:marRight w:val="0"/>
          <w:marTop w:val="0"/>
          <w:marBottom w:val="80"/>
          <w:divBdr>
            <w:top w:val="single" w:sz="4" w:space="0" w:color="auto"/>
            <w:left w:val="single" w:sz="18" w:space="0" w:color="auto"/>
            <w:bottom w:val="single" w:sz="4" w:space="0" w:color="auto"/>
            <w:right w:val="single" w:sz="4" w:space="0" w:color="auto"/>
          </w:divBdr>
        </w:div>
        <w:div w:id="1698235032">
          <w:marLeft w:val="0"/>
          <w:marRight w:val="0"/>
          <w:marTop w:val="80"/>
          <w:marBottom w:val="0"/>
          <w:divBdr>
            <w:top w:val="single" w:sz="4" w:space="0" w:color="D5DDC6"/>
            <w:left w:val="single" w:sz="4" w:space="3" w:color="D5DDC6"/>
            <w:bottom w:val="single" w:sz="4" w:space="0" w:color="D5DDC6"/>
            <w:right w:val="single" w:sz="4" w:space="0" w:color="D5DDC6"/>
          </w:divBdr>
        </w:div>
        <w:div w:id="902570874">
          <w:marLeft w:val="0"/>
          <w:marRight w:val="0"/>
          <w:marTop w:val="0"/>
          <w:marBottom w:val="80"/>
          <w:divBdr>
            <w:top w:val="single" w:sz="4" w:space="0" w:color="auto"/>
            <w:left w:val="single" w:sz="18" w:space="0" w:color="auto"/>
            <w:bottom w:val="single" w:sz="4" w:space="0" w:color="auto"/>
            <w:right w:val="single" w:sz="4" w:space="0" w:color="auto"/>
          </w:divBdr>
        </w:div>
        <w:div w:id="1663502951">
          <w:marLeft w:val="0"/>
          <w:marRight w:val="0"/>
          <w:marTop w:val="0"/>
          <w:marBottom w:val="80"/>
          <w:divBdr>
            <w:top w:val="single" w:sz="4" w:space="0" w:color="auto"/>
            <w:left w:val="single" w:sz="18" w:space="0" w:color="auto"/>
            <w:bottom w:val="single" w:sz="4" w:space="0" w:color="auto"/>
            <w:right w:val="single" w:sz="4" w:space="0" w:color="auto"/>
          </w:divBdr>
        </w:div>
        <w:div w:id="747581562">
          <w:marLeft w:val="0"/>
          <w:marRight w:val="0"/>
          <w:marTop w:val="80"/>
          <w:marBottom w:val="0"/>
          <w:divBdr>
            <w:top w:val="single" w:sz="4" w:space="0" w:color="D5DDC6"/>
            <w:left w:val="single" w:sz="4" w:space="3" w:color="D5DDC6"/>
            <w:bottom w:val="single" w:sz="4" w:space="0" w:color="D5DDC6"/>
            <w:right w:val="single" w:sz="4" w:space="0" w:color="D5DDC6"/>
          </w:divBdr>
        </w:div>
        <w:div w:id="1257521027">
          <w:marLeft w:val="0"/>
          <w:marRight w:val="0"/>
          <w:marTop w:val="0"/>
          <w:marBottom w:val="80"/>
          <w:divBdr>
            <w:top w:val="single" w:sz="4" w:space="0" w:color="auto"/>
            <w:left w:val="single" w:sz="18" w:space="0" w:color="auto"/>
            <w:bottom w:val="single" w:sz="4" w:space="0" w:color="auto"/>
            <w:right w:val="single" w:sz="4" w:space="0" w:color="auto"/>
          </w:divBdr>
        </w:div>
        <w:div w:id="733086355">
          <w:marLeft w:val="0"/>
          <w:marRight w:val="0"/>
          <w:marTop w:val="80"/>
          <w:marBottom w:val="0"/>
          <w:divBdr>
            <w:top w:val="single" w:sz="4" w:space="0" w:color="D5DDC6"/>
            <w:left w:val="single" w:sz="4" w:space="3" w:color="D5DDC6"/>
            <w:bottom w:val="single" w:sz="4" w:space="0" w:color="D5DDC6"/>
            <w:right w:val="single" w:sz="4" w:space="0" w:color="D5DDC6"/>
          </w:divBdr>
        </w:div>
        <w:div w:id="1505246427">
          <w:marLeft w:val="0"/>
          <w:marRight w:val="0"/>
          <w:marTop w:val="0"/>
          <w:marBottom w:val="80"/>
          <w:divBdr>
            <w:top w:val="single" w:sz="4" w:space="0" w:color="auto"/>
            <w:left w:val="single" w:sz="18" w:space="0" w:color="auto"/>
            <w:bottom w:val="single" w:sz="4" w:space="0" w:color="auto"/>
            <w:right w:val="single" w:sz="4" w:space="0" w:color="auto"/>
          </w:divBdr>
        </w:div>
        <w:div w:id="935744386">
          <w:marLeft w:val="0"/>
          <w:marRight w:val="0"/>
          <w:marTop w:val="80"/>
          <w:marBottom w:val="0"/>
          <w:divBdr>
            <w:top w:val="single" w:sz="4" w:space="0" w:color="D5DDC6"/>
            <w:left w:val="single" w:sz="4" w:space="3" w:color="D5DDC6"/>
            <w:bottom w:val="single" w:sz="4" w:space="0" w:color="D5DDC6"/>
            <w:right w:val="single" w:sz="4" w:space="0" w:color="D5DDC6"/>
          </w:divBdr>
        </w:div>
        <w:div w:id="1568882258">
          <w:marLeft w:val="0"/>
          <w:marRight w:val="0"/>
          <w:marTop w:val="0"/>
          <w:marBottom w:val="80"/>
          <w:divBdr>
            <w:top w:val="single" w:sz="4" w:space="0" w:color="auto"/>
            <w:left w:val="single" w:sz="18" w:space="0" w:color="auto"/>
            <w:bottom w:val="single" w:sz="4" w:space="0" w:color="auto"/>
            <w:right w:val="single" w:sz="4" w:space="0" w:color="auto"/>
          </w:divBdr>
        </w:div>
        <w:div w:id="1704137482">
          <w:marLeft w:val="0"/>
          <w:marRight w:val="0"/>
          <w:marTop w:val="80"/>
          <w:marBottom w:val="0"/>
          <w:divBdr>
            <w:top w:val="single" w:sz="4" w:space="0" w:color="D5DDC6"/>
            <w:left w:val="single" w:sz="4" w:space="3" w:color="D5DDC6"/>
            <w:bottom w:val="single" w:sz="4" w:space="0" w:color="D5DDC6"/>
            <w:right w:val="single" w:sz="4" w:space="0" w:color="D5DDC6"/>
          </w:divBdr>
        </w:div>
        <w:div w:id="46494813">
          <w:marLeft w:val="0"/>
          <w:marRight w:val="0"/>
          <w:marTop w:val="0"/>
          <w:marBottom w:val="80"/>
          <w:divBdr>
            <w:top w:val="single" w:sz="4" w:space="0" w:color="auto"/>
            <w:left w:val="single" w:sz="18" w:space="0" w:color="auto"/>
            <w:bottom w:val="single" w:sz="4" w:space="0" w:color="auto"/>
            <w:right w:val="single" w:sz="4" w:space="0" w:color="auto"/>
          </w:divBdr>
        </w:div>
        <w:div w:id="965233954">
          <w:marLeft w:val="0"/>
          <w:marRight w:val="0"/>
          <w:marTop w:val="80"/>
          <w:marBottom w:val="0"/>
          <w:divBdr>
            <w:top w:val="single" w:sz="4" w:space="0" w:color="D5DDC6"/>
            <w:left w:val="single" w:sz="4" w:space="3" w:color="D5DDC6"/>
            <w:bottom w:val="single" w:sz="4" w:space="0" w:color="D5DDC6"/>
            <w:right w:val="single" w:sz="4" w:space="0" w:color="D5DDC6"/>
          </w:divBdr>
        </w:div>
        <w:div w:id="378167166">
          <w:marLeft w:val="0"/>
          <w:marRight w:val="0"/>
          <w:marTop w:val="0"/>
          <w:marBottom w:val="80"/>
          <w:divBdr>
            <w:top w:val="single" w:sz="4" w:space="0" w:color="auto"/>
            <w:left w:val="single" w:sz="18" w:space="0" w:color="auto"/>
            <w:bottom w:val="single" w:sz="4" w:space="0" w:color="auto"/>
            <w:right w:val="single" w:sz="4" w:space="0" w:color="auto"/>
          </w:divBdr>
        </w:div>
        <w:div w:id="128284831">
          <w:marLeft w:val="0"/>
          <w:marRight w:val="0"/>
          <w:marTop w:val="80"/>
          <w:marBottom w:val="0"/>
          <w:divBdr>
            <w:top w:val="single" w:sz="4" w:space="0" w:color="D5DDC6"/>
            <w:left w:val="single" w:sz="4" w:space="3" w:color="D5DDC6"/>
            <w:bottom w:val="single" w:sz="4" w:space="0" w:color="D5DDC6"/>
            <w:right w:val="single" w:sz="4" w:space="0" w:color="D5DDC6"/>
          </w:divBdr>
        </w:div>
        <w:div w:id="1723670288">
          <w:marLeft w:val="0"/>
          <w:marRight w:val="0"/>
          <w:marTop w:val="0"/>
          <w:marBottom w:val="80"/>
          <w:divBdr>
            <w:top w:val="single" w:sz="4" w:space="0" w:color="auto"/>
            <w:left w:val="single" w:sz="18" w:space="0" w:color="auto"/>
            <w:bottom w:val="single" w:sz="4" w:space="0" w:color="auto"/>
            <w:right w:val="single" w:sz="4" w:space="0" w:color="auto"/>
          </w:divBdr>
        </w:div>
        <w:div w:id="1219241687">
          <w:marLeft w:val="0"/>
          <w:marRight w:val="0"/>
          <w:marTop w:val="80"/>
          <w:marBottom w:val="0"/>
          <w:divBdr>
            <w:top w:val="single" w:sz="4" w:space="0" w:color="D5DDC6"/>
            <w:left w:val="single" w:sz="4" w:space="3" w:color="D5DDC6"/>
            <w:bottom w:val="single" w:sz="4" w:space="0" w:color="D5DDC6"/>
            <w:right w:val="single" w:sz="4" w:space="0" w:color="D5DDC6"/>
          </w:divBdr>
        </w:div>
        <w:div w:id="1232348906">
          <w:marLeft w:val="0"/>
          <w:marRight w:val="0"/>
          <w:marTop w:val="0"/>
          <w:marBottom w:val="80"/>
          <w:divBdr>
            <w:top w:val="single" w:sz="4" w:space="0" w:color="auto"/>
            <w:left w:val="single" w:sz="18" w:space="0" w:color="auto"/>
            <w:bottom w:val="single" w:sz="4" w:space="0" w:color="auto"/>
            <w:right w:val="single" w:sz="4" w:space="0" w:color="auto"/>
          </w:divBdr>
        </w:div>
        <w:div w:id="1606691792">
          <w:marLeft w:val="0"/>
          <w:marRight w:val="0"/>
          <w:marTop w:val="80"/>
          <w:marBottom w:val="0"/>
          <w:divBdr>
            <w:top w:val="single" w:sz="4" w:space="0" w:color="D5DDC6"/>
            <w:left w:val="single" w:sz="4" w:space="3" w:color="D5DDC6"/>
            <w:bottom w:val="single" w:sz="4" w:space="0" w:color="D5DDC6"/>
            <w:right w:val="single" w:sz="4" w:space="0" w:color="D5DDC6"/>
          </w:divBdr>
        </w:div>
        <w:div w:id="1706056089">
          <w:marLeft w:val="0"/>
          <w:marRight w:val="0"/>
          <w:marTop w:val="0"/>
          <w:marBottom w:val="80"/>
          <w:divBdr>
            <w:top w:val="single" w:sz="4" w:space="0" w:color="auto"/>
            <w:left w:val="single" w:sz="18" w:space="0" w:color="auto"/>
            <w:bottom w:val="single" w:sz="4" w:space="0" w:color="auto"/>
            <w:right w:val="single" w:sz="4" w:space="0" w:color="auto"/>
          </w:divBdr>
        </w:div>
        <w:div w:id="1946426367">
          <w:marLeft w:val="0"/>
          <w:marRight w:val="0"/>
          <w:marTop w:val="80"/>
          <w:marBottom w:val="0"/>
          <w:divBdr>
            <w:top w:val="single" w:sz="4" w:space="0" w:color="D5DDC6"/>
            <w:left w:val="single" w:sz="4" w:space="3" w:color="D5DDC6"/>
            <w:bottom w:val="single" w:sz="4" w:space="0" w:color="D5DDC6"/>
            <w:right w:val="single" w:sz="4" w:space="0" w:color="D5DDC6"/>
          </w:divBdr>
        </w:div>
        <w:div w:id="663625211">
          <w:marLeft w:val="0"/>
          <w:marRight w:val="0"/>
          <w:marTop w:val="0"/>
          <w:marBottom w:val="80"/>
          <w:divBdr>
            <w:top w:val="single" w:sz="4" w:space="0" w:color="auto"/>
            <w:left w:val="single" w:sz="18" w:space="0" w:color="auto"/>
            <w:bottom w:val="single" w:sz="4" w:space="0" w:color="auto"/>
            <w:right w:val="single" w:sz="4" w:space="0" w:color="auto"/>
          </w:divBdr>
        </w:div>
        <w:div w:id="866330882">
          <w:marLeft w:val="0"/>
          <w:marRight w:val="0"/>
          <w:marTop w:val="0"/>
          <w:marBottom w:val="80"/>
          <w:divBdr>
            <w:top w:val="single" w:sz="4" w:space="0" w:color="auto"/>
            <w:left w:val="single" w:sz="18" w:space="0" w:color="auto"/>
            <w:bottom w:val="single" w:sz="4" w:space="0" w:color="auto"/>
            <w:right w:val="single" w:sz="4" w:space="0" w:color="auto"/>
          </w:divBdr>
        </w:div>
        <w:div w:id="1731227748">
          <w:marLeft w:val="0"/>
          <w:marRight w:val="0"/>
          <w:marTop w:val="0"/>
          <w:marBottom w:val="80"/>
          <w:divBdr>
            <w:top w:val="single" w:sz="4" w:space="0" w:color="auto"/>
            <w:left w:val="single" w:sz="18" w:space="0" w:color="auto"/>
            <w:bottom w:val="single" w:sz="4" w:space="0" w:color="auto"/>
            <w:right w:val="single" w:sz="4" w:space="0" w:color="auto"/>
          </w:divBdr>
        </w:div>
        <w:div w:id="1565483806">
          <w:marLeft w:val="0"/>
          <w:marRight w:val="0"/>
          <w:marTop w:val="80"/>
          <w:marBottom w:val="0"/>
          <w:divBdr>
            <w:top w:val="single" w:sz="4" w:space="0" w:color="D5DDC6"/>
            <w:left w:val="single" w:sz="4" w:space="3" w:color="D5DDC6"/>
            <w:bottom w:val="single" w:sz="4" w:space="0" w:color="D5DDC6"/>
            <w:right w:val="single" w:sz="4" w:space="0" w:color="D5DDC6"/>
          </w:divBdr>
        </w:div>
        <w:div w:id="1459296811">
          <w:marLeft w:val="0"/>
          <w:marRight w:val="0"/>
          <w:marTop w:val="0"/>
          <w:marBottom w:val="80"/>
          <w:divBdr>
            <w:top w:val="single" w:sz="4" w:space="0" w:color="auto"/>
            <w:left w:val="single" w:sz="18" w:space="0" w:color="auto"/>
            <w:bottom w:val="single" w:sz="4" w:space="0" w:color="auto"/>
            <w:right w:val="single" w:sz="4" w:space="0" w:color="auto"/>
          </w:divBdr>
        </w:div>
        <w:div w:id="1616519135">
          <w:marLeft w:val="0"/>
          <w:marRight w:val="0"/>
          <w:marTop w:val="80"/>
          <w:marBottom w:val="0"/>
          <w:divBdr>
            <w:top w:val="single" w:sz="4" w:space="0" w:color="D5DDC6"/>
            <w:left w:val="single" w:sz="4" w:space="3" w:color="D5DDC6"/>
            <w:bottom w:val="single" w:sz="4" w:space="0" w:color="D5DDC6"/>
            <w:right w:val="single" w:sz="4" w:space="0" w:color="D5DDC6"/>
          </w:divBdr>
        </w:div>
        <w:div w:id="1202015036">
          <w:marLeft w:val="0"/>
          <w:marRight w:val="0"/>
          <w:marTop w:val="0"/>
          <w:marBottom w:val="80"/>
          <w:divBdr>
            <w:top w:val="single" w:sz="4" w:space="0" w:color="auto"/>
            <w:left w:val="single" w:sz="18" w:space="0" w:color="auto"/>
            <w:bottom w:val="single" w:sz="4" w:space="0" w:color="auto"/>
            <w:right w:val="single" w:sz="4" w:space="0" w:color="auto"/>
          </w:divBdr>
        </w:div>
        <w:div w:id="1290086494">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954097627">
      <w:bodyDiv w:val="1"/>
      <w:marLeft w:val="0"/>
      <w:marRight w:val="0"/>
      <w:marTop w:val="0"/>
      <w:marBottom w:val="0"/>
      <w:divBdr>
        <w:top w:val="none" w:sz="0" w:space="0" w:color="auto"/>
        <w:left w:val="none" w:sz="0" w:space="0" w:color="auto"/>
        <w:bottom w:val="none" w:sz="0" w:space="0" w:color="auto"/>
        <w:right w:val="none" w:sz="0" w:space="0" w:color="auto"/>
      </w:divBdr>
    </w:div>
    <w:div w:id="964770111">
      <w:bodyDiv w:val="1"/>
      <w:marLeft w:val="0"/>
      <w:marRight w:val="0"/>
      <w:marTop w:val="0"/>
      <w:marBottom w:val="0"/>
      <w:divBdr>
        <w:top w:val="none" w:sz="0" w:space="0" w:color="auto"/>
        <w:left w:val="none" w:sz="0" w:space="0" w:color="auto"/>
        <w:bottom w:val="none" w:sz="0" w:space="0" w:color="auto"/>
        <w:right w:val="none" w:sz="0" w:space="0" w:color="auto"/>
      </w:divBdr>
      <w:divsChild>
        <w:div w:id="1734233282">
          <w:marLeft w:val="0"/>
          <w:marRight w:val="0"/>
          <w:marTop w:val="0"/>
          <w:marBottom w:val="0"/>
          <w:divBdr>
            <w:top w:val="none" w:sz="0" w:space="0" w:color="auto"/>
            <w:left w:val="none" w:sz="0" w:space="0" w:color="auto"/>
            <w:bottom w:val="none" w:sz="0" w:space="0" w:color="auto"/>
            <w:right w:val="none" w:sz="0" w:space="0" w:color="auto"/>
          </w:divBdr>
        </w:div>
        <w:div w:id="928462807">
          <w:marLeft w:val="0"/>
          <w:marRight w:val="0"/>
          <w:marTop w:val="360"/>
          <w:marBottom w:val="0"/>
          <w:divBdr>
            <w:top w:val="none" w:sz="0" w:space="0" w:color="auto"/>
            <w:left w:val="none" w:sz="0" w:space="0" w:color="auto"/>
            <w:bottom w:val="single" w:sz="8" w:space="6" w:color="D9DCDF"/>
            <w:right w:val="none" w:sz="0" w:space="0" w:color="auto"/>
          </w:divBdr>
          <w:divsChild>
            <w:div w:id="1334068681">
              <w:marLeft w:val="0"/>
              <w:marRight w:val="0"/>
              <w:marTop w:val="0"/>
              <w:marBottom w:val="230"/>
              <w:divBdr>
                <w:top w:val="none" w:sz="0" w:space="0" w:color="auto"/>
                <w:left w:val="none" w:sz="0" w:space="0" w:color="auto"/>
                <w:bottom w:val="none" w:sz="0" w:space="0" w:color="auto"/>
                <w:right w:val="none" w:sz="0" w:space="0" w:color="auto"/>
              </w:divBdr>
            </w:div>
            <w:div w:id="1186942007">
              <w:marLeft w:val="0"/>
              <w:marRight w:val="0"/>
              <w:marTop w:val="0"/>
              <w:marBottom w:val="230"/>
              <w:divBdr>
                <w:top w:val="none" w:sz="0" w:space="0" w:color="auto"/>
                <w:left w:val="none" w:sz="0" w:space="0" w:color="auto"/>
                <w:bottom w:val="none" w:sz="0" w:space="0" w:color="auto"/>
                <w:right w:val="none" w:sz="0" w:space="0" w:color="auto"/>
              </w:divBdr>
            </w:div>
            <w:div w:id="1837921351">
              <w:marLeft w:val="0"/>
              <w:marRight w:val="0"/>
              <w:marTop w:val="0"/>
              <w:marBottom w:val="230"/>
              <w:divBdr>
                <w:top w:val="none" w:sz="0" w:space="0" w:color="auto"/>
                <w:left w:val="none" w:sz="0" w:space="0" w:color="auto"/>
                <w:bottom w:val="none" w:sz="0" w:space="0" w:color="auto"/>
                <w:right w:val="none" w:sz="0" w:space="0" w:color="auto"/>
              </w:divBdr>
            </w:div>
            <w:div w:id="1898935805">
              <w:marLeft w:val="0"/>
              <w:marRight w:val="0"/>
              <w:marTop w:val="0"/>
              <w:marBottom w:val="230"/>
              <w:divBdr>
                <w:top w:val="none" w:sz="0" w:space="0" w:color="auto"/>
                <w:left w:val="none" w:sz="0" w:space="0" w:color="auto"/>
                <w:bottom w:val="none" w:sz="0" w:space="0" w:color="auto"/>
                <w:right w:val="none" w:sz="0" w:space="0" w:color="auto"/>
              </w:divBdr>
            </w:div>
            <w:div w:id="84619379">
              <w:marLeft w:val="0"/>
              <w:marRight w:val="0"/>
              <w:marTop w:val="0"/>
              <w:marBottom w:val="230"/>
              <w:divBdr>
                <w:top w:val="none" w:sz="0" w:space="0" w:color="auto"/>
                <w:left w:val="none" w:sz="0" w:space="0" w:color="auto"/>
                <w:bottom w:val="none" w:sz="0" w:space="0" w:color="auto"/>
                <w:right w:val="none" w:sz="0" w:space="0" w:color="auto"/>
              </w:divBdr>
            </w:div>
            <w:div w:id="1416173520">
              <w:marLeft w:val="0"/>
              <w:marRight w:val="0"/>
              <w:marTop w:val="0"/>
              <w:marBottom w:val="230"/>
              <w:divBdr>
                <w:top w:val="none" w:sz="0" w:space="0" w:color="auto"/>
                <w:left w:val="none" w:sz="0" w:space="0" w:color="auto"/>
                <w:bottom w:val="none" w:sz="0" w:space="0" w:color="auto"/>
                <w:right w:val="none" w:sz="0" w:space="0" w:color="auto"/>
              </w:divBdr>
            </w:div>
            <w:div w:id="65153843">
              <w:marLeft w:val="0"/>
              <w:marRight w:val="0"/>
              <w:marTop w:val="0"/>
              <w:marBottom w:val="230"/>
              <w:divBdr>
                <w:top w:val="none" w:sz="0" w:space="0" w:color="auto"/>
                <w:left w:val="none" w:sz="0" w:space="0" w:color="auto"/>
                <w:bottom w:val="none" w:sz="0" w:space="0" w:color="auto"/>
                <w:right w:val="none" w:sz="0" w:space="0" w:color="auto"/>
              </w:divBdr>
            </w:div>
            <w:div w:id="1558936617">
              <w:marLeft w:val="0"/>
              <w:marRight w:val="0"/>
              <w:marTop w:val="0"/>
              <w:marBottom w:val="230"/>
              <w:divBdr>
                <w:top w:val="none" w:sz="0" w:space="0" w:color="auto"/>
                <w:left w:val="none" w:sz="0" w:space="0" w:color="auto"/>
                <w:bottom w:val="none" w:sz="0" w:space="0" w:color="auto"/>
                <w:right w:val="none" w:sz="0" w:space="0" w:color="auto"/>
              </w:divBdr>
            </w:div>
            <w:div w:id="14043522">
              <w:marLeft w:val="0"/>
              <w:marRight w:val="0"/>
              <w:marTop w:val="0"/>
              <w:marBottom w:val="230"/>
              <w:divBdr>
                <w:top w:val="none" w:sz="0" w:space="0" w:color="auto"/>
                <w:left w:val="none" w:sz="0" w:space="0" w:color="auto"/>
                <w:bottom w:val="none" w:sz="0" w:space="0" w:color="auto"/>
                <w:right w:val="none" w:sz="0" w:space="0" w:color="auto"/>
              </w:divBdr>
            </w:div>
            <w:div w:id="603340784">
              <w:marLeft w:val="0"/>
              <w:marRight w:val="0"/>
              <w:marTop w:val="0"/>
              <w:marBottom w:val="230"/>
              <w:divBdr>
                <w:top w:val="none" w:sz="0" w:space="0" w:color="auto"/>
                <w:left w:val="none" w:sz="0" w:space="0" w:color="auto"/>
                <w:bottom w:val="none" w:sz="0" w:space="0" w:color="auto"/>
                <w:right w:val="none" w:sz="0" w:space="0" w:color="auto"/>
              </w:divBdr>
            </w:div>
            <w:div w:id="447240288">
              <w:marLeft w:val="0"/>
              <w:marRight w:val="0"/>
              <w:marTop w:val="0"/>
              <w:marBottom w:val="230"/>
              <w:divBdr>
                <w:top w:val="none" w:sz="0" w:space="0" w:color="auto"/>
                <w:left w:val="none" w:sz="0" w:space="0" w:color="auto"/>
                <w:bottom w:val="none" w:sz="0" w:space="0" w:color="auto"/>
                <w:right w:val="none" w:sz="0" w:space="0" w:color="auto"/>
              </w:divBdr>
            </w:div>
            <w:div w:id="1916012301">
              <w:marLeft w:val="0"/>
              <w:marRight w:val="0"/>
              <w:marTop w:val="0"/>
              <w:marBottom w:val="230"/>
              <w:divBdr>
                <w:top w:val="none" w:sz="0" w:space="0" w:color="auto"/>
                <w:left w:val="none" w:sz="0" w:space="0" w:color="auto"/>
                <w:bottom w:val="none" w:sz="0" w:space="0" w:color="auto"/>
                <w:right w:val="none" w:sz="0" w:space="0" w:color="auto"/>
              </w:divBdr>
            </w:div>
            <w:div w:id="17900637">
              <w:marLeft w:val="0"/>
              <w:marRight w:val="0"/>
              <w:marTop w:val="0"/>
              <w:marBottom w:val="230"/>
              <w:divBdr>
                <w:top w:val="none" w:sz="0" w:space="0" w:color="auto"/>
                <w:left w:val="none" w:sz="0" w:space="0" w:color="auto"/>
                <w:bottom w:val="none" w:sz="0" w:space="0" w:color="auto"/>
                <w:right w:val="none" w:sz="0" w:space="0" w:color="auto"/>
              </w:divBdr>
            </w:div>
            <w:div w:id="666983252">
              <w:marLeft w:val="0"/>
              <w:marRight w:val="0"/>
              <w:marTop w:val="0"/>
              <w:marBottom w:val="230"/>
              <w:divBdr>
                <w:top w:val="none" w:sz="0" w:space="0" w:color="auto"/>
                <w:left w:val="none" w:sz="0" w:space="0" w:color="auto"/>
                <w:bottom w:val="none" w:sz="0" w:space="0" w:color="auto"/>
                <w:right w:val="none" w:sz="0" w:space="0" w:color="auto"/>
              </w:divBdr>
            </w:div>
            <w:div w:id="1891574394">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 w:id="973101988">
      <w:bodyDiv w:val="1"/>
      <w:marLeft w:val="0"/>
      <w:marRight w:val="0"/>
      <w:marTop w:val="0"/>
      <w:marBottom w:val="0"/>
      <w:divBdr>
        <w:top w:val="none" w:sz="0" w:space="0" w:color="auto"/>
        <w:left w:val="none" w:sz="0" w:space="0" w:color="auto"/>
        <w:bottom w:val="none" w:sz="0" w:space="0" w:color="auto"/>
        <w:right w:val="none" w:sz="0" w:space="0" w:color="auto"/>
      </w:divBdr>
      <w:divsChild>
        <w:div w:id="1685352701">
          <w:blockQuote w:val="1"/>
          <w:marLeft w:val="100"/>
          <w:marRight w:val="100"/>
          <w:marTop w:val="360"/>
          <w:marBottom w:val="360"/>
          <w:divBdr>
            <w:top w:val="none" w:sz="0" w:space="0" w:color="auto"/>
            <w:left w:val="single" w:sz="18" w:space="5" w:color="CCCCCC"/>
            <w:bottom w:val="none" w:sz="0" w:space="0" w:color="auto"/>
            <w:right w:val="none" w:sz="0" w:space="0" w:color="auto"/>
          </w:divBdr>
        </w:div>
      </w:divsChild>
    </w:div>
    <w:div w:id="987900171">
      <w:bodyDiv w:val="1"/>
      <w:marLeft w:val="0"/>
      <w:marRight w:val="0"/>
      <w:marTop w:val="0"/>
      <w:marBottom w:val="0"/>
      <w:divBdr>
        <w:top w:val="none" w:sz="0" w:space="0" w:color="auto"/>
        <w:left w:val="none" w:sz="0" w:space="0" w:color="auto"/>
        <w:bottom w:val="none" w:sz="0" w:space="0" w:color="auto"/>
        <w:right w:val="none" w:sz="0" w:space="0" w:color="auto"/>
      </w:divBdr>
      <w:divsChild>
        <w:div w:id="385566273">
          <w:marLeft w:val="0"/>
          <w:marRight w:val="0"/>
          <w:marTop w:val="0"/>
          <w:marBottom w:val="240"/>
          <w:divBdr>
            <w:top w:val="none" w:sz="0" w:space="0" w:color="auto"/>
            <w:left w:val="none" w:sz="0" w:space="0" w:color="auto"/>
            <w:bottom w:val="none" w:sz="0" w:space="0" w:color="auto"/>
            <w:right w:val="none" w:sz="0" w:space="0" w:color="auto"/>
          </w:divBdr>
        </w:div>
        <w:div w:id="1406537913">
          <w:marLeft w:val="0"/>
          <w:marRight w:val="0"/>
          <w:marTop w:val="0"/>
          <w:marBottom w:val="240"/>
          <w:divBdr>
            <w:top w:val="none" w:sz="0" w:space="0" w:color="auto"/>
            <w:left w:val="none" w:sz="0" w:space="0" w:color="auto"/>
            <w:bottom w:val="none" w:sz="0" w:space="0" w:color="auto"/>
            <w:right w:val="none" w:sz="0" w:space="0" w:color="auto"/>
          </w:divBdr>
        </w:div>
        <w:div w:id="489518302">
          <w:marLeft w:val="0"/>
          <w:marRight w:val="0"/>
          <w:marTop w:val="0"/>
          <w:marBottom w:val="240"/>
          <w:divBdr>
            <w:top w:val="none" w:sz="0" w:space="0" w:color="auto"/>
            <w:left w:val="none" w:sz="0" w:space="0" w:color="auto"/>
            <w:bottom w:val="none" w:sz="0" w:space="0" w:color="auto"/>
            <w:right w:val="none" w:sz="0" w:space="0" w:color="auto"/>
          </w:divBdr>
        </w:div>
        <w:div w:id="552011207">
          <w:marLeft w:val="0"/>
          <w:marRight w:val="0"/>
          <w:marTop w:val="0"/>
          <w:marBottom w:val="240"/>
          <w:divBdr>
            <w:top w:val="none" w:sz="0" w:space="0" w:color="auto"/>
            <w:left w:val="none" w:sz="0" w:space="0" w:color="auto"/>
            <w:bottom w:val="none" w:sz="0" w:space="0" w:color="auto"/>
            <w:right w:val="none" w:sz="0" w:space="0" w:color="auto"/>
          </w:divBdr>
        </w:div>
        <w:div w:id="760369280">
          <w:marLeft w:val="0"/>
          <w:marRight w:val="0"/>
          <w:marTop w:val="0"/>
          <w:marBottom w:val="240"/>
          <w:divBdr>
            <w:top w:val="none" w:sz="0" w:space="0" w:color="auto"/>
            <w:left w:val="none" w:sz="0" w:space="0" w:color="auto"/>
            <w:bottom w:val="none" w:sz="0" w:space="0" w:color="auto"/>
            <w:right w:val="none" w:sz="0" w:space="0" w:color="auto"/>
          </w:divBdr>
        </w:div>
        <w:div w:id="1686394190">
          <w:marLeft w:val="0"/>
          <w:marRight w:val="0"/>
          <w:marTop w:val="0"/>
          <w:marBottom w:val="240"/>
          <w:divBdr>
            <w:top w:val="none" w:sz="0" w:space="0" w:color="auto"/>
            <w:left w:val="none" w:sz="0" w:space="0" w:color="auto"/>
            <w:bottom w:val="none" w:sz="0" w:space="0" w:color="auto"/>
            <w:right w:val="none" w:sz="0" w:space="0" w:color="auto"/>
          </w:divBdr>
        </w:div>
        <w:div w:id="587469167">
          <w:marLeft w:val="0"/>
          <w:marRight w:val="0"/>
          <w:marTop w:val="0"/>
          <w:marBottom w:val="240"/>
          <w:divBdr>
            <w:top w:val="none" w:sz="0" w:space="0" w:color="auto"/>
            <w:left w:val="none" w:sz="0" w:space="0" w:color="auto"/>
            <w:bottom w:val="none" w:sz="0" w:space="0" w:color="auto"/>
            <w:right w:val="none" w:sz="0" w:space="0" w:color="auto"/>
          </w:divBdr>
        </w:div>
        <w:div w:id="1587837459">
          <w:marLeft w:val="0"/>
          <w:marRight w:val="0"/>
          <w:marTop w:val="0"/>
          <w:marBottom w:val="240"/>
          <w:divBdr>
            <w:top w:val="none" w:sz="0" w:space="0" w:color="auto"/>
            <w:left w:val="none" w:sz="0" w:space="0" w:color="auto"/>
            <w:bottom w:val="none" w:sz="0" w:space="0" w:color="auto"/>
            <w:right w:val="none" w:sz="0" w:space="0" w:color="auto"/>
          </w:divBdr>
        </w:div>
        <w:div w:id="1619601963">
          <w:marLeft w:val="0"/>
          <w:marRight w:val="0"/>
          <w:marTop w:val="0"/>
          <w:marBottom w:val="240"/>
          <w:divBdr>
            <w:top w:val="none" w:sz="0" w:space="0" w:color="auto"/>
            <w:left w:val="none" w:sz="0" w:space="0" w:color="auto"/>
            <w:bottom w:val="none" w:sz="0" w:space="0" w:color="auto"/>
            <w:right w:val="none" w:sz="0" w:space="0" w:color="auto"/>
          </w:divBdr>
        </w:div>
        <w:div w:id="1364939533">
          <w:marLeft w:val="0"/>
          <w:marRight w:val="0"/>
          <w:marTop w:val="0"/>
          <w:marBottom w:val="240"/>
          <w:divBdr>
            <w:top w:val="none" w:sz="0" w:space="0" w:color="auto"/>
            <w:left w:val="none" w:sz="0" w:space="0" w:color="auto"/>
            <w:bottom w:val="none" w:sz="0" w:space="0" w:color="auto"/>
            <w:right w:val="none" w:sz="0" w:space="0" w:color="auto"/>
          </w:divBdr>
        </w:div>
        <w:div w:id="1002513916">
          <w:marLeft w:val="0"/>
          <w:marRight w:val="0"/>
          <w:marTop w:val="0"/>
          <w:marBottom w:val="240"/>
          <w:divBdr>
            <w:top w:val="none" w:sz="0" w:space="0" w:color="auto"/>
            <w:left w:val="none" w:sz="0" w:space="0" w:color="auto"/>
            <w:bottom w:val="none" w:sz="0" w:space="0" w:color="auto"/>
            <w:right w:val="none" w:sz="0" w:space="0" w:color="auto"/>
          </w:divBdr>
        </w:div>
        <w:div w:id="1324312715">
          <w:marLeft w:val="0"/>
          <w:marRight w:val="0"/>
          <w:marTop w:val="0"/>
          <w:marBottom w:val="240"/>
          <w:divBdr>
            <w:top w:val="none" w:sz="0" w:space="0" w:color="auto"/>
            <w:left w:val="none" w:sz="0" w:space="0" w:color="auto"/>
            <w:bottom w:val="none" w:sz="0" w:space="0" w:color="auto"/>
            <w:right w:val="none" w:sz="0" w:space="0" w:color="auto"/>
          </w:divBdr>
        </w:div>
        <w:div w:id="878707610">
          <w:marLeft w:val="0"/>
          <w:marRight w:val="0"/>
          <w:marTop w:val="0"/>
          <w:marBottom w:val="240"/>
          <w:divBdr>
            <w:top w:val="none" w:sz="0" w:space="0" w:color="auto"/>
            <w:left w:val="none" w:sz="0" w:space="0" w:color="auto"/>
            <w:bottom w:val="none" w:sz="0" w:space="0" w:color="auto"/>
            <w:right w:val="none" w:sz="0" w:space="0" w:color="auto"/>
          </w:divBdr>
        </w:div>
        <w:div w:id="1162045901">
          <w:marLeft w:val="0"/>
          <w:marRight w:val="0"/>
          <w:marTop w:val="0"/>
          <w:marBottom w:val="240"/>
          <w:divBdr>
            <w:top w:val="none" w:sz="0" w:space="0" w:color="auto"/>
            <w:left w:val="none" w:sz="0" w:space="0" w:color="auto"/>
            <w:bottom w:val="none" w:sz="0" w:space="0" w:color="auto"/>
            <w:right w:val="none" w:sz="0" w:space="0" w:color="auto"/>
          </w:divBdr>
        </w:div>
        <w:div w:id="1965380904">
          <w:marLeft w:val="0"/>
          <w:marRight w:val="0"/>
          <w:marTop w:val="0"/>
          <w:marBottom w:val="240"/>
          <w:divBdr>
            <w:top w:val="none" w:sz="0" w:space="0" w:color="auto"/>
            <w:left w:val="none" w:sz="0" w:space="0" w:color="auto"/>
            <w:bottom w:val="none" w:sz="0" w:space="0" w:color="auto"/>
            <w:right w:val="none" w:sz="0" w:space="0" w:color="auto"/>
          </w:divBdr>
        </w:div>
        <w:div w:id="178937173">
          <w:marLeft w:val="0"/>
          <w:marRight w:val="0"/>
          <w:marTop w:val="0"/>
          <w:marBottom w:val="240"/>
          <w:divBdr>
            <w:top w:val="none" w:sz="0" w:space="0" w:color="auto"/>
            <w:left w:val="none" w:sz="0" w:space="0" w:color="auto"/>
            <w:bottom w:val="none" w:sz="0" w:space="0" w:color="auto"/>
            <w:right w:val="none" w:sz="0" w:space="0" w:color="auto"/>
          </w:divBdr>
        </w:div>
        <w:div w:id="846484632">
          <w:marLeft w:val="0"/>
          <w:marRight w:val="0"/>
          <w:marTop w:val="0"/>
          <w:marBottom w:val="240"/>
          <w:divBdr>
            <w:top w:val="none" w:sz="0" w:space="0" w:color="auto"/>
            <w:left w:val="none" w:sz="0" w:space="0" w:color="auto"/>
            <w:bottom w:val="none" w:sz="0" w:space="0" w:color="auto"/>
            <w:right w:val="none" w:sz="0" w:space="0" w:color="auto"/>
          </w:divBdr>
        </w:div>
        <w:div w:id="1719086508">
          <w:marLeft w:val="0"/>
          <w:marRight w:val="0"/>
          <w:marTop w:val="0"/>
          <w:marBottom w:val="240"/>
          <w:divBdr>
            <w:top w:val="none" w:sz="0" w:space="0" w:color="auto"/>
            <w:left w:val="none" w:sz="0" w:space="0" w:color="auto"/>
            <w:bottom w:val="none" w:sz="0" w:space="0" w:color="auto"/>
            <w:right w:val="none" w:sz="0" w:space="0" w:color="auto"/>
          </w:divBdr>
        </w:div>
        <w:div w:id="1098450468">
          <w:marLeft w:val="0"/>
          <w:marRight w:val="0"/>
          <w:marTop w:val="0"/>
          <w:marBottom w:val="240"/>
          <w:divBdr>
            <w:top w:val="none" w:sz="0" w:space="0" w:color="auto"/>
            <w:left w:val="none" w:sz="0" w:space="0" w:color="auto"/>
            <w:bottom w:val="none" w:sz="0" w:space="0" w:color="auto"/>
            <w:right w:val="none" w:sz="0" w:space="0" w:color="auto"/>
          </w:divBdr>
        </w:div>
        <w:div w:id="780104480">
          <w:marLeft w:val="0"/>
          <w:marRight w:val="0"/>
          <w:marTop w:val="0"/>
          <w:marBottom w:val="240"/>
          <w:divBdr>
            <w:top w:val="none" w:sz="0" w:space="0" w:color="auto"/>
            <w:left w:val="none" w:sz="0" w:space="0" w:color="auto"/>
            <w:bottom w:val="none" w:sz="0" w:space="0" w:color="auto"/>
            <w:right w:val="none" w:sz="0" w:space="0" w:color="auto"/>
          </w:divBdr>
        </w:div>
        <w:div w:id="1218276674">
          <w:marLeft w:val="0"/>
          <w:marRight w:val="0"/>
          <w:marTop w:val="0"/>
          <w:marBottom w:val="240"/>
          <w:divBdr>
            <w:top w:val="none" w:sz="0" w:space="0" w:color="auto"/>
            <w:left w:val="none" w:sz="0" w:space="0" w:color="auto"/>
            <w:bottom w:val="none" w:sz="0" w:space="0" w:color="auto"/>
            <w:right w:val="none" w:sz="0" w:space="0" w:color="auto"/>
          </w:divBdr>
        </w:div>
        <w:div w:id="928853937">
          <w:marLeft w:val="0"/>
          <w:marRight w:val="0"/>
          <w:marTop w:val="0"/>
          <w:marBottom w:val="240"/>
          <w:divBdr>
            <w:top w:val="none" w:sz="0" w:space="0" w:color="auto"/>
            <w:left w:val="none" w:sz="0" w:space="0" w:color="auto"/>
            <w:bottom w:val="none" w:sz="0" w:space="0" w:color="auto"/>
            <w:right w:val="none" w:sz="0" w:space="0" w:color="auto"/>
          </w:divBdr>
        </w:div>
      </w:divsChild>
    </w:div>
    <w:div w:id="990407777">
      <w:bodyDiv w:val="1"/>
      <w:marLeft w:val="0"/>
      <w:marRight w:val="0"/>
      <w:marTop w:val="0"/>
      <w:marBottom w:val="0"/>
      <w:divBdr>
        <w:top w:val="none" w:sz="0" w:space="0" w:color="auto"/>
        <w:left w:val="none" w:sz="0" w:space="0" w:color="auto"/>
        <w:bottom w:val="none" w:sz="0" w:space="0" w:color="auto"/>
        <w:right w:val="none" w:sz="0" w:space="0" w:color="auto"/>
      </w:divBdr>
      <w:divsChild>
        <w:div w:id="1883711855">
          <w:marLeft w:val="0"/>
          <w:marRight w:val="0"/>
          <w:marTop w:val="115"/>
          <w:marBottom w:val="115"/>
          <w:divBdr>
            <w:top w:val="none" w:sz="0" w:space="0" w:color="auto"/>
            <w:left w:val="none" w:sz="0" w:space="0" w:color="auto"/>
            <w:bottom w:val="none" w:sz="0" w:space="0" w:color="auto"/>
            <w:right w:val="none" w:sz="0" w:space="0" w:color="auto"/>
          </w:divBdr>
          <w:divsChild>
            <w:div w:id="1366523866">
              <w:marLeft w:val="0"/>
              <w:marRight w:val="0"/>
              <w:marTop w:val="100"/>
              <w:marBottom w:val="100"/>
              <w:divBdr>
                <w:top w:val="none" w:sz="0" w:space="0" w:color="auto"/>
                <w:left w:val="none" w:sz="0" w:space="0" w:color="auto"/>
                <w:bottom w:val="none" w:sz="0" w:space="0" w:color="auto"/>
                <w:right w:val="none" w:sz="0" w:space="0" w:color="auto"/>
              </w:divBdr>
              <w:divsChild>
                <w:div w:id="1460152415">
                  <w:marLeft w:val="0"/>
                  <w:marRight w:val="0"/>
                  <w:marTop w:val="0"/>
                  <w:marBottom w:val="0"/>
                  <w:divBdr>
                    <w:top w:val="none" w:sz="0" w:space="0" w:color="auto"/>
                    <w:left w:val="none" w:sz="0" w:space="0" w:color="auto"/>
                    <w:bottom w:val="none" w:sz="0" w:space="0" w:color="auto"/>
                    <w:right w:val="none" w:sz="0" w:space="0" w:color="auto"/>
                  </w:divBdr>
                  <w:divsChild>
                    <w:div w:id="184308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91751">
          <w:marLeft w:val="0"/>
          <w:marRight w:val="0"/>
          <w:marTop w:val="0"/>
          <w:marBottom w:val="92"/>
          <w:divBdr>
            <w:top w:val="single" w:sz="4" w:space="0" w:color="auto"/>
            <w:left w:val="single" w:sz="18" w:space="0" w:color="auto"/>
            <w:bottom w:val="single" w:sz="4" w:space="0" w:color="auto"/>
            <w:right w:val="single" w:sz="4" w:space="0" w:color="auto"/>
          </w:divBdr>
        </w:div>
        <w:div w:id="333461838">
          <w:marLeft w:val="0"/>
          <w:marRight w:val="0"/>
          <w:marTop w:val="92"/>
          <w:marBottom w:val="0"/>
          <w:divBdr>
            <w:top w:val="single" w:sz="4" w:space="0" w:color="D5DDC6"/>
            <w:left w:val="single" w:sz="4" w:space="3" w:color="D5DDC6"/>
            <w:bottom w:val="single" w:sz="4" w:space="0" w:color="D5DDC6"/>
            <w:right w:val="single" w:sz="4" w:space="0" w:color="D5DDC6"/>
          </w:divBdr>
        </w:div>
        <w:div w:id="763721796">
          <w:marLeft w:val="0"/>
          <w:marRight w:val="0"/>
          <w:marTop w:val="0"/>
          <w:marBottom w:val="92"/>
          <w:divBdr>
            <w:top w:val="single" w:sz="4" w:space="0" w:color="auto"/>
            <w:left w:val="single" w:sz="18" w:space="0" w:color="auto"/>
            <w:bottom w:val="single" w:sz="4" w:space="0" w:color="auto"/>
            <w:right w:val="single" w:sz="4" w:space="0" w:color="auto"/>
          </w:divBdr>
        </w:div>
        <w:div w:id="1653947745">
          <w:marLeft w:val="0"/>
          <w:marRight w:val="0"/>
          <w:marTop w:val="92"/>
          <w:marBottom w:val="0"/>
          <w:divBdr>
            <w:top w:val="single" w:sz="4" w:space="0" w:color="D5DDC6"/>
            <w:left w:val="single" w:sz="4" w:space="3" w:color="D5DDC6"/>
            <w:bottom w:val="single" w:sz="4" w:space="0" w:color="D5DDC6"/>
            <w:right w:val="single" w:sz="4" w:space="0" w:color="D5DDC6"/>
          </w:divBdr>
        </w:div>
        <w:div w:id="1644385797">
          <w:marLeft w:val="0"/>
          <w:marRight w:val="0"/>
          <w:marTop w:val="0"/>
          <w:marBottom w:val="92"/>
          <w:divBdr>
            <w:top w:val="single" w:sz="4" w:space="0" w:color="auto"/>
            <w:left w:val="single" w:sz="18" w:space="0" w:color="auto"/>
            <w:bottom w:val="single" w:sz="4" w:space="0" w:color="auto"/>
            <w:right w:val="single" w:sz="4" w:space="0" w:color="auto"/>
          </w:divBdr>
        </w:div>
        <w:div w:id="293684078">
          <w:marLeft w:val="0"/>
          <w:marRight w:val="0"/>
          <w:marTop w:val="92"/>
          <w:marBottom w:val="0"/>
          <w:divBdr>
            <w:top w:val="single" w:sz="4" w:space="0" w:color="D5DDC6"/>
            <w:left w:val="single" w:sz="4" w:space="3" w:color="D5DDC6"/>
            <w:bottom w:val="single" w:sz="4" w:space="0" w:color="D5DDC6"/>
            <w:right w:val="single" w:sz="4" w:space="0" w:color="D5DDC6"/>
          </w:divBdr>
        </w:div>
        <w:div w:id="2103210809">
          <w:marLeft w:val="0"/>
          <w:marRight w:val="0"/>
          <w:marTop w:val="0"/>
          <w:marBottom w:val="92"/>
          <w:divBdr>
            <w:top w:val="single" w:sz="4" w:space="0" w:color="auto"/>
            <w:left w:val="single" w:sz="18" w:space="0" w:color="auto"/>
            <w:bottom w:val="single" w:sz="4" w:space="0" w:color="auto"/>
            <w:right w:val="single" w:sz="4" w:space="0" w:color="auto"/>
          </w:divBdr>
        </w:div>
        <w:div w:id="1909723930">
          <w:marLeft w:val="0"/>
          <w:marRight w:val="0"/>
          <w:marTop w:val="92"/>
          <w:marBottom w:val="0"/>
          <w:divBdr>
            <w:top w:val="single" w:sz="4" w:space="0" w:color="D5DDC6"/>
            <w:left w:val="single" w:sz="4" w:space="3" w:color="D5DDC6"/>
            <w:bottom w:val="single" w:sz="4" w:space="0" w:color="D5DDC6"/>
            <w:right w:val="single" w:sz="4" w:space="0" w:color="D5DDC6"/>
          </w:divBdr>
        </w:div>
        <w:div w:id="472252887">
          <w:marLeft w:val="0"/>
          <w:marRight w:val="0"/>
          <w:marTop w:val="0"/>
          <w:marBottom w:val="92"/>
          <w:divBdr>
            <w:top w:val="single" w:sz="4" w:space="0" w:color="auto"/>
            <w:left w:val="single" w:sz="18" w:space="0" w:color="auto"/>
            <w:bottom w:val="single" w:sz="4" w:space="0" w:color="auto"/>
            <w:right w:val="single" w:sz="4" w:space="0" w:color="auto"/>
          </w:divBdr>
        </w:div>
        <w:div w:id="564681763">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994603648">
      <w:bodyDiv w:val="1"/>
      <w:marLeft w:val="0"/>
      <w:marRight w:val="0"/>
      <w:marTop w:val="0"/>
      <w:marBottom w:val="0"/>
      <w:divBdr>
        <w:top w:val="none" w:sz="0" w:space="0" w:color="auto"/>
        <w:left w:val="none" w:sz="0" w:space="0" w:color="auto"/>
        <w:bottom w:val="none" w:sz="0" w:space="0" w:color="auto"/>
        <w:right w:val="none" w:sz="0" w:space="0" w:color="auto"/>
      </w:divBdr>
      <w:divsChild>
        <w:div w:id="750009276">
          <w:marLeft w:val="0"/>
          <w:marRight w:val="0"/>
          <w:marTop w:val="0"/>
          <w:marBottom w:val="115"/>
          <w:divBdr>
            <w:top w:val="none" w:sz="0" w:space="0" w:color="auto"/>
            <w:left w:val="none" w:sz="0" w:space="0" w:color="auto"/>
            <w:bottom w:val="none" w:sz="0" w:space="0" w:color="auto"/>
            <w:right w:val="none" w:sz="0" w:space="0" w:color="auto"/>
          </w:divBdr>
        </w:div>
        <w:div w:id="648947431">
          <w:marLeft w:val="0"/>
          <w:marRight w:val="0"/>
          <w:marTop w:val="115"/>
          <w:marBottom w:val="115"/>
          <w:divBdr>
            <w:top w:val="none" w:sz="0" w:space="0" w:color="auto"/>
            <w:left w:val="none" w:sz="0" w:space="0" w:color="auto"/>
            <w:bottom w:val="none" w:sz="0" w:space="0" w:color="auto"/>
            <w:right w:val="none" w:sz="0" w:space="0" w:color="auto"/>
          </w:divBdr>
        </w:div>
        <w:div w:id="301352978">
          <w:marLeft w:val="0"/>
          <w:marRight w:val="0"/>
          <w:marTop w:val="115"/>
          <w:marBottom w:val="115"/>
          <w:divBdr>
            <w:top w:val="none" w:sz="0" w:space="0" w:color="auto"/>
            <w:left w:val="none" w:sz="0" w:space="0" w:color="auto"/>
            <w:bottom w:val="none" w:sz="0" w:space="0" w:color="auto"/>
            <w:right w:val="none" w:sz="0" w:space="0" w:color="auto"/>
          </w:divBdr>
        </w:div>
        <w:div w:id="132917636">
          <w:marLeft w:val="0"/>
          <w:marRight w:val="0"/>
          <w:marTop w:val="115"/>
          <w:marBottom w:val="115"/>
          <w:divBdr>
            <w:top w:val="none" w:sz="0" w:space="0" w:color="auto"/>
            <w:left w:val="none" w:sz="0" w:space="0" w:color="auto"/>
            <w:bottom w:val="none" w:sz="0" w:space="0" w:color="auto"/>
            <w:right w:val="none" w:sz="0" w:space="0" w:color="auto"/>
          </w:divBdr>
        </w:div>
        <w:div w:id="1172178579">
          <w:marLeft w:val="0"/>
          <w:marRight w:val="0"/>
          <w:marTop w:val="115"/>
          <w:marBottom w:val="115"/>
          <w:divBdr>
            <w:top w:val="none" w:sz="0" w:space="0" w:color="auto"/>
            <w:left w:val="none" w:sz="0" w:space="0" w:color="auto"/>
            <w:bottom w:val="none" w:sz="0" w:space="0" w:color="auto"/>
            <w:right w:val="none" w:sz="0" w:space="0" w:color="auto"/>
          </w:divBdr>
        </w:div>
        <w:div w:id="1107233059">
          <w:marLeft w:val="0"/>
          <w:marRight w:val="0"/>
          <w:marTop w:val="115"/>
          <w:marBottom w:val="115"/>
          <w:divBdr>
            <w:top w:val="none" w:sz="0" w:space="0" w:color="auto"/>
            <w:left w:val="none" w:sz="0" w:space="0" w:color="auto"/>
            <w:bottom w:val="none" w:sz="0" w:space="0" w:color="auto"/>
            <w:right w:val="none" w:sz="0" w:space="0" w:color="auto"/>
          </w:divBdr>
        </w:div>
        <w:div w:id="488210147">
          <w:marLeft w:val="0"/>
          <w:marRight w:val="0"/>
          <w:marTop w:val="115"/>
          <w:marBottom w:val="115"/>
          <w:divBdr>
            <w:top w:val="none" w:sz="0" w:space="0" w:color="auto"/>
            <w:left w:val="none" w:sz="0" w:space="0" w:color="auto"/>
            <w:bottom w:val="none" w:sz="0" w:space="0" w:color="auto"/>
            <w:right w:val="none" w:sz="0" w:space="0" w:color="auto"/>
          </w:divBdr>
        </w:div>
        <w:div w:id="31348037">
          <w:marLeft w:val="0"/>
          <w:marRight w:val="0"/>
          <w:marTop w:val="115"/>
          <w:marBottom w:val="115"/>
          <w:divBdr>
            <w:top w:val="none" w:sz="0" w:space="0" w:color="auto"/>
            <w:left w:val="none" w:sz="0" w:space="0" w:color="auto"/>
            <w:bottom w:val="none" w:sz="0" w:space="0" w:color="auto"/>
            <w:right w:val="none" w:sz="0" w:space="0" w:color="auto"/>
          </w:divBdr>
        </w:div>
        <w:div w:id="1625428490">
          <w:marLeft w:val="0"/>
          <w:marRight w:val="0"/>
          <w:marTop w:val="115"/>
          <w:marBottom w:val="115"/>
          <w:divBdr>
            <w:top w:val="none" w:sz="0" w:space="0" w:color="auto"/>
            <w:left w:val="none" w:sz="0" w:space="0" w:color="auto"/>
            <w:bottom w:val="none" w:sz="0" w:space="0" w:color="auto"/>
            <w:right w:val="none" w:sz="0" w:space="0" w:color="auto"/>
          </w:divBdr>
        </w:div>
        <w:div w:id="204175570">
          <w:marLeft w:val="0"/>
          <w:marRight w:val="0"/>
          <w:marTop w:val="115"/>
          <w:marBottom w:val="115"/>
          <w:divBdr>
            <w:top w:val="none" w:sz="0" w:space="0" w:color="auto"/>
            <w:left w:val="none" w:sz="0" w:space="0" w:color="auto"/>
            <w:bottom w:val="none" w:sz="0" w:space="0" w:color="auto"/>
            <w:right w:val="none" w:sz="0" w:space="0" w:color="auto"/>
          </w:divBdr>
        </w:div>
        <w:div w:id="1198739503">
          <w:marLeft w:val="0"/>
          <w:marRight w:val="0"/>
          <w:marTop w:val="115"/>
          <w:marBottom w:val="115"/>
          <w:divBdr>
            <w:top w:val="none" w:sz="0" w:space="0" w:color="auto"/>
            <w:left w:val="none" w:sz="0" w:space="0" w:color="auto"/>
            <w:bottom w:val="none" w:sz="0" w:space="0" w:color="auto"/>
            <w:right w:val="none" w:sz="0" w:space="0" w:color="auto"/>
          </w:divBdr>
        </w:div>
        <w:div w:id="1239633465">
          <w:marLeft w:val="0"/>
          <w:marRight w:val="0"/>
          <w:marTop w:val="115"/>
          <w:marBottom w:val="115"/>
          <w:divBdr>
            <w:top w:val="none" w:sz="0" w:space="0" w:color="auto"/>
            <w:left w:val="none" w:sz="0" w:space="0" w:color="auto"/>
            <w:bottom w:val="none" w:sz="0" w:space="0" w:color="auto"/>
            <w:right w:val="none" w:sz="0" w:space="0" w:color="auto"/>
          </w:divBdr>
        </w:div>
        <w:div w:id="122618411">
          <w:marLeft w:val="0"/>
          <w:marRight w:val="0"/>
          <w:marTop w:val="115"/>
          <w:marBottom w:val="115"/>
          <w:divBdr>
            <w:top w:val="none" w:sz="0" w:space="0" w:color="auto"/>
            <w:left w:val="none" w:sz="0" w:space="0" w:color="auto"/>
            <w:bottom w:val="none" w:sz="0" w:space="0" w:color="auto"/>
            <w:right w:val="none" w:sz="0" w:space="0" w:color="auto"/>
          </w:divBdr>
        </w:div>
        <w:div w:id="1009261193">
          <w:marLeft w:val="0"/>
          <w:marRight w:val="0"/>
          <w:marTop w:val="115"/>
          <w:marBottom w:val="115"/>
          <w:divBdr>
            <w:top w:val="none" w:sz="0" w:space="0" w:color="auto"/>
            <w:left w:val="none" w:sz="0" w:space="0" w:color="auto"/>
            <w:bottom w:val="none" w:sz="0" w:space="0" w:color="auto"/>
            <w:right w:val="none" w:sz="0" w:space="0" w:color="auto"/>
          </w:divBdr>
        </w:div>
        <w:div w:id="17784277">
          <w:marLeft w:val="0"/>
          <w:marRight w:val="0"/>
          <w:marTop w:val="115"/>
          <w:marBottom w:val="115"/>
          <w:divBdr>
            <w:top w:val="none" w:sz="0" w:space="0" w:color="auto"/>
            <w:left w:val="none" w:sz="0" w:space="0" w:color="auto"/>
            <w:bottom w:val="none" w:sz="0" w:space="0" w:color="auto"/>
            <w:right w:val="none" w:sz="0" w:space="0" w:color="auto"/>
          </w:divBdr>
        </w:div>
        <w:div w:id="1299458895">
          <w:marLeft w:val="0"/>
          <w:marRight w:val="0"/>
          <w:marTop w:val="115"/>
          <w:marBottom w:val="115"/>
          <w:divBdr>
            <w:top w:val="none" w:sz="0" w:space="0" w:color="auto"/>
            <w:left w:val="none" w:sz="0" w:space="0" w:color="auto"/>
            <w:bottom w:val="none" w:sz="0" w:space="0" w:color="auto"/>
            <w:right w:val="none" w:sz="0" w:space="0" w:color="auto"/>
          </w:divBdr>
        </w:div>
        <w:div w:id="37439139">
          <w:marLeft w:val="0"/>
          <w:marRight w:val="0"/>
          <w:marTop w:val="115"/>
          <w:marBottom w:val="115"/>
          <w:divBdr>
            <w:top w:val="none" w:sz="0" w:space="0" w:color="auto"/>
            <w:left w:val="none" w:sz="0" w:space="0" w:color="auto"/>
            <w:bottom w:val="none" w:sz="0" w:space="0" w:color="auto"/>
            <w:right w:val="none" w:sz="0" w:space="0" w:color="auto"/>
          </w:divBdr>
        </w:div>
        <w:div w:id="2039350466">
          <w:marLeft w:val="0"/>
          <w:marRight w:val="0"/>
          <w:marTop w:val="115"/>
          <w:marBottom w:val="115"/>
          <w:divBdr>
            <w:top w:val="none" w:sz="0" w:space="0" w:color="auto"/>
            <w:left w:val="none" w:sz="0" w:space="0" w:color="auto"/>
            <w:bottom w:val="none" w:sz="0" w:space="0" w:color="auto"/>
            <w:right w:val="none" w:sz="0" w:space="0" w:color="auto"/>
          </w:divBdr>
        </w:div>
        <w:div w:id="86078186">
          <w:marLeft w:val="0"/>
          <w:marRight w:val="0"/>
          <w:marTop w:val="115"/>
          <w:marBottom w:val="115"/>
          <w:divBdr>
            <w:top w:val="none" w:sz="0" w:space="0" w:color="auto"/>
            <w:left w:val="none" w:sz="0" w:space="0" w:color="auto"/>
            <w:bottom w:val="none" w:sz="0" w:space="0" w:color="auto"/>
            <w:right w:val="none" w:sz="0" w:space="0" w:color="auto"/>
          </w:divBdr>
        </w:div>
        <w:div w:id="472795208">
          <w:marLeft w:val="0"/>
          <w:marRight w:val="0"/>
          <w:marTop w:val="115"/>
          <w:marBottom w:val="115"/>
          <w:divBdr>
            <w:top w:val="none" w:sz="0" w:space="0" w:color="auto"/>
            <w:left w:val="none" w:sz="0" w:space="0" w:color="auto"/>
            <w:bottom w:val="none" w:sz="0" w:space="0" w:color="auto"/>
            <w:right w:val="none" w:sz="0" w:space="0" w:color="auto"/>
          </w:divBdr>
        </w:div>
        <w:div w:id="186413377">
          <w:marLeft w:val="0"/>
          <w:marRight w:val="0"/>
          <w:marTop w:val="115"/>
          <w:marBottom w:val="115"/>
          <w:divBdr>
            <w:top w:val="none" w:sz="0" w:space="0" w:color="auto"/>
            <w:left w:val="none" w:sz="0" w:space="0" w:color="auto"/>
            <w:bottom w:val="none" w:sz="0" w:space="0" w:color="auto"/>
            <w:right w:val="none" w:sz="0" w:space="0" w:color="auto"/>
          </w:divBdr>
        </w:div>
        <w:div w:id="1822233198">
          <w:marLeft w:val="0"/>
          <w:marRight w:val="0"/>
          <w:marTop w:val="115"/>
          <w:marBottom w:val="115"/>
          <w:divBdr>
            <w:top w:val="none" w:sz="0" w:space="0" w:color="auto"/>
            <w:left w:val="none" w:sz="0" w:space="0" w:color="auto"/>
            <w:bottom w:val="none" w:sz="0" w:space="0" w:color="auto"/>
            <w:right w:val="none" w:sz="0" w:space="0" w:color="auto"/>
          </w:divBdr>
        </w:div>
        <w:div w:id="449472449">
          <w:marLeft w:val="0"/>
          <w:marRight w:val="0"/>
          <w:marTop w:val="115"/>
          <w:marBottom w:val="115"/>
          <w:divBdr>
            <w:top w:val="none" w:sz="0" w:space="0" w:color="auto"/>
            <w:left w:val="none" w:sz="0" w:space="0" w:color="auto"/>
            <w:bottom w:val="none" w:sz="0" w:space="0" w:color="auto"/>
            <w:right w:val="none" w:sz="0" w:space="0" w:color="auto"/>
          </w:divBdr>
        </w:div>
        <w:div w:id="195310034">
          <w:marLeft w:val="0"/>
          <w:marRight w:val="0"/>
          <w:marTop w:val="115"/>
          <w:marBottom w:val="115"/>
          <w:divBdr>
            <w:top w:val="none" w:sz="0" w:space="0" w:color="auto"/>
            <w:left w:val="none" w:sz="0" w:space="0" w:color="auto"/>
            <w:bottom w:val="none" w:sz="0" w:space="0" w:color="auto"/>
            <w:right w:val="none" w:sz="0" w:space="0" w:color="auto"/>
          </w:divBdr>
        </w:div>
        <w:div w:id="1444376596">
          <w:marLeft w:val="0"/>
          <w:marRight w:val="0"/>
          <w:marTop w:val="115"/>
          <w:marBottom w:val="115"/>
          <w:divBdr>
            <w:top w:val="none" w:sz="0" w:space="0" w:color="auto"/>
            <w:left w:val="none" w:sz="0" w:space="0" w:color="auto"/>
            <w:bottom w:val="none" w:sz="0" w:space="0" w:color="auto"/>
            <w:right w:val="none" w:sz="0" w:space="0" w:color="auto"/>
          </w:divBdr>
        </w:div>
        <w:div w:id="1230530682">
          <w:marLeft w:val="0"/>
          <w:marRight w:val="0"/>
          <w:marTop w:val="115"/>
          <w:marBottom w:val="115"/>
          <w:divBdr>
            <w:top w:val="none" w:sz="0" w:space="0" w:color="auto"/>
            <w:left w:val="none" w:sz="0" w:space="0" w:color="auto"/>
            <w:bottom w:val="none" w:sz="0" w:space="0" w:color="auto"/>
            <w:right w:val="none" w:sz="0" w:space="0" w:color="auto"/>
          </w:divBdr>
        </w:div>
        <w:div w:id="750548718">
          <w:marLeft w:val="0"/>
          <w:marRight w:val="0"/>
          <w:marTop w:val="115"/>
          <w:marBottom w:val="115"/>
          <w:divBdr>
            <w:top w:val="none" w:sz="0" w:space="0" w:color="auto"/>
            <w:left w:val="none" w:sz="0" w:space="0" w:color="auto"/>
            <w:bottom w:val="none" w:sz="0" w:space="0" w:color="auto"/>
            <w:right w:val="none" w:sz="0" w:space="0" w:color="auto"/>
          </w:divBdr>
        </w:div>
        <w:div w:id="1107165399">
          <w:marLeft w:val="0"/>
          <w:marRight w:val="0"/>
          <w:marTop w:val="115"/>
          <w:marBottom w:val="115"/>
          <w:divBdr>
            <w:top w:val="none" w:sz="0" w:space="0" w:color="auto"/>
            <w:left w:val="none" w:sz="0" w:space="0" w:color="auto"/>
            <w:bottom w:val="none" w:sz="0" w:space="0" w:color="auto"/>
            <w:right w:val="none" w:sz="0" w:space="0" w:color="auto"/>
          </w:divBdr>
        </w:div>
        <w:div w:id="1237009940">
          <w:marLeft w:val="0"/>
          <w:marRight w:val="0"/>
          <w:marTop w:val="115"/>
          <w:marBottom w:val="115"/>
          <w:divBdr>
            <w:top w:val="none" w:sz="0" w:space="0" w:color="auto"/>
            <w:left w:val="none" w:sz="0" w:space="0" w:color="auto"/>
            <w:bottom w:val="none" w:sz="0" w:space="0" w:color="auto"/>
            <w:right w:val="none" w:sz="0" w:space="0" w:color="auto"/>
          </w:divBdr>
        </w:div>
        <w:div w:id="217135096">
          <w:marLeft w:val="0"/>
          <w:marRight w:val="0"/>
          <w:marTop w:val="115"/>
          <w:marBottom w:val="115"/>
          <w:divBdr>
            <w:top w:val="none" w:sz="0" w:space="0" w:color="auto"/>
            <w:left w:val="none" w:sz="0" w:space="0" w:color="auto"/>
            <w:bottom w:val="none" w:sz="0" w:space="0" w:color="auto"/>
            <w:right w:val="none" w:sz="0" w:space="0" w:color="auto"/>
          </w:divBdr>
        </w:div>
        <w:div w:id="1200439435">
          <w:marLeft w:val="0"/>
          <w:marRight w:val="0"/>
          <w:marTop w:val="115"/>
          <w:marBottom w:val="115"/>
          <w:divBdr>
            <w:top w:val="none" w:sz="0" w:space="0" w:color="auto"/>
            <w:left w:val="none" w:sz="0" w:space="0" w:color="auto"/>
            <w:bottom w:val="none" w:sz="0" w:space="0" w:color="auto"/>
            <w:right w:val="none" w:sz="0" w:space="0" w:color="auto"/>
          </w:divBdr>
        </w:div>
        <w:div w:id="829293587">
          <w:marLeft w:val="0"/>
          <w:marRight w:val="0"/>
          <w:marTop w:val="115"/>
          <w:marBottom w:val="115"/>
          <w:divBdr>
            <w:top w:val="none" w:sz="0" w:space="0" w:color="auto"/>
            <w:left w:val="none" w:sz="0" w:space="0" w:color="auto"/>
            <w:bottom w:val="none" w:sz="0" w:space="0" w:color="auto"/>
            <w:right w:val="none" w:sz="0" w:space="0" w:color="auto"/>
          </w:divBdr>
        </w:div>
        <w:div w:id="1416171726">
          <w:marLeft w:val="0"/>
          <w:marRight w:val="0"/>
          <w:marTop w:val="115"/>
          <w:marBottom w:val="115"/>
          <w:divBdr>
            <w:top w:val="none" w:sz="0" w:space="0" w:color="auto"/>
            <w:left w:val="none" w:sz="0" w:space="0" w:color="auto"/>
            <w:bottom w:val="none" w:sz="0" w:space="0" w:color="auto"/>
            <w:right w:val="none" w:sz="0" w:space="0" w:color="auto"/>
          </w:divBdr>
        </w:div>
        <w:div w:id="824856993">
          <w:marLeft w:val="0"/>
          <w:marRight w:val="0"/>
          <w:marTop w:val="115"/>
          <w:marBottom w:val="115"/>
          <w:divBdr>
            <w:top w:val="none" w:sz="0" w:space="0" w:color="auto"/>
            <w:left w:val="none" w:sz="0" w:space="0" w:color="auto"/>
            <w:bottom w:val="none" w:sz="0" w:space="0" w:color="auto"/>
            <w:right w:val="none" w:sz="0" w:space="0" w:color="auto"/>
          </w:divBdr>
        </w:div>
        <w:div w:id="566233260">
          <w:marLeft w:val="0"/>
          <w:marRight w:val="0"/>
          <w:marTop w:val="115"/>
          <w:marBottom w:val="115"/>
          <w:divBdr>
            <w:top w:val="none" w:sz="0" w:space="0" w:color="auto"/>
            <w:left w:val="none" w:sz="0" w:space="0" w:color="auto"/>
            <w:bottom w:val="none" w:sz="0" w:space="0" w:color="auto"/>
            <w:right w:val="none" w:sz="0" w:space="0" w:color="auto"/>
          </w:divBdr>
        </w:div>
        <w:div w:id="1210456903">
          <w:marLeft w:val="0"/>
          <w:marRight w:val="0"/>
          <w:marTop w:val="115"/>
          <w:marBottom w:val="115"/>
          <w:divBdr>
            <w:top w:val="none" w:sz="0" w:space="0" w:color="auto"/>
            <w:left w:val="none" w:sz="0" w:space="0" w:color="auto"/>
            <w:bottom w:val="none" w:sz="0" w:space="0" w:color="auto"/>
            <w:right w:val="none" w:sz="0" w:space="0" w:color="auto"/>
          </w:divBdr>
        </w:div>
        <w:div w:id="143787041">
          <w:marLeft w:val="0"/>
          <w:marRight w:val="0"/>
          <w:marTop w:val="115"/>
          <w:marBottom w:val="115"/>
          <w:divBdr>
            <w:top w:val="none" w:sz="0" w:space="0" w:color="auto"/>
            <w:left w:val="none" w:sz="0" w:space="0" w:color="auto"/>
            <w:bottom w:val="none" w:sz="0" w:space="0" w:color="auto"/>
            <w:right w:val="none" w:sz="0" w:space="0" w:color="auto"/>
          </w:divBdr>
        </w:div>
        <w:div w:id="1691948576">
          <w:marLeft w:val="0"/>
          <w:marRight w:val="0"/>
          <w:marTop w:val="115"/>
          <w:marBottom w:val="115"/>
          <w:divBdr>
            <w:top w:val="none" w:sz="0" w:space="0" w:color="auto"/>
            <w:left w:val="none" w:sz="0" w:space="0" w:color="auto"/>
            <w:bottom w:val="none" w:sz="0" w:space="0" w:color="auto"/>
            <w:right w:val="none" w:sz="0" w:space="0" w:color="auto"/>
          </w:divBdr>
        </w:div>
        <w:div w:id="1258174031">
          <w:marLeft w:val="0"/>
          <w:marRight w:val="0"/>
          <w:marTop w:val="115"/>
          <w:marBottom w:val="115"/>
          <w:divBdr>
            <w:top w:val="none" w:sz="0" w:space="0" w:color="auto"/>
            <w:left w:val="none" w:sz="0" w:space="0" w:color="auto"/>
            <w:bottom w:val="none" w:sz="0" w:space="0" w:color="auto"/>
            <w:right w:val="none" w:sz="0" w:space="0" w:color="auto"/>
          </w:divBdr>
        </w:div>
        <w:div w:id="63601802">
          <w:marLeft w:val="0"/>
          <w:marRight w:val="0"/>
          <w:marTop w:val="115"/>
          <w:marBottom w:val="115"/>
          <w:divBdr>
            <w:top w:val="none" w:sz="0" w:space="0" w:color="auto"/>
            <w:left w:val="none" w:sz="0" w:space="0" w:color="auto"/>
            <w:bottom w:val="none" w:sz="0" w:space="0" w:color="auto"/>
            <w:right w:val="none" w:sz="0" w:space="0" w:color="auto"/>
          </w:divBdr>
        </w:div>
        <w:div w:id="1835028830">
          <w:marLeft w:val="0"/>
          <w:marRight w:val="0"/>
          <w:marTop w:val="115"/>
          <w:marBottom w:val="115"/>
          <w:divBdr>
            <w:top w:val="none" w:sz="0" w:space="0" w:color="auto"/>
            <w:left w:val="none" w:sz="0" w:space="0" w:color="auto"/>
            <w:bottom w:val="none" w:sz="0" w:space="0" w:color="auto"/>
            <w:right w:val="none" w:sz="0" w:space="0" w:color="auto"/>
          </w:divBdr>
        </w:div>
        <w:div w:id="438989400">
          <w:marLeft w:val="0"/>
          <w:marRight w:val="0"/>
          <w:marTop w:val="115"/>
          <w:marBottom w:val="115"/>
          <w:divBdr>
            <w:top w:val="none" w:sz="0" w:space="0" w:color="auto"/>
            <w:left w:val="none" w:sz="0" w:space="0" w:color="auto"/>
            <w:bottom w:val="none" w:sz="0" w:space="0" w:color="auto"/>
            <w:right w:val="none" w:sz="0" w:space="0" w:color="auto"/>
          </w:divBdr>
        </w:div>
        <w:div w:id="1143499825">
          <w:marLeft w:val="0"/>
          <w:marRight w:val="0"/>
          <w:marTop w:val="115"/>
          <w:marBottom w:val="115"/>
          <w:divBdr>
            <w:top w:val="none" w:sz="0" w:space="0" w:color="auto"/>
            <w:left w:val="none" w:sz="0" w:space="0" w:color="auto"/>
            <w:bottom w:val="none" w:sz="0" w:space="0" w:color="auto"/>
            <w:right w:val="none" w:sz="0" w:space="0" w:color="auto"/>
          </w:divBdr>
        </w:div>
        <w:div w:id="1271350718">
          <w:marLeft w:val="0"/>
          <w:marRight w:val="0"/>
          <w:marTop w:val="115"/>
          <w:marBottom w:val="115"/>
          <w:divBdr>
            <w:top w:val="none" w:sz="0" w:space="0" w:color="auto"/>
            <w:left w:val="none" w:sz="0" w:space="0" w:color="auto"/>
            <w:bottom w:val="none" w:sz="0" w:space="0" w:color="auto"/>
            <w:right w:val="none" w:sz="0" w:space="0" w:color="auto"/>
          </w:divBdr>
        </w:div>
        <w:div w:id="847134045">
          <w:marLeft w:val="0"/>
          <w:marRight w:val="0"/>
          <w:marTop w:val="115"/>
          <w:marBottom w:val="115"/>
          <w:divBdr>
            <w:top w:val="none" w:sz="0" w:space="0" w:color="auto"/>
            <w:left w:val="none" w:sz="0" w:space="0" w:color="auto"/>
            <w:bottom w:val="none" w:sz="0" w:space="0" w:color="auto"/>
            <w:right w:val="none" w:sz="0" w:space="0" w:color="auto"/>
          </w:divBdr>
        </w:div>
        <w:div w:id="1146312523">
          <w:marLeft w:val="0"/>
          <w:marRight w:val="0"/>
          <w:marTop w:val="115"/>
          <w:marBottom w:val="115"/>
          <w:divBdr>
            <w:top w:val="none" w:sz="0" w:space="0" w:color="auto"/>
            <w:left w:val="none" w:sz="0" w:space="0" w:color="auto"/>
            <w:bottom w:val="none" w:sz="0" w:space="0" w:color="auto"/>
            <w:right w:val="none" w:sz="0" w:space="0" w:color="auto"/>
          </w:divBdr>
        </w:div>
        <w:div w:id="94398735">
          <w:marLeft w:val="0"/>
          <w:marRight w:val="0"/>
          <w:marTop w:val="115"/>
          <w:marBottom w:val="115"/>
          <w:divBdr>
            <w:top w:val="none" w:sz="0" w:space="0" w:color="auto"/>
            <w:left w:val="none" w:sz="0" w:space="0" w:color="auto"/>
            <w:bottom w:val="none" w:sz="0" w:space="0" w:color="auto"/>
            <w:right w:val="none" w:sz="0" w:space="0" w:color="auto"/>
          </w:divBdr>
        </w:div>
        <w:div w:id="144860033">
          <w:marLeft w:val="0"/>
          <w:marRight w:val="0"/>
          <w:marTop w:val="115"/>
          <w:marBottom w:val="115"/>
          <w:divBdr>
            <w:top w:val="none" w:sz="0" w:space="0" w:color="auto"/>
            <w:left w:val="none" w:sz="0" w:space="0" w:color="auto"/>
            <w:bottom w:val="none" w:sz="0" w:space="0" w:color="auto"/>
            <w:right w:val="none" w:sz="0" w:space="0" w:color="auto"/>
          </w:divBdr>
        </w:div>
        <w:div w:id="1700161852">
          <w:marLeft w:val="0"/>
          <w:marRight w:val="0"/>
          <w:marTop w:val="115"/>
          <w:marBottom w:val="115"/>
          <w:divBdr>
            <w:top w:val="none" w:sz="0" w:space="0" w:color="auto"/>
            <w:left w:val="none" w:sz="0" w:space="0" w:color="auto"/>
            <w:bottom w:val="none" w:sz="0" w:space="0" w:color="auto"/>
            <w:right w:val="none" w:sz="0" w:space="0" w:color="auto"/>
          </w:divBdr>
        </w:div>
      </w:divsChild>
    </w:div>
    <w:div w:id="996957558">
      <w:bodyDiv w:val="1"/>
      <w:marLeft w:val="0"/>
      <w:marRight w:val="0"/>
      <w:marTop w:val="0"/>
      <w:marBottom w:val="0"/>
      <w:divBdr>
        <w:top w:val="none" w:sz="0" w:space="0" w:color="auto"/>
        <w:left w:val="none" w:sz="0" w:space="0" w:color="auto"/>
        <w:bottom w:val="none" w:sz="0" w:space="0" w:color="auto"/>
        <w:right w:val="none" w:sz="0" w:space="0" w:color="auto"/>
      </w:divBdr>
      <w:divsChild>
        <w:div w:id="1224293634">
          <w:marLeft w:val="0"/>
          <w:marRight w:val="0"/>
          <w:marTop w:val="0"/>
          <w:marBottom w:val="0"/>
          <w:divBdr>
            <w:top w:val="none" w:sz="0" w:space="0" w:color="auto"/>
            <w:left w:val="none" w:sz="0" w:space="0" w:color="auto"/>
            <w:bottom w:val="none" w:sz="0" w:space="0" w:color="auto"/>
            <w:right w:val="none" w:sz="0" w:space="0" w:color="auto"/>
          </w:divBdr>
        </w:div>
        <w:div w:id="1755323349">
          <w:marLeft w:val="0"/>
          <w:marRight w:val="0"/>
          <w:marTop w:val="360"/>
          <w:marBottom w:val="0"/>
          <w:divBdr>
            <w:top w:val="none" w:sz="0" w:space="0" w:color="auto"/>
            <w:left w:val="none" w:sz="0" w:space="0" w:color="auto"/>
            <w:bottom w:val="single" w:sz="8" w:space="6" w:color="D9DCDF"/>
            <w:right w:val="none" w:sz="0" w:space="0" w:color="auto"/>
          </w:divBdr>
          <w:divsChild>
            <w:div w:id="1831671602">
              <w:marLeft w:val="0"/>
              <w:marRight w:val="0"/>
              <w:marTop w:val="0"/>
              <w:marBottom w:val="0"/>
              <w:divBdr>
                <w:top w:val="none" w:sz="0" w:space="0" w:color="auto"/>
                <w:left w:val="none" w:sz="0" w:space="0" w:color="auto"/>
                <w:bottom w:val="none" w:sz="0" w:space="0" w:color="auto"/>
                <w:right w:val="none" w:sz="0" w:space="0" w:color="auto"/>
              </w:divBdr>
              <w:divsChild>
                <w:div w:id="551118796">
                  <w:marLeft w:val="0"/>
                  <w:marRight w:val="0"/>
                  <w:marTop w:val="0"/>
                  <w:marBottom w:val="138"/>
                  <w:divBdr>
                    <w:top w:val="none" w:sz="0" w:space="0" w:color="auto"/>
                    <w:left w:val="none" w:sz="0" w:space="0" w:color="auto"/>
                    <w:bottom w:val="none" w:sz="0" w:space="0" w:color="auto"/>
                    <w:right w:val="none" w:sz="0" w:space="0" w:color="auto"/>
                  </w:divBdr>
                </w:div>
                <w:div w:id="612785925">
                  <w:marLeft w:val="0"/>
                  <w:marRight w:val="0"/>
                  <w:marTop w:val="0"/>
                  <w:marBottom w:val="138"/>
                  <w:divBdr>
                    <w:top w:val="none" w:sz="0" w:space="0" w:color="auto"/>
                    <w:left w:val="none" w:sz="0" w:space="0" w:color="auto"/>
                    <w:bottom w:val="none" w:sz="0" w:space="0" w:color="auto"/>
                    <w:right w:val="none" w:sz="0" w:space="0" w:color="auto"/>
                  </w:divBdr>
                </w:div>
                <w:div w:id="1967273228">
                  <w:marLeft w:val="0"/>
                  <w:marRight w:val="0"/>
                  <w:marTop w:val="0"/>
                  <w:marBottom w:val="138"/>
                  <w:divBdr>
                    <w:top w:val="none" w:sz="0" w:space="0" w:color="auto"/>
                    <w:left w:val="none" w:sz="0" w:space="0" w:color="auto"/>
                    <w:bottom w:val="none" w:sz="0" w:space="0" w:color="auto"/>
                    <w:right w:val="none" w:sz="0" w:space="0" w:color="auto"/>
                  </w:divBdr>
                </w:div>
                <w:div w:id="496189492">
                  <w:marLeft w:val="0"/>
                  <w:marRight w:val="0"/>
                  <w:marTop w:val="0"/>
                  <w:marBottom w:val="138"/>
                  <w:divBdr>
                    <w:top w:val="none" w:sz="0" w:space="0" w:color="auto"/>
                    <w:left w:val="none" w:sz="0" w:space="0" w:color="auto"/>
                    <w:bottom w:val="none" w:sz="0" w:space="0" w:color="auto"/>
                    <w:right w:val="none" w:sz="0" w:space="0" w:color="auto"/>
                  </w:divBdr>
                </w:div>
                <w:div w:id="1956055525">
                  <w:marLeft w:val="0"/>
                  <w:marRight w:val="0"/>
                  <w:marTop w:val="0"/>
                  <w:marBottom w:val="138"/>
                  <w:divBdr>
                    <w:top w:val="none" w:sz="0" w:space="0" w:color="auto"/>
                    <w:left w:val="none" w:sz="0" w:space="0" w:color="auto"/>
                    <w:bottom w:val="none" w:sz="0" w:space="0" w:color="auto"/>
                    <w:right w:val="none" w:sz="0" w:space="0" w:color="auto"/>
                  </w:divBdr>
                </w:div>
                <w:div w:id="754404831">
                  <w:marLeft w:val="0"/>
                  <w:marRight w:val="0"/>
                  <w:marTop w:val="0"/>
                  <w:marBottom w:val="138"/>
                  <w:divBdr>
                    <w:top w:val="none" w:sz="0" w:space="0" w:color="auto"/>
                    <w:left w:val="none" w:sz="0" w:space="0" w:color="auto"/>
                    <w:bottom w:val="none" w:sz="0" w:space="0" w:color="auto"/>
                    <w:right w:val="none" w:sz="0" w:space="0" w:color="auto"/>
                  </w:divBdr>
                </w:div>
                <w:div w:id="1443264692">
                  <w:marLeft w:val="0"/>
                  <w:marRight w:val="0"/>
                  <w:marTop w:val="0"/>
                  <w:marBottom w:val="138"/>
                  <w:divBdr>
                    <w:top w:val="none" w:sz="0" w:space="0" w:color="auto"/>
                    <w:left w:val="none" w:sz="0" w:space="0" w:color="auto"/>
                    <w:bottom w:val="none" w:sz="0" w:space="0" w:color="auto"/>
                    <w:right w:val="none" w:sz="0" w:space="0" w:color="auto"/>
                  </w:divBdr>
                </w:div>
                <w:div w:id="1184438244">
                  <w:marLeft w:val="0"/>
                  <w:marRight w:val="0"/>
                  <w:marTop w:val="0"/>
                  <w:marBottom w:val="138"/>
                  <w:divBdr>
                    <w:top w:val="none" w:sz="0" w:space="0" w:color="auto"/>
                    <w:left w:val="none" w:sz="0" w:space="0" w:color="auto"/>
                    <w:bottom w:val="none" w:sz="0" w:space="0" w:color="auto"/>
                    <w:right w:val="none" w:sz="0" w:space="0" w:color="auto"/>
                  </w:divBdr>
                </w:div>
                <w:div w:id="215362291">
                  <w:marLeft w:val="0"/>
                  <w:marRight w:val="0"/>
                  <w:marTop w:val="0"/>
                  <w:marBottom w:val="138"/>
                  <w:divBdr>
                    <w:top w:val="none" w:sz="0" w:space="0" w:color="auto"/>
                    <w:left w:val="none" w:sz="0" w:space="0" w:color="auto"/>
                    <w:bottom w:val="none" w:sz="0" w:space="0" w:color="auto"/>
                    <w:right w:val="none" w:sz="0" w:space="0" w:color="auto"/>
                  </w:divBdr>
                </w:div>
                <w:div w:id="1378820325">
                  <w:marLeft w:val="0"/>
                  <w:marRight w:val="0"/>
                  <w:marTop w:val="0"/>
                  <w:marBottom w:val="138"/>
                  <w:divBdr>
                    <w:top w:val="none" w:sz="0" w:space="0" w:color="auto"/>
                    <w:left w:val="none" w:sz="0" w:space="0" w:color="auto"/>
                    <w:bottom w:val="none" w:sz="0" w:space="0" w:color="auto"/>
                    <w:right w:val="none" w:sz="0" w:space="0" w:color="auto"/>
                  </w:divBdr>
                </w:div>
                <w:div w:id="46229266">
                  <w:marLeft w:val="0"/>
                  <w:marRight w:val="0"/>
                  <w:marTop w:val="0"/>
                  <w:marBottom w:val="138"/>
                  <w:divBdr>
                    <w:top w:val="none" w:sz="0" w:space="0" w:color="auto"/>
                    <w:left w:val="none" w:sz="0" w:space="0" w:color="auto"/>
                    <w:bottom w:val="none" w:sz="0" w:space="0" w:color="auto"/>
                    <w:right w:val="none" w:sz="0" w:space="0" w:color="auto"/>
                  </w:divBdr>
                </w:div>
                <w:div w:id="933325370">
                  <w:marLeft w:val="0"/>
                  <w:marRight w:val="0"/>
                  <w:marTop w:val="0"/>
                  <w:marBottom w:val="138"/>
                  <w:divBdr>
                    <w:top w:val="none" w:sz="0" w:space="0" w:color="auto"/>
                    <w:left w:val="none" w:sz="0" w:space="0" w:color="auto"/>
                    <w:bottom w:val="none" w:sz="0" w:space="0" w:color="auto"/>
                    <w:right w:val="none" w:sz="0" w:space="0" w:color="auto"/>
                  </w:divBdr>
                </w:div>
              </w:divsChild>
            </w:div>
          </w:divsChild>
        </w:div>
      </w:divsChild>
    </w:div>
    <w:div w:id="996960838">
      <w:bodyDiv w:val="1"/>
      <w:marLeft w:val="0"/>
      <w:marRight w:val="0"/>
      <w:marTop w:val="0"/>
      <w:marBottom w:val="0"/>
      <w:divBdr>
        <w:top w:val="none" w:sz="0" w:space="0" w:color="auto"/>
        <w:left w:val="none" w:sz="0" w:space="0" w:color="auto"/>
        <w:bottom w:val="none" w:sz="0" w:space="0" w:color="auto"/>
        <w:right w:val="none" w:sz="0" w:space="0" w:color="auto"/>
      </w:divBdr>
      <w:divsChild>
        <w:div w:id="573205885">
          <w:marLeft w:val="0"/>
          <w:marRight w:val="0"/>
          <w:marTop w:val="0"/>
          <w:marBottom w:val="0"/>
          <w:divBdr>
            <w:top w:val="none" w:sz="0" w:space="0" w:color="auto"/>
            <w:left w:val="none" w:sz="0" w:space="0" w:color="auto"/>
            <w:bottom w:val="none" w:sz="0" w:space="0" w:color="auto"/>
            <w:right w:val="none" w:sz="0" w:space="0" w:color="auto"/>
          </w:divBdr>
        </w:div>
        <w:div w:id="513035397">
          <w:marLeft w:val="0"/>
          <w:marRight w:val="0"/>
          <w:marTop w:val="360"/>
          <w:marBottom w:val="0"/>
          <w:divBdr>
            <w:top w:val="none" w:sz="0" w:space="0" w:color="auto"/>
            <w:left w:val="none" w:sz="0" w:space="0" w:color="auto"/>
            <w:bottom w:val="single" w:sz="8" w:space="6" w:color="D9DCDF"/>
            <w:right w:val="none" w:sz="0" w:space="0" w:color="auto"/>
          </w:divBdr>
          <w:divsChild>
            <w:div w:id="2132164769">
              <w:marLeft w:val="0"/>
              <w:marRight w:val="0"/>
              <w:marTop w:val="0"/>
              <w:marBottom w:val="420"/>
              <w:divBdr>
                <w:top w:val="none" w:sz="0" w:space="0" w:color="auto"/>
                <w:left w:val="none" w:sz="0" w:space="0" w:color="auto"/>
                <w:bottom w:val="none" w:sz="0" w:space="0" w:color="auto"/>
                <w:right w:val="none" w:sz="0" w:space="0" w:color="auto"/>
              </w:divBdr>
            </w:div>
            <w:div w:id="1864125170">
              <w:marLeft w:val="0"/>
              <w:marRight w:val="0"/>
              <w:marTop w:val="0"/>
              <w:marBottom w:val="360"/>
              <w:divBdr>
                <w:top w:val="none" w:sz="0" w:space="0" w:color="auto"/>
                <w:left w:val="none" w:sz="0" w:space="0" w:color="auto"/>
                <w:bottom w:val="none" w:sz="0" w:space="0" w:color="auto"/>
                <w:right w:val="none" w:sz="0" w:space="0" w:color="auto"/>
              </w:divBdr>
            </w:div>
            <w:div w:id="1288004312">
              <w:marLeft w:val="0"/>
              <w:marRight w:val="0"/>
              <w:marTop w:val="0"/>
              <w:marBottom w:val="420"/>
              <w:divBdr>
                <w:top w:val="none" w:sz="0" w:space="0" w:color="auto"/>
                <w:left w:val="none" w:sz="0" w:space="0" w:color="auto"/>
                <w:bottom w:val="none" w:sz="0" w:space="0" w:color="auto"/>
                <w:right w:val="none" w:sz="0" w:space="0" w:color="auto"/>
              </w:divBdr>
            </w:div>
            <w:div w:id="285743129">
              <w:marLeft w:val="0"/>
              <w:marRight w:val="0"/>
              <w:marTop w:val="0"/>
              <w:marBottom w:val="420"/>
              <w:divBdr>
                <w:top w:val="none" w:sz="0" w:space="0" w:color="auto"/>
                <w:left w:val="none" w:sz="0" w:space="0" w:color="auto"/>
                <w:bottom w:val="none" w:sz="0" w:space="0" w:color="auto"/>
                <w:right w:val="none" w:sz="0" w:space="0" w:color="auto"/>
              </w:divBdr>
            </w:div>
            <w:div w:id="2136831742">
              <w:marLeft w:val="0"/>
              <w:marRight w:val="0"/>
              <w:marTop w:val="0"/>
              <w:marBottom w:val="420"/>
              <w:divBdr>
                <w:top w:val="none" w:sz="0" w:space="0" w:color="auto"/>
                <w:left w:val="none" w:sz="0" w:space="0" w:color="auto"/>
                <w:bottom w:val="none" w:sz="0" w:space="0" w:color="auto"/>
                <w:right w:val="none" w:sz="0" w:space="0" w:color="auto"/>
              </w:divBdr>
            </w:div>
            <w:div w:id="303780736">
              <w:marLeft w:val="0"/>
              <w:marRight w:val="0"/>
              <w:marTop w:val="0"/>
              <w:marBottom w:val="420"/>
              <w:divBdr>
                <w:top w:val="none" w:sz="0" w:space="0" w:color="auto"/>
                <w:left w:val="none" w:sz="0" w:space="0" w:color="auto"/>
                <w:bottom w:val="none" w:sz="0" w:space="0" w:color="auto"/>
                <w:right w:val="none" w:sz="0" w:space="0" w:color="auto"/>
              </w:divBdr>
            </w:div>
            <w:div w:id="1899314690">
              <w:marLeft w:val="0"/>
              <w:marRight w:val="0"/>
              <w:marTop w:val="0"/>
              <w:marBottom w:val="420"/>
              <w:divBdr>
                <w:top w:val="none" w:sz="0" w:space="0" w:color="auto"/>
                <w:left w:val="none" w:sz="0" w:space="0" w:color="auto"/>
                <w:bottom w:val="none" w:sz="0" w:space="0" w:color="auto"/>
                <w:right w:val="none" w:sz="0" w:space="0" w:color="auto"/>
              </w:divBdr>
            </w:div>
            <w:div w:id="1918513147">
              <w:marLeft w:val="0"/>
              <w:marRight w:val="0"/>
              <w:marTop w:val="0"/>
              <w:marBottom w:val="420"/>
              <w:divBdr>
                <w:top w:val="none" w:sz="0" w:space="0" w:color="auto"/>
                <w:left w:val="none" w:sz="0" w:space="0" w:color="auto"/>
                <w:bottom w:val="none" w:sz="0" w:space="0" w:color="auto"/>
                <w:right w:val="none" w:sz="0" w:space="0" w:color="auto"/>
              </w:divBdr>
            </w:div>
            <w:div w:id="1353722893">
              <w:marLeft w:val="0"/>
              <w:marRight w:val="0"/>
              <w:marTop w:val="0"/>
              <w:marBottom w:val="420"/>
              <w:divBdr>
                <w:top w:val="none" w:sz="0" w:space="0" w:color="auto"/>
                <w:left w:val="none" w:sz="0" w:space="0" w:color="auto"/>
                <w:bottom w:val="none" w:sz="0" w:space="0" w:color="auto"/>
                <w:right w:val="none" w:sz="0" w:space="0" w:color="auto"/>
              </w:divBdr>
            </w:div>
            <w:div w:id="251399846">
              <w:marLeft w:val="0"/>
              <w:marRight w:val="0"/>
              <w:marTop w:val="0"/>
              <w:marBottom w:val="420"/>
              <w:divBdr>
                <w:top w:val="none" w:sz="0" w:space="0" w:color="auto"/>
                <w:left w:val="none" w:sz="0" w:space="0" w:color="auto"/>
                <w:bottom w:val="none" w:sz="0" w:space="0" w:color="auto"/>
                <w:right w:val="none" w:sz="0" w:space="0" w:color="auto"/>
              </w:divBdr>
            </w:div>
            <w:div w:id="1932198160">
              <w:marLeft w:val="0"/>
              <w:marRight w:val="0"/>
              <w:marTop w:val="0"/>
              <w:marBottom w:val="420"/>
              <w:divBdr>
                <w:top w:val="none" w:sz="0" w:space="0" w:color="auto"/>
                <w:left w:val="none" w:sz="0" w:space="0" w:color="auto"/>
                <w:bottom w:val="none" w:sz="0" w:space="0" w:color="auto"/>
                <w:right w:val="none" w:sz="0" w:space="0" w:color="auto"/>
              </w:divBdr>
            </w:div>
            <w:div w:id="971443278">
              <w:marLeft w:val="0"/>
              <w:marRight w:val="0"/>
              <w:marTop w:val="0"/>
              <w:marBottom w:val="420"/>
              <w:divBdr>
                <w:top w:val="none" w:sz="0" w:space="0" w:color="auto"/>
                <w:left w:val="none" w:sz="0" w:space="0" w:color="auto"/>
                <w:bottom w:val="none" w:sz="0" w:space="0" w:color="auto"/>
                <w:right w:val="none" w:sz="0" w:space="0" w:color="auto"/>
              </w:divBdr>
            </w:div>
            <w:div w:id="185145564">
              <w:marLeft w:val="0"/>
              <w:marRight w:val="0"/>
              <w:marTop w:val="0"/>
              <w:marBottom w:val="420"/>
              <w:divBdr>
                <w:top w:val="none" w:sz="0" w:space="0" w:color="auto"/>
                <w:left w:val="none" w:sz="0" w:space="0" w:color="auto"/>
                <w:bottom w:val="none" w:sz="0" w:space="0" w:color="auto"/>
                <w:right w:val="none" w:sz="0" w:space="0" w:color="auto"/>
              </w:divBdr>
            </w:div>
            <w:div w:id="822089398">
              <w:marLeft w:val="0"/>
              <w:marRight w:val="0"/>
              <w:marTop w:val="0"/>
              <w:marBottom w:val="420"/>
              <w:divBdr>
                <w:top w:val="none" w:sz="0" w:space="0" w:color="auto"/>
                <w:left w:val="none" w:sz="0" w:space="0" w:color="auto"/>
                <w:bottom w:val="none" w:sz="0" w:space="0" w:color="auto"/>
                <w:right w:val="none" w:sz="0" w:space="0" w:color="auto"/>
              </w:divBdr>
            </w:div>
            <w:div w:id="1295065560">
              <w:marLeft w:val="0"/>
              <w:marRight w:val="0"/>
              <w:marTop w:val="0"/>
              <w:marBottom w:val="420"/>
              <w:divBdr>
                <w:top w:val="none" w:sz="0" w:space="0" w:color="auto"/>
                <w:left w:val="none" w:sz="0" w:space="0" w:color="auto"/>
                <w:bottom w:val="none" w:sz="0" w:space="0" w:color="auto"/>
                <w:right w:val="none" w:sz="0" w:space="0" w:color="auto"/>
              </w:divBdr>
            </w:div>
            <w:div w:id="1884898606">
              <w:marLeft w:val="0"/>
              <w:marRight w:val="0"/>
              <w:marTop w:val="0"/>
              <w:marBottom w:val="420"/>
              <w:divBdr>
                <w:top w:val="none" w:sz="0" w:space="0" w:color="auto"/>
                <w:left w:val="none" w:sz="0" w:space="0" w:color="auto"/>
                <w:bottom w:val="none" w:sz="0" w:space="0" w:color="auto"/>
                <w:right w:val="none" w:sz="0" w:space="0" w:color="auto"/>
              </w:divBdr>
            </w:div>
            <w:div w:id="570769658">
              <w:marLeft w:val="0"/>
              <w:marRight w:val="0"/>
              <w:marTop w:val="0"/>
              <w:marBottom w:val="420"/>
              <w:divBdr>
                <w:top w:val="none" w:sz="0" w:space="0" w:color="auto"/>
                <w:left w:val="none" w:sz="0" w:space="0" w:color="auto"/>
                <w:bottom w:val="none" w:sz="0" w:space="0" w:color="auto"/>
                <w:right w:val="none" w:sz="0" w:space="0" w:color="auto"/>
              </w:divBdr>
            </w:div>
            <w:div w:id="1129475577">
              <w:marLeft w:val="0"/>
              <w:marRight w:val="0"/>
              <w:marTop w:val="0"/>
              <w:marBottom w:val="420"/>
              <w:divBdr>
                <w:top w:val="none" w:sz="0" w:space="0" w:color="auto"/>
                <w:left w:val="none" w:sz="0" w:space="0" w:color="auto"/>
                <w:bottom w:val="none" w:sz="0" w:space="0" w:color="auto"/>
                <w:right w:val="none" w:sz="0" w:space="0" w:color="auto"/>
              </w:divBdr>
            </w:div>
            <w:div w:id="358704170">
              <w:marLeft w:val="0"/>
              <w:marRight w:val="0"/>
              <w:marTop w:val="0"/>
              <w:marBottom w:val="420"/>
              <w:divBdr>
                <w:top w:val="none" w:sz="0" w:space="0" w:color="auto"/>
                <w:left w:val="none" w:sz="0" w:space="0" w:color="auto"/>
                <w:bottom w:val="none" w:sz="0" w:space="0" w:color="auto"/>
                <w:right w:val="none" w:sz="0" w:space="0" w:color="auto"/>
              </w:divBdr>
            </w:div>
            <w:div w:id="1074935622">
              <w:marLeft w:val="0"/>
              <w:marRight w:val="0"/>
              <w:marTop w:val="0"/>
              <w:marBottom w:val="420"/>
              <w:divBdr>
                <w:top w:val="none" w:sz="0" w:space="0" w:color="auto"/>
                <w:left w:val="none" w:sz="0" w:space="0" w:color="auto"/>
                <w:bottom w:val="none" w:sz="0" w:space="0" w:color="auto"/>
                <w:right w:val="none" w:sz="0" w:space="0" w:color="auto"/>
              </w:divBdr>
            </w:div>
            <w:div w:id="17582106">
              <w:marLeft w:val="0"/>
              <w:marRight w:val="0"/>
              <w:marTop w:val="0"/>
              <w:marBottom w:val="420"/>
              <w:divBdr>
                <w:top w:val="none" w:sz="0" w:space="0" w:color="auto"/>
                <w:left w:val="none" w:sz="0" w:space="0" w:color="auto"/>
                <w:bottom w:val="none" w:sz="0" w:space="0" w:color="auto"/>
                <w:right w:val="none" w:sz="0" w:space="0" w:color="auto"/>
              </w:divBdr>
            </w:div>
            <w:div w:id="546643623">
              <w:marLeft w:val="0"/>
              <w:marRight w:val="0"/>
              <w:marTop w:val="0"/>
              <w:marBottom w:val="420"/>
              <w:divBdr>
                <w:top w:val="none" w:sz="0" w:space="0" w:color="auto"/>
                <w:left w:val="none" w:sz="0" w:space="0" w:color="auto"/>
                <w:bottom w:val="none" w:sz="0" w:space="0" w:color="auto"/>
                <w:right w:val="none" w:sz="0" w:space="0" w:color="auto"/>
              </w:divBdr>
            </w:div>
            <w:div w:id="99297595">
              <w:marLeft w:val="0"/>
              <w:marRight w:val="0"/>
              <w:marTop w:val="0"/>
              <w:marBottom w:val="420"/>
              <w:divBdr>
                <w:top w:val="none" w:sz="0" w:space="0" w:color="auto"/>
                <w:left w:val="none" w:sz="0" w:space="0" w:color="auto"/>
                <w:bottom w:val="none" w:sz="0" w:space="0" w:color="auto"/>
                <w:right w:val="none" w:sz="0" w:space="0" w:color="auto"/>
              </w:divBdr>
            </w:div>
            <w:div w:id="1651327464">
              <w:marLeft w:val="0"/>
              <w:marRight w:val="0"/>
              <w:marTop w:val="0"/>
              <w:marBottom w:val="420"/>
              <w:divBdr>
                <w:top w:val="none" w:sz="0" w:space="0" w:color="auto"/>
                <w:left w:val="none" w:sz="0" w:space="0" w:color="auto"/>
                <w:bottom w:val="none" w:sz="0" w:space="0" w:color="auto"/>
                <w:right w:val="none" w:sz="0" w:space="0" w:color="auto"/>
              </w:divBdr>
            </w:div>
            <w:div w:id="1837451200">
              <w:marLeft w:val="0"/>
              <w:marRight w:val="0"/>
              <w:marTop w:val="0"/>
              <w:marBottom w:val="420"/>
              <w:divBdr>
                <w:top w:val="none" w:sz="0" w:space="0" w:color="auto"/>
                <w:left w:val="none" w:sz="0" w:space="0" w:color="auto"/>
                <w:bottom w:val="none" w:sz="0" w:space="0" w:color="auto"/>
                <w:right w:val="none" w:sz="0" w:space="0" w:color="auto"/>
              </w:divBdr>
            </w:div>
            <w:div w:id="512960368">
              <w:marLeft w:val="0"/>
              <w:marRight w:val="0"/>
              <w:marTop w:val="0"/>
              <w:marBottom w:val="420"/>
              <w:divBdr>
                <w:top w:val="none" w:sz="0" w:space="0" w:color="auto"/>
                <w:left w:val="none" w:sz="0" w:space="0" w:color="auto"/>
                <w:bottom w:val="none" w:sz="0" w:space="0" w:color="auto"/>
                <w:right w:val="none" w:sz="0" w:space="0" w:color="auto"/>
              </w:divBdr>
            </w:div>
            <w:div w:id="208030113">
              <w:marLeft w:val="0"/>
              <w:marRight w:val="0"/>
              <w:marTop w:val="0"/>
              <w:marBottom w:val="420"/>
              <w:divBdr>
                <w:top w:val="none" w:sz="0" w:space="0" w:color="auto"/>
                <w:left w:val="none" w:sz="0" w:space="0" w:color="auto"/>
                <w:bottom w:val="none" w:sz="0" w:space="0" w:color="auto"/>
                <w:right w:val="none" w:sz="0" w:space="0" w:color="auto"/>
              </w:divBdr>
            </w:div>
            <w:div w:id="1279410374">
              <w:marLeft w:val="0"/>
              <w:marRight w:val="0"/>
              <w:marTop w:val="0"/>
              <w:marBottom w:val="420"/>
              <w:divBdr>
                <w:top w:val="none" w:sz="0" w:space="0" w:color="auto"/>
                <w:left w:val="none" w:sz="0" w:space="0" w:color="auto"/>
                <w:bottom w:val="none" w:sz="0" w:space="0" w:color="auto"/>
                <w:right w:val="none" w:sz="0" w:space="0" w:color="auto"/>
              </w:divBdr>
            </w:div>
            <w:div w:id="71238286">
              <w:marLeft w:val="0"/>
              <w:marRight w:val="0"/>
              <w:marTop w:val="0"/>
              <w:marBottom w:val="420"/>
              <w:divBdr>
                <w:top w:val="none" w:sz="0" w:space="0" w:color="auto"/>
                <w:left w:val="none" w:sz="0" w:space="0" w:color="auto"/>
                <w:bottom w:val="none" w:sz="0" w:space="0" w:color="auto"/>
                <w:right w:val="none" w:sz="0" w:space="0" w:color="auto"/>
              </w:divBdr>
            </w:div>
            <w:div w:id="121269149">
              <w:marLeft w:val="0"/>
              <w:marRight w:val="0"/>
              <w:marTop w:val="0"/>
              <w:marBottom w:val="420"/>
              <w:divBdr>
                <w:top w:val="none" w:sz="0" w:space="0" w:color="auto"/>
                <w:left w:val="none" w:sz="0" w:space="0" w:color="auto"/>
                <w:bottom w:val="none" w:sz="0" w:space="0" w:color="auto"/>
                <w:right w:val="none" w:sz="0" w:space="0" w:color="auto"/>
              </w:divBdr>
            </w:div>
            <w:div w:id="257103314">
              <w:marLeft w:val="0"/>
              <w:marRight w:val="0"/>
              <w:marTop w:val="0"/>
              <w:marBottom w:val="420"/>
              <w:divBdr>
                <w:top w:val="none" w:sz="0" w:space="0" w:color="auto"/>
                <w:left w:val="none" w:sz="0" w:space="0" w:color="auto"/>
                <w:bottom w:val="none" w:sz="0" w:space="0" w:color="auto"/>
                <w:right w:val="none" w:sz="0" w:space="0" w:color="auto"/>
              </w:divBdr>
            </w:div>
            <w:div w:id="758062712">
              <w:marLeft w:val="0"/>
              <w:marRight w:val="0"/>
              <w:marTop w:val="0"/>
              <w:marBottom w:val="420"/>
              <w:divBdr>
                <w:top w:val="none" w:sz="0" w:space="0" w:color="auto"/>
                <w:left w:val="none" w:sz="0" w:space="0" w:color="auto"/>
                <w:bottom w:val="none" w:sz="0" w:space="0" w:color="auto"/>
                <w:right w:val="none" w:sz="0" w:space="0" w:color="auto"/>
              </w:divBdr>
            </w:div>
            <w:div w:id="8794553">
              <w:marLeft w:val="0"/>
              <w:marRight w:val="0"/>
              <w:marTop w:val="0"/>
              <w:marBottom w:val="420"/>
              <w:divBdr>
                <w:top w:val="none" w:sz="0" w:space="0" w:color="auto"/>
                <w:left w:val="none" w:sz="0" w:space="0" w:color="auto"/>
                <w:bottom w:val="none" w:sz="0" w:space="0" w:color="auto"/>
                <w:right w:val="none" w:sz="0" w:space="0" w:color="auto"/>
              </w:divBdr>
            </w:div>
            <w:div w:id="709109915">
              <w:marLeft w:val="0"/>
              <w:marRight w:val="0"/>
              <w:marTop w:val="0"/>
              <w:marBottom w:val="420"/>
              <w:divBdr>
                <w:top w:val="none" w:sz="0" w:space="0" w:color="auto"/>
                <w:left w:val="none" w:sz="0" w:space="0" w:color="auto"/>
                <w:bottom w:val="none" w:sz="0" w:space="0" w:color="auto"/>
                <w:right w:val="none" w:sz="0" w:space="0" w:color="auto"/>
              </w:divBdr>
            </w:div>
            <w:div w:id="1360013029">
              <w:marLeft w:val="0"/>
              <w:marRight w:val="0"/>
              <w:marTop w:val="0"/>
              <w:marBottom w:val="420"/>
              <w:divBdr>
                <w:top w:val="none" w:sz="0" w:space="0" w:color="auto"/>
                <w:left w:val="none" w:sz="0" w:space="0" w:color="auto"/>
                <w:bottom w:val="none" w:sz="0" w:space="0" w:color="auto"/>
                <w:right w:val="none" w:sz="0" w:space="0" w:color="auto"/>
              </w:divBdr>
            </w:div>
            <w:div w:id="763303860">
              <w:marLeft w:val="0"/>
              <w:marRight w:val="0"/>
              <w:marTop w:val="0"/>
              <w:marBottom w:val="420"/>
              <w:divBdr>
                <w:top w:val="none" w:sz="0" w:space="0" w:color="auto"/>
                <w:left w:val="none" w:sz="0" w:space="0" w:color="auto"/>
                <w:bottom w:val="none" w:sz="0" w:space="0" w:color="auto"/>
                <w:right w:val="none" w:sz="0" w:space="0" w:color="auto"/>
              </w:divBdr>
            </w:div>
            <w:div w:id="1980722780">
              <w:marLeft w:val="0"/>
              <w:marRight w:val="0"/>
              <w:marTop w:val="0"/>
              <w:marBottom w:val="420"/>
              <w:divBdr>
                <w:top w:val="none" w:sz="0" w:space="0" w:color="auto"/>
                <w:left w:val="none" w:sz="0" w:space="0" w:color="auto"/>
                <w:bottom w:val="none" w:sz="0" w:space="0" w:color="auto"/>
                <w:right w:val="none" w:sz="0" w:space="0" w:color="auto"/>
              </w:divBdr>
            </w:div>
            <w:div w:id="1504052523">
              <w:marLeft w:val="0"/>
              <w:marRight w:val="0"/>
              <w:marTop w:val="0"/>
              <w:marBottom w:val="420"/>
              <w:divBdr>
                <w:top w:val="none" w:sz="0" w:space="0" w:color="auto"/>
                <w:left w:val="none" w:sz="0" w:space="0" w:color="auto"/>
                <w:bottom w:val="none" w:sz="0" w:space="0" w:color="auto"/>
                <w:right w:val="none" w:sz="0" w:space="0" w:color="auto"/>
              </w:divBdr>
            </w:div>
            <w:div w:id="1360474849">
              <w:marLeft w:val="0"/>
              <w:marRight w:val="0"/>
              <w:marTop w:val="0"/>
              <w:marBottom w:val="360"/>
              <w:divBdr>
                <w:top w:val="none" w:sz="0" w:space="0" w:color="auto"/>
                <w:left w:val="none" w:sz="0" w:space="0" w:color="auto"/>
                <w:bottom w:val="none" w:sz="0" w:space="0" w:color="auto"/>
                <w:right w:val="none" w:sz="0" w:space="0" w:color="auto"/>
              </w:divBdr>
            </w:div>
            <w:div w:id="2015067286">
              <w:marLeft w:val="0"/>
              <w:marRight w:val="0"/>
              <w:marTop w:val="0"/>
              <w:marBottom w:val="360"/>
              <w:divBdr>
                <w:top w:val="none" w:sz="0" w:space="0" w:color="auto"/>
                <w:left w:val="none" w:sz="0" w:space="0" w:color="auto"/>
                <w:bottom w:val="none" w:sz="0" w:space="0" w:color="auto"/>
                <w:right w:val="none" w:sz="0" w:space="0" w:color="auto"/>
              </w:divBdr>
            </w:div>
            <w:div w:id="838887754">
              <w:marLeft w:val="0"/>
              <w:marRight w:val="0"/>
              <w:marTop w:val="0"/>
              <w:marBottom w:val="360"/>
              <w:divBdr>
                <w:top w:val="none" w:sz="0" w:space="0" w:color="auto"/>
                <w:left w:val="none" w:sz="0" w:space="0" w:color="auto"/>
                <w:bottom w:val="none" w:sz="0" w:space="0" w:color="auto"/>
                <w:right w:val="none" w:sz="0" w:space="0" w:color="auto"/>
              </w:divBdr>
            </w:div>
            <w:div w:id="1532113275">
              <w:marLeft w:val="0"/>
              <w:marRight w:val="0"/>
              <w:marTop w:val="0"/>
              <w:marBottom w:val="360"/>
              <w:divBdr>
                <w:top w:val="none" w:sz="0" w:space="0" w:color="auto"/>
                <w:left w:val="none" w:sz="0" w:space="0" w:color="auto"/>
                <w:bottom w:val="none" w:sz="0" w:space="0" w:color="auto"/>
                <w:right w:val="none" w:sz="0" w:space="0" w:color="auto"/>
              </w:divBdr>
            </w:div>
            <w:div w:id="1083070596">
              <w:marLeft w:val="0"/>
              <w:marRight w:val="0"/>
              <w:marTop w:val="0"/>
              <w:marBottom w:val="420"/>
              <w:divBdr>
                <w:top w:val="none" w:sz="0" w:space="0" w:color="auto"/>
                <w:left w:val="none" w:sz="0" w:space="0" w:color="auto"/>
                <w:bottom w:val="none" w:sz="0" w:space="0" w:color="auto"/>
                <w:right w:val="none" w:sz="0" w:space="0" w:color="auto"/>
              </w:divBdr>
            </w:div>
            <w:div w:id="1536507585">
              <w:marLeft w:val="0"/>
              <w:marRight w:val="0"/>
              <w:marTop w:val="0"/>
              <w:marBottom w:val="420"/>
              <w:divBdr>
                <w:top w:val="none" w:sz="0" w:space="0" w:color="auto"/>
                <w:left w:val="none" w:sz="0" w:space="0" w:color="auto"/>
                <w:bottom w:val="none" w:sz="0" w:space="0" w:color="auto"/>
                <w:right w:val="none" w:sz="0" w:space="0" w:color="auto"/>
              </w:divBdr>
            </w:div>
            <w:div w:id="2133592174">
              <w:marLeft w:val="0"/>
              <w:marRight w:val="0"/>
              <w:marTop w:val="0"/>
              <w:marBottom w:val="420"/>
              <w:divBdr>
                <w:top w:val="none" w:sz="0" w:space="0" w:color="auto"/>
                <w:left w:val="none" w:sz="0" w:space="0" w:color="auto"/>
                <w:bottom w:val="none" w:sz="0" w:space="0" w:color="auto"/>
                <w:right w:val="none" w:sz="0" w:space="0" w:color="auto"/>
              </w:divBdr>
            </w:div>
            <w:div w:id="2121684433">
              <w:marLeft w:val="0"/>
              <w:marRight w:val="0"/>
              <w:marTop w:val="0"/>
              <w:marBottom w:val="420"/>
              <w:divBdr>
                <w:top w:val="none" w:sz="0" w:space="0" w:color="auto"/>
                <w:left w:val="none" w:sz="0" w:space="0" w:color="auto"/>
                <w:bottom w:val="none" w:sz="0" w:space="0" w:color="auto"/>
                <w:right w:val="none" w:sz="0" w:space="0" w:color="auto"/>
              </w:divBdr>
            </w:div>
            <w:div w:id="1683624681">
              <w:marLeft w:val="0"/>
              <w:marRight w:val="0"/>
              <w:marTop w:val="0"/>
              <w:marBottom w:val="420"/>
              <w:divBdr>
                <w:top w:val="none" w:sz="0" w:space="0" w:color="auto"/>
                <w:left w:val="none" w:sz="0" w:space="0" w:color="auto"/>
                <w:bottom w:val="none" w:sz="0" w:space="0" w:color="auto"/>
                <w:right w:val="none" w:sz="0" w:space="0" w:color="auto"/>
              </w:divBdr>
            </w:div>
            <w:div w:id="166596856">
              <w:marLeft w:val="0"/>
              <w:marRight w:val="0"/>
              <w:marTop w:val="0"/>
              <w:marBottom w:val="420"/>
              <w:divBdr>
                <w:top w:val="none" w:sz="0" w:space="0" w:color="auto"/>
                <w:left w:val="none" w:sz="0" w:space="0" w:color="auto"/>
                <w:bottom w:val="none" w:sz="0" w:space="0" w:color="auto"/>
                <w:right w:val="none" w:sz="0" w:space="0" w:color="auto"/>
              </w:divBdr>
            </w:div>
            <w:div w:id="1949661481">
              <w:marLeft w:val="0"/>
              <w:marRight w:val="0"/>
              <w:marTop w:val="0"/>
              <w:marBottom w:val="420"/>
              <w:divBdr>
                <w:top w:val="none" w:sz="0" w:space="0" w:color="auto"/>
                <w:left w:val="none" w:sz="0" w:space="0" w:color="auto"/>
                <w:bottom w:val="none" w:sz="0" w:space="0" w:color="auto"/>
                <w:right w:val="none" w:sz="0" w:space="0" w:color="auto"/>
              </w:divBdr>
            </w:div>
            <w:div w:id="1485122441">
              <w:marLeft w:val="0"/>
              <w:marRight w:val="0"/>
              <w:marTop w:val="0"/>
              <w:marBottom w:val="420"/>
              <w:divBdr>
                <w:top w:val="none" w:sz="0" w:space="0" w:color="auto"/>
                <w:left w:val="none" w:sz="0" w:space="0" w:color="auto"/>
                <w:bottom w:val="none" w:sz="0" w:space="0" w:color="auto"/>
                <w:right w:val="none" w:sz="0" w:space="0" w:color="auto"/>
              </w:divBdr>
            </w:div>
            <w:div w:id="662244850">
              <w:marLeft w:val="0"/>
              <w:marRight w:val="0"/>
              <w:marTop w:val="0"/>
              <w:marBottom w:val="420"/>
              <w:divBdr>
                <w:top w:val="none" w:sz="0" w:space="0" w:color="auto"/>
                <w:left w:val="none" w:sz="0" w:space="0" w:color="auto"/>
                <w:bottom w:val="none" w:sz="0" w:space="0" w:color="auto"/>
                <w:right w:val="none" w:sz="0" w:space="0" w:color="auto"/>
              </w:divBdr>
            </w:div>
            <w:div w:id="469641210">
              <w:marLeft w:val="0"/>
              <w:marRight w:val="0"/>
              <w:marTop w:val="0"/>
              <w:marBottom w:val="420"/>
              <w:divBdr>
                <w:top w:val="none" w:sz="0" w:space="0" w:color="auto"/>
                <w:left w:val="none" w:sz="0" w:space="0" w:color="auto"/>
                <w:bottom w:val="none" w:sz="0" w:space="0" w:color="auto"/>
                <w:right w:val="none" w:sz="0" w:space="0" w:color="auto"/>
              </w:divBdr>
            </w:div>
            <w:div w:id="897547181">
              <w:marLeft w:val="0"/>
              <w:marRight w:val="0"/>
              <w:marTop w:val="0"/>
              <w:marBottom w:val="420"/>
              <w:divBdr>
                <w:top w:val="none" w:sz="0" w:space="0" w:color="auto"/>
                <w:left w:val="none" w:sz="0" w:space="0" w:color="auto"/>
                <w:bottom w:val="none" w:sz="0" w:space="0" w:color="auto"/>
                <w:right w:val="none" w:sz="0" w:space="0" w:color="auto"/>
              </w:divBdr>
            </w:div>
            <w:div w:id="1394158020">
              <w:marLeft w:val="0"/>
              <w:marRight w:val="0"/>
              <w:marTop w:val="0"/>
              <w:marBottom w:val="420"/>
              <w:divBdr>
                <w:top w:val="none" w:sz="0" w:space="0" w:color="auto"/>
                <w:left w:val="none" w:sz="0" w:space="0" w:color="auto"/>
                <w:bottom w:val="none" w:sz="0" w:space="0" w:color="auto"/>
                <w:right w:val="none" w:sz="0" w:space="0" w:color="auto"/>
              </w:divBdr>
            </w:div>
            <w:div w:id="1646203184">
              <w:marLeft w:val="0"/>
              <w:marRight w:val="0"/>
              <w:marTop w:val="0"/>
              <w:marBottom w:val="420"/>
              <w:divBdr>
                <w:top w:val="none" w:sz="0" w:space="0" w:color="auto"/>
                <w:left w:val="none" w:sz="0" w:space="0" w:color="auto"/>
                <w:bottom w:val="none" w:sz="0" w:space="0" w:color="auto"/>
                <w:right w:val="none" w:sz="0" w:space="0" w:color="auto"/>
              </w:divBdr>
            </w:div>
            <w:div w:id="1805536274">
              <w:marLeft w:val="0"/>
              <w:marRight w:val="0"/>
              <w:marTop w:val="0"/>
              <w:marBottom w:val="420"/>
              <w:divBdr>
                <w:top w:val="none" w:sz="0" w:space="0" w:color="auto"/>
                <w:left w:val="none" w:sz="0" w:space="0" w:color="auto"/>
                <w:bottom w:val="none" w:sz="0" w:space="0" w:color="auto"/>
                <w:right w:val="none" w:sz="0" w:space="0" w:color="auto"/>
              </w:divBdr>
            </w:div>
            <w:div w:id="1835533007">
              <w:marLeft w:val="0"/>
              <w:marRight w:val="0"/>
              <w:marTop w:val="0"/>
              <w:marBottom w:val="420"/>
              <w:divBdr>
                <w:top w:val="none" w:sz="0" w:space="0" w:color="auto"/>
                <w:left w:val="none" w:sz="0" w:space="0" w:color="auto"/>
                <w:bottom w:val="none" w:sz="0" w:space="0" w:color="auto"/>
                <w:right w:val="none" w:sz="0" w:space="0" w:color="auto"/>
              </w:divBdr>
            </w:div>
            <w:div w:id="1193617985">
              <w:marLeft w:val="0"/>
              <w:marRight w:val="0"/>
              <w:marTop w:val="0"/>
              <w:marBottom w:val="420"/>
              <w:divBdr>
                <w:top w:val="none" w:sz="0" w:space="0" w:color="auto"/>
                <w:left w:val="none" w:sz="0" w:space="0" w:color="auto"/>
                <w:bottom w:val="none" w:sz="0" w:space="0" w:color="auto"/>
                <w:right w:val="none" w:sz="0" w:space="0" w:color="auto"/>
              </w:divBdr>
            </w:div>
            <w:div w:id="410397443">
              <w:marLeft w:val="0"/>
              <w:marRight w:val="0"/>
              <w:marTop w:val="0"/>
              <w:marBottom w:val="420"/>
              <w:divBdr>
                <w:top w:val="none" w:sz="0" w:space="0" w:color="auto"/>
                <w:left w:val="none" w:sz="0" w:space="0" w:color="auto"/>
                <w:bottom w:val="none" w:sz="0" w:space="0" w:color="auto"/>
                <w:right w:val="none" w:sz="0" w:space="0" w:color="auto"/>
              </w:divBdr>
            </w:div>
            <w:div w:id="480930888">
              <w:marLeft w:val="0"/>
              <w:marRight w:val="0"/>
              <w:marTop w:val="0"/>
              <w:marBottom w:val="420"/>
              <w:divBdr>
                <w:top w:val="none" w:sz="0" w:space="0" w:color="auto"/>
                <w:left w:val="none" w:sz="0" w:space="0" w:color="auto"/>
                <w:bottom w:val="none" w:sz="0" w:space="0" w:color="auto"/>
                <w:right w:val="none" w:sz="0" w:space="0" w:color="auto"/>
              </w:divBdr>
            </w:div>
            <w:div w:id="802387018">
              <w:marLeft w:val="0"/>
              <w:marRight w:val="0"/>
              <w:marTop w:val="0"/>
              <w:marBottom w:val="420"/>
              <w:divBdr>
                <w:top w:val="none" w:sz="0" w:space="0" w:color="auto"/>
                <w:left w:val="none" w:sz="0" w:space="0" w:color="auto"/>
                <w:bottom w:val="none" w:sz="0" w:space="0" w:color="auto"/>
                <w:right w:val="none" w:sz="0" w:space="0" w:color="auto"/>
              </w:divBdr>
            </w:div>
            <w:div w:id="1684746585">
              <w:marLeft w:val="0"/>
              <w:marRight w:val="0"/>
              <w:marTop w:val="0"/>
              <w:marBottom w:val="420"/>
              <w:divBdr>
                <w:top w:val="none" w:sz="0" w:space="0" w:color="auto"/>
                <w:left w:val="none" w:sz="0" w:space="0" w:color="auto"/>
                <w:bottom w:val="none" w:sz="0" w:space="0" w:color="auto"/>
                <w:right w:val="none" w:sz="0" w:space="0" w:color="auto"/>
              </w:divBdr>
            </w:div>
            <w:div w:id="1155994083">
              <w:marLeft w:val="0"/>
              <w:marRight w:val="0"/>
              <w:marTop w:val="0"/>
              <w:marBottom w:val="360"/>
              <w:divBdr>
                <w:top w:val="none" w:sz="0" w:space="0" w:color="auto"/>
                <w:left w:val="none" w:sz="0" w:space="0" w:color="auto"/>
                <w:bottom w:val="none" w:sz="0" w:space="0" w:color="auto"/>
                <w:right w:val="none" w:sz="0" w:space="0" w:color="auto"/>
              </w:divBdr>
            </w:div>
            <w:div w:id="891649004">
              <w:marLeft w:val="0"/>
              <w:marRight w:val="0"/>
              <w:marTop w:val="0"/>
              <w:marBottom w:val="360"/>
              <w:divBdr>
                <w:top w:val="none" w:sz="0" w:space="0" w:color="auto"/>
                <w:left w:val="none" w:sz="0" w:space="0" w:color="auto"/>
                <w:bottom w:val="none" w:sz="0" w:space="0" w:color="auto"/>
                <w:right w:val="none" w:sz="0" w:space="0" w:color="auto"/>
              </w:divBdr>
            </w:div>
            <w:div w:id="795299813">
              <w:marLeft w:val="0"/>
              <w:marRight w:val="0"/>
              <w:marTop w:val="0"/>
              <w:marBottom w:val="360"/>
              <w:divBdr>
                <w:top w:val="none" w:sz="0" w:space="0" w:color="auto"/>
                <w:left w:val="none" w:sz="0" w:space="0" w:color="auto"/>
                <w:bottom w:val="none" w:sz="0" w:space="0" w:color="auto"/>
                <w:right w:val="none" w:sz="0" w:space="0" w:color="auto"/>
              </w:divBdr>
            </w:div>
            <w:div w:id="703599698">
              <w:marLeft w:val="0"/>
              <w:marRight w:val="0"/>
              <w:marTop w:val="0"/>
              <w:marBottom w:val="360"/>
              <w:divBdr>
                <w:top w:val="none" w:sz="0" w:space="0" w:color="auto"/>
                <w:left w:val="none" w:sz="0" w:space="0" w:color="auto"/>
                <w:bottom w:val="none" w:sz="0" w:space="0" w:color="auto"/>
                <w:right w:val="none" w:sz="0" w:space="0" w:color="auto"/>
              </w:divBdr>
            </w:div>
            <w:div w:id="462694425">
              <w:marLeft w:val="0"/>
              <w:marRight w:val="0"/>
              <w:marTop w:val="0"/>
              <w:marBottom w:val="420"/>
              <w:divBdr>
                <w:top w:val="none" w:sz="0" w:space="0" w:color="auto"/>
                <w:left w:val="none" w:sz="0" w:space="0" w:color="auto"/>
                <w:bottom w:val="none" w:sz="0" w:space="0" w:color="auto"/>
                <w:right w:val="none" w:sz="0" w:space="0" w:color="auto"/>
              </w:divBdr>
            </w:div>
            <w:div w:id="1330644244">
              <w:marLeft w:val="0"/>
              <w:marRight w:val="0"/>
              <w:marTop w:val="0"/>
              <w:marBottom w:val="420"/>
              <w:divBdr>
                <w:top w:val="none" w:sz="0" w:space="0" w:color="auto"/>
                <w:left w:val="none" w:sz="0" w:space="0" w:color="auto"/>
                <w:bottom w:val="none" w:sz="0" w:space="0" w:color="auto"/>
                <w:right w:val="none" w:sz="0" w:space="0" w:color="auto"/>
              </w:divBdr>
            </w:div>
            <w:div w:id="1462844619">
              <w:marLeft w:val="0"/>
              <w:marRight w:val="0"/>
              <w:marTop w:val="0"/>
              <w:marBottom w:val="420"/>
              <w:divBdr>
                <w:top w:val="none" w:sz="0" w:space="0" w:color="auto"/>
                <w:left w:val="none" w:sz="0" w:space="0" w:color="auto"/>
                <w:bottom w:val="none" w:sz="0" w:space="0" w:color="auto"/>
                <w:right w:val="none" w:sz="0" w:space="0" w:color="auto"/>
              </w:divBdr>
            </w:div>
            <w:div w:id="1520199251">
              <w:marLeft w:val="0"/>
              <w:marRight w:val="0"/>
              <w:marTop w:val="0"/>
              <w:marBottom w:val="420"/>
              <w:divBdr>
                <w:top w:val="none" w:sz="0" w:space="0" w:color="auto"/>
                <w:left w:val="none" w:sz="0" w:space="0" w:color="auto"/>
                <w:bottom w:val="none" w:sz="0" w:space="0" w:color="auto"/>
                <w:right w:val="none" w:sz="0" w:space="0" w:color="auto"/>
              </w:divBdr>
            </w:div>
            <w:div w:id="551965440">
              <w:marLeft w:val="0"/>
              <w:marRight w:val="0"/>
              <w:marTop w:val="0"/>
              <w:marBottom w:val="420"/>
              <w:divBdr>
                <w:top w:val="none" w:sz="0" w:space="0" w:color="auto"/>
                <w:left w:val="none" w:sz="0" w:space="0" w:color="auto"/>
                <w:bottom w:val="none" w:sz="0" w:space="0" w:color="auto"/>
                <w:right w:val="none" w:sz="0" w:space="0" w:color="auto"/>
              </w:divBdr>
            </w:div>
            <w:div w:id="992029645">
              <w:marLeft w:val="0"/>
              <w:marRight w:val="0"/>
              <w:marTop w:val="0"/>
              <w:marBottom w:val="420"/>
              <w:divBdr>
                <w:top w:val="none" w:sz="0" w:space="0" w:color="auto"/>
                <w:left w:val="none" w:sz="0" w:space="0" w:color="auto"/>
                <w:bottom w:val="none" w:sz="0" w:space="0" w:color="auto"/>
                <w:right w:val="none" w:sz="0" w:space="0" w:color="auto"/>
              </w:divBdr>
            </w:div>
            <w:div w:id="1633516840">
              <w:marLeft w:val="0"/>
              <w:marRight w:val="0"/>
              <w:marTop w:val="0"/>
              <w:marBottom w:val="420"/>
              <w:divBdr>
                <w:top w:val="none" w:sz="0" w:space="0" w:color="auto"/>
                <w:left w:val="none" w:sz="0" w:space="0" w:color="auto"/>
                <w:bottom w:val="none" w:sz="0" w:space="0" w:color="auto"/>
                <w:right w:val="none" w:sz="0" w:space="0" w:color="auto"/>
              </w:divBdr>
            </w:div>
            <w:div w:id="613710203">
              <w:marLeft w:val="0"/>
              <w:marRight w:val="0"/>
              <w:marTop w:val="0"/>
              <w:marBottom w:val="420"/>
              <w:divBdr>
                <w:top w:val="none" w:sz="0" w:space="0" w:color="auto"/>
                <w:left w:val="none" w:sz="0" w:space="0" w:color="auto"/>
                <w:bottom w:val="none" w:sz="0" w:space="0" w:color="auto"/>
                <w:right w:val="none" w:sz="0" w:space="0" w:color="auto"/>
              </w:divBdr>
            </w:div>
            <w:div w:id="50613775">
              <w:marLeft w:val="0"/>
              <w:marRight w:val="0"/>
              <w:marTop w:val="0"/>
              <w:marBottom w:val="360"/>
              <w:divBdr>
                <w:top w:val="none" w:sz="0" w:space="0" w:color="auto"/>
                <w:left w:val="none" w:sz="0" w:space="0" w:color="auto"/>
                <w:bottom w:val="none" w:sz="0" w:space="0" w:color="auto"/>
                <w:right w:val="none" w:sz="0" w:space="0" w:color="auto"/>
              </w:divBdr>
            </w:div>
            <w:div w:id="1092118133">
              <w:marLeft w:val="0"/>
              <w:marRight w:val="0"/>
              <w:marTop w:val="0"/>
              <w:marBottom w:val="360"/>
              <w:divBdr>
                <w:top w:val="none" w:sz="0" w:space="0" w:color="auto"/>
                <w:left w:val="none" w:sz="0" w:space="0" w:color="auto"/>
                <w:bottom w:val="none" w:sz="0" w:space="0" w:color="auto"/>
                <w:right w:val="none" w:sz="0" w:space="0" w:color="auto"/>
              </w:divBdr>
            </w:div>
            <w:div w:id="718018572">
              <w:marLeft w:val="0"/>
              <w:marRight w:val="0"/>
              <w:marTop w:val="0"/>
              <w:marBottom w:val="360"/>
              <w:divBdr>
                <w:top w:val="none" w:sz="0" w:space="0" w:color="auto"/>
                <w:left w:val="none" w:sz="0" w:space="0" w:color="auto"/>
                <w:bottom w:val="none" w:sz="0" w:space="0" w:color="auto"/>
                <w:right w:val="none" w:sz="0" w:space="0" w:color="auto"/>
              </w:divBdr>
            </w:div>
            <w:div w:id="363021191">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1001851529">
      <w:bodyDiv w:val="1"/>
      <w:marLeft w:val="0"/>
      <w:marRight w:val="0"/>
      <w:marTop w:val="0"/>
      <w:marBottom w:val="0"/>
      <w:divBdr>
        <w:top w:val="none" w:sz="0" w:space="0" w:color="auto"/>
        <w:left w:val="none" w:sz="0" w:space="0" w:color="auto"/>
        <w:bottom w:val="none" w:sz="0" w:space="0" w:color="auto"/>
        <w:right w:val="none" w:sz="0" w:space="0" w:color="auto"/>
      </w:divBdr>
      <w:divsChild>
        <w:div w:id="219944698">
          <w:marLeft w:val="0"/>
          <w:marRight w:val="0"/>
          <w:marTop w:val="0"/>
          <w:marBottom w:val="0"/>
          <w:divBdr>
            <w:top w:val="none" w:sz="0" w:space="0" w:color="auto"/>
            <w:left w:val="none" w:sz="0" w:space="0" w:color="auto"/>
            <w:bottom w:val="none" w:sz="0" w:space="0" w:color="auto"/>
            <w:right w:val="none" w:sz="0" w:space="0" w:color="auto"/>
          </w:divBdr>
        </w:div>
        <w:div w:id="1055617467">
          <w:marLeft w:val="0"/>
          <w:marRight w:val="0"/>
          <w:marTop w:val="360"/>
          <w:marBottom w:val="0"/>
          <w:divBdr>
            <w:top w:val="none" w:sz="0" w:space="0" w:color="auto"/>
            <w:left w:val="none" w:sz="0" w:space="0" w:color="auto"/>
            <w:bottom w:val="single" w:sz="8" w:space="6" w:color="D9DCDF"/>
            <w:right w:val="none" w:sz="0" w:space="0" w:color="auto"/>
          </w:divBdr>
          <w:divsChild>
            <w:div w:id="2047825097">
              <w:marLeft w:val="0"/>
              <w:marRight w:val="0"/>
              <w:marTop w:val="0"/>
              <w:marBottom w:val="240"/>
              <w:divBdr>
                <w:top w:val="none" w:sz="0" w:space="0" w:color="auto"/>
                <w:left w:val="none" w:sz="0" w:space="0" w:color="auto"/>
                <w:bottom w:val="none" w:sz="0" w:space="0" w:color="auto"/>
                <w:right w:val="none" w:sz="0" w:space="0" w:color="auto"/>
              </w:divBdr>
            </w:div>
            <w:div w:id="1448816424">
              <w:marLeft w:val="0"/>
              <w:marRight w:val="0"/>
              <w:marTop w:val="0"/>
              <w:marBottom w:val="240"/>
              <w:divBdr>
                <w:top w:val="none" w:sz="0" w:space="0" w:color="auto"/>
                <w:left w:val="none" w:sz="0" w:space="0" w:color="auto"/>
                <w:bottom w:val="none" w:sz="0" w:space="0" w:color="auto"/>
                <w:right w:val="none" w:sz="0" w:space="0" w:color="auto"/>
              </w:divBdr>
            </w:div>
            <w:div w:id="943150041">
              <w:marLeft w:val="0"/>
              <w:marRight w:val="0"/>
              <w:marTop w:val="0"/>
              <w:marBottom w:val="240"/>
              <w:divBdr>
                <w:top w:val="none" w:sz="0" w:space="0" w:color="auto"/>
                <w:left w:val="none" w:sz="0" w:space="0" w:color="auto"/>
                <w:bottom w:val="none" w:sz="0" w:space="0" w:color="auto"/>
                <w:right w:val="none" w:sz="0" w:space="0" w:color="auto"/>
              </w:divBdr>
            </w:div>
            <w:div w:id="1370913886">
              <w:marLeft w:val="0"/>
              <w:marRight w:val="0"/>
              <w:marTop w:val="0"/>
              <w:marBottom w:val="240"/>
              <w:divBdr>
                <w:top w:val="none" w:sz="0" w:space="0" w:color="auto"/>
                <w:left w:val="none" w:sz="0" w:space="0" w:color="auto"/>
                <w:bottom w:val="none" w:sz="0" w:space="0" w:color="auto"/>
                <w:right w:val="none" w:sz="0" w:space="0" w:color="auto"/>
              </w:divBdr>
            </w:div>
            <w:div w:id="1075201088">
              <w:marLeft w:val="0"/>
              <w:marRight w:val="0"/>
              <w:marTop w:val="0"/>
              <w:marBottom w:val="240"/>
              <w:divBdr>
                <w:top w:val="none" w:sz="0" w:space="0" w:color="auto"/>
                <w:left w:val="none" w:sz="0" w:space="0" w:color="auto"/>
                <w:bottom w:val="none" w:sz="0" w:space="0" w:color="auto"/>
                <w:right w:val="none" w:sz="0" w:space="0" w:color="auto"/>
              </w:divBdr>
            </w:div>
            <w:div w:id="1419330058">
              <w:marLeft w:val="0"/>
              <w:marRight w:val="0"/>
              <w:marTop w:val="0"/>
              <w:marBottom w:val="240"/>
              <w:divBdr>
                <w:top w:val="none" w:sz="0" w:space="0" w:color="auto"/>
                <w:left w:val="none" w:sz="0" w:space="0" w:color="auto"/>
                <w:bottom w:val="none" w:sz="0" w:space="0" w:color="auto"/>
                <w:right w:val="none" w:sz="0" w:space="0" w:color="auto"/>
              </w:divBdr>
            </w:div>
            <w:div w:id="537426239">
              <w:marLeft w:val="0"/>
              <w:marRight w:val="0"/>
              <w:marTop w:val="0"/>
              <w:marBottom w:val="240"/>
              <w:divBdr>
                <w:top w:val="none" w:sz="0" w:space="0" w:color="auto"/>
                <w:left w:val="none" w:sz="0" w:space="0" w:color="auto"/>
                <w:bottom w:val="none" w:sz="0" w:space="0" w:color="auto"/>
                <w:right w:val="none" w:sz="0" w:space="0" w:color="auto"/>
              </w:divBdr>
            </w:div>
            <w:div w:id="47488152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10985142">
      <w:bodyDiv w:val="1"/>
      <w:marLeft w:val="0"/>
      <w:marRight w:val="0"/>
      <w:marTop w:val="0"/>
      <w:marBottom w:val="0"/>
      <w:divBdr>
        <w:top w:val="none" w:sz="0" w:space="0" w:color="auto"/>
        <w:left w:val="none" w:sz="0" w:space="0" w:color="auto"/>
        <w:bottom w:val="none" w:sz="0" w:space="0" w:color="auto"/>
        <w:right w:val="none" w:sz="0" w:space="0" w:color="auto"/>
      </w:divBdr>
    </w:div>
    <w:div w:id="1012683958">
      <w:bodyDiv w:val="1"/>
      <w:marLeft w:val="0"/>
      <w:marRight w:val="0"/>
      <w:marTop w:val="0"/>
      <w:marBottom w:val="0"/>
      <w:divBdr>
        <w:top w:val="none" w:sz="0" w:space="0" w:color="auto"/>
        <w:left w:val="none" w:sz="0" w:space="0" w:color="auto"/>
        <w:bottom w:val="none" w:sz="0" w:space="0" w:color="auto"/>
        <w:right w:val="none" w:sz="0" w:space="0" w:color="auto"/>
      </w:divBdr>
      <w:divsChild>
        <w:div w:id="877819471">
          <w:marLeft w:val="0"/>
          <w:marRight w:val="0"/>
          <w:marTop w:val="0"/>
          <w:marBottom w:val="115"/>
          <w:divBdr>
            <w:top w:val="none" w:sz="0" w:space="0" w:color="auto"/>
            <w:left w:val="none" w:sz="0" w:space="0" w:color="auto"/>
            <w:bottom w:val="none" w:sz="0" w:space="0" w:color="auto"/>
            <w:right w:val="none" w:sz="0" w:space="0" w:color="auto"/>
          </w:divBdr>
        </w:div>
        <w:div w:id="1534997643">
          <w:marLeft w:val="0"/>
          <w:marRight w:val="0"/>
          <w:marTop w:val="115"/>
          <w:marBottom w:val="115"/>
          <w:divBdr>
            <w:top w:val="none" w:sz="0" w:space="0" w:color="auto"/>
            <w:left w:val="none" w:sz="0" w:space="0" w:color="auto"/>
            <w:bottom w:val="none" w:sz="0" w:space="0" w:color="auto"/>
            <w:right w:val="none" w:sz="0" w:space="0" w:color="auto"/>
          </w:divBdr>
        </w:div>
        <w:div w:id="1644001566">
          <w:marLeft w:val="0"/>
          <w:marRight w:val="0"/>
          <w:marTop w:val="115"/>
          <w:marBottom w:val="115"/>
          <w:divBdr>
            <w:top w:val="none" w:sz="0" w:space="0" w:color="auto"/>
            <w:left w:val="none" w:sz="0" w:space="0" w:color="auto"/>
            <w:bottom w:val="none" w:sz="0" w:space="0" w:color="auto"/>
            <w:right w:val="none" w:sz="0" w:space="0" w:color="auto"/>
          </w:divBdr>
        </w:div>
        <w:div w:id="251860602">
          <w:marLeft w:val="0"/>
          <w:marRight w:val="0"/>
          <w:marTop w:val="115"/>
          <w:marBottom w:val="115"/>
          <w:divBdr>
            <w:top w:val="none" w:sz="0" w:space="0" w:color="auto"/>
            <w:left w:val="none" w:sz="0" w:space="0" w:color="auto"/>
            <w:bottom w:val="none" w:sz="0" w:space="0" w:color="auto"/>
            <w:right w:val="none" w:sz="0" w:space="0" w:color="auto"/>
          </w:divBdr>
        </w:div>
        <w:div w:id="1416439515">
          <w:marLeft w:val="0"/>
          <w:marRight w:val="0"/>
          <w:marTop w:val="115"/>
          <w:marBottom w:val="115"/>
          <w:divBdr>
            <w:top w:val="none" w:sz="0" w:space="0" w:color="auto"/>
            <w:left w:val="none" w:sz="0" w:space="0" w:color="auto"/>
            <w:bottom w:val="none" w:sz="0" w:space="0" w:color="auto"/>
            <w:right w:val="none" w:sz="0" w:space="0" w:color="auto"/>
          </w:divBdr>
        </w:div>
        <w:div w:id="614868900">
          <w:marLeft w:val="0"/>
          <w:marRight w:val="0"/>
          <w:marTop w:val="115"/>
          <w:marBottom w:val="115"/>
          <w:divBdr>
            <w:top w:val="none" w:sz="0" w:space="0" w:color="auto"/>
            <w:left w:val="none" w:sz="0" w:space="0" w:color="auto"/>
            <w:bottom w:val="none" w:sz="0" w:space="0" w:color="auto"/>
            <w:right w:val="none" w:sz="0" w:space="0" w:color="auto"/>
          </w:divBdr>
        </w:div>
        <w:div w:id="1465658773">
          <w:marLeft w:val="0"/>
          <w:marRight w:val="0"/>
          <w:marTop w:val="115"/>
          <w:marBottom w:val="115"/>
          <w:divBdr>
            <w:top w:val="none" w:sz="0" w:space="0" w:color="auto"/>
            <w:left w:val="none" w:sz="0" w:space="0" w:color="auto"/>
            <w:bottom w:val="none" w:sz="0" w:space="0" w:color="auto"/>
            <w:right w:val="none" w:sz="0" w:space="0" w:color="auto"/>
          </w:divBdr>
        </w:div>
        <w:div w:id="1189486134">
          <w:marLeft w:val="0"/>
          <w:marRight w:val="0"/>
          <w:marTop w:val="115"/>
          <w:marBottom w:val="115"/>
          <w:divBdr>
            <w:top w:val="none" w:sz="0" w:space="0" w:color="auto"/>
            <w:left w:val="none" w:sz="0" w:space="0" w:color="auto"/>
            <w:bottom w:val="none" w:sz="0" w:space="0" w:color="auto"/>
            <w:right w:val="none" w:sz="0" w:space="0" w:color="auto"/>
          </w:divBdr>
        </w:div>
        <w:div w:id="273824604">
          <w:marLeft w:val="0"/>
          <w:marRight w:val="0"/>
          <w:marTop w:val="115"/>
          <w:marBottom w:val="115"/>
          <w:divBdr>
            <w:top w:val="none" w:sz="0" w:space="0" w:color="auto"/>
            <w:left w:val="none" w:sz="0" w:space="0" w:color="auto"/>
            <w:bottom w:val="none" w:sz="0" w:space="0" w:color="auto"/>
            <w:right w:val="none" w:sz="0" w:space="0" w:color="auto"/>
          </w:divBdr>
        </w:div>
        <w:div w:id="1333801099">
          <w:marLeft w:val="0"/>
          <w:marRight w:val="0"/>
          <w:marTop w:val="115"/>
          <w:marBottom w:val="115"/>
          <w:divBdr>
            <w:top w:val="none" w:sz="0" w:space="0" w:color="auto"/>
            <w:left w:val="none" w:sz="0" w:space="0" w:color="auto"/>
            <w:bottom w:val="none" w:sz="0" w:space="0" w:color="auto"/>
            <w:right w:val="none" w:sz="0" w:space="0" w:color="auto"/>
          </w:divBdr>
        </w:div>
        <w:div w:id="1272132182">
          <w:marLeft w:val="0"/>
          <w:marRight w:val="0"/>
          <w:marTop w:val="115"/>
          <w:marBottom w:val="115"/>
          <w:divBdr>
            <w:top w:val="none" w:sz="0" w:space="0" w:color="auto"/>
            <w:left w:val="none" w:sz="0" w:space="0" w:color="auto"/>
            <w:bottom w:val="none" w:sz="0" w:space="0" w:color="auto"/>
            <w:right w:val="none" w:sz="0" w:space="0" w:color="auto"/>
          </w:divBdr>
        </w:div>
        <w:div w:id="801653047">
          <w:marLeft w:val="0"/>
          <w:marRight w:val="0"/>
          <w:marTop w:val="115"/>
          <w:marBottom w:val="115"/>
          <w:divBdr>
            <w:top w:val="none" w:sz="0" w:space="0" w:color="auto"/>
            <w:left w:val="none" w:sz="0" w:space="0" w:color="auto"/>
            <w:bottom w:val="none" w:sz="0" w:space="0" w:color="auto"/>
            <w:right w:val="none" w:sz="0" w:space="0" w:color="auto"/>
          </w:divBdr>
        </w:div>
        <w:div w:id="2020232016">
          <w:marLeft w:val="0"/>
          <w:marRight w:val="0"/>
          <w:marTop w:val="115"/>
          <w:marBottom w:val="115"/>
          <w:divBdr>
            <w:top w:val="none" w:sz="0" w:space="0" w:color="auto"/>
            <w:left w:val="none" w:sz="0" w:space="0" w:color="auto"/>
            <w:bottom w:val="none" w:sz="0" w:space="0" w:color="auto"/>
            <w:right w:val="none" w:sz="0" w:space="0" w:color="auto"/>
          </w:divBdr>
        </w:div>
        <w:div w:id="1758943800">
          <w:marLeft w:val="0"/>
          <w:marRight w:val="0"/>
          <w:marTop w:val="115"/>
          <w:marBottom w:val="115"/>
          <w:divBdr>
            <w:top w:val="none" w:sz="0" w:space="0" w:color="auto"/>
            <w:left w:val="none" w:sz="0" w:space="0" w:color="auto"/>
            <w:bottom w:val="none" w:sz="0" w:space="0" w:color="auto"/>
            <w:right w:val="none" w:sz="0" w:space="0" w:color="auto"/>
          </w:divBdr>
        </w:div>
        <w:div w:id="802231969">
          <w:marLeft w:val="0"/>
          <w:marRight w:val="0"/>
          <w:marTop w:val="115"/>
          <w:marBottom w:val="115"/>
          <w:divBdr>
            <w:top w:val="none" w:sz="0" w:space="0" w:color="auto"/>
            <w:left w:val="none" w:sz="0" w:space="0" w:color="auto"/>
            <w:bottom w:val="none" w:sz="0" w:space="0" w:color="auto"/>
            <w:right w:val="none" w:sz="0" w:space="0" w:color="auto"/>
          </w:divBdr>
        </w:div>
        <w:div w:id="576520443">
          <w:marLeft w:val="0"/>
          <w:marRight w:val="0"/>
          <w:marTop w:val="115"/>
          <w:marBottom w:val="115"/>
          <w:divBdr>
            <w:top w:val="none" w:sz="0" w:space="0" w:color="auto"/>
            <w:left w:val="none" w:sz="0" w:space="0" w:color="auto"/>
            <w:bottom w:val="none" w:sz="0" w:space="0" w:color="auto"/>
            <w:right w:val="none" w:sz="0" w:space="0" w:color="auto"/>
          </w:divBdr>
        </w:div>
        <w:div w:id="896356614">
          <w:marLeft w:val="0"/>
          <w:marRight w:val="0"/>
          <w:marTop w:val="115"/>
          <w:marBottom w:val="115"/>
          <w:divBdr>
            <w:top w:val="none" w:sz="0" w:space="0" w:color="auto"/>
            <w:left w:val="none" w:sz="0" w:space="0" w:color="auto"/>
            <w:bottom w:val="none" w:sz="0" w:space="0" w:color="auto"/>
            <w:right w:val="none" w:sz="0" w:space="0" w:color="auto"/>
          </w:divBdr>
        </w:div>
        <w:div w:id="1972787699">
          <w:marLeft w:val="0"/>
          <w:marRight w:val="0"/>
          <w:marTop w:val="115"/>
          <w:marBottom w:val="115"/>
          <w:divBdr>
            <w:top w:val="none" w:sz="0" w:space="0" w:color="auto"/>
            <w:left w:val="none" w:sz="0" w:space="0" w:color="auto"/>
            <w:bottom w:val="none" w:sz="0" w:space="0" w:color="auto"/>
            <w:right w:val="none" w:sz="0" w:space="0" w:color="auto"/>
          </w:divBdr>
        </w:div>
        <w:div w:id="1615791192">
          <w:marLeft w:val="0"/>
          <w:marRight w:val="0"/>
          <w:marTop w:val="115"/>
          <w:marBottom w:val="115"/>
          <w:divBdr>
            <w:top w:val="none" w:sz="0" w:space="0" w:color="auto"/>
            <w:left w:val="none" w:sz="0" w:space="0" w:color="auto"/>
            <w:bottom w:val="none" w:sz="0" w:space="0" w:color="auto"/>
            <w:right w:val="none" w:sz="0" w:space="0" w:color="auto"/>
          </w:divBdr>
        </w:div>
        <w:div w:id="470251733">
          <w:marLeft w:val="0"/>
          <w:marRight w:val="0"/>
          <w:marTop w:val="115"/>
          <w:marBottom w:val="115"/>
          <w:divBdr>
            <w:top w:val="none" w:sz="0" w:space="0" w:color="auto"/>
            <w:left w:val="none" w:sz="0" w:space="0" w:color="auto"/>
            <w:bottom w:val="none" w:sz="0" w:space="0" w:color="auto"/>
            <w:right w:val="none" w:sz="0" w:space="0" w:color="auto"/>
          </w:divBdr>
        </w:div>
        <w:div w:id="770199662">
          <w:marLeft w:val="0"/>
          <w:marRight w:val="0"/>
          <w:marTop w:val="115"/>
          <w:marBottom w:val="115"/>
          <w:divBdr>
            <w:top w:val="none" w:sz="0" w:space="0" w:color="auto"/>
            <w:left w:val="none" w:sz="0" w:space="0" w:color="auto"/>
            <w:bottom w:val="none" w:sz="0" w:space="0" w:color="auto"/>
            <w:right w:val="none" w:sz="0" w:space="0" w:color="auto"/>
          </w:divBdr>
        </w:div>
        <w:div w:id="580868090">
          <w:marLeft w:val="0"/>
          <w:marRight w:val="0"/>
          <w:marTop w:val="115"/>
          <w:marBottom w:val="115"/>
          <w:divBdr>
            <w:top w:val="none" w:sz="0" w:space="0" w:color="auto"/>
            <w:left w:val="none" w:sz="0" w:space="0" w:color="auto"/>
            <w:bottom w:val="none" w:sz="0" w:space="0" w:color="auto"/>
            <w:right w:val="none" w:sz="0" w:space="0" w:color="auto"/>
          </w:divBdr>
        </w:div>
        <w:div w:id="639768705">
          <w:marLeft w:val="0"/>
          <w:marRight w:val="0"/>
          <w:marTop w:val="115"/>
          <w:marBottom w:val="115"/>
          <w:divBdr>
            <w:top w:val="none" w:sz="0" w:space="0" w:color="auto"/>
            <w:left w:val="none" w:sz="0" w:space="0" w:color="auto"/>
            <w:bottom w:val="none" w:sz="0" w:space="0" w:color="auto"/>
            <w:right w:val="none" w:sz="0" w:space="0" w:color="auto"/>
          </w:divBdr>
        </w:div>
        <w:div w:id="373891416">
          <w:marLeft w:val="0"/>
          <w:marRight w:val="0"/>
          <w:marTop w:val="115"/>
          <w:marBottom w:val="115"/>
          <w:divBdr>
            <w:top w:val="none" w:sz="0" w:space="0" w:color="auto"/>
            <w:left w:val="none" w:sz="0" w:space="0" w:color="auto"/>
            <w:bottom w:val="none" w:sz="0" w:space="0" w:color="auto"/>
            <w:right w:val="none" w:sz="0" w:space="0" w:color="auto"/>
          </w:divBdr>
        </w:div>
        <w:div w:id="780417463">
          <w:marLeft w:val="0"/>
          <w:marRight w:val="0"/>
          <w:marTop w:val="115"/>
          <w:marBottom w:val="115"/>
          <w:divBdr>
            <w:top w:val="none" w:sz="0" w:space="0" w:color="auto"/>
            <w:left w:val="none" w:sz="0" w:space="0" w:color="auto"/>
            <w:bottom w:val="none" w:sz="0" w:space="0" w:color="auto"/>
            <w:right w:val="none" w:sz="0" w:space="0" w:color="auto"/>
          </w:divBdr>
        </w:div>
        <w:div w:id="1201894646">
          <w:marLeft w:val="0"/>
          <w:marRight w:val="0"/>
          <w:marTop w:val="115"/>
          <w:marBottom w:val="115"/>
          <w:divBdr>
            <w:top w:val="none" w:sz="0" w:space="0" w:color="auto"/>
            <w:left w:val="none" w:sz="0" w:space="0" w:color="auto"/>
            <w:bottom w:val="none" w:sz="0" w:space="0" w:color="auto"/>
            <w:right w:val="none" w:sz="0" w:space="0" w:color="auto"/>
          </w:divBdr>
        </w:div>
        <w:div w:id="455677931">
          <w:marLeft w:val="0"/>
          <w:marRight w:val="0"/>
          <w:marTop w:val="115"/>
          <w:marBottom w:val="115"/>
          <w:divBdr>
            <w:top w:val="none" w:sz="0" w:space="0" w:color="auto"/>
            <w:left w:val="none" w:sz="0" w:space="0" w:color="auto"/>
            <w:bottom w:val="none" w:sz="0" w:space="0" w:color="auto"/>
            <w:right w:val="none" w:sz="0" w:space="0" w:color="auto"/>
          </w:divBdr>
        </w:div>
        <w:div w:id="507990584">
          <w:marLeft w:val="0"/>
          <w:marRight w:val="0"/>
          <w:marTop w:val="115"/>
          <w:marBottom w:val="115"/>
          <w:divBdr>
            <w:top w:val="none" w:sz="0" w:space="0" w:color="auto"/>
            <w:left w:val="none" w:sz="0" w:space="0" w:color="auto"/>
            <w:bottom w:val="none" w:sz="0" w:space="0" w:color="auto"/>
            <w:right w:val="none" w:sz="0" w:space="0" w:color="auto"/>
          </w:divBdr>
        </w:div>
        <w:div w:id="1476023542">
          <w:marLeft w:val="0"/>
          <w:marRight w:val="0"/>
          <w:marTop w:val="115"/>
          <w:marBottom w:val="115"/>
          <w:divBdr>
            <w:top w:val="none" w:sz="0" w:space="0" w:color="auto"/>
            <w:left w:val="none" w:sz="0" w:space="0" w:color="auto"/>
            <w:bottom w:val="none" w:sz="0" w:space="0" w:color="auto"/>
            <w:right w:val="none" w:sz="0" w:space="0" w:color="auto"/>
          </w:divBdr>
        </w:div>
        <w:div w:id="289750329">
          <w:marLeft w:val="0"/>
          <w:marRight w:val="0"/>
          <w:marTop w:val="115"/>
          <w:marBottom w:val="115"/>
          <w:divBdr>
            <w:top w:val="none" w:sz="0" w:space="0" w:color="auto"/>
            <w:left w:val="none" w:sz="0" w:space="0" w:color="auto"/>
            <w:bottom w:val="none" w:sz="0" w:space="0" w:color="auto"/>
            <w:right w:val="none" w:sz="0" w:space="0" w:color="auto"/>
          </w:divBdr>
        </w:div>
      </w:divsChild>
    </w:div>
    <w:div w:id="1014069751">
      <w:bodyDiv w:val="1"/>
      <w:marLeft w:val="0"/>
      <w:marRight w:val="0"/>
      <w:marTop w:val="0"/>
      <w:marBottom w:val="0"/>
      <w:divBdr>
        <w:top w:val="none" w:sz="0" w:space="0" w:color="auto"/>
        <w:left w:val="none" w:sz="0" w:space="0" w:color="auto"/>
        <w:bottom w:val="none" w:sz="0" w:space="0" w:color="auto"/>
        <w:right w:val="none" w:sz="0" w:space="0" w:color="auto"/>
      </w:divBdr>
    </w:div>
    <w:div w:id="1021012286">
      <w:bodyDiv w:val="1"/>
      <w:marLeft w:val="0"/>
      <w:marRight w:val="0"/>
      <w:marTop w:val="0"/>
      <w:marBottom w:val="0"/>
      <w:divBdr>
        <w:top w:val="none" w:sz="0" w:space="0" w:color="auto"/>
        <w:left w:val="none" w:sz="0" w:space="0" w:color="auto"/>
        <w:bottom w:val="none" w:sz="0" w:space="0" w:color="auto"/>
        <w:right w:val="none" w:sz="0" w:space="0" w:color="auto"/>
      </w:divBdr>
      <w:divsChild>
        <w:div w:id="841621468">
          <w:marLeft w:val="0"/>
          <w:marRight w:val="0"/>
          <w:marTop w:val="100"/>
          <w:marBottom w:val="100"/>
          <w:divBdr>
            <w:top w:val="none" w:sz="0" w:space="0" w:color="auto"/>
            <w:left w:val="none" w:sz="0" w:space="0" w:color="auto"/>
            <w:bottom w:val="none" w:sz="0" w:space="0" w:color="auto"/>
            <w:right w:val="none" w:sz="0" w:space="0" w:color="auto"/>
          </w:divBdr>
          <w:divsChild>
            <w:div w:id="1763606308">
              <w:marLeft w:val="0"/>
              <w:marRight w:val="0"/>
              <w:marTop w:val="100"/>
              <w:marBottom w:val="100"/>
              <w:divBdr>
                <w:top w:val="none" w:sz="0" w:space="0" w:color="auto"/>
                <w:left w:val="none" w:sz="0" w:space="0" w:color="auto"/>
                <w:bottom w:val="none" w:sz="0" w:space="0" w:color="auto"/>
                <w:right w:val="none" w:sz="0" w:space="0" w:color="auto"/>
              </w:divBdr>
              <w:divsChild>
                <w:div w:id="284310415">
                  <w:marLeft w:val="0"/>
                  <w:marRight w:val="0"/>
                  <w:marTop w:val="0"/>
                  <w:marBottom w:val="0"/>
                  <w:divBdr>
                    <w:top w:val="none" w:sz="0" w:space="0" w:color="auto"/>
                    <w:left w:val="none" w:sz="0" w:space="0" w:color="auto"/>
                    <w:bottom w:val="none" w:sz="0" w:space="0" w:color="auto"/>
                    <w:right w:val="none" w:sz="0" w:space="0" w:color="auto"/>
                  </w:divBdr>
                  <w:divsChild>
                    <w:div w:id="96011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067006">
          <w:marLeft w:val="0"/>
          <w:marRight w:val="0"/>
          <w:marTop w:val="0"/>
          <w:marBottom w:val="80"/>
          <w:divBdr>
            <w:top w:val="single" w:sz="4" w:space="0" w:color="auto"/>
            <w:left w:val="single" w:sz="18" w:space="0" w:color="auto"/>
            <w:bottom w:val="single" w:sz="4" w:space="0" w:color="auto"/>
            <w:right w:val="single" w:sz="4" w:space="0" w:color="auto"/>
          </w:divBdr>
        </w:div>
        <w:div w:id="2146465526">
          <w:marLeft w:val="0"/>
          <w:marRight w:val="0"/>
          <w:marTop w:val="0"/>
          <w:marBottom w:val="80"/>
          <w:divBdr>
            <w:top w:val="single" w:sz="4" w:space="0" w:color="auto"/>
            <w:left w:val="single" w:sz="18" w:space="0" w:color="auto"/>
            <w:bottom w:val="single" w:sz="4" w:space="0" w:color="auto"/>
            <w:right w:val="single" w:sz="4" w:space="0" w:color="auto"/>
          </w:divBdr>
        </w:div>
        <w:div w:id="1575971513">
          <w:marLeft w:val="0"/>
          <w:marRight w:val="0"/>
          <w:marTop w:val="0"/>
          <w:marBottom w:val="80"/>
          <w:divBdr>
            <w:top w:val="single" w:sz="4" w:space="0" w:color="auto"/>
            <w:left w:val="single" w:sz="18" w:space="0" w:color="auto"/>
            <w:bottom w:val="single" w:sz="4" w:space="0" w:color="auto"/>
            <w:right w:val="single" w:sz="4" w:space="0" w:color="auto"/>
          </w:divBdr>
        </w:div>
        <w:div w:id="939526546">
          <w:marLeft w:val="0"/>
          <w:marRight w:val="0"/>
          <w:marTop w:val="0"/>
          <w:marBottom w:val="80"/>
          <w:divBdr>
            <w:top w:val="single" w:sz="4" w:space="0" w:color="auto"/>
            <w:left w:val="single" w:sz="18" w:space="0" w:color="auto"/>
            <w:bottom w:val="single" w:sz="4" w:space="0" w:color="auto"/>
            <w:right w:val="single" w:sz="4" w:space="0" w:color="auto"/>
          </w:divBdr>
        </w:div>
        <w:div w:id="724984894">
          <w:marLeft w:val="0"/>
          <w:marRight w:val="0"/>
          <w:marTop w:val="0"/>
          <w:marBottom w:val="80"/>
          <w:divBdr>
            <w:top w:val="single" w:sz="4" w:space="0" w:color="auto"/>
            <w:left w:val="single" w:sz="18" w:space="0" w:color="auto"/>
            <w:bottom w:val="single" w:sz="4" w:space="0" w:color="auto"/>
            <w:right w:val="single" w:sz="4" w:space="0" w:color="auto"/>
          </w:divBdr>
        </w:div>
        <w:div w:id="1221941924">
          <w:marLeft w:val="0"/>
          <w:marRight w:val="0"/>
          <w:marTop w:val="0"/>
          <w:marBottom w:val="80"/>
          <w:divBdr>
            <w:top w:val="single" w:sz="4" w:space="0" w:color="auto"/>
            <w:left w:val="single" w:sz="18" w:space="0" w:color="auto"/>
            <w:bottom w:val="single" w:sz="4" w:space="0" w:color="auto"/>
            <w:right w:val="single" w:sz="4" w:space="0" w:color="auto"/>
          </w:divBdr>
        </w:div>
        <w:div w:id="1720133751">
          <w:marLeft w:val="0"/>
          <w:marRight w:val="0"/>
          <w:marTop w:val="0"/>
          <w:marBottom w:val="80"/>
          <w:divBdr>
            <w:top w:val="single" w:sz="4" w:space="0" w:color="auto"/>
            <w:left w:val="single" w:sz="18" w:space="0" w:color="auto"/>
            <w:bottom w:val="single" w:sz="4" w:space="0" w:color="auto"/>
            <w:right w:val="single" w:sz="4" w:space="0" w:color="auto"/>
          </w:divBdr>
        </w:div>
        <w:div w:id="631178327">
          <w:marLeft w:val="0"/>
          <w:marRight w:val="0"/>
          <w:marTop w:val="0"/>
          <w:marBottom w:val="80"/>
          <w:divBdr>
            <w:top w:val="single" w:sz="4" w:space="0" w:color="auto"/>
            <w:left w:val="single" w:sz="18" w:space="0" w:color="auto"/>
            <w:bottom w:val="single" w:sz="4" w:space="0" w:color="auto"/>
            <w:right w:val="single" w:sz="4" w:space="0" w:color="auto"/>
          </w:divBdr>
        </w:div>
        <w:div w:id="1939944027">
          <w:marLeft w:val="0"/>
          <w:marRight w:val="0"/>
          <w:marTop w:val="0"/>
          <w:marBottom w:val="80"/>
          <w:divBdr>
            <w:top w:val="single" w:sz="4" w:space="0" w:color="auto"/>
            <w:left w:val="single" w:sz="18" w:space="0" w:color="auto"/>
            <w:bottom w:val="single" w:sz="4" w:space="0" w:color="auto"/>
            <w:right w:val="single" w:sz="4" w:space="0" w:color="auto"/>
          </w:divBdr>
        </w:div>
        <w:div w:id="943338943">
          <w:marLeft w:val="0"/>
          <w:marRight w:val="0"/>
          <w:marTop w:val="0"/>
          <w:marBottom w:val="80"/>
          <w:divBdr>
            <w:top w:val="single" w:sz="4" w:space="0" w:color="auto"/>
            <w:left w:val="single" w:sz="18" w:space="0" w:color="auto"/>
            <w:bottom w:val="single" w:sz="4" w:space="0" w:color="auto"/>
            <w:right w:val="single" w:sz="4" w:space="0" w:color="auto"/>
          </w:divBdr>
        </w:div>
        <w:div w:id="59986834">
          <w:marLeft w:val="0"/>
          <w:marRight w:val="0"/>
          <w:marTop w:val="0"/>
          <w:marBottom w:val="80"/>
          <w:divBdr>
            <w:top w:val="single" w:sz="4" w:space="0" w:color="auto"/>
            <w:left w:val="single" w:sz="18" w:space="0" w:color="auto"/>
            <w:bottom w:val="single" w:sz="4" w:space="0" w:color="auto"/>
            <w:right w:val="single" w:sz="4" w:space="0" w:color="auto"/>
          </w:divBdr>
        </w:div>
        <w:div w:id="1817063812">
          <w:marLeft w:val="0"/>
          <w:marRight w:val="0"/>
          <w:marTop w:val="0"/>
          <w:marBottom w:val="80"/>
          <w:divBdr>
            <w:top w:val="single" w:sz="4" w:space="0" w:color="auto"/>
            <w:left w:val="single" w:sz="18" w:space="0" w:color="auto"/>
            <w:bottom w:val="single" w:sz="4" w:space="0" w:color="auto"/>
            <w:right w:val="single" w:sz="4" w:space="0" w:color="auto"/>
          </w:divBdr>
        </w:div>
        <w:div w:id="464545896">
          <w:marLeft w:val="0"/>
          <w:marRight w:val="0"/>
          <w:marTop w:val="0"/>
          <w:marBottom w:val="80"/>
          <w:divBdr>
            <w:top w:val="single" w:sz="4" w:space="0" w:color="auto"/>
            <w:left w:val="single" w:sz="18" w:space="0" w:color="auto"/>
            <w:bottom w:val="single" w:sz="4" w:space="0" w:color="auto"/>
            <w:right w:val="single" w:sz="4" w:space="0" w:color="auto"/>
          </w:divBdr>
        </w:div>
        <w:div w:id="1171219970">
          <w:marLeft w:val="0"/>
          <w:marRight w:val="0"/>
          <w:marTop w:val="0"/>
          <w:marBottom w:val="80"/>
          <w:divBdr>
            <w:top w:val="single" w:sz="4" w:space="0" w:color="auto"/>
            <w:left w:val="single" w:sz="18" w:space="0" w:color="auto"/>
            <w:bottom w:val="single" w:sz="4" w:space="0" w:color="auto"/>
            <w:right w:val="single" w:sz="4" w:space="0" w:color="auto"/>
          </w:divBdr>
        </w:div>
        <w:div w:id="1922131130">
          <w:marLeft w:val="0"/>
          <w:marRight w:val="0"/>
          <w:marTop w:val="0"/>
          <w:marBottom w:val="80"/>
          <w:divBdr>
            <w:top w:val="single" w:sz="4" w:space="0" w:color="auto"/>
            <w:left w:val="single" w:sz="18" w:space="0" w:color="auto"/>
            <w:bottom w:val="single" w:sz="4" w:space="0" w:color="auto"/>
            <w:right w:val="single" w:sz="4" w:space="0" w:color="auto"/>
          </w:divBdr>
        </w:div>
        <w:div w:id="1638334886">
          <w:marLeft w:val="0"/>
          <w:marRight w:val="0"/>
          <w:marTop w:val="0"/>
          <w:marBottom w:val="80"/>
          <w:divBdr>
            <w:top w:val="single" w:sz="4" w:space="0" w:color="auto"/>
            <w:left w:val="single" w:sz="18" w:space="0" w:color="auto"/>
            <w:bottom w:val="single" w:sz="4" w:space="0" w:color="auto"/>
            <w:right w:val="single" w:sz="4" w:space="0" w:color="auto"/>
          </w:divBdr>
        </w:div>
        <w:div w:id="683671977">
          <w:marLeft w:val="0"/>
          <w:marRight w:val="0"/>
          <w:marTop w:val="0"/>
          <w:marBottom w:val="80"/>
          <w:divBdr>
            <w:top w:val="single" w:sz="4" w:space="0" w:color="auto"/>
            <w:left w:val="single" w:sz="18" w:space="0" w:color="auto"/>
            <w:bottom w:val="single" w:sz="4" w:space="0" w:color="auto"/>
            <w:right w:val="single" w:sz="4" w:space="0" w:color="auto"/>
          </w:divBdr>
        </w:div>
        <w:div w:id="794566271">
          <w:marLeft w:val="0"/>
          <w:marRight w:val="0"/>
          <w:marTop w:val="0"/>
          <w:marBottom w:val="80"/>
          <w:divBdr>
            <w:top w:val="single" w:sz="4" w:space="0" w:color="auto"/>
            <w:left w:val="single" w:sz="18" w:space="0" w:color="auto"/>
            <w:bottom w:val="single" w:sz="4" w:space="0" w:color="auto"/>
            <w:right w:val="single" w:sz="4" w:space="0" w:color="auto"/>
          </w:divBdr>
        </w:div>
        <w:div w:id="805203842">
          <w:marLeft w:val="0"/>
          <w:marRight w:val="0"/>
          <w:marTop w:val="0"/>
          <w:marBottom w:val="80"/>
          <w:divBdr>
            <w:top w:val="single" w:sz="4" w:space="0" w:color="auto"/>
            <w:left w:val="single" w:sz="18" w:space="0" w:color="auto"/>
            <w:bottom w:val="single" w:sz="4" w:space="0" w:color="auto"/>
            <w:right w:val="single" w:sz="4" w:space="0" w:color="auto"/>
          </w:divBdr>
        </w:div>
        <w:div w:id="1581017942">
          <w:marLeft w:val="0"/>
          <w:marRight w:val="0"/>
          <w:marTop w:val="0"/>
          <w:marBottom w:val="80"/>
          <w:divBdr>
            <w:top w:val="single" w:sz="4" w:space="0" w:color="auto"/>
            <w:left w:val="single" w:sz="18" w:space="0" w:color="auto"/>
            <w:bottom w:val="single" w:sz="4" w:space="0" w:color="auto"/>
            <w:right w:val="single" w:sz="4" w:space="0" w:color="auto"/>
          </w:divBdr>
        </w:div>
        <w:div w:id="1485507737">
          <w:marLeft w:val="0"/>
          <w:marRight w:val="0"/>
          <w:marTop w:val="0"/>
          <w:marBottom w:val="80"/>
          <w:divBdr>
            <w:top w:val="single" w:sz="4" w:space="0" w:color="auto"/>
            <w:left w:val="single" w:sz="18" w:space="0" w:color="auto"/>
            <w:bottom w:val="single" w:sz="4" w:space="0" w:color="auto"/>
            <w:right w:val="single" w:sz="4" w:space="0" w:color="auto"/>
          </w:divBdr>
        </w:div>
        <w:div w:id="1172842022">
          <w:marLeft w:val="0"/>
          <w:marRight w:val="0"/>
          <w:marTop w:val="0"/>
          <w:marBottom w:val="80"/>
          <w:divBdr>
            <w:top w:val="single" w:sz="4" w:space="0" w:color="auto"/>
            <w:left w:val="single" w:sz="18" w:space="0" w:color="auto"/>
            <w:bottom w:val="single" w:sz="4" w:space="0" w:color="auto"/>
            <w:right w:val="single" w:sz="4" w:space="0" w:color="auto"/>
          </w:divBdr>
        </w:div>
        <w:div w:id="81611927">
          <w:marLeft w:val="0"/>
          <w:marRight w:val="0"/>
          <w:marTop w:val="0"/>
          <w:marBottom w:val="80"/>
          <w:divBdr>
            <w:top w:val="single" w:sz="4" w:space="0" w:color="auto"/>
            <w:left w:val="single" w:sz="18" w:space="0" w:color="auto"/>
            <w:bottom w:val="single" w:sz="4" w:space="0" w:color="auto"/>
            <w:right w:val="single" w:sz="4" w:space="0" w:color="auto"/>
          </w:divBdr>
        </w:div>
        <w:div w:id="1766221283">
          <w:marLeft w:val="0"/>
          <w:marRight w:val="0"/>
          <w:marTop w:val="0"/>
          <w:marBottom w:val="80"/>
          <w:divBdr>
            <w:top w:val="single" w:sz="4" w:space="0" w:color="auto"/>
            <w:left w:val="single" w:sz="18" w:space="0" w:color="auto"/>
            <w:bottom w:val="single" w:sz="4" w:space="0" w:color="auto"/>
            <w:right w:val="single" w:sz="4" w:space="0" w:color="auto"/>
          </w:divBdr>
        </w:div>
        <w:div w:id="1641380013">
          <w:marLeft w:val="0"/>
          <w:marRight w:val="0"/>
          <w:marTop w:val="0"/>
          <w:marBottom w:val="80"/>
          <w:divBdr>
            <w:top w:val="single" w:sz="4" w:space="0" w:color="auto"/>
            <w:left w:val="single" w:sz="18" w:space="0" w:color="auto"/>
            <w:bottom w:val="single" w:sz="4" w:space="0" w:color="auto"/>
            <w:right w:val="single" w:sz="4" w:space="0" w:color="auto"/>
          </w:divBdr>
        </w:div>
      </w:divsChild>
    </w:div>
    <w:div w:id="1021056166">
      <w:bodyDiv w:val="1"/>
      <w:marLeft w:val="0"/>
      <w:marRight w:val="0"/>
      <w:marTop w:val="0"/>
      <w:marBottom w:val="0"/>
      <w:divBdr>
        <w:top w:val="none" w:sz="0" w:space="0" w:color="auto"/>
        <w:left w:val="none" w:sz="0" w:space="0" w:color="auto"/>
        <w:bottom w:val="none" w:sz="0" w:space="0" w:color="auto"/>
        <w:right w:val="none" w:sz="0" w:space="0" w:color="auto"/>
      </w:divBdr>
      <w:divsChild>
        <w:div w:id="330185167">
          <w:marLeft w:val="0"/>
          <w:marRight w:val="0"/>
          <w:marTop w:val="0"/>
          <w:marBottom w:val="0"/>
          <w:divBdr>
            <w:top w:val="none" w:sz="0" w:space="0" w:color="auto"/>
            <w:left w:val="none" w:sz="0" w:space="0" w:color="auto"/>
            <w:bottom w:val="none" w:sz="0" w:space="0" w:color="auto"/>
            <w:right w:val="none" w:sz="0" w:space="0" w:color="auto"/>
          </w:divBdr>
        </w:div>
        <w:div w:id="1481850522">
          <w:marLeft w:val="0"/>
          <w:marRight w:val="0"/>
          <w:marTop w:val="360"/>
          <w:marBottom w:val="0"/>
          <w:divBdr>
            <w:top w:val="none" w:sz="0" w:space="0" w:color="auto"/>
            <w:left w:val="none" w:sz="0" w:space="0" w:color="auto"/>
            <w:bottom w:val="single" w:sz="8" w:space="6" w:color="D9DCDF"/>
            <w:right w:val="none" w:sz="0" w:space="0" w:color="auto"/>
          </w:divBdr>
          <w:divsChild>
            <w:div w:id="1170949058">
              <w:marLeft w:val="0"/>
              <w:marRight w:val="0"/>
              <w:marTop w:val="0"/>
              <w:marBottom w:val="300"/>
              <w:divBdr>
                <w:top w:val="none" w:sz="0" w:space="0" w:color="auto"/>
                <w:left w:val="none" w:sz="0" w:space="0" w:color="auto"/>
                <w:bottom w:val="none" w:sz="0" w:space="0" w:color="auto"/>
                <w:right w:val="none" w:sz="0" w:space="0" w:color="auto"/>
              </w:divBdr>
            </w:div>
            <w:div w:id="251938252">
              <w:marLeft w:val="0"/>
              <w:marRight w:val="0"/>
              <w:marTop w:val="0"/>
              <w:marBottom w:val="300"/>
              <w:divBdr>
                <w:top w:val="none" w:sz="0" w:space="0" w:color="auto"/>
                <w:left w:val="none" w:sz="0" w:space="0" w:color="auto"/>
                <w:bottom w:val="none" w:sz="0" w:space="0" w:color="auto"/>
                <w:right w:val="none" w:sz="0" w:space="0" w:color="auto"/>
              </w:divBdr>
            </w:div>
            <w:div w:id="770976509">
              <w:marLeft w:val="0"/>
              <w:marRight w:val="0"/>
              <w:marTop w:val="0"/>
              <w:marBottom w:val="300"/>
              <w:divBdr>
                <w:top w:val="none" w:sz="0" w:space="0" w:color="auto"/>
                <w:left w:val="none" w:sz="0" w:space="0" w:color="auto"/>
                <w:bottom w:val="none" w:sz="0" w:space="0" w:color="auto"/>
                <w:right w:val="none" w:sz="0" w:space="0" w:color="auto"/>
              </w:divBdr>
            </w:div>
            <w:div w:id="816915167">
              <w:marLeft w:val="0"/>
              <w:marRight w:val="0"/>
              <w:marTop w:val="0"/>
              <w:marBottom w:val="300"/>
              <w:divBdr>
                <w:top w:val="none" w:sz="0" w:space="0" w:color="auto"/>
                <w:left w:val="none" w:sz="0" w:space="0" w:color="auto"/>
                <w:bottom w:val="none" w:sz="0" w:space="0" w:color="auto"/>
                <w:right w:val="none" w:sz="0" w:space="0" w:color="auto"/>
              </w:divBdr>
            </w:div>
            <w:div w:id="1514415473">
              <w:marLeft w:val="0"/>
              <w:marRight w:val="0"/>
              <w:marTop w:val="0"/>
              <w:marBottom w:val="300"/>
              <w:divBdr>
                <w:top w:val="none" w:sz="0" w:space="0" w:color="auto"/>
                <w:left w:val="none" w:sz="0" w:space="0" w:color="auto"/>
                <w:bottom w:val="none" w:sz="0" w:space="0" w:color="auto"/>
                <w:right w:val="none" w:sz="0" w:space="0" w:color="auto"/>
              </w:divBdr>
            </w:div>
            <w:div w:id="2116319856">
              <w:marLeft w:val="0"/>
              <w:marRight w:val="0"/>
              <w:marTop w:val="0"/>
              <w:marBottom w:val="300"/>
              <w:divBdr>
                <w:top w:val="none" w:sz="0" w:space="0" w:color="auto"/>
                <w:left w:val="none" w:sz="0" w:space="0" w:color="auto"/>
                <w:bottom w:val="none" w:sz="0" w:space="0" w:color="auto"/>
                <w:right w:val="none" w:sz="0" w:space="0" w:color="auto"/>
              </w:divBdr>
            </w:div>
            <w:div w:id="940255884">
              <w:marLeft w:val="0"/>
              <w:marRight w:val="0"/>
              <w:marTop w:val="0"/>
              <w:marBottom w:val="300"/>
              <w:divBdr>
                <w:top w:val="none" w:sz="0" w:space="0" w:color="auto"/>
                <w:left w:val="none" w:sz="0" w:space="0" w:color="auto"/>
                <w:bottom w:val="none" w:sz="0" w:space="0" w:color="auto"/>
                <w:right w:val="none" w:sz="0" w:space="0" w:color="auto"/>
              </w:divBdr>
            </w:div>
            <w:div w:id="1306623941">
              <w:marLeft w:val="0"/>
              <w:marRight w:val="0"/>
              <w:marTop w:val="0"/>
              <w:marBottom w:val="300"/>
              <w:divBdr>
                <w:top w:val="none" w:sz="0" w:space="0" w:color="auto"/>
                <w:left w:val="none" w:sz="0" w:space="0" w:color="auto"/>
                <w:bottom w:val="none" w:sz="0" w:space="0" w:color="auto"/>
                <w:right w:val="none" w:sz="0" w:space="0" w:color="auto"/>
              </w:divBdr>
            </w:div>
            <w:div w:id="1137725153">
              <w:marLeft w:val="0"/>
              <w:marRight w:val="0"/>
              <w:marTop w:val="0"/>
              <w:marBottom w:val="240"/>
              <w:divBdr>
                <w:top w:val="none" w:sz="0" w:space="0" w:color="auto"/>
                <w:left w:val="none" w:sz="0" w:space="0" w:color="auto"/>
                <w:bottom w:val="none" w:sz="0" w:space="0" w:color="auto"/>
                <w:right w:val="none" w:sz="0" w:space="0" w:color="auto"/>
              </w:divBdr>
            </w:div>
            <w:div w:id="827286582">
              <w:marLeft w:val="0"/>
              <w:marRight w:val="0"/>
              <w:marTop w:val="0"/>
              <w:marBottom w:val="300"/>
              <w:divBdr>
                <w:top w:val="none" w:sz="0" w:space="0" w:color="auto"/>
                <w:left w:val="none" w:sz="0" w:space="0" w:color="auto"/>
                <w:bottom w:val="none" w:sz="0" w:space="0" w:color="auto"/>
                <w:right w:val="none" w:sz="0" w:space="0" w:color="auto"/>
              </w:divBdr>
            </w:div>
            <w:div w:id="212664958">
              <w:marLeft w:val="0"/>
              <w:marRight w:val="0"/>
              <w:marTop w:val="0"/>
              <w:marBottom w:val="300"/>
              <w:divBdr>
                <w:top w:val="none" w:sz="0" w:space="0" w:color="auto"/>
                <w:left w:val="none" w:sz="0" w:space="0" w:color="auto"/>
                <w:bottom w:val="none" w:sz="0" w:space="0" w:color="auto"/>
                <w:right w:val="none" w:sz="0" w:space="0" w:color="auto"/>
              </w:divBdr>
            </w:div>
            <w:div w:id="295991795">
              <w:marLeft w:val="0"/>
              <w:marRight w:val="0"/>
              <w:marTop w:val="0"/>
              <w:marBottom w:val="300"/>
              <w:divBdr>
                <w:top w:val="none" w:sz="0" w:space="0" w:color="auto"/>
                <w:left w:val="none" w:sz="0" w:space="0" w:color="auto"/>
                <w:bottom w:val="none" w:sz="0" w:space="0" w:color="auto"/>
                <w:right w:val="none" w:sz="0" w:space="0" w:color="auto"/>
              </w:divBdr>
            </w:div>
            <w:div w:id="2131510894">
              <w:marLeft w:val="0"/>
              <w:marRight w:val="0"/>
              <w:marTop w:val="0"/>
              <w:marBottom w:val="300"/>
              <w:divBdr>
                <w:top w:val="none" w:sz="0" w:space="0" w:color="auto"/>
                <w:left w:val="none" w:sz="0" w:space="0" w:color="auto"/>
                <w:bottom w:val="none" w:sz="0" w:space="0" w:color="auto"/>
                <w:right w:val="none" w:sz="0" w:space="0" w:color="auto"/>
              </w:divBdr>
            </w:div>
            <w:div w:id="348221700">
              <w:marLeft w:val="0"/>
              <w:marRight w:val="0"/>
              <w:marTop w:val="0"/>
              <w:marBottom w:val="300"/>
              <w:divBdr>
                <w:top w:val="none" w:sz="0" w:space="0" w:color="auto"/>
                <w:left w:val="none" w:sz="0" w:space="0" w:color="auto"/>
                <w:bottom w:val="none" w:sz="0" w:space="0" w:color="auto"/>
                <w:right w:val="none" w:sz="0" w:space="0" w:color="auto"/>
              </w:divBdr>
            </w:div>
            <w:div w:id="1516453575">
              <w:marLeft w:val="0"/>
              <w:marRight w:val="0"/>
              <w:marTop w:val="0"/>
              <w:marBottom w:val="300"/>
              <w:divBdr>
                <w:top w:val="none" w:sz="0" w:space="0" w:color="auto"/>
                <w:left w:val="none" w:sz="0" w:space="0" w:color="auto"/>
                <w:bottom w:val="none" w:sz="0" w:space="0" w:color="auto"/>
                <w:right w:val="none" w:sz="0" w:space="0" w:color="auto"/>
              </w:divBdr>
            </w:div>
            <w:div w:id="1950507827">
              <w:marLeft w:val="0"/>
              <w:marRight w:val="0"/>
              <w:marTop w:val="0"/>
              <w:marBottom w:val="300"/>
              <w:divBdr>
                <w:top w:val="none" w:sz="0" w:space="0" w:color="auto"/>
                <w:left w:val="none" w:sz="0" w:space="0" w:color="auto"/>
                <w:bottom w:val="none" w:sz="0" w:space="0" w:color="auto"/>
                <w:right w:val="none" w:sz="0" w:space="0" w:color="auto"/>
              </w:divBdr>
            </w:div>
            <w:div w:id="1055814958">
              <w:marLeft w:val="0"/>
              <w:marRight w:val="0"/>
              <w:marTop w:val="0"/>
              <w:marBottom w:val="300"/>
              <w:divBdr>
                <w:top w:val="none" w:sz="0" w:space="0" w:color="auto"/>
                <w:left w:val="none" w:sz="0" w:space="0" w:color="auto"/>
                <w:bottom w:val="none" w:sz="0" w:space="0" w:color="auto"/>
                <w:right w:val="none" w:sz="0" w:space="0" w:color="auto"/>
              </w:divBdr>
            </w:div>
            <w:div w:id="373240662">
              <w:marLeft w:val="0"/>
              <w:marRight w:val="0"/>
              <w:marTop w:val="0"/>
              <w:marBottom w:val="300"/>
              <w:divBdr>
                <w:top w:val="none" w:sz="0" w:space="0" w:color="auto"/>
                <w:left w:val="none" w:sz="0" w:space="0" w:color="auto"/>
                <w:bottom w:val="none" w:sz="0" w:space="0" w:color="auto"/>
                <w:right w:val="none" w:sz="0" w:space="0" w:color="auto"/>
              </w:divBdr>
            </w:div>
            <w:div w:id="1931428863">
              <w:marLeft w:val="0"/>
              <w:marRight w:val="0"/>
              <w:marTop w:val="0"/>
              <w:marBottom w:val="300"/>
              <w:divBdr>
                <w:top w:val="none" w:sz="0" w:space="0" w:color="auto"/>
                <w:left w:val="none" w:sz="0" w:space="0" w:color="auto"/>
                <w:bottom w:val="none" w:sz="0" w:space="0" w:color="auto"/>
                <w:right w:val="none" w:sz="0" w:space="0" w:color="auto"/>
              </w:divBdr>
            </w:div>
            <w:div w:id="739138372">
              <w:marLeft w:val="0"/>
              <w:marRight w:val="0"/>
              <w:marTop w:val="0"/>
              <w:marBottom w:val="240"/>
              <w:divBdr>
                <w:top w:val="none" w:sz="0" w:space="0" w:color="auto"/>
                <w:left w:val="none" w:sz="0" w:space="0" w:color="auto"/>
                <w:bottom w:val="none" w:sz="0" w:space="0" w:color="auto"/>
                <w:right w:val="none" w:sz="0" w:space="0" w:color="auto"/>
              </w:divBdr>
            </w:div>
            <w:div w:id="1757093500">
              <w:marLeft w:val="0"/>
              <w:marRight w:val="0"/>
              <w:marTop w:val="0"/>
              <w:marBottom w:val="300"/>
              <w:divBdr>
                <w:top w:val="none" w:sz="0" w:space="0" w:color="auto"/>
                <w:left w:val="none" w:sz="0" w:space="0" w:color="auto"/>
                <w:bottom w:val="none" w:sz="0" w:space="0" w:color="auto"/>
                <w:right w:val="none" w:sz="0" w:space="0" w:color="auto"/>
              </w:divBdr>
            </w:div>
            <w:div w:id="270745056">
              <w:marLeft w:val="0"/>
              <w:marRight w:val="0"/>
              <w:marTop w:val="0"/>
              <w:marBottom w:val="300"/>
              <w:divBdr>
                <w:top w:val="none" w:sz="0" w:space="0" w:color="auto"/>
                <w:left w:val="none" w:sz="0" w:space="0" w:color="auto"/>
                <w:bottom w:val="none" w:sz="0" w:space="0" w:color="auto"/>
                <w:right w:val="none" w:sz="0" w:space="0" w:color="auto"/>
              </w:divBdr>
            </w:div>
            <w:div w:id="1160996210">
              <w:marLeft w:val="0"/>
              <w:marRight w:val="0"/>
              <w:marTop w:val="0"/>
              <w:marBottom w:val="300"/>
              <w:divBdr>
                <w:top w:val="none" w:sz="0" w:space="0" w:color="auto"/>
                <w:left w:val="none" w:sz="0" w:space="0" w:color="auto"/>
                <w:bottom w:val="none" w:sz="0" w:space="0" w:color="auto"/>
                <w:right w:val="none" w:sz="0" w:space="0" w:color="auto"/>
              </w:divBdr>
            </w:div>
            <w:div w:id="1769349921">
              <w:marLeft w:val="0"/>
              <w:marRight w:val="0"/>
              <w:marTop w:val="0"/>
              <w:marBottom w:val="300"/>
              <w:divBdr>
                <w:top w:val="none" w:sz="0" w:space="0" w:color="auto"/>
                <w:left w:val="none" w:sz="0" w:space="0" w:color="auto"/>
                <w:bottom w:val="none" w:sz="0" w:space="0" w:color="auto"/>
                <w:right w:val="none" w:sz="0" w:space="0" w:color="auto"/>
              </w:divBdr>
            </w:div>
            <w:div w:id="917205884">
              <w:marLeft w:val="0"/>
              <w:marRight w:val="0"/>
              <w:marTop w:val="0"/>
              <w:marBottom w:val="300"/>
              <w:divBdr>
                <w:top w:val="none" w:sz="0" w:space="0" w:color="auto"/>
                <w:left w:val="none" w:sz="0" w:space="0" w:color="auto"/>
                <w:bottom w:val="none" w:sz="0" w:space="0" w:color="auto"/>
                <w:right w:val="none" w:sz="0" w:space="0" w:color="auto"/>
              </w:divBdr>
            </w:div>
            <w:div w:id="340357363">
              <w:marLeft w:val="0"/>
              <w:marRight w:val="0"/>
              <w:marTop w:val="0"/>
              <w:marBottom w:val="300"/>
              <w:divBdr>
                <w:top w:val="none" w:sz="0" w:space="0" w:color="auto"/>
                <w:left w:val="none" w:sz="0" w:space="0" w:color="auto"/>
                <w:bottom w:val="none" w:sz="0" w:space="0" w:color="auto"/>
                <w:right w:val="none" w:sz="0" w:space="0" w:color="auto"/>
              </w:divBdr>
            </w:div>
            <w:div w:id="1199969334">
              <w:marLeft w:val="0"/>
              <w:marRight w:val="0"/>
              <w:marTop w:val="0"/>
              <w:marBottom w:val="300"/>
              <w:divBdr>
                <w:top w:val="none" w:sz="0" w:space="0" w:color="auto"/>
                <w:left w:val="none" w:sz="0" w:space="0" w:color="auto"/>
                <w:bottom w:val="none" w:sz="0" w:space="0" w:color="auto"/>
                <w:right w:val="none" w:sz="0" w:space="0" w:color="auto"/>
              </w:divBdr>
            </w:div>
            <w:div w:id="1930306979">
              <w:marLeft w:val="0"/>
              <w:marRight w:val="0"/>
              <w:marTop w:val="0"/>
              <w:marBottom w:val="300"/>
              <w:divBdr>
                <w:top w:val="none" w:sz="0" w:space="0" w:color="auto"/>
                <w:left w:val="none" w:sz="0" w:space="0" w:color="auto"/>
                <w:bottom w:val="none" w:sz="0" w:space="0" w:color="auto"/>
                <w:right w:val="none" w:sz="0" w:space="0" w:color="auto"/>
              </w:divBdr>
            </w:div>
            <w:div w:id="1951668463">
              <w:marLeft w:val="0"/>
              <w:marRight w:val="0"/>
              <w:marTop w:val="0"/>
              <w:marBottom w:val="300"/>
              <w:divBdr>
                <w:top w:val="none" w:sz="0" w:space="0" w:color="auto"/>
                <w:left w:val="none" w:sz="0" w:space="0" w:color="auto"/>
                <w:bottom w:val="none" w:sz="0" w:space="0" w:color="auto"/>
                <w:right w:val="none" w:sz="0" w:space="0" w:color="auto"/>
              </w:divBdr>
            </w:div>
            <w:div w:id="273680595">
              <w:marLeft w:val="0"/>
              <w:marRight w:val="0"/>
              <w:marTop w:val="0"/>
              <w:marBottom w:val="300"/>
              <w:divBdr>
                <w:top w:val="none" w:sz="0" w:space="0" w:color="auto"/>
                <w:left w:val="none" w:sz="0" w:space="0" w:color="auto"/>
                <w:bottom w:val="none" w:sz="0" w:space="0" w:color="auto"/>
                <w:right w:val="none" w:sz="0" w:space="0" w:color="auto"/>
              </w:divBdr>
            </w:div>
            <w:div w:id="517623310">
              <w:marLeft w:val="0"/>
              <w:marRight w:val="0"/>
              <w:marTop w:val="0"/>
              <w:marBottom w:val="240"/>
              <w:divBdr>
                <w:top w:val="none" w:sz="0" w:space="0" w:color="auto"/>
                <w:left w:val="none" w:sz="0" w:space="0" w:color="auto"/>
                <w:bottom w:val="none" w:sz="0" w:space="0" w:color="auto"/>
                <w:right w:val="none" w:sz="0" w:space="0" w:color="auto"/>
              </w:divBdr>
            </w:div>
            <w:div w:id="53166801">
              <w:marLeft w:val="0"/>
              <w:marRight w:val="0"/>
              <w:marTop w:val="0"/>
              <w:marBottom w:val="300"/>
              <w:divBdr>
                <w:top w:val="none" w:sz="0" w:space="0" w:color="auto"/>
                <w:left w:val="none" w:sz="0" w:space="0" w:color="auto"/>
                <w:bottom w:val="none" w:sz="0" w:space="0" w:color="auto"/>
                <w:right w:val="none" w:sz="0" w:space="0" w:color="auto"/>
              </w:divBdr>
            </w:div>
            <w:div w:id="1655067047">
              <w:marLeft w:val="0"/>
              <w:marRight w:val="0"/>
              <w:marTop w:val="0"/>
              <w:marBottom w:val="300"/>
              <w:divBdr>
                <w:top w:val="none" w:sz="0" w:space="0" w:color="auto"/>
                <w:left w:val="none" w:sz="0" w:space="0" w:color="auto"/>
                <w:bottom w:val="none" w:sz="0" w:space="0" w:color="auto"/>
                <w:right w:val="none" w:sz="0" w:space="0" w:color="auto"/>
              </w:divBdr>
            </w:div>
            <w:div w:id="17046450">
              <w:marLeft w:val="0"/>
              <w:marRight w:val="0"/>
              <w:marTop w:val="0"/>
              <w:marBottom w:val="300"/>
              <w:divBdr>
                <w:top w:val="none" w:sz="0" w:space="0" w:color="auto"/>
                <w:left w:val="none" w:sz="0" w:space="0" w:color="auto"/>
                <w:bottom w:val="none" w:sz="0" w:space="0" w:color="auto"/>
                <w:right w:val="none" w:sz="0" w:space="0" w:color="auto"/>
              </w:divBdr>
            </w:div>
            <w:div w:id="426732060">
              <w:marLeft w:val="0"/>
              <w:marRight w:val="0"/>
              <w:marTop w:val="0"/>
              <w:marBottom w:val="300"/>
              <w:divBdr>
                <w:top w:val="none" w:sz="0" w:space="0" w:color="auto"/>
                <w:left w:val="none" w:sz="0" w:space="0" w:color="auto"/>
                <w:bottom w:val="none" w:sz="0" w:space="0" w:color="auto"/>
                <w:right w:val="none" w:sz="0" w:space="0" w:color="auto"/>
              </w:divBdr>
            </w:div>
            <w:div w:id="1439912833">
              <w:marLeft w:val="0"/>
              <w:marRight w:val="0"/>
              <w:marTop w:val="0"/>
              <w:marBottom w:val="300"/>
              <w:divBdr>
                <w:top w:val="none" w:sz="0" w:space="0" w:color="auto"/>
                <w:left w:val="none" w:sz="0" w:space="0" w:color="auto"/>
                <w:bottom w:val="none" w:sz="0" w:space="0" w:color="auto"/>
                <w:right w:val="none" w:sz="0" w:space="0" w:color="auto"/>
              </w:divBdr>
            </w:div>
            <w:div w:id="263879567">
              <w:marLeft w:val="0"/>
              <w:marRight w:val="0"/>
              <w:marTop w:val="0"/>
              <w:marBottom w:val="300"/>
              <w:divBdr>
                <w:top w:val="none" w:sz="0" w:space="0" w:color="auto"/>
                <w:left w:val="none" w:sz="0" w:space="0" w:color="auto"/>
                <w:bottom w:val="none" w:sz="0" w:space="0" w:color="auto"/>
                <w:right w:val="none" w:sz="0" w:space="0" w:color="auto"/>
              </w:divBdr>
            </w:div>
            <w:div w:id="982735771">
              <w:marLeft w:val="0"/>
              <w:marRight w:val="0"/>
              <w:marTop w:val="0"/>
              <w:marBottom w:val="300"/>
              <w:divBdr>
                <w:top w:val="none" w:sz="0" w:space="0" w:color="auto"/>
                <w:left w:val="none" w:sz="0" w:space="0" w:color="auto"/>
                <w:bottom w:val="none" w:sz="0" w:space="0" w:color="auto"/>
                <w:right w:val="none" w:sz="0" w:space="0" w:color="auto"/>
              </w:divBdr>
            </w:div>
            <w:div w:id="1954440041">
              <w:marLeft w:val="0"/>
              <w:marRight w:val="0"/>
              <w:marTop w:val="0"/>
              <w:marBottom w:val="300"/>
              <w:divBdr>
                <w:top w:val="none" w:sz="0" w:space="0" w:color="auto"/>
                <w:left w:val="none" w:sz="0" w:space="0" w:color="auto"/>
                <w:bottom w:val="none" w:sz="0" w:space="0" w:color="auto"/>
                <w:right w:val="none" w:sz="0" w:space="0" w:color="auto"/>
              </w:divBdr>
            </w:div>
            <w:div w:id="1557350348">
              <w:marLeft w:val="0"/>
              <w:marRight w:val="0"/>
              <w:marTop w:val="0"/>
              <w:marBottom w:val="300"/>
              <w:divBdr>
                <w:top w:val="none" w:sz="0" w:space="0" w:color="auto"/>
                <w:left w:val="none" w:sz="0" w:space="0" w:color="auto"/>
                <w:bottom w:val="none" w:sz="0" w:space="0" w:color="auto"/>
                <w:right w:val="none" w:sz="0" w:space="0" w:color="auto"/>
              </w:divBdr>
            </w:div>
            <w:div w:id="200076871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037852300">
      <w:bodyDiv w:val="1"/>
      <w:marLeft w:val="0"/>
      <w:marRight w:val="0"/>
      <w:marTop w:val="0"/>
      <w:marBottom w:val="0"/>
      <w:divBdr>
        <w:top w:val="none" w:sz="0" w:space="0" w:color="auto"/>
        <w:left w:val="none" w:sz="0" w:space="0" w:color="auto"/>
        <w:bottom w:val="none" w:sz="0" w:space="0" w:color="auto"/>
        <w:right w:val="none" w:sz="0" w:space="0" w:color="auto"/>
      </w:divBdr>
      <w:divsChild>
        <w:div w:id="2026587196">
          <w:marLeft w:val="0"/>
          <w:marRight w:val="0"/>
          <w:marTop w:val="0"/>
          <w:marBottom w:val="92"/>
          <w:divBdr>
            <w:top w:val="single" w:sz="4" w:space="0" w:color="auto"/>
            <w:left w:val="single" w:sz="18" w:space="0" w:color="auto"/>
            <w:bottom w:val="single" w:sz="4" w:space="0" w:color="auto"/>
            <w:right w:val="single" w:sz="4" w:space="0" w:color="auto"/>
          </w:divBdr>
        </w:div>
        <w:div w:id="502008521">
          <w:marLeft w:val="0"/>
          <w:marRight w:val="0"/>
          <w:marTop w:val="115"/>
          <w:marBottom w:val="115"/>
          <w:divBdr>
            <w:top w:val="none" w:sz="0" w:space="0" w:color="auto"/>
            <w:left w:val="none" w:sz="0" w:space="0" w:color="auto"/>
            <w:bottom w:val="none" w:sz="0" w:space="0" w:color="auto"/>
            <w:right w:val="none" w:sz="0" w:space="0" w:color="auto"/>
          </w:divBdr>
          <w:divsChild>
            <w:div w:id="298078628">
              <w:marLeft w:val="0"/>
              <w:marRight w:val="0"/>
              <w:marTop w:val="100"/>
              <w:marBottom w:val="100"/>
              <w:divBdr>
                <w:top w:val="none" w:sz="0" w:space="0" w:color="auto"/>
                <w:left w:val="none" w:sz="0" w:space="0" w:color="auto"/>
                <w:bottom w:val="none" w:sz="0" w:space="0" w:color="auto"/>
                <w:right w:val="none" w:sz="0" w:space="0" w:color="auto"/>
              </w:divBdr>
              <w:divsChild>
                <w:div w:id="1249345205">
                  <w:marLeft w:val="0"/>
                  <w:marRight w:val="0"/>
                  <w:marTop w:val="0"/>
                  <w:marBottom w:val="0"/>
                  <w:divBdr>
                    <w:top w:val="none" w:sz="0" w:space="0" w:color="auto"/>
                    <w:left w:val="none" w:sz="0" w:space="0" w:color="auto"/>
                    <w:bottom w:val="none" w:sz="0" w:space="0" w:color="auto"/>
                    <w:right w:val="none" w:sz="0" w:space="0" w:color="auto"/>
                  </w:divBdr>
                  <w:divsChild>
                    <w:div w:id="101930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291916">
          <w:marLeft w:val="0"/>
          <w:marRight w:val="0"/>
          <w:marTop w:val="0"/>
          <w:marBottom w:val="92"/>
          <w:divBdr>
            <w:top w:val="single" w:sz="4" w:space="0" w:color="auto"/>
            <w:left w:val="single" w:sz="18" w:space="0" w:color="auto"/>
            <w:bottom w:val="single" w:sz="4" w:space="0" w:color="auto"/>
            <w:right w:val="single" w:sz="4" w:space="0" w:color="auto"/>
          </w:divBdr>
        </w:div>
        <w:div w:id="757872054">
          <w:marLeft w:val="0"/>
          <w:marRight w:val="0"/>
          <w:marTop w:val="92"/>
          <w:marBottom w:val="0"/>
          <w:divBdr>
            <w:top w:val="single" w:sz="4" w:space="0" w:color="D5DDC6"/>
            <w:left w:val="single" w:sz="4" w:space="3" w:color="D5DDC6"/>
            <w:bottom w:val="single" w:sz="4" w:space="0" w:color="D5DDC6"/>
            <w:right w:val="single" w:sz="4" w:space="0" w:color="D5DDC6"/>
          </w:divBdr>
        </w:div>
        <w:div w:id="449201292">
          <w:marLeft w:val="0"/>
          <w:marRight w:val="0"/>
          <w:marTop w:val="0"/>
          <w:marBottom w:val="0"/>
          <w:divBdr>
            <w:top w:val="single" w:sz="4" w:space="18" w:color="D9D9F1"/>
            <w:left w:val="single" w:sz="4" w:space="6" w:color="D9D9F1"/>
            <w:bottom w:val="single" w:sz="4" w:space="18" w:color="D9D9F1"/>
            <w:right w:val="single" w:sz="4" w:space="6" w:color="D9D9F1"/>
          </w:divBdr>
        </w:div>
        <w:div w:id="1257127999">
          <w:marLeft w:val="0"/>
          <w:marRight w:val="0"/>
          <w:marTop w:val="0"/>
          <w:marBottom w:val="0"/>
          <w:divBdr>
            <w:top w:val="single" w:sz="4" w:space="18" w:color="D9D9F1"/>
            <w:left w:val="single" w:sz="4" w:space="6" w:color="D9D9F1"/>
            <w:bottom w:val="single" w:sz="4" w:space="18" w:color="D9D9F1"/>
            <w:right w:val="single" w:sz="4" w:space="6" w:color="D9D9F1"/>
          </w:divBdr>
        </w:div>
        <w:div w:id="1525096985">
          <w:marLeft w:val="0"/>
          <w:marRight w:val="0"/>
          <w:marTop w:val="0"/>
          <w:marBottom w:val="0"/>
          <w:divBdr>
            <w:top w:val="single" w:sz="4" w:space="18" w:color="D9D9F1"/>
            <w:left w:val="single" w:sz="4" w:space="6" w:color="D9D9F1"/>
            <w:bottom w:val="single" w:sz="4" w:space="18" w:color="D9D9F1"/>
            <w:right w:val="single" w:sz="4" w:space="6" w:color="D9D9F1"/>
          </w:divBdr>
        </w:div>
        <w:div w:id="855000734">
          <w:marLeft w:val="0"/>
          <w:marRight w:val="0"/>
          <w:marTop w:val="0"/>
          <w:marBottom w:val="0"/>
          <w:divBdr>
            <w:top w:val="single" w:sz="4" w:space="18" w:color="D9D9F1"/>
            <w:left w:val="single" w:sz="4" w:space="6" w:color="D9D9F1"/>
            <w:bottom w:val="single" w:sz="4" w:space="18" w:color="D9D9F1"/>
            <w:right w:val="single" w:sz="4" w:space="6" w:color="D9D9F1"/>
          </w:divBdr>
        </w:div>
        <w:div w:id="693338042">
          <w:marLeft w:val="0"/>
          <w:marRight w:val="0"/>
          <w:marTop w:val="0"/>
          <w:marBottom w:val="0"/>
          <w:divBdr>
            <w:top w:val="single" w:sz="4" w:space="18" w:color="D9D9F1"/>
            <w:left w:val="single" w:sz="4" w:space="6" w:color="D9D9F1"/>
            <w:bottom w:val="single" w:sz="4" w:space="18" w:color="D9D9F1"/>
            <w:right w:val="single" w:sz="4" w:space="6" w:color="D9D9F1"/>
          </w:divBdr>
        </w:div>
        <w:div w:id="72162367">
          <w:marLeft w:val="0"/>
          <w:marRight w:val="0"/>
          <w:marTop w:val="0"/>
          <w:marBottom w:val="92"/>
          <w:divBdr>
            <w:top w:val="single" w:sz="4" w:space="0" w:color="auto"/>
            <w:left w:val="single" w:sz="18" w:space="0" w:color="auto"/>
            <w:bottom w:val="single" w:sz="4" w:space="0" w:color="auto"/>
            <w:right w:val="single" w:sz="4" w:space="0" w:color="auto"/>
          </w:divBdr>
        </w:div>
        <w:div w:id="694893454">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050226483">
      <w:bodyDiv w:val="1"/>
      <w:marLeft w:val="0"/>
      <w:marRight w:val="0"/>
      <w:marTop w:val="0"/>
      <w:marBottom w:val="0"/>
      <w:divBdr>
        <w:top w:val="none" w:sz="0" w:space="0" w:color="auto"/>
        <w:left w:val="none" w:sz="0" w:space="0" w:color="auto"/>
        <w:bottom w:val="none" w:sz="0" w:space="0" w:color="auto"/>
        <w:right w:val="none" w:sz="0" w:space="0" w:color="auto"/>
      </w:divBdr>
      <w:divsChild>
        <w:div w:id="2043746208">
          <w:marLeft w:val="0"/>
          <w:marRight w:val="0"/>
          <w:marTop w:val="115"/>
          <w:marBottom w:val="115"/>
          <w:divBdr>
            <w:top w:val="none" w:sz="0" w:space="0" w:color="auto"/>
            <w:left w:val="none" w:sz="0" w:space="0" w:color="auto"/>
            <w:bottom w:val="none" w:sz="0" w:space="0" w:color="auto"/>
            <w:right w:val="none" w:sz="0" w:space="0" w:color="auto"/>
          </w:divBdr>
          <w:divsChild>
            <w:div w:id="873620720">
              <w:marLeft w:val="0"/>
              <w:marRight w:val="0"/>
              <w:marTop w:val="100"/>
              <w:marBottom w:val="100"/>
              <w:divBdr>
                <w:top w:val="none" w:sz="0" w:space="0" w:color="auto"/>
                <w:left w:val="none" w:sz="0" w:space="0" w:color="auto"/>
                <w:bottom w:val="none" w:sz="0" w:space="0" w:color="auto"/>
                <w:right w:val="none" w:sz="0" w:space="0" w:color="auto"/>
              </w:divBdr>
              <w:divsChild>
                <w:div w:id="28844896">
                  <w:marLeft w:val="0"/>
                  <w:marRight w:val="0"/>
                  <w:marTop w:val="0"/>
                  <w:marBottom w:val="0"/>
                  <w:divBdr>
                    <w:top w:val="none" w:sz="0" w:space="0" w:color="auto"/>
                    <w:left w:val="none" w:sz="0" w:space="0" w:color="auto"/>
                    <w:bottom w:val="none" w:sz="0" w:space="0" w:color="auto"/>
                    <w:right w:val="none" w:sz="0" w:space="0" w:color="auto"/>
                  </w:divBdr>
                  <w:divsChild>
                    <w:div w:id="2135518229">
                      <w:marLeft w:val="0"/>
                      <w:marRight w:val="0"/>
                      <w:marTop w:val="0"/>
                      <w:marBottom w:val="0"/>
                      <w:divBdr>
                        <w:top w:val="none" w:sz="0" w:space="0" w:color="auto"/>
                        <w:left w:val="none" w:sz="0" w:space="0" w:color="auto"/>
                        <w:bottom w:val="none" w:sz="0" w:space="0" w:color="auto"/>
                        <w:right w:val="none" w:sz="0" w:space="0" w:color="auto"/>
                      </w:divBdr>
                      <w:divsChild>
                        <w:div w:id="1457288664">
                          <w:marLeft w:val="0"/>
                          <w:marRight w:val="0"/>
                          <w:marTop w:val="0"/>
                          <w:marBottom w:val="0"/>
                          <w:divBdr>
                            <w:top w:val="none" w:sz="0" w:space="0" w:color="auto"/>
                            <w:left w:val="none" w:sz="0" w:space="0" w:color="auto"/>
                            <w:bottom w:val="none" w:sz="0" w:space="0" w:color="auto"/>
                            <w:right w:val="none" w:sz="0" w:space="0" w:color="auto"/>
                          </w:divBdr>
                          <w:divsChild>
                            <w:div w:id="987435348">
                              <w:marLeft w:val="240"/>
                              <w:marRight w:val="0"/>
                              <w:marTop w:val="0"/>
                              <w:marBottom w:val="0"/>
                              <w:divBdr>
                                <w:top w:val="none" w:sz="0" w:space="0" w:color="auto"/>
                                <w:left w:val="none" w:sz="0" w:space="0" w:color="auto"/>
                                <w:bottom w:val="none" w:sz="0" w:space="0" w:color="auto"/>
                                <w:right w:val="none" w:sz="0" w:space="0" w:color="auto"/>
                              </w:divBdr>
                            </w:div>
                            <w:div w:id="1464034732">
                              <w:marLeft w:val="0"/>
                              <w:marRight w:val="0"/>
                              <w:marTop w:val="0"/>
                              <w:marBottom w:val="0"/>
                              <w:divBdr>
                                <w:top w:val="none" w:sz="0" w:space="0" w:color="auto"/>
                                <w:left w:val="none" w:sz="0" w:space="0" w:color="auto"/>
                                <w:bottom w:val="none" w:sz="0" w:space="0" w:color="auto"/>
                                <w:right w:val="none" w:sz="0" w:space="0" w:color="auto"/>
                              </w:divBdr>
                            </w:div>
                            <w:div w:id="519202183">
                              <w:marLeft w:val="0"/>
                              <w:marRight w:val="0"/>
                              <w:marTop w:val="0"/>
                              <w:marBottom w:val="0"/>
                              <w:divBdr>
                                <w:top w:val="none" w:sz="0" w:space="0" w:color="auto"/>
                                <w:left w:val="none" w:sz="0" w:space="0" w:color="auto"/>
                                <w:bottom w:val="none" w:sz="0" w:space="0" w:color="auto"/>
                                <w:right w:val="none" w:sz="0" w:space="0" w:color="auto"/>
                              </w:divBdr>
                              <w:divsChild>
                                <w:div w:id="421462550">
                                  <w:marLeft w:val="0"/>
                                  <w:marRight w:val="0"/>
                                  <w:marTop w:val="0"/>
                                  <w:marBottom w:val="0"/>
                                  <w:divBdr>
                                    <w:top w:val="none" w:sz="0" w:space="0" w:color="auto"/>
                                    <w:left w:val="none" w:sz="0" w:space="0" w:color="auto"/>
                                    <w:bottom w:val="none" w:sz="0" w:space="0" w:color="auto"/>
                                    <w:right w:val="none" w:sz="0" w:space="0" w:color="auto"/>
                                  </w:divBdr>
                                </w:div>
                              </w:divsChild>
                            </w:div>
                            <w:div w:id="20414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0127126">
          <w:marLeft w:val="0"/>
          <w:marRight w:val="0"/>
          <w:marTop w:val="0"/>
          <w:marBottom w:val="92"/>
          <w:divBdr>
            <w:top w:val="single" w:sz="4" w:space="0" w:color="auto"/>
            <w:left w:val="single" w:sz="18" w:space="0" w:color="auto"/>
            <w:bottom w:val="single" w:sz="4" w:space="0" w:color="auto"/>
            <w:right w:val="single" w:sz="4" w:space="0" w:color="auto"/>
          </w:divBdr>
          <w:divsChild>
            <w:div w:id="1594582930">
              <w:marLeft w:val="0"/>
              <w:marRight w:val="0"/>
              <w:marTop w:val="0"/>
              <w:marBottom w:val="0"/>
              <w:divBdr>
                <w:top w:val="none" w:sz="0" w:space="0" w:color="auto"/>
                <w:left w:val="none" w:sz="0" w:space="0" w:color="auto"/>
                <w:bottom w:val="none" w:sz="0" w:space="0" w:color="auto"/>
                <w:right w:val="none" w:sz="0" w:space="0" w:color="auto"/>
              </w:divBdr>
              <w:divsChild>
                <w:div w:id="156703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452483">
          <w:marLeft w:val="0"/>
          <w:marRight w:val="0"/>
          <w:marTop w:val="0"/>
          <w:marBottom w:val="92"/>
          <w:divBdr>
            <w:top w:val="single" w:sz="4" w:space="0" w:color="auto"/>
            <w:left w:val="single" w:sz="18" w:space="0" w:color="auto"/>
            <w:bottom w:val="single" w:sz="4" w:space="0" w:color="auto"/>
            <w:right w:val="single" w:sz="4" w:space="0" w:color="auto"/>
          </w:divBdr>
          <w:divsChild>
            <w:div w:id="587811874">
              <w:marLeft w:val="0"/>
              <w:marRight w:val="0"/>
              <w:marTop w:val="0"/>
              <w:marBottom w:val="0"/>
              <w:divBdr>
                <w:top w:val="none" w:sz="0" w:space="0" w:color="auto"/>
                <w:left w:val="none" w:sz="0" w:space="0" w:color="auto"/>
                <w:bottom w:val="none" w:sz="0" w:space="0" w:color="auto"/>
                <w:right w:val="none" w:sz="0" w:space="0" w:color="auto"/>
              </w:divBdr>
              <w:divsChild>
                <w:div w:id="43020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080191">
      <w:bodyDiv w:val="1"/>
      <w:marLeft w:val="0"/>
      <w:marRight w:val="0"/>
      <w:marTop w:val="0"/>
      <w:marBottom w:val="0"/>
      <w:divBdr>
        <w:top w:val="none" w:sz="0" w:space="0" w:color="auto"/>
        <w:left w:val="none" w:sz="0" w:space="0" w:color="auto"/>
        <w:bottom w:val="none" w:sz="0" w:space="0" w:color="auto"/>
        <w:right w:val="none" w:sz="0" w:space="0" w:color="auto"/>
      </w:divBdr>
      <w:divsChild>
        <w:div w:id="1577205542">
          <w:marLeft w:val="0"/>
          <w:marRight w:val="0"/>
          <w:marTop w:val="115"/>
          <w:marBottom w:val="115"/>
          <w:divBdr>
            <w:top w:val="none" w:sz="0" w:space="0" w:color="auto"/>
            <w:left w:val="none" w:sz="0" w:space="0" w:color="auto"/>
            <w:bottom w:val="none" w:sz="0" w:space="0" w:color="auto"/>
            <w:right w:val="none" w:sz="0" w:space="0" w:color="auto"/>
          </w:divBdr>
          <w:divsChild>
            <w:div w:id="2037654736">
              <w:marLeft w:val="0"/>
              <w:marRight w:val="0"/>
              <w:marTop w:val="100"/>
              <w:marBottom w:val="100"/>
              <w:divBdr>
                <w:top w:val="none" w:sz="0" w:space="0" w:color="auto"/>
                <w:left w:val="none" w:sz="0" w:space="0" w:color="auto"/>
                <w:bottom w:val="none" w:sz="0" w:space="0" w:color="auto"/>
                <w:right w:val="none" w:sz="0" w:space="0" w:color="auto"/>
              </w:divBdr>
              <w:divsChild>
                <w:div w:id="751856527">
                  <w:marLeft w:val="0"/>
                  <w:marRight w:val="0"/>
                  <w:marTop w:val="0"/>
                  <w:marBottom w:val="0"/>
                  <w:divBdr>
                    <w:top w:val="none" w:sz="0" w:space="0" w:color="auto"/>
                    <w:left w:val="none" w:sz="0" w:space="0" w:color="auto"/>
                    <w:bottom w:val="none" w:sz="0" w:space="0" w:color="auto"/>
                    <w:right w:val="none" w:sz="0" w:space="0" w:color="auto"/>
                  </w:divBdr>
                  <w:divsChild>
                    <w:div w:id="157007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628574">
          <w:marLeft w:val="0"/>
          <w:marRight w:val="0"/>
          <w:marTop w:val="0"/>
          <w:marBottom w:val="92"/>
          <w:divBdr>
            <w:top w:val="single" w:sz="4" w:space="0" w:color="auto"/>
            <w:left w:val="single" w:sz="18" w:space="0" w:color="auto"/>
            <w:bottom w:val="single" w:sz="4" w:space="0" w:color="auto"/>
            <w:right w:val="single" w:sz="4" w:space="0" w:color="auto"/>
          </w:divBdr>
        </w:div>
        <w:div w:id="1372732441">
          <w:marLeft w:val="0"/>
          <w:marRight w:val="0"/>
          <w:marTop w:val="0"/>
          <w:marBottom w:val="92"/>
          <w:divBdr>
            <w:top w:val="single" w:sz="4" w:space="0" w:color="auto"/>
            <w:left w:val="single" w:sz="18" w:space="0" w:color="auto"/>
            <w:bottom w:val="single" w:sz="4" w:space="0" w:color="auto"/>
            <w:right w:val="single" w:sz="4" w:space="0" w:color="auto"/>
          </w:divBdr>
        </w:div>
        <w:div w:id="852185859">
          <w:marLeft w:val="0"/>
          <w:marRight w:val="0"/>
          <w:marTop w:val="0"/>
          <w:marBottom w:val="92"/>
          <w:divBdr>
            <w:top w:val="single" w:sz="4" w:space="0" w:color="auto"/>
            <w:left w:val="single" w:sz="18" w:space="0" w:color="auto"/>
            <w:bottom w:val="single" w:sz="4" w:space="0" w:color="auto"/>
            <w:right w:val="single" w:sz="4" w:space="0" w:color="auto"/>
          </w:divBdr>
        </w:div>
        <w:div w:id="1147359854">
          <w:marLeft w:val="0"/>
          <w:marRight w:val="0"/>
          <w:marTop w:val="92"/>
          <w:marBottom w:val="0"/>
          <w:divBdr>
            <w:top w:val="single" w:sz="4" w:space="0" w:color="D5DDC6"/>
            <w:left w:val="single" w:sz="4" w:space="3" w:color="D5DDC6"/>
            <w:bottom w:val="single" w:sz="4" w:space="0" w:color="D5DDC6"/>
            <w:right w:val="single" w:sz="4" w:space="0" w:color="D5DDC6"/>
          </w:divBdr>
        </w:div>
        <w:div w:id="470369392">
          <w:marLeft w:val="0"/>
          <w:marRight w:val="0"/>
          <w:marTop w:val="0"/>
          <w:marBottom w:val="92"/>
          <w:divBdr>
            <w:top w:val="single" w:sz="4" w:space="0" w:color="auto"/>
            <w:left w:val="single" w:sz="18" w:space="0" w:color="auto"/>
            <w:bottom w:val="single" w:sz="4" w:space="0" w:color="auto"/>
            <w:right w:val="single" w:sz="4" w:space="0" w:color="auto"/>
          </w:divBdr>
        </w:div>
        <w:div w:id="129978410">
          <w:marLeft w:val="0"/>
          <w:marRight w:val="0"/>
          <w:marTop w:val="92"/>
          <w:marBottom w:val="0"/>
          <w:divBdr>
            <w:top w:val="single" w:sz="4" w:space="0" w:color="D5DDC6"/>
            <w:left w:val="single" w:sz="4" w:space="3" w:color="D5DDC6"/>
            <w:bottom w:val="single" w:sz="4" w:space="0" w:color="D5DDC6"/>
            <w:right w:val="single" w:sz="4" w:space="0" w:color="D5DDC6"/>
          </w:divBdr>
        </w:div>
        <w:div w:id="875116935">
          <w:marLeft w:val="0"/>
          <w:marRight w:val="0"/>
          <w:marTop w:val="0"/>
          <w:marBottom w:val="92"/>
          <w:divBdr>
            <w:top w:val="single" w:sz="4" w:space="0" w:color="auto"/>
            <w:left w:val="single" w:sz="18" w:space="0" w:color="auto"/>
            <w:bottom w:val="single" w:sz="4" w:space="0" w:color="auto"/>
            <w:right w:val="single" w:sz="4" w:space="0" w:color="auto"/>
          </w:divBdr>
        </w:div>
        <w:div w:id="218442978">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056702595">
      <w:bodyDiv w:val="1"/>
      <w:marLeft w:val="0"/>
      <w:marRight w:val="0"/>
      <w:marTop w:val="0"/>
      <w:marBottom w:val="0"/>
      <w:divBdr>
        <w:top w:val="none" w:sz="0" w:space="0" w:color="auto"/>
        <w:left w:val="none" w:sz="0" w:space="0" w:color="auto"/>
        <w:bottom w:val="none" w:sz="0" w:space="0" w:color="auto"/>
        <w:right w:val="none" w:sz="0" w:space="0" w:color="auto"/>
      </w:divBdr>
      <w:divsChild>
        <w:div w:id="971710383">
          <w:marLeft w:val="0"/>
          <w:marRight w:val="0"/>
          <w:marTop w:val="115"/>
          <w:marBottom w:val="115"/>
          <w:divBdr>
            <w:top w:val="none" w:sz="0" w:space="0" w:color="auto"/>
            <w:left w:val="none" w:sz="0" w:space="0" w:color="auto"/>
            <w:bottom w:val="none" w:sz="0" w:space="0" w:color="auto"/>
            <w:right w:val="none" w:sz="0" w:space="0" w:color="auto"/>
          </w:divBdr>
          <w:divsChild>
            <w:div w:id="592982228">
              <w:marLeft w:val="0"/>
              <w:marRight w:val="0"/>
              <w:marTop w:val="100"/>
              <w:marBottom w:val="100"/>
              <w:divBdr>
                <w:top w:val="none" w:sz="0" w:space="0" w:color="auto"/>
                <w:left w:val="none" w:sz="0" w:space="0" w:color="auto"/>
                <w:bottom w:val="none" w:sz="0" w:space="0" w:color="auto"/>
                <w:right w:val="none" w:sz="0" w:space="0" w:color="auto"/>
              </w:divBdr>
              <w:divsChild>
                <w:div w:id="642470318">
                  <w:marLeft w:val="0"/>
                  <w:marRight w:val="0"/>
                  <w:marTop w:val="0"/>
                  <w:marBottom w:val="0"/>
                  <w:divBdr>
                    <w:top w:val="none" w:sz="0" w:space="0" w:color="auto"/>
                    <w:left w:val="none" w:sz="0" w:space="0" w:color="auto"/>
                    <w:bottom w:val="none" w:sz="0" w:space="0" w:color="auto"/>
                    <w:right w:val="none" w:sz="0" w:space="0" w:color="auto"/>
                  </w:divBdr>
                  <w:divsChild>
                    <w:div w:id="145019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868631">
          <w:marLeft w:val="0"/>
          <w:marRight w:val="0"/>
          <w:marTop w:val="0"/>
          <w:marBottom w:val="92"/>
          <w:divBdr>
            <w:top w:val="single" w:sz="4" w:space="0" w:color="auto"/>
            <w:left w:val="single" w:sz="18" w:space="0" w:color="auto"/>
            <w:bottom w:val="single" w:sz="4" w:space="0" w:color="auto"/>
            <w:right w:val="single" w:sz="4" w:space="0" w:color="auto"/>
          </w:divBdr>
        </w:div>
        <w:div w:id="1920091176">
          <w:marLeft w:val="0"/>
          <w:marRight w:val="0"/>
          <w:marTop w:val="0"/>
          <w:marBottom w:val="92"/>
          <w:divBdr>
            <w:top w:val="single" w:sz="4" w:space="0" w:color="auto"/>
            <w:left w:val="single" w:sz="18" w:space="0" w:color="auto"/>
            <w:bottom w:val="single" w:sz="4" w:space="0" w:color="auto"/>
            <w:right w:val="single" w:sz="4" w:space="0" w:color="auto"/>
          </w:divBdr>
        </w:div>
        <w:div w:id="211500438">
          <w:marLeft w:val="0"/>
          <w:marRight w:val="0"/>
          <w:marTop w:val="0"/>
          <w:marBottom w:val="92"/>
          <w:divBdr>
            <w:top w:val="single" w:sz="4" w:space="0" w:color="auto"/>
            <w:left w:val="single" w:sz="18" w:space="0" w:color="auto"/>
            <w:bottom w:val="single" w:sz="4" w:space="0" w:color="auto"/>
            <w:right w:val="single" w:sz="4" w:space="0" w:color="auto"/>
          </w:divBdr>
        </w:div>
      </w:divsChild>
    </w:div>
    <w:div w:id="1059668518">
      <w:bodyDiv w:val="1"/>
      <w:marLeft w:val="0"/>
      <w:marRight w:val="0"/>
      <w:marTop w:val="0"/>
      <w:marBottom w:val="0"/>
      <w:divBdr>
        <w:top w:val="none" w:sz="0" w:space="0" w:color="auto"/>
        <w:left w:val="none" w:sz="0" w:space="0" w:color="auto"/>
        <w:bottom w:val="none" w:sz="0" w:space="0" w:color="auto"/>
        <w:right w:val="none" w:sz="0" w:space="0" w:color="auto"/>
      </w:divBdr>
      <w:divsChild>
        <w:div w:id="1552111444">
          <w:marLeft w:val="0"/>
          <w:marRight w:val="0"/>
          <w:marTop w:val="0"/>
          <w:marBottom w:val="92"/>
          <w:divBdr>
            <w:top w:val="single" w:sz="4" w:space="0" w:color="auto"/>
            <w:left w:val="single" w:sz="18" w:space="0" w:color="auto"/>
            <w:bottom w:val="single" w:sz="4" w:space="0" w:color="auto"/>
            <w:right w:val="single" w:sz="4" w:space="0" w:color="auto"/>
          </w:divBdr>
        </w:div>
        <w:div w:id="193353140">
          <w:marLeft w:val="0"/>
          <w:marRight w:val="0"/>
          <w:marTop w:val="115"/>
          <w:marBottom w:val="115"/>
          <w:divBdr>
            <w:top w:val="none" w:sz="0" w:space="0" w:color="auto"/>
            <w:left w:val="none" w:sz="0" w:space="0" w:color="auto"/>
            <w:bottom w:val="none" w:sz="0" w:space="0" w:color="auto"/>
            <w:right w:val="none" w:sz="0" w:space="0" w:color="auto"/>
          </w:divBdr>
          <w:divsChild>
            <w:div w:id="358241830">
              <w:marLeft w:val="0"/>
              <w:marRight w:val="0"/>
              <w:marTop w:val="100"/>
              <w:marBottom w:val="100"/>
              <w:divBdr>
                <w:top w:val="none" w:sz="0" w:space="0" w:color="auto"/>
                <w:left w:val="none" w:sz="0" w:space="0" w:color="auto"/>
                <w:bottom w:val="none" w:sz="0" w:space="0" w:color="auto"/>
                <w:right w:val="none" w:sz="0" w:space="0" w:color="auto"/>
              </w:divBdr>
              <w:divsChild>
                <w:div w:id="324674346">
                  <w:marLeft w:val="0"/>
                  <w:marRight w:val="0"/>
                  <w:marTop w:val="0"/>
                  <w:marBottom w:val="0"/>
                  <w:divBdr>
                    <w:top w:val="none" w:sz="0" w:space="0" w:color="auto"/>
                    <w:left w:val="none" w:sz="0" w:space="0" w:color="auto"/>
                    <w:bottom w:val="none" w:sz="0" w:space="0" w:color="auto"/>
                    <w:right w:val="none" w:sz="0" w:space="0" w:color="auto"/>
                  </w:divBdr>
                  <w:divsChild>
                    <w:div w:id="108961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3254">
          <w:marLeft w:val="0"/>
          <w:marRight w:val="0"/>
          <w:marTop w:val="0"/>
          <w:marBottom w:val="92"/>
          <w:divBdr>
            <w:top w:val="single" w:sz="4" w:space="0" w:color="auto"/>
            <w:left w:val="single" w:sz="18" w:space="0" w:color="auto"/>
            <w:bottom w:val="single" w:sz="4" w:space="0" w:color="auto"/>
            <w:right w:val="single" w:sz="4" w:space="0" w:color="auto"/>
          </w:divBdr>
        </w:div>
        <w:div w:id="2021546736">
          <w:marLeft w:val="0"/>
          <w:marRight w:val="0"/>
          <w:marTop w:val="92"/>
          <w:marBottom w:val="0"/>
          <w:divBdr>
            <w:top w:val="single" w:sz="4" w:space="0" w:color="D5DDC6"/>
            <w:left w:val="single" w:sz="4" w:space="3" w:color="D5DDC6"/>
            <w:bottom w:val="single" w:sz="4" w:space="0" w:color="D5DDC6"/>
            <w:right w:val="single" w:sz="4" w:space="0" w:color="D5DDC6"/>
          </w:divBdr>
        </w:div>
        <w:div w:id="118912138">
          <w:marLeft w:val="0"/>
          <w:marRight w:val="0"/>
          <w:marTop w:val="0"/>
          <w:marBottom w:val="92"/>
          <w:divBdr>
            <w:top w:val="single" w:sz="4" w:space="0" w:color="auto"/>
            <w:left w:val="single" w:sz="18" w:space="0" w:color="auto"/>
            <w:bottom w:val="single" w:sz="4" w:space="0" w:color="auto"/>
            <w:right w:val="single" w:sz="4" w:space="0" w:color="auto"/>
          </w:divBdr>
        </w:div>
        <w:div w:id="1909725171">
          <w:marLeft w:val="0"/>
          <w:marRight w:val="0"/>
          <w:marTop w:val="92"/>
          <w:marBottom w:val="0"/>
          <w:divBdr>
            <w:top w:val="single" w:sz="4" w:space="0" w:color="D5DDC6"/>
            <w:left w:val="single" w:sz="4" w:space="3" w:color="D5DDC6"/>
            <w:bottom w:val="single" w:sz="4" w:space="0" w:color="D5DDC6"/>
            <w:right w:val="single" w:sz="4" w:space="0" w:color="D5DDC6"/>
          </w:divBdr>
        </w:div>
        <w:div w:id="1424766707">
          <w:marLeft w:val="0"/>
          <w:marRight w:val="0"/>
          <w:marTop w:val="0"/>
          <w:marBottom w:val="92"/>
          <w:divBdr>
            <w:top w:val="single" w:sz="4" w:space="0" w:color="auto"/>
            <w:left w:val="single" w:sz="18" w:space="0" w:color="auto"/>
            <w:bottom w:val="single" w:sz="4" w:space="0" w:color="auto"/>
            <w:right w:val="single" w:sz="4" w:space="0" w:color="auto"/>
          </w:divBdr>
        </w:div>
        <w:div w:id="256329650">
          <w:marLeft w:val="0"/>
          <w:marRight w:val="0"/>
          <w:marTop w:val="92"/>
          <w:marBottom w:val="0"/>
          <w:divBdr>
            <w:top w:val="single" w:sz="4" w:space="0" w:color="D5DDC6"/>
            <w:left w:val="single" w:sz="4" w:space="3" w:color="D5DDC6"/>
            <w:bottom w:val="single" w:sz="4" w:space="0" w:color="D5DDC6"/>
            <w:right w:val="single" w:sz="4" w:space="0" w:color="D5DDC6"/>
          </w:divBdr>
        </w:div>
        <w:div w:id="580214403">
          <w:marLeft w:val="0"/>
          <w:marRight w:val="0"/>
          <w:marTop w:val="92"/>
          <w:marBottom w:val="0"/>
          <w:divBdr>
            <w:top w:val="single" w:sz="4" w:space="0" w:color="D5DDC6"/>
            <w:left w:val="single" w:sz="4" w:space="3" w:color="D5DDC6"/>
            <w:bottom w:val="single" w:sz="4" w:space="0" w:color="D5DDC6"/>
            <w:right w:val="single" w:sz="4" w:space="0" w:color="D5DDC6"/>
          </w:divBdr>
        </w:div>
        <w:div w:id="2079668283">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059940321">
      <w:bodyDiv w:val="1"/>
      <w:marLeft w:val="0"/>
      <w:marRight w:val="0"/>
      <w:marTop w:val="0"/>
      <w:marBottom w:val="0"/>
      <w:divBdr>
        <w:top w:val="none" w:sz="0" w:space="0" w:color="auto"/>
        <w:left w:val="none" w:sz="0" w:space="0" w:color="auto"/>
        <w:bottom w:val="none" w:sz="0" w:space="0" w:color="auto"/>
        <w:right w:val="none" w:sz="0" w:space="0" w:color="auto"/>
      </w:divBdr>
      <w:divsChild>
        <w:div w:id="553662139">
          <w:marLeft w:val="0"/>
          <w:marRight w:val="0"/>
          <w:marTop w:val="0"/>
          <w:marBottom w:val="0"/>
          <w:divBdr>
            <w:top w:val="none" w:sz="0" w:space="0" w:color="auto"/>
            <w:left w:val="none" w:sz="0" w:space="0" w:color="auto"/>
            <w:bottom w:val="none" w:sz="0" w:space="0" w:color="auto"/>
            <w:right w:val="none" w:sz="0" w:space="0" w:color="auto"/>
          </w:divBdr>
        </w:div>
        <w:div w:id="983780916">
          <w:marLeft w:val="0"/>
          <w:marRight w:val="0"/>
          <w:marTop w:val="360"/>
          <w:marBottom w:val="0"/>
          <w:divBdr>
            <w:top w:val="none" w:sz="0" w:space="0" w:color="auto"/>
            <w:left w:val="none" w:sz="0" w:space="0" w:color="auto"/>
            <w:bottom w:val="single" w:sz="8" w:space="6" w:color="D9DCDF"/>
            <w:right w:val="none" w:sz="0" w:space="0" w:color="auto"/>
          </w:divBdr>
          <w:divsChild>
            <w:div w:id="774911276">
              <w:marLeft w:val="0"/>
              <w:marRight w:val="0"/>
              <w:marTop w:val="0"/>
              <w:marBottom w:val="230"/>
              <w:divBdr>
                <w:top w:val="none" w:sz="0" w:space="0" w:color="auto"/>
                <w:left w:val="none" w:sz="0" w:space="0" w:color="auto"/>
                <w:bottom w:val="none" w:sz="0" w:space="0" w:color="auto"/>
                <w:right w:val="none" w:sz="0" w:space="0" w:color="auto"/>
              </w:divBdr>
            </w:div>
            <w:div w:id="671034665">
              <w:marLeft w:val="0"/>
              <w:marRight w:val="0"/>
              <w:marTop w:val="0"/>
              <w:marBottom w:val="230"/>
              <w:divBdr>
                <w:top w:val="none" w:sz="0" w:space="0" w:color="auto"/>
                <w:left w:val="none" w:sz="0" w:space="0" w:color="auto"/>
                <w:bottom w:val="none" w:sz="0" w:space="0" w:color="auto"/>
                <w:right w:val="none" w:sz="0" w:space="0" w:color="auto"/>
              </w:divBdr>
            </w:div>
            <w:div w:id="430130874">
              <w:marLeft w:val="0"/>
              <w:marRight w:val="0"/>
              <w:marTop w:val="0"/>
              <w:marBottom w:val="230"/>
              <w:divBdr>
                <w:top w:val="none" w:sz="0" w:space="0" w:color="auto"/>
                <w:left w:val="none" w:sz="0" w:space="0" w:color="auto"/>
                <w:bottom w:val="none" w:sz="0" w:space="0" w:color="auto"/>
                <w:right w:val="none" w:sz="0" w:space="0" w:color="auto"/>
              </w:divBdr>
            </w:div>
            <w:div w:id="1591967123">
              <w:marLeft w:val="0"/>
              <w:marRight w:val="0"/>
              <w:marTop w:val="0"/>
              <w:marBottom w:val="230"/>
              <w:divBdr>
                <w:top w:val="none" w:sz="0" w:space="0" w:color="auto"/>
                <w:left w:val="none" w:sz="0" w:space="0" w:color="auto"/>
                <w:bottom w:val="none" w:sz="0" w:space="0" w:color="auto"/>
                <w:right w:val="none" w:sz="0" w:space="0" w:color="auto"/>
              </w:divBdr>
            </w:div>
            <w:div w:id="527451795">
              <w:marLeft w:val="0"/>
              <w:marRight w:val="0"/>
              <w:marTop w:val="0"/>
              <w:marBottom w:val="230"/>
              <w:divBdr>
                <w:top w:val="none" w:sz="0" w:space="0" w:color="auto"/>
                <w:left w:val="none" w:sz="0" w:space="0" w:color="auto"/>
                <w:bottom w:val="none" w:sz="0" w:space="0" w:color="auto"/>
                <w:right w:val="none" w:sz="0" w:space="0" w:color="auto"/>
              </w:divBdr>
            </w:div>
            <w:div w:id="268852122">
              <w:marLeft w:val="0"/>
              <w:marRight w:val="0"/>
              <w:marTop w:val="0"/>
              <w:marBottom w:val="230"/>
              <w:divBdr>
                <w:top w:val="none" w:sz="0" w:space="0" w:color="auto"/>
                <w:left w:val="none" w:sz="0" w:space="0" w:color="auto"/>
                <w:bottom w:val="none" w:sz="0" w:space="0" w:color="auto"/>
                <w:right w:val="none" w:sz="0" w:space="0" w:color="auto"/>
              </w:divBdr>
            </w:div>
            <w:div w:id="1124231611">
              <w:marLeft w:val="0"/>
              <w:marRight w:val="0"/>
              <w:marTop w:val="0"/>
              <w:marBottom w:val="230"/>
              <w:divBdr>
                <w:top w:val="none" w:sz="0" w:space="0" w:color="auto"/>
                <w:left w:val="none" w:sz="0" w:space="0" w:color="auto"/>
                <w:bottom w:val="none" w:sz="0" w:space="0" w:color="auto"/>
                <w:right w:val="none" w:sz="0" w:space="0" w:color="auto"/>
              </w:divBdr>
            </w:div>
            <w:div w:id="1240602954">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 w:id="1061250936">
      <w:bodyDiv w:val="1"/>
      <w:marLeft w:val="0"/>
      <w:marRight w:val="0"/>
      <w:marTop w:val="0"/>
      <w:marBottom w:val="0"/>
      <w:divBdr>
        <w:top w:val="none" w:sz="0" w:space="0" w:color="auto"/>
        <w:left w:val="none" w:sz="0" w:space="0" w:color="auto"/>
        <w:bottom w:val="none" w:sz="0" w:space="0" w:color="auto"/>
        <w:right w:val="none" w:sz="0" w:space="0" w:color="auto"/>
      </w:divBdr>
      <w:divsChild>
        <w:div w:id="1246956020">
          <w:marLeft w:val="0"/>
          <w:marRight w:val="0"/>
          <w:marTop w:val="115"/>
          <w:marBottom w:val="115"/>
          <w:divBdr>
            <w:top w:val="none" w:sz="0" w:space="0" w:color="auto"/>
            <w:left w:val="none" w:sz="0" w:space="0" w:color="auto"/>
            <w:bottom w:val="none" w:sz="0" w:space="0" w:color="auto"/>
            <w:right w:val="none" w:sz="0" w:space="0" w:color="auto"/>
          </w:divBdr>
          <w:divsChild>
            <w:div w:id="814223503">
              <w:marLeft w:val="0"/>
              <w:marRight w:val="0"/>
              <w:marTop w:val="100"/>
              <w:marBottom w:val="100"/>
              <w:divBdr>
                <w:top w:val="none" w:sz="0" w:space="0" w:color="auto"/>
                <w:left w:val="none" w:sz="0" w:space="0" w:color="auto"/>
                <w:bottom w:val="none" w:sz="0" w:space="0" w:color="auto"/>
                <w:right w:val="none" w:sz="0" w:space="0" w:color="auto"/>
              </w:divBdr>
              <w:divsChild>
                <w:div w:id="1061905780">
                  <w:marLeft w:val="0"/>
                  <w:marRight w:val="0"/>
                  <w:marTop w:val="0"/>
                  <w:marBottom w:val="0"/>
                  <w:divBdr>
                    <w:top w:val="none" w:sz="0" w:space="0" w:color="auto"/>
                    <w:left w:val="none" w:sz="0" w:space="0" w:color="auto"/>
                    <w:bottom w:val="none" w:sz="0" w:space="0" w:color="auto"/>
                    <w:right w:val="none" w:sz="0" w:space="0" w:color="auto"/>
                  </w:divBdr>
                  <w:divsChild>
                    <w:div w:id="196210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618940">
          <w:marLeft w:val="0"/>
          <w:marRight w:val="0"/>
          <w:marTop w:val="0"/>
          <w:marBottom w:val="92"/>
          <w:divBdr>
            <w:top w:val="single" w:sz="4" w:space="0" w:color="auto"/>
            <w:left w:val="single" w:sz="18" w:space="0" w:color="auto"/>
            <w:bottom w:val="single" w:sz="4" w:space="0" w:color="auto"/>
            <w:right w:val="single" w:sz="4" w:space="0" w:color="auto"/>
          </w:divBdr>
        </w:div>
        <w:div w:id="30542425">
          <w:marLeft w:val="0"/>
          <w:marRight w:val="0"/>
          <w:marTop w:val="92"/>
          <w:marBottom w:val="0"/>
          <w:divBdr>
            <w:top w:val="single" w:sz="4" w:space="0" w:color="D5DDC6"/>
            <w:left w:val="single" w:sz="4" w:space="3" w:color="D5DDC6"/>
            <w:bottom w:val="single" w:sz="4" w:space="0" w:color="D5DDC6"/>
            <w:right w:val="single" w:sz="4" w:space="0" w:color="D5DDC6"/>
          </w:divBdr>
        </w:div>
        <w:div w:id="414979307">
          <w:marLeft w:val="0"/>
          <w:marRight w:val="0"/>
          <w:marTop w:val="0"/>
          <w:marBottom w:val="92"/>
          <w:divBdr>
            <w:top w:val="single" w:sz="4" w:space="0" w:color="auto"/>
            <w:left w:val="single" w:sz="18" w:space="0" w:color="auto"/>
            <w:bottom w:val="single" w:sz="4" w:space="0" w:color="auto"/>
            <w:right w:val="single" w:sz="4" w:space="0" w:color="auto"/>
          </w:divBdr>
        </w:div>
        <w:div w:id="206113037">
          <w:marLeft w:val="0"/>
          <w:marRight w:val="0"/>
          <w:marTop w:val="92"/>
          <w:marBottom w:val="0"/>
          <w:divBdr>
            <w:top w:val="single" w:sz="4" w:space="0" w:color="D5DDC6"/>
            <w:left w:val="single" w:sz="4" w:space="3" w:color="D5DDC6"/>
            <w:bottom w:val="single" w:sz="4" w:space="0" w:color="D5DDC6"/>
            <w:right w:val="single" w:sz="4" w:space="0" w:color="D5DDC6"/>
          </w:divBdr>
        </w:div>
        <w:div w:id="1548374357">
          <w:marLeft w:val="0"/>
          <w:marRight w:val="0"/>
          <w:marTop w:val="0"/>
          <w:marBottom w:val="92"/>
          <w:divBdr>
            <w:top w:val="single" w:sz="4" w:space="0" w:color="auto"/>
            <w:left w:val="single" w:sz="18" w:space="0" w:color="auto"/>
            <w:bottom w:val="single" w:sz="4" w:space="0" w:color="auto"/>
            <w:right w:val="single" w:sz="4" w:space="0" w:color="auto"/>
          </w:divBdr>
        </w:div>
        <w:div w:id="1511488179">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066297405">
      <w:bodyDiv w:val="1"/>
      <w:marLeft w:val="0"/>
      <w:marRight w:val="0"/>
      <w:marTop w:val="0"/>
      <w:marBottom w:val="0"/>
      <w:divBdr>
        <w:top w:val="none" w:sz="0" w:space="0" w:color="auto"/>
        <w:left w:val="none" w:sz="0" w:space="0" w:color="auto"/>
        <w:bottom w:val="none" w:sz="0" w:space="0" w:color="auto"/>
        <w:right w:val="none" w:sz="0" w:space="0" w:color="auto"/>
      </w:divBdr>
      <w:divsChild>
        <w:div w:id="1647660706">
          <w:marLeft w:val="0"/>
          <w:marRight w:val="0"/>
          <w:marTop w:val="0"/>
          <w:marBottom w:val="0"/>
          <w:divBdr>
            <w:top w:val="none" w:sz="0" w:space="0" w:color="auto"/>
            <w:left w:val="none" w:sz="0" w:space="0" w:color="auto"/>
            <w:bottom w:val="none" w:sz="0" w:space="0" w:color="auto"/>
            <w:right w:val="none" w:sz="0" w:space="0" w:color="auto"/>
          </w:divBdr>
        </w:div>
        <w:div w:id="1711803274">
          <w:marLeft w:val="0"/>
          <w:marRight w:val="0"/>
          <w:marTop w:val="360"/>
          <w:marBottom w:val="0"/>
          <w:divBdr>
            <w:top w:val="none" w:sz="0" w:space="0" w:color="auto"/>
            <w:left w:val="none" w:sz="0" w:space="0" w:color="auto"/>
            <w:bottom w:val="single" w:sz="8" w:space="6" w:color="D9DCDF"/>
            <w:right w:val="none" w:sz="0" w:space="0" w:color="auto"/>
          </w:divBdr>
          <w:divsChild>
            <w:div w:id="724304478">
              <w:marLeft w:val="0"/>
              <w:marRight w:val="0"/>
              <w:marTop w:val="0"/>
              <w:marBottom w:val="230"/>
              <w:divBdr>
                <w:top w:val="none" w:sz="0" w:space="0" w:color="auto"/>
                <w:left w:val="none" w:sz="0" w:space="0" w:color="auto"/>
                <w:bottom w:val="none" w:sz="0" w:space="0" w:color="auto"/>
                <w:right w:val="none" w:sz="0" w:space="0" w:color="auto"/>
              </w:divBdr>
            </w:div>
            <w:div w:id="1368677671">
              <w:marLeft w:val="0"/>
              <w:marRight w:val="0"/>
              <w:marTop w:val="0"/>
              <w:marBottom w:val="230"/>
              <w:divBdr>
                <w:top w:val="none" w:sz="0" w:space="0" w:color="auto"/>
                <w:left w:val="none" w:sz="0" w:space="0" w:color="auto"/>
                <w:bottom w:val="none" w:sz="0" w:space="0" w:color="auto"/>
                <w:right w:val="none" w:sz="0" w:space="0" w:color="auto"/>
              </w:divBdr>
            </w:div>
            <w:div w:id="1184903592">
              <w:marLeft w:val="0"/>
              <w:marRight w:val="0"/>
              <w:marTop w:val="0"/>
              <w:marBottom w:val="230"/>
              <w:divBdr>
                <w:top w:val="none" w:sz="0" w:space="0" w:color="auto"/>
                <w:left w:val="none" w:sz="0" w:space="0" w:color="auto"/>
                <w:bottom w:val="none" w:sz="0" w:space="0" w:color="auto"/>
                <w:right w:val="none" w:sz="0" w:space="0" w:color="auto"/>
              </w:divBdr>
            </w:div>
            <w:div w:id="12730883">
              <w:marLeft w:val="0"/>
              <w:marRight w:val="0"/>
              <w:marTop w:val="0"/>
              <w:marBottom w:val="230"/>
              <w:divBdr>
                <w:top w:val="none" w:sz="0" w:space="0" w:color="auto"/>
                <w:left w:val="none" w:sz="0" w:space="0" w:color="auto"/>
                <w:bottom w:val="none" w:sz="0" w:space="0" w:color="auto"/>
                <w:right w:val="none" w:sz="0" w:space="0" w:color="auto"/>
              </w:divBdr>
            </w:div>
            <w:div w:id="4595971">
              <w:marLeft w:val="0"/>
              <w:marRight w:val="0"/>
              <w:marTop w:val="0"/>
              <w:marBottom w:val="230"/>
              <w:divBdr>
                <w:top w:val="none" w:sz="0" w:space="0" w:color="auto"/>
                <w:left w:val="none" w:sz="0" w:space="0" w:color="auto"/>
                <w:bottom w:val="none" w:sz="0" w:space="0" w:color="auto"/>
                <w:right w:val="none" w:sz="0" w:space="0" w:color="auto"/>
              </w:divBdr>
            </w:div>
            <w:div w:id="140848124">
              <w:marLeft w:val="0"/>
              <w:marRight w:val="0"/>
              <w:marTop w:val="0"/>
              <w:marBottom w:val="230"/>
              <w:divBdr>
                <w:top w:val="none" w:sz="0" w:space="0" w:color="auto"/>
                <w:left w:val="none" w:sz="0" w:space="0" w:color="auto"/>
                <w:bottom w:val="none" w:sz="0" w:space="0" w:color="auto"/>
                <w:right w:val="none" w:sz="0" w:space="0" w:color="auto"/>
              </w:divBdr>
            </w:div>
            <w:div w:id="1713264896">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 w:id="1085029003">
      <w:bodyDiv w:val="1"/>
      <w:marLeft w:val="0"/>
      <w:marRight w:val="0"/>
      <w:marTop w:val="0"/>
      <w:marBottom w:val="0"/>
      <w:divBdr>
        <w:top w:val="none" w:sz="0" w:space="0" w:color="auto"/>
        <w:left w:val="none" w:sz="0" w:space="0" w:color="auto"/>
        <w:bottom w:val="none" w:sz="0" w:space="0" w:color="auto"/>
        <w:right w:val="none" w:sz="0" w:space="0" w:color="auto"/>
      </w:divBdr>
      <w:divsChild>
        <w:div w:id="1368066233">
          <w:marLeft w:val="0"/>
          <w:marRight w:val="0"/>
          <w:marTop w:val="0"/>
          <w:marBottom w:val="80"/>
          <w:divBdr>
            <w:top w:val="single" w:sz="4" w:space="0" w:color="auto"/>
            <w:left w:val="single" w:sz="18" w:space="0" w:color="auto"/>
            <w:bottom w:val="single" w:sz="4" w:space="0" w:color="auto"/>
            <w:right w:val="single" w:sz="4" w:space="0" w:color="auto"/>
          </w:divBdr>
          <w:divsChild>
            <w:div w:id="1809204179">
              <w:marLeft w:val="0"/>
              <w:marRight w:val="0"/>
              <w:marTop w:val="0"/>
              <w:marBottom w:val="0"/>
              <w:divBdr>
                <w:top w:val="none" w:sz="0" w:space="0" w:color="auto"/>
                <w:left w:val="none" w:sz="0" w:space="0" w:color="auto"/>
                <w:bottom w:val="none" w:sz="0" w:space="0" w:color="auto"/>
                <w:right w:val="none" w:sz="0" w:space="0" w:color="auto"/>
              </w:divBdr>
              <w:divsChild>
                <w:div w:id="12720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923823">
      <w:bodyDiv w:val="1"/>
      <w:marLeft w:val="0"/>
      <w:marRight w:val="0"/>
      <w:marTop w:val="0"/>
      <w:marBottom w:val="0"/>
      <w:divBdr>
        <w:top w:val="none" w:sz="0" w:space="0" w:color="auto"/>
        <w:left w:val="none" w:sz="0" w:space="0" w:color="auto"/>
        <w:bottom w:val="none" w:sz="0" w:space="0" w:color="auto"/>
        <w:right w:val="none" w:sz="0" w:space="0" w:color="auto"/>
      </w:divBdr>
      <w:divsChild>
        <w:div w:id="584923539">
          <w:marLeft w:val="0"/>
          <w:marRight w:val="0"/>
          <w:marTop w:val="115"/>
          <w:marBottom w:val="115"/>
          <w:divBdr>
            <w:top w:val="none" w:sz="0" w:space="0" w:color="auto"/>
            <w:left w:val="none" w:sz="0" w:space="0" w:color="auto"/>
            <w:bottom w:val="none" w:sz="0" w:space="0" w:color="auto"/>
            <w:right w:val="none" w:sz="0" w:space="0" w:color="auto"/>
          </w:divBdr>
          <w:divsChild>
            <w:div w:id="1028750165">
              <w:marLeft w:val="0"/>
              <w:marRight w:val="0"/>
              <w:marTop w:val="100"/>
              <w:marBottom w:val="100"/>
              <w:divBdr>
                <w:top w:val="none" w:sz="0" w:space="0" w:color="auto"/>
                <w:left w:val="none" w:sz="0" w:space="0" w:color="auto"/>
                <w:bottom w:val="none" w:sz="0" w:space="0" w:color="auto"/>
                <w:right w:val="none" w:sz="0" w:space="0" w:color="auto"/>
              </w:divBdr>
              <w:divsChild>
                <w:div w:id="2018070548">
                  <w:marLeft w:val="0"/>
                  <w:marRight w:val="0"/>
                  <w:marTop w:val="0"/>
                  <w:marBottom w:val="0"/>
                  <w:divBdr>
                    <w:top w:val="none" w:sz="0" w:space="0" w:color="auto"/>
                    <w:left w:val="none" w:sz="0" w:space="0" w:color="auto"/>
                    <w:bottom w:val="none" w:sz="0" w:space="0" w:color="auto"/>
                    <w:right w:val="none" w:sz="0" w:space="0" w:color="auto"/>
                  </w:divBdr>
                  <w:divsChild>
                    <w:div w:id="123053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76253">
          <w:marLeft w:val="0"/>
          <w:marRight w:val="0"/>
          <w:marTop w:val="0"/>
          <w:marBottom w:val="92"/>
          <w:divBdr>
            <w:top w:val="single" w:sz="4" w:space="0" w:color="auto"/>
            <w:left w:val="single" w:sz="18" w:space="0" w:color="auto"/>
            <w:bottom w:val="single" w:sz="4" w:space="0" w:color="auto"/>
            <w:right w:val="single" w:sz="4" w:space="0" w:color="auto"/>
          </w:divBdr>
        </w:div>
        <w:div w:id="867379441">
          <w:marLeft w:val="0"/>
          <w:marRight w:val="0"/>
          <w:marTop w:val="0"/>
          <w:marBottom w:val="92"/>
          <w:divBdr>
            <w:top w:val="single" w:sz="4" w:space="0" w:color="auto"/>
            <w:left w:val="single" w:sz="18" w:space="0" w:color="auto"/>
            <w:bottom w:val="single" w:sz="4" w:space="0" w:color="auto"/>
            <w:right w:val="single" w:sz="4" w:space="0" w:color="auto"/>
          </w:divBdr>
        </w:div>
        <w:div w:id="800808317">
          <w:marLeft w:val="0"/>
          <w:marRight w:val="0"/>
          <w:marTop w:val="92"/>
          <w:marBottom w:val="0"/>
          <w:divBdr>
            <w:top w:val="single" w:sz="4" w:space="0" w:color="D5DDC6"/>
            <w:left w:val="single" w:sz="4" w:space="3" w:color="D5DDC6"/>
            <w:bottom w:val="single" w:sz="4" w:space="0" w:color="D5DDC6"/>
            <w:right w:val="single" w:sz="4" w:space="0" w:color="D5DDC6"/>
          </w:divBdr>
        </w:div>
        <w:div w:id="1386563872">
          <w:marLeft w:val="0"/>
          <w:marRight w:val="0"/>
          <w:marTop w:val="0"/>
          <w:marBottom w:val="92"/>
          <w:divBdr>
            <w:top w:val="single" w:sz="4" w:space="0" w:color="auto"/>
            <w:left w:val="single" w:sz="18" w:space="0" w:color="auto"/>
            <w:bottom w:val="single" w:sz="4" w:space="0" w:color="auto"/>
            <w:right w:val="single" w:sz="4" w:space="0" w:color="auto"/>
          </w:divBdr>
        </w:div>
        <w:div w:id="1868448257">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095127413">
      <w:bodyDiv w:val="1"/>
      <w:marLeft w:val="0"/>
      <w:marRight w:val="0"/>
      <w:marTop w:val="0"/>
      <w:marBottom w:val="0"/>
      <w:divBdr>
        <w:top w:val="none" w:sz="0" w:space="0" w:color="auto"/>
        <w:left w:val="none" w:sz="0" w:space="0" w:color="auto"/>
        <w:bottom w:val="none" w:sz="0" w:space="0" w:color="auto"/>
        <w:right w:val="none" w:sz="0" w:space="0" w:color="auto"/>
      </w:divBdr>
      <w:divsChild>
        <w:div w:id="774790235">
          <w:marLeft w:val="0"/>
          <w:marRight w:val="0"/>
          <w:marTop w:val="0"/>
          <w:marBottom w:val="0"/>
          <w:divBdr>
            <w:top w:val="none" w:sz="0" w:space="0" w:color="auto"/>
            <w:left w:val="none" w:sz="0" w:space="0" w:color="auto"/>
            <w:bottom w:val="none" w:sz="0" w:space="0" w:color="auto"/>
            <w:right w:val="none" w:sz="0" w:space="0" w:color="auto"/>
          </w:divBdr>
        </w:div>
        <w:div w:id="1500535556">
          <w:marLeft w:val="0"/>
          <w:marRight w:val="0"/>
          <w:marTop w:val="360"/>
          <w:marBottom w:val="0"/>
          <w:divBdr>
            <w:top w:val="none" w:sz="0" w:space="0" w:color="auto"/>
            <w:left w:val="none" w:sz="0" w:space="0" w:color="auto"/>
            <w:bottom w:val="single" w:sz="8" w:space="6" w:color="D9DCDF"/>
            <w:right w:val="none" w:sz="0" w:space="0" w:color="auto"/>
          </w:divBdr>
          <w:divsChild>
            <w:div w:id="695544925">
              <w:marLeft w:val="0"/>
              <w:marRight w:val="0"/>
              <w:marTop w:val="0"/>
              <w:marBottom w:val="230"/>
              <w:divBdr>
                <w:top w:val="none" w:sz="0" w:space="0" w:color="auto"/>
                <w:left w:val="none" w:sz="0" w:space="0" w:color="auto"/>
                <w:bottom w:val="none" w:sz="0" w:space="0" w:color="auto"/>
                <w:right w:val="none" w:sz="0" w:space="0" w:color="auto"/>
              </w:divBdr>
            </w:div>
            <w:div w:id="1935893672">
              <w:marLeft w:val="0"/>
              <w:marRight w:val="0"/>
              <w:marTop w:val="0"/>
              <w:marBottom w:val="230"/>
              <w:divBdr>
                <w:top w:val="none" w:sz="0" w:space="0" w:color="auto"/>
                <w:left w:val="none" w:sz="0" w:space="0" w:color="auto"/>
                <w:bottom w:val="none" w:sz="0" w:space="0" w:color="auto"/>
                <w:right w:val="none" w:sz="0" w:space="0" w:color="auto"/>
              </w:divBdr>
            </w:div>
            <w:div w:id="686758320">
              <w:marLeft w:val="0"/>
              <w:marRight w:val="0"/>
              <w:marTop w:val="0"/>
              <w:marBottom w:val="230"/>
              <w:divBdr>
                <w:top w:val="none" w:sz="0" w:space="0" w:color="auto"/>
                <w:left w:val="none" w:sz="0" w:space="0" w:color="auto"/>
                <w:bottom w:val="none" w:sz="0" w:space="0" w:color="auto"/>
                <w:right w:val="none" w:sz="0" w:space="0" w:color="auto"/>
              </w:divBdr>
            </w:div>
            <w:div w:id="195580548">
              <w:marLeft w:val="0"/>
              <w:marRight w:val="0"/>
              <w:marTop w:val="0"/>
              <w:marBottom w:val="230"/>
              <w:divBdr>
                <w:top w:val="none" w:sz="0" w:space="0" w:color="auto"/>
                <w:left w:val="none" w:sz="0" w:space="0" w:color="auto"/>
                <w:bottom w:val="none" w:sz="0" w:space="0" w:color="auto"/>
                <w:right w:val="none" w:sz="0" w:space="0" w:color="auto"/>
              </w:divBdr>
            </w:div>
            <w:div w:id="891236164">
              <w:marLeft w:val="0"/>
              <w:marRight w:val="0"/>
              <w:marTop w:val="0"/>
              <w:marBottom w:val="230"/>
              <w:divBdr>
                <w:top w:val="none" w:sz="0" w:space="0" w:color="auto"/>
                <w:left w:val="none" w:sz="0" w:space="0" w:color="auto"/>
                <w:bottom w:val="none" w:sz="0" w:space="0" w:color="auto"/>
                <w:right w:val="none" w:sz="0" w:space="0" w:color="auto"/>
              </w:divBdr>
            </w:div>
            <w:div w:id="1694384493">
              <w:marLeft w:val="0"/>
              <w:marRight w:val="0"/>
              <w:marTop w:val="0"/>
              <w:marBottom w:val="230"/>
              <w:divBdr>
                <w:top w:val="none" w:sz="0" w:space="0" w:color="auto"/>
                <w:left w:val="none" w:sz="0" w:space="0" w:color="auto"/>
                <w:bottom w:val="none" w:sz="0" w:space="0" w:color="auto"/>
                <w:right w:val="none" w:sz="0" w:space="0" w:color="auto"/>
              </w:divBdr>
            </w:div>
            <w:div w:id="132062649">
              <w:marLeft w:val="0"/>
              <w:marRight w:val="0"/>
              <w:marTop w:val="0"/>
              <w:marBottom w:val="230"/>
              <w:divBdr>
                <w:top w:val="none" w:sz="0" w:space="0" w:color="auto"/>
                <w:left w:val="none" w:sz="0" w:space="0" w:color="auto"/>
                <w:bottom w:val="none" w:sz="0" w:space="0" w:color="auto"/>
                <w:right w:val="none" w:sz="0" w:space="0" w:color="auto"/>
              </w:divBdr>
            </w:div>
            <w:div w:id="1670979908">
              <w:marLeft w:val="0"/>
              <w:marRight w:val="0"/>
              <w:marTop w:val="0"/>
              <w:marBottom w:val="230"/>
              <w:divBdr>
                <w:top w:val="none" w:sz="0" w:space="0" w:color="auto"/>
                <w:left w:val="none" w:sz="0" w:space="0" w:color="auto"/>
                <w:bottom w:val="none" w:sz="0" w:space="0" w:color="auto"/>
                <w:right w:val="none" w:sz="0" w:space="0" w:color="auto"/>
              </w:divBdr>
            </w:div>
            <w:div w:id="1178275035">
              <w:marLeft w:val="0"/>
              <w:marRight w:val="0"/>
              <w:marTop w:val="0"/>
              <w:marBottom w:val="230"/>
              <w:divBdr>
                <w:top w:val="none" w:sz="0" w:space="0" w:color="auto"/>
                <w:left w:val="none" w:sz="0" w:space="0" w:color="auto"/>
                <w:bottom w:val="none" w:sz="0" w:space="0" w:color="auto"/>
                <w:right w:val="none" w:sz="0" w:space="0" w:color="auto"/>
              </w:divBdr>
            </w:div>
            <w:div w:id="250085791">
              <w:marLeft w:val="0"/>
              <w:marRight w:val="0"/>
              <w:marTop w:val="0"/>
              <w:marBottom w:val="230"/>
              <w:divBdr>
                <w:top w:val="none" w:sz="0" w:space="0" w:color="auto"/>
                <w:left w:val="none" w:sz="0" w:space="0" w:color="auto"/>
                <w:bottom w:val="none" w:sz="0" w:space="0" w:color="auto"/>
                <w:right w:val="none" w:sz="0" w:space="0" w:color="auto"/>
              </w:divBdr>
            </w:div>
            <w:div w:id="2138185415">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 w:id="1097095503">
      <w:bodyDiv w:val="1"/>
      <w:marLeft w:val="0"/>
      <w:marRight w:val="0"/>
      <w:marTop w:val="0"/>
      <w:marBottom w:val="0"/>
      <w:divBdr>
        <w:top w:val="none" w:sz="0" w:space="0" w:color="auto"/>
        <w:left w:val="none" w:sz="0" w:space="0" w:color="auto"/>
        <w:bottom w:val="none" w:sz="0" w:space="0" w:color="auto"/>
        <w:right w:val="none" w:sz="0" w:space="0" w:color="auto"/>
      </w:divBdr>
      <w:divsChild>
        <w:div w:id="1266033507">
          <w:marLeft w:val="0"/>
          <w:marRight w:val="0"/>
          <w:marTop w:val="0"/>
          <w:marBottom w:val="0"/>
          <w:divBdr>
            <w:top w:val="none" w:sz="0" w:space="0" w:color="auto"/>
            <w:left w:val="none" w:sz="0" w:space="0" w:color="auto"/>
            <w:bottom w:val="none" w:sz="0" w:space="0" w:color="auto"/>
            <w:right w:val="none" w:sz="0" w:space="0" w:color="auto"/>
          </w:divBdr>
        </w:div>
      </w:divsChild>
    </w:div>
    <w:div w:id="1109472929">
      <w:bodyDiv w:val="1"/>
      <w:marLeft w:val="0"/>
      <w:marRight w:val="0"/>
      <w:marTop w:val="0"/>
      <w:marBottom w:val="0"/>
      <w:divBdr>
        <w:top w:val="none" w:sz="0" w:space="0" w:color="auto"/>
        <w:left w:val="none" w:sz="0" w:space="0" w:color="auto"/>
        <w:bottom w:val="none" w:sz="0" w:space="0" w:color="auto"/>
        <w:right w:val="none" w:sz="0" w:space="0" w:color="auto"/>
      </w:divBdr>
      <w:divsChild>
        <w:div w:id="1854764191">
          <w:marLeft w:val="0"/>
          <w:marRight w:val="0"/>
          <w:marTop w:val="0"/>
          <w:marBottom w:val="0"/>
          <w:divBdr>
            <w:top w:val="none" w:sz="0" w:space="0" w:color="auto"/>
            <w:left w:val="none" w:sz="0" w:space="0" w:color="auto"/>
            <w:bottom w:val="none" w:sz="0" w:space="0" w:color="auto"/>
            <w:right w:val="none" w:sz="0" w:space="0" w:color="auto"/>
          </w:divBdr>
        </w:div>
        <w:div w:id="638806642">
          <w:marLeft w:val="0"/>
          <w:marRight w:val="0"/>
          <w:marTop w:val="360"/>
          <w:marBottom w:val="0"/>
          <w:divBdr>
            <w:top w:val="none" w:sz="0" w:space="0" w:color="auto"/>
            <w:left w:val="none" w:sz="0" w:space="0" w:color="auto"/>
            <w:bottom w:val="single" w:sz="8" w:space="6" w:color="D9DCDF"/>
            <w:right w:val="none" w:sz="0" w:space="0" w:color="auto"/>
          </w:divBdr>
        </w:div>
      </w:divsChild>
    </w:div>
    <w:div w:id="1110078510">
      <w:bodyDiv w:val="1"/>
      <w:marLeft w:val="0"/>
      <w:marRight w:val="0"/>
      <w:marTop w:val="0"/>
      <w:marBottom w:val="0"/>
      <w:divBdr>
        <w:top w:val="none" w:sz="0" w:space="0" w:color="auto"/>
        <w:left w:val="none" w:sz="0" w:space="0" w:color="auto"/>
        <w:bottom w:val="none" w:sz="0" w:space="0" w:color="auto"/>
        <w:right w:val="none" w:sz="0" w:space="0" w:color="auto"/>
      </w:divBdr>
      <w:divsChild>
        <w:div w:id="660471965">
          <w:marLeft w:val="0"/>
          <w:marRight w:val="0"/>
          <w:marTop w:val="0"/>
          <w:marBottom w:val="0"/>
          <w:divBdr>
            <w:top w:val="none" w:sz="0" w:space="0" w:color="auto"/>
            <w:left w:val="none" w:sz="0" w:space="0" w:color="auto"/>
            <w:bottom w:val="none" w:sz="0" w:space="0" w:color="auto"/>
            <w:right w:val="none" w:sz="0" w:space="0" w:color="auto"/>
          </w:divBdr>
        </w:div>
        <w:div w:id="2111584952">
          <w:marLeft w:val="0"/>
          <w:marRight w:val="0"/>
          <w:marTop w:val="360"/>
          <w:marBottom w:val="0"/>
          <w:divBdr>
            <w:top w:val="none" w:sz="0" w:space="0" w:color="auto"/>
            <w:left w:val="none" w:sz="0" w:space="0" w:color="auto"/>
            <w:bottom w:val="single" w:sz="8" w:space="6" w:color="D9DCDF"/>
            <w:right w:val="none" w:sz="0" w:space="0" w:color="auto"/>
          </w:divBdr>
          <w:divsChild>
            <w:div w:id="407583113">
              <w:marLeft w:val="720"/>
              <w:marRight w:val="0"/>
              <w:marTop w:val="0"/>
              <w:marBottom w:val="0"/>
              <w:divBdr>
                <w:top w:val="none" w:sz="0" w:space="0" w:color="auto"/>
                <w:left w:val="none" w:sz="0" w:space="0" w:color="auto"/>
                <w:bottom w:val="none" w:sz="0" w:space="0" w:color="auto"/>
                <w:right w:val="none" w:sz="0" w:space="0" w:color="auto"/>
              </w:divBdr>
            </w:div>
            <w:div w:id="1603804638">
              <w:marLeft w:val="0"/>
              <w:marRight w:val="0"/>
              <w:marTop w:val="0"/>
              <w:marBottom w:val="0"/>
              <w:divBdr>
                <w:top w:val="none" w:sz="0" w:space="0" w:color="auto"/>
                <w:left w:val="none" w:sz="0" w:space="0" w:color="auto"/>
                <w:bottom w:val="none" w:sz="0" w:space="0" w:color="auto"/>
                <w:right w:val="none" w:sz="0" w:space="0" w:color="auto"/>
              </w:divBdr>
            </w:div>
            <w:div w:id="1610578044">
              <w:marLeft w:val="720"/>
              <w:marRight w:val="0"/>
              <w:marTop w:val="0"/>
              <w:marBottom w:val="0"/>
              <w:divBdr>
                <w:top w:val="none" w:sz="0" w:space="0" w:color="auto"/>
                <w:left w:val="none" w:sz="0" w:space="0" w:color="auto"/>
                <w:bottom w:val="none" w:sz="0" w:space="0" w:color="auto"/>
                <w:right w:val="none" w:sz="0" w:space="0" w:color="auto"/>
              </w:divBdr>
            </w:div>
            <w:div w:id="1544098546">
              <w:marLeft w:val="0"/>
              <w:marRight w:val="0"/>
              <w:marTop w:val="0"/>
              <w:marBottom w:val="0"/>
              <w:divBdr>
                <w:top w:val="none" w:sz="0" w:space="0" w:color="auto"/>
                <w:left w:val="none" w:sz="0" w:space="0" w:color="auto"/>
                <w:bottom w:val="none" w:sz="0" w:space="0" w:color="auto"/>
                <w:right w:val="none" w:sz="0" w:space="0" w:color="auto"/>
              </w:divBdr>
            </w:div>
            <w:div w:id="1507020234">
              <w:marLeft w:val="720"/>
              <w:marRight w:val="0"/>
              <w:marTop w:val="0"/>
              <w:marBottom w:val="0"/>
              <w:divBdr>
                <w:top w:val="none" w:sz="0" w:space="0" w:color="auto"/>
                <w:left w:val="none" w:sz="0" w:space="0" w:color="auto"/>
                <w:bottom w:val="none" w:sz="0" w:space="0" w:color="auto"/>
                <w:right w:val="none" w:sz="0" w:space="0" w:color="auto"/>
              </w:divBdr>
            </w:div>
            <w:div w:id="1891265890">
              <w:marLeft w:val="0"/>
              <w:marRight w:val="0"/>
              <w:marTop w:val="0"/>
              <w:marBottom w:val="0"/>
              <w:divBdr>
                <w:top w:val="none" w:sz="0" w:space="0" w:color="auto"/>
                <w:left w:val="none" w:sz="0" w:space="0" w:color="auto"/>
                <w:bottom w:val="none" w:sz="0" w:space="0" w:color="auto"/>
                <w:right w:val="none" w:sz="0" w:space="0" w:color="auto"/>
              </w:divBdr>
            </w:div>
            <w:div w:id="1751731152">
              <w:marLeft w:val="0"/>
              <w:marRight w:val="0"/>
              <w:marTop w:val="0"/>
              <w:marBottom w:val="0"/>
              <w:divBdr>
                <w:top w:val="none" w:sz="0" w:space="0" w:color="auto"/>
                <w:left w:val="none" w:sz="0" w:space="0" w:color="auto"/>
                <w:bottom w:val="none" w:sz="0" w:space="0" w:color="auto"/>
                <w:right w:val="none" w:sz="0" w:space="0" w:color="auto"/>
              </w:divBdr>
            </w:div>
            <w:div w:id="1979995515">
              <w:marLeft w:val="0"/>
              <w:marRight w:val="0"/>
              <w:marTop w:val="0"/>
              <w:marBottom w:val="0"/>
              <w:divBdr>
                <w:top w:val="none" w:sz="0" w:space="0" w:color="auto"/>
                <w:left w:val="none" w:sz="0" w:space="0" w:color="auto"/>
                <w:bottom w:val="none" w:sz="0" w:space="0" w:color="auto"/>
                <w:right w:val="none" w:sz="0" w:space="0" w:color="auto"/>
              </w:divBdr>
            </w:div>
            <w:div w:id="1709452588">
              <w:marLeft w:val="0"/>
              <w:marRight w:val="0"/>
              <w:marTop w:val="0"/>
              <w:marBottom w:val="0"/>
              <w:divBdr>
                <w:top w:val="none" w:sz="0" w:space="0" w:color="auto"/>
                <w:left w:val="none" w:sz="0" w:space="0" w:color="auto"/>
                <w:bottom w:val="none" w:sz="0" w:space="0" w:color="auto"/>
                <w:right w:val="none" w:sz="0" w:space="0" w:color="auto"/>
              </w:divBdr>
            </w:div>
            <w:div w:id="1966040751">
              <w:marLeft w:val="0"/>
              <w:marRight w:val="0"/>
              <w:marTop w:val="0"/>
              <w:marBottom w:val="0"/>
              <w:divBdr>
                <w:top w:val="none" w:sz="0" w:space="0" w:color="auto"/>
                <w:left w:val="none" w:sz="0" w:space="0" w:color="auto"/>
                <w:bottom w:val="none" w:sz="0" w:space="0" w:color="auto"/>
                <w:right w:val="none" w:sz="0" w:space="0" w:color="auto"/>
              </w:divBdr>
            </w:div>
            <w:div w:id="2025204728">
              <w:marLeft w:val="0"/>
              <w:marRight w:val="0"/>
              <w:marTop w:val="0"/>
              <w:marBottom w:val="0"/>
              <w:divBdr>
                <w:top w:val="none" w:sz="0" w:space="0" w:color="auto"/>
                <w:left w:val="none" w:sz="0" w:space="0" w:color="auto"/>
                <w:bottom w:val="none" w:sz="0" w:space="0" w:color="auto"/>
                <w:right w:val="none" w:sz="0" w:space="0" w:color="auto"/>
              </w:divBdr>
            </w:div>
            <w:div w:id="1712145750">
              <w:marLeft w:val="0"/>
              <w:marRight w:val="0"/>
              <w:marTop w:val="0"/>
              <w:marBottom w:val="0"/>
              <w:divBdr>
                <w:top w:val="none" w:sz="0" w:space="0" w:color="auto"/>
                <w:left w:val="none" w:sz="0" w:space="0" w:color="auto"/>
                <w:bottom w:val="none" w:sz="0" w:space="0" w:color="auto"/>
                <w:right w:val="none" w:sz="0" w:space="0" w:color="auto"/>
              </w:divBdr>
            </w:div>
            <w:div w:id="550772994">
              <w:marLeft w:val="0"/>
              <w:marRight w:val="0"/>
              <w:marTop w:val="0"/>
              <w:marBottom w:val="0"/>
              <w:divBdr>
                <w:top w:val="none" w:sz="0" w:space="0" w:color="auto"/>
                <w:left w:val="none" w:sz="0" w:space="0" w:color="auto"/>
                <w:bottom w:val="none" w:sz="0" w:space="0" w:color="auto"/>
                <w:right w:val="none" w:sz="0" w:space="0" w:color="auto"/>
              </w:divBdr>
            </w:div>
            <w:div w:id="1618558493">
              <w:marLeft w:val="0"/>
              <w:marRight w:val="0"/>
              <w:marTop w:val="0"/>
              <w:marBottom w:val="0"/>
              <w:divBdr>
                <w:top w:val="none" w:sz="0" w:space="0" w:color="auto"/>
                <w:left w:val="none" w:sz="0" w:space="0" w:color="auto"/>
                <w:bottom w:val="none" w:sz="0" w:space="0" w:color="auto"/>
                <w:right w:val="none" w:sz="0" w:space="0" w:color="auto"/>
              </w:divBdr>
            </w:div>
            <w:div w:id="1827627338">
              <w:marLeft w:val="0"/>
              <w:marRight w:val="0"/>
              <w:marTop w:val="0"/>
              <w:marBottom w:val="0"/>
              <w:divBdr>
                <w:top w:val="none" w:sz="0" w:space="0" w:color="auto"/>
                <w:left w:val="none" w:sz="0" w:space="0" w:color="auto"/>
                <w:bottom w:val="none" w:sz="0" w:space="0" w:color="auto"/>
                <w:right w:val="none" w:sz="0" w:space="0" w:color="auto"/>
              </w:divBdr>
            </w:div>
            <w:div w:id="1718624108">
              <w:marLeft w:val="0"/>
              <w:marRight w:val="0"/>
              <w:marTop w:val="0"/>
              <w:marBottom w:val="0"/>
              <w:divBdr>
                <w:top w:val="none" w:sz="0" w:space="0" w:color="auto"/>
                <w:left w:val="none" w:sz="0" w:space="0" w:color="auto"/>
                <w:bottom w:val="none" w:sz="0" w:space="0" w:color="auto"/>
                <w:right w:val="none" w:sz="0" w:space="0" w:color="auto"/>
              </w:divBdr>
            </w:div>
            <w:div w:id="2111196204">
              <w:marLeft w:val="0"/>
              <w:marRight w:val="0"/>
              <w:marTop w:val="0"/>
              <w:marBottom w:val="0"/>
              <w:divBdr>
                <w:top w:val="none" w:sz="0" w:space="0" w:color="auto"/>
                <w:left w:val="none" w:sz="0" w:space="0" w:color="auto"/>
                <w:bottom w:val="none" w:sz="0" w:space="0" w:color="auto"/>
                <w:right w:val="none" w:sz="0" w:space="0" w:color="auto"/>
              </w:divBdr>
            </w:div>
            <w:div w:id="1472553604">
              <w:marLeft w:val="720"/>
              <w:marRight w:val="0"/>
              <w:marTop w:val="0"/>
              <w:marBottom w:val="0"/>
              <w:divBdr>
                <w:top w:val="none" w:sz="0" w:space="0" w:color="auto"/>
                <w:left w:val="none" w:sz="0" w:space="0" w:color="auto"/>
                <w:bottom w:val="none" w:sz="0" w:space="0" w:color="auto"/>
                <w:right w:val="none" w:sz="0" w:space="0" w:color="auto"/>
              </w:divBdr>
            </w:div>
            <w:div w:id="2121141124">
              <w:marLeft w:val="0"/>
              <w:marRight w:val="0"/>
              <w:marTop w:val="0"/>
              <w:marBottom w:val="0"/>
              <w:divBdr>
                <w:top w:val="none" w:sz="0" w:space="0" w:color="auto"/>
                <w:left w:val="none" w:sz="0" w:space="0" w:color="auto"/>
                <w:bottom w:val="none" w:sz="0" w:space="0" w:color="auto"/>
                <w:right w:val="none" w:sz="0" w:space="0" w:color="auto"/>
              </w:divBdr>
            </w:div>
            <w:div w:id="1504123094">
              <w:marLeft w:val="0"/>
              <w:marRight w:val="0"/>
              <w:marTop w:val="0"/>
              <w:marBottom w:val="0"/>
              <w:divBdr>
                <w:top w:val="none" w:sz="0" w:space="0" w:color="auto"/>
                <w:left w:val="none" w:sz="0" w:space="0" w:color="auto"/>
                <w:bottom w:val="none" w:sz="0" w:space="0" w:color="auto"/>
                <w:right w:val="none" w:sz="0" w:space="0" w:color="auto"/>
              </w:divBdr>
            </w:div>
            <w:div w:id="1212183640">
              <w:marLeft w:val="0"/>
              <w:marRight w:val="0"/>
              <w:marTop w:val="0"/>
              <w:marBottom w:val="0"/>
              <w:divBdr>
                <w:top w:val="none" w:sz="0" w:space="0" w:color="auto"/>
                <w:left w:val="none" w:sz="0" w:space="0" w:color="auto"/>
                <w:bottom w:val="none" w:sz="0" w:space="0" w:color="auto"/>
                <w:right w:val="none" w:sz="0" w:space="0" w:color="auto"/>
              </w:divBdr>
            </w:div>
            <w:div w:id="1887569888">
              <w:marLeft w:val="720"/>
              <w:marRight w:val="0"/>
              <w:marTop w:val="0"/>
              <w:marBottom w:val="0"/>
              <w:divBdr>
                <w:top w:val="none" w:sz="0" w:space="0" w:color="auto"/>
                <w:left w:val="none" w:sz="0" w:space="0" w:color="auto"/>
                <w:bottom w:val="none" w:sz="0" w:space="0" w:color="auto"/>
                <w:right w:val="none" w:sz="0" w:space="0" w:color="auto"/>
              </w:divBdr>
            </w:div>
            <w:div w:id="645205462">
              <w:marLeft w:val="0"/>
              <w:marRight w:val="0"/>
              <w:marTop w:val="0"/>
              <w:marBottom w:val="0"/>
              <w:divBdr>
                <w:top w:val="none" w:sz="0" w:space="0" w:color="auto"/>
                <w:left w:val="none" w:sz="0" w:space="0" w:color="auto"/>
                <w:bottom w:val="none" w:sz="0" w:space="0" w:color="auto"/>
                <w:right w:val="none" w:sz="0" w:space="0" w:color="auto"/>
              </w:divBdr>
            </w:div>
            <w:div w:id="1427267544">
              <w:marLeft w:val="0"/>
              <w:marRight w:val="0"/>
              <w:marTop w:val="0"/>
              <w:marBottom w:val="0"/>
              <w:divBdr>
                <w:top w:val="none" w:sz="0" w:space="0" w:color="auto"/>
                <w:left w:val="none" w:sz="0" w:space="0" w:color="auto"/>
                <w:bottom w:val="none" w:sz="0" w:space="0" w:color="auto"/>
                <w:right w:val="none" w:sz="0" w:space="0" w:color="auto"/>
              </w:divBdr>
            </w:div>
            <w:div w:id="348870427">
              <w:marLeft w:val="0"/>
              <w:marRight w:val="0"/>
              <w:marTop w:val="0"/>
              <w:marBottom w:val="0"/>
              <w:divBdr>
                <w:top w:val="none" w:sz="0" w:space="0" w:color="auto"/>
                <w:left w:val="none" w:sz="0" w:space="0" w:color="auto"/>
                <w:bottom w:val="none" w:sz="0" w:space="0" w:color="auto"/>
                <w:right w:val="none" w:sz="0" w:space="0" w:color="auto"/>
              </w:divBdr>
            </w:div>
            <w:div w:id="927425572">
              <w:marLeft w:val="0"/>
              <w:marRight w:val="0"/>
              <w:marTop w:val="0"/>
              <w:marBottom w:val="0"/>
              <w:divBdr>
                <w:top w:val="none" w:sz="0" w:space="0" w:color="auto"/>
                <w:left w:val="none" w:sz="0" w:space="0" w:color="auto"/>
                <w:bottom w:val="none" w:sz="0" w:space="0" w:color="auto"/>
                <w:right w:val="none" w:sz="0" w:space="0" w:color="auto"/>
              </w:divBdr>
            </w:div>
            <w:div w:id="1527988289">
              <w:marLeft w:val="0"/>
              <w:marRight w:val="0"/>
              <w:marTop w:val="0"/>
              <w:marBottom w:val="0"/>
              <w:divBdr>
                <w:top w:val="none" w:sz="0" w:space="0" w:color="auto"/>
                <w:left w:val="none" w:sz="0" w:space="0" w:color="auto"/>
                <w:bottom w:val="none" w:sz="0" w:space="0" w:color="auto"/>
                <w:right w:val="none" w:sz="0" w:space="0" w:color="auto"/>
              </w:divBdr>
            </w:div>
            <w:div w:id="114716108">
              <w:marLeft w:val="0"/>
              <w:marRight w:val="0"/>
              <w:marTop w:val="0"/>
              <w:marBottom w:val="0"/>
              <w:divBdr>
                <w:top w:val="none" w:sz="0" w:space="0" w:color="auto"/>
                <w:left w:val="none" w:sz="0" w:space="0" w:color="auto"/>
                <w:bottom w:val="none" w:sz="0" w:space="0" w:color="auto"/>
                <w:right w:val="none" w:sz="0" w:space="0" w:color="auto"/>
              </w:divBdr>
            </w:div>
            <w:div w:id="1466964801">
              <w:marLeft w:val="0"/>
              <w:marRight w:val="0"/>
              <w:marTop w:val="0"/>
              <w:marBottom w:val="0"/>
              <w:divBdr>
                <w:top w:val="none" w:sz="0" w:space="0" w:color="auto"/>
                <w:left w:val="none" w:sz="0" w:space="0" w:color="auto"/>
                <w:bottom w:val="none" w:sz="0" w:space="0" w:color="auto"/>
                <w:right w:val="none" w:sz="0" w:space="0" w:color="auto"/>
              </w:divBdr>
            </w:div>
            <w:div w:id="184713007">
              <w:marLeft w:val="0"/>
              <w:marRight w:val="0"/>
              <w:marTop w:val="0"/>
              <w:marBottom w:val="0"/>
              <w:divBdr>
                <w:top w:val="none" w:sz="0" w:space="0" w:color="auto"/>
                <w:left w:val="none" w:sz="0" w:space="0" w:color="auto"/>
                <w:bottom w:val="none" w:sz="0" w:space="0" w:color="auto"/>
                <w:right w:val="none" w:sz="0" w:space="0" w:color="auto"/>
              </w:divBdr>
            </w:div>
            <w:div w:id="1575236040">
              <w:marLeft w:val="0"/>
              <w:marRight w:val="0"/>
              <w:marTop w:val="0"/>
              <w:marBottom w:val="0"/>
              <w:divBdr>
                <w:top w:val="none" w:sz="0" w:space="0" w:color="auto"/>
                <w:left w:val="none" w:sz="0" w:space="0" w:color="auto"/>
                <w:bottom w:val="none" w:sz="0" w:space="0" w:color="auto"/>
                <w:right w:val="none" w:sz="0" w:space="0" w:color="auto"/>
              </w:divBdr>
            </w:div>
            <w:div w:id="1317756656">
              <w:marLeft w:val="0"/>
              <w:marRight w:val="0"/>
              <w:marTop w:val="0"/>
              <w:marBottom w:val="0"/>
              <w:divBdr>
                <w:top w:val="none" w:sz="0" w:space="0" w:color="auto"/>
                <w:left w:val="none" w:sz="0" w:space="0" w:color="auto"/>
                <w:bottom w:val="none" w:sz="0" w:space="0" w:color="auto"/>
                <w:right w:val="none" w:sz="0" w:space="0" w:color="auto"/>
              </w:divBdr>
            </w:div>
            <w:div w:id="926645839">
              <w:marLeft w:val="0"/>
              <w:marRight w:val="0"/>
              <w:marTop w:val="0"/>
              <w:marBottom w:val="0"/>
              <w:divBdr>
                <w:top w:val="none" w:sz="0" w:space="0" w:color="auto"/>
                <w:left w:val="none" w:sz="0" w:space="0" w:color="auto"/>
                <w:bottom w:val="none" w:sz="0" w:space="0" w:color="auto"/>
                <w:right w:val="none" w:sz="0" w:space="0" w:color="auto"/>
              </w:divBdr>
            </w:div>
            <w:div w:id="1281304146">
              <w:marLeft w:val="0"/>
              <w:marRight w:val="0"/>
              <w:marTop w:val="0"/>
              <w:marBottom w:val="0"/>
              <w:divBdr>
                <w:top w:val="none" w:sz="0" w:space="0" w:color="auto"/>
                <w:left w:val="none" w:sz="0" w:space="0" w:color="auto"/>
                <w:bottom w:val="none" w:sz="0" w:space="0" w:color="auto"/>
                <w:right w:val="none" w:sz="0" w:space="0" w:color="auto"/>
              </w:divBdr>
            </w:div>
            <w:div w:id="805009322">
              <w:marLeft w:val="0"/>
              <w:marRight w:val="0"/>
              <w:marTop w:val="0"/>
              <w:marBottom w:val="0"/>
              <w:divBdr>
                <w:top w:val="none" w:sz="0" w:space="0" w:color="auto"/>
                <w:left w:val="none" w:sz="0" w:space="0" w:color="auto"/>
                <w:bottom w:val="none" w:sz="0" w:space="0" w:color="auto"/>
                <w:right w:val="none" w:sz="0" w:space="0" w:color="auto"/>
              </w:divBdr>
            </w:div>
            <w:div w:id="1768429720">
              <w:marLeft w:val="0"/>
              <w:marRight w:val="0"/>
              <w:marTop w:val="0"/>
              <w:marBottom w:val="0"/>
              <w:divBdr>
                <w:top w:val="none" w:sz="0" w:space="0" w:color="auto"/>
                <w:left w:val="none" w:sz="0" w:space="0" w:color="auto"/>
                <w:bottom w:val="none" w:sz="0" w:space="0" w:color="auto"/>
                <w:right w:val="none" w:sz="0" w:space="0" w:color="auto"/>
              </w:divBdr>
            </w:div>
            <w:div w:id="142703473">
              <w:marLeft w:val="0"/>
              <w:marRight w:val="0"/>
              <w:marTop w:val="0"/>
              <w:marBottom w:val="0"/>
              <w:divBdr>
                <w:top w:val="none" w:sz="0" w:space="0" w:color="auto"/>
                <w:left w:val="none" w:sz="0" w:space="0" w:color="auto"/>
                <w:bottom w:val="none" w:sz="0" w:space="0" w:color="auto"/>
                <w:right w:val="none" w:sz="0" w:space="0" w:color="auto"/>
              </w:divBdr>
            </w:div>
            <w:div w:id="936211622">
              <w:marLeft w:val="0"/>
              <w:marRight w:val="0"/>
              <w:marTop w:val="0"/>
              <w:marBottom w:val="0"/>
              <w:divBdr>
                <w:top w:val="none" w:sz="0" w:space="0" w:color="auto"/>
                <w:left w:val="none" w:sz="0" w:space="0" w:color="auto"/>
                <w:bottom w:val="none" w:sz="0" w:space="0" w:color="auto"/>
                <w:right w:val="none" w:sz="0" w:space="0" w:color="auto"/>
              </w:divBdr>
            </w:div>
            <w:div w:id="866451918">
              <w:marLeft w:val="0"/>
              <w:marRight w:val="0"/>
              <w:marTop w:val="0"/>
              <w:marBottom w:val="0"/>
              <w:divBdr>
                <w:top w:val="none" w:sz="0" w:space="0" w:color="auto"/>
                <w:left w:val="none" w:sz="0" w:space="0" w:color="auto"/>
                <w:bottom w:val="none" w:sz="0" w:space="0" w:color="auto"/>
                <w:right w:val="none" w:sz="0" w:space="0" w:color="auto"/>
              </w:divBdr>
            </w:div>
            <w:div w:id="1275940561">
              <w:marLeft w:val="720"/>
              <w:marRight w:val="0"/>
              <w:marTop w:val="0"/>
              <w:marBottom w:val="0"/>
              <w:divBdr>
                <w:top w:val="none" w:sz="0" w:space="0" w:color="auto"/>
                <w:left w:val="none" w:sz="0" w:space="0" w:color="auto"/>
                <w:bottom w:val="none" w:sz="0" w:space="0" w:color="auto"/>
                <w:right w:val="none" w:sz="0" w:space="0" w:color="auto"/>
              </w:divBdr>
            </w:div>
            <w:div w:id="1112213208">
              <w:marLeft w:val="0"/>
              <w:marRight w:val="0"/>
              <w:marTop w:val="0"/>
              <w:marBottom w:val="0"/>
              <w:divBdr>
                <w:top w:val="none" w:sz="0" w:space="0" w:color="auto"/>
                <w:left w:val="none" w:sz="0" w:space="0" w:color="auto"/>
                <w:bottom w:val="none" w:sz="0" w:space="0" w:color="auto"/>
                <w:right w:val="none" w:sz="0" w:space="0" w:color="auto"/>
              </w:divBdr>
            </w:div>
            <w:div w:id="532964230">
              <w:marLeft w:val="720"/>
              <w:marRight w:val="0"/>
              <w:marTop w:val="0"/>
              <w:marBottom w:val="0"/>
              <w:divBdr>
                <w:top w:val="none" w:sz="0" w:space="0" w:color="auto"/>
                <w:left w:val="none" w:sz="0" w:space="0" w:color="auto"/>
                <w:bottom w:val="none" w:sz="0" w:space="0" w:color="auto"/>
                <w:right w:val="none" w:sz="0" w:space="0" w:color="auto"/>
              </w:divBdr>
            </w:div>
            <w:div w:id="805389410">
              <w:marLeft w:val="0"/>
              <w:marRight w:val="0"/>
              <w:marTop w:val="0"/>
              <w:marBottom w:val="0"/>
              <w:divBdr>
                <w:top w:val="none" w:sz="0" w:space="0" w:color="auto"/>
                <w:left w:val="none" w:sz="0" w:space="0" w:color="auto"/>
                <w:bottom w:val="none" w:sz="0" w:space="0" w:color="auto"/>
                <w:right w:val="none" w:sz="0" w:space="0" w:color="auto"/>
              </w:divBdr>
            </w:div>
            <w:div w:id="136070084">
              <w:marLeft w:val="0"/>
              <w:marRight w:val="0"/>
              <w:marTop w:val="0"/>
              <w:marBottom w:val="0"/>
              <w:divBdr>
                <w:top w:val="none" w:sz="0" w:space="0" w:color="auto"/>
                <w:left w:val="none" w:sz="0" w:space="0" w:color="auto"/>
                <w:bottom w:val="none" w:sz="0" w:space="0" w:color="auto"/>
                <w:right w:val="none" w:sz="0" w:space="0" w:color="auto"/>
              </w:divBdr>
            </w:div>
            <w:div w:id="1410732193">
              <w:marLeft w:val="720"/>
              <w:marRight w:val="0"/>
              <w:marTop w:val="0"/>
              <w:marBottom w:val="0"/>
              <w:divBdr>
                <w:top w:val="none" w:sz="0" w:space="0" w:color="auto"/>
                <w:left w:val="none" w:sz="0" w:space="0" w:color="auto"/>
                <w:bottom w:val="none" w:sz="0" w:space="0" w:color="auto"/>
                <w:right w:val="none" w:sz="0" w:space="0" w:color="auto"/>
              </w:divBdr>
            </w:div>
            <w:div w:id="241961411">
              <w:marLeft w:val="0"/>
              <w:marRight w:val="0"/>
              <w:marTop w:val="0"/>
              <w:marBottom w:val="0"/>
              <w:divBdr>
                <w:top w:val="none" w:sz="0" w:space="0" w:color="auto"/>
                <w:left w:val="none" w:sz="0" w:space="0" w:color="auto"/>
                <w:bottom w:val="none" w:sz="0" w:space="0" w:color="auto"/>
                <w:right w:val="none" w:sz="0" w:space="0" w:color="auto"/>
              </w:divBdr>
            </w:div>
            <w:div w:id="2058117807">
              <w:marLeft w:val="0"/>
              <w:marRight w:val="0"/>
              <w:marTop w:val="0"/>
              <w:marBottom w:val="0"/>
              <w:divBdr>
                <w:top w:val="none" w:sz="0" w:space="0" w:color="auto"/>
                <w:left w:val="none" w:sz="0" w:space="0" w:color="auto"/>
                <w:bottom w:val="none" w:sz="0" w:space="0" w:color="auto"/>
                <w:right w:val="none" w:sz="0" w:space="0" w:color="auto"/>
              </w:divBdr>
            </w:div>
            <w:div w:id="1721703641">
              <w:marLeft w:val="0"/>
              <w:marRight w:val="0"/>
              <w:marTop w:val="0"/>
              <w:marBottom w:val="0"/>
              <w:divBdr>
                <w:top w:val="none" w:sz="0" w:space="0" w:color="auto"/>
                <w:left w:val="none" w:sz="0" w:space="0" w:color="auto"/>
                <w:bottom w:val="none" w:sz="0" w:space="0" w:color="auto"/>
                <w:right w:val="none" w:sz="0" w:space="0" w:color="auto"/>
              </w:divBdr>
            </w:div>
            <w:div w:id="781387082">
              <w:marLeft w:val="720"/>
              <w:marRight w:val="0"/>
              <w:marTop w:val="0"/>
              <w:marBottom w:val="0"/>
              <w:divBdr>
                <w:top w:val="none" w:sz="0" w:space="0" w:color="auto"/>
                <w:left w:val="none" w:sz="0" w:space="0" w:color="auto"/>
                <w:bottom w:val="none" w:sz="0" w:space="0" w:color="auto"/>
                <w:right w:val="none" w:sz="0" w:space="0" w:color="auto"/>
              </w:divBdr>
            </w:div>
            <w:div w:id="41831242">
              <w:marLeft w:val="0"/>
              <w:marRight w:val="0"/>
              <w:marTop w:val="0"/>
              <w:marBottom w:val="0"/>
              <w:divBdr>
                <w:top w:val="none" w:sz="0" w:space="0" w:color="auto"/>
                <w:left w:val="none" w:sz="0" w:space="0" w:color="auto"/>
                <w:bottom w:val="none" w:sz="0" w:space="0" w:color="auto"/>
                <w:right w:val="none" w:sz="0" w:space="0" w:color="auto"/>
              </w:divBdr>
            </w:div>
            <w:div w:id="1720665501">
              <w:marLeft w:val="720"/>
              <w:marRight w:val="0"/>
              <w:marTop w:val="0"/>
              <w:marBottom w:val="0"/>
              <w:divBdr>
                <w:top w:val="none" w:sz="0" w:space="0" w:color="auto"/>
                <w:left w:val="none" w:sz="0" w:space="0" w:color="auto"/>
                <w:bottom w:val="none" w:sz="0" w:space="0" w:color="auto"/>
                <w:right w:val="none" w:sz="0" w:space="0" w:color="auto"/>
              </w:divBdr>
            </w:div>
            <w:div w:id="599070788">
              <w:marLeft w:val="0"/>
              <w:marRight w:val="0"/>
              <w:marTop w:val="0"/>
              <w:marBottom w:val="0"/>
              <w:divBdr>
                <w:top w:val="none" w:sz="0" w:space="0" w:color="auto"/>
                <w:left w:val="none" w:sz="0" w:space="0" w:color="auto"/>
                <w:bottom w:val="none" w:sz="0" w:space="0" w:color="auto"/>
                <w:right w:val="none" w:sz="0" w:space="0" w:color="auto"/>
              </w:divBdr>
            </w:div>
            <w:div w:id="2050183320">
              <w:marLeft w:val="720"/>
              <w:marRight w:val="0"/>
              <w:marTop w:val="0"/>
              <w:marBottom w:val="0"/>
              <w:divBdr>
                <w:top w:val="none" w:sz="0" w:space="0" w:color="auto"/>
                <w:left w:val="none" w:sz="0" w:space="0" w:color="auto"/>
                <w:bottom w:val="none" w:sz="0" w:space="0" w:color="auto"/>
                <w:right w:val="none" w:sz="0" w:space="0" w:color="auto"/>
              </w:divBdr>
            </w:div>
            <w:div w:id="1876696620">
              <w:marLeft w:val="0"/>
              <w:marRight w:val="0"/>
              <w:marTop w:val="0"/>
              <w:marBottom w:val="0"/>
              <w:divBdr>
                <w:top w:val="none" w:sz="0" w:space="0" w:color="auto"/>
                <w:left w:val="none" w:sz="0" w:space="0" w:color="auto"/>
                <w:bottom w:val="none" w:sz="0" w:space="0" w:color="auto"/>
                <w:right w:val="none" w:sz="0" w:space="0" w:color="auto"/>
              </w:divBdr>
            </w:div>
            <w:div w:id="435172063">
              <w:marLeft w:val="0"/>
              <w:marRight w:val="0"/>
              <w:marTop w:val="0"/>
              <w:marBottom w:val="0"/>
              <w:divBdr>
                <w:top w:val="none" w:sz="0" w:space="0" w:color="auto"/>
                <w:left w:val="none" w:sz="0" w:space="0" w:color="auto"/>
                <w:bottom w:val="none" w:sz="0" w:space="0" w:color="auto"/>
                <w:right w:val="none" w:sz="0" w:space="0" w:color="auto"/>
              </w:divBdr>
            </w:div>
            <w:div w:id="732046416">
              <w:marLeft w:val="720"/>
              <w:marRight w:val="0"/>
              <w:marTop w:val="0"/>
              <w:marBottom w:val="0"/>
              <w:divBdr>
                <w:top w:val="none" w:sz="0" w:space="0" w:color="auto"/>
                <w:left w:val="none" w:sz="0" w:space="0" w:color="auto"/>
                <w:bottom w:val="none" w:sz="0" w:space="0" w:color="auto"/>
                <w:right w:val="none" w:sz="0" w:space="0" w:color="auto"/>
              </w:divBdr>
            </w:div>
            <w:div w:id="449477986">
              <w:marLeft w:val="0"/>
              <w:marRight w:val="0"/>
              <w:marTop w:val="0"/>
              <w:marBottom w:val="0"/>
              <w:divBdr>
                <w:top w:val="none" w:sz="0" w:space="0" w:color="auto"/>
                <w:left w:val="none" w:sz="0" w:space="0" w:color="auto"/>
                <w:bottom w:val="none" w:sz="0" w:space="0" w:color="auto"/>
                <w:right w:val="none" w:sz="0" w:space="0" w:color="auto"/>
              </w:divBdr>
            </w:div>
            <w:div w:id="1168864948">
              <w:marLeft w:val="0"/>
              <w:marRight w:val="0"/>
              <w:marTop w:val="0"/>
              <w:marBottom w:val="0"/>
              <w:divBdr>
                <w:top w:val="none" w:sz="0" w:space="0" w:color="auto"/>
                <w:left w:val="none" w:sz="0" w:space="0" w:color="auto"/>
                <w:bottom w:val="none" w:sz="0" w:space="0" w:color="auto"/>
                <w:right w:val="none" w:sz="0" w:space="0" w:color="auto"/>
              </w:divBdr>
            </w:div>
            <w:div w:id="2022462053">
              <w:marLeft w:val="0"/>
              <w:marRight w:val="0"/>
              <w:marTop w:val="0"/>
              <w:marBottom w:val="0"/>
              <w:divBdr>
                <w:top w:val="none" w:sz="0" w:space="0" w:color="auto"/>
                <w:left w:val="none" w:sz="0" w:space="0" w:color="auto"/>
                <w:bottom w:val="none" w:sz="0" w:space="0" w:color="auto"/>
                <w:right w:val="none" w:sz="0" w:space="0" w:color="auto"/>
              </w:divBdr>
            </w:div>
            <w:div w:id="204370800">
              <w:marLeft w:val="0"/>
              <w:marRight w:val="0"/>
              <w:marTop w:val="0"/>
              <w:marBottom w:val="0"/>
              <w:divBdr>
                <w:top w:val="none" w:sz="0" w:space="0" w:color="auto"/>
                <w:left w:val="none" w:sz="0" w:space="0" w:color="auto"/>
                <w:bottom w:val="none" w:sz="0" w:space="0" w:color="auto"/>
                <w:right w:val="none" w:sz="0" w:space="0" w:color="auto"/>
              </w:divBdr>
            </w:div>
            <w:div w:id="920989195">
              <w:marLeft w:val="0"/>
              <w:marRight w:val="0"/>
              <w:marTop w:val="0"/>
              <w:marBottom w:val="0"/>
              <w:divBdr>
                <w:top w:val="none" w:sz="0" w:space="0" w:color="auto"/>
                <w:left w:val="none" w:sz="0" w:space="0" w:color="auto"/>
                <w:bottom w:val="none" w:sz="0" w:space="0" w:color="auto"/>
                <w:right w:val="none" w:sz="0" w:space="0" w:color="auto"/>
              </w:divBdr>
            </w:div>
            <w:div w:id="196824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297">
      <w:bodyDiv w:val="1"/>
      <w:marLeft w:val="0"/>
      <w:marRight w:val="0"/>
      <w:marTop w:val="0"/>
      <w:marBottom w:val="0"/>
      <w:divBdr>
        <w:top w:val="none" w:sz="0" w:space="0" w:color="auto"/>
        <w:left w:val="none" w:sz="0" w:space="0" w:color="auto"/>
        <w:bottom w:val="none" w:sz="0" w:space="0" w:color="auto"/>
        <w:right w:val="none" w:sz="0" w:space="0" w:color="auto"/>
      </w:divBdr>
      <w:divsChild>
        <w:div w:id="821193291">
          <w:marLeft w:val="0"/>
          <w:marRight w:val="0"/>
          <w:marTop w:val="0"/>
          <w:marBottom w:val="80"/>
          <w:divBdr>
            <w:top w:val="single" w:sz="4" w:space="0" w:color="auto"/>
            <w:left w:val="single" w:sz="18" w:space="0" w:color="auto"/>
            <w:bottom w:val="single" w:sz="4" w:space="0" w:color="auto"/>
            <w:right w:val="single" w:sz="4" w:space="0" w:color="auto"/>
          </w:divBdr>
        </w:div>
        <w:div w:id="739057357">
          <w:marLeft w:val="0"/>
          <w:marRight w:val="0"/>
          <w:marTop w:val="100"/>
          <w:marBottom w:val="100"/>
          <w:divBdr>
            <w:top w:val="none" w:sz="0" w:space="0" w:color="auto"/>
            <w:left w:val="none" w:sz="0" w:space="0" w:color="auto"/>
            <w:bottom w:val="none" w:sz="0" w:space="0" w:color="auto"/>
            <w:right w:val="none" w:sz="0" w:space="0" w:color="auto"/>
          </w:divBdr>
          <w:divsChild>
            <w:div w:id="1043362288">
              <w:marLeft w:val="0"/>
              <w:marRight w:val="0"/>
              <w:marTop w:val="100"/>
              <w:marBottom w:val="100"/>
              <w:divBdr>
                <w:top w:val="none" w:sz="0" w:space="0" w:color="auto"/>
                <w:left w:val="none" w:sz="0" w:space="0" w:color="auto"/>
                <w:bottom w:val="none" w:sz="0" w:space="0" w:color="auto"/>
                <w:right w:val="none" w:sz="0" w:space="0" w:color="auto"/>
              </w:divBdr>
              <w:divsChild>
                <w:div w:id="998121579">
                  <w:marLeft w:val="0"/>
                  <w:marRight w:val="0"/>
                  <w:marTop w:val="0"/>
                  <w:marBottom w:val="0"/>
                  <w:divBdr>
                    <w:top w:val="none" w:sz="0" w:space="0" w:color="auto"/>
                    <w:left w:val="none" w:sz="0" w:space="0" w:color="auto"/>
                    <w:bottom w:val="none" w:sz="0" w:space="0" w:color="auto"/>
                    <w:right w:val="none" w:sz="0" w:space="0" w:color="auto"/>
                  </w:divBdr>
                  <w:divsChild>
                    <w:div w:id="151048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782745">
          <w:marLeft w:val="0"/>
          <w:marRight w:val="0"/>
          <w:marTop w:val="0"/>
          <w:marBottom w:val="80"/>
          <w:divBdr>
            <w:top w:val="single" w:sz="4" w:space="0" w:color="auto"/>
            <w:left w:val="single" w:sz="18" w:space="0" w:color="auto"/>
            <w:bottom w:val="single" w:sz="4" w:space="0" w:color="auto"/>
            <w:right w:val="single" w:sz="4" w:space="0" w:color="auto"/>
          </w:divBdr>
        </w:div>
      </w:divsChild>
    </w:div>
    <w:div w:id="1121530246">
      <w:bodyDiv w:val="1"/>
      <w:marLeft w:val="0"/>
      <w:marRight w:val="0"/>
      <w:marTop w:val="0"/>
      <w:marBottom w:val="0"/>
      <w:divBdr>
        <w:top w:val="none" w:sz="0" w:space="0" w:color="auto"/>
        <w:left w:val="none" w:sz="0" w:space="0" w:color="auto"/>
        <w:bottom w:val="none" w:sz="0" w:space="0" w:color="auto"/>
        <w:right w:val="none" w:sz="0" w:space="0" w:color="auto"/>
      </w:divBdr>
      <w:divsChild>
        <w:div w:id="99684702">
          <w:marLeft w:val="0"/>
          <w:marRight w:val="0"/>
          <w:marTop w:val="0"/>
          <w:marBottom w:val="0"/>
          <w:divBdr>
            <w:top w:val="none" w:sz="0" w:space="0" w:color="auto"/>
            <w:left w:val="none" w:sz="0" w:space="0" w:color="auto"/>
            <w:bottom w:val="none" w:sz="0" w:space="0" w:color="auto"/>
            <w:right w:val="none" w:sz="0" w:space="0" w:color="auto"/>
          </w:divBdr>
        </w:div>
        <w:div w:id="238102332">
          <w:marLeft w:val="0"/>
          <w:marRight w:val="0"/>
          <w:marTop w:val="360"/>
          <w:marBottom w:val="0"/>
          <w:divBdr>
            <w:top w:val="none" w:sz="0" w:space="0" w:color="auto"/>
            <w:left w:val="none" w:sz="0" w:space="0" w:color="auto"/>
            <w:bottom w:val="single" w:sz="8" w:space="6" w:color="D9DCDF"/>
            <w:right w:val="none" w:sz="0" w:space="0" w:color="auto"/>
          </w:divBdr>
          <w:divsChild>
            <w:div w:id="1183472039">
              <w:marLeft w:val="0"/>
              <w:marRight w:val="0"/>
              <w:marTop w:val="0"/>
              <w:marBottom w:val="230"/>
              <w:divBdr>
                <w:top w:val="none" w:sz="0" w:space="0" w:color="auto"/>
                <w:left w:val="none" w:sz="0" w:space="0" w:color="auto"/>
                <w:bottom w:val="none" w:sz="0" w:space="0" w:color="auto"/>
                <w:right w:val="none" w:sz="0" w:space="0" w:color="auto"/>
              </w:divBdr>
            </w:div>
            <w:div w:id="192233271">
              <w:marLeft w:val="0"/>
              <w:marRight w:val="0"/>
              <w:marTop w:val="0"/>
              <w:marBottom w:val="230"/>
              <w:divBdr>
                <w:top w:val="none" w:sz="0" w:space="0" w:color="auto"/>
                <w:left w:val="none" w:sz="0" w:space="0" w:color="auto"/>
                <w:bottom w:val="none" w:sz="0" w:space="0" w:color="auto"/>
                <w:right w:val="none" w:sz="0" w:space="0" w:color="auto"/>
              </w:divBdr>
            </w:div>
            <w:div w:id="2028364923">
              <w:marLeft w:val="0"/>
              <w:marRight w:val="0"/>
              <w:marTop w:val="72"/>
              <w:marBottom w:val="216"/>
              <w:divBdr>
                <w:top w:val="single" w:sz="4" w:space="3" w:color="F0F0F0"/>
                <w:left w:val="single" w:sz="4" w:space="2" w:color="F0F0F0"/>
                <w:bottom w:val="single" w:sz="4" w:space="5" w:color="F0F0F0"/>
                <w:right w:val="single" w:sz="4" w:space="2" w:color="F0F0F0"/>
              </w:divBdr>
              <w:divsChild>
                <w:div w:id="935869397">
                  <w:marLeft w:val="0"/>
                  <w:marRight w:val="0"/>
                  <w:marTop w:val="35"/>
                  <w:marBottom w:val="35"/>
                  <w:divBdr>
                    <w:top w:val="none" w:sz="0" w:space="0" w:color="auto"/>
                    <w:left w:val="none" w:sz="0" w:space="0" w:color="auto"/>
                    <w:bottom w:val="none" w:sz="0" w:space="0" w:color="auto"/>
                    <w:right w:val="none" w:sz="0" w:space="0" w:color="auto"/>
                  </w:divBdr>
                </w:div>
              </w:divsChild>
            </w:div>
            <w:div w:id="2023123282">
              <w:marLeft w:val="0"/>
              <w:marRight w:val="0"/>
              <w:marTop w:val="0"/>
              <w:marBottom w:val="230"/>
              <w:divBdr>
                <w:top w:val="none" w:sz="0" w:space="0" w:color="auto"/>
                <w:left w:val="none" w:sz="0" w:space="0" w:color="auto"/>
                <w:bottom w:val="none" w:sz="0" w:space="0" w:color="auto"/>
                <w:right w:val="none" w:sz="0" w:space="0" w:color="auto"/>
              </w:divBdr>
            </w:div>
            <w:div w:id="442844741">
              <w:marLeft w:val="0"/>
              <w:marRight w:val="0"/>
              <w:marTop w:val="0"/>
              <w:marBottom w:val="230"/>
              <w:divBdr>
                <w:top w:val="none" w:sz="0" w:space="0" w:color="auto"/>
                <w:left w:val="none" w:sz="0" w:space="0" w:color="auto"/>
                <w:bottom w:val="none" w:sz="0" w:space="0" w:color="auto"/>
                <w:right w:val="none" w:sz="0" w:space="0" w:color="auto"/>
              </w:divBdr>
            </w:div>
            <w:div w:id="1825660113">
              <w:marLeft w:val="0"/>
              <w:marRight w:val="0"/>
              <w:marTop w:val="0"/>
              <w:marBottom w:val="230"/>
              <w:divBdr>
                <w:top w:val="none" w:sz="0" w:space="0" w:color="auto"/>
                <w:left w:val="none" w:sz="0" w:space="0" w:color="auto"/>
                <w:bottom w:val="none" w:sz="0" w:space="0" w:color="auto"/>
                <w:right w:val="none" w:sz="0" w:space="0" w:color="auto"/>
              </w:divBdr>
            </w:div>
            <w:div w:id="723911528">
              <w:marLeft w:val="0"/>
              <w:marRight w:val="0"/>
              <w:marTop w:val="72"/>
              <w:marBottom w:val="216"/>
              <w:divBdr>
                <w:top w:val="single" w:sz="4" w:space="3" w:color="F0F0F0"/>
                <w:left w:val="single" w:sz="4" w:space="2" w:color="F0F0F0"/>
                <w:bottom w:val="single" w:sz="4" w:space="5" w:color="F0F0F0"/>
                <w:right w:val="single" w:sz="4" w:space="2" w:color="F0F0F0"/>
              </w:divBdr>
              <w:divsChild>
                <w:div w:id="1952006964">
                  <w:marLeft w:val="0"/>
                  <w:marRight w:val="0"/>
                  <w:marTop w:val="35"/>
                  <w:marBottom w:val="35"/>
                  <w:divBdr>
                    <w:top w:val="none" w:sz="0" w:space="0" w:color="auto"/>
                    <w:left w:val="none" w:sz="0" w:space="0" w:color="auto"/>
                    <w:bottom w:val="none" w:sz="0" w:space="0" w:color="auto"/>
                    <w:right w:val="none" w:sz="0" w:space="0" w:color="auto"/>
                  </w:divBdr>
                </w:div>
              </w:divsChild>
            </w:div>
            <w:div w:id="858858908">
              <w:marLeft w:val="0"/>
              <w:marRight w:val="0"/>
              <w:marTop w:val="0"/>
              <w:marBottom w:val="230"/>
              <w:divBdr>
                <w:top w:val="none" w:sz="0" w:space="0" w:color="auto"/>
                <w:left w:val="none" w:sz="0" w:space="0" w:color="auto"/>
                <w:bottom w:val="none" w:sz="0" w:space="0" w:color="auto"/>
                <w:right w:val="none" w:sz="0" w:space="0" w:color="auto"/>
              </w:divBdr>
            </w:div>
            <w:div w:id="715280097">
              <w:marLeft w:val="0"/>
              <w:marRight w:val="0"/>
              <w:marTop w:val="72"/>
              <w:marBottom w:val="216"/>
              <w:divBdr>
                <w:top w:val="single" w:sz="4" w:space="3" w:color="F0F0F0"/>
                <w:left w:val="single" w:sz="4" w:space="2" w:color="F0F0F0"/>
                <w:bottom w:val="single" w:sz="4" w:space="5" w:color="F0F0F0"/>
                <w:right w:val="single" w:sz="4" w:space="2" w:color="F0F0F0"/>
              </w:divBdr>
              <w:divsChild>
                <w:div w:id="402916170">
                  <w:marLeft w:val="0"/>
                  <w:marRight w:val="0"/>
                  <w:marTop w:val="35"/>
                  <w:marBottom w:val="35"/>
                  <w:divBdr>
                    <w:top w:val="none" w:sz="0" w:space="0" w:color="auto"/>
                    <w:left w:val="none" w:sz="0" w:space="0" w:color="auto"/>
                    <w:bottom w:val="none" w:sz="0" w:space="0" w:color="auto"/>
                    <w:right w:val="none" w:sz="0" w:space="0" w:color="auto"/>
                  </w:divBdr>
                </w:div>
              </w:divsChild>
            </w:div>
            <w:div w:id="829097370">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 w:id="1133018298">
      <w:bodyDiv w:val="1"/>
      <w:marLeft w:val="0"/>
      <w:marRight w:val="0"/>
      <w:marTop w:val="0"/>
      <w:marBottom w:val="0"/>
      <w:divBdr>
        <w:top w:val="none" w:sz="0" w:space="0" w:color="auto"/>
        <w:left w:val="none" w:sz="0" w:space="0" w:color="auto"/>
        <w:bottom w:val="none" w:sz="0" w:space="0" w:color="auto"/>
        <w:right w:val="none" w:sz="0" w:space="0" w:color="auto"/>
      </w:divBdr>
      <w:divsChild>
        <w:div w:id="1381707142">
          <w:marLeft w:val="0"/>
          <w:marRight w:val="0"/>
          <w:marTop w:val="0"/>
          <w:marBottom w:val="80"/>
          <w:divBdr>
            <w:top w:val="single" w:sz="4" w:space="0" w:color="auto"/>
            <w:left w:val="single" w:sz="18" w:space="0" w:color="auto"/>
            <w:bottom w:val="single" w:sz="4" w:space="0" w:color="auto"/>
            <w:right w:val="single" w:sz="4" w:space="0" w:color="auto"/>
          </w:divBdr>
        </w:div>
        <w:div w:id="1946963802">
          <w:marLeft w:val="0"/>
          <w:marRight w:val="0"/>
          <w:marTop w:val="0"/>
          <w:marBottom w:val="80"/>
          <w:divBdr>
            <w:top w:val="single" w:sz="4" w:space="0" w:color="auto"/>
            <w:left w:val="single" w:sz="18" w:space="0" w:color="auto"/>
            <w:bottom w:val="single" w:sz="4" w:space="0" w:color="auto"/>
            <w:right w:val="single" w:sz="4" w:space="0" w:color="auto"/>
          </w:divBdr>
        </w:div>
      </w:divsChild>
    </w:div>
    <w:div w:id="1133475655">
      <w:bodyDiv w:val="1"/>
      <w:marLeft w:val="0"/>
      <w:marRight w:val="0"/>
      <w:marTop w:val="0"/>
      <w:marBottom w:val="0"/>
      <w:divBdr>
        <w:top w:val="none" w:sz="0" w:space="0" w:color="auto"/>
        <w:left w:val="none" w:sz="0" w:space="0" w:color="auto"/>
        <w:bottom w:val="none" w:sz="0" w:space="0" w:color="auto"/>
        <w:right w:val="none" w:sz="0" w:space="0" w:color="auto"/>
      </w:divBdr>
      <w:divsChild>
        <w:div w:id="1268583695">
          <w:marLeft w:val="0"/>
          <w:marRight w:val="0"/>
          <w:marTop w:val="0"/>
          <w:marBottom w:val="115"/>
          <w:divBdr>
            <w:top w:val="none" w:sz="0" w:space="0" w:color="auto"/>
            <w:left w:val="none" w:sz="0" w:space="0" w:color="auto"/>
            <w:bottom w:val="none" w:sz="0" w:space="0" w:color="auto"/>
            <w:right w:val="none" w:sz="0" w:space="0" w:color="auto"/>
          </w:divBdr>
        </w:div>
        <w:div w:id="280692571">
          <w:marLeft w:val="0"/>
          <w:marRight w:val="0"/>
          <w:marTop w:val="115"/>
          <w:marBottom w:val="115"/>
          <w:divBdr>
            <w:top w:val="none" w:sz="0" w:space="0" w:color="auto"/>
            <w:left w:val="none" w:sz="0" w:space="0" w:color="auto"/>
            <w:bottom w:val="none" w:sz="0" w:space="0" w:color="auto"/>
            <w:right w:val="none" w:sz="0" w:space="0" w:color="auto"/>
          </w:divBdr>
        </w:div>
        <w:div w:id="1121654356">
          <w:marLeft w:val="0"/>
          <w:marRight w:val="0"/>
          <w:marTop w:val="115"/>
          <w:marBottom w:val="115"/>
          <w:divBdr>
            <w:top w:val="none" w:sz="0" w:space="0" w:color="auto"/>
            <w:left w:val="none" w:sz="0" w:space="0" w:color="auto"/>
            <w:bottom w:val="none" w:sz="0" w:space="0" w:color="auto"/>
            <w:right w:val="none" w:sz="0" w:space="0" w:color="auto"/>
          </w:divBdr>
        </w:div>
        <w:div w:id="820193588">
          <w:marLeft w:val="0"/>
          <w:marRight w:val="0"/>
          <w:marTop w:val="115"/>
          <w:marBottom w:val="115"/>
          <w:divBdr>
            <w:top w:val="none" w:sz="0" w:space="0" w:color="auto"/>
            <w:left w:val="none" w:sz="0" w:space="0" w:color="auto"/>
            <w:bottom w:val="none" w:sz="0" w:space="0" w:color="auto"/>
            <w:right w:val="none" w:sz="0" w:space="0" w:color="auto"/>
          </w:divBdr>
        </w:div>
        <w:div w:id="1302806516">
          <w:marLeft w:val="0"/>
          <w:marRight w:val="0"/>
          <w:marTop w:val="115"/>
          <w:marBottom w:val="115"/>
          <w:divBdr>
            <w:top w:val="none" w:sz="0" w:space="0" w:color="auto"/>
            <w:left w:val="none" w:sz="0" w:space="0" w:color="auto"/>
            <w:bottom w:val="none" w:sz="0" w:space="0" w:color="auto"/>
            <w:right w:val="none" w:sz="0" w:space="0" w:color="auto"/>
          </w:divBdr>
        </w:div>
        <w:div w:id="147946962">
          <w:marLeft w:val="0"/>
          <w:marRight w:val="0"/>
          <w:marTop w:val="115"/>
          <w:marBottom w:val="115"/>
          <w:divBdr>
            <w:top w:val="none" w:sz="0" w:space="0" w:color="auto"/>
            <w:left w:val="none" w:sz="0" w:space="0" w:color="auto"/>
            <w:bottom w:val="none" w:sz="0" w:space="0" w:color="auto"/>
            <w:right w:val="none" w:sz="0" w:space="0" w:color="auto"/>
          </w:divBdr>
        </w:div>
        <w:div w:id="49424794">
          <w:marLeft w:val="0"/>
          <w:marRight w:val="0"/>
          <w:marTop w:val="115"/>
          <w:marBottom w:val="115"/>
          <w:divBdr>
            <w:top w:val="none" w:sz="0" w:space="0" w:color="auto"/>
            <w:left w:val="none" w:sz="0" w:space="0" w:color="auto"/>
            <w:bottom w:val="none" w:sz="0" w:space="0" w:color="auto"/>
            <w:right w:val="none" w:sz="0" w:space="0" w:color="auto"/>
          </w:divBdr>
        </w:div>
        <w:div w:id="2133205303">
          <w:marLeft w:val="0"/>
          <w:marRight w:val="0"/>
          <w:marTop w:val="115"/>
          <w:marBottom w:val="115"/>
          <w:divBdr>
            <w:top w:val="none" w:sz="0" w:space="0" w:color="auto"/>
            <w:left w:val="none" w:sz="0" w:space="0" w:color="auto"/>
            <w:bottom w:val="none" w:sz="0" w:space="0" w:color="auto"/>
            <w:right w:val="none" w:sz="0" w:space="0" w:color="auto"/>
          </w:divBdr>
        </w:div>
        <w:div w:id="1117719725">
          <w:marLeft w:val="0"/>
          <w:marRight w:val="0"/>
          <w:marTop w:val="115"/>
          <w:marBottom w:val="115"/>
          <w:divBdr>
            <w:top w:val="none" w:sz="0" w:space="0" w:color="auto"/>
            <w:left w:val="none" w:sz="0" w:space="0" w:color="auto"/>
            <w:bottom w:val="none" w:sz="0" w:space="0" w:color="auto"/>
            <w:right w:val="none" w:sz="0" w:space="0" w:color="auto"/>
          </w:divBdr>
        </w:div>
        <w:div w:id="1334988127">
          <w:marLeft w:val="0"/>
          <w:marRight w:val="0"/>
          <w:marTop w:val="115"/>
          <w:marBottom w:val="115"/>
          <w:divBdr>
            <w:top w:val="none" w:sz="0" w:space="0" w:color="auto"/>
            <w:left w:val="none" w:sz="0" w:space="0" w:color="auto"/>
            <w:bottom w:val="none" w:sz="0" w:space="0" w:color="auto"/>
            <w:right w:val="none" w:sz="0" w:space="0" w:color="auto"/>
          </w:divBdr>
        </w:div>
        <w:div w:id="1403137211">
          <w:marLeft w:val="0"/>
          <w:marRight w:val="0"/>
          <w:marTop w:val="115"/>
          <w:marBottom w:val="115"/>
          <w:divBdr>
            <w:top w:val="none" w:sz="0" w:space="0" w:color="auto"/>
            <w:left w:val="none" w:sz="0" w:space="0" w:color="auto"/>
            <w:bottom w:val="none" w:sz="0" w:space="0" w:color="auto"/>
            <w:right w:val="none" w:sz="0" w:space="0" w:color="auto"/>
          </w:divBdr>
        </w:div>
        <w:div w:id="401686314">
          <w:marLeft w:val="0"/>
          <w:marRight w:val="0"/>
          <w:marTop w:val="115"/>
          <w:marBottom w:val="115"/>
          <w:divBdr>
            <w:top w:val="none" w:sz="0" w:space="0" w:color="auto"/>
            <w:left w:val="none" w:sz="0" w:space="0" w:color="auto"/>
            <w:bottom w:val="none" w:sz="0" w:space="0" w:color="auto"/>
            <w:right w:val="none" w:sz="0" w:space="0" w:color="auto"/>
          </w:divBdr>
        </w:div>
        <w:div w:id="1334720622">
          <w:marLeft w:val="0"/>
          <w:marRight w:val="0"/>
          <w:marTop w:val="115"/>
          <w:marBottom w:val="115"/>
          <w:divBdr>
            <w:top w:val="none" w:sz="0" w:space="0" w:color="auto"/>
            <w:left w:val="none" w:sz="0" w:space="0" w:color="auto"/>
            <w:bottom w:val="none" w:sz="0" w:space="0" w:color="auto"/>
            <w:right w:val="none" w:sz="0" w:space="0" w:color="auto"/>
          </w:divBdr>
        </w:div>
        <w:div w:id="1978875726">
          <w:marLeft w:val="0"/>
          <w:marRight w:val="0"/>
          <w:marTop w:val="115"/>
          <w:marBottom w:val="115"/>
          <w:divBdr>
            <w:top w:val="none" w:sz="0" w:space="0" w:color="auto"/>
            <w:left w:val="none" w:sz="0" w:space="0" w:color="auto"/>
            <w:bottom w:val="none" w:sz="0" w:space="0" w:color="auto"/>
            <w:right w:val="none" w:sz="0" w:space="0" w:color="auto"/>
          </w:divBdr>
        </w:div>
        <w:div w:id="1056048778">
          <w:marLeft w:val="0"/>
          <w:marRight w:val="0"/>
          <w:marTop w:val="115"/>
          <w:marBottom w:val="115"/>
          <w:divBdr>
            <w:top w:val="none" w:sz="0" w:space="0" w:color="auto"/>
            <w:left w:val="none" w:sz="0" w:space="0" w:color="auto"/>
            <w:bottom w:val="none" w:sz="0" w:space="0" w:color="auto"/>
            <w:right w:val="none" w:sz="0" w:space="0" w:color="auto"/>
          </w:divBdr>
        </w:div>
        <w:div w:id="1425613616">
          <w:marLeft w:val="0"/>
          <w:marRight w:val="0"/>
          <w:marTop w:val="115"/>
          <w:marBottom w:val="115"/>
          <w:divBdr>
            <w:top w:val="none" w:sz="0" w:space="0" w:color="auto"/>
            <w:left w:val="none" w:sz="0" w:space="0" w:color="auto"/>
            <w:bottom w:val="none" w:sz="0" w:space="0" w:color="auto"/>
            <w:right w:val="none" w:sz="0" w:space="0" w:color="auto"/>
          </w:divBdr>
        </w:div>
        <w:div w:id="2080252794">
          <w:marLeft w:val="0"/>
          <w:marRight w:val="0"/>
          <w:marTop w:val="115"/>
          <w:marBottom w:val="115"/>
          <w:divBdr>
            <w:top w:val="none" w:sz="0" w:space="0" w:color="auto"/>
            <w:left w:val="none" w:sz="0" w:space="0" w:color="auto"/>
            <w:bottom w:val="none" w:sz="0" w:space="0" w:color="auto"/>
            <w:right w:val="none" w:sz="0" w:space="0" w:color="auto"/>
          </w:divBdr>
        </w:div>
        <w:div w:id="125005883">
          <w:marLeft w:val="0"/>
          <w:marRight w:val="0"/>
          <w:marTop w:val="115"/>
          <w:marBottom w:val="115"/>
          <w:divBdr>
            <w:top w:val="none" w:sz="0" w:space="0" w:color="auto"/>
            <w:left w:val="none" w:sz="0" w:space="0" w:color="auto"/>
            <w:bottom w:val="none" w:sz="0" w:space="0" w:color="auto"/>
            <w:right w:val="none" w:sz="0" w:space="0" w:color="auto"/>
          </w:divBdr>
        </w:div>
        <w:div w:id="698356723">
          <w:marLeft w:val="0"/>
          <w:marRight w:val="0"/>
          <w:marTop w:val="115"/>
          <w:marBottom w:val="115"/>
          <w:divBdr>
            <w:top w:val="none" w:sz="0" w:space="0" w:color="auto"/>
            <w:left w:val="none" w:sz="0" w:space="0" w:color="auto"/>
            <w:bottom w:val="none" w:sz="0" w:space="0" w:color="auto"/>
            <w:right w:val="none" w:sz="0" w:space="0" w:color="auto"/>
          </w:divBdr>
        </w:div>
        <w:div w:id="1549799139">
          <w:marLeft w:val="0"/>
          <w:marRight w:val="0"/>
          <w:marTop w:val="115"/>
          <w:marBottom w:val="115"/>
          <w:divBdr>
            <w:top w:val="none" w:sz="0" w:space="0" w:color="auto"/>
            <w:left w:val="none" w:sz="0" w:space="0" w:color="auto"/>
            <w:bottom w:val="none" w:sz="0" w:space="0" w:color="auto"/>
            <w:right w:val="none" w:sz="0" w:space="0" w:color="auto"/>
          </w:divBdr>
        </w:div>
        <w:div w:id="440807352">
          <w:marLeft w:val="0"/>
          <w:marRight w:val="0"/>
          <w:marTop w:val="115"/>
          <w:marBottom w:val="115"/>
          <w:divBdr>
            <w:top w:val="none" w:sz="0" w:space="0" w:color="auto"/>
            <w:left w:val="none" w:sz="0" w:space="0" w:color="auto"/>
            <w:bottom w:val="none" w:sz="0" w:space="0" w:color="auto"/>
            <w:right w:val="none" w:sz="0" w:space="0" w:color="auto"/>
          </w:divBdr>
        </w:div>
        <w:div w:id="1187712778">
          <w:marLeft w:val="0"/>
          <w:marRight w:val="0"/>
          <w:marTop w:val="115"/>
          <w:marBottom w:val="115"/>
          <w:divBdr>
            <w:top w:val="none" w:sz="0" w:space="0" w:color="auto"/>
            <w:left w:val="none" w:sz="0" w:space="0" w:color="auto"/>
            <w:bottom w:val="none" w:sz="0" w:space="0" w:color="auto"/>
            <w:right w:val="none" w:sz="0" w:space="0" w:color="auto"/>
          </w:divBdr>
        </w:div>
        <w:div w:id="264534040">
          <w:marLeft w:val="0"/>
          <w:marRight w:val="0"/>
          <w:marTop w:val="115"/>
          <w:marBottom w:val="115"/>
          <w:divBdr>
            <w:top w:val="none" w:sz="0" w:space="0" w:color="auto"/>
            <w:left w:val="none" w:sz="0" w:space="0" w:color="auto"/>
            <w:bottom w:val="none" w:sz="0" w:space="0" w:color="auto"/>
            <w:right w:val="none" w:sz="0" w:space="0" w:color="auto"/>
          </w:divBdr>
        </w:div>
        <w:div w:id="1782530534">
          <w:marLeft w:val="0"/>
          <w:marRight w:val="0"/>
          <w:marTop w:val="115"/>
          <w:marBottom w:val="115"/>
          <w:divBdr>
            <w:top w:val="none" w:sz="0" w:space="0" w:color="auto"/>
            <w:left w:val="none" w:sz="0" w:space="0" w:color="auto"/>
            <w:bottom w:val="none" w:sz="0" w:space="0" w:color="auto"/>
            <w:right w:val="none" w:sz="0" w:space="0" w:color="auto"/>
          </w:divBdr>
        </w:div>
        <w:div w:id="1078330748">
          <w:marLeft w:val="0"/>
          <w:marRight w:val="0"/>
          <w:marTop w:val="115"/>
          <w:marBottom w:val="115"/>
          <w:divBdr>
            <w:top w:val="none" w:sz="0" w:space="0" w:color="auto"/>
            <w:left w:val="none" w:sz="0" w:space="0" w:color="auto"/>
            <w:bottom w:val="none" w:sz="0" w:space="0" w:color="auto"/>
            <w:right w:val="none" w:sz="0" w:space="0" w:color="auto"/>
          </w:divBdr>
        </w:div>
        <w:div w:id="2095742813">
          <w:marLeft w:val="0"/>
          <w:marRight w:val="0"/>
          <w:marTop w:val="115"/>
          <w:marBottom w:val="115"/>
          <w:divBdr>
            <w:top w:val="none" w:sz="0" w:space="0" w:color="auto"/>
            <w:left w:val="none" w:sz="0" w:space="0" w:color="auto"/>
            <w:bottom w:val="none" w:sz="0" w:space="0" w:color="auto"/>
            <w:right w:val="none" w:sz="0" w:space="0" w:color="auto"/>
          </w:divBdr>
        </w:div>
        <w:div w:id="1297176875">
          <w:marLeft w:val="0"/>
          <w:marRight w:val="0"/>
          <w:marTop w:val="115"/>
          <w:marBottom w:val="115"/>
          <w:divBdr>
            <w:top w:val="none" w:sz="0" w:space="0" w:color="auto"/>
            <w:left w:val="none" w:sz="0" w:space="0" w:color="auto"/>
            <w:bottom w:val="none" w:sz="0" w:space="0" w:color="auto"/>
            <w:right w:val="none" w:sz="0" w:space="0" w:color="auto"/>
          </w:divBdr>
        </w:div>
        <w:div w:id="1510636672">
          <w:marLeft w:val="0"/>
          <w:marRight w:val="0"/>
          <w:marTop w:val="115"/>
          <w:marBottom w:val="115"/>
          <w:divBdr>
            <w:top w:val="none" w:sz="0" w:space="0" w:color="auto"/>
            <w:left w:val="none" w:sz="0" w:space="0" w:color="auto"/>
            <w:bottom w:val="none" w:sz="0" w:space="0" w:color="auto"/>
            <w:right w:val="none" w:sz="0" w:space="0" w:color="auto"/>
          </w:divBdr>
        </w:div>
        <w:div w:id="1873762474">
          <w:marLeft w:val="0"/>
          <w:marRight w:val="0"/>
          <w:marTop w:val="115"/>
          <w:marBottom w:val="115"/>
          <w:divBdr>
            <w:top w:val="none" w:sz="0" w:space="0" w:color="auto"/>
            <w:left w:val="none" w:sz="0" w:space="0" w:color="auto"/>
            <w:bottom w:val="none" w:sz="0" w:space="0" w:color="auto"/>
            <w:right w:val="none" w:sz="0" w:space="0" w:color="auto"/>
          </w:divBdr>
        </w:div>
        <w:div w:id="133135887">
          <w:marLeft w:val="0"/>
          <w:marRight w:val="0"/>
          <w:marTop w:val="115"/>
          <w:marBottom w:val="115"/>
          <w:divBdr>
            <w:top w:val="none" w:sz="0" w:space="0" w:color="auto"/>
            <w:left w:val="none" w:sz="0" w:space="0" w:color="auto"/>
            <w:bottom w:val="none" w:sz="0" w:space="0" w:color="auto"/>
            <w:right w:val="none" w:sz="0" w:space="0" w:color="auto"/>
          </w:divBdr>
        </w:div>
        <w:div w:id="758790809">
          <w:marLeft w:val="0"/>
          <w:marRight w:val="0"/>
          <w:marTop w:val="115"/>
          <w:marBottom w:val="115"/>
          <w:divBdr>
            <w:top w:val="none" w:sz="0" w:space="0" w:color="auto"/>
            <w:left w:val="none" w:sz="0" w:space="0" w:color="auto"/>
            <w:bottom w:val="none" w:sz="0" w:space="0" w:color="auto"/>
            <w:right w:val="none" w:sz="0" w:space="0" w:color="auto"/>
          </w:divBdr>
        </w:div>
        <w:div w:id="513812406">
          <w:marLeft w:val="0"/>
          <w:marRight w:val="0"/>
          <w:marTop w:val="115"/>
          <w:marBottom w:val="115"/>
          <w:divBdr>
            <w:top w:val="none" w:sz="0" w:space="0" w:color="auto"/>
            <w:left w:val="none" w:sz="0" w:space="0" w:color="auto"/>
            <w:bottom w:val="none" w:sz="0" w:space="0" w:color="auto"/>
            <w:right w:val="none" w:sz="0" w:space="0" w:color="auto"/>
          </w:divBdr>
        </w:div>
        <w:div w:id="2040738296">
          <w:marLeft w:val="0"/>
          <w:marRight w:val="0"/>
          <w:marTop w:val="115"/>
          <w:marBottom w:val="115"/>
          <w:divBdr>
            <w:top w:val="none" w:sz="0" w:space="0" w:color="auto"/>
            <w:left w:val="none" w:sz="0" w:space="0" w:color="auto"/>
            <w:bottom w:val="none" w:sz="0" w:space="0" w:color="auto"/>
            <w:right w:val="none" w:sz="0" w:space="0" w:color="auto"/>
          </w:divBdr>
        </w:div>
        <w:div w:id="297028401">
          <w:marLeft w:val="0"/>
          <w:marRight w:val="0"/>
          <w:marTop w:val="115"/>
          <w:marBottom w:val="115"/>
          <w:divBdr>
            <w:top w:val="none" w:sz="0" w:space="0" w:color="auto"/>
            <w:left w:val="none" w:sz="0" w:space="0" w:color="auto"/>
            <w:bottom w:val="none" w:sz="0" w:space="0" w:color="auto"/>
            <w:right w:val="none" w:sz="0" w:space="0" w:color="auto"/>
          </w:divBdr>
        </w:div>
      </w:divsChild>
    </w:div>
    <w:div w:id="1156996450">
      <w:bodyDiv w:val="1"/>
      <w:marLeft w:val="0"/>
      <w:marRight w:val="0"/>
      <w:marTop w:val="0"/>
      <w:marBottom w:val="0"/>
      <w:divBdr>
        <w:top w:val="none" w:sz="0" w:space="0" w:color="auto"/>
        <w:left w:val="none" w:sz="0" w:space="0" w:color="auto"/>
        <w:bottom w:val="none" w:sz="0" w:space="0" w:color="auto"/>
        <w:right w:val="none" w:sz="0" w:space="0" w:color="auto"/>
      </w:divBdr>
      <w:divsChild>
        <w:div w:id="34044900">
          <w:marLeft w:val="0"/>
          <w:marRight w:val="0"/>
          <w:marTop w:val="0"/>
          <w:marBottom w:val="92"/>
          <w:divBdr>
            <w:top w:val="single" w:sz="4" w:space="0" w:color="auto"/>
            <w:left w:val="single" w:sz="18" w:space="0" w:color="auto"/>
            <w:bottom w:val="single" w:sz="4" w:space="0" w:color="auto"/>
            <w:right w:val="single" w:sz="4" w:space="0" w:color="auto"/>
          </w:divBdr>
        </w:div>
        <w:div w:id="797726104">
          <w:marLeft w:val="0"/>
          <w:marRight w:val="0"/>
          <w:marTop w:val="0"/>
          <w:marBottom w:val="92"/>
          <w:divBdr>
            <w:top w:val="single" w:sz="4" w:space="0" w:color="auto"/>
            <w:left w:val="single" w:sz="18" w:space="0" w:color="auto"/>
            <w:bottom w:val="single" w:sz="4" w:space="0" w:color="auto"/>
            <w:right w:val="single" w:sz="4" w:space="0" w:color="auto"/>
          </w:divBdr>
        </w:div>
        <w:div w:id="1374841433">
          <w:marLeft w:val="0"/>
          <w:marRight w:val="0"/>
          <w:marTop w:val="92"/>
          <w:marBottom w:val="0"/>
          <w:divBdr>
            <w:top w:val="single" w:sz="4" w:space="0" w:color="D5DDC6"/>
            <w:left w:val="single" w:sz="4" w:space="3" w:color="D5DDC6"/>
            <w:bottom w:val="single" w:sz="4" w:space="0" w:color="D5DDC6"/>
            <w:right w:val="single" w:sz="4" w:space="0" w:color="D5DDC6"/>
          </w:divBdr>
        </w:div>
        <w:div w:id="1319993054">
          <w:marLeft w:val="0"/>
          <w:marRight w:val="0"/>
          <w:marTop w:val="0"/>
          <w:marBottom w:val="92"/>
          <w:divBdr>
            <w:top w:val="single" w:sz="4" w:space="0" w:color="auto"/>
            <w:left w:val="single" w:sz="18" w:space="0" w:color="auto"/>
            <w:bottom w:val="single" w:sz="4" w:space="0" w:color="auto"/>
            <w:right w:val="single" w:sz="4" w:space="0" w:color="auto"/>
          </w:divBdr>
        </w:div>
        <w:div w:id="648245241">
          <w:marLeft w:val="0"/>
          <w:marRight w:val="0"/>
          <w:marTop w:val="92"/>
          <w:marBottom w:val="0"/>
          <w:divBdr>
            <w:top w:val="single" w:sz="4" w:space="0" w:color="D5DDC6"/>
            <w:left w:val="single" w:sz="4" w:space="3" w:color="D5DDC6"/>
            <w:bottom w:val="single" w:sz="4" w:space="0" w:color="D5DDC6"/>
            <w:right w:val="single" w:sz="4" w:space="0" w:color="D5DDC6"/>
          </w:divBdr>
        </w:div>
        <w:div w:id="1287389875">
          <w:marLeft w:val="0"/>
          <w:marRight w:val="0"/>
          <w:marTop w:val="0"/>
          <w:marBottom w:val="92"/>
          <w:divBdr>
            <w:top w:val="single" w:sz="4" w:space="0" w:color="auto"/>
            <w:left w:val="single" w:sz="18" w:space="0" w:color="auto"/>
            <w:bottom w:val="single" w:sz="4" w:space="0" w:color="auto"/>
            <w:right w:val="single" w:sz="4" w:space="0" w:color="auto"/>
          </w:divBdr>
        </w:div>
        <w:div w:id="55712923">
          <w:marLeft w:val="0"/>
          <w:marRight w:val="0"/>
          <w:marTop w:val="0"/>
          <w:marBottom w:val="92"/>
          <w:divBdr>
            <w:top w:val="single" w:sz="4" w:space="0" w:color="auto"/>
            <w:left w:val="single" w:sz="18" w:space="0" w:color="auto"/>
            <w:bottom w:val="single" w:sz="4" w:space="0" w:color="auto"/>
            <w:right w:val="single" w:sz="4" w:space="0" w:color="auto"/>
          </w:divBdr>
        </w:div>
        <w:div w:id="1694183999">
          <w:marLeft w:val="0"/>
          <w:marRight w:val="0"/>
          <w:marTop w:val="92"/>
          <w:marBottom w:val="0"/>
          <w:divBdr>
            <w:top w:val="single" w:sz="4" w:space="0" w:color="D5DDC6"/>
            <w:left w:val="single" w:sz="4" w:space="3" w:color="D5DDC6"/>
            <w:bottom w:val="single" w:sz="4" w:space="0" w:color="D5DDC6"/>
            <w:right w:val="single" w:sz="4" w:space="0" w:color="D5DDC6"/>
          </w:divBdr>
        </w:div>
        <w:div w:id="388303778">
          <w:marLeft w:val="0"/>
          <w:marRight w:val="0"/>
          <w:marTop w:val="0"/>
          <w:marBottom w:val="92"/>
          <w:divBdr>
            <w:top w:val="single" w:sz="4" w:space="0" w:color="auto"/>
            <w:left w:val="single" w:sz="18" w:space="0" w:color="auto"/>
            <w:bottom w:val="single" w:sz="4" w:space="0" w:color="auto"/>
            <w:right w:val="single" w:sz="4" w:space="0" w:color="auto"/>
          </w:divBdr>
        </w:div>
        <w:div w:id="1274942791">
          <w:marLeft w:val="0"/>
          <w:marRight w:val="0"/>
          <w:marTop w:val="92"/>
          <w:marBottom w:val="0"/>
          <w:divBdr>
            <w:top w:val="single" w:sz="4" w:space="0" w:color="D5DDC6"/>
            <w:left w:val="single" w:sz="4" w:space="3" w:color="D5DDC6"/>
            <w:bottom w:val="single" w:sz="4" w:space="0" w:color="D5DDC6"/>
            <w:right w:val="single" w:sz="4" w:space="0" w:color="D5DDC6"/>
          </w:divBdr>
        </w:div>
        <w:div w:id="1294091996">
          <w:marLeft w:val="0"/>
          <w:marRight w:val="0"/>
          <w:marTop w:val="0"/>
          <w:marBottom w:val="92"/>
          <w:divBdr>
            <w:top w:val="single" w:sz="4" w:space="0" w:color="auto"/>
            <w:left w:val="single" w:sz="18" w:space="0" w:color="auto"/>
            <w:bottom w:val="single" w:sz="4" w:space="0" w:color="auto"/>
            <w:right w:val="single" w:sz="4" w:space="0" w:color="auto"/>
          </w:divBdr>
        </w:div>
        <w:div w:id="2114663733">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163159234">
      <w:bodyDiv w:val="1"/>
      <w:marLeft w:val="0"/>
      <w:marRight w:val="0"/>
      <w:marTop w:val="0"/>
      <w:marBottom w:val="0"/>
      <w:divBdr>
        <w:top w:val="none" w:sz="0" w:space="0" w:color="auto"/>
        <w:left w:val="none" w:sz="0" w:space="0" w:color="auto"/>
        <w:bottom w:val="none" w:sz="0" w:space="0" w:color="auto"/>
        <w:right w:val="none" w:sz="0" w:space="0" w:color="auto"/>
      </w:divBdr>
      <w:divsChild>
        <w:div w:id="932857781">
          <w:marLeft w:val="0"/>
          <w:marRight w:val="0"/>
          <w:marTop w:val="100"/>
          <w:marBottom w:val="100"/>
          <w:divBdr>
            <w:top w:val="none" w:sz="0" w:space="0" w:color="auto"/>
            <w:left w:val="none" w:sz="0" w:space="0" w:color="auto"/>
            <w:bottom w:val="none" w:sz="0" w:space="0" w:color="auto"/>
            <w:right w:val="none" w:sz="0" w:space="0" w:color="auto"/>
          </w:divBdr>
          <w:divsChild>
            <w:div w:id="52433466">
              <w:marLeft w:val="0"/>
              <w:marRight w:val="0"/>
              <w:marTop w:val="100"/>
              <w:marBottom w:val="100"/>
              <w:divBdr>
                <w:top w:val="none" w:sz="0" w:space="0" w:color="auto"/>
                <w:left w:val="none" w:sz="0" w:space="0" w:color="auto"/>
                <w:bottom w:val="none" w:sz="0" w:space="0" w:color="auto"/>
                <w:right w:val="none" w:sz="0" w:space="0" w:color="auto"/>
              </w:divBdr>
              <w:divsChild>
                <w:div w:id="1333141476">
                  <w:marLeft w:val="0"/>
                  <w:marRight w:val="0"/>
                  <w:marTop w:val="0"/>
                  <w:marBottom w:val="0"/>
                  <w:divBdr>
                    <w:top w:val="none" w:sz="0" w:space="0" w:color="auto"/>
                    <w:left w:val="none" w:sz="0" w:space="0" w:color="auto"/>
                    <w:bottom w:val="none" w:sz="0" w:space="0" w:color="auto"/>
                    <w:right w:val="none" w:sz="0" w:space="0" w:color="auto"/>
                  </w:divBdr>
                  <w:divsChild>
                    <w:div w:id="17265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685245">
          <w:marLeft w:val="0"/>
          <w:marRight w:val="0"/>
          <w:marTop w:val="0"/>
          <w:marBottom w:val="80"/>
          <w:divBdr>
            <w:top w:val="single" w:sz="4" w:space="0" w:color="auto"/>
            <w:left w:val="single" w:sz="18" w:space="0" w:color="auto"/>
            <w:bottom w:val="single" w:sz="4" w:space="0" w:color="auto"/>
            <w:right w:val="single" w:sz="4" w:space="0" w:color="auto"/>
          </w:divBdr>
        </w:div>
        <w:div w:id="1896818685">
          <w:marLeft w:val="0"/>
          <w:marRight w:val="0"/>
          <w:marTop w:val="0"/>
          <w:marBottom w:val="80"/>
          <w:divBdr>
            <w:top w:val="single" w:sz="4" w:space="0" w:color="auto"/>
            <w:left w:val="single" w:sz="18" w:space="0" w:color="auto"/>
            <w:bottom w:val="single" w:sz="4" w:space="0" w:color="auto"/>
            <w:right w:val="single" w:sz="4" w:space="0" w:color="auto"/>
          </w:divBdr>
        </w:div>
        <w:div w:id="227303882">
          <w:marLeft w:val="0"/>
          <w:marRight w:val="0"/>
          <w:marTop w:val="0"/>
          <w:marBottom w:val="80"/>
          <w:divBdr>
            <w:top w:val="single" w:sz="4" w:space="0" w:color="auto"/>
            <w:left w:val="single" w:sz="18" w:space="0" w:color="auto"/>
            <w:bottom w:val="single" w:sz="4" w:space="0" w:color="auto"/>
            <w:right w:val="single" w:sz="4" w:space="0" w:color="auto"/>
          </w:divBdr>
        </w:div>
        <w:div w:id="493035661">
          <w:marLeft w:val="0"/>
          <w:marRight w:val="0"/>
          <w:marTop w:val="80"/>
          <w:marBottom w:val="0"/>
          <w:divBdr>
            <w:top w:val="single" w:sz="4" w:space="0" w:color="D5DDC6"/>
            <w:left w:val="single" w:sz="4" w:space="3" w:color="D5DDC6"/>
            <w:bottom w:val="single" w:sz="4" w:space="0" w:color="D5DDC6"/>
            <w:right w:val="single" w:sz="4" w:space="0" w:color="D5DDC6"/>
          </w:divBdr>
        </w:div>
        <w:div w:id="730275996">
          <w:marLeft w:val="0"/>
          <w:marRight w:val="0"/>
          <w:marTop w:val="0"/>
          <w:marBottom w:val="80"/>
          <w:divBdr>
            <w:top w:val="single" w:sz="4" w:space="0" w:color="auto"/>
            <w:left w:val="single" w:sz="18" w:space="0" w:color="auto"/>
            <w:bottom w:val="single" w:sz="4" w:space="0" w:color="auto"/>
            <w:right w:val="single" w:sz="4" w:space="0" w:color="auto"/>
          </w:divBdr>
        </w:div>
        <w:div w:id="257830419">
          <w:marLeft w:val="0"/>
          <w:marRight w:val="0"/>
          <w:marTop w:val="0"/>
          <w:marBottom w:val="80"/>
          <w:divBdr>
            <w:top w:val="single" w:sz="4" w:space="0" w:color="auto"/>
            <w:left w:val="single" w:sz="18" w:space="0" w:color="auto"/>
            <w:bottom w:val="single" w:sz="4" w:space="0" w:color="auto"/>
            <w:right w:val="single" w:sz="4" w:space="0" w:color="auto"/>
          </w:divBdr>
        </w:div>
        <w:div w:id="928735770">
          <w:marLeft w:val="0"/>
          <w:marRight w:val="0"/>
          <w:marTop w:val="80"/>
          <w:marBottom w:val="0"/>
          <w:divBdr>
            <w:top w:val="single" w:sz="4" w:space="0" w:color="D5DDC6"/>
            <w:left w:val="single" w:sz="4" w:space="3" w:color="D5DDC6"/>
            <w:bottom w:val="single" w:sz="4" w:space="0" w:color="D5DDC6"/>
            <w:right w:val="single" w:sz="4" w:space="0" w:color="D5DDC6"/>
          </w:divBdr>
        </w:div>
        <w:div w:id="1460566979">
          <w:marLeft w:val="0"/>
          <w:marRight w:val="0"/>
          <w:marTop w:val="0"/>
          <w:marBottom w:val="80"/>
          <w:divBdr>
            <w:top w:val="single" w:sz="4" w:space="0" w:color="auto"/>
            <w:left w:val="single" w:sz="18" w:space="0" w:color="auto"/>
            <w:bottom w:val="single" w:sz="4" w:space="0" w:color="auto"/>
            <w:right w:val="single" w:sz="4" w:space="0" w:color="auto"/>
          </w:divBdr>
        </w:div>
        <w:div w:id="468597135">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1166820167">
      <w:bodyDiv w:val="1"/>
      <w:marLeft w:val="0"/>
      <w:marRight w:val="0"/>
      <w:marTop w:val="0"/>
      <w:marBottom w:val="0"/>
      <w:divBdr>
        <w:top w:val="none" w:sz="0" w:space="0" w:color="auto"/>
        <w:left w:val="none" w:sz="0" w:space="0" w:color="auto"/>
        <w:bottom w:val="none" w:sz="0" w:space="0" w:color="auto"/>
        <w:right w:val="none" w:sz="0" w:space="0" w:color="auto"/>
      </w:divBdr>
      <w:divsChild>
        <w:div w:id="1774747297">
          <w:marLeft w:val="0"/>
          <w:marRight w:val="0"/>
          <w:marTop w:val="0"/>
          <w:marBottom w:val="0"/>
          <w:divBdr>
            <w:top w:val="none" w:sz="0" w:space="0" w:color="auto"/>
            <w:left w:val="none" w:sz="0" w:space="0" w:color="auto"/>
            <w:bottom w:val="none" w:sz="0" w:space="0" w:color="auto"/>
            <w:right w:val="none" w:sz="0" w:space="0" w:color="auto"/>
          </w:divBdr>
        </w:div>
        <w:div w:id="109133183">
          <w:marLeft w:val="0"/>
          <w:marRight w:val="0"/>
          <w:marTop w:val="360"/>
          <w:marBottom w:val="0"/>
          <w:divBdr>
            <w:top w:val="none" w:sz="0" w:space="0" w:color="auto"/>
            <w:left w:val="none" w:sz="0" w:space="0" w:color="auto"/>
            <w:bottom w:val="single" w:sz="8" w:space="6" w:color="D9DCDF"/>
            <w:right w:val="none" w:sz="0" w:space="0" w:color="auto"/>
          </w:divBdr>
        </w:div>
      </w:divsChild>
    </w:div>
    <w:div w:id="1170023565">
      <w:bodyDiv w:val="1"/>
      <w:marLeft w:val="0"/>
      <w:marRight w:val="0"/>
      <w:marTop w:val="0"/>
      <w:marBottom w:val="0"/>
      <w:divBdr>
        <w:top w:val="none" w:sz="0" w:space="0" w:color="auto"/>
        <w:left w:val="none" w:sz="0" w:space="0" w:color="auto"/>
        <w:bottom w:val="none" w:sz="0" w:space="0" w:color="auto"/>
        <w:right w:val="none" w:sz="0" w:space="0" w:color="auto"/>
      </w:divBdr>
      <w:divsChild>
        <w:div w:id="549851194">
          <w:marLeft w:val="0"/>
          <w:marRight w:val="0"/>
          <w:marTop w:val="0"/>
          <w:marBottom w:val="92"/>
          <w:divBdr>
            <w:top w:val="single" w:sz="4" w:space="0" w:color="auto"/>
            <w:left w:val="single" w:sz="18" w:space="0" w:color="auto"/>
            <w:bottom w:val="single" w:sz="4" w:space="0" w:color="auto"/>
            <w:right w:val="single" w:sz="4" w:space="0" w:color="auto"/>
          </w:divBdr>
        </w:div>
        <w:div w:id="406533172">
          <w:marLeft w:val="0"/>
          <w:marRight w:val="0"/>
          <w:marTop w:val="92"/>
          <w:marBottom w:val="0"/>
          <w:divBdr>
            <w:top w:val="single" w:sz="4" w:space="0" w:color="D5DDC6"/>
            <w:left w:val="single" w:sz="4" w:space="3" w:color="D5DDC6"/>
            <w:bottom w:val="single" w:sz="4" w:space="0" w:color="D5DDC6"/>
            <w:right w:val="single" w:sz="4" w:space="0" w:color="D5DDC6"/>
          </w:divBdr>
        </w:div>
        <w:div w:id="657878464">
          <w:marLeft w:val="0"/>
          <w:marRight w:val="0"/>
          <w:marTop w:val="0"/>
          <w:marBottom w:val="92"/>
          <w:divBdr>
            <w:top w:val="single" w:sz="4" w:space="0" w:color="auto"/>
            <w:left w:val="single" w:sz="18" w:space="0" w:color="auto"/>
            <w:bottom w:val="single" w:sz="4" w:space="0" w:color="auto"/>
            <w:right w:val="single" w:sz="4" w:space="0" w:color="auto"/>
          </w:divBdr>
        </w:div>
        <w:div w:id="181748295">
          <w:marLeft w:val="0"/>
          <w:marRight w:val="0"/>
          <w:marTop w:val="92"/>
          <w:marBottom w:val="0"/>
          <w:divBdr>
            <w:top w:val="single" w:sz="4" w:space="0" w:color="D5DDC6"/>
            <w:left w:val="single" w:sz="4" w:space="3" w:color="D5DDC6"/>
            <w:bottom w:val="single" w:sz="4" w:space="0" w:color="D5DDC6"/>
            <w:right w:val="single" w:sz="4" w:space="0" w:color="D5DDC6"/>
          </w:divBdr>
        </w:div>
        <w:div w:id="1035888839">
          <w:marLeft w:val="0"/>
          <w:marRight w:val="0"/>
          <w:marTop w:val="0"/>
          <w:marBottom w:val="92"/>
          <w:divBdr>
            <w:top w:val="single" w:sz="4" w:space="0" w:color="auto"/>
            <w:left w:val="single" w:sz="18" w:space="0" w:color="auto"/>
            <w:bottom w:val="single" w:sz="4" w:space="0" w:color="auto"/>
            <w:right w:val="single" w:sz="4" w:space="0" w:color="auto"/>
          </w:divBdr>
        </w:div>
        <w:div w:id="1267153085">
          <w:marLeft w:val="0"/>
          <w:marRight w:val="0"/>
          <w:marTop w:val="92"/>
          <w:marBottom w:val="0"/>
          <w:divBdr>
            <w:top w:val="single" w:sz="4" w:space="0" w:color="D5DDC6"/>
            <w:left w:val="single" w:sz="4" w:space="3" w:color="D5DDC6"/>
            <w:bottom w:val="single" w:sz="4" w:space="0" w:color="D5DDC6"/>
            <w:right w:val="single" w:sz="4" w:space="0" w:color="D5DDC6"/>
          </w:divBdr>
        </w:div>
        <w:div w:id="541017322">
          <w:marLeft w:val="0"/>
          <w:marRight w:val="0"/>
          <w:marTop w:val="0"/>
          <w:marBottom w:val="92"/>
          <w:divBdr>
            <w:top w:val="single" w:sz="4" w:space="0" w:color="auto"/>
            <w:left w:val="single" w:sz="18" w:space="0" w:color="auto"/>
            <w:bottom w:val="single" w:sz="4" w:space="0" w:color="auto"/>
            <w:right w:val="single" w:sz="4" w:space="0" w:color="auto"/>
          </w:divBdr>
        </w:div>
        <w:div w:id="1818568339">
          <w:marLeft w:val="0"/>
          <w:marRight w:val="0"/>
          <w:marTop w:val="92"/>
          <w:marBottom w:val="0"/>
          <w:divBdr>
            <w:top w:val="single" w:sz="4" w:space="0" w:color="D5DDC6"/>
            <w:left w:val="single" w:sz="4" w:space="3" w:color="D5DDC6"/>
            <w:bottom w:val="single" w:sz="4" w:space="0" w:color="D5DDC6"/>
            <w:right w:val="single" w:sz="4" w:space="0" w:color="D5DDC6"/>
          </w:divBdr>
        </w:div>
        <w:div w:id="1903632678">
          <w:marLeft w:val="0"/>
          <w:marRight w:val="0"/>
          <w:marTop w:val="0"/>
          <w:marBottom w:val="92"/>
          <w:divBdr>
            <w:top w:val="single" w:sz="4" w:space="0" w:color="auto"/>
            <w:left w:val="single" w:sz="18" w:space="0" w:color="auto"/>
            <w:bottom w:val="single" w:sz="4" w:space="0" w:color="auto"/>
            <w:right w:val="single" w:sz="4" w:space="0" w:color="auto"/>
          </w:divBdr>
        </w:div>
        <w:div w:id="1025638825">
          <w:marLeft w:val="0"/>
          <w:marRight w:val="0"/>
          <w:marTop w:val="92"/>
          <w:marBottom w:val="0"/>
          <w:divBdr>
            <w:top w:val="single" w:sz="4" w:space="0" w:color="D5DDC6"/>
            <w:left w:val="single" w:sz="4" w:space="3" w:color="D5DDC6"/>
            <w:bottom w:val="single" w:sz="4" w:space="0" w:color="D5DDC6"/>
            <w:right w:val="single" w:sz="4" w:space="0" w:color="D5DDC6"/>
          </w:divBdr>
        </w:div>
        <w:div w:id="1378512424">
          <w:marLeft w:val="0"/>
          <w:marRight w:val="0"/>
          <w:marTop w:val="0"/>
          <w:marBottom w:val="92"/>
          <w:divBdr>
            <w:top w:val="single" w:sz="4" w:space="0" w:color="auto"/>
            <w:left w:val="single" w:sz="18" w:space="0" w:color="auto"/>
            <w:bottom w:val="single" w:sz="4" w:space="0" w:color="auto"/>
            <w:right w:val="single" w:sz="4" w:space="0" w:color="auto"/>
          </w:divBdr>
        </w:div>
        <w:div w:id="235093018">
          <w:marLeft w:val="0"/>
          <w:marRight w:val="0"/>
          <w:marTop w:val="92"/>
          <w:marBottom w:val="0"/>
          <w:divBdr>
            <w:top w:val="single" w:sz="4" w:space="0" w:color="D5DDC6"/>
            <w:left w:val="single" w:sz="4" w:space="3" w:color="D5DDC6"/>
            <w:bottom w:val="single" w:sz="4" w:space="0" w:color="D5DDC6"/>
            <w:right w:val="single" w:sz="4" w:space="0" w:color="D5DDC6"/>
          </w:divBdr>
        </w:div>
        <w:div w:id="1711614161">
          <w:marLeft w:val="0"/>
          <w:marRight w:val="0"/>
          <w:marTop w:val="0"/>
          <w:marBottom w:val="92"/>
          <w:divBdr>
            <w:top w:val="single" w:sz="4" w:space="0" w:color="auto"/>
            <w:left w:val="single" w:sz="18" w:space="0" w:color="auto"/>
            <w:bottom w:val="single" w:sz="4" w:space="0" w:color="auto"/>
            <w:right w:val="single" w:sz="4" w:space="0" w:color="auto"/>
          </w:divBdr>
        </w:div>
        <w:div w:id="1770005175">
          <w:marLeft w:val="0"/>
          <w:marRight w:val="0"/>
          <w:marTop w:val="92"/>
          <w:marBottom w:val="0"/>
          <w:divBdr>
            <w:top w:val="single" w:sz="4" w:space="0" w:color="D5DDC6"/>
            <w:left w:val="single" w:sz="4" w:space="3" w:color="D5DDC6"/>
            <w:bottom w:val="single" w:sz="4" w:space="0" w:color="D5DDC6"/>
            <w:right w:val="single" w:sz="4" w:space="0" w:color="D5DDC6"/>
          </w:divBdr>
        </w:div>
        <w:div w:id="1617710905">
          <w:marLeft w:val="0"/>
          <w:marRight w:val="0"/>
          <w:marTop w:val="0"/>
          <w:marBottom w:val="92"/>
          <w:divBdr>
            <w:top w:val="single" w:sz="4" w:space="0" w:color="auto"/>
            <w:left w:val="single" w:sz="18" w:space="0" w:color="auto"/>
            <w:bottom w:val="single" w:sz="4" w:space="0" w:color="auto"/>
            <w:right w:val="single" w:sz="4" w:space="0" w:color="auto"/>
          </w:divBdr>
        </w:div>
        <w:div w:id="932055807">
          <w:marLeft w:val="0"/>
          <w:marRight w:val="0"/>
          <w:marTop w:val="0"/>
          <w:marBottom w:val="92"/>
          <w:divBdr>
            <w:top w:val="single" w:sz="4" w:space="0" w:color="auto"/>
            <w:left w:val="single" w:sz="18" w:space="0" w:color="auto"/>
            <w:bottom w:val="single" w:sz="4" w:space="0" w:color="auto"/>
            <w:right w:val="single" w:sz="4" w:space="0" w:color="auto"/>
          </w:divBdr>
        </w:div>
        <w:div w:id="1776828315">
          <w:marLeft w:val="0"/>
          <w:marRight w:val="0"/>
          <w:marTop w:val="92"/>
          <w:marBottom w:val="0"/>
          <w:divBdr>
            <w:top w:val="single" w:sz="4" w:space="0" w:color="D5DDC6"/>
            <w:left w:val="single" w:sz="4" w:space="3" w:color="D5DDC6"/>
            <w:bottom w:val="single" w:sz="4" w:space="0" w:color="D5DDC6"/>
            <w:right w:val="single" w:sz="4" w:space="0" w:color="D5DDC6"/>
          </w:divBdr>
        </w:div>
        <w:div w:id="1833642636">
          <w:marLeft w:val="0"/>
          <w:marRight w:val="0"/>
          <w:marTop w:val="0"/>
          <w:marBottom w:val="92"/>
          <w:divBdr>
            <w:top w:val="single" w:sz="4" w:space="0" w:color="auto"/>
            <w:left w:val="single" w:sz="18" w:space="0" w:color="auto"/>
            <w:bottom w:val="single" w:sz="4" w:space="0" w:color="auto"/>
            <w:right w:val="single" w:sz="4" w:space="0" w:color="auto"/>
          </w:divBdr>
        </w:div>
        <w:div w:id="1094670027">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171992225">
      <w:bodyDiv w:val="1"/>
      <w:marLeft w:val="0"/>
      <w:marRight w:val="0"/>
      <w:marTop w:val="0"/>
      <w:marBottom w:val="0"/>
      <w:divBdr>
        <w:top w:val="none" w:sz="0" w:space="0" w:color="auto"/>
        <w:left w:val="none" w:sz="0" w:space="0" w:color="auto"/>
        <w:bottom w:val="none" w:sz="0" w:space="0" w:color="auto"/>
        <w:right w:val="none" w:sz="0" w:space="0" w:color="auto"/>
      </w:divBdr>
      <w:divsChild>
        <w:div w:id="1837695618">
          <w:marLeft w:val="0"/>
          <w:marRight w:val="0"/>
          <w:marTop w:val="0"/>
          <w:marBottom w:val="0"/>
          <w:divBdr>
            <w:top w:val="none" w:sz="0" w:space="0" w:color="auto"/>
            <w:left w:val="none" w:sz="0" w:space="0" w:color="auto"/>
            <w:bottom w:val="none" w:sz="0" w:space="0" w:color="auto"/>
            <w:right w:val="none" w:sz="0" w:space="0" w:color="auto"/>
          </w:divBdr>
        </w:div>
        <w:div w:id="1665013897">
          <w:marLeft w:val="0"/>
          <w:marRight w:val="0"/>
          <w:marTop w:val="360"/>
          <w:marBottom w:val="0"/>
          <w:divBdr>
            <w:top w:val="none" w:sz="0" w:space="0" w:color="auto"/>
            <w:left w:val="none" w:sz="0" w:space="0" w:color="auto"/>
            <w:bottom w:val="single" w:sz="8" w:space="6" w:color="D9DCDF"/>
            <w:right w:val="none" w:sz="0" w:space="0" w:color="auto"/>
          </w:divBdr>
          <w:divsChild>
            <w:div w:id="894396097">
              <w:marLeft w:val="0"/>
              <w:marRight w:val="0"/>
              <w:marTop w:val="0"/>
              <w:marBottom w:val="240"/>
              <w:divBdr>
                <w:top w:val="none" w:sz="0" w:space="0" w:color="auto"/>
                <w:left w:val="none" w:sz="0" w:space="0" w:color="auto"/>
                <w:bottom w:val="none" w:sz="0" w:space="0" w:color="auto"/>
                <w:right w:val="none" w:sz="0" w:space="0" w:color="auto"/>
              </w:divBdr>
            </w:div>
            <w:div w:id="383913267">
              <w:marLeft w:val="0"/>
              <w:marRight w:val="0"/>
              <w:marTop w:val="0"/>
              <w:marBottom w:val="240"/>
              <w:divBdr>
                <w:top w:val="none" w:sz="0" w:space="0" w:color="auto"/>
                <w:left w:val="none" w:sz="0" w:space="0" w:color="auto"/>
                <w:bottom w:val="none" w:sz="0" w:space="0" w:color="auto"/>
                <w:right w:val="none" w:sz="0" w:space="0" w:color="auto"/>
              </w:divBdr>
            </w:div>
            <w:div w:id="2060274611">
              <w:marLeft w:val="0"/>
              <w:marRight w:val="0"/>
              <w:marTop w:val="0"/>
              <w:marBottom w:val="240"/>
              <w:divBdr>
                <w:top w:val="none" w:sz="0" w:space="0" w:color="auto"/>
                <w:left w:val="none" w:sz="0" w:space="0" w:color="auto"/>
                <w:bottom w:val="none" w:sz="0" w:space="0" w:color="auto"/>
                <w:right w:val="none" w:sz="0" w:space="0" w:color="auto"/>
              </w:divBdr>
            </w:div>
            <w:div w:id="1035346855">
              <w:marLeft w:val="0"/>
              <w:marRight w:val="0"/>
              <w:marTop w:val="0"/>
              <w:marBottom w:val="360"/>
              <w:divBdr>
                <w:top w:val="single" w:sz="4" w:space="0" w:color="E2D6C7"/>
                <w:left w:val="single" w:sz="4" w:space="0" w:color="E2D6C7"/>
                <w:bottom w:val="single" w:sz="4" w:space="0" w:color="E2D6C7"/>
                <w:right w:val="single" w:sz="4" w:space="0" w:color="E2D6C7"/>
              </w:divBdr>
              <w:divsChild>
                <w:div w:id="1032271747">
                  <w:marLeft w:val="0"/>
                  <w:marRight w:val="0"/>
                  <w:marTop w:val="0"/>
                  <w:marBottom w:val="0"/>
                  <w:divBdr>
                    <w:top w:val="single" w:sz="4" w:space="12" w:color="FEFCF8"/>
                    <w:left w:val="single" w:sz="4" w:space="12" w:color="FEFCF8"/>
                    <w:bottom w:val="single" w:sz="4" w:space="12" w:color="FEFCF8"/>
                    <w:right w:val="single" w:sz="4" w:space="12" w:color="FEFCF8"/>
                  </w:divBdr>
                </w:div>
              </w:divsChild>
            </w:div>
            <w:div w:id="1661886476">
              <w:marLeft w:val="0"/>
              <w:marRight w:val="0"/>
              <w:marTop w:val="0"/>
              <w:marBottom w:val="240"/>
              <w:divBdr>
                <w:top w:val="none" w:sz="0" w:space="0" w:color="auto"/>
                <w:left w:val="none" w:sz="0" w:space="0" w:color="auto"/>
                <w:bottom w:val="none" w:sz="0" w:space="0" w:color="auto"/>
                <w:right w:val="none" w:sz="0" w:space="0" w:color="auto"/>
              </w:divBdr>
            </w:div>
            <w:div w:id="1197237387">
              <w:marLeft w:val="0"/>
              <w:marRight w:val="0"/>
              <w:marTop w:val="0"/>
              <w:marBottom w:val="240"/>
              <w:divBdr>
                <w:top w:val="none" w:sz="0" w:space="0" w:color="auto"/>
                <w:left w:val="none" w:sz="0" w:space="0" w:color="auto"/>
                <w:bottom w:val="none" w:sz="0" w:space="0" w:color="auto"/>
                <w:right w:val="none" w:sz="0" w:space="0" w:color="auto"/>
              </w:divBdr>
            </w:div>
            <w:div w:id="1238172188">
              <w:marLeft w:val="0"/>
              <w:marRight w:val="0"/>
              <w:marTop w:val="0"/>
              <w:marBottom w:val="240"/>
              <w:divBdr>
                <w:top w:val="none" w:sz="0" w:space="0" w:color="auto"/>
                <w:left w:val="none" w:sz="0" w:space="0" w:color="auto"/>
                <w:bottom w:val="none" w:sz="0" w:space="0" w:color="auto"/>
                <w:right w:val="none" w:sz="0" w:space="0" w:color="auto"/>
              </w:divBdr>
            </w:div>
            <w:div w:id="330302504">
              <w:marLeft w:val="0"/>
              <w:marRight w:val="0"/>
              <w:marTop w:val="138"/>
              <w:marBottom w:val="138"/>
              <w:divBdr>
                <w:top w:val="single" w:sz="4" w:space="0" w:color="999999"/>
                <w:left w:val="single" w:sz="4" w:space="0" w:color="999999"/>
                <w:bottom w:val="single" w:sz="4" w:space="0" w:color="999999"/>
                <w:right w:val="single" w:sz="4" w:space="0" w:color="999999"/>
              </w:divBdr>
              <w:divsChild>
                <w:div w:id="2058427842">
                  <w:marLeft w:val="0"/>
                  <w:marRight w:val="0"/>
                  <w:marTop w:val="0"/>
                  <w:marBottom w:val="0"/>
                  <w:divBdr>
                    <w:top w:val="none" w:sz="0" w:space="0" w:color="auto"/>
                    <w:left w:val="none" w:sz="0" w:space="0" w:color="auto"/>
                    <w:bottom w:val="none" w:sz="0" w:space="0" w:color="auto"/>
                    <w:right w:val="none" w:sz="0" w:space="0" w:color="auto"/>
                  </w:divBdr>
                </w:div>
                <w:div w:id="1286353350">
                  <w:marLeft w:val="0"/>
                  <w:marRight w:val="0"/>
                  <w:marTop w:val="0"/>
                  <w:marBottom w:val="0"/>
                  <w:divBdr>
                    <w:top w:val="none" w:sz="0" w:space="0" w:color="auto"/>
                    <w:left w:val="none" w:sz="0" w:space="0" w:color="auto"/>
                    <w:bottom w:val="none" w:sz="0" w:space="0" w:color="auto"/>
                    <w:right w:val="none" w:sz="0" w:space="0" w:color="auto"/>
                  </w:divBdr>
                  <w:divsChild>
                    <w:div w:id="720440228">
                      <w:marLeft w:val="0"/>
                      <w:marRight w:val="0"/>
                      <w:marTop w:val="0"/>
                      <w:marBottom w:val="0"/>
                      <w:divBdr>
                        <w:top w:val="none" w:sz="0" w:space="0" w:color="auto"/>
                        <w:left w:val="none" w:sz="0" w:space="0" w:color="auto"/>
                        <w:bottom w:val="none" w:sz="0" w:space="0" w:color="auto"/>
                        <w:right w:val="none" w:sz="0" w:space="0" w:color="auto"/>
                      </w:divBdr>
                    </w:div>
                    <w:div w:id="378361459">
                      <w:marLeft w:val="0"/>
                      <w:marRight w:val="0"/>
                      <w:marTop w:val="0"/>
                      <w:marBottom w:val="0"/>
                      <w:divBdr>
                        <w:top w:val="none" w:sz="0" w:space="0" w:color="auto"/>
                        <w:left w:val="none" w:sz="0" w:space="0" w:color="auto"/>
                        <w:bottom w:val="none" w:sz="0" w:space="0" w:color="auto"/>
                        <w:right w:val="none" w:sz="0" w:space="0" w:color="auto"/>
                      </w:divBdr>
                    </w:div>
                    <w:div w:id="687604346">
                      <w:marLeft w:val="0"/>
                      <w:marRight w:val="0"/>
                      <w:marTop w:val="0"/>
                      <w:marBottom w:val="0"/>
                      <w:divBdr>
                        <w:top w:val="none" w:sz="0" w:space="0" w:color="auto"/>
                        <w:left w:val="none" w:sz="0" w:space="0" w:color="auto"/>
                        <w:bottom w:val="none" w:sz="0" w:space="0" w:color="auto"/>
                        <w:right w:val="none" w:sz="0" w:space="0" w:color="auto"/>
                      </w:divBdr>
                    </w:div>
                    <w:div w:id="475221623">
                      <w:marLeft w:val="0"/>
                      <w:marRight w:val="0"/>
                      <w:marTop w:val="0"/>
                      <w:marBottom w:val="0"/>
                      <w:divBdr>
                        <w:top w:val="none" w:sz="0" w:space="0" w:color="auto"/>
                        <w:left w:val="none" w:sz="0" w:space="0" w:color="auto"/>
                        <w:bottom w:val="none" w:sz="0" w:space="0" w:color="auto"/>
                        <w:right w:val="none" w:sz="0" w:space="0" w:color="auto"/>
                      </w:divBdr>
                    </w:div>
                    <w:div w:id="942959206">
                      <w:marLeft w:val="0"/>
                      <w:marRight w:val="0"/>
                      <w:marTop w:val="0"/>
                      <w:marBottom w:val="0"/>
                      <w:divBdr>
                        <w:top w:val="none" w:sz="0" w:space="0" w:color="auto"/>
                        <w:left w:val="none" w:sz="0" w:space="0" w:color="auto"/>
                        <w:bottom w:val="none" w:sz="0" w:space="0" w:color="auto"/>
                        <w:right w:val="none" w:sz="0" w:space="0" w:color="auto"/>
                      </w:divBdr>
                    </w:div>
                    <w:div w:id="1696806170">
                      <w:marLeft w:val="0"/>
                      <w:marRight w:val="0"/>
                      <w:marTop w:val="0"/>
                      <w:marBottom w:val="0"/>
                      <w:divBdr>
                        <w:top w:val="none" w:sz="0" w:space="0" w:color="auto"/>
                        <w:left w:val="none" w:sz="0" w:space="0" w:color="auto"/>
                        <w:bottom w:val="none" w:sz="0" w:space="0" w:color="auto"/>
                        <w:right w:val="none" w:sz="0" w:space="0" w:color="auto"/>
                      </w:divBdr>
                    </w:div>
                    <w:div w:id="1343318983">
                      <w:marLeft w:val="0"/>
                      <w:marRight w:val="0"/>
                      <w:marTop w:val="0"/>
                      <w:marBottom w:val="0"/>
                      <w:divBdr>
                        <w:top w:val="none" w:sz="0" w:space="0" w:color="auto"/>
                        <w:left w:val="none" w:sz="0" w:space="0" w:color="auto"/>
                        <w:bottom w:val="none" w:sz="0" w:space="0" w:color="auto"/>
                        <w:right w:val="none" w:sz="0" w:space="0" w:color="auto"/>
                      </w:divBdr>
                    </w:div>
                    <w:div w:id="1706173723">
                      <w:marLeft w:val="0"/>
                      <w:marRight w:val="0"/>
                      <w:marTop w:val="0"/>
                      <w:marBottom w:val="0"/>
                      <w:divBdr>
                        <w:top w:val="none" w:sz="0" w:space="0" w:color="auto"/>
                        <w:left w:val="none" w:sz="0" w:space="0" w:color="auto"/>
                        <w:bottom w:val="none" w:sz="0" w:space="0" w:color="auto"/>
                        <w:right w:val="none" w:sz="0" w:space="0" w:color="auto"/>
                      </w:divBdr>
                    </w:div>
                    <w:div w:id="420681288">
                      <w:marLeft w:val="0"/>
                      <w:marRight w:val="0"/>
                      <w:marTop w:val="0"/>
                      <w:marBottom w:val="0"/>
                      <w:divBdr>
                        <w:top w:val="none" w:sz="0" w:space="0" w:color="auto"/>
                        <w:left w:val="none" w:sz="0" w:space="0" w:color="auto"/>
                        <w:bottom w:val="none" w:sz="0" w:space="0" w:color="auto"/>
                        <w:right w:val="none" w:sz="0" w:space="0" w:color="auto"/>
                      </w:divBdr>
                    </w:div>
                    <w:div w:id="1570193201">
                      <w:marLeft w:val="0"/>
                      <w:marRight w:val="0"/>
                      <w:marTop w:val="0"/>
                      <w:marBottom w:val="0"/>
                      <w:divBdr>
                        <w:top w:val="none" w:sz="0" w:space="0" w:color="auto"/>
                        <w:left w:val="none" w:sz="0" w:space="0" w:color="auto"/>
                        <w:bottom w:val="none" w:sz="0" w:space="0" w:color="auto"/>
                        <w:right w:val="none" w:sz="0" w:space="0" w:color="auto"/>
                      </w:divBdr>
                    </w:div>
                    <w:div w:id="166350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8863">
              <w:marLeft w:val="0"/>
              <w:marRight w:val="0"/>
              <w:marTop w:val="0"/>
              <w:marBottom w:val="360"/>
              <w:divBdr>
                <w:top w:val="single" w:sz="4" w:space="0" w:color="E2D6C7"/>
                <w:left w:val="single" w:sz="4" w:space="0" w:color="E2D6C7"/>
                <w:bottom w:val="single" w:sz="4" w:space="0" w:color="E2D6C7"/>
                <w:right w:val="single" w:sz="4" w:space="0" w:color="E2D6C7"/>
              </w:divBdr>
              <w:divsChild>
                <w:div w:id="1828476414">
                  <w:marLeft w:val="0"/>
                  <w:marRight w:val="0"/>
                  <w:marTop w:val="0"/>
                  <w:marBottom w:val="0"/>
                  <w:divBdr>
                    <w:top w:val="single" w:sz="4" w:space="12" w:color="FEFCF8"/>
                    <w:left w:val="single" w:sz="4" w:space="12" w:color="FEFCF8"/>
                    <w:bottom w:val="single" w:sz="4" w:space="12" w:color="FEFCF8"/>
                    <w:right w:val="single" w:sz="4" w:space="12" w:color="FEFCF8"/>
                  </w:divBdr>
                </w:div>
              </w:divsChild>
            </w:div>
            <w:div w:id="1170025614">
              <w:marLeft w:val="0"/>
              <w:marRight w:val="0"/>
              <w:marTop w:val="0"/>
              <w:marBottom w:val="240"/>
              <w:divBdr>
                <w:top w:val="none" w:sz="0" w:space="0" w:color="auto"/>
                <w:left w:val="none" w:sz="0" w:space="0" w:color="auto"/>
                <w:bottom w:val="none" w:sz="0" w:space="0" w:color="auto"/>
                <w:right w:val="none" w:sz="0" w:space="0" w:color="auto"/>
              </w:divBdr>
            </w:div>
            <w:div w:id="1272125468">
              <w:marLeft w:val="0"/>
              <w:marRight w:val="0"/>
              <w:marTop w:val="0"/>
              <w:marBottom w:val="240"/>
              <w:divBdr>
                <w:top w:val="none" w:sz="0" w:space="0" w:color="auto"/>
                <w:left w:val="none" w:sz="0" w:space="0" w:color="auto"/>
                <w:bottom w:val="none" w:sz="0" w:space="0" w:color="auto"/>
                <w:right w:val="none" w:sz="0" w:space="0" w:color="auto"/>
              </w:divBdr>
            </w:div>
            <w:div w:id="733700602">
              <w:marLeft w:val="0"/>
              <w:marRight w:val="0"/>
              <w:marTop w:val="138"/>
              <w:marBottom w:val="138"/>
              <w:divBdr>
                <w:top w:val="single" w:sz="4" w:space="0" w:color="999999"/>
                <w:left w:val="single" w:sz="4" w:space="0" w:color="999999"/>
                <w:bottom w:val="single" w:sz="4" w:space="0" w:color="999999"/>
                <w:right w:val="single" w:sz="4" w:space="0" w:color="999999"/>
              </w:divBdr>
              <w:divsChild>
                <w:div w:id="2053767992">
                  <w:marLeft w:val="0"/>
                  <w:marRight w:val="0"/>
                  <w:marTop w:val="0"/>
                  <w:marBottom w:val="0"/>
                  <w:divBdr>
                    <w:top w:val="none" w:sz="0" w:space="0" w:color="auto"/>
                    <w:left w:val="none" w:sz="0" w:space="0" w:color="auto"/>
                    <w:bottom w:val="none" w:sz="0" w:space="0" w:color="auto"/>
                    <w:right w:val="none" w:sz="0" w:space="0" w:color="auto"/>
                  </w:divBdr>
                </w:div>
                <w:div w:id="1208882582">
                  <w:marLeft w:val="0"/>
                  <w:marRight w:val="0"/>
                  <w:marTop w:val="0"/>
                  <w:marBottom w:val="0"/>
                  <w:divBdr>
                    <w:top w:val="none" w:sz="0" w:space="0" w:color="auto"/>
                    <w:left w:val="none" w:sz="0" w:space="0" w:color="auto"/>
                    <w:bottom w:val="none" w:sz="0" w:space="0" w:color="auto"/>
                    <w:right w:val="none" w:sz="0" w:space="0" w:color="auto"/>
                  </w:divBdr>
                  <w:divsChild>
                    <w:div w:id="371031690">
                      <w:marLeft w:val="0"/>
                      <w:marRight w:val="0"/>
                      <w:marTop w:val="0"/>
                      <w:marBottom w:val="0"/>
                      <w:divBdr>
                        <w:top w:val="none" w:sz="0" w:space="0" w:color="auto"/>
                        <w:left w:val="none" w:sz="0" w:space="0" w:color="auto"/>
                        <w:bottom w:val="none" w:sz="0" w:space="0" w:color="auto"/>
                        <w:right w:val="none" w:sz="0" w:space="0" w:color="auto"/>
                      </w:divBdr>
                    </w:div>
                    <w:div w:id="770665705">
                      <w:marLeft w:val="0"/>
                      <w:marRight w:val="0"/>
                      <w:marTop w:val="0"/>
                      <w:marBottom w:val="0"/>
                      <w:divBdr>
                        <w:top w:val="none" w:sz="0" w:space="0" w:color="auto"/>
                        <w:left w:val="none" w:sz="0" w:space="0" w:color="auto"/>
                        <w:bottom w:val="none" w:sz="0" w:space="0" w:color="auto"/>
                        <w:right w:val="none" w:sz="0" w:space="0" w:color="auto"/>
                      </w:divBdr>
                    </w:div>
                    <w:div w:id="1521427425">
                      <w:marLeft w:val="0"/>
                      <w:marRight w:val="0"/>
                      <w:marTop w:val="0"/>
                      <w:marBottom w:val="0"/>
                      <w:divBdr>
                        <w:top w:val="none" w:sz="0" w:space="0" w:color="auto"/>
                        <w:left w:val="none" w:sz="0" w:space="0" w:color="auto"/>
                        <w:bottom w:val="none" w:sz="0" w:space="0" w:color="auto"/>
                        <w:right w:val="none" w:sz="0" w:space="0" w:color="auto"/>
                      </w:divBdr>
                    </w:div>
                    <w:div w:id="2138063897">
                      <w:marLeft w:val="0"/>
                      <w:marRight w:val="0"/>
                      <w:marTop w:val="0"/>
                      <w:marBottom w:val="0"/>
                      <w:divBdr>
                        <w:top w:val="none" w:sz="0" w:space="0" w:color="auto"/>
                        <w:left w:val="none" w:sz="0" w:space="0" w:color="auto"/>
                        <w:bottom w:val="none" w:sz="0" w:space="0" w:color="auto"/>
                        <w:right w:val="none" w:sz="0" w:space="0" w:color="auto"/>
                      </w:divBdr>
                    </w:div>
                    <w:div w:id="150172554">
                      <w:marLeft w:val="0"/>
                      <w:marRight w:val="0"/>
                      <w:marTop w:val="0"/>
                      <w:marBottom w:val="0"/>
                      <w:divBdr>
                        <w:top w:val="none" w:sz="0" w:space="0" w:color="auto"/>
                        <w:left w:val="none" w:sz="0" w:space="0" w:color="auto"/>
                        <w:bottom w:val="none" w:sz="0" w:space="0" w:color="auto"/>
                        <w:right w:val="none" w:sz="0" w:space="0" w:color="auto"/>
                      </w:divBdr>
                    </w:div>
                    <w:div w:id="579873060">
                      <w:marLeft w:val="0"/>
                      <w:marRight w:val="0"/>
                      <w:marTop w:val="0"/>
                      <w:marBottom w:val="0"/>
                      <w:divBdr>
                        <w:top w:val="none" w:sz="0" w:space="0" w:color="auto"/>
                        <w:left w:val="none" w:sz="0" w:space="0" w:color="auto"/>
                        <w:bottom w:val="none" w:sz="0" w:space="0" w:color="auto"/>
                        <w:right w:val="none" w:sz="0" w:space="0" w:color="auto"/>
                      </w:divBdr>
                    </w:div>
                    <w:div w:id="1616517268">
                      <w:marLeft w:val="0"/>
                      <w:marRight w:val="0"/>
                      <w:marTop w:val="0"/>
                      <w:marBottom w:val="0"/>
                      <w:divBdr>
                        <w:top w:val="none" w:sz="0" w:space="0" w:color="auto"/>
                        <w:left w:val="none" w:sz="0" w:space="0" w:color="auto"/>
                        <w:bottom w:val="none" w:sz="0" w:space="0" w:color="auto"/>
                        <w:right w:val="none" w:sz="0" w:space="0" w:color="auto"/>
                      </w:divBdr>
                    </w:div>
                    <w:div w:id="1937857578">
                      <w:marLeft w:val="0"/>
                      <w:marRight w:val="0"/>
                      <w:marTop w:val="0"/>
                      <w:marBottom w:val="0"/>
                      <w:divBdr>
                        <w:top w:val="none" w:sz="0" w:space="0" w:color="auto"/>
                        <w:left w:val="none" w:sz="0" w:space="0" w:color="auto"/>
                        <w:bottom w:val="none" w:sz="0" w:space="0" w:color="auto"/>
                        <w:right w:val="none" w:sz="0" w:space="0" w:color="auto"/>
                      </w:divBdr>
                    </w:div>
                    <w:div w:id="1705207158">
                      <w:marLeft w:val="0"/>
                      <w:marRight w:val="0"/>
                      <w:marTop w:val="0"/>
                      <w:marBottom w:val="0"/>
                      <w:divBdr>
                        <w:top w:val="none" w:sz="0" w:space="0" w:color="auto"/>
                        <w:left w:val="none" w:sz="0" w:space="0" w:color="auto"/>
                        <w:bottom w:val="none" w:sz="0" w:space="0" w:color="auto"/>
                        <w:right w:val="none" w:sz="0" w:space="0" w:color="auto"/>
                      </w:divBdr>
                    </w:div>
                    <w:div w:id="171918945">
                      <w:marLeft w:val="0"/>
                      <w:marRight w:val="0"/>
                      <w:marTop w:val="0"/>
                      <w:marBottom w:val="0"/>
                      <w:divBdr>
                        <w:top w:val="none" w:sz="0" w:space="0" w:color="auto"/>
                        <w:left w:val="none" w:sz="0" w:space="0" w:color="auto"/>
                        <w:bottom w:val="none" w:sz="0" w:space="0" w:color="auto"/>
                        <w:right w:val="none" w:sz="0" w:space="0" w:color="auto"/>
                      </w:divBdr>
                    </w:div>
                    <w:div w:id="601301739">
                      <w:marLeft w:val="0"/>
                      <w:marRight w:val="0"/>
                      <w:marTop w:val="0"/>
                      <w:marBottom w:val="0"/>
                      <w:divBdr>
                        <w:top w:val="none" w:sz="0" w:space="0" w:color="auto"/>
                        <w:left w:val="none" w:sz="0" w:space="0" w:color="auto"/>
                        <w:bottom w:val="none" w:sz="0" w:space="0" w:color="auto"/>
                        <w:right w:val="none" w:sz="0" w:space="0" w:color="auto"/>
                      </w:divBdr>
                    </w:div>
                    <w:div w:id="810824677">
                      <w:marLeft w:val="0"/>
                      <w:marRight w:val="0"/>
                      <w:marTop w:val="0"/>
                      <w:marBottom w:val="0"/>
                      <w:divBdr>
                        <w:top w:val="none" w:sz="0" w:space="0" w:color="auto"/>
                        <w:left w:val="none" w:sz="0" w:space="0" w:color="auto"/>
                        <w:bottom w:val="none" w:sz="0" w:space="0" w:color="auto"/>
                        <w:right w:val="none" w:sz="0" w:space="0" w:color="auto"/>
                      </w:divBdr>
                    </w:div>
                    <w:div w:id="19610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28553">
              <w:marLeft w:val="0"/>
              <w:marRight w:val="0"/>
              <w:marTop w:val="0"/>
              <w:marBottom w:val="360"/>
              <w:divBdr>
                <w:top w:val="single" w:sz="4" w:space="0" w:color="E2D6C7"/>
                <w:left w:val="single" w:sz="4" w:space="0" w:color="E2D6C7"/>
                <w:bottom w:val="single" w:sz="4" w:space="0" w:color="E2D6C7"/>
                <w:right w:val="single" w:sz="4" w:space="0" w:color="E2D6C7"/>
              </w:divBdr>
              <w:divsChild>
                <w:div w:id="1492794271">
                  <w:marLeft w:val="0"/>
                  <w:marRight w:val="0"/>
                  <w:marTop w:val="0"/>
                  <w:marBottom w:val="0"/>
                  <w:divBdr>
                    <w:top w:val="single" w:sz="4" w:space="12" w:color="FEFCF8"/>
                    <w:left w:val="single" w:sz="4" w:space="12" w:color="FEFCF8"/>
                    <w:bottom w:val="single" w:sz="4" w:space="12" w:color="FEFCF8"/>
                    <w:right w:val="single" w:sz="4" w:space="12" w:color="FEFCF8"/>
                  </w:divBdr>
                </w:div>
              </w:divsChild>
            </w:div>
            <w:div w:id="174726480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73110367">
      <w:bodyDiv w:val="1"/>
      <w:marLeft w:val="0"/>
      <w:marRight w:val="0"/>
      <w:marTop w:val="0"/>
      <w:marBottom w:val="0"/>
      <w:divBdr>
        <w:top w:val="none" w:sz="0" w:space="0" w:color="auto"/>
        <w:left w:val="none" w:sz="0" w:space="0" w:color="auto"/>
        <w:bottom w:val="none" w:sz="0" w:space="0" w:color="auto"/>
        <w:right w:val="none" w:sz="0" w:space="0" w:color="auto"/>
      </w:divBdr>
      <w:divsChild>
        <w:div w:id="2127697963">
          <w:marLeft w:val="0"/>
          <w:marRight w:val="0"/>
          <w:marTop w:val="0"/>
          <w:marBottom w:val="0"/>
          <w:divBdr>
            <w:top w:val="none" w:sz="0" w:space="0" w:color="auto"/>
            <w:left w:val="none" w:sz="0" w:space="0" w:color="auto"/>
            <w:bottom w:val="none" w:sz="0" w:space="0" w:color="auto"/>
            <w:right w:val="none" w:sz="0" w:space="0" w:color="auto"/>
          </w:divBdr>
        </w:div>
        <w:div w:id="2146963676">
          <w:marLeft w:val="0"/>
          <w:marRight w:val="0"/>
          <w:marTop w:val="360"/>
          <w:marBottom w:val="0"/>
          <w:divBdr>
            <w:top w:val="none" w:sz="0" w:space="0" w:color="auto"/>
            <w:left w:val="none" w:sz="0" w:space="0" w:color="auto"/>
            <w:bottom w:val="single" w:sz="8" w:space="6" w:color="D9DCDF"/>
            <w:right w:val="none" w:sz="0" w:space="0" w:color="auto"/>
          </w:divBdr>
          <w:divsChild>
            <w:div w:id="860121679">
              <w:marLeft w:val="0"/>
              <w:marRight w:val="0"/>
              <w:marTop w:val="0"/>
              <w:marBottom w:val="0"/>
              <w:divBdr>
                <w:top w:val="none" w:sz="0" w:space="0" w:color="auto"/>
                <w:left w:val="none" w:sz="0" w:space="0" w:color="auto"/>
                <w:bottom w:val="none" w:sz="0" w:space="0" w:color="auto"/>
                <w:right w:val="none" w:sz="0" w:space="0" w:color="auto"/>
              </w:divBdr>
              <w:divsChild>
                <w:div w:id="1229613962">
                  <w:marLeft w:val="0"/>
                  <w:marRight w:val="0"/>
                  <w:marTop w:val="240"/>
                  <w:marBottom w:val="240"/>
                  <w:divBdr>
                    <w:top w:val="none" w:sz="0" w:space="0" w:color="auto"/>
                    <w:left w:val="none" w:sz="0" w:space="0" w:color="auto"/>
                    <w:bottom w:val="none" w:sz="0" w:space="0" w:color="auto"/>
                    <w:right w:val="none" w:sz="0" w:space="0" w:color="auto"/>
                  </w:divBdr>
                </w:div>
                <w:div w:id="751125758">
                  <w:marLeft w:val="0"/>
                  <w:marRight w:val="0"/>
                  <w:marTop w:val="240"/>
                  <w:marBottom w:val="240"/>
                  <w:divBdr>
                    <w:top w:val="none" w:sz="0" w:space="0" w:color="auto"/>
                    <w:left w:val="none" w:sz="0" w:space="0" w:color="auto"/>
                    <w:bottom w:val="none" w:sz="0" w:space="0" w:color="auto"/>
                    <w:right w:val="none" w:sz="0" w:space="0" w:color="auto"/>
                  </w:divBdr>
                </w:div>
                <w:div w:id="1746031171">
                  <w:marLeft w:val="0"/>
                  <w:marRight w:val="0"/>
                  <w:marTop w:val="240"/>
                  <w:marBottom w:val="240"/>
                  <w:divBdr>
                    <w:top w:val="none" w:sz="0" w:space="0" w:color="auto"/>
                    <w:left w:val="none" w:sz="0" w:space="0" w:color="auto"/>
                    <w:bottom w:val="none" w:sz="0" w:space="0" w:color="auto"/>
                    <w:right w:val="none" w:sz="0" w:space="0" w:color="auto"/>
                  </w:divBdr>
                </w:div>
                <w:div w:id="203267826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181159912">
      <w:bodyDiv w:val="1"/>
      <w:marLeft w:val="0"/>
      <w:marRight w:val="0"/>
      <w:marTop w:val="0"/>
      <w:marBottom w:val="0"/>
      <w:divBdr>
        <w:top w:val="none" w:sz="0" w:space="0" w:color="auto"/>
        <w:left w:val="none" w:sz="0" w:space="0" w:color="auto"/>
        <w:bottom w:val="none" w:sz="0" w:space="0" w:color="auto"/>
        <w:right w:val="none" w:sz="0" w:space="0" w:color="auto"/>
      </w:divBdr>
      <w:divsChild>
        <w:div w:id="126170962">
          <w:marLeft w:val="0"/>
          <w:marRight w:val="0"/>
          <w:marTop w:val="0"/>
          <w:marBottom w:val="0"/>
          <w:divBdr>
            <w:top w:val="none" w:sz="0" w:space="0" w:color="auto"/>
            <w:left w:val="none" w:sz="0" w:space="0" w:color="auto"/>
            <w:bottom w:val="none" w:sz="0" w:space="0" w:color="auto"/>
            <w:right w:val="none" w:sz="0" w:space="0" w:color="auto"/>
          </w:divBdr>
        </w:div>
        <w:div w:id="1852446610">
          <w:marLeft w:val="0"/>
          <w:marRight w:val="0"/>
          <w:marTop w:val="360"/>
          <w:marBottom w:val="0"/>
          <w:divBdr>
            <w:top w:val="none" w:sz="0" w:space="0" w:color="auto"/>
            <w:left w:val="none" w:sz="0" w:space="0" w:color="auto"/>
            <w:bottom w:val="single" w:sz="8" w:space="6" w:color="D9DCDF"/>
            <w:right w:val="none" w:sz="0" w:space="0" w:color="auto"/>
          </w:divBdr>
          <w:divsChild>
            <w:div w:id="598684348">
              <w:marLeft w:val="0"/>
              <w:marRight w:val="0"/>
              <w:marTop w:val="0"/>
              <w:marBottom w:val="240"/>
              <w:divBdr>
                <w:top w:val="none" w:sz="0" w:space="0" w:color="auto"/>
                <w:left w:val="none" w:sz="0" w:space="0" w:color="auto"/>
                <w:bottom w:val="none" w:sz="0" w:space="0" w:color="auto"/>
                <w:right w:val="none" w:sz="0" w:space="0" w:color="auto"/>
              </w:divBdr>
              <w:divsChild>
                <w:div w:id="1774932117">
                  <w:marLeft w:val="0"/>
                  <w:marRight w:val="0"/>
                  <w:marTop w:val="0"/>
                  <w:marBottom w:val="240"/>
                  <w:divBdr>
                    <w:top w:val="none" w:sz="0" w:space="0" w:color="auto"/>
                    <w:left w:val="none" w:sz="0" w:space="0" w:color="auto"/>
                    <w:bottom w:val="none" w:sz="0" w:space="0" w:color="auto"/>
                    <w:right w:val="none" w:sz="0" w:space="0" w:color="auto"/>
                  </w:divBdr>
                </w:div>
                <w:div w:id="1970740110">
                  <w:marLeft w:val="0"/>
                  <w:marRight w:val="0"/>
                  <w:marTop w:val="0"/>
                  <w:marBottom w:val="240"/>
                  <w:divBdr>
                    <w:top w:val="none" w:sz="0" w:space="0" w:color="auto"/>
                    <w:left w:val="none" w:sz="0" w:space="0" w:color="auto"/>
                    <w:bottom w:val="none" w:sz="0" w:space="0" w:color="auto"/>
                    <w:right w:val="none" w:sz="0" w:space="0" w:color="auto"/>
                  </w:divBdr>
                </w:div>
              </w:divsChild>
            </w:div>
            <w:div w:id="1971473517">
              <w:marLeft w:val="0"/>
              <w:marRight w:val="0"/>
              <w:marTop w:val="0"/>
              <w:marBottom w:val="240"/>
              <w:divBdr>
                <w:top w:val="none" w:sz="0" w:space="0" w:color="auto"/>
                <w:left w:val="none" w:sz="0" w:space="0" w:color="auto"/>
                <w:bottom w:val="none" w:sz="0" w:space="0" w:color="auto"/>
                <w:right w:val="none" w:sz="0" w:space="0" w:color="auto"/>
              </w:divBdr>
            </w:div>
            <w:div w:id="74937874">
              <w:marLeft w:val="0"/>
              <w:marRight w:val="0"/>
              <w:marTop w:val="0"/>
              <w:marBottom w:val="240"/>
              <w:divBdr>
                <w:top w:val="none" w:sz="0" w:space="0" w:color="auto"/>
                <w:left w:val="none" w:sz="0" w:space="0" w:color="auto"/>
                <w:bottom w:val="none" w:sz="0" w:space="0" w:color="auto"/>
                <w:right w:val="none" w:sz="0" w:space="0" w:color="auto"/>
              </w:divBdr>
            </w:div>
            <w:div w:id="906768133">
              <w:marLeft w:val="0"/>
              <w:marRight w:val="0"/>
              <w:marTop w:val="0"/>
              <w:marBottom w:val="240"/>
              <w:divBdr>
                <w:top w:val="none" w:sz="0" w:space="0" w:color="auto"/>
                <w:left w:val="none" w:sz="0" w:space="0" w:color="auto"/>
                <w:bottom w:val="none" w:sz="0" w:space="0" w:color="auto"/>
                <w:right w:val="none" w:sz="0" w:space="0" w:color="auto"/>
              </w:divBdr>
            </w:div>
            <w:div w:id="152254620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84632130">
      <w:bodyDiv w:val="1"/>
      <w:marLeft w:val="0"/>
      <w:marRight w:val="0"/>
      <w:marTop w:val="0"/>
      <w:marBottom w:val="0"/>
      <w:divBdr>
        <w:top w:val="none" w:sz="0" w:space="0" w:color="auto"/>
        <w:left w:val="none" w:sz="0" w:space="0" w:color="auto"/>
        <w:bottom w:val="none" w:sz="0" w:space="0" w:color="auto"/>
        <w:right w:val="none" w:sz="0" w:space="0" w:color="auto"/>
      </w:divBdr>
      <w:divsChild>
        <w:div w:id="503400480">
          <w:marLeft w:val="0"/>
          <w:marRight w:val="0"/>
          <w:marTop w:val="0"/>
          <w:marBottom w:val="80"/>
          <w:divBdr>
            <w:top w:val="single" w:sz="4" w:space="0" w:color="auto"/>
            <w:left w:val="single" w:sz="18" w:space="0" w:color="auto"/>
            <w:bottom w:val="single" w:sz="4" w:space="0" w:color="auto"/>
            <w:right w:val="single" w:sz="4" w:space="0" w:color="auto"/>
          </w:divBdr>
        </w:div>
        <w:div w:id="2134866170">
          <w:marLeft w:val="0"/>
          <w:marRight w:val="0"/>
          <w:marTop w:val="0"/>
          <w:marBottom w:val="80"/>
          <w:divBdr>
            <w:top w:val="single" w:sz="4" w:space="0" w:color="auto"/>
            <w:left w:val="single" w:sz="18" w:space="0" w:color="auto"/>
            <w:bottom w:val="single" w:sz="4" w:space="0" w:color="auto"/>
            <w:right w:val="single" w:sz="4" w:space="0" w:color="auto"/>
          </w:divBdr>
        </w:div>
        <w:div w:id="779033196">
          <w:marLeft w:val="0"/>
          <w:marRight w:val="0"/>
          <w:marTop w:val="80"/>
          <w:marBottom w:val="0"/>
          <w:divBdr>
            <w:top w:val="single" w:sz="4" w:space="0" w:color="D5DDC6"/>
            <w:left w:val="single" w:sz="4" w:space="3" w:color="D5DDC6"/>
            <w:bottom w:val="single" w:sz="4" w:space="0" w:color="D5DDC6"/>
            <w:right w:val="single" w:sz="4" w:space="0" w:color="D5DDC6"/>
          </w:divBdr>
        </w:div>
        <w:div w:id="837305839">
          <w:marLeft w:val="0"/>
          <w:marRight w:val="0"/>
          <w:marTop w:val="0"/>
          <w:marBottom w:val="80"/>
          <w:divBdr>
            <w:top w:val="single" w:sz="4" w:space="0" w:color="auto"/>
            <w:left w:val="single" w:sz="18" w:space="0" w:color="auto"/>
            <w:bottom w:val="single" w:sz="4" w:space="0" w:color="auto"/>
            <w:right w:val="single" w:sz="4" w:space="0" w:color="auto"/>
          </w:divBdr>
        </w:div>
        <w:div w:id="1828592943">
          <w:marLeft w:val="0"/>
          <w:marRight w:val="0"/>
          <w:marTop w:val="80"/>
          <w:marBottom w:val="0"/>
          <w:divBdr>
            <w:top w:val="single" w:sz="4" w:space="0" w:color="D5DDC6"/>
            <w:left w:val="single" w:sz="4" w:space="3" w:color="D5DDC6"/>
            <w:bottom w:val="single" w:sz="4" w:space="0" w:color="D5DDC6"/>
            <w:right w:val="single" w:sz="4" w:space="0" w:color="D5DDC6"/>
          </w:divBdr>
        </w:div>
        <w:div w:id="1526404573">
          <w:marLeft w:val="0"/>
          <w:marRight w:val="0"/>
          <w:marTop w:val="0"/>
          <w:marBottom w:val="80"/>
          <w:divBdr>
            <w:top w:val="single" w:sz="4" w:space="0" w:color="auto"/>
            <w:left w:val="single" w:sz="18" w:space="0" w:color="auto"/>
            <w:bottom w:val="single" w:sz="4" w:space="0" w:color="auto"/>
            <w:right w:val="single" w:sz="4" w:space="0" w:color="auto"/>
          </w:divBdr>
        </w:div>
        <w:div w:id="1549493209">
          <w:marLeft w:val="0"/>
          <w:marRight w:val="0"/>
          <w:marTop w:val="80"/>
          <w:marBottom w:val="0"/>
          <w:divBdr>
            <w:top w:val="single" w:sz="4" w:space="0" w:color="D5DDC6"/>
            <w:left w:val="single" w:sz="4" w:space="3" w:color="D5DDC6"/>
            <w:bottom w:val="single" w:sz="4" w:space="0" w:color="D5DDC6"/>
            <w:right w:val="single" w:sz="4" w:space="0" w:color="D5DDC6"/>
          </w:divBdr>
        </w:div>
        <w:div w:id="1237126018">
          <w:marLeft w:val="0"/>
          <w:marRight w:val="0"/>
          <w:marTop w:val="0"/>
          <w:marBottom w:val="80"/>
          <w:divBdr>
            <w:top w:val="single" w:sz="4" w:space="0" w:color="auto"/>
            <w:left w:val="single" w:sz="18" w:space="0" w:color="auto"/>
            <w:bottom w:val="single" w:sz="4" w:space="0" w:color="auto"/>
            <w:right w:val="single" w:sz="4" w:space="0" w:color="auto"/>
          </w:divBdr>
        </w:div>
        <w:div w:id="13848169">
          <w:marLeft w:val="0"/>
          <w:marRight w:val="0"/>
          <w:marTop w:val="80"/>
          <w:marBottom w:val="0"/>
          <w:divBdr>
            <w:top w:val="single" w:sz="4" w:space="0" w:color="D5DDC6"/>
            <w:left w:val="single" w:sz="4" w:space="3" w:color="D5DDC6"/>
            <w:bottom w:val="single" w:sz="4" w:space="0" w:color="D5DDC6"/>
            <w:right w:val="single" w:sz="4" w:space="0" w:color="D5DDC6"/>
          </w:divBdr>
        </w:div>
        <w:div w:id="259217329">
          <w:marLeft w:val="0"/>
          <w:marRight w:val="0"/>
          <w:marTop w:val="0"/>
          <w:marBottom w:val="80"/>
          <w:divBdr>
            <w:top w:val="single" w:sz="4" w:space="0" w:color="auto"/>
            <w:left w:val="single" w:sz="18" w:space="0" w:color="auto"/>
            <w:bottom w:val="single" w:sz="4" w:space="0" w:color="auto"/>
            <w:right w:val="single" w:sz="4" w:space="0" w:color="auto"/>
          </w:divBdr>
        </w:div>
        <w:div w:id="1039008171">
          <w:marLeft w:val="0"/>
          <w:marRight w:val="0"/>
          <w:marTop w:val="0"/>
          <w:marBottom w:val="80"/>
          <w:divBdr>
            <w:top w:val="single" w:sz="4" w:space="0" w:color="auto"/>
            <w:left w:val="single" w:sz="18" w:space="0" w:color="auto"/>
            <w:bottom w:val="single" w:sz="4" w:space="0" w:color="auto"/>
            <w:right w:val="single" w:sz="4" w:space="0" w:color="auto"/>
          </w:divBdr>
        </w:div>
        <w:div w:id="163328510">
          <w:marLeft w:val="0"/>
          <w:marRight w:val="0"/>
          <w:marTop w:val="80"/>
          <w:marBottom w:val="0"/>
          <w:divBdr>
            <w:top w:val="single" w:sz="4" w:space="0" w:color="D5DDC6"/>
            <w:left w:val="single" w:sz="4" w:space="3" w:color="D5DDC6"/>
            <w:bottom w:val="single" w:sz="4" w:space="0" w:color="D5DDC6"/>
            <w:right w:val="single" w:sz="4" w:space="0" w:color="D5DDC6"/>
          </w:divBdr>
        </w:div>
        <w:div w:id="54092293">
          <w:marLeft w:val="0"/>
          <w:marRight w:val="0"/>
          <w:marTop w:val="0"/>
          <w:marBottom w:val="80"/>
          <w:divBdr>
            <w:top w:val="single" w:sz="4" w:space="0" w:color="auto"/>
            <w:left w:val="single" w:sz="18" w:space="0" w:color="auto"/>
            <w:bottom w:val="single" w:sz="4" w:space="0" w:color="auto"/>
            <w:right w:val="single" w:sz="4" w:space="0" w:color="auto"/>
          </w:divBdr>
        </w:div>
        <w:div w:id="2067413928">
          <w:marLeft w:val="0"/>
          <w:marRight w:val="0"/>
          <w:marTop w:val="80"/>
          <w:marBottom w:val="0"/>
          <w:divBdr>
            <w:top w:val="single" w:sz="4" w:space="0" w:color="D5DDC6"/>
            <w:left w:val="single" w:sz="4" w:space="3" w:color="D5DDC6"/>
            <w:bottom w:val="single" w:sz="4" w:space="0" w:color="D5DDC6"/>
            <w:right w:val="single" w:sz="4" w:space="0" w:color="D5DDC6"/>
          </w:divBdr>
        </w:div>
        <w:div w:id="1797407838">
          <w:marLeft w:val="0"/>
          <w:marRight w:val="0"/>
          <w:marTop w:val="0"/>
          <w:marBottom w:val="80"/>
          <w:divBdr>
            <w:top w:val="single" w:sz="4" w:space="0" w:color="auto"/>
            <w:left w:val="single" w:sz="18" w:space="0" w:color="auto"/>
            <w:bottom w:val="single" w:sz="4" w:space="0" w:color="auto"/>
            <w:right w:val="single" w:sz="4" w:space="0" w:color="auto"/>
          </w:divBdr>
        </w:div>
        <w:div w:id="1807509766">
          <w:marLeft w:val="0"/>
          <w:marRight w:val="0"/>
          <w:marTop w:val="80"/>
          <w:marBottom w:val="0"/>
          <w:divBdr>
            <w:top w:val="single" w:sz="4" w:space="0" w:color="D5DDC6"/>
            <w:left w:val="single" w:sz="4" w:space="3" w:color="D5DDC6"/>
            <w:bottom w:val="single" w:sz="4" w:space="0" w:color="D5DDC6"/>
            <w:right w:val="single" w:sz="4" w:space="0" w:color="D5DDC6"/>
          </w:divBdr>
        </w:div>
        <w:div w:id="1261452503">
          <w:marLeft w:val="0"/>
          <w:marRight w:val="0"/>
          <w:marTop w:val="0"/>
          <w:marBottom w:val="80"/>
          <w:divBdr>
            <w:top w:val="single" w:sz="4" w:space="0" w:color="auto"/>
            <w:left w:val="single" w:sz="18" w:space="0" w:color="auto"/>
            <w:bottom w:val="single" w:sz="4" w:space="0" w:color="auto"/>
            <w:right w:val="single" w:sz="4" w:space="0" w:color="auto"/>
          </w:divBdr>
        </w:div>
        <w:div w:id="632835483">
          <w:marLeft w:val="0"/>
          <w:marRight w:val="0"/>
          <w:marTop w:val="80"/>
          <w:marBottom w:val="0"/>
          <w:divBdr>
            <w:top w:val="single" w:sz="4" w:space="0" w:color="D5DDC6"/>
            <w:left w:val="single" w:sz="4" w:space="3" w:color="D5DDC6"/>
            <w:bottom w:val="single" w:sz="4" w:space="0" w:color="D5DDC6"/>
            <w:right w:val="single" w:sz="4" w:space="0" w:color="D5DDC6"/>
          </w:divBdr>
        </w:div>
        <w:div w:id="391151609">
          <w:marLeft w:val="0"/>
          <w:marRight w:val="0"/>
          <w:marTop w:val="0"/>
          <w:marBottom w:val="80"/>
          <w:divBdr>
            <w:top w:val="single" w:sz="4" w:space="0" w:color="auto"/>
            <w:left w:val="single" w:sz="18" w:space="0" w:color="auto"/>
            <w:bottom w:val="single" w:sz="4" w:space="0" w:color="auto"/>
            <w:right w:val="single" w:sz="4" w:space="0" w:color="auto"/>
          </w:divBdr>
        </w:div>
        <w:div w:id="1117993183">
          <w:marLeft w:val="0"/>
          <w:marRight w:val="0"/>
          <w:marTop w:val="0"/>
          <w:marBottom w:val="80"/>
          <w:divBdr>
            <w:top w:val="single" w:sz="4" w:space="0" w:color="auto"/>
            <w:left w:val="single" w:sz="18" w:space="0" w:color="auto"/>
            <w:bottom w:val="single" w:sz="4" w:space="0" w:color="auto"/>
            <w:right w:val="single" w:sz="4" w:space="0" w:color="auto"/>
          </w:divBdr>
        </w:div>
        <w:div w:id="1387872795">
          <w:marLeft w:val="0"/>
          <w:marRight w:val="0"/>
          <w:marTop w:val="80"/>
          <w:marBottom w:val="0"/>
          <w:divBdr>
            <w:top w:val="single" w:sz="4" w:space="0" w:color="D5DDC6"/>
            <w:left w:val="single" w:sz="4" w:space="3" w:color="D5DDC6"/>
            <w:bottom w:val="single" w:sz="4" w:space="0" w:color="D5DDC6"/>
            <w:right w:val="single" w:sz="4" w:space="0" w:color="D5DDC6"/>
          </w:divBdr>
        </w:div>
        <w:div w:id="984435017">
          <w:marLeft w:val="0"/>
          <w:marRight w:val="0"/>
          <w:marTop w:val="0"/>
          <w:marBottom w:val="80"/>
          <w:divBdr>
            <w:top w:val="single" w:sz="4" w:space="0" w:color="auto"/>
            <w:left w:val="single" w:sz="18" w:space="0" w:color="auto"/>
            <w:bottom w:val="single" w:sz="4" w:space="0" w:color="auto"/>
            <w:right w:val="single" w:sz="4" w:space="0" w:color="auto"/>
          </w:divBdr>
        </w:div>
        <w:div w:id="33045961">
          <w:marLeft w:val="0"/>
          <w:marRight w:val="0"/>
          <w:marTop w:val="80"/>
          <w:marBottom w:val="0"/>
          <w:divBdr>
            <w:top w:val="single" w:sz="4" w:space="0" w:color="D5DDC6"/>
            <w:left w:val="single" w:sz="4" w:space="3" w:color="D5DDC6"/>
            <w:bottom w:val="single" w:sz="4" w:space="0" w:color="D5DDC6"/>
            <w:right w:val="single" w:sz="4" w:space="0" w:color="D5DDC6"/>
          </w:divBdr>
        </w:div>
        <w:div w:id="1253515153">
          <w:marLeft w:val="0"/>
          <w:marRight w:val="0"/>
          <w:marTop w:val="0"/>
          <w:marBottom w:val="80"/>
          <w:divBdr>
            <w:top w:val="single" w:sz="4" w:space="0" w:color="auto"/>
            <w:left w:val="single" w:sz="18" w:space="0" w:color="auto"/>
            <w:bottom w:val="single" w:sz="4" w:space="0" w:color="auto"/>
            <w:right w:val="single" w:sz="4" w:space="0" w:color="auto"/>
          </w:divBdr>
        </w:div>
        <w:div w:id="492450420">
          <w:marLeft w:val="0"/>
          <w:marRight w:val="0"/>
          <w:marTop w:val="80"/>
          <w:marBottom w:val="0"/>
          <w:divBdr>
            <w:top w:val="single" w:sz="4" w:space="0" w:color="D5DDC6"/>
            <w:left w:val="single" w:sz="4" w:space="3" w:color="D5DDC6"/>
            <w:bottom w:val="single" w:sz="4" w:space="0" w:color="D5DDC6"/>
            <w:right w:val="single" w:sz="4" w:space="0" w:color="D5DDC6"/>
          </w:divBdr>
        </w:div>
        <w:div w:id="2015959321">
          <w:marLeft w:val="0"/>
          <w:marRight w:val="0"/>
          <w:marTop w:val="0"/>
          <w:marBottom w:val="80"/>
          <w:divBdr>
            <w:top w:val="single" w:sz="4" w:space="0" w:color="auto"/>
            <w:left w:val="single" w:sz="18" w:space="0" w:color="auto"/>
            <w:bottom w:val="single" w:sz="4" w:space="0" w:color="auto"/>
            <w:right w:val="single" w:sz="4" w:space="0" w:color="auto"/>
          </w:divBdr>
        </w:div>
        <w:div w:id="1751659494">
          <w:marLeft w:val="0"/>
          <w:marRight w:val="0"/>
          <w:marTop w:val="80"/>
          <w:marBottom w:val="0"/>
          <w:divBdr>
            <w:top w:val="single" w:sz="4" w:space="0" w:color="D5DDC6"/>
            <w:left w:val="single" w:sz="4" w:space="3" w:color="D5DDC6"/>
            <w:bottom w:val="single" w:sz="4" w:space="0" w:color="D5DDC6"/>
            <w:right w:val="single" w:sz="4" w:space="0" w:color="D5DDC6"/>
          </w:divBdr>
        </w:div>
        <w:div w:id="832837688">
          <w:marLeft w:val="0"/>
          <w:marRight w:val="0"/>
          <w:marTop w:val="0"/>
          <w:marBottom w:val="80"/>
          <w:divBdr>
            <w:top w:val="single" w:sz="4" w:space="0" w:color="auto"/>
            <w:left w:val="single" w:sz="18" w:space="0" w:color="auto"/>
            <w:bottom w:val="single" w:sz="4" w:space="0" w:color="auto"/>
            <w:right w:val="single" w:sz="4" w:space="0" w:color="auto"/>
          </w:divBdr>
        </w:div>
        <w:div w:id="421924481">
          <w:marLeft w:val="0"/>
          <w:marRight w:val="0"/>
          <w:marTop w:val="80"/>
          <w:marBottom w:val="0"/>
          <w:divBdr>
            <w:top w:val="single" w:sz="4" w:space="0" w:color="D5DDC6"/>
            <w:left w:val="single" w:sz="4" w:space="3" w:color="D5DDC6"/>
            <w:bottom w:val="single" w:sz="4" w:space="0" w:color="D5DDC6"/>
            <w:right w:val="single" w:sz="4" w:space="0" w:color="D5DDC6"/>
          </w:divBdr>
        </w:div>
        <w:div w:id="7950337">
          <w:marLeft w:val="0"/>
          <w:marRight w:val="0"/>
          <w:marTop w:val="0"/>
          <w:marBottom w:val="80"/>
          <w:divBdr>
            <w:top w:val="single" w:sz="4" w:space="0" w:color="auto"/>
            <w:left w:val="single" w:sz="18" w:space="0" w:color="auto"/>
            <w:bottom w:val="single" w:sz="4" w:space="0" w:color="auto"/>
            <w:right w:val="single" w:sz="4" w:space="0" w:color="auto"/>
          </w:divBdr>
        </w:div>
        <w:div w:id="1573466060">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1184980726">
      <w:bodyDiv w:val="1"/>
      <w:marLeft w:val="0"/>
      <w:marRight w:val="0"/>
      <w:marTop w:val="0"/>
      <w:marBottom w:val="0"/>
      <w:divBdr>
        <w:top w:val="none" w:sz="0" w:space="0" w:color="auto"/>
        <w:left w:val="none" w:sz="0" w:space="0" w:color="auto"/>
        <w:bottom w:val="none" w:sz="0" w:space="0" w:color="auto"/>
        <w:right w:val="none" w:sz="0" w:space="0" w:color="auto"/>
      </w:divBdr>
      <w:divsChild>
        <w:div w:id="1023751663">
          <w:marLeft w:val="0"/>
          <w:marRight w:val="0"/>
          <w:marTop w:val="0"/>
          <w:marBottom w:val="0"/>
          <w:divBdr>
            <w:top w:val="none" w:sz="0" w:space="0" w:color="auto"/>
            <w:left w:val="none" w:sz="0" w:space="0" w:color="auto"/>
            <w:bottom w:val="none" w:sz="0" w:space="0" w:color="auto"/>
            <w:right w:val="none" w:sz="0" w:space="0" w:color="auto"/>
          </w:divBdr>
        </w:div>
        <w:div w:id="1231769978">
          <w:marLeft w:val="0"/>
          <w:marRight w:val="0"/>
          <w:marTop w:val="360"/>
          <w:marBottom w:val="0"/>
          <w:divBdr>
            <w:top w:val="none" w:sz="0" w:space="0" w:color="auto"/>
            <w:left w:val="none" w:sz="0" w:space="0" w:color="auto"/>
            <w:bottom w:val="single" w:sz="8" w:space="6" w:color="D9DCDF"/>
            <w:right w:val="none" w:sz="0" w:space="0" w:color="auto"/>
          </w:divBdr>
          <w:divsChild>
            <w:div w:id="624578637">
              <w:marLeft w:val="0"/>
              <w:marRight w:val="0"/>
              <w:marTop w:val="0"/>
              <w:marBottom w:val="240"/>
              <w:divBdr>
                <w:top w:val="none" w:sz="0" w:space="0" w:color="auto"/>
                <w:left w:val="none" w:sz="0" w:space="0" w:color="auto"/>
                <w:bottom w:val="none" w:sz="0" w:space="0" w:color="auto"/>
                <w:right w:val="none" w:sz="0" w:space="0" w:color="auto"/>
              </w:divBdr>
            </w:div>
            <w:div w:id="888734570">
              <w:marLeft w:val="0"/>
              <w:marRight w:val="0"/>
              <w:marTop w:val="0"/>
              <w:marBottom w:val="240"/>
              <w:divBdr>
                <w:top w:val="none" w:sz="0" w:space="0" w:color="auto"/>
                <w:left w:val="none" w:sz="0" w:space="0" w:color="auto"/>
                <w:bottom w:val="none" w:sz="0" w:space="0" w:color="auto"/>
                <w:right w:val="none" w:sz="0" w:space="0" w:color="auto"/>
              </w:divBdr>
            </w:div>
            <w:div w:id="1987540780">
              <w:marLeft w:val="0"/>
              <w:marRight w:val="0"/>
              <w:marTop w:val="0"/>
              <w:marBottom w:val="240"/>
              <w:divBdr>
                <w:top w:val="none" w:sz="0" w:space="0" w:color="auto"/>
                <w:left w:val="none" w:sz="0" w:space="0" w:color="auto"/>
                <w:bottom w:val="none" w:sz="0" w:space="0" w:color="auto"/>
                <w:right w:val="none" w:sz="0" w:space="0" w:color="auto"/>
              </w:divBdr>
            </w:div>
            <w:div w:id="1904638607">
              <w:marLeft w:val="0"/>
              <w:marRight w:val="0"/>
              <w:marTop w:val="0"/>
              <w:marBottom w:val="240"/>
              <w:divBdr>
                <w:top w:val="none" w:sz="0" w:space="0" w:color="auto"/>
                <w:left w:val="none" w:sz="0" w:space="0" w:color="auto"/>
                <w:bottom w:val="none" w:sz="0" w:space="0" w:color="auto"/>
                <w:right w:val="none" w:sz="0" w:space="0" w:color="auto"/>
              </w:divBdr>
            </w:div>
            <w:div w:id="1859807482">
              <w:marLeft w:val="0"/>
              <w:marRight w:val="0"/>
              <w:marTop w:val="0"/>
              <w:marBottom w:val="240"/>
              <w:divBdr>
                <w:top w:val="none" w:sz="0" w:space="0" w:color="auto"/>
                <w:left w:val="none" w:sz="0" w:space="0" w:color="auto"/>
                <w:bottom w:val="none" w:sz="0" w:space="0" w:color="auto"/>
                <w:right w:val="none" w:sz="0" w:space="0" w:color="auto"/>
              </w:divBdr>
            </w:div>
            <w:div w:id="1567228728">
              <w:marLeft w:val="0"/>
              <w:marRight w:val="0"/>
              <w:marTop w:val="0"/>
              <w:marBottom w:val="240"/>
              <w:divBdr>
                <w:top w:val="none" w:sz="0" w:space="0" w:color="auto"/>
                <w:left w:val="none" w:sz="0" w:space="0" w:color="auto"/>
                <w:bottom w:val="none" w:sz="0" w:space="0" w:color="auto"/>
                <w:right w:val="none" w:sz="0" w:space="0" w:color="auto"/>
              </w:divBdr>
            </w:div>
            <w:div w:id="2140875144">
              <w:marLeft w:val="0"/>
              <w:marRight w:val="0"/>
              <w:marTop w:val="0"/>
              <w:marBottom w:val="240"/>
              <w:divBdr>
                <w:top w:val="none" w:sz="0" w:space="0" w:color="auto"/>
                <w:left w:val="none" w:sz="0" w:space="0" w:color="auto"/>
                <w:bottom w:val="none" w:sz="0" w:space="0" w:color="auto"/>
                <w:right w:val="none" w:sz="0" w:space="0" w:color="auto"/>
              </w:divBdr>
            </w:div>
            <w:div w:id="1382286575">
              <w:marLeft w:val="0"/>
              <w:marRight w:val="0"/>
              <w:marTop w:val="0"/>
              <w:marBottom w:val="240"/>
              <w:divBdr>
                <w:top w:val="none" w:sz="0" w:space="0" w:color="auto"/>
                <w:left w:val="none" w:sz="0" w:space="0" w:color="auto"/>
                <w:bottom w:val="none" w:sz="0" w:space="0" w:color="auto"/>
                <w:right w:val="none" w:sz="0" w:space="0" w:color="auto"/>
              </w:divBdr>
            </w:div>
            <w:div w:id="1079013629">
              <w:marLeft w:val="0"/>
              <w:marRight w:val="0"/>
              <w:marTop w:val="0"/>
              <w:marBottom w:val="240"/>
              <w:divBdr>
                <w:top w:val="none" w:sz="0" w:space="0" w:color="auto"/>
                <w:left w:val="none" w:sz="0" w:space="0" w:color="auto"/>
                <w:bottom w:val="none" w:sz="0" w:space="0" w:color="auto"/>
                <w:right w:val="none" w:sz="0" w:space="0" w:color="auto"/>
              </w:divBdr>
            </w:div>
            <w:div w:id="1072435154">
              <w:marLeft w:val="0"/>
              <w:marRight w:val="0"/>
              <w:marTop w:val="0"/>
              <w:marBottom w:val="240"/>
              <w:divBdr>
                <w:top w:val="none" w:sz="0" w:space="0" w:color="auto"/>
                <w:left w:val="none" w:sz="0" w:space="0" w:color="auto"/>
                <w:bottom w:val="none" w:sz="0" w:space="0" w:color="auto"/>
                <w:right w:val="none" w:sz="0" w:space="0" w:color="auto"/>
              </w:divBdr>
            </w:div>
            <w:div w:id="2015181894">
              <w:marLeft w:val="0"/>
              <w:marRight w:val="0"/>
              <w:marTop w:val="0"/>
              <w:marBottom w:val="240"/>
              <w:divBdr>
                <w:top w:val="none" w:sz="0" w:space="0" w:color="auto"/>
                <w:left w:val="none" w:sz="0" w:space="0" w:color="auto"/>
                <w:bottom w:val="none" w:sz="0" w:space="0" w:color="auto"/>
                <w:right w:val="none" w:sz="0" w:space="0" w:color="auto"/>
              </w:divBdr>
            </w:div>
            <w:div w:id="176445166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201553395">
      <w:bodyDiv w:val="1"/>
      <w:marLeft w:val="0"/>
      <w:marRight w:val="0"/>
      <w:marTop w:val="0"/>
      <w:marBottom w:val="0"/>
      <w:divBdr>
        <w:top w:val="none" w:sz="0" w:space="0" w:color="auto"/>
        <w:left w:val="none" w:sz="0" w:space="0" w:color="auto"/>
        <w:bottom w:val="none" w:sz="0" w:space="0" w:color="auto"/>
        <w:right w:val="none" w:sz="0" w:space="0" w:color="auto"/>
      </w:divBdr>
      <w:divsChild>
        <w:div w:id="1063261984">
          <w:marLeft w:val="0"/>
          <w:marRight w:val="0"/>
          <w:marTop w:val="0"/>
          <w:marBottom w:val="80"/>
          <w:divBdr>
            <w:top w:val="single" w:sz="4" w:space="0" w:color="auto"/>
            <w:left w:val="single" w:sz="18" w:space="0" w:color="auto"/>
            <w:bottom w:val="single" w:sz="4" w:space="0" w:color="auto"/>
            <w:right w:val="single" w:sz="4" w:space="0" w:color="auto"/>
          </w:divBdr>
          <w:divsChild>
            <w:div w:id="819343660">
              <w:marLeft w:val="0"/>
              <w:marRight w:val="0"/>
              <w:marTop w:val="0"/>
              <w:marBottom w:val="0"/>
              <w:divBdr>
                <w:top w:val="none" w:sz="0" w:space="0" w:color="auto"/>
                <w:left w:val="none" w:sz="0" w:space="0" w:color="auto"/>
                <w:bottom w:val="none" w:sz="0" w:space="0" w:color="auto"/>
                <w:right w:val="none" w:sz="0" w:space="0" w:color="auto"/>
              </w:divBdr>
              <w:divsChild>
                <w:div w:id="128700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851334">
          <w:marLeft w:val="0"/>
          <w:marRight w:val="0"/>
          <w:marTop w:val="0"/>
          <w:marBottom w:val="80"/>
          <w:divBdr>
            <w:top w:val="single" w:sz="4" w:space="0" w:color="auto"/>
            <w:left w:val="single" w:sz="18" w:space="0" w:color="auto"/>
            <w:bottom w:val="single" w:sz="4" w:space="0" w:color="auto"/>
            <w:right w:val="single" w:sz="4" w:space="0" w:color="auto"/>
          </w:divBdr>
          <w:divsChild>
            <w:div w:id="1403482667">
              <w:marLeft w:val="0"/>
              <w:marRight w:val="0"/>
              <w:marTop w:val="0"/>
              <w:marBottom w:val="0"/>
              <w:divBdr>
                <w:top w:val="none" w:sz="0" w:space="0" w:color="auto"/>
                <w:left w:val="none" w:sz="0" w:space="0" w:color="auto"/>
                <w:bottom w:val="none" w:sz="0" w:space="0" w:color="auto"/>
                <w:right w:val="none" w:sz="0" w:space="0" w:color="auto"/>
              </w:divBdr>
              <w:divsChild>
                <w:div w:id="121288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64073">
          <w:marLeft w:val="0"/>
          <w:marRight w:val="0"/>
          <w:marTop w:val="80"/>
          <w:marBottom w:val="0"/>
          <w:divBdr>
            <w:top w:val="single" w:sz="4" w:space="0" w:color="D5DDC6"/>
            <w:left w:val="single" w:sz="4" w:space="3" w:color="D5DDC6"/>
            <w:bottom w:val="single" w:sz="4" w:space="0" w:color="D5DDC6"/>
            <w:right w:val="single" w:sz="4" w:space="0" w:color="D5DDC6"/>
          </w:divBdr>
        </w:div>
        <w:div w:id="760684287">
          <w:marLeft w:val="0"/>
          <w:marRight w:val="0"/>
          <w:marTop w:val="0"/>
          <w:marBottom w:val="80"/>
          <w:divBdr>
            <w:top w:val="single" w:sz="4" w:space="0" w:color="auto"/>
            <w:left w:val="single" w:sz="18" w:space="0" w:color="auto"/>
            <w:bottom w:val="single" w:sz="4" w:space="0" w:color="auto"/>
            <w:right w:val="single" w:sz="4" w:space="0" w:color="auto"/>
          </w:divBdr>
          <w:divsChild>
            <w:div w:id="1074474501">
              <w:marLeft w:val="0"/>
              <w:marRight w:val="0"/>
              <w:marTop w:val="0"/>
              <w:marBottom w:val="0"/>
              <w:divBdr>
                <w:top w:val="none" w:sz="0" w:space="0" w:color="auto"/>
                <w:left w:val="none" w:sz="0" w:space="0" w:color="auto"/>
                <w:bottom w:val="none" w:sz="0" w:space="0" w:color="auto"/>
                <w:right w:val="none" w:sz="0" w:space="0" w:color="auto"/>
              </w:divBdr>
              <w:divsChild>
                <w:div w:id="192218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1769">
          <w:marLeft w:val="0"/>
          <w:marRight w:val="0"/>
          <w:marTop w:val="80"/>
          <w:marBottom w:val="0"/>
          <w:divBdr>
            <w:top w:val="single" w:sz="4" w:space="0" w:color="D5DDC6"/>
            <w:left w:val="single" w:sz="4" w:space="3" w:color="D5DDC6"/>
            <w:bottom w:val="single" w:sz="4" w:space="0" w:color="D5DDC6"/>
            <w:right w:val="single" w:sz="4" w:space="0" w:color="D5DDC6"/>
          </w:divBdr>
        </w:div>
        <w:div w:id="96558886">
          <w:marLeft w:val="0"/>
          <w:marRight w:val="0"/>
          <w:marTop w:val="0"/>
          <w:marBottom w:val="80"/>
          <w:divBdr>
            <w:top w:val="single" w:sz="4" w:space="0" w:color="auto"/>
            <w:left w:val="single" w:sz="18" w:space="0" w:color="auto"/>
            <w:bottom w:val="single" w:sz="4" w:space="0" w:color="auto"/>
            <w:right w:val="single" w:sz="4" w:space="0" w:color="auto"/>
          </w:divBdr>
          <w:divsChild>
            <w:div w:id="949360798">
              <w:marLeft w:val="0"/>
              <w:marRight w:val="0"/>
              <w:marTop w:val="0"/>
              <w:marBottom w:val="0"/>
              <w:divBdr>
                <w:top w:val="none" w:sz="0" w:space="0" w:color="auto"/>
                <w:left w:val="none" w:sz="0" w:space="0" w:color="auto"/>
                <w:bottom w:val="none" w:sz="0" w:space="0" w:color="auto"/>
                <w:right w:val="none" w:sz="0" w:space="0" w:color="auto"/>
              </w:divBdr>
              <w:divsChild>
                <w:div w:id="130962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949">
          <w:marLeft w:val="0"/>
          <w:marRight w:val="0"/>
          <w:marTop w:val="80"/>
          <w:marBottom w:val="0"/>
          <w:divBdr>
            <w:top w:val="single" w:sz="4" w:space="0" w:color="D5DDC6"/>
            <w:left w:val="single" w:sz="4" w:space="3" w:color="D5DDC6"/>
            <w:bottom w:val="single" w:sz="4" w:space="0" w:color="D5DDC6"/>
            <w:right w:val="single" w:sz="4" w:space="0" w:color="D5DDC6"/>
          </w:divBdr>
        </w:div>
        <w:div w:id="1947274077">
          <w:marLeft w:val="0"/>
          <w:marRight w:val="0"/>
          <w:marTop w:val="0"/>
          <w:marBottom w:val="80"/>
          <w:divBdr>
            <w:top w:val="single" w:sz="4" w:space="0" w:color="auto"/>
            <w:left w:val="single" w:sz="18" w:space="0" w:color="auto"/>
            <w:bottom w:val="single" w:sz="4" w:space="0" w:color="auto"/>
            <w:right w:val="single" w:sz="4" w:space="0" w:color="auto"/>
          </w:divBdr>
          <w:divsChild>
            <w:div w:id="1382679227">
              <w:marLeft w:val="0"/>
              <w:marRight w:val="0"/>
              <w:marTop w:val="0"/>
              <w:marBottom w:val="0"/>
              <w:divBdr>
                <w:top w:val="none" w:sz="0" w:space="0" w:color="auto"/>
                <w:left w:val="none" w:sz="0" w:space="0" w:color="auto"/>
                <w:bottom w:val="none" w:sz="0" w:space="0" w:color="auto"/>
                <w:right w:val="none" w:sz="0" w:space="0" w:color="auto"/>
              </w:divBdr>
              <w:divsChild>
                <w:div w:id="186497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15665">
          <w:marLeft w:val="0"/>
          <w:marRight w:val="0"/>
          <w:marTop w:val="80"/>
          <w:marBottom w:val="0"/>
          <w:divBdr>
            <w:top w:val="single" w:sz="4" w:space="0" w:color="D5DDC6"/>
            <w:left w:val="single" w:sz="4" w:space="3" w:color="D5DDC6"/>
            <w:bottom w:val="single" w:sz="4" w:space="0" w:color="D5DDC6"/>
            <w:right w:val="single" w:sz="4" w:space="0" w:color="D5DDC6"/>
          </w:divBdr>
        </w:div>
        <w:div w:id="34623107">
          <w:marLeft w:val="0"/>
          <w:marRight w:val="0"/>
          <w:marTop w:val="0"/>
          <w:marBottom w:val="80"/>
          <w:divBdr>
            <w:top w:val="single" w:sz="4" w:space="0" w:color="auto"/>
            <w:left w:val="single" w:sz="18" w:space="0" w:color="auto"/>
            <w:bottom w:val="single" w:sz="4" w:space="0" w:color="auto"/>
            <w:right w:val="single" w:sz="4" w:space="0" w:color="auto"/>
          </w:divBdr>
          <w:divsChild>
            <w:div w:id="1692947529">
              <w:marLeft w:val="0"/>
              <w:marRight w:val="0"/>
              <w:marTop w:val="0"/>
              <w:marBottom w:val="0"/>
              <w:divBdr>
                <w:top w:val="none" w:sz="0" w:space="0" w:color="auto"/>
                <w:left w:val="none" w:sz="0" w:space="0" w:color="auto"/>
                <w:bottom w:val="none" w:sz="0" w:space="0" w:color="auto"/>
                <w:right w:val="none" w:sz="0" w:space="0" w:color="auto"/>
              </w:divBdr>
              <w:divsChild>
                <w:div w:id="204833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29032">
          <w:marLeft w:val="0"/>
          <w:marRight w:val="0"/>
          <w:marTop w:val="80"/>
          <w:marBottom w:val="0"/>
          <w:divBdr>
            <w:top w:val="single" w:sz="4" w:space="0" w:color="D5DDC6"/>
            <w:left w:val="single" w:sz="4" w:space="3" w:color="D5DDC6"/>
            <w:bottom w:val="single" w:sz="4" w:space="0" w:color="D5DDC6"/>
            <w:right w:val="single" w:sz="4" w:space="0" w:color="D5DDC6"/>
          </w:divBdr>
        </w:div>
        <w:div w:id="2057896654">
          <w:marLeft w:val="0"/>
          <w:marRight w:val="0"/>
          <w:marTop w:val="0"/>
          <w:marBottom w:val="80"/>
          <w:divBdr>
            <w:top w:val="single" w:sz="4" w:space="0" w:color="auto"/>
            <w:left w:val="single" w:sz="18" w:space="0" w:color="auto"/>
            <w:bottom w:val="single" w:sz="4" w:space="0" w:color="auto"/>
            <w:right w:val="single" w:sz="4" w:space="0" w:color="auto"/>
          </w:divBdr>
          <w:divsChild>
            <w:div w:id="686833918">
              <w:marLeft w:val="0"/>
              <w:marRight w:val="0"/>
              <w:marTop w:val="0"/>
              <w:marBottom w:val="0"/>
              <w:divBdr>
                <w:top w:val="none" w:sz="0" w:space="0" w:color="auto"/>
                <w:left w:val="none" w:sz="0" w:space="0" w:color="auto"/>
                <w:bottom w:val="none" w:sz="0" w:space="0" w:color="auto"/>
                <w:right w:val="none" w:sz="0" w:space="0" w:color="auto"/>
              </w:divBdr>
              <w:divsChild>
                <w:div w:id="48058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55581">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1201939818">
      <w:bodyDiv w:val="1"/>
      <w:marLeft w:val="0"/>
      <w:marRight w:val="0"/>
      <w:marTop w:val="0"/>
      <w:marBottom w:val="0"/>
      <w:divBdr>
        <w:top w:val="none" w:sz="0" w:space="0" w:color="auto"/>
        <w:left w:val="none" w:sz="0" w:space="0" w:color="auto"/>
        <w:bottom w:val="none" w:sz="0" w:space="0" w:color="auto"/>
        <w:right w:val="none" w:sz="0" w:space="0" w:color="auto"/>
      </w:divBdr>
      <w:divsChild>
        <w:div w:id="1236747294">
          <w:marLeft w:val="0"/>
          <w:marRight w:val="0"/>
          <w:marTop w:val="115"/>
          <w:marBottom w:val="115"/>
          <w:divBdr>
            <w:top w:val="none" w:sz="0" w:space="0" w:color="auto"/>
            <w:left w:val="none" w:sz="0" w:space="0" w:color="auto"/>
            <w:bottom w:val="none" w:sz="0" w:space="0" w:color="auto"/>
            <w:right w:val="none" w:sz="0" w:space="0" w:color="auto"/>
          </w:divBdr>
          <w:divsChild>
            <w:div w:id="1930430700">
              <w:marLeft w:val="0"/>
              <w:marRight w:val="0"/>
              <w:marTop w:val="100"/>
              <w:marBottom w:val="100"/>
              <w:divBdr>
                <w:top w:val="none" w:sz="0" w:space="0" w:color="auto"/>
                <w:left w:val="none" w:sz="0" w:space="0" w:color="auto"/>
                <w:bottom w:val="none" w:sz="0" w:space="0" w:color="auto"/>
                <w:right w:val="none" w:sz="0" w:space="0" w:color="auto"/>
              </w:divBdr>
              <w:divsChild>
                <w:div w:id="1114907353">
                  <w:marLeft w:val="0"/>
                  <w:marRight w:val="0"/>
                  <w:marTop w:val="0"/>
                  <w:marBottom w:val="0"/>
                  <w:divBdr>
                    <w:top w:val="none" w:sz="0" w:space="0" w:color="auto"/>
                    <w:left w:val="none" w:sz="0" w:space="0" w:color="auto"/>
                    <w:bottom w:val="none" w:sz="0" w:space="0" w:color="auto"/>
                    <w:right w:val="none" w:sz="0" w:space="0" w:color="auto"/>
                  </w:divBdr>
                  <w:divsChild>
                    <w:div w:id="5139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43578">
          <w:marLeft w:val="0"/>
          <w:marRight w:val="0"/>
          <w:marTop w:val="0"/>
          <w:marBottom w:val="92"/>
          <w:divBdr>
            <w:top w:val="single" w:sz="4" w:space="0" w:color="auto"/>
            <w:left w:val="single" w:sz="18" w:space="0" w:color="auto"/>
            <w:bottom w:val="single" w:sz="4" w:space="0" w:color="auto"/>
            <w:right w:val="single" w:sz="4" w:space="0" w:color="auto"/>
          </w:divBdr>
        </w:div>
        <w:div w:id="781149513">
          <w:marLeft w:val="0"/>
          <w:marRight w:val="0"/>
          <w:marTop w:val="0"/>
          <w:marBottom w:val="92"/>
          <w:divBdr>
            <w:top w:val="single" w:sz="4" w:space="0" w:color="auto"/>
            <w:left w:val="single" w:sz="18" w:space="0" w:color="auto"/>
            <w:bottom w:val="single" w:sz="4" w:space="0" w:color="auto"/>
            <w:right w:val="single" w:sz="4" w:space="0" w:color="auto"/>
          </w:divBdr>
        </w:div>
        <w:div w:id="1469130983">
          <w:marLeft w:val="0"/>
          <w:marRight w:val="0"/>
          <w:marTop w:val="0"/>
          <w:marBottom w:val="92"/>
          <w:divBdr>
            <w:top w:val="single" w:sz="4" w:space="0" w:color="auto"/>
            <w:left w:val="single" w:sz="18" w:space="0" w:color="auto"/>
            <w:bottom w:val="single" w:sz="4" w:space="0" w:color="auto"/>
            <w:right w:val="single" w:sz="4" w:space="0" w:color="auto"/>
          </w:divBdr>
        </w:div>
        <w:div w:id="1474710497">
          <w:marLeft w:val="0"/>
          <w:marRight w:val="0"/>
          <w:marTop w:val="0"/>
          <w:marBottom w:val="92"/>
          <w:divBdr>
            <w:top w:val="single" w:sz="4" w:space="0" w:color="auto"/>
            <w:left w:val="single" w:sz="18" w:space="0" w:color="auto"/>
            <w:bottom w:val="single" w:sz="4" w:space="0" w:color="auto"/>
            <w:right w:val="single" w:sz="4" w:space="0" w:color="auto"/>
          </w:divBdr>
        </w:div>
        <w:div w:id="537088015">
          <w:marLeft w:val="0"/>
          <w:marRight w:val="0"/>
          <w:marTop w:val="92"/>
          <w:marBottom w:val="0"/>
          <w:divBdr>
            <w:top w:val="single" w:sz="4" w:space="0" w:color="D5DDC6"/>
            <w:left w:val="single" w:sz="4" w:space="3" w:color="D5DDC6"/>
            <w:bottom w:val="single" w:sz="4" w:space="0" w:color="D5DDC6"/>
            <w:right w:val="single" w:sz="4" w:space="0" w:color="D5DDC6"/>
          </w:divBdr>
        </w:div>
        <w:div w:id="1026709342">
          <w:marLeft w:val="0"/>
          <w:marRight w:val="0"/>
          <w:marTop w:val="0"/>
          <w:marBottom w:val="92"/>
          <w:divBdr>
            <w:top w:val="single" w:sz="4" w:space="0" w:color="auto"/>
            <w:left w:val="single" w:sz="18" w:space="0" w:color="auto"/>
            <w:bottom w:val="single" w:sz="4" w:space="0" w:color="auto"/>
            <w:right w:val="single" w:sz="4" w:space="0" w:color="auto"/>
          </w:divBdr>
        </w:div>
        <w:div w:id="1653176815">
          <w:marLeft w:val="0"/>
          <w:marRight w:val="0"/>
          <w:marTop w:val="92"/>
          <w:marBottom w:val="0"/>
          <w:divBdr>
            <w:top w:val="single" w:sz="4" w:space="0" w:color="D5DDC6"/>
            <w:left w:val="single" w:sz="4" w:space="3" w:color="D5DDC6"/>
            <w:bottom w:val="single" w:sz="4" w:space="0" w:color="D5DDC6"/>
            <w:right w:val="single" w:sz="4" w:space="0" w:color="D5DDC6"/>
          </w:divBdr>
        </w:div>
        <w:div w:id="1560750185">
          <w:marLeft w:val="0"/>
          <w:marRight w:val="0"/>
          <w:marTop w:val="0"/>
          <w:marBottom w:val="92"/>
          <w:divBdr>
            <w:top w:val="single" w:sz="4" w:space="0" w:color="auto"/>
            <w:left w:val="single" w:sz="18" w:space="0" w:color="auto"/>
            <w:bottom w:val="single" w:sz="4" w:space="0" w:color="auto"/>
            <w:right w:val="single" w:sz="4" w:space="0" w:color="auto"/>
          </w:divBdr>
        </w:div>
        <w:div w:id="1377049642">
          <w:marLeft w:val="0"/>
          <w:marRight w:val="0"/>
          <w:marTop w:val="92"/>
          <w:marBottom w:val="0"/>
          <w:divBdr>
            <w:top w:val="single" w:sz="4" w:space="0" w:color="D5DDC6"/>
            <w:left w:val="single" w:sz="4" w:space="3" w:color="D5DDC6"/>
            <w:bottom w:val="single" w:sz="4" w:space="0" w:color="D5DDC6"/>
            <w:right w:val="single" w:sz="4" w:space="0" w:color="D5DDC6"/>
          </w:divBdr>
        </w:div>
        <w:div w:id="1675840307">
          <w:marLeft w:val="0"/>
          <w:marRight w:val="0"/>
          <w:marTop w:val="0"/>
          <w:marBottom w:val="92"/>
          <w:divBdr>
            <w:top w:val="single" w:sz="4" w:space="0" w:color="auto"/>
            <w:left w:val="single" w:sz="18" w:space="0" w:color="auto"/>
            <w:bottom w:val="single" w:sz="4" w:space="0" w:color="auto"/>
            <w:right w:val="single" w:sz="4" w:space="0" w:color="auto"/>
          </w:divBdr>
        </w:div>
        <w:div w:id="2016880319">
          <w:marLeft w:val="0"/>
          <w:marRight w:val="0"/>
          <w:marTop w:val="92"/>
          <w:marBottom w:val="0"/>
          <w:divBdr>
            <w:top w:val="single" w:sz="4" w:space="0" w:color="D5DDC6"/>
            <w:left w:val="single" w:sz="4" w:space="3" w:color="D5DDC6"/>
            <w:bottom w:val="single" w:sz="4" w:space="0" w:color="D5DDC6"/>
            <w:right w:val="single" w:sz="4" w:space="0" w:color="D5DDC6"/>
          </w:divBdr>
        </w:div>
        <w:div w:id="807405305">
          <w:marLeft w:val="0"/>
          <w:marRight w:val="0"/>
          <w:marTop w:val="0"/>
          <w:marBottom w:val="92"/>
          <w:divBdr>
            <w:top w:val="single" w:sz="4" w:space="0" w:color="auto"/>
            <w:left w:val="single" w:sz="18" w:space="0" w:color="auto"/>
            <w:bottom w:val="single" w:sz="4" w:space="0" w:color="auto"/>
            <w:right w:val="single" w:sz="4" w:space="0" w:color="auto"/>
          </w:divBdr>
        </w:div>
        <w:div w:id="2100826328">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202867582">
      <w:bodyDiv w:val="1"/>
      <w:marLeft w:val="0"/>
      <w:marRight w:val="0"/>
      <w:marTop w:val="0"/>
      <w:marBottom w:val="0"/>
      <w:divBdr>
        <w:top w:val="none" w:sz="0" w:space="0" w:color="auto"/>
        <w:left w:val="none" w:sz="0" w:space="0" w:color="auto"/>
        <w:bottom w:val="none" w:sz="0" w:space="0" w:color="auto"/>
        <w:right w:val="none" w:sz="0" w:space="0" w:color="auto"/>
      </w:divBdr>
      <w:divsChild>
        <w:div w:id="2057462525">
          <w:marLeft w:val="0"/>
          <w:marRight w:val="0"/>
          <w:marTop w:val="0"/>
          <w:marBottom w:val="92"/>
          <w:divBdr>
            <w:top w:val="single" w:sz="4" w:space="0" w:color="auto"/>
            <w:left w:val="single" w:sz="18" w:space="0" w:color="auto"/>
            <w:bottom w:val="single" w:sz="4" w:space="0" w:color="auto"/>
            <w:right w:val="single" w:sz="4" w:space="0" w:color="auto"/>
          </w:divBdr>
        </w:div>
        <w:div w:id="90856204">
          <w:marLeft w:val="0"/>
          <w:marRight w:val="0"/>
          <w:marTop w:val="115"/>
          <w:marBottom w:val="115"/>
          <w:divBdr>
            <w:top w:val="none" w:sz="0" w:space="0" w:color="auto"/>
            <w:left w:val="none" w:sz="0" w:space="0" w:color="auto"/>
            <w:bottom w:val="none" w:sz="0" w:space="0" w:color="auto"/>
            <w:right w:val="none" w:sz="0" w:space="0" w:color="auto"/>
          </w:divBdr>
          <w:divsChild>
            <w:div w:id="2002730812">
              <w:marLeft w:val="0"/>
              <w:marRight w:val="0"/>
              <w:marTop w:val="100"/>
              <w:marBottom w:val="100"/>
              <w:divBdr>
                <w:top w:val="none" w:sz="0" w:space="0" w:color="auto"/>
                <w:left w:val="none" w:sz="0" w:space="0" w:color="auto"/>
                <w:bottom w:val="none" w:sz="0" w:space="0" w:color="auto"/>
                <w:right w:val="none" w:sz="0" w:space="0" w:color="auto"/>
              </w:divBdr>
              <w:divsChild>
                <w:div w:id="1859008145">
                  <w:marLeft w:val="0"/>
                  <w:marRight w:val="0"/>
                  <w:marTop w:val="0"/>
                  <w:marBottom w:val="0"/>
                  <w:divBdr>
                    <w:top w:val="none" w:sz="0" w:space="0" w:color="auto"/>
                    <w:left w:val="none" w:sz="0" w:space="0" w:color="auto"/>
                    <w:bottom w:val="none" w:sz="0" w:space="0" w:color="auto"/>
                    <w:right w:val="none" w:sz="0" w:space="0" w:color="auto"/>
                  </w:divBdr>
                  <w:divsChild>
                    <w:div w:id="85415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8358">
          <w:marLeft w:val="0"/>
          <w:marRight w:val="0"/>
          <w:marTop w:val="0"/>
          <w:marBottom w:val="92"/>
          <w:divBdr>
            <w:top w:val="single" w:sz="4" w:space="0" w:color="auto"/>
            <w:left w:val="single" w:sz="18" w:space="0" w:color="auto"/>
            <w:bottom w:val="single" w:sz="4" w:space="0" w:color="auto"/>
            <w:right w:val="single" w:sz="4" w:space="0" w:color="auto"/>
          </w:divBdr>
          <w:divsChild>
            <w:div w:id="340162082">
              <w:marLeft w:val="0"/>
              <w:marRight w:val="0"/>
              <w:marTop w:val="0"/>
              <w:marBottom w:val="0"/>
              <w:divBdr>
                <w:top w:val="none" w:sz="0" w:space="0" w:color="auto"/>
                <w:left w:val="none" w:sz="0" w:space="0" w:color="auto"/>
                <w:bottom w:val="none" w:sz="0" w:space="0" w:color="auto"/>
                <w:right w:val="none" w:sz="0" w:space="0" w:color="auto"/>
              </w:divBdr>
              <w:divsChild>
                <w:div w:id="2177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10726">
          <w:marLeft w:val="0"/>
          <w:marRight w:val="0"/>
          <w:marTop w:val="0"/>
          <w:marBottom w:val="92"/>
          <w:divBdr>
            <w:top w:val="single" w:sz="4" w:space="0" w:color="auto"/>
            <w:left w:val="single" w:sz="18" w:space="0" w:color="auto"/>
            <w:bottom w:val="single" w:sz="4" w:space="0" w:color="auto"/>
            <w:right w:val="single" w:sz="4" w:space="0" w:color="auto"/>
          </w:divBdr>
          <w:divsChild>
            <w:div w:id="424113627">
              <w:marLeft w:val="0"/>
              <w:marRight w:val="0"/>
              <w:marTop w:val="0"/>
              <w:marBottom w:val="0"/>
              <w:divBdr>
                <w:top w:val="none" w:sz="0" w:space="0" w:color="auto"/>
                <w:left w:val="none" w:sz="0" w:space="0" w:color="auto"/>
                <w:bottom w:val="none" w:sz="0" w:space="0" w:color="auto"/>
                <w:right w:val="none" w:sz="0" w:space="0" w:color="auto"/>
              </w:divBdr>
              <w:divsChild>
                <w:div w:id="206952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66537">
          <w:marLeft w:val="0"/>
          <w:marRight w:val="0"/>
          <w:marTop w:val="0"/>
          <w:marBottom w:val="92"/>
          <w:divBdr>
            <w:top w:val="single" w:sz="4" w:space="0" w:color="auto"/>
            <w:left w:val="single" w:sz="18" w:space="0" w:color="auto"/>
            <w:bottom w:val="single" w:sz="4" w:space="0" w:color="auto"/>
            <w:right w:val="single" w:sz="4" w:space="0" w:color="auto"/>
          </w:divBdr>
          <w:divsChild>
            <w:div w:id="1353534256">
              <w:marLeft w:val="0"/>
              <w:marRight w:val="0"/>
              <w:marTop w:val="0"/>
              <w:marBottom w:val="0"/>
              <w:divBdr>
                <w:top w:val="none" w:sz="0" w:space="0" w:color="auto"/>
                <w:left w:val="none" w:sz="0" w:space="0" w:color="auto"/>
                <w:bottom w:val="none" w:sz="0" w:space="0" w:color="auto"/>
                <w:right w:val="none" w:sz="0" w:space="0" w:color="auto"/>
              </w:divBdr>
              <w:divsChild>
                <w:div w:id="8712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6203">
          <w:marLeft w:val="0"/>
          <w:marRight w:val="0"/>
          <w:marTop w:val="0"/>
          <w:marBottom w:val="92"/>
          <w:divBdr>
            <w:top w:val="single" w:sz="4" w:space="0" w:color="auto"/>
            <w:left w:val="single" w:sz="18" w:space="0" w:color="auto"/>
            <w:bottom w:val="single" w:sz="4" w:space="0" w:color="auto"/>
            <w:right w:val="single" w:sz="4" w:space="0" w:color="auto"/>
          </w:divBdr>
          <w:divsChild>
            <w:div w:id="1267811289">
              <w:marLeft w:val="0"/>
              <w:marRight w:val="0"/>
              <w:marTop w:val="0"/>
              <w:marBottom w:val="0"/>
              <w:divBdr>
                <w:top w:val="none" w:sz="0" w:space="0" w:color="auto"/>
                <w:left w:val="none" w:sz="0" w:space="0" w:color="auto"/>
                <w:bottom w:val="none" w:sz="0" w:space="0" w:color="auto"/>
                <w:right w:val="none" w:sz="0" w:space="0" w:color="auto"/>
              </w:divBdr>
              <w:divsChild>
                <w:div w:id="213949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80284">
          <w:marLeft w:val="0"/>
          <w:marRight w:val="0"/>
          <w:marTop w:val="0"/>
          <w:marBottom w:val="92"/>
          <w:divBdr>
            <w:top w:val="single" w:sz="4" w:space="0" w:color="auto"/>
            <w:left w:val="single" w:sz="18" w:space="0" w:color="auto"/>
            <w:bottom w:val="single" w:sz="4" w:space="0" w:color="auto"/>
            <w:right w:val="single" w:sz="4" w:space="0" w:color="auto"/>
          </w:divBdr>
          <w:divsChild>
            <w:div w:id="688600168">
              <w:marLeft w:val="0"/>
              <w:marRight w:val="0"/>
              <w:marTop w:val="0"/>
              <w:marBottom w:val="0"/>
              <w:divBdr>
                <w:top w:val="none" w:sz="0" w:space="0" w:color="auto"/>
                <w:left w:val="none" w:sz="0" w:space="0" w:color="auto"/>
                <w:bottom w:val="none" w:sz="0" w:space="0" w:color="auto"/>
                <w:right w:val="none" w:sz="0" w:space="0" w:color="auto"/>
              </w:divBdr>
              <w:divsChild>
                <w:div w:id="21244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1679">
          <w:marLeft w:val="0"/>
          <w:marRight w:val="0"/>
          <w:marTop w:val="0"/>
          <w:marBottom w:val="92"/>
          <w:divBdr>
            <w:top w:val="single" w:sz="4" w:space="0" w:color="auto"/>
            <w:left w:val="single" w:sz="18" w:space="0" w:color="auto"/>
            <w:bottom w:val="single" w:sz="4" w:space="0" w:color="auto"/>
            <w:right w:val="single" w:sz="4" w:space="0" w:color="auto"/>
          </w:divBdr>
          <w:divsChild>
            <w:div w:id="207035649">
              <w:marLeft w:val="0"/>
              <w:marRight w:val="0"/>
              <w:marTop w:val="0"/>
              <w:marBottom w:val="0"/>
              <w:divBdr>
                <w:top w:val="none" w:sz="0" w:space="0" w:color="auto"/>
                <w:left w:val="none" w:sz="0" w:space="0" w:color="auto"/>
                <w:bottom w:val="none" w:sz="0" w:space="0" w:color="auto"/>
                <w:right w:val="none" w:sz="0" w:space="0" w:color="auto"/>
              </w:divBdr>
              <w:divsChild>
                <w:div w:id="52810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65727">
          <w:marLeft w:val="0"/>
          <w:marRight w:val="0"/>
          <w:marTop w:val="0"/>
          <w:marBottom w:val="92"/>
          <w:divBdr>
            <w:top w:val="single" w:sz="4" w:space="0" w:color="auto"/>
            <w:left w:val="single" w:sz="18" w:space="0" w:color="auto"/>
            <w:bottom w:val="single" w:sz="4" w:space="0" w:color="auto"/>
            <w:right w:val="single" w:sz="4" w:space="0" w:color="auto"/>
          </w:divBdr>
          <w:divsChild>
            <w:div w:id="328094416">
              <w:marLeft w:val="0"/>
              <w:marRight w:val="0"/>
              <w:marTop w:val="0"/>
              <w:marBottom w:val="0"/>
              <w:divBdr>
                <w:top w:val="none" w:sz="0" w:space="0" w:color="auto"/>
                <w:left w:val="none" w:sz="0" w:space="0" w:color="auto"/>
                <w:bottom w:val="none" w:sz="0" w:space="0" w:color="auto"/>
                <w:right w:val="none" w:sz="0" w:space="0" w:color="auto"/>
              </w:divBdr>
              <w:divsChild>
                <w:div w:id="152536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390773">
      <w:bodyDiv w:val="1"/>
      <w:marLeft w:val="0"/>
      <w:marRight w:val="0"/>
      <w:marTop w:val="0"/>
      <w:marBottom w:val="0"/>
      <w:divBdr>
        <w:top w:val="none" w:sz="0" w:space="0" w:color="auto"/>
        <w:left w:val="none" w:sz="0" w:space="0" w:color="auto"/>
        <w:bottom w:val="none" w:sz="0" w:space="0" w:color="auto"/>
        <w:right w:val="none" w:sz="0" w:space="0" w:color="auto"/>
      </w:divBdr>
      <w:divsChild>
        <w:div w:id="512957164">
          <w:marLeft w:val="0"/>
          <w:marRight w:val="0"/>
          <w:marTop w:val="0"/>
          <w:marBottom w:val="92"/>
          <w:divBdr>
            <w:top w:val="single" w:sz="4" w:space="0" w:color="auto"/>
            <w:left w:val="single" w:sz="18" w:space="0" w:color="auto"/>
            <w:bottom w:val="single" w:sz="4" w:space="0" w:color="auto"/>
            <w:right w:val="single" w:sz="4" w:space="0" w:color="auto"/>
          </w:divBdr>
        </w:div>
        <w:div w:id="1631863310">
          <w:marLeft w:val="0"/>
          <w:marRight w:val="0"/>
          <w:marTop w:val="0"/>
          <w:marBottom w:val="92"/>
          <w:divBdr>
            <w:top w:val="single" w:sz="4" w:space="0" w:color="auto"/>
            <w:left w:val="single" w:sz="18" w:space="0" w:color="auto"/>
            <w:bottom w:val="single" w:sz="4" w:space="0" w:color="auto"/>
            <w:right w:val="single" w:sz="4" w:space="0" w:color="auto"/>
          </w:divBdr>
        </w:div>
        <w:div w:id="777062111">
          <w:marLeft w:val="0"/>
          <w:marRight w:val="0"/>
          <w:marTop w:val="92"/>
          <w:marBottom w:val="0"/>
          <w:divBdr>
            <w:top w:val="single" w:sz="4" w:space="0" w:color="D5DDC6"/>
            <w:left w:val="single" w:sz="4" w:space="3" w:color="D5DDC6"/>
            <w:bottom w:val="single" w:sz="4" w:space="0" w:color="D5DDC6"/>
            <w:right w:val="single" w:sz="4" w:space="0" w:color="D5DDC6"/>
          </w:divBdr>
        </w:div>
        <w:div w:id="1697808004">
          <w:marLeft w:val="0"/>
          <w:marRight w:val="0"/>
          <w:marTop w:val="0"/>
          <w:marBottom w:val="92"/>
          <w:divBdr>
            <w:top w:val="single" w:sz="4" w:space="0" w:color="auto"/>
            <w:left w:val="single" w:sz="18" w:space="0" w:color="auto"/>
            <w:bottom w:val="single" w:sz="4" w:space="0" w:color="auto"/>
            <w:right w:val="single" w:sz="4" w:space="0" w:color="auto"/>
          </w:divBdr>
        </w:div>
        <w:div w:id="1897160019">
          <w:marLeft w:val="0"/>
          <w:marRight w:val="0"/>
          <w:marTop w:val="0"/>
          <w:marBottom w:val="92"/>
          <w:divBdr>
            <w:top w:val="single" w:sz="4" w:space="0" w:color="auto"/>
            <w:left w:val="single" w:sz="18" w:space="0" w:color="auto"/>
            <w:bottom w:val="single" w:sz="4" w:space="0" w:color="auto"/>
            <w:right w:val="single" w:sz="4" w:space="0" w:color="auto"/>
          </w:divBdr>
        </w:div>
        <w:div w:id="1391883239">
          <w:marLeft w:val="0"/>
          <w:marRight w:val="0"/>
          <w:marTop w:val="0"/>
          <w:marBottom w:val="92"/>
          <w:divBdr>
            <w:top w:val="single" w:sz="4" w:space="0" w:color="auto"/>
            <w:left w:val="single" w:sz="18" w:space="0" w:color="auto"/>
            <w:bottom w:val="single" w:sz="4" w:space="0" w:color="auto"/>
            <w:right w:val="single" w:sz="4" w:space="0" w:color="auto"/>
          </w:divBdr>
        </w:div>
        <w:div w:id="500433023">
          <w:marLeft w:val="0"/>
          <w:marRight w:val="0"/>
          <w:marTop w:val="92"/>
          <w:marBottom w:val="0"/>
          <w:divBdr>
            <w:top w:val="single" w:sz="4" w:space="0" w:color="D5DDC6"/>
            <w:left w:val="single" w:sz="4" w:space="3" w:color="D5DDC6"/>
            <w:bottom w:val="single" w:sz="4" w:space="0" w:color="D5DDC6"/>
            <w:right w:val="single" w:sz="4" w:space="0" w:color="D5DDC6"/>
          </w:divBdr>
        </w:div>
        <w:div w:id="1192766490">
          <w:marLeft w:val="0"/>
          <w:marRight w:val="0"/>
          <w:marTop w:val="0"/>
          <w:marBottom w:val="92"/>
          <w:divBdr>
            <w:top w:val="single" w:sz="4" w:space="0" w:color="auto"/>
            <w:left w:val="single" w:sz="18" w:space="0" w:color="auto"/>
            <w:bottom w:val="single" w:sz="4" w:space="0" w:color="auto"/>
            <w:right w:val="single" w:sz="4" w:space="0" w:color="auto"/>
          </w:divBdr>
        </w:div>
        <w:div w:id="1923685313">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215198236">
      <w:bodyDiv w:val="1"/>
      <w:marLeft w:val="0"/>
      <w:marRight w:val="0"/>
      <w:marTop w:val="0"/>
      <w:marBottom w:val="0"/>
      <w:divBdr>
        <w:top w:val="none" w:sz="0" w:space="0" w:color="auto"/>
        <w:left w:val="none" w:sz="0" w:space="0" w:color="auto"/>
        <w:bottom w:val="none" w:sz="0" w:space="0" w:color="auto"/>
        <w:right w:val="none" w:sz="0" w:space="0" w:color="auto"/>
      </w:divBdr>
      <w:divsChild>
        <w:div w:id="777070673">
          <w:marLeft w:val="0"/>
          <w:marRight w:val="0"/>
          <w:marTop w:val="0"/>
          <w:marBottom w:val="0"/>
          <w:divBdr>
            <w:top w:val="none" w:sz="0" w:space="0" w:color="auto"/>
            <w:left w:val="none" w:sz="0" w:space="0" w:color="auto"/>
            <w:bottom w:val="none" w:sz="0" w:space="0" w:color="auto"/>
            <w:right w:val="none" w:sz="0" w:space="0" w:color="auto"/>
          </w:divBdr>
        </w:div>
        <w:div w:id="1606572560">
          <w:marLeft w:val="0"/>
          <w:marRight w:val="0"/>
          <w:marTop w:val="360"/>
          <w:marBottom w:val="0"/>
          <w:divBdr>
            <w:top w:val="none" w:sz="0" w:space="0" w:color="auto"/>
            <w:left w:val="none" w:sz="0" w:space="0" w:color="auto"/>
            <w:bottom w:val="single" w:sz="8" w:space="6" w:color="D9DCDF"/>
            <w:right w:val="none" w:sz="0" w:space="0" w:color="auto"/>
          </w:divBdr>
          <w:divsChild>
            <w:div w:id="1055084916">
              <w:marLeft w:val="0"/>
              <w:marRight w:val="0"/>
              <w:marTop w:val="0"/>
              <w:marBottom w:val="230"/>
              <w:divBdr>
                <w:top w:val="none" w:sz="0" w:space="0" w:color="auto"/>
                <w:left w:val="none" w:sz="0" w:space="0" w:color="auto"/>
                <w:bottom w:val="none" w:sz="0" w:space="0" w:color="auto"/>
                <w:right w:val="none" w:sz="0" w:space="0" w:color="auto"/>
              </w:divBdr>
            </w:div>
            <w:div w:id="1939176445">
              <w:marLeft w:val="0"/>
              <w:marRight w:val="0"/>
              <w:marTop w:val="0"/>
              <w:marBottom w:val="230"/>
              <w:divBdr>
                <w:top w:val="none" w:sz="0" w:space="0" w:color="auto"/>
                <w:left w:val="none" w:sz="0" w:space="0" w:color="auto"/>
                <w:bottom w:val="none" w:sz="0" w:space="0" w:color="auto"/>
                <w:right w:val="none" w:sz="0" w:space="0" w:color="auto"/>
              </w:divBdr>
            </w:div>
            <w:div w:id="292905608">
              <w:marLeft w:val="0"/>
              <w:marRight w:val="0"/>
              <w:marTop w:val="0"/>
              <w:marBottom w:val="230"/>
              <w:divBdr>
                <w:top w:val="none" w:sz="0" w:space="0" w:color="auto"/>
                <w:left w:val="none" w:sz="0" w:space="0" w:color="auto"/>
                <w:bottom w:val="none" w:sz="0" w:space="0" w:color="auto"/>
                <w:right w:val="none" w:sz="0" w:space="0" w:color="auto"/>
              </w:divBdr>
            </w:div>
            <w:div w:id="340740865">
              <w:marLeft w:val="0"/>
              <w:marRight w:val="0"/>
              <w:marTop w:val="0"/>
              <w:marBottom w:val="230"/>
              <w:divBdr>
                <w:top w:val="none" w:sz="0" w:space="0" w:color="auto"/>
                <w:left w:val="none" w:sz="0" w:space="0" w:color="auto"/>
                <w:bottom w:val="none" w:sz="0" w:space="0" w:color="auto"/>
                <w:right w:val="none" w:sz="0" w:space="0" w:color="auto"/>
              </w:divBdr>
            </w:div>
            <w:div w:id="1827241231">
              <w:marLeft w:val="0"/>
              <w:marRight w:val="0"/>
              <w:marTop w:val="0"/>
              <w:marBottom w:val="230"/>
              <w:divBdr>
                <w:top w:val="none" w:sz="0" w:space="0" w:color="auto"/>
                <w:left w:val="none" w:sz="0" w:space="0" w:color="auto"/>
                <w:bottom w:val="none" w:sz="0" w:space="0" w:color="auto"/>
                <w:right w:val="none" w:sz="0" w:space="0" w:color="auto"/>
              </w:divBdr>
            </w:div>
            <w:div w:id="1738822799">
              <w:marLeft w:val="0"/>
              <w:marRight w:val="0"/>
              <w:marTop w:val="0"/>
              <w:marBottom w:val="230"/>
              <w:divBdr>
                <w:top w:val="none" w:sz="0" w:space="0" w:color="auto"/>
                <w:left w:val="none" w:sz="0" w:space="0" w:color="auto"/>
                <w:bottom w:val="none" w:sz="0" w:space="0" w:color="auto"/>
                <w:right w:val="none" w:sz="0" w:space="0" w:color="auto"/>
              </w:divBdr>
            </w:div>
            <w:div w:id="252323543">
              <w:marLeft w:val="0"/>
              <w:marRight w:val="0"/>
              <w:marTop w:val="0"/>
              <w:marBottom w:val="230"/>
              <w:divBdr>
                <w:top w:val="none" w:sz="0" w:space="0" w:color="auto"/>
                <w:left w:val="none" w:sz="0" w:space="0" w:color="auto"/>
                <w:bottom w:val="none" w:sz="0" w:space="0" w:color="auto"/>
                <w:right w:val="none" w:sz="0" w:space="0" w:color="auto"/>
              </w:divBdr>
            </w:div>
            <w:div w:id="322323228">
              <w:marLeft w:val="0"/>
              <w:marRight w:val="0"/>
              <w:marTop w:val="0"/>
              <w:marBottom w:val="230"/>
              <w:divBdr>
                <w:top w:val="none" w:sz="0" w:space="0" w:color="auto"/>
                <w:left w:val="none" w:sz="0" w:space="0" w:color="auto"/>
                <w:bottom w:val="none" w:sz="0" w:space="0" w:color="auto"/>
                <w:right w:val="none" w:sz="0" w:space="0" w:color="auto"/>
              </w:divBdr>
            </w:div>
            <w:div w:id="882251760">
              <w:marLeft w:val="0"/>
              <w:marRight w:val="0"/>
              <w:marTop w:val="0"/>
              <w:marBottom w:val="230"/>
              <w:divBdr>
                <w:top w:val="none" w:sz="0" w:space="0" w:color="auto"/>
                <w:left w:val="none" w:sz="0" w:space="0" w:color="auto"/>
                <w:bottom w:val="none" w:sz="0" w:space="0" w:color="auto"/>
                <w:right w:val="none" w:sz="0" w:space="0" w:color="auto"/>
              </w:divBdr>
            </w:div>
            <w:div w:id="1624188106">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 w:id="1217933417">
      <w:bodyDiv w:val="1"/>
      <w:marLeft w:val="0"/>
      <w:marRight w:val="0"/>
      <w:marTop w:val="0"/>
      <w:marBottom w:val="0"/>
      <w:divBdr>
        <w:top w:val="none" w:sz="0" w:space="0" w:color="auto"/>
        <w:left w:val="none" w:sz="0" w:space="0" w:color="auto"/>
        <w:bottom w:val="none" w:sz="0" w:space="0" w:color="auto"/>
        <w:right w:val="none" w:sz="0" w:space="0" w:color="auto"/>
      </w:divBdr>
      <w:divsChild>
        <w:div w:id="1486583184">
          <w:marLeft w:val="0"/>
          <w:marRight w:val="0"/>
          <w:marTop w:val="0"/>
          <w:marBottom w:val="240"/>
          <w:divBdr>
            <w:top w:val="none" w:sz="0" w:space="0" w:color="auto"/>
            <w:left w:val="none" w:sz="0" w:space="0" w:color="auto"/>
            <w:bottom w:val="none" w:sz="0" w:space="0" w:color="auto"/>
            <w:right w:val="none" w:sz="0" w:space="0" w:color="auto"/>
          </w:divBdr>
        </w:div>
        <w:div w:id="1166244952">
          <w:marLeft w:val="0"/>
          <w:marRight w:val="0"/>
          <w:marTop w:val="0"/>
          <w:marBottom w:val="240"/>
          <w:divBdr>
            <w:top w:val="none" w:sz="0" w:space="0" w:color="auto"/>
            <w:left w:val="none" w:sz="0" w:space="0" w:color="auto"/>
            <w:bottom w:val="none" w:sz="0" w:space="0" w:color="auto"/>
            <w:right w:val="none" w:sz="0" w:space="0" w:color="auto"/>
          </w:divBdr>
        </w:div>
        <w:div w:id="1523324546">
          <w:marLeft w:val="0"/>
          <w:marRight w:val="0"/>
          <w:marTop w:val="0"/>
          <w:marBottom w:val="240"/>
          <w:divBdr>
            <w:top w:val="none" w:sz="0" w:space="0" w:color="auto"/>
            <w:left w:val="none" w:sz="0" w:space="0" w:color="auto"/>
            <w:bottom w:val="none" w:sz="0" w:space="0" w:color="auto"/>
            <w:right w:val="none" w:sz="0" w:space="0" w:color="auto"/>
          </w:divBdr>
        </w:div>
        <w:div w:id="154079458">
          <w:marLeft w:val="0"/>
          <w:marRight w:val="0"/>
          <w:marTop w:val="0"/>
          <w:marBottom w:val="240"/>
          <w:divBdr>
            <w:top w:val="none" w:sz="0" w:space="0" w:color="auto"/>
            <w:left w:val="none" w:sz="0" w:space="0" w:color="auto"/>
            <w:bottom w:val="none" w:sz="0" w:space="0" w:color="auto"/>
            <w:right w:val="none" w:sz="0" w:space="0" w:color="auto"/>
          </w:divBdr>
        </w:div>
        <w:div w:id="1140919640">
          <w:marLeft w:val="0"/>
          <w:marRight w:val="0"/>
          <w:marTop w:val="0"/>
          <w:marBottom w:val="240"/>
          <w:divBdr>
            <w:top w:val="none" w:sz="0" w:space="0" w:color="auto"/>
            <w:left w:val="none" w:sz="0" w:space="0" w:color="auto"/>
            <w:bottom w:val="none" w:sz="0" w:space="0" w:color="auto"/>
            <w:right w:val="none" w:sz="0" w:space="0" w:color="auto"/>
          </w:divBdr>
        </w:div>
        <w:div w:id="1747071457">
          <w:marLeft w:val="0"/>
          <w:marRight w:val="0"/>
          <w:marTop w:val="0"/>
          <w:marBottom w:val="240"/>
          <w:divBdr>
            <w:top w:val="none" w:sz="0" w:space="0" w:color="auto"/>
            <w:left w:val="none" w:sz="0" w:space="0" w:color="auto"/>
            <w:bottom w:val="none" w:sz="0" w:space="0" w:color="auto"/>
            <w:right w:val="none" w:sz="0" w:space="0" w:color="auto"/>
          </w:divBdr>
        </w:div>
        <w:div w:id="319382329">
          <w:marLeft w:val="0"/>
          <w:marRight w:val="0"/>
          <w:marTop w:val="0"/>
          <w:marBottom w:val="240"/>
          <w:divBdr>
            <w:top w:val="none" w:sz="0" w:space="0" w:color="auto"/>
            <w:left w:val="none" w:sz="0" w:space="0" w:color="auto"/>
            <w:bottom w:val="none" w:sz="0" w:space="0" w:color="auto"/>
            <w:right w:val="none" w:sz="0" w:space="0" w:color="auto"/>
          </w:divBdr>
        </w:div>
        <w:div w:id="487014504">
          <w:marLeft w:val="0"/>
          <w:marRight w:val="0"/>
          <w:marTop w:val="0"/>
          <w:marBottom w:val="240"/>
          <w:divBdr>
            <w:top w:val="none" w:sz="0" w:space="0" w:color="auto"/>
            <w:left w:val="none" w:sz="0" w:space="0" w:color="auto"/>
            <w:bottom w:val="none" w:sz="0" w:space="0" w:color="auto"/>
            <w:right w:val="none" w:sz="0" w:space="0" w:color="auto"/>
          </w:divBdr>
        </w:div>
        <w:div w:id="1849709673">
          <w:marLeft w:val="0"/>
          <w:marRight w:val="0"/>
          <w:marTop w:val="0"/>
          <w:marBottom w:val="240"/>
          <w:divBdr>
            <w:top w:val="none" w:sz="0" w:space="0" w:color="auto"/>
            <w:left w:val="none" w:sz="0" w:space="0" w:color="auto"/>
            <w:bottom w:val="none" w:sz="0" w:space="0" w:color="auto"/>
            <w:right w:val="none" w:sz="0" w:space="0" w:color="auto"/>
          </w:divBdr>
        </w:div>
        <w:div w:id="1778520174">
          <w:marLeft w:val="0"/>
          <w:marRight w:val="0"/>
          <w:marTop w:val="0"/>
          <w:marBottom w:val="240"/>
          <w:divBdr>
            <w:top w:val="none" w:sz="0" w:space="0" w:color="auto"/>
            <w:left w:val="none" w:sz="0" w:space="0" w:color="auto"/>
            <w:bottom w:val="none" w:sz="0" w:space="0" w:color="auto"/>
            <w:right w:val="none" w:sz="0" w:space="0" w:color="auto"/>
          </w:divBdr>
        </w:div>
        <w:div w:id="1341854599">
          <w:marLeft w:val="0"/>
          <w:marRight w:val="0"/>
          <w:marTop w:val="0"/>
          <w:marBottom w:val="240"/>
          <w:divBdr>
            <w:top w:val="none" w:sz="0" w:space="0" w:color="auto"/>
            <w:left w:val="none" w:sz="0" w:space="0" w:color="auto"/>
            <w:bottom w:val="none" w:sz="0" w:space="0" w:color="auto"/>
            <w:right w:val="none" w:sz="0" w:space="0" w:color="auto"/>
          </w:divBdr>
        </w:div>
        <w:div w:id="715082443">
          <w:marLeft w:val="0"/>
          <w:marRight w:val="0"/>
          <w:marTop w:val="0"/>
          <w:marBottom w:val="240"/>
          <w:divBdr>
            <w:top w:val="none" w:sz="0" w:space="0" w:color="auto"/>
            <w:left w:val="none" w:sz="0" w:space="0" w:color="auto"/>
            <w:bottom w:val="none" w:sz="0" w:space="0" w:color="auto"/>
            <w:right w:val="none" w:sz="0" w:space="0" w:color="auto"/>
          </w:divBdr>
        </w:div>
        <w:div w:id="1549565593">
          <w:marLeft w:val="0"/>
          <w:marRight w:val="0"/>
          <w:marTop w:val="0"/>
          <w:marBottom w:val="240"/>
          <w:divBdr>
            <w:top w:val="none" w:sz="0" w:space="0" w:color="auto"/>
            <w:left w:val="none" w:sz="0" w:space="0" w:color="auto"/>
            <w:bottom w:val="none" w:sz="0" w:space="0" w:color="auto"/>
            <w:right w:val="none" w:sz="0" w:space="0" w:color="auto"/>
          </w:divBdr>
        </w:div>
        <w:div w:id="1870558342">
          <w:marLeft w:val="0"/>
          <w:marRight w:val="0"/>
          <w:marTop w:val="0"/>
          <w:marBottom w:val="240"/>
          <w:divBdr>
            <w:top w:val="none" w:sz="0" w:space="0" w:color="auto"/>
            <w:left w:val="none" w:sz="0" w:space="0" w:color="auto"/>
            <w:bottom w:val="none" w:sz="0" w:space="0" w:color="auto"/>
            <w:right w:val="none" w:sz="0" w:space="0" w:color="auto"/>
          </w:divBdr>
        </w:div>
        <w:div w:id="1655332204">
          <w:marLeft w:val="0"/>
          <w:marRight w:val="0"/>
          <w:marTop w:val="0"/>
          <w:marBottom w:val="240"/>
          <w:divBdr>
            <w:top w:val="none" w:sz="0" w:space="0" w:color="auto"/>
            <w:left w:val="none" w:sz="0" w:space="0" w:color="auto"/>
            <w:bottom w:val="none" w:sz="0" w:space="0" w:color="auto"/>
            <w:right w:val="none" w:sz="0" w:space="0" w:color="auto"/>
          </w:divBdr>
        </w:div>
        <w:div w:id="668404983">
          <w:marLeft w:val="0"/>
          <w:marRight w:val="0"/>
          <w:marTop w:val="0"/>
          <w:marBottom w:val="240"/>
          <w:divBdr>
            <w:top w:val="none" w:sz="0" w:space="0" w:color="auto"/>
            <w:left w:val="none" w:sz="0" w:space="0" w:color="auto"/>
            <w:bottom w:val="none" w:sz="0" w:space="0" w:color="auto"/>
            <w:right w:val="none" w:sz="0" w:space="0" w:color="auto"/>
          </w:divBdr>
        </w:div>
        <w:div w:id="1663656987">
          <w:marLeft w:val="0"/>
          <w:marRight w:val="0"/>
          <w:marTop w:val="0"/>
          <w:marBottom w:val="240"/>
          <w:divBdr>
            <w:top w:val="none" w:sz="0" w:space="0" w:color="auto"/>
            <w:left w:val="none" w:sz="0" w:space="0" w:color="auto"/>
            <w:bottom w:val="none" w:sz="0" w:space="0" w:color="auto"/>
            <w:right w:val="none" w:sz="0" w:space="0" w:color="auto"/>
          </w:divBdr>
        </w:div>
        <w:div w:id="2093163714">
          <w:marLeft w:val="0"/>
          <w:marRight w:val="0"/>
          <w:marTop w:val="0"/>
          <w:marBottom w:val="240"/>
          <w:divBdr>
            <w:top w:val="none" w:sz="0" w:space="0" w:color="auto"/>
            <w:left w:val="none" w:sz="0" w:space="0" w:color="auto"/>
            <w:bottom w:val="none" w:sz="0" w:space="0" w:color="auto"/>
            <w:right w:val="none" w:sz="0" w:space="0" w:color="auto"/>
          </w:divBdr>
        </w:div>
        <w:div w:id="1150638583">
          <w:marLeft w:val="0"/>
          <w:marRight w:val="0"/>
          <w:marTop w:val="0"/>
          <w:marBottom w:val="240"/>
          <w:divBdr>
            <w:top w:val="none" w:sz="0" w:space="0" w:color="auto"/>
            <w:left w:val="none" w:sz="0" w:space="0" w:color="auto"/>
            <w:bottom w:val="none" w:sz="0" w:space="0" w:color="auto"/>
            <w:right w:val="none" w:sz="0" w:space="0" w:color="auto"/>
          </w:divBdr>
        </w:div>
        <w:div w:id="2051611485">
          <w:marLeft w:val="0"/>
          <w:marRight w:val="0"/>
          <w:marTop w:val="0"/>
          <w:marBottom w:val="240"/>
          <w:divBdr>
            <w:top w:val="none" w:sz="0" w:space="0" w:color="auto"/>
            <w:left w:val="none" w:sz="0" w:space="0" w:color="auto"/>
            <w:bottom w:val="none" w:sz="0" w:space="0" w:color="auto"/>
            <w:right w:val="none" w:sz="0" w:space="0" w:color="auto"/>
          </w:divBdr>
        </w:div>
      </w:divsChild>
    </w:div>
    <w:div w:id="1219435048">
      <w:bodyDiv w:val="1"/>
      <w:marLeft w:val="0"/>
      <w:marRight w:val="0"/>
      <w:marTop w:val="0"/>
      <w:marBottom w:val="0"/>
      <w:divBdr>
        <w:top w:val="none" w:sz="0" w:space="0" w:color="auto"/>
        <w:left w:val="none" w:sz="0" w:space="0" w:color="auto"/>
        <w:bottom w:val="none" w:sz="0" w:space="0" w:color="auto"/>
        <w:right w:val="none" w:sz="0" w:space="0" w:color="auto"/>
      </w:divBdr>
      <w:divsChild>
        <w:div w:id="912354679">
          <w:marLeft w:val="0"/>
          <w:marRight w:val="0"/>
          <w:marTop w:val="0"/>
          <w:marBottom w:val="80"/>
          <w:divBdr>
            <w:top w:val="single" w:sz="4" w:space="0" w:color="auto"/>
            <w:left w:val="single" w:sz="18" w:space="0" w:color="auto"/>
            <w:bottom w:val="single" w:sz="4" w:space="0" w:color="auto"/>
            <w:right w:val="single" w:sz="4" w:space="0" w:color="auto"/>
          </w:divBdr>
        </w:div>
        <w:div w:id="630787650">
          <w:marLeft w:val="0"/>
          <w:marRight w:val="0"/>
          <w:marTop w:val="80"/>
          <w:marBottom w:val="0"/>
          <w:divBdr>
            <w:top w:val="single" w:sz="4" w:space="0" w:color="D5DDC6"/>
            <w:left w:val="single" w:sz="4" w:space="3" w:color="D5DDC6"/>
            <w:bottom w:val="single" w:sz="4" w:space="0" w:color="D5DDC6"/>
            <w:right w:val="single" w:sz="4" w:space="0" w:color="D5DDC6"/>
          </w:divBdr>
        </w:div>
        <w:div w:id="1622687209">
          <w:marLeft w:val="0"/>
          <w:marRight w:val="0"/>
          <w:marTop w:val="0"/>
          <w:marBottom w:val="80"/>
          <w:divBdr>
            <w:top w:val="single" w:sz="4" w:space="0" w:color="auto"/>
            <w:left w:val="single" w:sz="18" w:space="0" w:color="auto"/>
            <w:bottom w:val="single" w:sz="4" w:space="0" w:color="auto"/>
            <w:right w:val="single" w:sz="4" w:space="0" w:color="auto"/>
          </w:divBdr>
        </w:div>
        <w:div w:id="1014570607">
          <w:marLeft w:val="0"/>
          <w:marRight w:val="0"/>
          <w:marTop w:val="80"/>
          <w:marBottom w:val="0"/>
          <w:divBdr>
            <w:top w:val="single" w:sz="4" w:space="0" w:color="D5DDC6"/>
            <w:left w:val="single" w:sz="4" w:space="3" w:color="D5DDC6"/>
            <w:bottom w:val="single" w:sz="4" w:space="0" w:color="D5DDC6"/>
            <w:right w:val="single" w:sz="4" w:space="0" w:color="D5DDC6"/>
          </w:divBdr>
        </w:div>
        <w:div w:id="1670211305">
          <w:marLeft w:val="0"/>
          <w:marRight w:val="0"/>
          <w:marTop w:val="0"/>
          <w:marBottom w:val="80"/>
          <w:divBdr>
            <w:top w:val="single" w:sz="4" w:space="0" w:color="auto"/>
            <w:left w:val="single" w:sz="18" w:space="0" w:color="auto"/>
            <w:bottom w:val="single" w:sz="4" w:space="0" w:color="auto"/>
            <w:right w:val="single" w:sz="4" w:space="0" w:color="auto"/>
          </w:divBdr>
        </w:div>
        <w:div w:id="608777479">
          <w:marLeft w:val="0"/>
          <w:marRight w:val="0"/>
          <w:marTop w:val="80"/>
          <w:marBottom w:val="0"/>
          <w:divBdr>
            <w:top w:val="single" w:sz="4" w:space="0" w:color="D5DDC6"/>
            <w:left w:val="single" w:sz="4" w:space="3" w:color="D5DDC6"/>
            <w:bottom w:val="single" w:sz="4" w:space="0" w:color="D5DDC6"/>
            <w:right w:val="single" w:sz="4" w:space="0" w:color="D5DDC6"/>
          </w:divBdr>
        </w:div>
        <w:div w:id="46729442">
          <w:marLeft w:val="0"/>
          <w:marRight w:val="0"/>
          <w:marTop w:val="0"/>
          <w:marBottom w:val="80"/>
          <w:divBdr>
            <w:top w:val="single" w:sz="4" w:space="0" w:color="auto"/>
            <w:left w:val="single" w:sz="18" w:space="0" w:color="auto"/>
            <w:bottom w:val="single" w:sz="4" w:space="0" w:color="auto"/>
            <w:right w:val="single" w:sz="4" w:space="0" w:color="auto"/>
          </w:divBdr>
        </w:div>
        <w:div w:id="1075475741">
          <w:marLeft w:val="0"/>
          <w:marRight w:val="0"/>
          <w:marTop w:val="80"/>
          <w:marBottom w:val="0"/>
          <w:divBdr>
            <w:top w:val="single" w:sz="4" w:space="0" w:color="D5DDC6"/>
            <w:left w:val="single" w:sz="4" w:space="3" w:color="D5DDC6"/>
            <w:bottom w:val="single" w:sz="4" w:space="0" w:color="D5DDC6"/>
            <w:right w:val="single" w:sz="4" w:space="0" w:color="D5DDC6"/>
          </w:divBdr>
        </w:div>
        <w:div w:id="1765153661">
          <w:marLeft w:val="0"/>
          <w:marRight w:val="0"/>
          <w:marTop w:val="0"/>
          <w:marBottom w:val="80"/>
          <w:divBdr>
            <w:top w:val="single" w:sz="4" w:space="0" w:color="auto"/>
            <w:left w:val="single" w:sz="18" w:space="0" w:color="auto"/>
            <w:bottom w:val="single" w:sz="4" w:space="0" w:color="auto"/>
            <w:right w:val="single" w:sz="4" w:space="0" w:color="auto"/>
          </w:divBdr>
        </w:div>
        <w:div w:id="562060300">
          <w:marLeft w:val="0"/>
          <w:marRight w:val="0"/>
          <w:marTop w:val="80"/>
          <w:marBottom w:val="0"/>
          <w:divBdr>
            <w:top w:val="single" w:sz="4" w:space="0" w:color="D5DDC6"/>
            <w:left w:val="single" w:sz="4" w:space="3" w:color="D5DDC6"/>
            <w:bottom w:val="single" w:sz="4" w:space="0" w:color="D5DDC6"/>
            <w:right w:val="single" w:sz="4" w:space="0" w:color="D5DDC6"/>
          </w:divBdr>
        </w:div>
        <w:div w:id="1187913576">
          <w:marLeft w:val="0"/>
          <w:marRight w:val="0"/>
          <w:marTop w:val="0"/>
          <w:marBottom w:val="80"/>
          <w:divBdr>
            <w:top w:val="single" w:sz="4" w:space="0" w:color="auto"/>
            <w:left w:val="single" w:sz="18" w:space="0" w:color="auto"/>
            <w:bottom w:val="single" w:sz="4" w:space="0" w:color="auto"/>
            <w:right w:val="single" w:sz="4" w:space="0" w:color="auto"/>
          </w:divBdr>
        </w:div>
        <w:div w:id="1563323558">
          <w:marLeft w:val="0"/>
          <w:marRight w:val="0"/>
          <w:marTop w:val="80"/>
          <w:marBottom w:val="0"/>
          <w:divBdr>
            <w:top w:val="single" w:sz="4" w:space="0" w:color="D5DDC6"/>
            <w:left w:val="single" w:sz="4" w:space="3" w:color="D5DDC6"/>
            <w:bottom w:val="single" w:sz="4" w:space="0" w:color="D5DDC6"/>
            <w:right w:val="single" w:sz="4" w:space="0" w:color="D5DDC6"/>
          </w:divBdr>
        </w:div>
        <w:div w:id="1889759590">
          <w:marLeft w:val="0"/>
          <w:marRight w:val="0"/>
          <w:marTop w:val="0"/>
          <w:marBottom w:val="80"/>
          <w:divBdr>
            <w:top w:val="single" w:sz="4" w:space="0" w:color="auto"/>
            <w:left w:val="single" w:sz="18" w:space="0" w:color="auto"/>
            <w:bottom w:val="single" w:sz="4" w:space="0" w:color="auto"/>
            <w:right w:val="single" w:sz="4" w:space="0" w:color="auto"/>
          </w:divBdr>
        </w:div>
        <w:div w:id="28339820">
          <w:marLeft w:val="0"/>
          <w:marRight w:val="0"/>
          <w:marTop w:val="80"/>
          <w:marBottom w:val="0"/>
          <w:divBdr>
            <w:top w:val="single" w:sz="4" w:space="0" w:color="D5DDC6"/>
            <w:left w:val="single" w:sz="4" w:space="3" w:color="D5DDC6"/>
            <w:bottom w:val="single" w:sz="4" w:space="0" w:color="D5DDC6"/>
            <w:right w:val="single" w:sz="4" w:space="0" w:color="D5DDC6"/>
          </w:divBdr>
        </w:div>
        <w:div w:id="1961036907">
          <w:marLeft w:val="0"/>
          <w:marRight w:val="0"/>
          <w:marTop w:val="0"/>
          <w:marBottom w:val="80"/>
          <w:divBdr>
            <w:top w:val="single" w:sz="4" w:space="0" w:color="auto"/>
            <w:left w:val="single" w:sz="18" w:space="0" w:color="auto"/>
            <w:bottom w:val="single" w:sz="4" w:space="0" w:color="auto"/>
            <w:right w:val="single" w:sz="4" w:space="0" w:color="auto"/>
          </w:divBdr>
        </w:div>
        <w:div w:id="1878661091">
          <w:marLeft w:val="0"/>
          <w:marRight w:val="0"/>
          <w:marTop w:val="80"/>
          <w:marBottom w:val="0"/>
          <w:divBdr>
            <w:top w:val="single" w:sz="4" w:space="0" w:color="D5DDC6"/>
            <w:left w:val="single" w:sz="4" w:space="3" w:color="D5DDC6"/>
            <w:bottom w:val="single" w:sz="4" w:space="0" w:color="D5DDC6"/>
            <w:right w:val="single" w:sz="4" w:space="0" w:color="D5DDC6"/>
          </w:divBdr>
        </w:div>
        <w:div w:id="536313831">
          <w:marLeft w:val="0"/>
          <w:marRight w:val="0"/>
          <w:marTop w:val="0"/>
          <w:marBottom w:val="80"/>
          <w:divBdr>
            <w:top w:val="single" w:sz="4" w:space="0" w:color="auto"/>
            <w:left w:val="single" w:sz="18" w:space="0" w:color="auto"/>
            <w:bottom w:val="single" w:sz="4" w:space="0" w:color="auto"/>
            <w:right w:val="single" w:sz="4" w:space="0" w:color="auto"/>
          </w:divBdr>
        </w:div>
        <w:div w:id="1846089328">
          <w:marLeft w:val="0"/>
          <w:marRight w:val="0"/>
          <w:marTop w:val="80"/>
          <w:marBottom w:val="0"/>
          <w:divBdr>
            <w:top w:val="single" w:sz="4" w:space="0" w:color="D5DDC6"/>
            <w:left w:val="single" w:sz="4" w:space="3" w:color="D5DDC6"/>
            <w:bottom w:val="single" w:sz="4" w:space="0" w:color="D5DDC6"/>
            <w:right w:val="single" w:sz="4" w:space="0" w:color="D5DDC6"/>
          </w:divBdr>
        </w:div>
        <w:div w:id="842478387">
          <w:marLeft w:val="0"/>
          <w:marRight w:val="0"/>
          <w:marTop w:val="0"/>
          <w:marBottom w:val="80"/>
          <w:divBdr>
            <w:top w:val="single" w:sz="4" w:space="0" w:color="auto"/>
            <w:left w:val="single" w:sz="18" w:space="0" w:color="auto"/>
            <w:bottom w:val="single" w:sz="4" w:space="0" w:color="auto"/>
            <w:right w:val="single" w:sz="4" w:space="0" w:color="auto"/>
          </w:divBdr>
        </w:div>
      </w:divsChild>
    </w:div>
    <w:div w:id="1224951291">
      <w:bodyDiv w:val="1"/>
      <w:marLeft w:val="0"/>
      <w:marRight w:val="0"/>
      <w:marTop w:val="0"/>
      <w:marBottom w:val="0"/>
      <w:divBdr>
        <w:top w:val="none" w:sz="0" w:space="0" w:color="auto"/>
        <w:left w:val="none" w:sz="0" w:space="0" w:color="auto"/>
        <w:bottom w:val="none" w:sz="0" w:space="0" w:color="auto"/>
        <w:right w:val="none" w:sz="0" w:space="0" w:color="auto"/>
      </w:divBdr>
      <w:divsChild>
        <w:div w:id="433210721">
          <w:marLeft w:val="0"/>
          <w:marRight w:val="0"/>
          <w:marTop w:val="0"/>
          <w:marBottom w:val="0"/>
          <w:divBdr>
            <w:top w:val="none" w:sz="0" w:space="0" w:color="auto"/>
            <w:left w:val="none" w:sz="0" w:space="0" w:color="auto"/>
            <w:bottom w:val="none" w:sz="0" w:space="0" w:color="auto"/>
            <w:right w:val="none" w:sz="0" w:space="0" w:color="auto"/>
          </w:divBdr>
        </w:div>
        <w:div w:id="1594170659">
          <w:marLeft w:val="0"/>
          <w:marRight w:val="0"/>
          <w:marTop w:val="360"/>
          <w:marBottom w:val="0"/>
          <w:divBdr>
            <w:top w:val="none" w:sz="0" w:space="0" w:color="auto"/>
            <w:left w:val="none" w:sz="0" w:space="0" w:color="auto"/>
            <w:bottom w:val="single" w:sz="8" w:space="6" w:color="D9DCDF"/>
            <w:right w:val="none" w:sz="0" w:space="0" w:color="auto"/>
          </w:divBdr>
          <w:divsChild>
            <w:div w:id="1185906010">
              <w:marLeft w:val="0"/>
              <w:marRight w:val="0"/>
              <w:marTop w:val="0"/>
              <w:marBottom w:val="0"/>
              <w:divBdr>
                <w:top w:val="none" w:sz="0" w:space="0" w:color="auto"/>
                <w:left w:val="none" w:sz="0" w:space="0" w:color="auto"/>
                <w:bottom w:val="none" w:sz="0" w:space="0" w:color="auto"/>
                <w:right w:val="none" w:sz="0" w:space="0" w:color="auto"/>
              </w:divBdr>
            </w:div>
            <w:div w:id="326905925">
              <w:marLeft w:val="0"/>
              <w:marRight w:val="0"/>
              <w:marTop w:val="0"/>
              <w:marBottom w:val="0"/>
              <w:divBdr>
                <w:top w:val="none" w:sz="0" w:space="0" w:color="auto"/>
                <w:left w:val="none" w:sz="0" w:space="0" w:color="auto"/>
                <w:bottom w:val="none" w:sz="0" w:space="0" w:color="auto"/>
                <w:right w:val="none" w:sz="0" w:space="0" w:color="auto"/>
              </w:divBdr>
            </w:div>
            <w:div w:id="1650208738">
              <w:marLeft w:val="0"/>
              <w:marRight w:val="0"/>
              <w:marTop w:val="0"/>
              <w:marBottom w:val="0"/>
              <w:divBdr>
                <w:top w:val="none" w:sz="0" w:space="0" w:color="auto"/>
                <w:left w:val="none" w:sz="0" w:space="0" w:color="auto"/>
                <w:bottom w:val="none" w:sz="0" w:space="0" w:color="auto"/>
                <w:right w:val="none" w:sz="0" w:space="0" w:color="auto"/>
              </w:divBdr>
            </w:div>
            <w:div w:id="205946314">
              <w:marLeft w:val="0"/>
              <w:marRight w:val="0"/>
              <w:marTop w:val="0"/>
              <w:marBottom w:val="0"/>
              <w:divBdr>
                <w:top w:val="none" w:sz="0" w:space="0" w:color="auto"/>
                <w:left w:val="none" w:sz="0" w:space="0" w:color="auto"/>
                <w:bottom w:val="none" w:sz="0" w:space="0" w:color="auto"/>
                <w:right w:val="none" w:sz="0" w:space="0" w:color="auto"/>
              </w:divBdr>
            </w:div>
            <w:div w:id="1272664146">
              <w:marLeft w:val="0"/>
              <w:marRight w:val="0"/>
              <w:marTop w:val="0"/>
              <w:marBottom w:val="0"/>
              <w:divBdr>
                <w:top w:val="none" w:sz="0" w:space="0" w:color="auto"/>
                <w:left w:val="none" w:sz="0" w:space="0" w:color="auto"/>
                <w:bottom w:val="none" w:sz="0" w:space="0" w:color="auto"/>
                <w:right w:val="none" w:sz="0" w:space="0" w:color="auto"/>
              </w:divBdr>
            </w:div>
            <w:div w:id="1940679705">
              <w:marLeft w:val="0"/>
              <w:marRight w:val="0"/>
              <w:marTop w:val="0"/>
              <w:marBottom w:val="0"/>
              <w:divBdr>
                <w:top w:val="none" w:sz="0" w:space="0" w:color="auto"/>
                <w:left w:val="none" w:sz="0" w:space="0" w:color="auto"/>
                <w:bottom w:val="none" w:sz="0" w:space="0" w:color="auto"/>
                <w:right w:val="none" w:sz="0" w:space="0" w:color="auto"/>
              </w:divBdr>
            </w:div>
            <w:div w:id="545533048">
              <w:marLeft w:val="0"/>
              <w:marRight w:val="0"/>
              <w:marTop w:val="0"/>
              <w:marBottom w:val="0"/>
              <w:divBdr>
                <w:top w:val="none" w:sz="0" w:space="0" w:color="auto"/>
                <w:left w:val="none" w:sz="0" w:space="0" w:color="auto"/>
                <w:bottom w:val="none" w:sz="0" w:space="0" w:color="auto"/>
                <w:right w:val="none" w:sz="0" w:space="0" w:color="auto"/>
              </w:divBdr>
            </w:div>
            <w:div w:id="507209697">
              <w:marLeft w:val="0"/>
              <w:marRight w:val="0"/>
              <w:marTop w:val="0"/>
              <w:marBottom w:val="0"/>
              <w:divBdr>
                <w:top w:val="none" w:sz="0" w:space="0" w:color="auto"/>
                <w:left w:val="none" w:sz="0" w:space="0" w:color="auto"/>
                <w:bottom w:val="none" w:sz="0" w:space="0" w:color="auto"/>
                <w:right w:val="none" w:sz="0" w:space="0" w:color="auto"/>
              </w:divBdr>
            </w:div>
            <w:div w:id="1032224311">
              <w:marLeft w:val="0"/>
              <w:marRight w:val="0"/>
              <w:marTop w:val="0"/>
              <w:marBottom w:val="0"/>
              <w:divBdr>
                <w:top w:val="none" w:sz="0" w:space="0" w:color="auto"/>
                <w:left w:val="none" w:sz="0" w:space="0" w:color="auto"/>
                <w:bottom w:val="none" w:sz="0" w:space="0" w:color="auto"/>
                <w:right w:val="none" w:sz="0" w:space="0" w:color="auto"/>
              </w:divBdr>
            </w:div>
            <w:div w:id="790318234">
              <w:marLeft w:val="0"/>
              <w:marRight w:val="0"/>
              <w:marTop w:val="0"/>
              <w:marBottom w:val="0"/>
              <w:divBdr>
                <w:top w:val="none" w:sz="0" w:space="0" w:color="auto"/>
                <w:left w:val="none" w:sz="0" w:space="0" w:color="auto"/>
                <w:bottom w:val="none" w:sz="0" w:space="0" w:color="auto"/>
                <w:right w:val="none" w:sz="0" w:space="0" w:color="auto"/>
              </w:divBdr>
            </w:div>
            <w:div w:id="1370105774">
              <w:marLeft w:val="0"/>
              <w:marRight w:val="0"/>
              <w:marTop w:val="0"/>
              <w:marBottom w:val="0"/>
              <w:divBdr>
                <w:top w:val="none" w:sz="0" w:space="0" w:color="auto"/>
                <w:left w:val="none" w:sz="0" w:space="0" w:color="auto"/>
                <w:bottom w:val="none" w:sz="0" w:space="0" w:color="auto"/>
                <w:right w:val="none" w:sz="0" w:space="0" w:color="auto"/>
              </w:divBdr>
            </w:div>
            <w:div w:id="1664818891">
              <w:marLeft w:val="0"/>
              <w:marRight w:val="0"/>
              <w:marTop w:val="0"/>
              <w:marBottom w:val="0"/>
              <w:divBdr>
                <w:top w:val="none" w:sz="0" w:space="0" w:color="auto"/>
                <w:left w:val="none" w:sz="0" w:space="0" w:color="auto"/>
                <w:bottom w:val="none" w:sz="0" w:space="0" w:color="auto"/>
                <w:right w:val="none" w:sz="0" w:space="0" w:color="auto"/>
              </w:divBdr>
            </w:div>
            <w:div w:id="1728340296">
              <w:marLeft w:val="0"/>
              <w:marRight w:val="0"/>
              <w:marTop w:val="0"/>
              <w:marBottom w:val="0"/>
              <w:divBdr>
                <w:top w:val="none" w:sz="0" w:space="0" w:color="auto"/>
                <w:left w:val="none" w:sz="0" w:space="0" w:color="auto"/>
                <w:bottom w:val="none" w:sz="0" w:space="0" w:color="auto"/>
                <w:right w:val="none" w:sz="0" w:space="0" w:color="auto"/>
              </w:divBdr>
            </w:div>
            <w:div w:id="735779510">
              <w:marLeft w:val="0"/>
              <w:marRight w:val="0"/>
              <w:marTop w:val="0"/>
              <w:marBottom w:val="0"/>
              <w:divBdr>
                <w:top w:val="none" w:sz="0" w:space="0" w:color="auto"/>
                <w:left w:val="none" w:sz="0" w:space="0" w:color="auto"/>
                <w:bottom w:val="none" w:sz="0" w:space="0" w:color="auto"/>
                <w:right w:val="none" w:sz="0" w:space="0" w:color="auto"/>
              </w:divBdr>
            </w:div>
            <w:div w:id="1137911788">
              <w:marLeft w:val="0"/>
              <w:marRight w:val="0"/>
              <w:marTop w:val="0"/>
              <w:marBottom w:val="0"/>
              <w:divBdr>
                <w:top w:val="none" w:sz="0" w:space="0" w:color="auto"/>
                <w:left w:val="none" w:sz="0" w:space="0" w:color="auto"/>
                <w:bottom w:val="none" w:sz="0" w:space="0" w:color="auto"/>
                <w:right w:val="none" w:sz="0" w:space="0" w:color="auto"/>
              </w:divBdr>
            </w:div>
            <w:div w:id="537789114">
              <w:marLeft w:val="0"/>
              <w:marRight w:val="0"/>
              <w:marTop w:val="0"/>
              <w:marBottom w:val="0"/>
              <w:divBdr>
                <w:top w:val="none" w:sz="0" w:space="0" w:color="auto"/>
                <w:left w:val="none" w:sz="0" w:space="0" w:color="auto"/>
                <w:bottom w:val="none" w:sz="0" w:space="0" w:color="auto"/>
                <w:right w:val="none" w:sz="0" w:space="0" w:color="auto"/>
              </w:divBdr>
            </w:div>
            <w:div w:id="379132540">
              <w:marLeft w:val="0"/>
              <w:marRight w:val="0"/>
              <w:marTop w:val="0"/>
              <w:marBottom w:val="0"/>
              <w:divBdr>
                <w:top w:val="none" w:sz="0" w:space="0" w:color="auto"/>
                <w:left w:val="none" w:sz="0" w:space="0" w:color="auto"/>
                <w:bottom w:val="none" w:sz="0" w:space="0" w:color="auto"/>
                <w:right w:val="none" w:sz="0" w:space="0" w:color="auto"/>
              </w:divBdr>
            </w:div>
            <w:div w:id="472139638">
              <w:marLeft w:val="0"/>
              <w:marRight w:val="0"/>
              <w:marTop w:val="0"/>
              <w:marBottom w:val="0"/>
              <w:divBdr>
                <w:top w:val="none" w:sz="0" w:space="0" w:color="auto"/>
                <w:left w:val="none" w:sz="0" w:space="0" w:color="auto"/>
                <w:bottom w:val="none" w:sz="0" w:space="0" w:color="auto"/>
                <w:right w:val="none" w:sz="0" w:space="0" w:color="auto"/>
              </w:divBdr>
            </w:div>
            <w:div w:id="367685562">
              <w:marLeft w:val="0"/>
              <w:marRight w:val="0"/>
              <w:marTop w:val="0"/>
              <w:marBottom w:val="0"/>
              <w:divBdr>
                <w:top w:val="none" w:sz="0" w:space="0" w:color="auto"/>
                <w:left w:val="none" w:sz="0" w:space="0" w:color="auto"/>
                <w:bottom w:val="none" w:sz="0" w:space="0" w:color="auto"/>
                <w:right w:val="none" w:sz="0" w:space="0" w:color="auto"/>
              </w:divBdr>
            </w:div>
            <w:div w:id="1414427885">
              <w:marLeft w:val="0"/>
              <w:marRight w:val="0"/>
              <w:marTop w:val="0"/>
              <w:marBottom w:val="0"/>
              <w:divBdr>
                <w:top w:val="none" w:sz="0" w:space="0" w:color="auto"/>
                <w:left w:val="none" w:sz="0" w:space="0" w:color="auto"/>
                <w:bottom w:val="none" w:sz="0" w:space="0" w:color="auto"/>
                <w:right w:val="none" w:sz="0" w:space="0" w:color="auto"/>
              </w:divBdr>
            </w:div>
            <w:div w:id="1606765150">
              <w:marLeft w:val="0"/>
              <w:marRight w:val="0"/>
              <w:marTop w:val="0"/>
              <w:marBottom w:val="0"/>
              <w:divBdr>
                <w:top w:val="none" w:sz="0" w:space="0" w:color="auto"/>
                <w:left w:val="none" w:sz="0" w:space="0" w:color="auto"/>
                <w:bottom w:val="none" w:sz="0" w:space="0" w:color="auto"/>
                <w:right w:val="none" w:sz="0" w:space="0" w:color="auto"/>
              </w:divBdr>
            </w:div>
            <w:div w:id="82338304">
              <w:marLeft w:val="0"/>
              <w:marRight w:val="0"/>
              <w:marTop w:val="0"/>
              <w:marBottom w:val="0"/>
              <w:divBdr>
                <w:top w:val="none" w:sz="0" w:space="0" w:color="auto"/>
                <w:left w:val="none" w:sz="0" w:space="0" w:color="auto"/>
                <w:bottom w:val="none" w:sz="0" w:space="0" w:color="auto"/>
                <w:right w:val="none" w:sz="0" w:space="0" w:color="auto"/>
              </w:divBdr>
            </w:div>
            <w:div w:id="886649907">
              <w:marLeft w:val="0"/>
              <w:marRight w:val="0"/>
              <w:marTop w:val="0"/>
              <w:marBottom w:val="0"/>
              <w:divBdr>
                <w:top w:val="none" w:sz="0" w:space="0" w:color="auto"/>
                <w:left w:val="none" w:sz="0" w:space="0" w:color="auto"/>
                <w:bottom w:val="none" w:sz="0" w:space="0" w:color="auto"/>
                <w:right w:val="none" w:sz="0" w:space="0" w:color="auto"/>
              </w:divBdr>
            </w:div>
            <w:div w:id="317467174">
              <w:marLeft w:val="0"/>
              <w:marRight w:val="0"/>
              <w:marTop w:val="0"/>
              <w:marBottom w:val="0"/>
              <w:divBdr>
                <w:top w:val="none" w:sz="0" w:space="0" w:color="auto"/>
                <w:left w:val="none" w:sz="0" w:space="0" w:color="auto"/>
                <w:bottom w:val="none" w:sz="0" w:space="0" w:color="auto"/>
                <w:right w:val="none" w:sz="0" w:space="0" w:color="auto"/>
              </w:divBdr>
            </w:div>
            <w:div w:id="2146239125">
              <w:marLeft w:val="0"/>
              <w:marRight w:val="0"/>
              <w:marTop w:val="0"/>
              <w:marBottom w:val="0"/>
              <w:divBdr>
                <w:top w:val="none" w:sz="0" w:space="0" w:color="auto"/>
                <w:left w:val="none" w:sz="0" w:space="0" w:color="auto"/>
                <w:bottom w:val="none" w:sz="0" w:space="0" w:color="auto"/>
                <w:right w:val="none" w:sz="0" w:space="0" w:color="auto"/>
              </w:divBdr>
            </w:div>
            <w:div w:id="268123304">
              <w:marLeft w:val="0"/>
              <w:marRight w:val="0"/>
              <w:marTop w:val="0"/>
              <w:marBottom w:val="0"/>
              <w:divBdr>
                <w:top w:val="none" w:sz="0" w:space="0" w:color="auto"/>
                <w:left w:val="none" w:sz="0" w:space="0" w:color="auto"/>
                <w:bottom w:val="none" w:sz="0" w:space="0" w:color="auto"/>
                <w:right w:val="none" w:sz="0" w:space="0" w:color="auto"/>
              </w:divBdr>
            </w:div>
            <w:div w:id="159852810">
              <w:marLeft w:val="0"/>
              <w:marRight w:val="0"/>
              <w:marTop w:val="0"/>
              <w:marBottom w:val="0"/>
              <w:divBdr>
                <w:top w:val="none" w:sz="0" w:space="0" w:color="auto"/>
                <w:left w:val="none" w:sz="0" w:space="0" w:color="auto"/>
                <w:bottom w:val="none" w:sz="0" w:space="0" w:color="auto"/>
                <w:right w:val="none" w:sz="0" w:space="0" w:color="auto"/>
              </w:divBdr>
            </w:div>
            <w:div w:id="1820227839">
              <w:marLeft w:val="0"/>
              <w:marRight w:val="0"/>
              <w:marTop w:val="0"/>
              <w:marBottom w:val="0"/>
              <w:divBdr>
                <w:top w:val="none" w:sz="0" w:space="0" w:color="auto"/>
                <w:left w:val="none" w:sz="0" w:space="0" w:color="auto"/>
                <w:bottom w:val="none" w:sz="0" w:space="0" w:color="auto"/>
                <w:right w:val="none" w:sz="0" w:space="0" w:color="auto"/>
              </w:divBdr>
            </w:div>
            <w:div w:id="1879703909">
              <w:marLeft w:val="0"/>
              <w:marRight w:val="0"/>
              <w:marTop w:val="0"/>
              <w:marBottom w:val="0"/>
              <w:divBdr>
                <w:top w:val="none" w:sz="0" w:space="0" w:color="auto"/>
                <w:left w:val="none" w:sz="0" w:space="0" w:color="auto"/>
                <w:bottom w:val="none" w:sz="0" w:space="0" w:color="auto"/>
                <w:right w:val="none" w:sz="0" w:space="0" w:color="auto"/>
              </w:divBdr>
            </w:div>
            <w:div w:id="405693781">
              <w:marLeft w:val="0"/>
              <w:marRight w:val="0"/>
              <w:marTop w:val="0"/>
              <w:marBottom w:val="0"/>
              <w:divBdr>
                <w:top w:val="none" w:sz="0" w:space="0" w:color="auto"/>
                <w:left w:val="none" w:sz="0" w:space="0" w:color="auto"/>
                <w:bottom w:val="none" w:sz="0" w:space="0" w:color="auto"/>
                <w:right w:val="none" w:sz="0" w:space="0" w:color="auto"/>
              </w:divBdr>
            </w:div>
            <w:div w:id="191966686">
              <w:marLeft w:val="0"/>
              <w:marRight w:val="0"/>
              <w:marTop w:val="0"/>
              <w:marBottom w:val="0"/>
              <w:divBdr>
                <w:top w:val="none" w:sz="0" w:space="0" w:color="auto"/>
                <w:left w:val="none" w:sz="0" w:space="0" w:color="auto"/>
                <w:bottom w:val="none" w:sz="0" w:space="0" w:color="auto"/>
                <w:right w:val="none" w:sz="0" w:space="0" w:color="auto"/>
              </w:divBdr>
            </w:div>
            <w:div w:id="601452085">
              <w:marLeft w:val="0"/>
              <w:marRight w:val="0"/>
              <w:marTop w:val="0"/>
              <w:marBottom w:val="0"/>
              <w:divBdr>
                <w:top w:val="none" w:sz="0" w:space="0" w:color="auto"/>
                <w:left w:val="none" w:sz="0" w:space="0" w:color="auto"/>
                <w:bottom w:val="none" w:sz="0" w:space="0" w:color="auto"/>
                <w:right w:val="none" w:sz="0" w:space="0" w:color="auto"/>
              </w:divBdr>
            </w:div>
            <w:div w:id="152257313">
              <w:marLeft w:val="0"/>
              <w:marRight w:val="0"/>
              <w:marTop w:val="0"/>
              <w:marBottom w:val="0"/>
              <w:divBdr>
                <w:top w:val="none" w:sz="0" w:space="0" w:color="auto"/>
                <w:left w:val="none" w:sz="0" w:space="0" w:color="auto"/>
                <w:bottom w:val="none" w:sz="0" w:space="0" w:color="auto"/>
                <w:right w:val="none" w:sz="0" w:space="0" w:color="auto"/>
              </w:divBdr>
            </w:div>
            <w:div w:id="1681850858">
              <w:marLeft w:val="0"/>
              <w:marRight w:val="0"/>
              <w:marTop w:val="0"/>
              <w:marBottom w:val="0"/>
              <w:divBdr>
                <w:top w:val="none" w:sz="0" w:space="0" w:color="auto"/>
                <w:left w:val="none" w:sz="0" w:space="0" w:color="auto"/>
                <w:bottom w:val="none" w:sz="0" w:space="0" w:color="auto"/>
                <w:right w:val="none" w:sz="0" w:space="0" w:color="auto"/>
              </w:divBdr>
            </w:div>
            <w:div w:id="2126580550">
              <w:marLeft w:val="0"/>
              <w:marRight w:val="0"/>
              <w:marTop w:val="0"/>
              <w:marBottom w:val="0"/>
              <w:divBdr>
                <w:top w:val="none" w:sz="0" w:space="0" w:color="auto"/>
                <w:left w:val="none" w:sz="0" w:space="0" w:color="auto"/>
                <w:bottom w:val="none" w:sz="0" w:space="0" w:color="auto"/>
                <w:right w:val="none" w:sz="0" w:space="0" w:color="auto"/>
              </w:divBdr>
            </w:div>
            <w:div w:id="309750540">
              <w:marLeft w:val="0"/>
              <w:marRight w:val="0"/>
              <w:marTop w:val="0"/>
              <w:marBottom w:val="0"/>
              <w:divBdr>
                <w:top w:val="none" w:sz="0" w:space="0" w:color="auto"/>
                <w:left w:val="none" w:sz="0" w:space="0" w:color="auto"/>
                <w:bottom w:val="none" w:sz="0" w:space="0" w:color="auto"/>
                <w:right w:val="none" w:sz="0" w:space="0" w:color="auto"/>
              </w:divBdr>
            </w:div>
            <w:div w:id="1648590181">
              <w:marLeft w:val="0"/>
              <w:marRight w:val="0"/>
              <w:marTop w:val="0"/>
              <w:marBottom w:val="0"/>
              <w:divBdr>
                <w:top w:val="none" w:sz="0" w:space="0" w:color="auto"/>
                <w:left w:val="none" w:sz="0" w:space="0" w:color="auto"/>
                <w:bottom w:val="none" w:sz="0" w:space="0" w:color="auto"/>
                <w:right w:val="none" w:sz="0" w:space="0" w:color="auto"/>
              </w:divBdr>
            </w:div>
            <w:div w:id="956907274">
              <w:marLeft w:val="0"/>
              <w:marRight w:val="0"/>
              <w:marTop w:val="0"/>
              <w:marBottom w:val="0"/>
              <w:divBdr>
                <w:top w:val="none" w:sz="0" w:space="0" w:color="auto"/>
                <w:left w:val="none" w:sz="0" w:space="0" w:color="auto"/>
                <w:bottom w:val="none" w:sz="0" w:space="0" w:color="auto"/>
                <w:right w:val="none" w:sz="0" w:space="0" w:color="auto"/>
              </w:divBdr>
            </w:div>
            <w:div w:id="2060470004">
              <w:marLeft w:val="0"/>
              <w:marRight w:val="0"/>
              <w:marTop w:val="0"/>
              <w:marBottom w:val="0"/>
              <w:divBdr>
                <w:top w:val="none" w:sz="0" w:space="0" w:color="auto"/>
                <w:left w:val="none" w:sz="0" w:space="0" w:color="auto"/>
                <w:bottom w:val="none" w:sz="0" w:space="0" w:color="auto"/>
                <w:right w:val="none" w:sz="0" w:space="0" w:color="auto"/>
              </w:divBdr>
            </w:div>
            <w:div w:id="1014722005">
              <w:marLeft w:val="0"/>
              <w:marRight w:val="0"/>
              <w:marTop w:val="0"/>
              <w:marBottom w:val="0"/>
              <w:divBdr>
                <w:top w:val="none" w:sz="0" w:space="0" w:color="auto"/>
                <w:left w:val="none" w:sz="0" w:space="0" w:color="auto"/>
                <w:bottom w:val="none" w:sz="0" w:space="0" w:color="auto"/>
                <w:right w:val="none" w:sz="0" w:space="0" w:color="auto"/>
              </w:divBdr>
            </w:div>
            <w:div w:id="676082607">
              <w:marLeft w:val="0"/>
              <w:marRight w:val="0"/>
              <w:marTop w:val="0"/>
              <w:marBottom w:val="0"/>
              <w:divBdr>
                <w:top w:val="none" w:sz="0" w:space="0" w:color="auto"/>
                <w:left w:val="none" w:sz="0" w:space="0" w:color="auto"/>
                <w:bottom w:val="none" w:sz="0" w:space="0" w:color="auto"/>
                <w:right w:val="none" w:sz="0" w:space="0" w:color="auto"/>
              </w:divBdr>
            </w:div>
            <w:div w:id="1748307168">
              <w:marLeft w:val="0"/>
              <w:marRight w:val="0"/>
              <w:marTop w:val="0"/>
              <w:marBottom w:val="0"/>
              <w:divBdr>
                <w:top w:val="none" w:sz="0" w:space="0" w:color="auto"/>
                <w:left w:val="none" w:sz="0" w:space="0" w:color="auto"/>
                <w:bottom w:val="none" w:sz="0" w:space="0" w:color="auto"/>
                <w:right w:val="none" w:sz="0" w:space="0" w:color="auto"/>
              </w:divBdr>
            </w:div>
            <w:div w:id="1974601154">
              <w:marLeft w:val="0"/>
              <w:marRight w:val="0"/>
              <w:marTop w:val="0"/>
              <w:marBottom w:val="0"/>
              <w:divBdr>
                <w:top w:val="none" w:sz="0" w:space="0" w:color="auto"/>
                <w:left w:val="none" w:sz="0" w:space="0" w:color="auto"/>
                <w:bottom w:val="none" w:sz="0" w:space="0" w:color="auto"/>
                <w:right w:val="none" w:sz="0" w:space="0" w:color="auto"/>
              </w:divBdr>
            </w:div>
            <w:div w:id="1890418470">
              <w:marLeft w:val="0"/>
              <w:marRight w:val="0"/>
              <w:marTop w:val="0"/>
              <w:marBottom w:val="0"/>
              <w:divBdr>
                <w:top w:val="none" w:sz="0" w:space="0" w:color="auto"/>
                <w:left w:val="none" w:sz="0" w:space="0" w:color="auto"/>
                <w:bottom w:val="none" w:sz="0" w:space="0" w:color="auto"/>
                <w:right w:val="none" w:sz="0" w:space="0" w:color="auto"/>
              </w:divBdr>
            </w:div>
            <w:div w:id="1900166336">
              <w:marLeft w:val="0"/>
              <w:marRight w:val="0"/>
              <w:marTop w:val="0"/>
              <w:marBottom w:val="0"/>
              <w:divBdr>
                <w:top w:val="none" w:sz="0" w:space="0" w:color="auto"/>
                <w:left w:val="none" w:sz="0" w:space="0" w:color="auto"/>
                <w:bottom w:val="none" w:sz="0" w:space="0" w:color="auto"/>
                <w:right w:val="none" w:sz="0" w:space="0" w:color="auto"/>
              </w:divBdr>
            </w:div>
            <w:div w:id="615647073">
              <w:marLeft w:val="0"/>
              <w:marRight w:val="0"/>
              <w:marTop w:val="0"/>
              <w:marBottom w:val="0"/>
              <w:divBdr>
                <w:top w:val="none" w:sz="0" w:space="0" w:color="auto"/>
                <w:left w:val="none" w:sz="0" w:space="0" w:color="auto"/>
                <w:bottom w:val="none" w:sz="0" w:space="0" w:color="auto"/>
                <w:right w:val="none" w:sz="0" w:space="0" w:color="auto"/>
              </w:divBdr>
            </w:div>
            <w:div w:id="206916681">
              <w:marLeft w:val="0"/>
              <w:marRight w:val="0"/>
              <w:marTop w:val="0"/>
              <w:marBottom w:val="0"/>
              <w:divBdr>
                <w:top w:val="none" w:sz="0" w:space="0" w:color="auto"/>
                <w:left w:val="none" w:sz="0" w:space="0" w:color="auto"/>
                <w:bottom w:val="none" w:sz="0" w:space="0" w:color="auto"/>
                <w:right w:val="none" w:sz="0" w:space="0" w:color="auto"/>
              </w:divBdr>
            </w:div>
            <w:div w:id="792021017">
              <w:marLeft w:val="0"/>
              <w:marRight w:val="0"/>
              <w:marTop w:val="0"/>
              <w:marBottom w:val="0"/>
              <w:divBdr>
                <w:top w:val="none" w:sz="0" w:space="0" w:color="auto"/>
                <w:left w:val="none" w:sz="0" w:space="0" w:color="auto"/>
                <w:bottom w:val="none" w:sz="0" w:space="0" w:color="auto"/>
                <w:right w:val="none" w:sz="0" w:space="0" w:color="auto"/>
              </w:divBdr>
            </w:div>
            <w:div w:id="794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43368">
      <w:bodyDiv w:val="1"/>
      <w:marLeft w:val="0"/>
      <w:marRight w:val="0"/>
      <w:marTop w:val="0"/>
      <w:marBottom w:val="0"/>
      <w:divBdr>
        <w:top w:val="none" w:sz="0" w:space="0" w:color="auto"/>
        <w:left w:val="none" w:sz="0" w:space="0" w:color="auto"/>
        <w:bottom w:val="none" w:sz="0" w:space="0" w:color="auto"/>
        <w:right w:val="none" w:sz="0" w:space="0" w:color="auto"/>
      </w:divBdr>
      <w:divsChild>
        <w:div w:id="27147546">
          <w:marLeft w:val="0"/>
          <w:marRight w:val="0"/>
          <w:marTop w:val="0"/>
          <w:marBottom w:val="0"/>
          <w:divBdr>
            <w:top w:val="none" w:sz="0" w:space="0" w:color="auto"/>
            <w:left w:val="none" w:sz="0" w:space="0" w:color="auto"/>
            <w:bottom w:val="none" w:sz="0" w:space="0" w:color="auto"/>
            <w:right w:val="none" w:sz="0" w:space="0" w:color="auto"/>
          </w:divBdr>
        </w:div>
        <w:div w:id="2093774474">
          <w:marLeft w:val="0"/>
          <w:marRight w:val="0"/>
          <w:marTop w:val="360"/>
          <w:marBottom w:val="0"/>
          <w:divBdr>
            <w:top w:val="none" w:sz="0" w:space="0" w:color="auto"/>
            <w:left w:val="none" w:sz="0" w:space="0" w:color="auto"/>
            <w:bottom w:val="single" w:sz="8" w:space="6" w:color="D9DCDF"/>
            <w:right w:val="none" w:sz="0" w:space="0" w:color="auto"/>
          </w:divBdr>
          <w:divsChild>
            <w:div w:id="473762354">
              <w:marLeft w:val="0"/>
              <w:marRight w:val="0"/>
              <w:marTop w:val="0"/>
              <w:marBottom w:val="230"/>
              <w:divBdr>
                <w:top w:val="none" w:sz="0" w:space="0" w:color="auto"/>
                <w:left w:val="none" w:sz="0" w:space="0" w:color="auto"/>
                <w:bottom w:val="none" w:sz="0" w:space="0" w:color="auto"/>
                <w:right w:val="none" w:sz="0" w:space="0" w:color="auto"/>
              </w:divBdr>
            </w:div>
            <w:div w:id="618074946">
              <w:marLeft w:val="0"/>
              <w:marRight w:val="0"/>
              <w:marTop w:val="0"/>
              <w:marBottom w:val="230"/>
              <w:divBdr>
                <w:top w:val="none" w:sz="0" w:space="0" w:color="auto"/>
                <w:left w:val="none" w:sz="0" w:space="0" w:color="auto"/>
                <w:bottom w:val="none" w:sz="0" w:space="0" w:color="auto"/>
                <w:right w:val="none" w:sz="0" w:space="0" w:color="auto"/>
              </w:divBdr>
            </w:div>
            <w:div w:id="1776709694">
              <w:marLeft w:val="0"/>
              <w:marRight w:val="0"/>
              <w:marTop w:val="0"/>
              <w:marBottom w:val="230"/>
              <w:divBdr>
                <w:top w:val="none" w:sz="0" w:space="0" w:color="auto"/>
                <w:left w:val="none" w:sz="0" w:space="0" w:color="auto"/>
                <w:bottom w:val="none" w:sz="0" w:space="0" w:color="auto"/>
                <w:right w:val="none" w:sz="0" w:space="0" w:color="auto"/>
              </w:divBdr>
            </w:div>
            <w:div w:id="341052446">
              <w:marLeft w:val="0"/>
              <w:marRight w:val="0"/>
              <w:marTop w:val="0"/>
              <w:marBottom w:val="230"/>
              <w:divBdr>
                <w:top w:val="none" w:sz="0" w:space="0" w:color="auto"/>
                <w:left w:val="none" w:sz="0" w:space="0" w:color="auto"/>
                <w:bottom w:val="none" w:sz="0" w:space="0" w:color="auto"/>
                <w:right w:val="none" w:sz="0" w:space="0" w:color="auto"/>
              </w:divBdr>
            </w:div>
            <w:div w:id="1619141284">
              <w:marLeft w:val="0"/>
              <w:marRight w:val="0"/>
              <w:marTop w:val="0"/>
              <w:marBottom w:val="230"/>
              <w:divBdr>
                <w:top w:val="none" w:sz="0" w:space="0" w:color="auto"/>
                <w:left w:val="none" w:sz="0" w:space="0" w:color="auto"/>
                <w:bottom w:val="none" w:sz="0" w:space="0" w:color="auto"/>
                <w:right w:val="none" w:sz="0" w:space="0" w:color="auto"/>
              </w:divBdr>
            </w:div>
            <w:div w:id="131994051">
              <w:marLeft w:val="0"/>
              <w:marRight w:val="0"/>
              <w:marTop w:val="0"/>
              <w:marBottom w:val="230"/>
              <w:divBdr>
                <w:top w:val="none" w:sz="0" w:space="0" w:color="auto"/>
                <w:left w:val="none" w:sz="0" w:space="0" w:color="auto"/>
                <w:bottom w:val="none" w:sz="0" w:space="0" w:color="auto"/>
                <w:right w:val="none" w:sz="0" w:space="0" w:color="auto"/>
              </w:divBdr>
            </w:div>
            <w:div w:id="1872455957">
              <w:marLeft w:val="0"/>
              <w:marRight w:val="0"/>
              <w:marTop w:val="0"/>
              <w:marBottom w:val="230"/>
              <w:divBdr>
                <w:top w:val="none" w:sz="0" w:space="0" w:color="auto"/>
                <w:left w:val="none" w:sz="0" w:space="0" w:color="auto"/>
                <w:bottom w:val="none" w:sz="0" w:space="0" w:color="auto"/>
                <w:right w:val="none" w:sz="0" w:space="0" w:color="auto"/>
              </w:divBdr>
            </w:div>
            <w:div w:id="1773550709">
              <w:marLeft w:val="0"/>
              <w:marRight w:val="0"/>
              <w:marTop w:val="0"/>
              <w:marBottom w:val="230"/>
              <w:divBdr>
                <w:top w:val="none" w:sz="0" w:space="0" w:color="auto"/>
                <w:left w:val="none" w:sz="0" w:space="0" w:color="auto"/>
                <w:bottom w:val="none" w:sz="0" w:space="0" w:color="auto"/>
                <w:right w:val="none" w:sz="0" w:space="0" w:color="auto"/>
              </w:divBdr>
            </w:div>
            <w:div w:id="9332248">
              <w:marLeft w:val="0"/>
              <w:marRight w:val="0"/>
              <w:marTop w:val="0"/>
              <w:marBottom w:val="230"/>
              <w:divBdr>
                <w:top w:val="none" w:sz="0" w:space="0" w:color="auto"/>
                <w:left w:val="none" w:sz="0" w:space="0" w:color="auto"/>
                <w:bottom w:val="none" w:sz="0" w:space="0" w:color="auto"/>
                <w:right w:val="none" w:sz="0" w:space="0" w:color="auto"/>
              </w:divBdr>
            </w:div>
            <w:div w:id="1216501841">
              <w:marLeft w:val="0"/>
              <w:marRight w:val="0"/>
              <w:marTop w:val="0"/>
              <w:marBottom w:val="230"/>
              <w:divBdr>
                <w:top w:val="none" w:sz="0" w:space="0" w:color="auto"/>
                <w:left w:val="none" w:sz="0" w:space="0" w:color="auto"/>
                <w:bottom w:val="none" w:sz="0" w:space="0" w:color="auto"/>
                <w:right w:val="none" w:sz="0" w:space="0" w:color="auto"/>
              </w:divBdr>
            </w:div>
            <w:div w:id="1006715475">
              <w:marLeft w:val="0"/>
              <w:marRight w:val="0"/>
              <w:marTop w:val="0"/>
              <w:marBottom w:val="230"/>
              <w:divBdr>
                <w:top w:val="none" w:sz="0" w:space="0" w:color="auto"/>
                <w:left w:val="none" w:sz="0" w:space="0" w:color="auto"/>
                <w:bottom w:val="none" w:sz="0" w:space="0" w:color="auto"/>
                <w:right w:val="none" w:sz="0" w:space="0" w:color="auto"/>
              </w:divBdr>
            </w:div>
            <w:div w:id="134950395">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 w:id="1236359873">
      <w:bodyDiv w:val="1"/>
      <w:marLeft w:val="0"/>
      <w:marRight w:val="0"/>
      <w:marTop w:val="0"/>
      <w:marBottom w:val="0"/>
      <w:divBdr>
        <w:top w:val="none" w:sz="0" w:space="0" w:color="auto"/>
        <w:left w:val="none" w:sz="0" w:space="0" w:color="auto"/>
        <w:bottom w:val="none" w:sz="0" w:space="0" w:color="auto"/>
        <w:right w:val="none" w:sz="0" w:space="0" w:color="auto"/>
      </w:divBdr>
      <w:divsChild>
        <w:div w:id="894119903">
          <w:marLeft w:val="0"/>
          <w:marRight w:val="0"/>
          <w:marTop w:val="0"/>
          <w:marBottom w:val="92"/>
          <w:divBdr>
            <w:top w:val="single" w:sz="4" w:space="0" w:color="auto"/>
            <w:left w:val="single" w:sz="18" w:space="0" w:color="auto"/>
            <w:bottom w:val="single" w:sz="4" w:space="0" w:color="auto"/>
            <w:right w:val="single" w:sz="4" w:space="0" w:color="auto"/>
          </w:divBdr>
        </w:div>
        <w:div w:id="1605259232">
          <w:marLeft w:val="0"/>
          <w:marRight w:val="0"/>
          <w:marTop w:val="0"/>
          <w:marBottom w:val="92"/>
          <w:divBdr>
            <w:top w:val="single" w:sz="4" w:space="0" w:color="auto"/>
            <w:left w:val="single" w:sz="18" w:space="0" w:color="auto"/>
            <w:bottom w:val="single" w:sz="4" w:space="0" w:color="auto"/>
            <w:right w:val="single" w:sz="4" w:space="0" w:color="auto"/>
          </w:divBdr>
        </w:div>
        <w:div w:id="1539275382">
          <w:marLeft w:val="0"/>
          <w:marRight w:val="0"/>
          <w:marTop w:val="92"/>
          <w:marBottom w:val="0"/>
          <w:divBdr>
            <w:top w:val="single" w:sz="4" w:space="0" w:color="D5DDC6"/>
            <w:left w:val="single" w:sz="4" w:space="3" w:color="D5DDC6"/>
            <w:bottom w:val="single" w:sz="4" w:space="0" w:color="D5DDC6"/>
            <w:right w:val="single" w:sz="4" w:space="0" w:color="D5DDC6"/>
          </w:divBdr>
        </w:div>
        <w:div w:id="1385906759">
          <w:marLeft w:val="0"/>
          <w:marRight w:val="0"/>
          <w:marTop w:val="0"/>
          <w:marBottom w:val="92"/>
          <w:divBdr>
            <w:top w:val="single" w:sz="4" w:space="0" w:color="auto"/>
            <w:left w:val="single" w:sz="18" w:space="0" w:color="auto"/>
            <w:bottom w:val="single" w:sz="4" w:space="0" w:color="auto"/>
            <w:right w:val="single" w:sz="4" w:space="0" w:color="auto"/>
          </w:divBdr>
        </w:div>
        <w:div w:id="1300650229">
          <w:marLeft w:val="0"/>
          <w:marRight w:val="0"/>
          <w:marTop w:val="115"/>
          <w:marBottom w:val="115"/>
          <w:divBdr>
            <w:top w:val="none" w:sz="0" w:space="0" w:color="auto"/>
            <w:left w:val="none" w:sz="0" w:space="0" w:color="auto"/>
            <w:bottom w:val="none" w:sz="0" w:space="0" w:color="auto"/>
            <w:right w:val="none" w:sz="0" w:space="0" w:color="auto"/>
          </w:divBdr>
          <w:divsChild>
            <w:div w:id="1952125662">
              <w:marLeft w:val="0"/>
              <w:marRight w:val="0"/>
              <w:marTop w:val="100"/>
              <w:marBottom w:val="100"/>
              <w:divBdr>
                <w:top w:val="none" w:sz="0" w:space="0" w:color="auto"/>
                <w:left w:val="none" w:sz="0" w:space="0" w:color="auto"/>
                <w:bottom w:val="none" w:sz="0" w:space="0" w:color="auto"/>
                <w:right w:val="none" w:sz="0" w:space="0" w:color="auto"/>
              </w:divBdr>
              <w:divsChild>
                <w:div w:id="982277416">
                  <w:marLeft w:val="0"/>
                  <w:marRight w:val="0"/>
                  <w:marTop w:val="0"/>
                  <w:marBottom w:val="0"/>
                  <w:divBdr>
                    <w:top w:val="none" w:sz="0" w:space="0" w:color="auto"/>
                    <w:left w:val="none" w:sz="0" w:space="0" w:color="auto"/>
                    <w:bottom w:val="none" w:sz="0" w:space="0" w:color="auto"/>
                    <w:right w:val="none" w:sz="0" w:space="0" w:color="auto"/>
                  </w:divBdr>
                  <w:divsChild>
                    <w:div w:id="67865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975643">
          <w:marLeft w:val="0"/>
          <w:marRight w:val="0"/>
          <w:marTop w:val="92"/>
          <w:marBottom w:val="0"/>
          <w:divBdr>
            <w:top w:val="single" w:sz="4" w:space="0" w:color="D5DDC6"/>
            <w:left w:val="single" w:sz="4" w:space="3" w:color="D5DDC6"/>
            <w:bottom w:val="single" w:sz="4" w:space="0" w:color="D5DDC6"/>
            <w:right w:val="single" w:sz="4" w:space="0" w:color="D5DDC6"/>
          </w:divBdr>
        </w:div>
        <w:div w:id="666515937">
          <w:marLeft w:val="0"/>
          <w:marRight w:val="0"/>
          <w:marTop w:val="0"/>
          <w:marBottom w:val="92"/>
          <w:divBdr>
            <w:top w:val="single" w:sz="4" w:space="0" w:color="auto"/>
            <w:left w:val="single" w:sz="18" w:space="0" w:color="auto"/>
            <w:bottom w:val="single" w:sz="4" w:space="0" w:color="auto"/>
            <w:right w:val="single" w:sz="4" w:space="0" w:color="auto"/>
          </w:divBdr>
        </w:div>
        <w:div w:id="1987276443">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241790586">
      <w:bodyDiv w:val="1"/>
      <w:marLeft w:val="0"/>
      <w:marRight w:val="0"/>
      <w:marTop w:val="0"/>
      <w:marBottom w:val="0"/>
      <w:divBdr>
        <w:top w:val="none" w:sz="0" w:space="0" w:color="auto"/>
        <w:left w:val="none" w:sz="0" w:space="0" w:color="auto"/>
        <w:bottom w:val="none" w:sz="0" w:space="0" w:color="auto"/>
        <w:right w:val="none" w:sz="0" w:space="0" w:color="auto"/>
      </w:divBdr>
      <w:divsChild>
        <w:div w:id="1922984922">
          <w:marLeft w:val="0"/>
          <w:marRight w:val="0"/>
          <w:marTop w:val="0"/>
          <w:marBottom w:val="0"/>
          <w:divBdr>
            <w:top w:val="none" w:sz="0" w:space="0" w:color="auto"/>
            <w:left w:val="none" w:sz="0" w:space="0" w:color="auto"/>
            <w:bottom w:val="none" w:sz="0" w:space="0" w:color="auto"/>
            <w:right w:val="none" w:sz="0" w:space="0" w:color="auto"/>
          </w:divBdr>
        </w:div>
        <w:div w:id="1014116104">
          <w:marLeft w:val="0"/>
          <w:marRight w:val="0"/>
          <w:marTop w:val="360"/>
          <w:marBottom w:val="0"/>
          <w:divBdr>
            <w:top w:val="none" w:sz="0" w:space="0" w:color="auto"/>
            <w:left w:val="none" w:sz="0" w:space="0" w:color="auto"/>
            <w:bottom w:val="single" w:sz="8" w:space="6" w:color="D9DCDF"/>
            <w:right w:val="none" w:sz="0" w:space="0" w:color="auto"/>
          </w:divBdr>
        </w:div>
      </w:divsChild>
    </w:div>
    <w:div w:id="1247691007">
      <w:bodyDiv w:val="1"/>
      <w:marLeft w:val="0"/>
      <w:marRight w:val="0"/>
      <w:marTop w:val="0"/>
      <w:marBottom w:val="0"/>
      <w:divBdr>
        <w:top w:val="none" w:sz="0" w:space="0" w:color="auto"/>
        <w:left w:val="none" w:sz="0" w:space="0" w:color="auto"/>
        <w:bottom w:val="none" w:sz="0" w:space="0" w:color="auto"/>
        <w:right w:val="none" w:sz="0" w:space="0" w:color="auto"/>
      </w:divBdr>
      <w:divsChild>
        <w:div w:id="567109627">
          <w:marLeft w:val="0"/>
          <w:marRight w:val="0"/>
          <w:marTop w:val="0"/>
          <w:marBottom w:val="0"/>
          <w:divBdr>
            <w:top w:val="none" w:sz="0" w:space="0" w:color="auto"/>
            <w:left w:val="none" w:sz="0" w:space="0" w:color="auto"/>
            <w:bottom w:val="none" w:sz="0" w:space="0" w:color="auto"/>
            <w:right w:val="none" w:sz="0" w:space="0" w:color="auto"/>
          </w:divBdr>
        </w:div>
        <w:div w:id="746071218">
          <w:marLeft w:val="0"/>
          <w:marRight w:val="0"/>
          <w:marTop w:val="360"/>
          <w:marBottom w:val="0"/>
          <w:divBdr>
            <w:top w:val="none" w:sz="0" w:space="0" w:color="auto"/>
            <w:left w:val="none" w:sz="0" w:space="0" w:color="auto"/>
            <w:bottom w:val="single" w:sz="8" w:space="6" w:color="D9DCDF"/>
            <w:right w:val="none" w:sz="0" w:space="0" w:color="auto"/>
          </w:divBdr>
        </w:div>
      </w:divsChild>
    </w:div>
    <w:div w:id="1248072168">
      <w:bodyDiv w:val="1"/>
      <w:marLeft w:val="0"/>
      <w:marRight w:val="0"/>
      <w:marTop w:val="0"/>
      <w:marBottom w:val="0"/>
      <w:divBdr>
        <w:top w:val="none" w:sz="0" w:space="0" w:color="auto"/>
        <w:left w:val="none" w:sz="0" w:space="0" w:color="auto"/>
        <w:bottom w:val="none" w:sz="0" w:space="0" w:color="auto"/>
        <w:right w:val="none" w:sz="0" w:space="0" w:color="auto"/>
      </w:divBdr>
    </w:div>
    <w:div w:id="1249116168">
      <w:bodyDiv w:val="1"/>
      <w:marLeft w:val="0"/>
      <w:marRight w:val="0"/>
      <w:marTop w:val="0"/>
      <w:marBottom w:val="0"/>
      <w:divBdr>
        <w:top w:val="none" w:sz="0" w:space="0" w:color="auto"/>
        <w:left w:val="none" w:sz="0" w:space="0" w:color="auto"/>
        <w:bottom w:val="none" w:sz="0" w:space="0" w:color="auto"/>
        <w:right w:val="none" w:sz="0" w:space="0" w:color="auto"/>
      </w:divBdr>
      <w:divsChild>
        <w:div w:id="411701123">
          <w:marLeft w:val="0"/>
          <w:marRight w:val="0"/>
          <w:marTop w:val="115"/>
          <w:marBottom w:val="115"/>
          <w:divBdr>
            <w:top w:val="none" w:sz="0" w:space="0" w:color="auto"/>
            <w:left w:val="none" w:sz="0" w:space="0" w:color="auto"/>
            <w:bottom w:val="none" w:sz="0" w:space="0" w:color="auto"/>
            <w:right w:val="none" w:sz="0" w:space="0" w:color="auto"/>
          </w:divBdr>
          <w:divsChild>
            <w:div w:id="596643391">
              <w:marLeft w:val="0"/>
              <w:marRight w:val="0"/>
              <w:marTop w:val="100"/>
              <w:marBottom w:val="100"/>
              <w:divBdr>
                <w:top w:val="none" w:sz="0" w:space="0" w:color="auto"/>
                <w:left w:val="none" w:sz="0" w:space="0" w:color="auto"/>
                <w:bottom w:val="none" w:sz="0" w:space="0" w:color="auto"/>
                <w:right w:val="none" w:sz="0" w:space="0" w:color="auto"/>
              </w:divBdr>
              <w:divsChild>
                <w:div w:id="648360090">
                  <w:marLeft w:val="0"/>
                  <w:marRight w:val="0"/>
                  <w:marTop w:val="0"/>
                  <w:marBottom w:val="0"/>
                  <w:divBdr>
                    <w:top w:val="none" w:sz="0" w:space="0" w:color="auto"/>
                    <w:left w:val="none" w:sz="0" w:space="0" w:color="auto"/>
                    <w:bottom w:val="none" w:sz="0" w:space="0" w:color="auto"/>
                    <w:right w:val="none" w:sz="0" w:space="0" w:color="auto"/>
                  </w:divBdr>
                  <w:divsChild>
                    <w:div w:id="10546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238631">
          <w:marLeft w:val="0"/>
          <w:marRight w:val="0"/>
          <w:marTop w:val="0"/>
          <w:marBottom w:val="92"/>
          <w:divBdr>
            <w:top w:val="single" w:sz="4" w:space="0" w:color="auto"/>
            <w:left w:val="single" w:sz="18" w:space="0" w:color="auto"/>
            <w:bottom w:val="single" w:sz="4" w:space="0" w:color="auto"/>
            <w:right w:val="single" w:sz="4" w:space="0" w:color="auto"/>
          </w:divBdr>
        </w:div>
        <w:div w:id="495728027">
          <w:marLeft w:val="0"/>
          <w:marRight w:val="0"/>
          <w:marTop w:val="92"/>
          <w:marBottom w:val="0"/>
          <w:divBdr>
            <w:top w:val="single" w:sz="4" w:space="0" w:color="D5DDC6"/>
            <w:left w:val="single" w:sz="4" w:space="3" w:color="D5DDC6"/>
            <w:bottom w:val="single" w:sz="4" w:space="0" w:color="D5DDC6"/>
            <w:right w:val="single" w:sz="4" w:space="0" w:color="D5DDC6"/>
          </w:divBdr>
        </w:div>
        <w:div w:id="316298955">
          <w:marLeft w:val="0"/>
          <w:marRight w:val="0"/>
          <w:marTop w:val="0"/>
          <w:marBottom w:val="92"/>
          <w:divBdr>
            <w:top w:val="single" w:sz="4" w:space="0" w:color="auto"/>
            <w:left w:val="single" w:sz="18" w:space="0" w:color="auto"/>
            <w:bottom w:val="single" w:sz="4" w:space="0" w:color="auto"/>
            <w:right w:val="single" w:sz="4" w:space="0" w:color="auto"/>
          </w:divBdr>
        </w:div>
        <w:div w:id="1140147740">
          <w:marLeft w:val="0"/>
          <w:marRight w:val="0"/>
          <w:marTop w:val="92"/>
          <w:marBottom w:val="0"/>
          <w:divBdr>
            <w:top w:val="single" w:sz="4" w:space="0" w:color="D5DDC6"/>
            <w:left w:val="single" w:sz="4" w:space="3" w:color="D5DDC6"/>
            <w:bottom w:val="single" w:sz="4" w:space="0" w:color="D5DDC6"/>
            <w:right w:val="single" w:sz="4" w:space="0" w:color="D5DDC6"/>
          </w:divBdr>
        </w:div>
        <w:div w:id="2054577059">
          <w:marLeft w:val="0"/>
          <w:marRight w:val="0"/>
          <w:marTop w:val="0"/>
          <w:marBottom w:val="92"/>
          <w:divBdr>
            <w:top w:val="single" w:sz="4" w:space="0" w:color="auto"/>
            <w:left w:val="single" w:sz="18" w:space="0" w:color="auto"/>
            <w:bottom w:val="single" w:sz="4" w:space="0" w:color="auto"/>
            <w:right w:val="single" w:sz="4" w:space="0" w:color="auto"/>
          </w:divBdr>
        </w:div>
        <w:div w:id="518741792">
          <w:marLeft w:val="0"/>
          <w:marRight w:val="0"/>
          <w:marTop w:val="0"/>
          <w:marBottom w:val="92"/>
          <w:divBdr>
            <w:top w:val="single" w:sz="4" w:space="0" w:color="auto"/>
            <w:left w:val="single" w:sz="18" w:space="0" w:color="auto"/>
            <w:bottom w:val="single" w:sz="4" w:space="0" w:color="auto"/>
            <w:right w:val="single" w:sz="4" w:space="0" w:color="auto"/>
          </w:divBdr>
        </w:div>
        <w:div w:id="72551854">
          <w:marLeft w:val="0"/>
          <w:marRight w:val="0"/>
          <w:marTop w:val="92"/>
          <w:marBottom w:val="0"/>
          <w:divBdr>
            <w:top w:val="single" w:sz="4" w:space="0" w:color="D5DDC6"/>
            <w:left w:val="single" w:sz="4" w:space="3" w:color="D5DDC6"/>
            <w:bottom w:val="single" w:sz="4" w:space="0" w:color="D5DDC6"/>
            <w:right w:val="single" w:sz="4" w:space="0" w:color="D5DDC6"/>
          </w:divBdr>
        </w:div>
        <w:div w:id="346098611">
          <w:marLeft w:val="0"/>
          <w:marRight w:val="0"/>
          <w:marTop w:val="0"/>
          <w:marBottom w:val="92"/>
          <w:divBdr>
            <w:top w:val="single" w:sz="4" w:space="0" w:color="auto"/>
            <w:left w:val="single" w:sz="18" w:space="0" w:color="auto"/>
            <w:bottom w:val="single" w:sz="4" w:space="0" w:color="auto"/>
            <w:right w:val="single" w:sz="4" w:space="0" w:color="auto"/>
          </w:divBdr>
        </w:div>
        <w:div w:id="1778258590">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258370959">
      <w:bodyDiv w:val="1"/>
      <w:marLeft w:val="0"/>
      <w:marRight w:val="0"/>
      <w:marTop w:val="0"/>
      <w:marBottom w:val="0"/>
      <w:divBdr>
        <w:top w:val="none" w:sz="0" w:space="0" w:color="auto"/>
        <w:left w:val="none" w:sz="0" w:space="0" w:color="auto"/>
        <w:bottom w:val="none" w:sz="0" w:space="0" w:color="auto"/>
        <w:right w:val="none" w:sz="0" w:space="0" w:color="auto"/>
      </w:divBdr>
      <w:divsChild>
        <w:div w:id="1680237795">
          <w:marLeft w:val="0"/>
          <w:marRight w:val="0"/>
          <w:marTop w:val="0"/>
          <w:marBottom w:val="80"/>
          <w:divBdr>
            <w:top w:val="single" w:sz="4" w:space="0" w:color="auto"/>
            <w:left w:val="single" w:sz="18" w:space="0" w:color="auto"/>
            <w:bottom w:val="single" w:sz="4" w:space="0" w:color="auto"/>
            <w:right w:val="single" w:sz="4" w:space="0" w:color="auto"/>
          </w:divBdr>
        </w:div>
        <w:div w:id="1013075395">
          <w:marLeft w:val="0"/>
          <w:marRight w:val="0"/>
          <w:marTop w:val="0"/>
          <w:marBottom w:val="80"/>
          <w:divBdr>
            <w:top w:val="single" w:sz="4" w:space="0" w:color="auto"/>
            <w:left w:val="single" w:sz="18" w:space="0" w:color="auto"/>
            <w:bottom w:val="single" w:sz="4" w:space="0" w:color="auto"/>
            <w:right w:val="single" w:sz="4" w:space="0" w:color="auto"/>
          </w:divBdr>
        </w:div>
        <w:div w:id="539123381">
          <w:marLeft w:val="0"/>
          <w:marRight w:val="0"/>
          <w:marTop w:val="0"/>
          <w:marBottom w:val="80"/>
          <w:divBdr>
            <w:top w:val="single" w:sz="4" w:space="0" w:color="auto"/>
            <w:left w:val="single" w:sz="18" w:space="0" w:color="auto"/>
            <w:bottom w:val="single" w:sz="4" w:space="0" w:color="auto"/>
            <w:right w:val="single" w:sz="4" w:space="0" w:color="auto"/>
          </w:divBdr>
        </w:div>
        <w:div w:id="1219782941">
          <w:marLeft w:val="0"/>
          <w:marRight w:val="0"/>
          <w:marTop w:val="0"/>
          <w:marBottom w:val="80"/>
          <w:divBdr>
            <w:top w:val="single" w:sz="4" w:space="0" w:color="auto"/>
            <w:left w:val="single" w:sz="18" w:space="0" w:color="auto"/>
            <w:bottom w:val="single" w:sz="4" w:space="0" w:color="auto"/>
            <w:right w:val="single" w:sz="4" w:space="0" w:color="auto"/>
          </w:divBdr>
        </w:div>
        <w:div w:id="317153322">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1261572143">
      <w:bodyDiv w:val="1"/>
      <w:marLeft w:val="0"/>
      <w:marRight w:val="0"/>
      <w:marTop w:val="0"/>
      <w:marBottom w:val="0"/>
      <w:divBdr>
        <w:top w:val="none" w:sz="0" w:space="0" w:color="auto"/>
        <w:left w:val="none" w:sz="0" w:space="0" w:color="auto"/>
        <w:bottom w:val="none" w:sz="0" w:space="0" w:color="auto"/>
        <w:right w:val="none" w:sz="0" w:space="0" w:color="auto"/>
      </w:divBdr>
      <w:divsChild>
        <w:div w:id="418870686">
          <w:marLeft w:val="0"/>
          <w:marRight w:val="0"/>
          <w:marTop w:val="115"/>
          <w:marBottom w:val="115"/>
          <w:divBdr>
            <w:top w:val="none" w:sz="0" w:space="0" w:color="auto"/>
            <w:left w:val="none" w:sz="0" w:space="0" w:color="auto"/>
            <w:bottom w:val="none" w:sz="0" w:space="0" w:color="auto"/>
            <w:right w:val="none" w:sz="0" w:space="0" w:color="auto"/>
          </w:divBdr>
          <w:divsChild>
            <w:div w:id="1208028188">
              <w:marLeft w:val="0"/>
              <w:marRight w:val="0"/>
              <w:marTop w:val="100"/>
              <w:marBottom w:val="100"/>
              <w:divBdr>
                <w:top w:val="none" w:sz="0" w:space="0" w:color="auto"/>
                <w:left w:val="none" w:sz="0" w:space="0" w:color="auto"/>
                <w:bottom w:val="none" w:sz="0" w:space="0" w:color="auto"/>
                <w:right w:val="none" w:sz="0" w:space="0" w:color="auto"/>
              </w:divBdr>
              <w:divsChild>
                <w:div w:id="1324090620">
                  <w:marLeft w:val="0"/>
                  <w:marRight w:val="0"/>
                  <w:marTop w:val="0"/>
                  <w:marBottom w:val="0"/>
                  <w:divBdr>
                    <w:top w:val="none" w:sz="0" w:space="0" w:color="auto"/>
                    <w:left w:val="none" w:sz="0" w:space="0" w:color="auto"/>
                    <w:bottom w:val="none" w:sz="0" w:space="0" w:color="auto"/>
                    <w:right w:val="none" w:sz="0" w:space="0" w:color="auto"/>
                  </w:divBdr>
                  <w:divsChild>
                    <w:div w:id="78974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027319">
          <w:marLeft w:val="0"/>
          <w:marRight w:val="0"/>
          <w:marTop w:val="0"/>
          <w:marBottom w:val="92"/>
          <w:divBdr>
            <w:top w:val="single" w:sz="4" w:space="0" w:color="auto"/>
            <w:left w:val="single" w:sz="18" w:space="0" w:color="auto"/>
            <w:bottom w:val="single" w:sz="4" w:space="0" w:color="auto"/>
            <w:right w:val="single" w:sz="4" w:space="0" w:color="auto"/>
          </w:divBdr>
        </w:div>
        <w:div w:id="1813282529">
          <w:marLeft w:val="0"/>
          <w:marRight w:val="0"/>
          <w:marTop w:val="92"/>
          <w:marBottom w:val="0"/>
          <w:divBdr>
            <w:top w:val="single" w:sz="4" w:space="0" w:color="D5DDC6"/>
            <w:left w:val="single" w:sz="4" w:space="3" w:color="D5DDC6"/>
            <w:bottom w:val="single" w:sz="4" w:space="0" w:color="D5DDC6"/>
            <w:right w:val="single" w:sz="4" w:space="0" w:color="D5DDC6"/>
          </w:divBdr>
        </w:div>
        <w:div w:id="290328098">
          <w:marLeft w:val="0"/>
          <w:marRight w:val="0"/>
          <w:marTop w:val="0"/>
          <w:marBottom w:val="92"/>
          <w:divBdr>
            <w:top w:val="single" w:sz="4" w:space="0" w:color="auto"/>
            <w:left w:val="single" w:sz="18" w:space="0" w:color="auto"/>
            <w:bottom w:val="single" w:sz="4" w:space="0" w:color="auto"/>
            <w:right w:val="single" w:sz="4" w:space="0" w:color="auto"/>
          </w:divBdr>
        </w:div>
        <w:div w:id="299312256">
          <w:marLeft w:val="0"/>
          <w:marRight w:val="0"/>
          <w:marTop w:val="0"/>
          <w:marBottom w:val="92"/>
          <w:divBdr>
            <w:top w:val="single" w:sz="4" w:space="0" w:color="auto"/>
            <w:left w:val="single" w:sz="18" w:space="0" w:color="auto"/>
            <w:bottom w:val="single" w:sz="4" w:space="0" w:color="auto"/>
            <w:right w:val="single" w:sz="4" w:space="0" w:color="auto"/>
          </w:divBdr>
        </w:div>
        <w:div w:id="1658922213">
          <w:marLeft w:val="0"/>
          <w:marRight w:val="0"/>
          <w:marTop w:val="92"/>
          <w:marBottom w:val="0"/>
          <w:divBdr>
            <w:top w:val="single" w:sz="4" w:space="0" w:color="D5DDC6"/>
            <w:left w:val="single" w:sz="4" w:space="3" w:color="D5DDC6"/>
            <w:bottom w:val="single" w:sz="4" w:space="0" w:color="D5DDC6"/>
            <w:right w:val="single" w:sz="4" w:space="0" w:color="D5DDC6"/>
          </w:divBdr>
        </w:div>
        <w:div w:id="655916538">
          <w:marLeft w:val="0"/>
          <w:marRight w:val="0"/>
          <w:marTop w:val="0"/>
          <w:marBottom w:val="92"/>
          <w:divBdr>
            <w:top w:val="single" w:sz="4" w:space="0" w:color="auto"/>
            <w:left w:val="single" w:sz="18" w:space="0" w:color="auto"/>
            <w:bottom w:val="single" w:sz="4" w:space="0" w:color="auto"/>
            <w:right w:val="single" w:sz="4" w:space="0" w:color="auto"/>
          </w:divBdr>
        </w:div>
        <w:div w:id="299843724">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262103365">
      <w:bodyDiv w:val="1"/>
      <w:marLeft w:val="0"/>
      <w:marRight w:val="0"/>
      <w:marTop w:val="0"/>
      <w:marBottom w:val="0"/>
      <w:divBdr>
        <w:top w:val="none" w:sz="0" w:space="0" w:color="auto"/>
        <w:left w:val="none" w:sz="0" w:space="0" w:color="auto"/>
        <w:bottom w:val="none" w:sz="0" w:space="0" w:color="auto"/>
        <w:right w:val="none" w:sz="0" w:space="0" w:color="auto"/>
      </w:divBdr>
      <w:divsChild>
        <w:div w:id="620185335">
          <w:marLeft w:val="0"/>
          <w:marRight w:val="0"/>
          <w:marTop w:val="0"/>
          <w:marBottom w:val="0"/>
          <w:divBdr>
            <w:top w:val="none" w:sz="0" w:space="0" w:color="auto"/>
            <w:left w:val="none" w:sz="0" w:space="0" w:color="auto"/>
            <w:bottom w:val="none" w:sz="0" w:space="0" w:color="auto"/>
            <w:right w:val="none" w:sz="0" w:space="0" w:color="auto"/>
          </w:divBdr>
        </w:div>
        <w:div w:id="426002662">
          <w:marLeft w:val="0"/>
          <w:marRight w:val="0"/>
          <w:marTop w:val="360"/>
          <w:marBottom w:val="0"/>
          <w:divBdr>
            <w:top w:val="none" w:sz="0" w:space="0" w:color="auto"/>
            <w:left w:val="none" w:sz="0" w:space="0" w:color="auto"/>
            <w:bottom w:val="single" w:sz="8" w:space="6" w:color="D9DCDF"/>
            <w:right w:val="none" w:sz="0" w:space="0" w:color="auto"/>
          </w:divBdr>
          <w:divsChild>
            <w:div w:id="1098334416">
              <w:marLeft w:val="0"/>
              <w:marRight w:val="0"/>
              <w:marTop w:val="0"/>
              <w:marBottom w:val="0"/>
              <w:divBdr>
                <w:top w:val="none" w:sz="0" w:space="0" w:color="auto"/>
                <w:left w:val="none" w:sz="0" w:space="0" w:color="auto"/>
                <w:bottom w:val="none" w:sz="0" w:space="0" w:color="auto"/>
                <w:right w:val="none" w:sz="0" w:space="0" w:color="auto"/>
              </w:divBdr>
              <w:divsChild>
                <w:div w:id="286159902">
                  <w:marLeft w:val="0"/>
                  <w:marRight w:val="0"/>
                  <w:marTop w:val="0"/>
                  <w:marBottom w:val="0"/>
                  <w:divBdr>
                    <w:top w:val="none" w:sz="0" w:space="0" w:color="auto"/>
                    <w:left w:val="none" w:sz="0" w:space="0" w:color="auto"/>
                    <w:bottom w:val="none" w:sz="0" w:space="0" w:color="auto"/>
                    <w:right w:val="none" w:sz="0" w:space="0" w:color="auto"/>
                  </w:divBdr>
                  <w:divsChild>
                    <w:div w:id="1718123329">
                      <w:marLeft w:val="0"/>
                      <w:marRight w:val="0"/>
                      <w:marTop w:val="0"/>
                      <w:marBottom w:val="300"/>
                      <w:divBdr>
                        <w:top w:val="none" w:sz="0" w:space="0" w:color="auto"/>
                        <w:left w:val="none" w:sz="0" w:space="0" w:color="auto"/>
                        <w:bottom w:val="none" w:sz="0" w:space="0" w:color="auto"/>
                        <w:right w:val="none" w:sz="0" w:space="0" w:color="auto"/>
                      </w:divBdr>
                      <w:divsChild>
                        <w:div w:id="4886678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51496">
              <w:marLeft w:val="0"/>
              <w:marRight w:val="0"/>
              <w:marTop w:val="0"/>
              <w:marBottom w:val="0"/>
              <w:divBdr>
                <w:top w:val="none" w:sz="0" w:space="0" w:color="auto"/>
                <w:left w:val="none" w:sz="0" w:space="0" w:color="auto"/>
                <w:bottom w:val="none" w:sz="0" w:space="0" w:color="auto"/>
                <w:right w:val="none" w:sz="0" w:space="0" w:color="auto"/>
              </w:divBdr>
              <w:divsChild>
                <w:div w:id="941692199">
                  <w:marLeft w:val="0"/>
                  <w:marRight w:val="0"/>
                  <w:marTop w:val="0"/>
                  <w:marBottom w:val="0"/>
                  <w:divBdr>
                    <w:top w:val="none" w:sz="0" w:space="0" w:color="auto"/>
                    <w:left w:val="none" w:sz="0" w:space="0" w:color="auto"/>
                    <w:bottom w:val="none" w:sz="0" w:space="0" w:color="auto"/>
                    <w:right w:val="none" w:sz="0" w:space="0" w:color="auto"/>
                  </w:divBdr>
                  <w:divsChild>
                    <w:div w:id="1382827785">
                      <w:marLeft w:val="0"/>
                      <w:marRight w:val="0"/>
                      <w:marTop w:val="0"/>
                      <w:marBottom w:val="0"/>
                      <w:divBdr>
                        <w:top w:val="none" w:sz="0" w:space="0" w:color="auto"/>
                        <w:left w:val="none" w:sz="0" w:space="0" w:color="auto"/>
                        <w:bottom w:val="none" w:sz="0" w:space="0" w:color="auto"/>
                        <w:right w:val="none" w:sz="0" w:space="0" w:color="auto"/>
                      </w:divBdr>
                      <w:divsChild>
                        <w:div w:id="126550986">
                          <w:marLeft w:val="0"/>
                          <w:marRight w:val="0"/>
                          <w:marTop w:val="0"/>
                          <w:marBottom w:val="0"/>
                          <w:divBdr>
                            <w:top w:val="none" w:sz="0" w:space="0" w:color="auto"/>
                            <w:left w:val="none" w:sz="0" w:space="0" w:color="auto"/>
                            <w:bottom w:val="none" w:sz="0" w:space="0" w:color="auto"/>
                            <w:right w:val="none" w:sz="0" w:space="0" w:color="auto"/>
                          </w:divBdr>
                        </w:div>
                      </w:divsChild>
                    </w:div>
                    <w:div w:id="1198196797">
                      <w:marLeft w:val="0"/>
                      <w:marRight w:val="0"/>
                      <w:marTop w:val="0"/>
                      <w:marBottom w:val="0"/>
                      <w:divBdr>
                        <w:top w:val="none" w:sz="0" w:space="0" w:color="auto"/>
                        <w:left w:val="none" w:sz="0" w:space="0" w:color="auto"/>
                        <w:bottom w:val="none" w:sz="0" w:space="0" w:color="auto"/>
                        <w:right w:val="none" w:sz="0" w:space="0" w:color="auto"/>
                      </w:divBdr>
                      <w:divsChild>
                        <w:div w:id="1390613444">
                          <w:marLeft w:val="0"/>
                          <w:marRight w:val="0"/>
                          <w:marTop w:val="0"/>
                          <w:marBottom w:val="0"/>
                          <w:divBdr>
                            <w:top w:val="none" w:sz="0" w:space="0" w:color="auto"/>
                            <w:left w:val="none" w:sz="0" w:space="0" w:color="auto"/>
                            <w:bottom w:val="none" w:sz="0" w:space="0" w:color="auto"/>
                            <w:right w:val="none" w:sz="0" w:space="0" w:color="auto"/>
                          </w:divBdr>
                        </w:div>
                      </w:divsChild>
                    </w:div>
                    <w:div w:id="165439002">
                      <w:marLeft w:val="0"/>
                      <w:marRight w:val="0"/>
                      <w:marTop w:val="0"/>
                      <w:marBottom w:val="0"/>
                      <w:divBdr>
                        <w:top w:val="none" w:sz="0" w:space="0" w:color="auto"/>
                        <w:left w:val="none" w:sz="0" w:space="0" w:color="auto"/>
                        <w:bottom w:val="none" w:sz="0" w:space="0" w:color="auto"/>
                        <w:right w:val="none" w:sz="0" w:space="0" w:color="auto"/>
                      </w:divBdr>
                      <w:divsChild>
                        <w:div w:id="67004804">
                          <w:marLeft w:val="0"/>
                          <w:marRight w:val="0"/>
                          <w:marTop w:val="0"/>
                          <w:marBottom w:val="0"/>
                          <w:divBdr>
                            <w:top w:val="none" w:sz="0" w:space="0" w:color="auto"/>
                            <w:left w:val="none" w:sz="0" w:space="0" w:color="auto"/>
                            <w:bottom w:val="none" w:sz="0" w:space="0" w:color="auto"/>
                            <w:right w:val="none" w:sz="0" w:space="0" w:color="auto"/>
                          </w:divBdr>
                        </w:div>
                      </w:divsChild>
                    </w:div>
                    <w:div w:id="1219822315">
                      <w:marLeft w:val="0"/>
                      <w:marRight w:val="0"/>
                      <w:marTop w:val="0"/>
                      <w:marBottom w:val="0"/>
                      <w:divBdr>
                        <w:top w:val="none" w:sz="0" w:space="0" w:color="auto"/>
                        <w:left w:val="none" w:sz="0" w:space="0" w:color="auto"/>
                        <w:bottom w:val="none" w:sz="0" w:space="0" w:color="auto"/>
                        <w:right w:val="none" w:sz="0" w:space="0" w:color="auto"/>
                      </w:divBdr>
                      <w:divsChild>
                        <w:div w:id="237718399">
                          <w:marLeft w:val="0"/>
                          <w:marRight w:val="0"/>
                          <w:marTop w:val="0"/>
                          <w:marBottom w:val="150"/>
                          <w:divBdr>
                            <w:top w:val="none" w:sz="0" w:space="0" w:color="auto"/>
                            <w:left w:val="none" w:sz="0" w:space="0" w:color="auto"/>
                            <w:bottom w:val="none" w:sz="0" w:space="0" w:color="auto"/>
                            <w:right w:val="none" w:sz="0" w:space="0" w:color="auto"/>
                          </w:divBdr>
                        </w:div>
                        <w:div w:id="1576668351">
                          <w:marLeft w:val="0"/>
                          <w:marRight w:val="0"/>
                          <w:marTop w:val="0"/>
                          <w:marBottom w:val="150"/>
                          <w:divBdr>
                            <w:top w:val="none" w:sz="0" w:space="0" w:color="auto"/>
                            <w:left w:val="none" w:sz="0" w:space="0" w:color="auto"/>
                            <w:bottom w:val="none" w:sz="0" w:space="0" w:color="auto"/>
                            <w:right w:val="none" w:sz="0" w:space="0" w:color="auto"/>
                          </w:divBdr>
                        </w:div>
                        <w:div w:id="371196213">
                          <w:marLeft w:val="0"/>
                          <w:marRight w:val="0"/>
                          <w:marTop w:val="0"/>
                          <w:marBottom w:val="150"/>
                          <w:divBdr>
                            <w:top w:val="none" w:sz="0" w:space="0" w:color="auto"/>
                            <w:left w:val="none" w:sz="0" w:space="0" w:color="auto"/>
                            <w:bottom w:val="none" w:sz="0" w:space="0" w:color="auto"/>
                            <w:right w:val="none" w:sz="0" w:space="0" w:color="auto"/>
                          </w:divBdr>
                        </w:div>
                        <w:div w:id="1225407798">
                          <w:marLeft w:val="0"/>
                          <w:marRight w:val="0"/>
                          <w:marTop w:val="0"/>
                          <w:marBottom w:val="150"/>
                          <w:divBdr>
                            <w:top w:val="none" w:sz="0" w:space="0" w:color="auto"/>
                            <w:left w:val="none" w:sz="0" w:space="0" w:color="auto"/>
                            <w:bottom w:val="none" w:sz="0" w:space="0" w:color="auto"/>
                            <w:right w:val="none" w:sz="0" w:space="0" w:color="auto"/>
                          </w:divBdr>
                        </w:div>
                      </w:divsChild>
                    </w:div>
                    <w:div w:id="1888837808">
                      <w:marLeft w:val="0"/>
                      <w:marRight w:val="0"/>
                      <w:marTop w:val="0"/>
                      <w:marBottom w:val="0"/>
                      <w:divBdr>
                        <w:top w:val="none" w:sz="0" w:space="0" w:color="auto"/>
                        <w:left w:val="none" w:sz="0" w:space="0" w:color="auto"/>
                        <w:bottom w:val="none" w:sz="0" w:space="0" w:color="auto"/>
                        <w:right w:val="none" w:sz="0" w:space="0" w:color="auto"/>
                      </w:divBdr>
                    </w:div>
                    <w:div w:id="625283672">
                      <w:marLeft w:val="0"/>
                      <w:marRight w:val="0"/>
                      <w:marTop w:val="0"/>
                      <w:marBottom w:val="0"/>
                      <w:divBdr>
                        <w:top w:val="none" w:sz="0" w:space="0" w:color="auto"/>
                        <w:left w:val="none" w:sz="0" w:space="0" w:color="auto"/>
                        <w:bottom w:val="none" w:sz="0" w:space="0" w:color="auto"/>
                        <w:right w:val="none" w:sz="0" w:space="0" w:color="auto"/>
                      </w:divBdr>
                      <w:divsChild>
                        <w:div w:id="198288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907134">
              <w:marLeft w:val="0"/>
              <w:marRight w:val="0"/>
              <w:marTop w:val="0"/>
              <w:marBottom w:val="0"/>
              <w:divBdr>
                <w:top w:val="single" w:sz="4" w:space="0" w:color="EFEFED"/>
                <w:left w:val="none" w:sz="0" w:space="0" w:color="auto"/>
                <w:bottom w:val="none" w:sz="0" w:space="0" w:color="auto"/>
                <w:right w:val="none" w:sz="0" w:space="0" w:color="auto"/>
              </w:divBdr>
              <w:divsChild>
                <w:div w:id="1727757341">
                  <w:marLeft w:val="0"/>
                  <w:marRight w:val="0"/>
                  <w:marTop w:val="0"/>
                  <w:marBottom w:val="0"/>
                  <w:divBdr>
                    <w:top w:val="none" w:sz="0" w:space="0" w:color="auto"/>
                    <w:left w:val="none" w:sz="0" w:space="0" w:color="auto"/>
                    <w:bottom w:val="none" w:sz="0" w:space="0" w:color="auto"/>
                    <w:right w:val="none" w:sz="0" w:space="0" w:color="auto"/>
                  </w:divBdr>
                  <w:divsChild>
                    <w:div w:id="1893420454">
                      <w:marLeft w:val="0"/>
                      <w:marRight w:val="0"/>
                      <w:marTop w:val="0"/>
                      <w:marBottom w:val="0"/>
                      <w:divBdr>
                        <w:top w:val="none" w:sz="0" w:space="0" w:color="auto"/>
                        <w:left w:val="none" w:sz="0" w:space="0" w:color="auto"/>
                        <w:bottom w:val="none" w:sz="0" w:space="0" w:color="auto"/>
                        <w:right w:val="none" w:sz="0" w:space="0" w:color="auto"/>
                      </w:divBdr>
                      <w:divsChild>
                        <w:div w:id="1727607824">
                          <w:marLeft w:val="0"/>
                          <w:marRight w:val="0"/>
                          <w:marTop w:val="0"/>
                          <w:marBottom w:val="0"/>
                          <w:divBdr>
                            <w:top w:val="none" w:sz="0" w:space="0" w:color="auto"/>
                            <w:left w:val="none" w:sz="0" w:space="0" w:color="auto"/>
                            <w:bottom w:val="none" w:sz="0" w:space="0" w:color="auto"/>
                            <w:right w:val="none" w:sz="0" w:space="0" w:color="auto"/>
                          </w:divBdr>
                        </w:div>
                      </w:divsChild>
                    </w:div>
                    <w:div w:id="1321928750">
                      <w:marLeft w:val="0"/>
                      <w:marRight w:val="0"/>
                      <w:marTop w:val="0"/>
                      <w:marBottom w:val="0"/>
                      <w:divBdr>
                        <w:top w:val="none" w:sz="0" w:space="0" w:color="auto"/>
                        <w:left w:val="none" w:sz="0" w:space="0" w:color="auto"/>
                        <w:bottom w:val="none" w:sz="0" w:space="0" w:color="auto"/>
                        <w:right w:val="none" w:sz="0" w:space="0" w:color="auto"/>
                      </w:divBdr>
                      <w:divsChild>
                        <w:div w:id="191312381">
                          <w:marLeft w:val="0"/>
                          <w:marRight w:val="0"/>
                          <w:marTop w:val="0"/>
                          <w:marBottom w:val="0"/>
                          <w:divBdr>
                            <w:top w:val="none" w:sz="0" w:space="0" w:color="auto"/>
                            <w:left w:val="none" w:sz="0" w:space="0" w:color="auto"/>
                            <w:bottom w:val="none" w:sz="0" w:space="0" w:color="auto"/>
                            <w:right w:val="none" w:sz="0" w:space="0" w:color="auto"/>
                          </w:divBdr>
                        </w:div>
                      </w:divsChild>
                    </w:div>
                    <w:div w:id="56711007">
                      <w:marLeft w:val="0"/>
                      <w:marRight w:val="0"/>
                      <w:marTop w:val="0"/>
                      <w:marBottom w:val="0"/>
                      <w:divBdr>
                        <w:top w:val="none" w:sz="0" w:space="0" w:color="auto"/>
                        <w:left w:val="none" w:sz="0" w:space="0" w:color="auto"/>
                        <w:bottom w:val="none" w:sz="0" w:space="0" w:color="auto"/>
                        <w:right w:val="none" w:sz="0" w:space="0" w:color="auto"/>
                      </w:divBdr>
                      <w:divsChild>
                        <w:div w:id="1543398664">
                          <w:marLeft w:val="0"/>
                          <w:marRight w:val="0"/>
                          <w:marTop w:val="0"/>
                          <w:marBottom w:val="0"/>
                          <w:divBdr>
                            <w:top w:val="none" w:sz="0" w:space="0" w:color="auto"/>
                            <w:left w:val="none" w:sz="0" w:space="0" w:color="auto"/>
                            <w:bottom w:val="none" w:sz="0" w:space="0" w:color="auto"/>
                            <w:right w:val="none" w:sz="0" w:space="0" w:color="auto"/>
                          </w:divBdr>
                        </w:div>
                      </w:divsChild>
                    </w:div>
                    <w:div w:id="1213231818">
                      <w:marLeft w:val="0"/>
                      <w:marRight w:val="0"/>
                      <w:marTop w:val="0"/>
                      <w:marBottom w:val="0"/>
                      <w:divBdr>
                        <w:top w:val="none" w:sz="0" w:space="0" w:color="auto"/>
                        <w:left w:val="none" w:sz="0" w:space="0" w:color="auto"/>
                        <w:bottom w:val="none" w:sz="0" w:space="0" w:color="auto"/>
                        <w:right w:val="none" w:sz="0" w:space="0" w:color="auto"/>
                      </w:divBdr>
                      <w:divsChild>
                        <w:div w:id="978800050">
                          <w:marLeft w:val="0"/>
                          <w:marRight w:val="0"/>
                          <w:marTop w:val="0"/>
                          <w:marBottom w:val="0"/>
                          <w:divBdr>
                            <w:top w:val="none" w:sz="0" w:space="0" w:color="auto"/>
                            <w:left w:val="none" w:sz="0" w:space="0" w:color="auto"/>
                            <w:bottom w:val="none" w:sz="0" w:space="0" w:color="auto"/>
                            <w:right w:val="none" w:sz="0" w:space="0" w:color="auto"/>
                          </w:divBdr>
                          <w:divsChild>
                            <w:div w:id="2097510183">
                              <w:marLeft w:val="0"/>
                              <w:marRight w:val="0"/>
                              <w:marTop w:val="0"/>
                              <w:marBottom w:val="0"/>
                              <w:divBdr>
                                <w:top w:val="none" w:sz="0" w:space="0" w:color="auto"/>
                                <w:left w:val="none" w:sz="0" w:space="0" w:color="auto"/>
                                <w:bottom w:val="none" w:sz="0" w:space="0" w:color="auto"/>
                                <w:right w:val="none" w:sz="0" w:space="0" w:color="auto"/>
                              </w:divBdr>
                            </w:div>
                          </w:divsChild>
                        </w:div>
                        <w:div w:id="1019090547">
                          <w:marLeft w:val="0"/>
                          <w:marRight w:val="0"/>
                          <w:marTop w:val="0"/>
                          <w:marBottom w:val="0"/>
                          <w:divBdr>
                            <w:top w:val="none" w:sz="0" w:space="0" w:color="auto"/>
                            <w:left w:val="none" w:sz="0" w:space="0" w:color="auto"/>
                            <w:bottom w:val="none" w:sz="0" w:space="0" w:color="auto"/>
                            <w:right w:val="none" w:sz="0" w:space="0" w:color="auto"/>
                          </w:divBdr>
                          <w:divsChild>
                            <w:div w:id="96550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6444">
                      <w:marLeft w:val="0"/>
                      <w:marRight w:val="0"/>
                      <w:marTop w:val="0"/>
                      <w:marBottom w:val="0"/>
                      <w:divBdr>
                        <w:top w:val="none" w:sz="0" w:space="0" w:color="auto"/>
                        <w:left w:val="none" w:sz="0" w:space="0" w:color="auto"/>
                        <w:bottom w:val="none" w:sz="0" w:space="0" w:color="auto"/>
                        <w:right w:val="none" w:sz="0" w:space="0" w:color="auto"/>
                      </w:divBdr>
                      <w:divsChild>
                        <w:div w:id="227957896">
                          <w:marLeft w:val="0"/>
                          <w:marRight w:val="0"/>
                          <w:marTop w:val="0"/>
                          <w:marBottom w:val="0"/>
                          <w:divBdr>
                            <w:top w:val="none" w:sz="0" w:space="0" w:color="auto"/>
                            <w:left w:val="none" w:sz="0" w:space="0" w:color="auto"/>
                            <w:bottom w:val="none" w:sz="0" w:space="0" w:color="auto"/>
                            <w:right w:val="none" w:sz="0" w:space="0" w:color="auto"/>
                          </w:divBdr>
                          <w:divsChild>
                            <w:div w:id="1278948026">
                              <w:marLeft w:val="0"/>
                              <w:marRight w:val="0"/>
                              <w:marTop w:val="0"/>
                              <w:marBottom w:val="0"/>
                              <w:divBdr>
                                <w:top w:val="none" w:sz="0" w:space="0" w:color="auto"/>
                                <w:left w:val="none" w:sz="0" w:space="0" w:color="auto"/>
                                <w:bottom w:val="none" w:sz="0" w:space="0" w:color="auto"/>
                                <w:right w:val="none" w:sz="0" w:space="0" w:color="auto"/>
                              </w:divBdr>
                            </w:div>
                          </w:divsChild>
                        </w:div>
                        <w:div w:id="1349215117">
                          <w:marLeft w:val="0"/>
                          <w:marRight w:val="0"/>
                          <w:marTop w:val="0"/>
                          <w:marBottom w:val="0"/>
                          <w:divBdr>
                            <w:top w:val="none" w:sz="0" w:space="0" w:color="auto"/>
                            <w:left w:val="none" w:sz="0" w:space="0" w:color="auto"/>
                            <w:bottom w:val="none" w:sz="0" w:space="0" w:color="auto"/>
                            <w:right w:val="none" w:sz="0" w:space="0" w:color="auto"/>
                          </w:divBdr>
                          <w:divsChild>
                            <w:div w:id="1947348247">
                              <w:marLeft w:val="0"/>
                              <w:marRight w:val="0"/>
                              <w:marTop w:val="0"/>
                              <w:marBottom w:val="0"/>
                              <w:divBdr>
                                <w:top w:val="none" w:sz="0" w:space="0" w:color="auto"/>
                                <w:left w:val="none" w:sz="0" w:space="0" w:color="auto"/>
                                <w:bottom w:val="none" w:sz="0" w:space="0" w:color="auto"/>
                                <w:right w:val="none" w:sz="0" w:space="0" w:color="auto"/>
                              </w:divBdr>
                            </w:div>
                          </w:divsChild>
                        </w:div>
                        <w:div w:id="915357465">
                          <w:marLeft w:val="0"/>
                          <w:marRight w:val="0"/>
                          <w:marTop w:val="0"/>
                          <w:marBottom w:val="0"/>
                          <w:divBdr>
                            <w:top w:val="none" w:sz="0" w:space="0" w:color="auto"/>
                            <w:left w:val="none" w:sz="0" w:space="0" w:color="auto"/>
                            <w:bottom w:val="none" w:sz="0" w:space="0" w:color="auto"/>
                            <w:right w:val="none" w:sz="0" w:space="0" w:color="auto"/>
                          </w:divBdr>
                          <w:divsChild>
                            <w:div w:id="1244795900">
                              <w:marLeft w:val="0"/>
                              <w:marRight w:val="0"/>
                              <w:marTop w:val="0"/>
                              <w:marBottom w:val="0"/>
                              <w:divBdr>
                                <w:top w:val="none" w:sz="0" w:space="0" w:color="auto"/>
                                <w:left w:val="none" w:sz="0" w:space="0" w:color="auto"/>
                                <w:bottom w:val="none" w:sz="0" w:space="0" w:color="auto"/>
                                <w:right w:val="none" w:sz="0" w:space="0" w:color="auto"/>
                              </w:divBdr>
                            </w:div>
                          </w:divsChild>
                        </w:div>
                        <w:div w:id="552233240">
                          <w:marLeft w:val="0"/>
                          <w:marRight w:val="0"/>
                          <w:marTop w:val="0"/>
                          <w:marBottom w:val="0"/>
                          <w:divBdr>
                            <w:top w:val="none" w:sz="0" w:space="0" w:color="auto"/>
                            <w:left w:val="none" w:sz="0" w:space="0" w:color="auto"/>
                            <w:bottom w:val="none" w:sz="0" w:space="0" w:color="auto"/>
                            <w:right w:val="none" w:sz="0" w:space="0" w:color="auto"/>
                          </w:divBdr>
                          <w:divsChild>
                            <w:div w:id="1317957413">
                              <w:marLeft w:val="0"/>
                              <w:marRight w:val="0"/>
                              <w:marTop w:val="0"/>
                              <w:marBottom w:val="0"/>
                              <w:divBdr>
                                <w:top w:val="none" w:sz="0" w:space="0" w:color="auto"/>
                                <w:left w:val="none" w:sz="0" w:space="0" w:color="auto"/>
                                <w:bottom w:val="none" w:sz="0" w:space="0" w:color="auto"/>
                                <w:right w:val="none" w:sz="0" w:space="0" w:color="auto"/>
                              </w:divBdr>
                              <w:divsChild>
                                <w:div w:id="775061238">
                                  <w:marLeft w:val="0"/>
                                  <w:marRight w:val="0"/>
                                  <w:marTop w:val="0"/>
                                  <w:marBottom w:val="0"/>
                                  <w:divBdr>
                                    <w:top w:val="none" w:sz="0" w:space="0" w:color="auto"/>
                                    <w:left w:val="none" w:sz="0" w:space="0" w:color="auto"/>
                                    <w:bottom w:val="none" w:sz="0" w:space="0" w:color="auto"/>
                                    <w:right w:val="none" w:sz="0" w:space="0" w:color="auto"/>
                                  </w:divBdr>
                                </w:div>
                              </w:divsChild>
                            </w:div>
                            <w:div w:id="945693105">
                              <w:marLeft w:val="0"/>
                              <w:marRight w:val="0"/>
                              <w:marTop w:val="0"/>
                              <w:marBottom w:val="300"/>
                              <w:divBdr>
                                <w:top w:val="none" w:sz="0" w:space="0" w:color="auto"/>
                                <w:left w:val="none" w:sz="0" w:space="0" w:color="auto"/>
                                <w:bottom w:val="none" w:sz="0" w:space="0" w:color="auto"/>
                                <w:right w:val="none" w:sz="0" w:space="0" w:color="auto"/>
                              </w:divBdr>
                              <w:divsChild>
                                <w:div w:id="26026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665784">
              <w:marLeft w:val="0"/>
              <w:marRight w:val="0"/>
              <w:marTop w:val="0"/>
              <w:marBottom w:val="0"/>
              <w:divBdr>
                <w:top w:val="single" w:sz="4" w:space="0" w:color="EFEFED"/>
                <w:left w:val="none" w:sz="0" w:space="0" w:color="auto"/>
                <w:bottom w:val="none" w:sz="0" w:space="0" w:color="auto"/>
                <w:right w:val="none" w:sz="0" w:space="0" w:color="auto"/>
              </w:divBdr>
              <w:divsChild>
                <w:div w:id="1267932564">
                  <w:marLeft w:val="0"/>
                  <w:marRight w:val="0"/>
                  <w:marTop w:val="0"/>
                  <w:marBottom w:val="0"/>
                  <w:divBdr>
                    <w:top w:val="none" w:sz="0" w:space="0" w:color="auto"/>
                    <w:left w:val="none" w:sz="0" w:space="0" w:color="auto"/>
                    <w:bottom w:val="none" w:sz="0" w:space="0" w:color="auto"/>
                    <w:right w:val="none" w:sz="0" w:space="0" w:color="auto"/>
                  </w:divBdr>
                  <w:divsChild>
                    <w:div w:id="568884298">
                      <w:marLeft w:val="0"/>
                      <w:marRight w:val="0"/>
                      <w:marTop w:val="0"/>
                      <w:marBottom w:val="0"/>
                      <w:divBdr>
                        <w:top w:val="none" w:sz="0" w:space="0" w:color="auto"/>
                        <w:left w:val="none" w:sz="0" w:space="0" w:color="auto"/>
                        <w:bottom w:val="none" w:sz="0" w:space="0" w:color="auto"/>
                        <w:right w:val="none" w:sz="0" w:space="0" w:color="auto"/>
                      </w:divBdr>
                      <w:divsChild>
                        <w:div w:id="726026094">
                          <w:marLeft w:val="0"/>
                          <w:marRight w:val="0"/>
                          <w:marTop w:val="0"/>
                          <w:marBottom w:val="0"/>
                          <w:divBdr>
                            <w:top w:val="none" w:sz="0" w:space="0" w:color="auto"/>
                            <w:left w:val="none" w:sz="0" w:space="0" w:color="auto"/>
                            <w:bottom w:val="none" w:sz="0" w:space="0" w:color="auto"/>
                            <w:right w:val="none" w:sz="0" w:space="0" w:color="auto"/>
                          </w:divBdr>
                          <w:divsChild>
                            <w:div w:id="516239665">
                              <w:marLeft w:val="0"/>
                              <w:marRight w:val="0"/>
                              <w:marTop w:val="0"/>
                              <w:marBottom w:val="0"/>
                              <w:divBdr>
                                <w:top w:val="none" w:sz="0" w:space="0" w:color="auto"/>
                                <w:left w:val="none" w:sz="0" w:space="0" w:color="auto"/>
                                <w:bottom w:val="none" w:sz="0" w:space="0" w:color="auto"/>
                                <w:right w:val="none" w:sz="0" w:space="0" w:color="auto"/>
                              </w:divBdr>
                            </w:div>
                          </w:divsChild>
                        </w:div>
                        <w:div w:id="998115219">
                          <w:marLeft w:val="0"/>
                          <w:marRight w:val="0"/>
                          <w:marTop w:val="0"/>
                          <w:marBottom w:val="300"/>
                          <w:divBdr>
                            <w:top w:val="none" w:sz="0" w:space="0" w:color="auto"/>
                            <w:left w:val="none" w:sz="0" w:space="0" w:color="auto"/>
                            <w:bottom w:val="none" w:sz="0" w:space="0" w:color="auto"/>
                            <w:right w:val="none" w:sz="0" w:space="0" w:color="auto"/>
                          </w:divBdr>
                          <w:divsChild>
                            <w:div w:id="1363481586">
                              <w:marLeft w:val="0"/>
                              <w:marRight w:val="0"/>
                              <w:marTop w:val="0"/>
                              <w:marBottom w:val="0"/>
                              <w:divBdr>
                                <w:top w:val="none" w:sz="0" w:space="0" w:color="auto"/>
                                <w:left w:val="none" w:sz="0" w:space="0" w:color="auto"/>
                                <w:bottom w:val="none" w:sz="0" w:space="0" w:color="auto"/>
                                <w:right w:val="none" w:sz="0" w:space="0" w:color="auto"/>
                              </w:divBdr>
                            </w:div>
                          </w:divsChild>
                        </w:div>
                        <w:div w:id="513808201">
                          <w:marLeft w:val="0"/>
                          <w:marRight w:val="0"/>
                          <w:marTop w:val="0"/>
                          <w:marBottom w:val="0"/>
                          <w:divBdr>
                            <w:top w:val="none" w:sz="0" w:space="0" w:color="auto"/>
                            <w:left w:val="none" w:sz="0" w:space="0" w:color="auto"/>
                            <w:bottom w:val="none" w:sz="0" w:space="0" w:color="auto"/>
                            <w:right w:val="none" w:sz="0" w:space="0" w:color="auto"/>
                          </w:divBdr>
                          <w:divsChild>
                            <w:div w:id="365376273">
                              <w:marLeft w:val="0"/>
                              <w:marRight w:val="0"/>
                              <w:marTop w:val="0"/>
                              <w:marBottom w:val="0"/>
                              <w:divBdr>
                                <w:top w:val="none" w:sz="0" w:space="0" w:color="auto"/>
                                <w:left w:val="none" w:sz="0" w:space="0" w:color="auto"/>
                                <w:bottom w:val="none" w:sz="0" w:space="0" w:color="auto"/>
                                <w:right w:val="none" w:sz="0" w:space="0" w:color="auto"/>
                              </w:divBdr>
                            </w:div>
                          </w:divsChild>
                        </w:div>
                        <w:div w:id="1153178947">
                          <w:marLeft w:val="0"/>
                          <w:marRight w:val="0"/>
                          <w:marTop w:val="0"/>
                          <w:marBottom w:val="300"/>
                          <w:divBdr>
                            <w:top w:val="none" w:sz="0" w:space="0" w:color="auto"/>
                            <w:left w:val="none" w:sz="0" w:space="0" w:color="auto"/>
                            <w:bottom w:val="none" w:sz="0" w:space="0" w:color="auto"/>
                            <w:right w:val="none" w:sz="0" w:space="0" w:color="auto"/>
                          </w:divBdr>
                          <w:divsChild>
                            <w:div w:id="178415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82950">
                      <w:marLeft w:val="0"/>
                      <w:marRight w:val="0"/>
                      <w:marTop w:val="0"/>
                      <w:marBottom w:val="0"/>
                      <w:divBdr>
                        <w:top w:val="none" w:sz="0" w:space="0" w:color="auto"/>
                        <w:left w:val="none" w:sz="0" w:space="0" w:color="auto"/>
                        <w:bottom w:val="none" w:sz="0" w:space="0" w:color="auto"/>
                        <w:right w:val="none" w:sz="0" w:space="0" w:color="auto"/>
                      </w:divBdr>
                      <w:divsChild>
                        <w:div w:id="633634789">
                          <w:marLeft w:val="0"/>
                          <w:marRight w:val="0"/>
                          <w:marTop w:val="0"/>
                          <w:marBottom w:val="0"/>
                          <w:divBdr>
                            <w:top w:val="none" w:sz="0" w:space="0" w:color="auto"/>
                            <w:left w:val="none" w:sz="0" w:space="0" w:color="auto"/>
                            <w:bottom w:val="none" w:sz="0" w:space="0" w:color="auto"/>
                            <w:right w:val="none" w:sz="0" w:space="0" w:color="auto"/>
                          </w:divBdr>
                          <w:divsChild>
                            <w:div w:id="1573854091">
                              <w:marLeft w:val="0"/>
                              <w:marRight w:val="0"/>
                              <w:marTop w:val="0"/>
                              <w:marBottom w:val="0"/>
                              <w:divBdr>
                                <w:top w:val="none" w:sz="0" w:space="0" w:color="auto"/>
                                <w:left w:val="none" w:sz="0" w:space="0" w:color="auto"/>
                                <w:bottom w:val="none" w:sz="0" w:space="0" w:color="auto"/>
                                <w:right w:val="none" w:sz="0" w:space="0" w:color="auto"/>
                              </w:divBdr>
                            </w:div>
                          </w:divsChild>
                        </w:div>
                        <w:div w:id="1182740367">
                          <w:marLeft w:val="0"/>
                          <w:marRight w:val="0"/>
                          <w:marTop w:val="0"/>
                          <w:marBottom w:val="300"/>
                          <w:divBdr>
                            <w:top w:val="none" w:sz="0" w:space="0" w:color="auto"/>
                            <w:left w:val="none" w:sz="0" w:space="0" w:color="auto"/>
                            <w:bottom w:val="none" w:sz="0" w:space="0" w:color="auto"/>
                            <w:right w:val="none" w:sz="0" w:space="0" w:color="auto"/>
                          </w:divBdr>
                          <w:divsChild>
                            <w:div w:id="270892223">
                              <w:marLeft w:val="0"/>
                              <w:marRight w:val="0"/>
                              <w:marTop w:val="0"/>
                              <w:marBottom w:val="0"/>
                              <w:divBdr>
                                <w:top w:val="none" w:sz="0" w:space="0" w:color="auto"/>
                                <w:left w:val="none" w:sz="0" w:space="0" w:color="auto"/>
                                <w:bottom w:val="none" w:sz="0" w:space="0" w:color="auto"/>
                                <w:right w:val="none" w:sz="0" w:space="0" w:color="auto"/>
                              </w:divBdr>
                            </w:div>
                          </w:divsChild>
                        </w:div>
                        <w:div w:id="463281915">
                          <w:marLeft w:val="0"/>
                          <w:marRight w:val="0"/>
                          <w:marTop w:val="0"/>
                          <w:marBottom w:val="0"/>
                          <w:divBdr>
                            <w:top w:val="none" w:sz="0" w:space="0" w:color="auto"/>
                            <w:left w:val="none" w:sz="0" w:space="0" w:color="auto"/>
                            <w:bottom w:val="none" w:sz="0" w:space="0" w:color="auto"/>
                            <w:right w:val="none" w:sz="0" w:space="0" w:color="auto"/>
                          </w:divBdr>
                          <w:divsChild>
                            <w:div w:id="136461737">
                              <w:marLeft w:val="0"/>
                              <w:marRight w:val="0"/>
                              <w:marTop w:val="0"/>
                              <w:marBottom w:val="0"/>
                              <w:divBdr>
                                <w:top w:val="none" w:sz="0" w:space="0" w:color="auto"/>
                                <w:left w:val="none" w:sz="0" w:space="0" w:color="auto"/>
                                <w:bottom w:val="none" w:sz="0" w:space="0" w:color="auto"/>
                                <w:right w:val="none" w:sz="0" w:space="0" w:color="auto"/>
                              </w:divBdr>
                            </w:div>
                          </w:divsChild>
                        </w:div>
                        <w:div w:id="279580573">
                          <w:marLeft w:val="0"/>
                          <w:marRight w:val="0"/>
                          <w:marTop w:val="0"/>
                          <w:marBottom w:val="300"/>
                          <w:divBdr>
                            <w:top w:val="none" w:sz="0" w:space="0" w:color="auto"/>
                            <w:left w:val="none" w:sz="0" w:space="0" w:color="auto"/>
                            <w:bottom w:val="none" w:sz="0" w:space="0" w:color="auto"/>
                            <w:right w:val="none" w:sz="0" w:space="0" w:color="auto"/>
                          </w:divBdr>
                          <w:divsChild>
                            <w:div w:id="47804901">
                              <w:marLeft w:val="0"/>
                              <w:marRight w:val="0"/>
                              <w:marTop w:val="0"/>
                              <w:marBottom w:val="0"/>
                              <w:divBdr>
                                <w:top w:val="none" w:sz="0" w:space="0" w:color="auto"/>
                                <w:left w:val="none" w:sz="0" w:space="0" w:color="auto"/>
                                <w:bottom w:val="none" w:sz="0" w:space="0" w:color="auto"/>
                                <w:right w:val="none" w:sz="0" w:space="0" w:color="auto"/>
                              </w:divBdr>
                            </w:div>
                          </w:divsChild>
                        </w:div>
                        <w:div w:id="1036852672">
                          <w:marLeft w:val="0"/>
                          <w:marRight w:val="0"/>
                          <w:marTop w:val="0"/>
                          <w:marBottom w:val="300"/>
                          <w:divBdr>
                            <w:top w:val="none" w:sz="0" w:space="0" w:color="auto"/>
                            <w:left w:val="none" w:sz="0" w:space="0" w:color="auto"/>
                            <w:bottom w:val="none" w:sz="0" w:space="0" w:color="auto"/>
                            <w:right w:val="none" w:sz="0" w:space="0" w:color="auto"/>
                          </w:divBdr>
                          <w:divsChild>
                            <w:div w:id="86269813">
                              <w:marLeft w:val="0"/>
                              <w:marRight w:val="0"/>
                              <w:marTop w:val="0"/>
                              <w:marBottom w:val="0"/>
                              <w:divBdr>
                                <w:top w:val="none" w:sz="0" w:space="0" w:color="auto"/>
                                <w:left w:val="none" w:sz="0" w:space="0" w:color="auto"/>
                                <w:bottom w:val="none" w:sz="0" w:space="0" w:color="auto"/>
                                <w:right w:val="none" w:sz="0" w:space="0" w:color="auto"/>
                              </w:divBdr>
                            </w:div>
                          </w:divsChild>
                        </w:div>
                        <w:div w:id="389962503">
                          <w:marLeft w:val="0"/>
                          <w:marRight w:val="0"/>
                          <w:marTop w:val="0"/>
                          <w:marBottom w:val="0"/>
                          <w:divBdr>
                            <w:top w:val="none" w:sz="0" w:space="0" w:color="auto"/>
                            <w:left w:val="none" w:sz="0" w:space="0" w:color="auto"/>
                            <w:bottom w:val="none" w:sz="0" w:space="0" w:color="auto"/>
                            <w:right w:val="none" w:sz="0" w:space="0" w:color="auto"/>
                          </w:divBdr>
                          <w:divsChild>
                            <w:div w:id="1514297147">
                              <w:marLeft w:val="0"/>
                              <w:marRight w:val="0"/>
                              <w:marTop w:val="0"/>
                              <w:marBottom w:val="0"/>
                              <w:divBdr>
                                <w:top w:val="none" w:sz="0" w:space="0" w:color="auto"/>
                                <w:left w:val="none" w:sz="0" w:space="0" w:color="auto"/>
                                <w:bottom w:val="none" w:sz="0" w:space="0" w:color="auto"/>
                                <w:right w:val="none" w:sz="0" w:space="0" w:color="auto"/>
                              </w:divBdr>
                            </w:div>
                          </w:divsChild>
                        </w:div>
                        <w:div w:id="1647931774">
                          <w:marLeft w:val="0"/>
                          <w:marRight w:val="0"/>
                          <w:marTop w:val="0"/>
                          <w:marBottom w:val="300"/>
                          <w:divBdr>
                            <w:top w:val="none" w:sz="0" w:space="0" w:color="auto"/>
                            <w:left w:val="none" w:sz="0" w:space="0" w:color="auto"/>
                            <w:bottom w:val="none" w:sz="0" w:space="0" w:color="auto"/>
                            <w:right w:val="none" w:sz="0" w:space="0" w:color="auto"/>
                          </w:divBdr>
                          <w:divsChild>
                            <w:div w:id="1084110671">
                              <w:marLeft w:val="0"/>
                              <w:marRight w:val="0"/>
                              <w:marTop w:val="0"/>
                              <w:marBottom w:val="0"/>
                              <w:divBdr>
                                <w:top w:val="none" w:sz="0" w:space="0" w:color="auto"/>
                                <w:left w:val="none" w:sz="0" w:space="0" w:color="auto"/>
                                <w:bottom w:val="none" w:sz="0" w:space="0" w:color="auto"/>
                                <w:right w:val="none" w:sz="0" w:space="0" w:color="auto"/>
                              </w:divBdr>
                            </w:div>
                          </w:divsChild>
                        </w:div>
                        <w:div w:id="1706906409">
                          <w:marLeft w:val="0"/>
                          <w:marRight w:val="0"/>
                          <w:marTop w:val="0"/>
                          <w:marBottom w:val="0"/>
                          <w:divBdr>
                            <w:top w:val="none" w:sz="0" w:space="0" w:color="auto"/>
                            <w:left w:val="none" w:sz="0" w:space="0" w:color="auto"/>
                            <w:bottom w:val="none" w:sz="0" w:space="0" w:color="auto"/>
                            <w:right w:val="none" w:sz="0" w:space="0" w:color="auto"/>
                          </w:divBdr>
                          <w:divsChild>
                            <w:div w:id="684555265">
                              <w:marLeft w:val="0"/>
                              <w:marRight w:val="0"/>
                              <w:marTop w:val="0"/>
                              <w:marBottom w:val="0"/>
                              <w:divBdr>
                                <w:top w:val="none" w:sz="0" w:space="0" w:color="auto"/>
                                <w:left w:val="none" w:sz="0" w:space="0" w:color="auto"/>
                                <w:bottom w:val="none" w:sz="0" w:space="0" w:color="auto"/>
                                <w:right w:val="none" w:sz="0" w:space="0" w:color="auto"/>
                              </w:divBdr>
                            </w:div>
                          </w:divsChild>
                        </w:div>
                        <w:div w:id="565721071">
                          <w:marLeft w:val="0"/>
                          <w:marRight w:val="0"/>
                          <w:marTop w:val="0"/>
                          <w:marBottom w:val="300"/>
                          <w:divBdr>
                            <w:top w:val="none" w:sz="0" w:space="0" w:color="auto"/>
                            <w:left w:val="none" w:sz="0" w:space="0" w:color="auto"/>
                            <w:bottom w:val="none" w:sz="0" w:space="0" w:color="auto"/>
                            <w:right w:val="none" w:sz="0" w:space="0" w:color="auto"/>
                          </w:divBdr>
                          <w:divsChild>
                            <w:div w:id="211694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94531">
                      <w:marLeft w:val="0"/>
                      <w:marRight w:val="0"/>
                      <w:marTop w:val="0"/>
                      <w:marBottom w:val="0"/>
                      <w:divBdr>
                        <w:top w:val="none" w:sz="0" w:space="0" w:color="auto"/>
                        <w:left w:val="none" w:sz="0" w:space="0" w:color="auto"/>
                        <w:bottom w:val="none" w:sz="0" w:space="0" w:color="auto"/>
                        <w:right w:val="none" w:sz="0" w:space="0" w:color="auto"/>
                      </w:divBdr>
                      <w:divsChild>
                        <w:div w:id="362483358">
                          <w:marLeft w:val="0"/>
                          <w:marRight w:val="0"/>
                          <w:marTop w:val="0"/>
                          <w:marBottom w:val="0"/>
                          <w:divBdr>
                            <w:top w:val="none" w:sz="0" w:space="0" w:color="auto"/>
                            <w:left w:val="none" w:sz="0" w:space="0" w:color="auto"/>
                            <w:bottom w:val="none" w:sz="0" w:space="0" w:color="auto"/>
                            <w:right w:val="none" w:sz="0" w:space="0" w:color="auto"/>
                          </w:divBdr>
                          <w:divsChild>
                            <w:div w:id="994067898">
                              <w:marLeft w:val="0"/>
                              <w:marRight w:val="0"/>
                              <w:marTop w:val="0"/>
                              <w:marBottom w:val="0"/>
                              <w:divBdr>
                                <w:top w:val="none" w:sz="0" w:space="0" w:color="auto"/>
                                <w:left w:val="none" w:sz="0" w:space="0" w:color="auto"/>
                                <w:bottom w:val="none" w:sz="0" w:space="0" w:color="auto"/>
                                <w:right w:val="none" w:sz="0" w:space="0" w:color="auto"/>
                              </w:divBdr>
                            </w:div>
                          </w:divsChild>
                        </w:div>
                        <w:div w:id="666831740">
                          <w:marLeft w:val="0"/>
                          <w:marRight w:val="0"/>
                          <w:marTop w:val="0"/>
                          <w:marBottom w:val="300"/>
                          <w:divBdr>
                            <w:top w:val="none" w:sz="0" w:space="0" w:color="auto"/>
                            <w:left w:val="none" w:sz="0" w:space="0" w:color="auto"/>
                            <w:bottom w:val="none" w:sz="0" w:space="0" w:color="auto"/>
                            <w:right w:val="none" w:sz="0" w:space="0" w:color="auto"/>
                          </w:divBdr>
                          <w:divsChild>
                            <w:div w:id="118393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83022">
              <w:marLeft w:val="0"/>
              <w:marRight w:val="0"/>
              <w:marTop w:val="0"/>
              <w:marBottom w:val="0"/>
              <w:divBdr>
                <w:top w:val="single" w:sz="4" w:space="0" w:color="EFEFED"/>
                <w:left w:val="none" w:sz="0" w:space="0" w:color="auto"/>
                <w:bottom w:val="none" w:sz="0" w:space="0" w:color="auto"/>
                <w:right w:val="none" w:sz="0" w:space="0" w:color="auto"/>
              </w:divBdr>
              <w:divsChild>
                <w:div w:id="402601871">
                  <w:marLeft w:val="0"/>
                  <w:marRight w:val="0"/>
                  <w:marTop w:val="0"/>
                  <w:marBottom w:val="0"/>
                  <w:divBdr>
                    <w:top w:val="none" w:sz="0" w:space="0" w:color="auto"/>
                    <w:left w:val="none" w:sz="0" w:space="0" w:color="auto"/>
                    <w:bottom w:val="none" w:sz="0" w:space="0" w:color="auto"/>
                    <w:right w:val="none" w:sz="0" w:space="0" w:color="auto"/>
                  </w:divBdr>
                  <w:divsChild>
                    <w:div w:id="1902442">
                      <w:marLeft w:val="0"/>
                      <w:marRight w:val="0"/>
                      <w:marTop w:val="0"/>
                      <w:marBottom w:val="0"/>
                      <w:divBdr>
                        <w:top w:val="none" w:sz="0" w:space="0" w:color="auto"/>
                        <w:left w:val="none" w:sz="0" w:space="0" w:color="auto"/>
                        <w:bottom w:val="none" w:sz="0" w:space="0" w:color="auto"/>
                        <w:right w:val="none" w:sz="0" w:space="0" w:color="auto"/>
                      </w:divBdr>
                      <w:divsChild>
                        <w:div w:id="2020158165">
                          <w:marLeft w:val="0"/>
                          <w:marRight w:val="0"/>
                          <w:marTop w:val="0"/>
                          <w:marBottom w:val="0"/>
                          <w:divBdr>
                            <w:top w:val="none" w:sz="0" w:space="0" w:color="auto"/>
                            <w:left w:val="none" w:sz="0" w:space="0" w:color="auto"/>
                            <w:bottom w:val="none" w:sz="0" w:space="0" w:color="auto"/>
                            <w:right w:val="none" w:sz="0" w:space="0" w:color="auto"/>
                          </w:divBdr>
                          <w:divsChild>
                            <w:div w:id="1738740577">
                              <w:marLeft w:val="0"/>
                              <w:marRight w:val="0"/>
                              <w:marTop w:val="0"/>
                              <w:marBottom w:val="0"/>
                              <w:divBdr>
                                <w:top w:val="none" w:sz="0" w:space="0" w:color="auto"/>
                                <w:left w:val="none" w:sz="0" w:space="0" w:color="auto"/>
                                <w:bottom w:val="none" w:sz="0" w:space="0" w:color="auto"/>
                                <w:right w:val="none" w:sz="0" w:space="0" w:color="auto"/>
                              </w:divBdr>
                            </w:div>
                          </w:divsChild>
                        </w:div>
                        <w:div w:id="1763526484">
                          <w:marLeft w:val="0"/>
                          <w:marRight w:val="0"/>
                          <w:marTop w:val="0"/>
                          <w:marBottom w:val="0"/>
                          <w:divBdr>
                            <w:top w:val="none" w:sz="0" w:space="0" w:color="auto"/>
                            <w:left w:val="none" w:sz="0" w:space="0" w:color="auto"/>
                            <w:bottom w:val="none" w:sz="0" w:space="0" w:color="auto"/>
                            <w:right w:val="none" w:sz="0" w:space="0" w:color="auto"/>
                          </w:divBdr>
                          <w:divsChild>
                            <w:div w:id="1080063420">
                              <w:marLeft w:val="0"/>
                              <w:marRight w:val="0"/>
                              <w:marTop w:val="0"/>
                              <w:marBottom w:val="0"/>
                              <w:divBdr>
                                <w:top w:val="none" w:sz="0" w:space="0" w:color="auto"/>
                                <w:left w:val="none" w:sz="0" w:space="0" w:color="auto"/>
                                <w:bottom w:val="none" w:sz="0" w:space="0" w:color="auto"/>
                                <w:right w:val="none" w:sz="0" w:space="0" w:color="auto"/>
                              </w:divBdr>
                            </w:div>
                          </w:divsChild>
                        </w:div>
                        <w:div w:id="1282154530">
                          <w:marLeft w:val="0"/>
                          <w:marRight w:val="0"/>
                          <w:marTop w:val="0"/>
                          <w:marBottom w:val="0"/>
                          <w:divBdr>
                            <w:top w:val="none" w:sz="0" w:space="0" w:color="auto"/>
                            <w:left w:val="none" w:sz="0" w:space="0" w:color="auto"/>
                            <w:bottom w:val="none" w:sz="0" w:space="0" w:color="auto"/>
                            <w:right w:val="none" w:sz="0" w:space="0" w:color="auto"/>
                          </w:divBdr>
                          <w:divsChild>
                            <w:div w:id="175002875">
                              <w:marLeft w:val="0"/>
                              <w:marRight w:val="0"/>
                              <w:marTop w:val="0"/>
                              <w:marBottom w:val="0"/>
                              <w:divBdr>
                                <w:top w:val="none" w:sz="0" w:space="0" w:color="auto"/>
                                <w:left w:val="none" w:sz="0" w:space="0" w:color="auto"/>
                                <w:bottom w:val="none" w:sz="0" w:space="0" w:color="auto"/>
                                <w:right w:val="none" w:sz="0" w:space="0" w:color="auto"/>
                              </w:divBdr>
                            </w:div>
                          </w:divsChild>
                        </w:div>
                        <w:div w:id="1309553639">
                          <w:marLeft w:val="0"/>
                          <w:marRight w:val="0"/>
                          <w:marTop w:val="0"/>
                          <w:marBottom w:val="0"/>
                          <w:divBdr>
                            <w:top w:val="none" w:sz="0" w:space="0" w:color="auto"/>
                            <w:left w:val="none" w:sz="0" w:space="0" w:color="auto"/>
                            <w:bottom w:val="none" w:sz="0" w:space="0" w:color="auto"/>
                            <w:right w:val="none" w:sz="0" w:space="0" w:color="auto"/>
                          </w:divBdr>
                        </w:div>
                        <w:div w:id="909967869">
                          <w:marLeft w:val="0"/>
                          <w:marRight w:val="0"/>
                          <w:marTop w:val="0"/>
                          <w:marBottom w:val="0"/>
                          <w:divBdr>
                            <w:top w:val="none" w:sz="0" w:space="0" w:color="auto"/>
                            <w:left w:val="none" w:sz="0" w:space="0" w:color="auto"/>
                            <w:bottom w:val="none" w:sz="0" w:space="0" w:color="auto"/>
                            <w:right w:val="none" w:sz="0" w:space="0" w:color="auto"/>
                          </w:divBdr>
                        </w:div>
                        <w:div w:id="1185048264">
                          <w:marLeft w:val="0"/>
                          <w:marRight w:val="0"/>
                          <w:marTop w:val="0"/>
                          <w:marBottom w:val="0"/>
                          <w:divBdr>
                            <w:top w:val="none" w:sz="0" w:space="0" w:color="auto"/>
                            <w:left w:val="none" w:sz="0" w:space="0" w:color="auto"/>
                            <w:bottom w:val="none" w:sz="0" w:space="0" w:color="auto"/>
                            <w:right w:val="none" w:sz="0" w:space="0" w:color="auto"/>
                          </w:divBdr>
                        </w:div>
                        <w:div w:id="740370649">
                          <w:marLeft w:val="0"/>
                          <w:marRight w:val="0"/>
                          <w:marTop w:val="0"/>
                          <w:marBottom w:val="0"/>
                          <w:divBdr>
                            <w:top w:val="none" w:sz="0" w:space="0" w:color="auto"/>
                            <w:left w:val="none" w:sz="0" w:space="0" w:color="auto"/>
                            <w:bottom w:val="none" w:sz="0" w:space="0" w:color="auto"/>
                            <w:right w:val="none" w:sz="0" w:space="0" w:color="auto"/>
                          </w:divBdr>
                        </w:div>
                        <w:div w:id="814686708">
                          <w:marLeft w:val="0"/>
                          <w:marRight w:val="0"/>
                          <w:marTop w:val="0"/>
                          <w:marBottom w:val="0"/>
                          <w:divBdr>
                            <w:top w:val="none" w:sz="0" w:space="0" w:color="auto"/>
                            <w:left w:val="none" w:sz="0" w:space="0" w:color="auto"/>
                            <w:bottom w:val="none" w:sz="0" w:space="0" w:color="auto"/>
                            <w:right w:val="none" w:sz="0" w:space="0" w:color="auto"/>
                          </w:divBdr>
                        </w:div>
                        <w:div w:id="737241866">
                          <w:marLeft w:val="0"/>
                          <w:marRight w:val="0"/>
                          <w:marTop w:val="0"/>
                          <w:marBottom w:val="0"/>
                          <w:divBdr>
                            <w:top w:val="none" w:sz="0" w:space="0" w:color="auto"/>
                            <w:left w:val="none" w:sz="0" w:space="0" w:color="auto"/>
                            <w:bottom w:val="none" w:sz="0" w:space="0" w:color="auto"/>
                            <w:right w:val="none" w:sz="0" w:space="0" w:color="auto"/>
                          </w:divBdr>
                        </w:div>
                        <w:div w:id="29308668">
                          <w:marLeft w:val="0"/>
                          <w:marRight w:val="0"/>
                          <w:marTop w:val="0"/>
                          <w:marBottom w:val="0"/>
                          <w:divBdr>
                            <w:top w:val="none" w:sz="0" w:space="0" w:color="auto"/>
                            <w:left w:val="none" w:sz="0" w:space="0" w:color="auto"/>
                            <w:bottom w:val="none" w:sz="0" w:space="0" w:color="auto"/>
                            <w:right w:val="none" w:sz="0" w:space="0" w:color="auto"/>
                          </w:divBdr>
                        </w:div>
                        <w:div w:id="2083597960">
                          <w:marLeft w:val="0"/>
                          <w:marRight w:val="0"/>
                          <w:marTop w:val="0"/>
                          <w:marBottom w:val="0"/>
                          <w:divBdr>
                            <w:top w:val="none" w:sz="0" w:space="0" w:color="auto"/>
                            <w:left w:val="none" w:sz="0" w:space="0" w:color="auto"/>
                            <w:bottom w:val="none" w:sz="0" w:space="0" w:color="auto"/>
                            <w:right w:val="none" w:sz="0" w:space="0" w:color="auto"/>
                          </w:divBdr>
                        </w:div>
                        <w:div w:id="483595322">
                          <w:marLeft w:val="0"/>
                          <w:marRight w:val="0"/>
                          <w:marTop w:val="0"/>
                          <w:marBottom w:val="0"/>
                          <w:divBdr>
                            <w:top w:val="none" w:sz="0" w:space="0" w:color="auto"/>
                            <w:left w:val="none" w:sz="0" w:space="0" w:color="auto"/>
                            <w:bottom w:val="none" w:sz="0" w:space="0" w:color="auto"/>
                            <w:right w:val="none" w:sz="0" w:space="0" w:color="auto"/>
                          </w:divBdr>
                        </w:div>
                        <w:div w:id="323123435">
                          <w:marLeft w:val="0"/>
                          <w:marRight w:val="0"/>
                          <w:marTop w:val="0"/>
                          <w:marBottom w:val="0"/>
                          <w:divBdr>
                            <w:top w:val="none" w:sz="0" w:space="0" w:color="auto"/>
                            <w:left w:val="none" w:sz="0" w:space="0" w:color="auto"/>
                            <w:bottom w:val="none" w:sz="0" w:space="0" w:color="auto"/>
                            <w:right w:val="none" w:sz="0" w:space="0" w:color="auto"/>
                          </w:divBdr>
                        </w:div>
                        <w:div w:id="2132086682">
                          <w:marLeft w:val="0"/>
                          <w:marRight w:val="0"/>
                          <w:marTop w:val="0"/>
                          <w:marBottom w:val="0"/>
                          <w:divBdr>
                            <w:top w:val="none" w:sz="0" w:space="0" w:color="auto"/>
                            <w:left w:val="none" w:sz="0" w:space="0" w:color="auto"/>
                            <w:bottom w:val="none" w:sz="0" w:space="0" w:color="auto"/>
                            <w:right w:val="none" w:sz="0" w:space="0" w:color="auto"/>
                          </w:divBdr>
                        </w:div>
                        <w:div w:id="150681872">
                          <w:marLeft w:val="0"/>
                          <w:marRight w:val="0"/>
                          <w:marTop w:val="0"/>
                          <w:marBottom w:val="0"/>
                          <w:divBdr>
                            <w:top w:val="none" w:sz="0" w:space="0" w:color="auto"/>
                            <w:left w:val="none" w:sz="0" w:space="0" w:color="auto"/>
                            <w:bottom w:val="none" w:sz="0" w:space="0" w:color="auto"/>
                            <w:right w:val="none" w:sz="0" w:space="0" w:color="auto"/>
                          </w:divBdr>
                        </w:div>
                        <w:div w:id="1077285664">
                          <w:marLeft w:val="0"/>
                          <w:marRight w:val="0"/>
                          <w:marTop w:val="0"/>
                          <w:marBottom w:val="0"/>
                          <w:divBdr>
                            <w:top w:val="none" w:sz="0" w:space="0" w:color="auto"/>
                            <w:left w:val="none" w:sz="0" w:space="0" w:color="auto"/>
                            <w:bottom w:val="none" w:sz="0" w:space="0" w:color="auto"/>
                            <w:right w:val="none" w:sz="0" w:space="0" w:color="auto"/>
                          </w:divBdr>
                        </w:div>
                        <w:div w:id="814756517">
                          <w:marLeft w:val="0"/>
                          <w:marRight w:val="0"/>
                          <w:marTop w:val="0"/>
                          <w:marBottom w:val="0"/>
                          <w:divBdr>
                            <w:top w:val="none" w:sz="0" w:space="0" w:color="auto"/>
                            <w:left w:val="none" w:sz="0" w:space="0" w:color="auto"/>
                            <w:bottom w:val="none" w:sz="0" w:space="0" w:color="auto"/>
                            <w:right w:val="none" w:sz="0" w:space="0" w:color="auto"/>
                          </w:divBdr>
                        </w:div>
                        <w:div w:id="1865707519">
                          <w:marLeft w:val="0"/>
                          <w:marRight w:val="0"/>
                          <w:marTop w:val="0"/>
                          <w:marBottom w:val="0"/>
                          <w:divBdr>
                            <w:top w:val="none" w:sz="0" w:space="0" w:color="auto"/>
                            <w:left w:val="none" w:sz="0" w:space="0" w:color="auto"/>
                            <w:bottom w:val="none" w:sz="0" w:space="0" w:color="auto"/>
                            <w:right w:val="none" w:sz="0" w:space="0" w:color="auto"/>
                          </w:divBdr>
                        </w:div>
                        <w:div w:id="846484699">
                          <w:marLeft w:val="0"/>
                          <w:marRight w:val="0"/>
                          <w:marTop w:val="0"/>
                          <w:marBottom w:val="0"/>
                          <w:divBdr>
                            <w:top w:val="none" w:sz="0" w:space="0" w:color="auto"/>
                            <w:left w:val="none" w:sz="0" w:space="0" w:color="auto"/>
                            <w:bottom w:val="none" w:sz="0" w:space="0" w:color="auto"/>
                            <w:right w:val="none" w:sz="0" w:space="0" w:color="auto"/>
                          </w:divBdr>
                        </w:div>
                        <w:div w:id="160854453">
                          <w:marLeft w:val="0"/>
                          <w:marRight w:val="0"/>
                          <w:marTop w:val="0"/>
                          <w:marBottom w:val="0"/>
                          <w:divBdr>
                            <w:top w:val="none" w:sz="0" w:space="0" w:color="auto"/>
                            <w:left w:val="none" w:sz="0" w:space="0" w:color="auto"/>
                            <w:bottom w:val="none" w:sz="0" w:space="0" w:color="auto"/>
                            <w:right w:val="none" w:sz="0" w:space="0" w:color="auto"/>
                          </w:divBdr>
                        </w:div>
                        <w:div w:id="1321539849">
                          <w:marLeft w:val="0"/>
                          <w:marRight w:val="0"/>
                          <w:marTop w:val="0"/>
                          <w:marBottom w:val="0"/>
                          <w:divBdr>
                            <w:top w:val="none" w:sz="0" w:space="0" w:color="auto"/>
                            <w:left w:val="none" w:sz="0" w:space="0" w:color="auto"/>
                            <w:bottom w:val="none" w:sz="0" w:space="0" w:color="auto"/>
                            <w:right w:val="none" w:sz="0" w:space="0" w:color="auto"/>
                          </w:divBdr>
                        </w:div>
                        <w:div w:id="149755380">
                          <w:marLeft w:val="0"/>
                          <w:marRight w:val="0"/>
                          <w:marTop w:val="0"/>
                          <w:marBottom w:val="0"/>
                          <w:divBdr>
                            <w:top w:val="none" w:sz="0" w:space="0" w:color="auto"/>
                            <w:left w:val="none" w:sz="0" w:space="0" w:color="auto"/>
                            <w:bottom w:val="none" w:sz="0" w:space="0" w:color="auto"/>
                            <w:right w:val="none" w:sz="0" w:space="0" w:color="auto"/>
                          </w:divBdr>
                        </w:div>
                        <w:div w:id="898789902">
                          <w:marLeft w:val="0"/>
                          <w:marRight w:val="0"/>
                          <w:marTop w:val="0"/>
                          <w:marBottom w:val="0"/>
                          <w:divBdr>
                            <w:top w:val="none" w:sz="0" w:space="0" w:color="auto"/>
                            <w:left w:val="none" w:sz="0" w:space="0" w:color="auto"/>
                            <w:bottom w:val="none" w:sz="0" w:space="0" w:color="auto"/>
                            <w:right w:val="none" w:sz="0" w:space="0" w:color="auto"/>
                          </w:divBdr>
                        </w:div>
                        <w:div w:id="680157067">
                          <w:marLeft w:val="0"/>
                          <w:marRight w:val="0"/>
                          <w:marTop w:val="0"/>
                          <w:marBottom w:val="0"/>
                          <w:divBdr>
                            <w:top w:val="none" w:sz="0" w:space="0" w:color="auto"/>
                            <w:left w:val="none" w:sz="0" w:space="0" w:color="auto"/>
                            <w:bottom w:val="none" w:sz="0" w:space="0" w:color="auto"/>
                            <w:right w:val="none" w:sz="0" w:space="0" w:color="auto"/>
                          </w:divBdr>
                        </w:div>
                        <w:div w:id="2093433340">
                          <w:marLeft w:val="0"/>
                          <w:marRight w:val="0"/>
                          <w:marTop w:val="0"/>
                          <w:marBottom w:val="0"/>
                          <w:divBdr>
                            <w:top w:val="none" w:sz="0" w:space="0" w:color="auto"/>
                            <w:left w:val="none" w:sz="0" w:space="0" w:color="auto"/>
                            <w:bottom w:val="none" w:sz="0" w:space="0" w:color="auto"/>
                            <w:right w:val="none" w:sz="0" w:space="0" w:color="auto"/>
                          </w:divBdr>
                        </w:div>
                        <w:div w:id="2130195824">
                          <w:marLeft w:val="0"/>
                          <w:marRight w:val="0"/>
                          <w:marTop w:val="0"/>
                          <w:marBottom w:val="0"/>
                          <w:divBdr>
                            <w:top w:val="none" w:sz="0" w:space="0" w:color="auto"/>
                            <w:left w:val="none" w:sz="0" w:space="0" w:color="auto"/>
                            <w:bottom w:val="none" w:sz="0" w:space="0" w:color="auto"/>
                            <w:right w:val="none" w:sz="0" w:space="0" w:color="auto"/>
                          </w:divBdr>
                        </w:div>
                        <w:div w:id="568808264">
                          <w:marLeft w:val="0"/>
                          <w:marRight w:val="0"/>
                          <w:marTop w:val="0"/>
                          <w:marBottom w:val="0"/>
                          <w:divBdr>
                            <w:top w:val="none" w:sz="0" w:space="0" w:color="auto"/>
                            <w:left w:val="none" w:sz="0" w:space="0" w:color="auto"/>
                            <w:bottom w:val="none" w:sz="0" w:space="0" w:color="auto"/>
                            <w:right w:val="none" w:sz="0" w:space="0" w:color="auto"/>
                          </w:divBdr>
                        </w:div>
                        <w:div w:id="119030418">
                          <w:marLeft w:val="0"/>
                          <w:marRight w:val="0"/>
                          <w:marTop w:val="0"/>
                          <w:marBottom w:val="0"/>
                          <w:divBdr>
                            <w:top w:val="none" w:sz="0" w:space="0" w:color="auto"/>
                            <w:left w:val="none" w:sz="0" w:space="0" w:color="auto"/>
                            <w:bottom w:val="none" w:sz="0" w:space="0" w:color="auto"/>
                            <w:right w:val="none" w:sz="0" w:space="0" w:color="auto"/>
                          </w:divBdr>
                        </w:div>
                        <w:div w:id="1993867315">
                          <w:marLeft w:val="0"/>
                          <w:marRight w:val="0"/>
                          <w:marTop w:val="0"/>
                          <w:marBottom w:val="0"/>
                          <w:divBdr>
                            <w:top w:val="none" w:sz="0" w:space="0" w:color="auto"/>
                            <w:left w:val="none" w:sz="0" w:space="0" w:color="auto"/>
                            <w:bottom w:val="none" w:sz="0" w:space="0" w:color="auto"/>
                            <w:right w:val="none" w:sz="0" w:space="0" w:color="auto"/>
                          </w:divBdr>
                        </w:div>
                        <w:div w:id="851383891">
                          <w:marLeft w:val="0"/>
                          <w:marRight w:val="0"/>
                          <w:marTop w:val="0"/>
                          <w:marBottom w:val="0"/>
                          <w:divBdr>
                            <w:top w:val="none" w:sz="0" w:space="0" w:color="auto"/>
                            <w:left w:val="none" w:sz="0" w:space="0" w:color="auto"/>
                            <w:bottom w:val="none" w:sz="0" w:space="0" w:color="auto"/>
                            <w:right w:val="none" w:sz="0" w:space="0" w:color="auto"/>
                          </w:divBdr>
                        </w:div>
                      </w:divsChild>
                    </w:div>
                    <w:div w:id="905068149">
                      <w:marLeft w:val="0"/>
                      <w:marRight w:val="0"/>
                      <w:marTop w:val="0"/>
                      <w:marBottom w:val="0"/>
                      <w:divBdr>
                        <w:top w:val="none" w:sz="0" w:space="0" w:color="auto"/>
                        <w:left w:val="none" w:sz="0" w:space="0" w:color="auto"/>
                        <w:bottom w:val="none" w:sz="0" w:space="0" w:color="auto"/>
                        <w:right w:val="none" w:sz="0" w:space="0" w:color="auto"/>
                      </w:divBdr>
                      <w:divsChild>
                        <w:div w:id="1087195020">
                          <w:marLeft w:val="0"/>
                          <w:marRight w:val="0"/>
                          <w:marTop w:val="0"/>
                          <w:marBottom w:val="0"/>
                          <w:divBdr>
                            <w:top w:val="none" w:sz="0" w:space="0" w:color="auto"/>
                            <w:left w:val="none" w:sz="0" w:space="0" w:color="auto"/>
                            <w:bottom w:val="none" w:sz="0" w:space="0" w:color="auto"/>
                            <w:right w:val="none" w:sz="0" w:space="0" w:color="auto"/>
                          </w:divBdr>
                          <w:divsChild>
                            <w:div w:id="1880359280">
                              <w:marLeft w:val="0"/>
                              <w:marRight w:val="0"/>
                              <w:marTop w:val="0"/>
                              <w:marBottom w:val="0"/>
                              <w:divBdr>
                                <w:top w:val="none" w:sz="0" w:space="0" w:color="auto"/>
                                <w:left w:val="none" w:sz="0" w:space="0" w:color="auto"/>
                                <w:bottom w:val="none" w:sz="0" w:space="0" w:color="auto"/>
                                <w:right w:val="none" w:sz="0" w:space="0" w:color="auto"/>
                              </w:divBdr>
                            </w:div>
                          </w:divsChild>
                        </w:div>
                        <w:div w:id="891842232">
                          <w:marLeft w:val="0"/>
                          <w:marRight w:val="0"/>
                          <w:marTop w:val="0"/>
                          <w:marBottom w:val="300"/>
                          <w:divBdr>
                            <w:top w:val="none" w:sz="0" w:space="0" w:color="auto"/>
                            <w:left w:val="none" w:sz="0" w:space="0" w:color="auto"/>
                            <w:bottom w:val="none" w:sz="0" w:space="0" w:color="auto"/>
                            <w:right w:val="none" w:sz="0" w:space="0" w:color="auto"/>
                          </w:divBdr>
                          <w:divsChild>
                            <w:div w:id="140471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417212">
              <w:marLeft w:val="0"/>
              <w:marRight w:val="0"/>
              <w:marTop w:val="0"/>
              <w:marBottom w:val="0"/>
              <w:divBdr>
                <w:top w:val="single" w:sz="4" w:space="0" w:color="EFEFED"/>
                <w:left w:val="none" w:sz="0" w:space="0" w:color="auto"/>
                <w:bottom w:val="none" w:sz="0" w:space="0" w:color="auto"/>
                <w:right w:val="none" w:sz="0" w:space="0" w:color="auto"/>
              </w:divBdr>
              <w:divsChild>
                <w:div w:id="782379197">
                  <w:marLeft w:val="0"/>
                  <w:marRight w:val="0"/>
                  <w:marTop w:val="0"/>
                  <w:marBottom w:val="0"/>
                  <w:divBdr>
                    <w:top w:val="none" w:sz="0" w:space="0" w:color="auto"/>
                    <w:left w:val="none" w:sz="0" w:space="0" w:color="auto"/>
                    <w:bottom w:val="none" w:sz="0" w:space="0" w:color="auto"/>
                    <w:right w:val="none" w:sz="0" w:space="0" w:color="auto"/>
                  </w:divBdr>
                  <w:divsChild>
                    <w:div w:id="1777823678">
                      <w:marLeft w:val="0"/>
                      <w:marRight w:val="0"/>
                      <w:marTop w:val="0"/>
                      <w:marBottom w:val="0"/>
                      <w:divBdr>
                        <w:top w:val="none" w:sz="0" w:space="0" w:color="auto"/>
                        <w:left w:val="none" w:sz="0" w:space="0" w:color="auto"/>
                        <w:bottom w:val="none" w:sz="0" w:space="0" w:color="auto"/>
                        <w:right w:val="none" w:sz="0" w:space="0" w:color="auto"/>
                      </w:divBdr>
                      <w:divsChild>
                        <w:div w:id="731579675">
                          <w:marLeft w:val="0"/>
                          <w:marRight w:val="0"/>
                          <w:marTop w:val="0"/>
                          <w:marBottom w:val="0"/>
                          <w:divBdr>
                            <w:top w:val="none" w:sz="0" w:space="0" w:color="auto"/>
                            <w:left w:val="none" w:sz="0" w:space="0" w:color="auto"/>
                            <w:bottom w:val="none" w:sz="0" w:space="0" w:color="auto"/>
                            <w:right w:val="none" w:sz="0" w:space="0" w:color="auto"/>
                          </w:divBdr>
                        </w:div>
                      </w:divsChild>
                    </w:div>
                    <w:div w:id="1685790157">
                      <w:marLeft w:val="0"/>
                      <w:marRight w:val="0"/>
                      <w:marTop w:val="0"/>
                      <w:marBottom w:val="0"/>
                      <w:divBdr>
                        <w:top w:val="none" w:sz="0" w:space="0" w:color="auto"/>
                        <w:left w:val="none" w:sz="0" w:space="0" w:color="auto"/>
                        <w:bottom w:val="none" w:sz="0" w:space="0" w:color="auto"/>
                        <w:right w:val="none" w:sz="0" w:space="0" w:color="auto"/>
                      </w:divBdr>
                      <w:divsChild>
                        <w:div w:id="1649018005">
                          <w:marLeft w:val="0"/>
                          <w:marRight w:val="0"/>
                          <w:marTop w:val="0"/>
                          <w:marBottom w:val="0"/>
                          <w:divBdr>
                            <w:top w:val="none" w:sz="0" w:space="0" w:color="auto"/>
                            <w:left w:val="none" w:sz="0" w:space="0" w:color="auto"/>
                            <w:bottom w:val="none" w:sz="0" w:space="0" w:color="auto"/>
                            <w:right w:val="none" w:sz="0" w:space="0" w:color="auto"/>
                          </w:divBdr>
                        </w:div>
                      </w:divsChild>
                    </w:div>
                    <w:div w:id="125204369">
                      <w:marLeft w:val="0"/>
                      <w:marRight w:val="0"/>
                      <w:marTop w:val="0"/>
                      <w:marBottom w:val="300"/>
                      <w:divBdr>
                        <w:top w:val="none" w:sz="0" w:space="0" w:color="auto"/>
                        <w:left w:val="none" w:sz="0" w:space="0" w:color="auto"/>
                        <w:bottom w:val="none" w:sz="0" w:space="0" w:color="auto"/>
                        <w:right w:val="none" w:sz="0" w:space="0" w:color="auto"/>
                      </w:divBdr>
                      <w:divsChild>
                        <w:div w:id="161594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482527">
              <w:marLeft w:val="0"/>
              <w:marRight w:val="0"/>
              <w:marTop w:val="0"/>
              <w:marBottom w:val="0"/>
              <w:divBdr>
                <w:top w:val="single" w:sz="4" w:space="0" w:color="EFEFED"/>
                <w:left w:val="none" w:sz="0" w:space="0" w:color="auto"/>
                <w:bottom w:val="none" w:sz="0" w:space="0" w:color="auto"/>
                <w:right w:val="none" w:sz="0" w:space="0" w:color="auto"/>
              </w:divBdr>
              <w:divsChild>
                <w:div w:id="1247226999">
                  <w:marLeft w:val="0"/>
                  <w:marRight w:val="0"/>
                  <w:marTop w:val="0"/>
                  <w:marBottom w:val="0"/>
                  <w:divBdr>
                    <w:top w:val="none" w:sz="0" w:space="0" w:color="auto"/>
                    <w:left w:val="none" w:sz="0" w:space="0" w:color="auto"/>
                    <w:bottom w:val="none" w:sz="0" w:space="0" w:color="auto"/>
                    <w:right w:val="none" w:sz="0" w:space="0" w:color="auto"/>
                  </w:divBdr>
                  <w:divsChild>
                    <w:div w:id="1489326042">
                      <w:marLeft w:val="0"/>
                      <w:marRight w:val="0"/>
                      <w:marTop w:val="0"/>
                      <w:marBottom w:val="0"/>
                      <w:divBdr>
                        <w:top w:val="none" w:sz="0" w:space="0" w:color="auto"/>
                        <w:left w:val="none" w:sz="0" w:space="0" w:color="auto"/>
                        <w:bottom w:val="none" w:sz="0" w:space="0" w:color="auto"/>
                        <w:right w:val="none" w:sz="0" w:space="0" w:color="auto"/>
                      </w:divBdr>
                      <w:divsChild>
                        <w:div w:id="1919092031">
                          <w:marLeft w:val="0"/>
                          <w:marRight w:val="0"/>
                          <w:marTop w:val="0"/>
                          <w:marBottom w:val="0"/>
                          <w:divBdr>
                            <w:top w:val="none" w:sz="0" w:space="0" w:color="auto"/>
                            <w:left w:val="none" w:sz="0" w:space="0" w:color="auto"/>
                            <w:bottom w:val="none" w:sz="0" w:space="0" w:color="auto"/>
                            <w:right w:val="none" w:sz="0" w:space="0" w:color="auto"/>
                          </w:divBdr>
                        </w:div>
                      </w:divsChild>
                    </w:div>
                    <w:div w:id="811410521">
                      <w:marLeft w:val="0"/>
                      <w:marRight w:val="0"/>
                      <w:marTop w:val="0"/>
                      <w:marBottom w:val="300"/>
                      <w:divBdr>
                        <w:top w:val="none" w:sz="0" w:space="0" w:color="auto"/>
                        <w:left w:val="none" w:sz="0" w:space="0" w:color="auto"/>
                        <w:bottom w:val="none" w:sz="0" w:space="0" w:color="auto"/>
                        <w:right w:val="none" w:sz="0" w:space="0" w:color="auto"/>
                      </w:divBdr>
                      <w:divsChild>
                        <w:div w:id="57097368">
                          <w:marLeft w:val="0"/>
                          <w:marRight w:val="0"/>
                          <w:marTop w:val="0"/>
                          <w:marBottom w:val="0"/>
                          <w:divBdr>
                            <w:top w:val="none" w:sz="0" w:space="0" w:color="auto"/>
                            <w:left w:val="none" w:sz="0" w:space="0" w:color="auto"/>
                            <w:bottom w:val="none" w:sz="0" w:space="0" w:color="auto"/>
                            <w:right w:val="none" w:sz="0" w:space="0" w:color="auto"/>
                          </w:divBdr>
                        </w:div>
                      </w:divsChild>
                    </w:div>
                    <w:div w:id="1317339577">
                      <w:marLeft w:val="0"/>
                      <w:marRight w:val="0"/>
                      <w:marTop w:val="0"/>
                      <w:marBottom w:val="0"/>
                      <w:divBdr>
                        <w:top w:val="none" w:sz="0" w:space="0" w:color="auto"/>
                        <w:left w:val="none" w:sz="0" w:space="0" w:color="auto"/>
                        <w:bottom w:val="none" w:sz="0" w:space="0" w:color="auto"/>
                        <w:right w:val="none" w:sz="0" w:space="0" w:color="auto"/>
                      </w:divBdr>
                      <w:divsChild>
                        <w:div w:id="1987858803">
                          <w:marLeft w:val="0"/>
                          <w:marRight w:val="0"/>
                          <w:marTop w:val="0"/>
                          <w:marBottom w:val="0"/>
                          <w:divBdr>
                            <w:top w:val="none" w:sz="0" w:space="0" w:color="auto"/>
                            <w:left w:val="none" w:sz="0" w:space="0" w:color="auto"/>
                            <w:bottom w:val="none" w:sz="0" w:space="0" w:color="auto"/>
                            <w:right w:val="none" w:sz="0" w:space="0" w:color="auto"/>
                          </w:divBdr>
                        </w:div>
                      </w:divsChild>
                    </w:div>
                    <w:div w:id="976690736">
                      <w:marLeft w:val="0"/>
                      <w:marRight w:val="0"/>
                      <w:marTop w:val="0"/>
                      <w:marBottom w:val="0"/>
                      <w:divBdr>
                        <w:top w:val="none" w:sz="0" w:space="0" w:color="auto"/>
                        <w:left w:val="none" w:sz="0" w:space="0" w:color="auto"/>
                        <w:bottom w:val="none" w:sz="0" w:space="0" w:color="auto"/>
                        <w:right w:val="none" w:sz="0" w:space="0" w:color="auto"/>
                      </w:divBdr>
                      <w:divsChild>
                        <w:div w:id="516233096">
                          <w:marLeft w:val="0"/>
                          <w:marRight w:val="0"/>
                          <w:marTop w:val="0"/>
                          <w:marBottom w:val="0"/>
                          <w:divBdr>
                            <w:top w:val="none" w:sz="0" w:space="0" w:color="auto"/>
                            <w:left w:val="none" w:sz="0" w:space="0" w:color="auto"/>
                            <w:bottom w:val="none" w:sz="0" w:space="0" w:color="auto"/>
                            <w:right w:val="none" w:sz="0" w:space="0" w:color="auto"/>
                          </w:divBdr>
                        </w:div>
                      </w:divsChild>
                    </w:div>
                    <w:div w:id="1785420528">
                      <w:marLeft w:val="0"/>
                      <w:marRight w:val="0"/>
                      <w:marTop w:val="0"/>
                      <w:marBottom w:val="300"/>
                      <w:divBdr>
                        <w:top w:val="none" w:sz="0" w:space="0" w:color="auto"/>
                        <w:left w:val="none" w:sz="0" w:space="0" w:color="auto"/>
                        <w:bottom w:val="none" w:sz="0" w:space="0" w:color="auto"/>
                        <w:right w:val="none" w:sz="0" w:space="0" w:color="auto"/>
                      </w:divBdr>
                      <w:divsChild>
                        <w:div w:id="677930537">
                          <w:marLeft w:val="0"/>
                          <w:marRight w:val="0"/>
                          <w:marTop w:val="0"/>
                          <w:marBottom w:val="0"/>
                          <w:divBdr>
                            <w:top w:val="none" w:sz="0" w:space="0" w:color="auto"/>
                            <w:left w:val="none" w:sz="0" w:space="0" w:color="auto"/>
                            <w:bottom w:val="none" w:sz="0" w:space="0" w:color="auto"/>
                            <w:right w:val="none" w:sz="0" w:space="0" w:color="auto"/>
                          </w:divBdr>
                        </w:div>
                      </w:divsChild>
                    </w:div>
                    <w:div w:id="1850825581">
                      <w:marLeft w:val="0"/>
                      <w:marRight w:val="0"/>
                      <w:marTop w:val="0"/>
                      <w:marBottom w:val="0"/>
                      <w:divBdr>
                        <w:top w:val="none" w:sz="0" w:space="0" w:color="auto"/>
                        <w:left w:val="none" w:sz="0" w:space="0" w:color="auto"/>
                        <w:bottom w:val="none" w:sz="0" w:space="0" w:color="auto"/>
                        <w:right w:val="none" w:sz="0" w:space="0" w:color="auto"/>
                      </w:divBdr>
                      <w:divsChild>
                        <w:div w:id="1513379802">
                          <w:marLeft w:val="0"/>
                          <w:marRight w:val="0"/>
                          <w:marTop w:val="0"/>
                          <w:marBottom w:val="0"/>
                          <w:divBdr>
                            <w:top w:val="none" w:sz="0" w:space="0" w:color="auto"/>
                            <w:left w:val="none" w:sz="0" w:space="0" w:color="auto"/>
                            <w:bottom w:val="none" w:sz="0" w:space="0" w:color="auto"/>
                            <w:right w:val="none" w:sz="0" w:space="0" w:color="auto"/>
                          </w:divBdr>
                        </w:div>
                      </w:divsChild>
                    </w:div>
                    <w:div w:id="106462869">
                      <w:marLeft w:val="0"/>
                      <w:marRight w:val="0"/>
                      <w:marTop w:val="0"/>
                      <w:marBottom w:val="300"/>
                      <w:divBdr>
                        <w:top w:val="none" w:sz="0" w:space="0" w:color="auto"/>
                        <w:left w:val="none" w:sz="0" w:space="0" w:color="auto"/>
                        <w:bottom w:val="none" w:sz="0" w:space="0" w:color="auto"/>
                        <w:right w:val="none" w:sz="0" w:space="0" w:color="auto"/>
                      </w:divBdr>
                      <w:divsChild>
                        <w:div w:id="190462643">
                          <w:marLeft w:val="0"/>
                          <w:marRight w:val="0"/>
                          <w:marTop w:val="0"/>
                          <w:marBottom w:val="0"/>
                          <w:divBdr>
                            <w:top w:val="none" w:sz="0" w:space="0" w:color="auto"/>
                            <w:left w:val="none" w:sz="0" w:space="0" w:color="auto"/>
                            <w:bottom w:val="none" w:sz="0" w:space="0" w:color="auto"/>
                            <w:right w:val="none" w:sz="0" w:space="0" w:color="auto"/>
                          </w:divBdr>
                        </w:div>
                      </w:divsChild>
                    </w:div>
                    <w:div w:id="576744793">
                      <w:marLeft w:val="0"/>
                      <w:marRight w:val="0"/>
                      <w:marTop w:val="0"/>
                      <w:marBottom w:val="0"/>
                      <w:divBdr>
                        <w:top w:val="none" w:sz="0" w:space="0" w:color="auto"/>
                        <w:left w:val="none" w:sz="0" w:space="0" w:color="auto"/>
                        <w:bottom w:val="none" w:sz="0" w:space="0" w:color="auto"/>
                        <w:right w:val="none" w:sz="0" w:space="0" w:color="auto"/>
                      </w:divBdr>
                      <w:divsChild>
                        <w:div w:id="1449543072">
                          <w:marLeft w:val="0"/>
                          <w:marRight w:val="0"/>
                          <w:marTop w:val="0"/>
                          <w:marBottom w:val="0"/>
                          <w:divBdr>
                            <w:top w:val="none" w:sz="0" w:space="0" w:color="auto"/>
                            <w:left w:val="none" w:sz="0" w:space="0" w:color="auto"/>
                            <w:bottom w:val="none" w:sz="0" w:space="0" w:color="auto"/>
                            <w:right w:val="none" w:sz="0" w:space="0" w:color="auto"/>
                          </w:divBdr>
                        </w:div>
                      </w:divsChild>
                    </w:div>
                    <w:div w:id="1960145321">
                      <w:marLeft w:val="0"/>
                      <w:marRight w:val="0"/>
                      <w:marTop w:val="0"/>
                      <w:marBottom w:val="300"/>
                      <w:divBdr>
                        <w:top w:val="none" w:sz="0" w:space="0" w:color="auto"/>
                        <w:left w:val="none" w:sz="0" w:space="0" w:color="auto"/>
                        <w:bottom w:val="none" w:sz="0" w:space="0" w:color="auto"/>
                        <w:right w:val="none" w:sz="0" w:space="0" w:color="auto"/>
                      </w:divBdr>
                      <w:divsChild>
                        <w:div w:id="121117087">
                          <w:marLeft w:val="0"/>
                          <w:marRight w:val="0"/>
                          <w:marTop w:val="0"/>
                          <w:marBottom w:val="0"/>
                          <w:divBdr>
                            <w:top w:val="none" w:sz="0" w:space="0" w:color="auto"/>
                            <w:left w:val="none" w:sz="0" w:space="0" w:color="auto"/>
                            <w:bottom w:val="none" w:sz="0" w:space="0" w:color="auto"/>
                            <w:right w:val="none" w:sz="0" w:space="0" w:color="auto"/>
                          </w:divBdr>
                        </w:div>
                      </w:divsChild>
                    </w:div>
                    <w:div w:id="1196776040">
                      <w:marLeft w:val="0"/>
                      <w:marRight w:val="0"/>
                      <w:marTop w:val="0"/>
                      <w:marBottom w:val="0"/>
                      <w:divBdr>
                        <w:top w:val="none" w:sz="0" w:space="0" w:color="auto"/>
                        <w:left w:val="none" w:sz="0" w:space="0" w:color="auto"/>
                        <w:bottom w:val="none" w:sz="0" w:space="0" w:color="auto"/>
                        <w:right w:val="none" w:sz="0" w:space="0" w:color="auto"/>
                      </w:divBdr>
                      <w:divsChild>
                        <w:div w:id="390202300">
                          <w:marLeft w:val="0"/>
                          <w:marRight w:val="0"/>
                          <w:marTop w:val="0"/>
                          <w:marBottom w:val="0"/>
                          <w:divBdr>
                            <w:top w:val="none" w:sz="0" w:space="0" w:color="auto"/>
                            <w:left w:val="none" w:sz="0" w:space="0" w:color="auto"/>
                            <w:bottom w:val="none" w:sz="0" w:space="0" w:color="auto"/>
                            <w:right w:val="none" w:sz="0" w:space="0" w:color="auto"/>
                          </w:divBdr>
                        </w:div>
                      </w:divsChild>
                    </w:div>
                    <w:div w:id="1103964338">
                      <w:marLeft w:val="0"/>
                      <w:marRight w:val="0"/>
                      <w:marTop w:val="0"/>
                      <w:marBottom w:val="300"/>
                      <w:divBdr>
                        <w:top w:val="none" w:sz="0" w:space="0" w:color="auto"/>
                        <w:left w:val="none" w:sz="0" w:space="0" w:color="auto"/>
                        <w:bottom w:val="none" w:sz="0" w:space="0" w:color="auto"/>
                        <w:right w:val="none" w:sz="0" w:space="0" w:color="auto"/>
                      </w:divBdr>
                      <w:divsChild>
                        <w:div w:id="2016103838">
                          <w:marLeft w:val="0"/>
                          <w:marRight w:val="0"/>
                          <w:marTop w:val="0"/>
                          <w:marBottom w:val="0"/>
                          <w:divBdr>
                            <w:top w:val="none" w:sz="0" w:space="0" w:color="auto"/>
                            <w:left w:val="none" w:sz="0" w:space="0" w:color="auto"/>
                            <w:bottom w:val="none" w:sz="0" w:space="0" w:color="auto"/>
                            <w:right w:val="none" w:sz="0" w:space="0" w:color="auto"/>
                          </w:divBdr>
                        </w:div>
                      </w:divsChild>
                    </w:div>
                    <w:div w:id="1484541101">
                      <w:marLeft w:val="0"/>
                      <w:marRight w:val="0"/>
                      <w:marTop w:val="0"/>
                      <w:marBottom w:val="0"/>
                      <w:divBdr>
                        <w:top w:val="none" w:sz="0" w:space="0" w:color="auto"/>
                        <w:left w:val="none" w:sz="0" w:space="0" w:color="auto"/>
                        <w:bottom w:val="none" w:sz="0" w:space="0" w:color="auto"/>
                        <w:right w:val="none" w:sz="0" w:space="0" w:color="auto"/>
                      </w:divBdr>
                      <w:divsChild>
                        <w:div w:id="1334869126">
                          <w:marLeft w:val="0"/>
                          <w:marRight w:val="0"/>
                          <w:marTop w:val="0"/>
                          <w:marBottom w:val="0"/>
                          <w:divBdr>
                            <w:top w:val="none" w:sz="0" w:space="0" w:color="auto"/>
                            <w:left w:val="none" w:sz="0" w:space="0" w:color="auto"/>
                            <w:bottom w:val="none" w:sz="0" w:space="0" w:color="auto"/>
                            <w:right w:val="none" w:sz="0" w:space="0" w:color="auto"/>
                          </w:divBdr>
                        </w:div>
                      </w:divsChild>
                    </w:div>
                    <w:div w:id="1194264859">
                      <w:marLeft w:val="0"/>
                      <w:marRight w:val="0"/>
                      <w:marTop w:val="0"/>
                      <w:marBottom w:val="300"/>
                      <w:divBdr>
                        <w:top w:val="none" w:sz="0" w:space="0" w:color="auto"/>
                        <w:left w:val="none" w:sz="0" w:space="0" w:color="auto"/>
                        <w:bottom w:val="none" w:sz="0" w:space="0" w:color="auto"/>
                        <w:right w:val="none" w:sz="0" w:space="0" w:color="auto"/>
                      </w:divBdr>
                      <w:divsChild>
                        <w:div w:id="38733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703070">
              <w:marLeft w:val="0"/>
              <w:marRight w:val="0"/>
              <w:marTop w:val="0"/>
              <w:marBottom w:val="0"/>
              <w:divBdr>
                <w:top w:val="single" w:sz="4" w:space="0" w:color="EFEFED"/>
                <w:left w:val="none" w:sz="0" w:space="0" w:color="auto"/>
                <w:bottom w:val="none" w:sz="0" w:space="0" w:color="auto"/>
                <w:right w:val="none" w:sz="0" w:space="0" w:color="auto"/>
              </w:divBdr>
              <w:divsChild>
                <w:div w:id="2083595406">
                  <w:marLeft w:val="0"/>
                  <w:marRight w:val="0"/>
                  <w:marTop w:val="0"/>
                  <w:marBottom w:val="0"/>
                  <w:divBdr>
                    <w:top w:val="none" w:sz="0" w:space="0" w:color="auto"/>
                    <w:left w:val="none" w:sz="0" w:space="0" w:color="auto"/>
                    <w:bottom w:val="none" w:sz="0" w:space="0" w:color="auto"/>
                    <w:right w:val="none" w:sz="0" w:space="0" w:color="auto"/>
                  </w:divBdr>
                  <w:divsChild>
                    <w:div w:id="459957439">
                      <w:marLeft w:val="0"/>
                      <w:marRight w:val="0"/>
                      <w:marTop w:val="0"/>
                      <w:marBottom w:val="0"/>
                      <w:divBdr>
                        <w:top w:val="none" w:sz="0" w:space="0" w:color="auto"/>
                        <w:left w:val="none" w:sz="0" w:space="0" w:color="auto"/>
                        <w:bottom w:val="none" w:sz="0" w:space="0" w:color="auto"/>
                        <w:right w:val="none" w:sz="0" w:space="0" w:color="auto"/>
                      </w:divBdr>
                      <w:divsChild>
                        <w:div w:id="576088762">
                          <w:marLeft w:val="0"/>
                          <w:marRight w:val="0"/>
                          <w:marTop w:val="0"/>
                          <w:marBottom w:val="0"/>
                          <w:divBdr>
                            <w:top w:val="none" w:sz="0" w:space="0" w:color="auto"/>
                            <w:left w:val="none" w:sz="0" w:space="0" w:color="auto"/>
                            <w:bottom w:val="none" w:sz="0" w:space="0" w:color="auto"/>
                            <w:right w:val="none" w:sz="0" w:space="0" w:color="auto"/>
                          </w:divBdr>
                        </w:div>
                      </w:divsChild>
                    </w:div>
                    <w:div w:id="1872298252">
                      <w:marLeft w:val="0"/>
                      <w:marRight w:val="0"/>
                      <w:marTop w:val="0"/>
                      <w:marBottom w:val="0"/>
                      <w:divBdr>
                        <w:top w:val="none" w:sz="0" w:space="0" w:color="auto"/>
                        <w:left w:val="none" w:sz="0" w:space="0" w:color="auto"/>
                        <w:bottom w:val="none" w:sz="0" w:space="0" w:color="auto"/>
                        <w:right w:val="none" w:sz="0" w:space="0" w:color="auto"/>
                      </w:divBdr>
                      <w:divsChild>
                        <w:div w:id="244532889">
                          <w:marLeft w:val="0"/>
                          <w:marRight w:val="0"/>
                          <w:marTop w:val="0"/>
                          <w:marBottom w:val="0"/>
                          <w:divBdr>
                            <w:top w:val="none" w:sz="0" w:space="0" w:color="auto"/>
                            <w:left w:val="none" w:sz="0" w:space="0" w:color="auto"/>
                            <w:bottom w:val="none" w:sz="0" w:space="0" w:color="auto"/>
                            <w:right w:val="none" w:sz="0" w:space="0" w:color="auto"/>
                          </w:divBdr>
                        </w:div>
                      </w:divsChild>
                    </w:div>
                    <w:div w:id="558053556">
                      <w:marLeft w:val="0"/>
                      <w:marRight w:val="0"/>
                      <w:marTop w:val="0"/>
                      <w:marBottom w:val="0"/>
                      <w:divBdr>
                        <w:top w:val="none" w:sz="0" w:space="0" w:color="auto"/>
                        <w:left w:val="none" w:sz="0" w:space="0" w:color="auto"/>
                        <w:bottom w:val="none" w:sz="0" w:space="0" w:color="auto"/>
                        <w:right w:val="none" w:sz="0" w:space="0" w:color="auto"/>
                      </w:divBdr>
                      <w:divsChild>
                        <w:div w:id="791941202">
                          <w:marLeft w:val="0"/>
                          <w:marRight w:val="0"/>
                          <w:marTop w:val="0"/>
                          <w:marBottom w:val="0"/>
                          <w:divBdr>
                            <w:top w:val="none" w:sz="0" w:space="0" w:color="auto"/>
                            <w:left w:val="none" w:sz="0" w:space="0" w:color="auto"/>
                            <w:bottom w:val="none" w:sz="0" w:space="0" w:color="auto"/>
                            <w:right w:val="none" w:sz="0" w:space="0" w:color="auto"/>
                          </w:divBdr>
                        </w:div>
                      </w:divsChild>
                    </w:div>
                    <w:div w:id="1787701638">
                      <w:marLeft w:val="0"/>
                      <w:marRight w:val="0"/>
                      <w:marTop w:val="0"/>
                      <w:marBottom w:val="0"/>
                      <w:divBdr>
                        <w:top w:val="none" w:sz="0" w:space="0" w:color="auto"/>
                        <w:left w:val="none" w:sz="0" w:space="0" w:color="auto"/>
                        <w:bottom w:val="none" w:sz="0" w:space="0" w:color="auto"/>
                        <w:right w:val="none" w:sz="0" w:space="0" w:color="auto"/>
                      </w:divBdr>
                      <w:divsChild>
                        <w:div w:id="1729256287">
                          <w:marLeft w:val="0"/>
                          <w:marRight w:val="0"/>
                          <w:marTop w:val="0"/>
                          <w:marBottom w:val="0"/>
                          <w:divBdr>
                            <w:top w:val="none" w:sz="0" w:space="0" w:color="auto"/>
                            <w:left w:val="none" w:sz="0" w:space="0" w:color="auto"/>
                            <w:bottom w:val="none" w:sz="0" w:space="0" w:color="auto"/>
                            <w:right w:val="none" w:sz="0" w:space="0" w:color="auto"/>
                          </w:divBdr>
                        </w:div>
                      </w:divsChild>
                    </w:div>
                    <w:div w:id="2042775793">
                      <w:marLeft w:val="0"/>
                      <w:marRight w:val="0"/>
                      <w:marTop w:val="0"/>
                      <w:marBottom w:val="0"/>
                      <w:divBdr>
                        <w:top w:val="none" w:sz="0" w:space="0" w:color="auto"/>
                        <w:left w:val="none" w:sz="0" w:space="0" w:color="auto"/>
                        <w:bottom w:val="none" w:sz="0" w:space="0" w:color="auto"/>
                        <w:right w:val="none" w:sz="0" w:space="0" w:color="auto"/>
                      </w:divBdr>
                      <w:divsChild>
                        <w:div w:id="538513202">
                          <w:marLeft w:val="0"/>
                          <w:marRight w:val="0"/>
                          <w:marTop w:val="0"/>
                          <w:marBottom w:val="0"/>
                          <w:divBdr>
                            <w:top w:val="none" w:sz="0" w:space="0" w:color="auto"/>
                            <w:left w:val="none" w:sz="0" w:space="0" w:color="auto"/>
                            <w:bottom w:val="none" w:sz="0" w:space="0" w:color="auto"/>
                            <w:right w:val="none" w:sz="0" w:space="0" w:color="auto"/>
                          </w:divBdr>
                        </w:div>
                      </w:divsChild>
                    </w:div>
                    <w:div w:id="889804666">
                      <w:marLeft w:val="0"/>
                      <w:marRight w:val="0"/>
                      <w:marTop w:val="0"/>
                      <w:marBottom w:val="0"/>
                      <w:divBdr>
                        <w:top w:val="none" w:sz="0" w:space="0" w:color="auto"/>
                        <w:left w:val="none" w:sz="0" w:space="0" w:color="auto"/>
                        <w:bottom w:val="none" w:sz="0" w:space="0" w:color="auto"/>
                        <w:right w:val="none" w:sz="0" w:space="0" w:color="auto"/>
                      </w:divBdr>
                      <w:divsChild>
                        <w:div w:id="119223768">
                          <w:marLeft w:val="0"/>
                          <w:marRight w:val="0"/>
                          <w:marTop w:val="0"/>
                          <w:marBottom w:val="0"/>
                          <w:divBdr>
                            <w:top w:val="none" w:sz="0" w:space="0" w:color="auto"/>
                            <w:left w:val="none" w:sz="0" w:space="0" w:color="auto"/>
                            <w:bottom w:val="none" w:sz="0" w:space="0" w:color="auto"/>
                            <w:right w:val="none" w:sz="0" w:space="0" w:color="auto"/>
                          </w:divBdr>
                          <w:divsChild>
                            <w:div w:id="1918244946">
                              <w:marLeft w:val="0"/>
                              <w:marRight w:val="0"/>
                              <w:marTop w:val="0"/>
                              <w:marBottom w:val="0"/>
                              <w:divBdr>
                                <w:top w:val="none" w:sz="0" w:space="0" w:color="auto"/>
                                <w:left w:val="none" w:sz="0" w:space="0" w:color="auto"/>
                                <w:bottom w:val="none" w:sz="0" w:space="0" w:color="auto"/>
                                <w:right w:val="none" w:sz="0" w:space="0" w:color="auto"/>
                              </w:divBdr>
                            </w:div>
                          </w:divsChild>
                        </w:div>
                        <w:div w:id="792141437">
                          <w:marLeft w:val="0"/>
                          <w:marRight w:val="0"/>
                          <w:marTop w:val="0"/>
                          <w:marBottom w:val="0"/>
                          <w:divBdr>
                            <w:top w:val="none" w:sz="0" w:space="0" w:color="auto"/>
                            <w:left w:val="none" w:sz="0" w:space="0" w:color="auto"/>
                            <w:bottom w:val="none" w:sz="0" w:space="0" w:color="auto"/>
                            <w:right w:val="none" w:sz="0" w:space="0" w:color="auto"/>
                          </w:divBdr>
                          <w:divsChild>
                            <w:div w:id="122089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7250257">
      <w:bodyDiv w:val="1"/>
      <w:marLeft w:val="0"/>
      <w:marRight w:val="0"/>
      <w:marTop w:val="0"/>
      <w:marBottom w:val="0"/>
      <w:divBdr>
        <w:top w:val="none" w:sz="0" w:space="0" w:color="auto"/>
        <w:left w:val="none" w:sz="0" w:space="0" w:color="auto"/>
        <w:bottom w:val="none" w:sz="0" w:space="0" w:color="auto"/>
        <w:right w:val="none" w:sz="0" w:space="0" w:color="auto"/>
      </w:divBdr>
      <w:divsChild>
        <w:div w:id="1518034067">
          <w:marLeft w:val="0"/>
          <w:marRight w:val="0"/>
          <w:marTop w:val="173"/>
          <w:marBottom w:val="23"/>
          <w:divBdr>
            <w:top w:val="none" w:sz="0" w:space="0" w:color="auto"/>
            <w:left w:val="none" w:sz="0" w:space="0" w:color="auto"/>
            <w:bottom w:val="none" w:sz="0" w:space="0" w:color="auto"/>
            <w:right w:val="none" w:sz="0" w:space="0" w:color="auto"/>
          </w:divBdr>
        </w:div>
        <w:div w:id="85539253">
          <w:marLeft w:val="0"/>
          <w:marRight w:val="0"/>
          <w:marTop w:val="0"/>
          <w:marBottom w:val="58"/>
          <w:divBdr>
            <w:top w:val="none" w:sz="0" w:space="0" w:color="auto"/>
            <w:left w:val="none" w:sz="0" w:space="0" w:color="auto"/>
            <w:bottom w:val="none" w:sz="0" w:space="0" w:color="auto"/>
            <w:right w:val="none" w:sz="0" w:space="0" w:color="auto"/>
          </w:divBdr>
        </w:div>
        <w:div w:id="523523942">
          <w:marLeft w:val="0"/>
          <w:marRight w:val="0"/>
          <w:marTop w:val="0"/>
          <w:marBottom w:val="58"/>
          <w:divBdr>
            <w:top w:val="none" w:sz="0" w:space="0" w:color="auto"/>
            <w:left w:val="none" w:sz="0" w:space="0" w:color="auto"/>
            <w:bottom w:val="none" w:sz="0" w:space="0" w:color="auto"/>
            <w:right w:val="none" w:sz="0" w:space="0" w:color="auto"/>
          </w:divBdr>
        </w:div>
        <w:div w:id="241843028">
          <w:marLeft w:val="0"/>
          <w:marRight w:val="0"/>
          <w:marTop w:val="0"/>
          <w:marBottom w:val="58"/>
          <w:divBdr>
            <w:top w:val="none" w:sz="0" w:space="0" w:color="auto"/>
            <w:left w:val="none" w:sz="0" w:space="0" w:color="auto"/>
            <w:bottom w:val="none" w:sz="0" w:space="0" w:color="auto"/>
            <w:right w:val="none" w:sz="0" w:space="0" w:color="auto"/>
          </w:divBdr>
        </w:div>
        <w:div w:id="641546327">
          <w:marLeft w:val="0"/>
          <w:marRight w:val="0"/>
          <w:marTop w:val="0"/>
          <w:marBottom w:val="58"/>
          <w:divBdr>
            <w:top w:val="none" w:sz="0" w:space="0" w:color="auto"/>
            <w:left w:val="none" w:sz="0" w:space="0" w:color="auto"/>
            <w:bottom w:val="none" w:sz="0" w:space="0" w:color="auto"/>
            <w:right w:val="none" w:sz="0" w:space="0" w:color="auto"/>
          </w:divBdr>
        </w:div>
        <w:div w:id="1947999653">
          <w:marLeft w:val="0"/>
          <w:marRight w:val="0"/>
          <w:marTop w:val="0"/>
          <w:marBottom w:val="58"/>
          <w:divBdr>
            <w:top w:val="none" w:sz="0" w:space="0" w:color="auto"/>
            <w:left w:val="none" w:sz="0" w:space="0" w:color="auto"/>
            <w:bottom w:val="none" w:sz="0" w:space="0" w:color="auto"/>
            <w:right w:val="none" w:sz="0" w:space="0" w:color="auto"/>
          </w:divBdr>
        </w:div>
        <w:div w:id="1636134672">
          <w:marLeft w:val="0"/>
          <w:marRight w:val="0"/>
          <w:marTop w:val="0"/>
          <w:marBottom w:val="58"/>
          <w:divBdr>
            <w:top w:val="none" w:sz="0" w:space="0" w:color="auto"/>
            <w:left w:val="none" w:sz="0" w:space="0" w:color="auto"/>
            <w:bottom w:val="none" w:sz="0" w:space="0" w:color="auto"/>
            <w:right w:val="none" w:sz="0" w:space="0" w:color="auto"/>
          </w:divBdr>
        </w:div>
        <w:div w:id="699362397">
          <w:marLeft w:val="0"/>
          <w:marRight w:val="0"/>
          <w:marTop w:val="0"/>
          <w:marBottom w:val="58"/>
          <w:divBdr>
            <w:top w:val="none" w:sz="0" w:space="0" w:color="auto"/>
            <w:left w:val="none" w:sz="0" w:space="0" w:color="auto"/>
            <w:bottom w:val="none" w:sz="0" w:space="0" w:color="auto"/>
            <w:right w:val="none" w:sz="0" w:space="0" w:color="auto"/>
          </w:divBdr>
        </w:div>
        <w:div w:id="182015464">
          <w:marLeft w:val="0"/>
          <w:marRight w:val="0"/>
          <w:marTop w:val="0"/>
          <w:marBottom w:val="58"/>
          <w:divBdr>
            <w:top w:val="none" w:sz="0" w:space="0" w:color="auto"/>
            <w:left w:val="none" w:sz="0" w:space="0" w:color="auto"/>
            <w:bottom w:val="none" w:sz="0" w:space="0" w:color="auto"/>
            <w:right w:val="none" w:sz="0" w:space="0" w:color="auto"/>
          </w:divBdr>
        </w:div>
        <w:div w:id="1364358202">
          <w:marLeft w:val="0"/>
          <w:marRight w:val="0"/>
          <w:marTop w:val="0"/>
          <w:marBottom w:val="58"/>
          <w:divBdr>
            <w:top w:val="none" w:sz="0" w:space="0" w:color="auto"/>
            <w:left w:val="none" w:sz="0" w:space="0" w:color="auto"/>
            <w:bottom w:val="none" w:sz="0" w:space="0" w:color="auto"/>
            <w:right w:val="none" w:sz="0" w:space="0" w:color="auto"/>
          </w:divBdr>
        </w:div>
        <w:div w:id="272323828">
          <w:marLeft w:val="0"/>
          <w:marRight w:val="0"/>
          <w:marTop w:val="0"/>
          <w:marBottom w:val="58"/>
          <w:divBdr>
            <w:top w:val="none" w:sz="0" w:space="0" w:color="auto"/>
            <w:left w:val="none" w:sz="0" w:space="0" w:color="auto"/>
            <w:bottom w:val="none" w:sz="0" w:space="0" w:color="auto"/>
            <w:right w:val="none" w:sz="0" w:space="0" w:color="auto"/>
          </w:divBdr>
        </w:div>
        <w:div w:id="784276616">
          <w:marLeft w:val="0"/>
          <w:marRight w:val="0"/>
          <w:marTop w:val="0"/>
          <w:marBottom w:val="58"/>
          <w:divBdr>
            <w:top w:val="none" w:sz="0" w:space="0" w:color="auto"/>
            <w:left w:val="none" w:sz="0" w:space="0" w:color="auto"/>
            <w:bottom w:val="none" w:sz="0" w:space="0" w:color="auto"/>
            <w:right w:val="none" w:sz="0" w:space="0" w:color="auto"/>
          </w:divBdr>
        </w:div>
        <w:div w:id="643311933">
          <w:marLeft w:val="0"/>
          <w:marRight w:val="0"/>
          <w:marTop w:val="0"/>
          <w:marBottom w:val="58"/>
          <w:divBdr>
            <w:top w:val="none" w:sz="0" w:space="0" w:color="auto"/>
            <w:left w:val="none" w:sz="0" w:space="0" w:color="auto"/>
            <w:bottom w:val="none" w:sz="0" w:space="0" w:color="auto"/>
            <w:right w:val="none" w:sz="0" w:space="0" w:color="auto"/>
          </w:divBdr>
        </w:div>
        <w:div w:id="621422640">
          <w:marLeft w:val="0"/>
          <w:marRight w:val="0"/>
          <w:marTop w:val="0"/>
          <w:marBottom w:val="58"/>
          <w:divBdr>
            <w:top w:val="none" w:sz="0" w:space="0" w:color="auto"/>
            <w:left w:val="none" w:sz="0" w:space="0" w:color="auto"/>
            <w:bottom w:val="none" w:sz="0" w:space="0" w:color="auto"/>
            <w:right w:val="none" w:sz="0" w:space="0" w:color="auto"/>
          </w:divBdr>
        </w:div>
        <w:div w:id="1644040827">
          <w:marLeft w:val="0"/>
          <w:marRight w:val="0"/>
          <w:marTop w:val="0"/>
          <w:marBottom w:val="58"/>
          <w:divBdr>
            <w:top w:val="none" w:sz="0" w:space="0" w:color="auto"/>
            <w:left w:val="none" w:sz="0" w:space="0" w:color="auto"/>
            <w:bottom w:val="none" w:sz="0" w:space="0" w:color="auto"/>
            <w:right w:val="none" w:sz="0" w:space="0" w:color="auto"/>
          </w:divBdr>
        </w:div>
        <w:div w:id="1857111077">
          <w:marLeft w:val="0"/>
          <w:marRight w:val="0"/>
          <w:marTop w:val="0"/>
          <w:marBottom w:val="58"/>
          <w:divBdr>
            <w:top w:val="none" w:sz="0" w:space="0" w:color="auto"/>
            <w:left w:val="none" w:sz="0" w:space="0" w:color="auto"/>
            <w:bottom w:val="none" w:sz="0" w:space="0" w:color="auto"/>
            <w:right w:val="none" w:sz="0" w:space="0" w:color="auto"/>
          </w:divBdr>
        </w:div>
        <w:div w:id="651639026">
          <w:marLeft w:val="0"/>
          <w:marRight w:val="0"/>
          <w:marTop w:val="173"/>
          <w:marBottom w:val="23"/>
          <w:divBdr>
            <w:top w:val="none" w:sz="0" w:space="0" w:color="auto"/>
            <w:left w:val="none" w:sz="0" w:space="0" w:color="auto"/>
            <w:bottom w:val="none" w:sz="0" w:space="0" w:color="auto"/>
            <w:right w:val="none" w:sz="0" w:space="0" w:color="auto"/>
          </w:divBdr>
        </w:div>
        <w:div w:id="610631001">
          <w:marLeft w:val="0"/>
          <w:marRight w:val="0"/>
          <w:marTop w:val="0"/>
          <w:marBottom w:val="58"/>
          <w:divBdr>
            <w:top w:val="none" w:sz="0" w:space="0" w:color="auto"/>
            <w:left w:val="none" w:sz="0" w:space="0" w:color="auto"/>
            <w:bottom w:val="none" w:sz="0" w:space="0" w:color="auto"/>
            <w:right w:val="none" w:sz="0" w:space="0" w:color="auto"/>
          </w:divBdr>
        </w:div>
        <w:div w:id="1939629789">
          <w:marLeft w:val="0"/>
          <w:marRight w:val="0"/>
          <w:marTop w:val="0"/>
          <w:marBottom w:val="58"/>
          <w:divBdr>
            <w:top w:val="none" w:sz="0" w:space="0" w:color="auto"/>
            <w:left w:val="none" w:sz="0" w:space="0" w:color="auto"/>
            <w:bottom w:val="none" w:sz="0" w:space="0" w:color="auto"/>
            <w:right w:val="none" w:sz="0" w:space="0" w:color="auto"/>
          </w:divBdr>
        </w:div>
        <w:div w:id="1122193253">
          <w:marLeft w:val="0"/>
          <w:marRight w:val="0"/>
          <w:marTop w:val="0"/>
          <w:marBottom w:val="58"/>
          <w:divBdr>
            <w:top w:val="none" w:sz="0" w:space="0" w:color="auto"/>
            <w:left w:val="none" w:sz="0" w:space="0" w:color="auto"/>
            <w:bottom w:val="none" w:sz="0" w:space="0" w:color="auto"/>
            <w:right w:val="none" w:sz="0" w:space="0" w:color="auto"/>
          </w:divBdr>
        </w:div>
        <w:div w:id="1954168244">
          <w:marLeft w:val="0"/>
          <w:marRight w:val="0"/>
          <w:marTop w:val="0"/>
          <w:marBottom w:val="58"/>
          <w:divBdr>
            <w:top w:val="none" w:sz="0" w:space="0" w:color="auto"/>
            <w:left w:val="none" w:sz="0" w:space="0" w:color="auto"/>
            <w:bottom w:val="none" w:sz="0" w:space="0" w:color="auto"/>
            <w:right w:val="none" w:sz="0" w:space="0" w:color="auto"/>
          </w:divBdr>
        </w:div>
        <w:div w:id="945120171">
          <w:marLeft w:val="0"/>
          <w:marRight w:val="0"/>
          <w:marTop w:val="0"/>
          <w:marBottom w:val="58"/>
          <w:divBdr>
            <w:top w:val="none" w:sz="0" w:space="0" w:color="auto"/>
            <w:left w:val="none" w:sz="0" w:space="0" w:color="auto"/>
            <w:bottom w:val="none" w:sz="0" w:space="0" w:color="auto"/>
            <w:right w:val="none" w:sz="0" w:space="0" w:color="auto"/>
          </w:divBdr>
        </w:div>
        <w:div w:id="1090739086">
          <w:marLeft w:val="0"/>
          <w:marRight w:val="0"/>
          <w:marTop w:val="0"/>
          <w:marBottom w:val="58"/>
          <w:divBdr>
            <w:top w:val="none" w:sz="0" w:space="0" w:color="auto"/>
            <w:left w:val="none" w:sz="0" w:space="0" w:color="auto"/>
            <w:bottom w:val="none" w:sz="0" w:space="0" w:color="auto"/>
            <w:right w:val="none" w:sz="0" w:space="0" w:color="auto"/>
          </w:divBdr>
        </w:div>
        <w:div w:id="163473685">
          <w:marLeft w:val="0"/>
          <w:marRight w:val="0"/>
          <w:marTop w:val="0"/>
          <w:marBottom w:val="58"/>
          <w:divBdr>
            <w:top w:val="none" w:sz="0" w:space="0" w:color="auto"/>
            <w:left w:val="none" w:sz="0" w:space="0" w:color="auto"/>
            <w:bottom w:val="none" w:sz="0" w:space="0" w:color="auto"/>
            <w:right w:val="none" w:sz="0" w:space="0" w:color="auto"/>
          </w:divBdr>
        </w:div>
        <w:div w:id="217129984">
          <w:marLeft w:val="0"/>
          <w:marRight w:val="0"/>
          <w:marTop w:val="0"/>
          <w:marBottom w:val="58"/>
          <w:divBdr>
            <w:top w:val="none" w:sz="0" w:space="0" w:color="auto"/>
            <w:left w:val="none" w:sz="0" w:space="0" w:color="auto"/>
            <w:bottom w:val="none" w:sz="0" w:space="0" w:color="auto"/>
            <w:right w:val="none" w:sz="0" w:space="0" w:color="auto"/>
          </w:divBdr>
        </w:div>
        <w:div w:id="382674461">
          <w:marLeft w:val="0"/>
          <w:marRight w:val="0"/>
          <w:marTop w:val="0"/>
          <w:marBottom w:val="58"/>
          <w:divBdr>
            <w:top w:val="none" w:sz="0" w:space="0" w:color="auto"/>
            <w:left w:val="none" w:sz="0" w:space="0" w:color="auto"/>
            <w:bottom w:val="none" w:sz="0" w:space="0" w:color="auto"/>
            <w:right w:val="none" w:sz="0" w:space="0" w:color="auto"/>
          </w:divBdr>
        </w:div>
        <w:div w:id="1284382190">
          <w:marLeft w:val="0"/>
          <w:marRight w:val="0"/>
          <w:marTop w:val="0"/>
          <w:marBottom w:val="58"/>
          <w:divBdr>
            <w:top w:val="none" w:sz="0" w:space="0" w:color="auto"/>
            <w:left w:val="none" w:sz="0" w:space="0" w:color="auto"/>
            <w:bottom w:val="none" w:sz="0" w:space="0" w:color="auto"/>
            <w:right w:val="none" w:sz="0" w:space="0" w:color="auto"/>
          </w:divBdr>
        </w:div>
        <w:div w:id="1227180402">
          <w:marLeft w:val="0"/>
          <w:marRight w:val="0"/>
          <w:marTop w:val="0"/>
          <w:marBottom w:val="58"/>
          <w:divBdr>
            <w:top w:val="none" w:sz="0" w:space="0" w:color="auto"/>
            <w:left w:val="none" w:sz="0" w:space="0" w:color="auto"/>
            <w:bottom w:val="none" w:sz="0" w:space="0" w:color="auto"/>
            <w:right w:val="none" w:sz="0" w:space="0" w:color="auto"/>
          </w:divBdr>
        </w:div>
        <w:div w:id="757212803">
          <w:marLeft w:val="0"/>
          <w:marRight w:val="0"/>
          <w:marTop w:val="0"/>
          <w:marBottom w:val="58"/>
          <w:divBdr>
            <w:top w:val="none" w:sz="0" w:space="0" w:color="auto"/>
            <w:left w:val="none" w:sz="0" w:space="0" w:color="auto"/>
            <w:bottom w:val="none" w:sz="0" w:space="0" w:color="auto"/>
            <w:right w:val="none" w:sz="0" w:space="0" w:color="auto"/>
          </w:divBdr>
        </w:div>
        <w:div w:id="8727431">
          <w:marLeft w:val="0"/>
          <w:marRight w:val="0"/>
          <w:marTop w:val="0"/>
          <w:marBottom w:val="58"/>
          <w:divBdr>
            <w:top w:val="none" w:sz="0" w:space="0" w:color="auto"/>
            <w:left w:val="none" w:sz="0" w:space="0" w:color="auto"/>
            <w:bottom w:val="none" w:sz="0" w:space="0" w:color="auto"/>
            <w:right w:val="none" w:sz="0" w:space="0" w:color="auto"/>
          </w:divBdr>
        </w:div>
        <w:div w:id="1479760749">
          <w:marLeft w:val="0"/>
          <w:marRight w:val="0"/>
          <w:marTop w:val="0"/>
          <w:marBottom w:val="58"/>
          <w:divBdr>
            <w:top w:val="none" w:sz="0" w:space="0" w:color="auto"/>
            <w:left w:val="none" w:sz="0" w:space="0" w:color="auto"/>
            <w:bottom w:val="none" w:sz="0" w:space="0" w:color="auto"/>
            <w:right w:val="none" w:sz="0" w:space="0" w:color="auto"/>
          </w:divBdr>
        </w:div>
        <w:div w:id="446463650">
          <w:marLeft w:val="0"/>
          <w:marRight w:val="0"/>
          <w:marTop w:val="0"/>
          <w:marBottom w:val="58"/>
          <w:divBdr>
            <w:top w:val="none" w:sz="0" w:space="0" w:color="auto"/>
            <w:left w:val="none" w:sz="0" w:space="0" w:color="auto"/>
            <w:bottom w:val="none" w:sz="0" w:space="0" w:color="auto"/>
            <w:right w:val="none" w:sz="0" w:space="0" w:color="auto"/>
          </w:divBdr>
        </w:div>
        <w:div w:id="2041467562">
          <w:marLeft w:val="0"/>
          <w:marRight w:val="0"/>
          <w:marTop w:val="0"/>
          <w:marBottom w:val="58"/>
          <w:divBdr>
            <w:top w:val="none" w:sz="0" w:space="0" w:color="auto"/>
            <w:left w:val="none" w:sz="0" w:space="0" w:color="auto"/>
            <w:bottom w:val="none" w:sz="0" w:space="0" w:color="auto"/>
            <w:right w:val="none" w:sz="0" w:space="0" w:color="auto"/>
          </w:divBdr>
        </w:div>
        <w:div w:id="2042515440">
          <w:marLeft w:val="0"/>
          <w:marRight w:val="0"/>
          <w:marTop w:val="0"/>
          <w:marBottom w:val="58"/>
          <w:divBdr>
            <w:top w:val="none" w:sz="0" w:space="0" w:color="auto"/>
            <w:left w:val="none" w:sz="0" w:space="0" w:color="auto"/>
            <w:bottom w:val="none" w:sz="0" w:space="0" w:color="auto"/>
            <w:right w:val="none" w:sz="0" w:space="0" w:color="auto"/>
          </w:divBdr>
        </w:div>
        <w:div w:id="973173642">
          <w:marLeft w:val="0"/>
          <w:marRight w:val="0"/>
          <w:marTop w:val="0"/>
          <w:marBottom w:val="58"/>
          <w:divBdr>
            <w:top w:val="none" w:sz="0" w:space="0" w:color="auto"/>
            <w:left w:val="none" w:sz="0" w:space="0" w:color="auto"/>
            <w:bottom w:val="none" w:sz="0" w:space="0" w:color="auto"/>
            <w:right w:val="none" w:sz="0" w:space="0" w:color="auto"/>
          </w:divBdr>
        </w:div>
        <w:div w:id="676930110">
          <w:marLeft w:val="0"/>
          <w:marRight w:val="0"/>
          <w:marTop w:val="0"/>
          <w:marBottom w:val="58"/>
          <w:divBdr>
            <w:top w:val="none" w:sz="0" w:space="0" w:color="auto"/>
            <w:left w:val="none" w:sz="0" w:space="0" w:color="auto"/>
            <w:bottom w:val="none" w:sz="0" w:space="0" w:color="auto"/>
            <w:right w:val="none" w:sz="0" w:space="0" w:color="auto"/>
          </w:divBdr>
        </w:div>
        <w:div w:id="681861055">
          <w:marLeft w:val="0"/>
          <w:marRight w:val="0"/>
          <w:marTop w:val="0"/>
          <w:marBottom w:val="58"/>
          <w:divBdr>
            <w:top w:val="none" w:sz="0" w:space="0" w:color="auto"/>
            <w:left w:val="none" w:sz="0" w:space="0" w:color="auto"/>
            <w:bottom w:val="none" w:sz="0" w:space="0" w:color="auto"/>
            <w:right w:val="none" w:sz="0" w:space="0" w:color="auto"/>
          </w:divBdr>
        </w:div>
        <w:div w:id="888224177">
          <w:marLeft w:val="0"/>
          <w:marRight w:val="0"/>
          <w:marTop w:val="0"/>
          <w:marBottom w:val="58"/>
          <w:divBdr>
            <w:top w:val="none" w:sz="0" w:space="0" w:color="auto"/>
            <w:left w:val="none" w:sz="0" w:space="0" w:color="auto"/>
            <w:bottom w:val="none" w:sz="0" w:space="0" w:color="auto"/>
            <w:right w:val="none" w:sz="0" w:space="0" w:color="auto"/>
          </w:divBdr>
        </w:div>
      </w:divsChild>
    </w:div>
    <w:div w:id="1278751600">
      <w:bodyDiv w:val="1"/>
      <w:marLeft w:val="0"/>
      <w:marRight w:val="0"/>
      <w:marTop w:val="0"/>
      <w:marBottom w:val="0"/>
      <w:divBdr>
        <w:top w:val="none" w:sz="0" w:space="0" w:color="auto"/>
        <w:left w:val="none" w:sz="0" w:space="0" w:color="auto"/>
        <w:bottom w:val="none" w:sz="0" w:space="0" w:color="auto"/>
        <w:right w:val="none" w:sz="0" w:space="0" w:color="auto"/>
      </w:divBdr>
      <w:divsChild>
        <w:div w:id="124587090">
          <w:marLeft w:val="0"/>
          <w:marRight w:val="0"/>
          <w:marTop w:val="0"/>
          <w:marBottom w:val="92"/>
          <w:divBdr>
            <w:top w:val="single" w:sz="4" w:space="0" w:color="auto"/>
            <w:left w:val="single" w:sz="18" w:space="0" w:color="auto"/>
            <w:bottom w:val="single" w:sz="4" w:space="0" w:color="auto"/>
            <w:right w:val="single" w:sz="4" w:space="0" w:color="auto"/>
          </w:divBdr>
        </w:div>
        <w:div w:id="1094663655">
          <w:marLeft w:val="0"/>
          <w:marRight w:val="0"/>
          <w:marTop w:val="92"/>
          <w:marBottom w:val="0"/>
          <w:divBdr>
            <w:top w:val="single" w:sz="4" w:space="0" w:color="D5DDC6"/>
            <w:left w:val="single" w:sz="4" w:space="3" w:color="D5DDC6"/>
            <w:bottom w:val="single" w:sz="4" w:space="0" w:color="D5DDC6"/>
            <w:right w:val="single" w:sz="4" w:space="0" w:color="D5DDC6"/>
          </w:divBdr>
        </w:div>
        <w:div w:id="1612783835">
          <w:marLeft w:val="0"/>
          <w:marRight w:val="0"/>
          <w:marTop w:val="0"/>
          <w:marBottom w:val="92"/>
          <w:divBdr>
            <w:top w:val="single" w:sz="4" w:space="0" w:color="auto"/>
            <w:left w:val="single" w:sz="18" w:space="0" w:color="auto"/>
            <w:bottom w:val="single" w:sz="4" w:space="0" w:color="auto"/>
            <w:right w:val="single" w:sz="4" w:space="0" w:color="auto"/>
          </w:divBdr>
        </w:div>
        <w:div w:id="2137986361">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284727094">
      <w:bodyDiv w:val="1"/>
      <w:marLeft w:val="0"/>
      <w:marRight w:val="0"/>
      <w:marTop w:val="0"/>
      <w:marBottom w:val="0"/>
      <w:divBdr>
        <w:top w:val="none" w:sz="0" w:space="0" w:color="auto"/>
        <w:left w:val="none" w:sz="0" w:space="0" w:color="auto"/>
        <w:bottom w:val="none" w:sz="0" w:space="0" w:color="auto"/>
        <w:right w:val="none" w:sz="0" w:space="0" w:color="auto"/>
      </w:divBdr>
      <w:divsChild>
        <w:div w:id="718939937">
          <w:marLeft w:val="0"/>
          <w:marRight w:val="0"/>
          <w:marTop w:val="115"/>
          <w:marBottom w:val="115"/>
          <w:divBdr>
            <w:top w:val="none" w:sz="0" w:space="0" w:color="auto"/>
            <w:left w:val="none" w:sz="0" w:space="0" w:color="auto"/>
            <w:bottom w:val="none" w:sz="0" w:space="0" w:color="auto"/>
            <w:right w:val="none" w:sz="0" w:space="0" w:color="auto"/>
          </w:divBdr>
          <w:divsChild>
            <w:div w:id="1415854622">
              <w:marLeft w:val="0"/>
              <w:marRight w:val="0"/>
              <w:marTop w:val="100"/>
              <w:marBottom w:val="100"/>
              <w:divBdr>
                <w:top w:val="none" w:sz="0" w:space="0" w:color="auto"/>
                <w:left w:val="none" w:sz="0" w:space="0" w:color="auto"/>
                <w:bottom w:val="none" w:sz="0" w:space="0" w:color="auto"/>
                <w:right w:val="none" w:sz="0" w:space="0" w:color="auto"/>
              </w:divBdr>
              <w:divsChild>
                <w:div w:id="1412434597">
                  <w:marLeft w:val="0"/>
                  <w:marRight w:val="0"/>
                  <w:marTop w:val="0"/>
                  <w:marBottom w:val="0"/>
                  <w:divBdr>
                    <w:top w:val="none" w:sz="0" w:space="0" w:color="auto"/>
                    <w:left w:val="none" w:sz="0" w:space="0" w:color="auto"/>
                    <w:bottom w:val="none" w:sz="0" w:space="0" w:color="auto"/>
                    <w:right w:val="none" w:sz="0" w:space="0" w:color="auto"/>
                  </w:divBdr>
                  <w:divsChild>
                    <w:div w:id="166600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215851">
          <w:marLeft w:val="0"/>
          <w:marRight w:val="0"/>
          <w:marTop w:val="0"/>
          <w:marBottom w:val="92"/>
          <w:divBdr>
            <w:top w:val="single" w:sz="4" w:space="0" w:color="auto"/>
            <w:left w:val="single" w:sz="18" w:space="0" w:color="auto"/>
            <w:bottom w:val="single" w:sz="4" w:space="0" w:color="auto"/>
            <w:right w:val="single" w:sz="4" w:space="0" w:color="auto"/>
          </w:divBdr>
        </w:div>
        <w:div w:id="813452030">
          <w:marLeft w:val="0"/>
          <w:marRight w:val="0"/>
          <w:marTop w:val="0"/>
          <w:marBottom w:val="92"/>
          <w:divBdr>
            <w:top w:val="single" w:sz="4" w:space="0" w:color="auto"/>
            <w:left w:val="single" w:sz="18" w:space="0" w:color="auto"/>
            <w:bottom w:val="single" w:sz="4" w:space="0" w:color="auto"/>
            <w:right w:val="single" w:sz="4" w:space="0" w:color="auto"/>
          </w:divBdr>
        </w:div>
        <w:div w:id="2014264155">
          <w:marLeft w:val="0"/>
          <w:marRight w:val="0"/>
          <w:marTop w:val="0"/>
          <w:marBottom w:val="92"/>
          <w:divBdr>
            <w:top w:val="single" w:sz="4" w:space="0" w:color="auto"/>
            <w:left w:val="single" w:sz="18" w:space="0" w:color="auto"/>
            <w:bottom w:val="single" w:sz="4" w:space="0" w:color="auto"/>
            <w:right w:val="single" w:sz="4" w:space="0" w:color="auto"/>
          </w:divBdr>
        </w:div>
        <w:div w:id="880090953">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290018266">
      <w:bodyDiv w:val="1"/>
      <w:marLeft w:val="0"/>
      <w:marRight w:val="0"/>
      <w:marTop w:val="0"/>
      <w:marBottom w:val="0"/>
      <w:divBdr>
        <w:top w:val="none" w:sz="0" w:space="0" w:color="auto"/>
        <w:left w:val="none" w:sz="0" w:space="0" w:color="auto"/>
        <w:bottom w:val="none" w:sz="0" w:space="0" w:color="auto"/>
        <w:right w:val="none" w:sz="0" w:space="0" w:color="auto"/>
      </w:divBdr>
      <w:divsChild>
        <w:div w:id="352149492">
          <w:marLeft w:val="0"/>
          <w:marRight w:val="0"/>
          <w:marTop w:val="0"/>
          <w:marBottom w:val="0"/>
          <w:divBdr>
            <w:top w:val="none" w:sz="0" w:space="0" w:color="auto"/>
            <w:left w:val="none" w:sz="0" w:space="0" w:color="auto"/>
            <w:bottom w:val="none" w:sz="0" w:space="0" w:color="auto"/>
            <w:right w:val="none" w:sz="0" w:space="0" w:color="auto"/>
          </w:divBdr>
        </w:div>
        <w:div w:id="337318745">
          <w:marLeft w:val="0"/>
          <w:marRight w:val="0"/>
          <w:marTop w:val="360"/>
          <w:marBottom w:val="0"/>
          <w:divBdr>
            <w:top w:val="none" w:sz="0" w:space="0" w:color="auto"/>
            <w:left w:val="none" w:sz="0" w:space="0" w:color="auto"/>
            <w:bottom w:val="single" w:sz="8" w:space="6" w:color="D9DCDF"/>
            <w:right w:val="none" w:sz="0" w:space="0" w:color="auto"/>
          </w:divBdr>
        </w:div>
      </w:divsChild>
    </w:div>
    <w:div w:id="1290207284">
      <w:bodyDiv w:val="1"/>
      <w:marLeft w:val="0"/>
      <w:marRight w:val="0"/>
      <w:marTop w:val="0"/>
      <w:marBottom w:val="0"/>
      <w:divBdr>
        <w:top w:val="none" w:sz="0" w:space="0" w:color="auto"/>
        <w:left w:val="none" w:sz="0" w:space="0" w:color="auto"/>
        <w:bottom w:val="none" w:sz="0" w:space="0" w:color="auto"/>
        <w:right w:val="none" w:sz="0" w:space="0" w:color="auto"/>
      </w:divBdr>
    </w:div>
    <w:div w:id="1293947754">
      <w:bodyDiv w:val="1"/>
      <w:marLeft w:val="0"/>
      <w:marRight w:val="0"/>
      <w:marTop w:val="0"/>
      <w:marBottom w:val="0"/>
      <w:divBdr>
        <w:top w:val="none" w:sz="0" w:space="0" w:color="auto"/>
        <w:left w:val="none" w:sz="0" w:space="0" w:color="auto"/>
        <w:bottom w:val="none" w:sz="0" w:space="0" w:color="auto"/>
        <w:right w:val="none" w:sz="0" w:space="0" w:color="auto"/>
      </w:divBdr>
      <w:divsChild>
        <w:div w:id="156456884">
          <w:marLeft w:val="0"/>
          <w:marRight w:val="0"/>
          <w:marTop w:val="100"/>
          <w:marBottom w:val="100"/>
          <w:divBdr>
            <w:top w:val="none" w:sz="0" w:space="0" w:color="auto"/>
            <w:left w:val="none" w:sz="0" w:space="0" w:color="auto"/>
            <w:bottom w:val="none" w:sz="0" w:space="0" w:color="auto"/>
            <w:right w:val="none" w:sz="0" w:space="0" w:color="auto"/>
          </w:divBdr>
          <w:divsChild>
            <w:div w:id="844592767">
              <w:marLeft w:val="0"/>
              <w:marRight w:val="0"/>
              <w:marTop w:val="100"/>
              <w:marBottom w:val="100"/>
              <w:divBdr>
                <w:top w:val="none" w:sz="0" w:space="0" w:color="auto"/>
                <w:left w:val="none" w:sz="0" w:space="0" w:color="auto"/>
                <w:bottom w:val="none" w:sz="0" w:space="0" w:color="auto"/>
                <w:right w:val="none" w:sz="0" w:space="0" w:color="auto"/>
              </w:divBdr>
              <w:divsChild>
                <w:div w:id="1727222691">
                  <w:marLeft w:val="0"/>
                  <w:marRight w:val="0"/>
                  <w:marTop w:val="0"/>
                  <w:marBottom w:val="0"/>
                  <w:divBdr>
                    <w:top w:val="none" w:sz="0" w:space="0" w:color="auto"/>
                    <w:left w:val="none" w:sz="0" w:space="0" w:color="auto"/>
                    <w:bottom w:val="none" w:sz="0" w:space="0" w:color="auto"/>
                    <w:right w:val="none" w:sz="0" w:space="0" w:color="auto"/>
                  </w:divBdr>
                  <w:divsChild>
                    <w:div w:id="140274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8011">
          <w:marLeft w:val="0"/>
          <w:marRight w:val="0"/>
          <w:marTop w:val="0"/>
          <w:marBottom w:val="80"/>
          <w:divBdr>
            <w:top w:val="single" w:sz="4" w:space="0" w:color="auto"/>
            <w:left w:val="single" w:sz="18" w:space="0" w:color="auto"/>
            <w:bottom w:val="single" w:sz="4" w:space="0" w:color="auto"/>
            <w:right w:val="single" w:sz="4" w:space="0" w:color="auto"/>
          </w:divBdr>
        </w:div>
        <w:div w:id="1978097124">
          <w:marLeft w:val="0"/>
          <w:marRight w:val="0"/>
          <w:marTop w:val="0"/>
          <w:marBottom w:val="80"/>
          <w:divBdr>
            <w:top w:val="single" w:sz="4" w:space="0" w:color="auto"/>
            <w:left w:val="single" w:sz="18" w:space="0" w:color="auto"/>
            <w:bottom w:val="single" w:sz="4" w:space="0" w:color="auto"/>
            <w:right w:val="single" w:sz="4" w:space="0" w:color="auto"/>
          </w:divBdr>
        </w:div>
        <w:div w:id="332297363">
          <w:marLeft w:val="0"/>
          <w:marRight w:val="0"/>
          <w:marTop w:val="0"/>
          <w:marBottom w:val="80"/>
          <w:divBdr>
            <w:top w:val="single" w:sz="4" w:space="0" w:color="auto"/>
            <w:left w:val="single" w:sz="18" w:space="0" w:color="auto"/>
            <w:bottom w:val="single" w:sz="4" w:space="0" w:color="auto"/>
            <w:right w:val="single" w:sz="4" w:space="0" w:color="auto"/>
          </w:divBdr>
        </w:div>
        <w:div w:id="1559318181">
          <w:marLeft w:val="0"/>
          <w:marRight w:val="0"/>
          <w:marTop w:val="0"/>
          <w:marBottom w:val="80"/>
          <w:divBdr>
            <w:top w:val="single" w:sz="4" w:space="0" w:color="auto"/>
            <w:left w:val="single" w:sz="18" w:space="0" w:color="auto"/>
            <w:bottom w:val="single" w:sz="4" w:space="0" w:color="auto"/>
            <w:right w:val="single" w:sz="4" w:space="0" w:color="auto"/>
          </w:divBdr>
        </w:div>
        <w:div w:id="2022733429">
          <w:marLeft w:val="0"/>
          <w:marRight w:val="0"/>
          <w:marTop w:val="0"/>
          <w:marBottom w:val="80"/>
          <w:divBdr>
            <w:top w:val="single" w:sz="4" w:space="0" w:color="auto"/>
            <w:left w:val="single" w:sz="18" w:space="0" w:color="auto"/>
            <w:bottom w:val="single" w:sz="4" w:space="0" w:color="auto"/>
            <w:right w:val="single" w:sz="4" w:space="0" w:color="auto"/>
          </w:divBdr>
        </w:div>
        <w:div w:id="1008411791">
          <w:marLeft w:val="0"/>
          <w:marRight w:val="0"/>
          <w:marTop w:val="0"/>
          <w:marBottom w:val="80"/>
          <w:divBdr>
            <w:top w:val="single" w:sz="4" w:space="0" w:color="auto"/>
            <w:left w:val="single" w:sz="18" w:space="0" w:color="auto"/>
            <w:bottom w:val="single" w:sz="4" w:space="0" w:color="auto"/>
            <w:right w:val="single" w:sz="4" w:space="0" w:color="auto"/>
          </w:divBdr>
        </w:div>
        <w:div w:id="1197500173">
          <w:marLeft w:val="0"/>
          <w:marRight w:val="0"/>
          <w:marTop w:val="0"/>
          <w:marBottom w:val="80"/>
          <w:divBdr>
            <w:top w:val="single" w:sz="4" w:space="0" w:color="auto"/>
            <w:left w:val="single" w:sz="18" w:space="0" w:color="auto"/>
            <w:bottom w:val="single" w:sz="4" w:space="0" w:color="auto"/>
            <w:right w:val="single" w:sz="4" w:space="0" w:color="auto"/>
          </w:divBdr>
        </w:div>
        <w:div w:id="627055475">
          <w:marLeft w:val="0"/>
          <w:marRight w:val="0"/>
          <w:marTop w:val="0"/>
          <w:marBottom w:val="80"/>
          <w:divBdr>
            <w:top w:val="single" w:sz="4" w:space="0" w:color="auto"/>
            <w:left w:val="single" w:sz="18" w:space="0" w:color="auto"/>
            <w:bottom w:val="single" w:sz="4" w:space="0" w:color="auto"/>
            <w:right w:val="single" w:sz="4" w:space="0" w:color="auto"/>
          </w:divBdr>
        </w:div>
        <w:div w:id="582104948">
          <w:marLeft w:val="0"/>
          <w:marRight w:val="0"/>
          <w:marTop w:val="0"/>
          <w:marBottom w:val="80"/>
          <w:divBdr>
            <w:top w:val="single" w:sz="4" w:space="0" w:color="auto"/>
            <w:left w:val="single" w:sz="18" w:space="0" w:color="auto"/>
            <w:bottom w:val="single" w:sz="4" w:space="0" w:color="auto"/>
            <w:right w:val="single" w:sz="4" w:space="0" w:color="auto"/>
          </w:divBdr>
        </w:div>
        <w:div w:id="1717390750">
          <w:marLeft w:val="0"/>
          <w:marRight w:val="0"/>
          <w:marTop w:val="0"/>
          <w:marBottom w:val="80"/>
          <w:divBdr>
            <w:top w:val="single" w:sz="4" w:space="0" w:color="auto"/>
            <w:left w:val="single" w:sz="18" w:space="0" w:color="auto"/>
            <w:bottom w:val="single" w:sz="4" w:space="0" w:color="auto"/>
            <w:right w:val="single" w:sz="4" w:space="0" w:color="auto"/>
          </w:divBdr>
        </w:div>
        <w:div w:id="312025706">
          <w:marLeft w:val="0"/>
          <w:marRight w:val="0"/>
          <w:marTop w:val="0"/>
          <w:marBottom w:val="80"/>
          <w:divBdr>
            <w:top w:val="single" w:sz="4" w:space="0" w:color="auto"/>
            <w:left w:val="single" w:sz="18" w:space="0" w:color="auto"/>
            <w:bottom w:val="single" w:sz="4" w:space="0" w:color="auto"/>
            <w:right w:val="single" w:sz="4" w:space="0" w:color="auto"/>
          </w:divBdr>
        </w:div>
        <w:div w:id="1167525737">
          <w:marLeft w:val="0"/>
          <w:marRight w:val="0"/>
          <w:marTop w:val="0"/>
          <w:marBottom w:val="80"/>
          <w:divBdr>
            <w:top w:val="single" w:sz="4" w:space="0" w:color="auto"/>
            <w:left w:val="single" w:sz="18" w:space="0" w:color="auto"/>
            <w:bottom w:val="single" w:sz="4" w:space="0" w:color="auto"/>
            <w:right w:val="single" w:sz="4" w:space="0" w:color="auto"/>
          </w:divBdr>
        </w:div>
        <w:div w:id="1380282670">
          <w:marLeft w:val="0"/>
          <w:marRight w:val="0"/>
          <w:marTop w:val="0"/>
          <w:marBottom w:val="80"/>
          <w:divBdr>
            <w:top w:val="single" w:sz="4" w:space="0" w:color="auto"/>
            <w:left w:val="single" w:sz="18" w:space="0" w:color="auto"/>
            <w:bottom w:val="single" w:sz="4" w:space="0" w:color="auto"/>
            <w:right w:val="single" w:sz="4" w:space="0" w:color="auto"/>
          </w:divBdr>
        </w:div>
        <w:div w:id="987057547">
          <w:marLeft w:val="0"/>
          <w:marRight w:val="0"/>
          <w:marTop w:val="0"/>
          <w:marBottom w:val="80"/>
          <w:divBdr>
            <w:top w:val="single" w:sz="4" w:space="0" w:color="auto"/>
            <w:left w:val="single" w:sz="18" w:space="0" w:color="auto"/>
            <w:bottom w:val="single" w:sz="4" w:space="0" w:color="auto"/>
            <w:right w:val="single" w:sz="4" w:space="0" w:color="auto"/>
          </w:divBdr>
        </w:div>
        <w:div w:id="1757634258">
          <w:marLeft w:val="0"/>
          <w:marRight w:val="0"/>
          <w:marTop w:val="0"/>
          <w:marBottom w:val="80"/>
          <w:divBdr>
            <w:top w:val="single" w:sz="4" w:space="0" w:color="auto"/>
            <w:left w:val="single" w:sz="18" w:space="0" w:color="auto"/>
            <w:bottom w:val="single" w:sz="4" w:space="0" w:color="auto"/>
            <w:right w:val="single" w:sz="4" w:space="0" w:color="auto"/>
          </w:divBdr>
        </w:div>
        <w:div w:id="71898029">
          <w:marLeft w:val="0"/>
          <w:marRight w:val="0"/>
          <w:marTop w:val="0"/>
          <w:marBottom w:val="80"/>
          <w:divBdr>
            <w:top w:val="single" w:sz="4" w:space="0" w:color="auto"/>
            <w:left w:val="single" w:sz="18" w:space="0" w:color="auto"/>
            <w:bottom w:val="single" w:sz="4" w:space="0" w:color="auto"/>
            <w:right w:val="single" w:sz="4" w:space="0" w:color="auto"/>
          </w:divBdr>
        </w:div>
        <w:div w:id="1389109146">
          <w:marLeft w:val="0"/>
          <w:marRight w:val="0"/>
          <w:marTop w:val="0"/>
          <w:marBottom w:val="80"/>
          <w:divBdr>
            <w:top w:val="single" w:sz="4" w:space="0" w:color="auto"/>
            <w:left w:val="single" w:sz="18" w:space="0" w:color="auto"/>
            <w:bottom w:val="single" w:sz="4" w:space="0" w:color="auto"/>
            <w:right w:val="single" w:sz="4" w:space="0" w:color="auto"/>
          </w:divBdr>
        </w:div>
        <w:div w:id="1614508025">
          <w:marLeft w:val="0"/>
          <w:marRight w:val="0"/>
          <w:marTop w:val="0"/>
          <w:marBottom w:val="80"/>
          <w:divBdr>
            <w:top w:val="single" w:sz="4" w:space="0" w:color="auto"/>
            <w:left w:val="single" w:sz="18" w:space="0" w:color="auto"/>
            <w:bottom w:val="single" w:sz="4" w:space="0" w:color="auto"/>
            <w:right w:val="single" w:sz="4" w:space="0" w:color="auto"/>
          </w:divBdr>
        </w:div>
        <w:div w:id="1304775180">
          <w:marLeft w:val="0"/>
          <w:marRight w:val="0"/>
          <w:marTop w:val="0"/>
          <w:marBottom w:val="80"/>
          <w:divBdr>
            <w:top w:val="single" w:sz="4" w:space="0" w:color="auto"/>
            <w:left w:val="single" w:sz="18" w:space="0" w:color="auto"/>
            <w:bottom w:val="single" w:sz="4" w:space="0" w:color="auto"/>
            <w:right w:val="single" w:sz="4" w:space="0" w:color="auto"/>
          </w:divBdr>
        </w:div>
        <w:div w:id="37239634">
          <w:marLeft w:val="0"/>
          <w:marRight w:val="0"/>
          <w:marTop w:val="0"/>
          <w:marBottom w:val="80"/>
          <w:divBdr>
            <w:top w:val="single" w:sz="4" w:space="0" w:color="auto"/>
            <w:left w:val="single" w:sz="18" w:space="0" w:color="auto"/>
            <w:bottom w:val="single" w:sz="4" w:space="0" w:color="auto"/>
            <w:right w:val="single" w:sz="4" w:space="0" w:color="auto"/>
          </w:divBdr>
        </w:div>
        <w:div w:id="1062295052">
          <w:marLeft w:val="0"/>
          <w:marRight w:val="0"/>
          <w:marTop w:val="0"/>
          <w:marBottom w:val="80"/>
          <w:divBdr>
            <w:top w:val="single" w:sz="4" w:space="0" w:color="auto"/>
            <w:left w:val="single" w:sz="18" w:space="0" w:color="auto"/>
            <w:bottom w:val="single" w:sz="4" w:space="0" w:color="auto"/>
            <w:right w:val="single" w:sz="4" w:space="0" w:color="auto"/>
          </w:divBdr>
        </w:div>
        <w:div w:id="732311119">
          <w:marLeft w:val="0"/>
          <w:marRight w:val="0"/>
          <w:marTop w:val="0"/>
          <w:marBottom w:val="80"/>
          <w:divBdr>
            <w:top w:val="single" w:sz="4" w:space="0" w:color="auto"/>
            <w:left w:val="single" w:sz="18" w:space="0" w:color="auto"/>
            <w:bottom w:val="single" w:sz="4" w:space="0" w:color="auto"/>
            <w:right w:val="single" w:sz="4" w:space="0" w:color="auto"/>
          </w:divBdr>
        </w:div>
        <w:div w:id="697968630">
          <w:marLeft w:val="0"/>
          <w:marRight w:val="0"/>
          <w:marTop w:val="0"/>
          <w:marBottom w:val="80"/>
          <w:divBdr>
            <w:top w:val="single" w:sz="4" w:space="0" w:color="auto"/>
            <w:left w:val="single" w:sz="18" w:space="0" w:color="auto"/>
            <w:bottom w:val="single" w:sz="4" w:space="0" w:color="auto"/>
            <w:right w:val="single" w:sz="4" w:space="0" w:color="auto"/>
          </w:divBdr>
        </w:div>
        <w:div w:id="33580883">
          <w:marLeft w:val="0"/>
          <w:marRight w:val="0"/>
          <w:marTop w:val="0"/>
          <w:marBottom w:val="80"/>
          <w:divBdr>
            <w:top w:val="single" w:sz="4" w:space="0" w:color="auto"/>
            <w:left w:val="single" w:sz="18" w:space="0" w:color="auto"/>
            <w:bottom w:val="single" w:sz="4" w:space="0" w:color="auto"/>
            <w:right w:val="single" w:sz="4" w:space="0" w:color="auto"/>
          </w:divBdr>
        </w:div>
        <w:div w:id="191116841">
          <w:marLeft w:val="0"/>
          <w:marRight w:val="0"/>
          <w:marTop w:val="0"/>
          <w:marBottom w:val="80"/>
          <w:divBdr>
            <w:top w:val="single" w:sz="4" w:space="0" w:color="auto"/>
            <w:left w:val="single" w:sz="18" w:space="0" w:color="auto"/>
            <w:bottom w:val="single" w:sz="4" w:space="0" w:color="auto"/>
            <w:right w:val="single" w:sz="4" w:space="0" w:color="auto"/>
          </w:divBdr>
        </w:div>
        <w:div w:id="233392417">
          <w:marLeft w:val="0"/>
          <w:marRight w:val="0"/>
          <w:marTop w:val="0"/>
          <w:marBottom w:val="80"/>
          <w:divBdr>
            <w:top w:val="single" w:sz="4" w:space="0" w:color="auto"/>
            <w:left w:val="single" w:sz="18" w:space="0" w:color="auto"/>
            <w:bottom w:val="single" w:sz="4" w:space="0" w:color="auto"/>
            <w:right w:val="single" w:sz="4" w:space="0" w:color="auto"/>
          </w:divBdr>
        </w:div>
        <w:div w:id="489297115">
          <w:marLeft w:val="0"/>
          <w:marRight w:val="0"/>
          <w:marTop w:val="0"/>
          <w:marBottom w:val="80"/>
          <w:divBdr>
            <w:top w:val="single" w:sz="4" w:space="0" w:color="auto"/>
            <w:left w:val="single" w:sz="18" w:space="0" w:color="auto"/>
            <w:bottom w:val="single" w:sz="4" w:space="0" w:color="auto"/>
            <w:right w:val="single" w:sz="4" w:space="0" w:color="auto"/>
          </w:divBdr>
        </w:div>
        <w:div w:id="1972591210">
          <w:marLeft w:val="0"/>
          <w:marRight w:val="0"/>
          <w:marTop w:val="0"/>
          <w:marBottom w:val="80"/>
          <w:divBdr>
            <w:top w:val="single" w:sz="4" w:space="0" w:color="auto"/>
            <w:left w:val="single" w:sz="18" w:space="0" w:color="auto"/>
            <w:bottom w:val="single" w:sz="4" w:space="0" w:color="auto"/>
            <w:right w:val="single" w:sz="4" w:space="0" w:color="auto"/>
          </w:divBdr>
        </w:div>
        <w:div w:id="164323192">
          <w:marLeft w:val="0"/>
          <w:marRight w:val="0"/>
          <w:marTop w:val="0"/>
          <w:marBottom w:val="80"/>
          <w:divBdr>
            <w:top w:val="single" w:sz="4" w:space="0" w:color="auto"/>
            <w:left w:val="single" w:sz="18" w:space="0" w:color="auto"/>
            <w:bottom w:val="single" w:sz="4" w:space="0" w:color="auto"/>
            <w:right w:val="single" w:sz="4" w:space="0" w:color="auto"/>
          </w:divBdr>
        </w:div>
        <w:div w:id="627318600">
          <w:marLeft w:val="0"/>
          <w:marRight w:val="0"/>
          <w:marTop w:val="0"/>
          <w:marBottom w:val="80"/>
          <w:divBdr>
            <w:top w:val="single" w:sz="4" w:space="0" w:color="auto"/>
            <w:left w:val="single" w:sz="18" w:space="0" w:color="auto"/>
            <w:bottom w:val="single" w:sz="4" w:space="0" w:color="auto"/>
            <w:right w:val="single" w:sz="4" w:space="0" w:color="auto"/>
          </w:divBdr>
        </w:div>
        <w:div w:id="274752089">
          <w:marLeft w:val="0"/>
          <w:marRight w:val="0"/>
          <w:marTop w:val="0"/>
          <w:marBottom w:val="80"/>
          <w:divBdr>
            <w:top w:val="single" w:sz="4" w:space="0" w:color="auto"/>
            <w:left w:val="single" w:sz="18" w:space="0" w:color="auto"/>
            <w:bottom w:val="single" w:sz="4" w:space="0" w:color="auto"/>
            <w:right w:val="single" w:sz="4" w:space="0" w:color="auto"/>
          </w:divBdr>
        </w:div>
        <w:div w:id="918367142">
          <w:marLeft w:val="0"/>
          <w:marRight w:val="0"/>
          <w:marTop w:val="0"/>
          <w:marBottom w:val="80"/>
          <w:divBdr>
            <w:top w:val="single" w:sz="4" w:space="0" w:color="auto"/>
            <w:left w:val="single" w:sz="18" w:space="0" w:color="auto"/>
            <w:bottom w:val="single" w:sz="4" w:space="0" w:color="auto"/>
            <w:right w:val="single" w:sz="4" w:space="0" w:color="auto"/>
          </w:divBdr>
        </w:div>
        <w:div w:id="202255691">
          <w:marLeft w:val="0"/>
          <w:marRight w:val="0"/>
          <w:marTop w:val="0"/>
          <w:marBottom w:val="80"/>
          <w:divBdr>
            <w:top w:val="single" w:sz="4" w:space="0" w:color="auto"/>
            <w:left w:val="single" w:sz="18" w:space="0" w:color="auto"/>
            <w:bottom w:val="single" w:sz="4" w:space="0" w:color="auto"/>
            <w:right w:val="single" w:sz="4" w:space="0" w:color="auto"/>
          </w:divBdr>
        </w:div>
        <w:div w:id="418061850">
          <w:marLeft w:val="0"/>
          <w:marRight w:val="0"/>
          <w:marTop w:val="0"/>
          <w:marBottom w:val="80"/>
          <w:divBdr>
            <w:top w:val="single" w:sz="4" w:space="0" w:color="auto"/>
            <w:left w:val="single" w:sz="18" w:space="0" w:color="auto"/>
            <w:bottom w:val="single" w:sz="4" w:space="0" w:color="auto"/>
            <w:right w:val="single" w:sz="4" w:space="0" w:color="auto"/>
          </w:divBdr>
        </w:div>
        <w:div w:id="1032344534">
          <w:marLeft w:val="0"/>
          <w:marRight w:val="0"/>
          <w:marTop w:val="0"/>
          <w:marBottom w:val="80"/>
          <w:divBdr>
            <w:top w:val="single" w:sz="4" w:space="0" w:color="auto"/>
            <w:left w:val="single" w:sz="18" w:space="0" w:color="auto"/>
            <w:bottom w:val="single" w:sz="4" w:space="0" w:color="auto"/>
            <w:right w:val="single" w:sz="4" w:space="0" w:color="auto"/>
          </w:divBdr>
        </w:div>
        <w:div w:id="1362588582">
          <w:marLeft w:val="0"/>
          <w:marRight w:val="0"/>
          <w:marTop w:val="0"/>
          <w:marBottom w:val="80"/>
          <w:divBdr>
            <w:top w:val="single" w:sz="4" w:space="0" w:color="auto"/>
            <w:left w:val="single" w:sz="18" w:space="0" w:color="auto"/>
            <w:bottom w:val="single" w:sz="4" w:space="0" w:color="auto"/>
            <w:right w:val="single" w:sz="4" w:space="0" w:color="auto"/>
          </w:divBdr>
        </w:div>
        <w:div w:id="511453538">
          <w:marLeft w:val="0"/>
          <w:marRight w:val="0"/>
          <w:marTop w:val="0"/>
          <w:marBottom w:val="80"/>
          <w:divBdr>
            <w:top w:val="single" w:sz="4" w:space="0" w:color="auto"/>
            <w:left w:val="single" w:sz="18" w:space="0" w:color="auto"/>
            <w:bottom w:val="single" w:sz="4" w:space="0" w:color="auto"/>
            <w:right w:val="single" w:sz="4" w:space="0" w:color="auto"/>
          </w:divBdr>
        </w:div>
        <w:div w:id="501746519">
          <w:marLeft w:val="0"/>
          <w:marRight w:val="0"/>
          <w:marTop w:val="0"/>
          <w:marBottom w:val="80"/>
          <w:divBdr>
            <w:top w:val="single" w:sz="4" w:space="0" w:color="auto"/>
            <w:left w:val="single" w:sz="18" w:space="0" w:color="auto"/>
            <w:bottom w:val="single" w:sz="4" w:space="0" w:color="auto"/>
            <w:right w:val="single" w:sz="4" w:space="0" w:color="auto"/>
          </w:divBdr>
        </w:div>
        <w:div w:id="229774122">
          <w:marLeft w:val="0"/>
          <w:marRight w:val="0"/>
          <w:marTop w:val="0"/>
          <w:marBottom w:val="80"/>
          <w:divBdr>
            <w:top w:val="single" w:sz="4" w:space="0" w:color="auto"/>
            <w:left w:val="single" w:sz="18" w:space="0" w:color="auto"/>
            <w:bottom w:val="single" w:sz="4" w:space="0" w:color="auto"/>
            <w:right w:val="single" w:sz="4" w:space="0" w:color="auto"/>
          </w:divBdr>
        </w:div>
        <w:div w:id="274142593">
          <w:marLeft w:val="0"/>
          <w:marRight w:val="0"/>
          <w:marTop w:val="0"/>
          <w:marBottom w:val="80"/>
          <w:divBdr>
            <w:top w:val="single" w:sz="4" w:space="0" w:color="auto"/>
            <w:left w:val="single" w:sz="18" w:space="0" w:color="auto"/>
            <w:bottom w:val="single" w:sz="4" w:space="0" w:color="auto"/>
            <w:right w:val="single" w:sz="4" w:space="0" w:color="auto"/>
          </w:divBdr>
        </w:div>
        <w:div w:id="98835400">
          <w:marLeft w:val="0"/>
          <w:marRight w:val="0"/>
          <w:marTop w:val="0"/>
          <w:marBottom w:val="80"/>
          <w:divBdr>
            <w:top w:val="single" w:sz="4" w:space="0" w:color="auto"/>
            <w:left w:val="single" w:sz="18" w:space="0" w:color="auto"/>
            <w:bottom w:val="single" w:sz="4" w:space="0" w:color="auto"/>
            <w:right w:val="single" w:sz="4" w:space="0" w:color="auto"/>
          </w:divBdr>
        </w:div>
        <w:div w:id="1254586421">
          <w:marLeft w:val="0"/>
          <w:marRight w:val="0"/>
          <w:marTop w:val="0"/>
          <w:marBottom w:val="80"/>
          <w:divBdr>
            <w:top w:val="single" w:sz="4" w:space="0" w:color="auto"/>
            <w:left w:val="single" w:sz="18" w:space="0" w:color="auto"/>
            <w:bottom w:val="single" w:sz="4" w:space="0" w:color="auto"/>
            <w:right w:val="single" w:sz="4" w:space="0" w:color="auto"/>
          </w:divBdr>
        </w:div>
        <w:div w:id="1525442756">
          <w:marLeft w:val="0"/>
          <w:marRight w:val="0"/>
          <w:marTop w:val="0"/>
          <w:marBottom w:val="80"/>
          <w:divBdr>
            <w:top w:val="single" w:sz="4" w:space="0" w:color="auto"/>
            <w:left w:val="single" w:sz="18" w:space="0" w:color="auto"/>
            <w:bottom w:val="single" w:sz="4" w:space="0" w:color="auto"/>
            <w:right w:val="single" w:sz="4" w:space="0" w:color="auto"/>
          </w:divBdr>
        </w:div>
        <w:div w:id="1826386001">
          <w:marLeft w:val="0"/>
          <w:marRight w:val="0"/>
          <w:marTop w:val="0"/>
          <w:marBottom w:val="80"/>
          <w:divBdr>
            <w:top w:val="single" w:sz="4" w:space="0" w:color="auto"/>
            <w:left w:val="single" w:sz="18" w:space="0" w:color="auto"/>
            <w:bottom w:val="single" w:sz="4" w:space="0" w:color="auto"/>
            <w:right w:val="single" w:sz="4" w:space="0" w:color="auto"/>
          </w:divBdr>
        </w:div>
        <w:div w:id="1031371755">
          <w:marLeft w:val="0"/>
          <w:marRight w:val="0"/>
          <w:marTop w:val="0"/>
          <w:marBottom w:val="80"/>
          <w:divBdr>
            <w:top w:val="single" w:sz="4" w:space="0" w:color="auto"/>
            <w:left w:val="single" w:sz="18" w:space="0" w:color="auto"/>
            <w:bottom w:val="single" w:sz="4" w:space="0" w:color="auto"/>
            <w:right w:val="single" w:sz="4" w:space="0" w:color="auto"/>
          </w:divBdr>
        </w:div>
        <w:div w:id="677540697">
          <w:marLeft w:val="0"/>
          <w:marRight w:val="0"/>
          <w:marTop w:val="0"/>
          <w:marBottom w:val="80"/>
          <w:divBdr>
            <w:top w:val="single" w:sz="4" w:space="0" w:color="auto"/>
            <w:left w:val="single" w:sz="18" w:space="0" w:color="auto"/>
            <w:bottom w:val="single" w:sz="4" w:space="0" w:color="auto"/>
            <w:right w:val="single" w:sz="4" w:space="0" w:color="auto"/>
          </w:divBdr>
        </w:div>
      </w:divsChild>
    </w:div>
    <w:div w:id="1318218346">
      <w:bodyDiv w:val="1"/>
      <w:marLeft w:val="0"/>
      <w:marRight w:val="0"/>
      <w:marTop w:val="0"/>
      <w:marBottom w:val="0"/>
      <w:divBdr>
        <w:top w:val="none" w:sz="0" w:space="0" w:color="auto"/>
        <w:left w:val="none" w:sz="0" w:space="0" w:color="auto"/>
        <w:bottom w:val="none" w:sz="0" w:space="0" w:color="auto"/>
        <w:right w:val="none" w:sz="0" w:space="0" w:color="auto"/>
      </w:divBdr>
      <w:divsChild>
        <w:div w:id="94137780">
          <w:marLeft w:val="0"/>
          <w:marRight w:val="0"/>
          <w:marTop w:val="0"/>
          <w:marBottom w:val="92"/>
          <w:divBdr>
            <w:top w:val="single" w:sz="4" w:space="0" w:color="auto"/>
            <w:left w:val="single" w:sz="18" w:space="0" w:color="auto"/>
            <w:bottom w:val="single" w:sz="4" w:space="0" w:color="auto"/>
            <w:right w:val="single" w:sz="4" w:space="0" w:color="auto"/>
          </w:divBdr>
        </w:div>
        <w:div w:id="1376856565">
          <w:marLeft w:val="0"/>
          <w:marRight w:val="0"/>
          <w:marTop w:val="115"/>
          <w:marBottom w:val="115"/>
          <w:divBdr>
            <w:top w:val="none" w:sz="0" w:space="0" w:color="auto"/>
            <w:left w:val="none" w:sz="0" w:space="0" w:color="auto"/>
            <w:bottom w:val="none" w:sz="0" w:space="0" w:color="auto"/>
            <w:right w:val="none" w:sz="0" w:space="0" w:color="auto"/>
          </w:divBdr>
          <w:divsChild>
            <w:div w:id="921380462">
              <w:marLeft w:val="0"/>
              <w:marRight w:val="0"/>
              <w:marTop w:val="100"/>
              <w:marBottom w:val="100"/>
              <w:divBdr>
                <w:top w:val="none" w:sz="0" w:space="0" w:color="auto"/>
                <w:left w:val="none" w:sz="0" w:space="0" w:color="auto"/>
                <w:bottom w:val="none" w:sz="0" w:space="0" w:color="auto"/>
                <w:right w:val="none" w:sz="0" w:space="0" w:color="auto"/>
              </w:divBdr>
              <w:divsChild>
                <w:div w:id="46539796">
                  <w:marLeft w:val="0"/>
                  <w:marRight w:val="0"/>
                  <w:marTop w:val="0"/>
                  <w:marBottom w:val="0"/>
                  <w:divBdr>
                    <w:top w:val="none" w:sz="0" w:space="0" w:color="auto"/>
                    <w:left w:val="none" w:sz="0" w:space="0" w:color="auto"/>
                    <w:bottom w:val="none" w:sz="0" w:space="0" w:color="auto"/>
                    <w:right w:val="none" w:sz="0" w:space="0" w:color="auto"/>
                  </w:divBdr>
                  <w:divsChild>
                    <w:div w:id="108746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304673">
          <w:marLeft w:val="0"/>
          <w:marRight w:val="0"/>
          <w:marTop w:val="0"/>
          <w:marBottom w:val="92"/>
          <w:divBdr>
            <w:top w:val="single" w:sz="4" w:space="0" w:color="auto"/>
            <w:left w:val="single" w:sz="18" w:space="0" w:color="auto"/>
            <w:bottom w:val="single" w:sz="4" w:space="0" w:color="auto"/>
            <w:right w:val="single" w:sz="4" w:space="0" w:color="auto"/>
          </w:divBdr>
        </w:div>
        <w:div w:id="1603344115">
          <w:marLeft w:val="0"/>
          <w:marRight w:val="0"/>
          <w:marTop w:val="0"/>
          <w:marBottom w:val="92"/>
          <w:divBdr>
            <w:top w:val="single" w:sz="4" w:space="0" w:color="auto"/>
            <w:left w:val="single" w:sz="18" w:space="0" w:color="auto"/>
            <w:bottom w:val="single" w:sz="4" w:space="0" w:color="auto"/>
            <w:right w:val="single" w:sz="4" w:space="0" w:color="auto"/>
          </w:divBdr>
        </w:div>
        <w:div w:id="1856189573">
          <w:marLeft w:val="0"/>
          <w:marRight w:val="0"/>
          <w:marTop w:val="92"/>
          <w:marBottom w:val="0"/>
          <w:divBdr>
            <w:top w:val="single" w:sz="4" w:space="0" w:color="D5DDC6"/>
            <w:left w:val="single" w:sz="4" w:space="3" w:color="D5DDC6"/>
            <w:bottom w:val="single" w:sz="4" w:space="0" w:color="D5DDC6"/>
            <w:right w:val="single" w:sz="4" w:space="0" w:color="D5DDC6"/>
          </w:divBdr>
        </w:div>
        <w:div w:id="379090527">
          <w:marLeft w:val="0"/>
          <w:marRight w:val="0"/>
          <w:marTop w:val="0"/>
          <w:marBottom w:val="92"/>
          <w:divBdr>
            <w:top w:val="single" w:sz="4" w:space="0" w:color="auto"/>
            <w:left w:val="single" w:sz="18" w:space="0" w:color="auto"/>
            <w:bottom w:val="single" w:sz="4" w:space="0" w:color="auto"/>
            <w:right w:val="single" w:sz="4" w:space="0" w:color="auto"/>
          </w:divBdr>
        </w:div>
        <w:div w:id="1284507067">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320844951">
      <w:bodyDiv w:val="1"/>
      <w:marLeft w:val="0"/>
      <w:marRight w:val="0"/>
      <w:marTop w:val="0"/>
      <w:marBottom w:val="0"/>
      <w:divBdr>
        <w:top w:val="none" w:sz="0" w:space="0" w:color="auto"/>
        <w:left w:val="none" w:sz="0" w:space="0" w:color="auto"/>
        <w:bottom w:val="none" w:sz="0" w:space="0" w:color="auto"/>
        <w:right w:val="none" w:sz="0" w:space="0" w:color="auto"/>
      </w:divBdr>
      <w:divsChild>
        <w:div w:id="981344486">
          <w:marLeft w:val="0"/>
          <w:marRight w:val="0"/>
          <w:marTop w:val="115"/>
          <w:marBottom w:val="115"/>
          <w:divBdr>
            <w:top w:val="none" w:sz="0" w:space="0" w:color="auto"/>
            <w:left w:val="none" w:sz="0" w:space="0" w:color="auto"/>
            <w:bottom w:val="none" w:sz="0" w:space="0" w:color="auto"/>
            <w:right w:val="none" w:sz="0" w:space="0" w:color="auto"/>
          </w:divBdr>
          <w:divsChild>
            <w:div w:id="2055496582">
              <w:marLeft w:val="0"/>
              <w:marRight w:val="0"/>
              <w:marTop w:val="100"/>
              <w:marBottom w:val="100"/>
              <w:divBdr>
                <w:top w:val="none" w:sz="0" w:space="0" w:color="auto"/>
                <w:left w:val="none" w:sz="0" w:space="0" w:color="auto"/>
                <w:bottom w:val="none" w:sz="0" w:space="0" w:color="auto"/>
                <w:right w:val="none" w:sz="0" w:space="0" w:color="auto"/>
              </w:divBdr>
              <w:divsChild>
                <w:div w:id="1179662526">
                  <w:marLeft w:val="0"/>
                  <w:marRight w:val="0"/>
                  <w:marTop w:val="0"/>
                  <w:marBottom w:val="0"/>
                  <w:divBdr>
                    <w:top w:val="none" w:sz="0" w:space="0" w:color="auto"/>
                    <w:left w:val="none" w:sz="0" w:space="0" w:color="auto"/>
                    <w:bottom w:val="none" w:sz="0" w:space="0" w:color="auto"/>
                    <w:right w:val="none" w:sz="0" w:space="0" w:color="auto"/>
                  </w:divBdr>
                  <w:divsChild>
                    <w:div w:id="55432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749813">
          <w:marLeft w:val="0"/>
          <w:marRight w:val="0"/>
          <w:marTop w:val="0"/>
          <w:marBottom w:val="92"/>
          <w:divBdr>
            <w:top w:val="single" w:sz="4" w:space="0" w:color="auto"/>
            <w:left w:val="single" w:sz="18" w:space="0" w:color="auto"/>
            <w:bottom w:val="single" w:sz="4" w:space="0" w:color="auto"/>
            <w:right w:val="single" w:sz="4" w:space="0" w:color="auto"/>
          </w:divBdr>
        </w:div>
        <w:div w:id="1419862053">
          <w:marLeft w:val="0"/>
          <w:marRight w:val="0"/>
          <w:marTop w:val="92"/>
          <w:marBottom w:val="0"/>
          <w:divBdr>
            <w:top w:val="single" w:sz="4" w:space="0" w:color="D5DDC6"/>
            <w:left w:val="single" w:sz="4" w:space="3" w:color="D5DDC6"/>
            <w:bottom w:val="single" w:sz="4" w:space="0" w:color="D5DDC6"/>
            <w:right w:val="single" w:sz="4" w:space="0" w:color="D5DDC6"/>
          </w:divBdr>
        </w:div>
        <w:div w:id="1266108551">
          <w:marLeft w:val="0"/>
          <w:marRight w:val="0"/>
          <w:marTop w:val="0"/>
          <w:marBottom w:val="92"/>
          <w:divBdr>
            <w:top w:val="single" w:sz="4" w:space="0" w:color="auto"/>
            <w:left w:val="single" w:sz="18" w:space="0" w:color="auto"/>
            <w:bottom w:val="single" w:sz="4" w:space="0" w:color="auto"/>
            <w:right w:val="single" w:sz="4" w:space="0" w:color="auto"/>
          </w:divBdr>
        </w:div>
        <w:div w:id="85465715">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322077159">
      <w:bodyDiv w:val="1"/>
      <w:marLeft w:val="0"/>
      <w:marRight w:val="0"/>
      <w:marTop w:val="0"/>
      <w:marBottom w:val="0"/>
      <w:divBdr>
        <w:top w:val="none" w:sz="0" w:space="0" w:color="auto"/>
        <w:left w:val="none" w:sz="0" w:space="0" w:color="auto"/>
        <w:bottom w:val="none" w:sz="0" w:space="0" w:color="auto"/>
        <w:right w:val="none" w:sz="0" w:space="0" w:color="auto"/>
      </w:divBdr>
      <w:divsChild>
        <w:div w:id="1826049526">
          <w:marLeft w:val="0"/>
          <w:marRight w:val="0"/>
          <w:marTop w:val="115"/>
          <w:marBottom w:val="115"/>
          <w:divBdr>
            <w:top w:val="none" w:sz="0" w:space="0" w:color="auto"/>
            <w:left w:val="none" w:sz="0" w:space="0" w:color="auto"/>
            <w:bottom w:val="none" w:sz="0" w:space="0" w:color="auto"/>
            <w:right w:val="none" w:sz="0" w:space="0" w:color="auto"/>
          </w:divBdr>
          <w:divsChild>
            <w:div w:id="1431316826">
              <w:marLeft w:val="0"/>
              <w:marRight w:val="0"/>
              <w:marTop w:val="100"/>
              <w:marBottom w:val="100"/>
              <w:divBdr>
                <w:top w:val="none" w:sz="0" w:space="0" w:color="auto"/>
                <w:left w:val="none" w:sz="0" w:space="0" w:color="auto"/>
                <w:bottom w:val="none" w:sz="0" w:space="0" w:color="auto"/>
                <w:right w:val="none" w:sz="0" w:space="0" w:color="auto"/>
              </w:divBdr>
              <w:divsChild>
                <w:div w:id="108159962">
                  <w:marLeft w:val="0"/>
                  <w:marRight w:val="0"/>
                  <w:marTop w:val="0"/>
                  <w:marBottom w:val="0"/>
                  <w:divBdr>
                    <w:top w:val="none" w:sz="0" w:space="0" w:color="auto"/>
                    <w:left w:val="none" w:sz="0" w:space="0" w:color="auto"/>
                    <w:bottom w:val="none" w:sz="0" w:space="0" w:color="auto"/>
                    <w:right w:val="none" w:sz="0" w:space="0" w:color="auto"/>
                  </w:divBdr>
                  <w:divsChild>
                    <w:div w:id="192645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151506">
          <w:marLeft w:val="0"/>
          <w:marRight w:val="0"/>
          <w:marTop w:val="0"/>
          <w:marBottom w:val="92"/>
          <w:divBdr>
            <w:top w:val="single" w:sz="4" w:space="0" w:color="auto"/>
            <w:left w:val="single" w:sz="18" w:space="0" w:color="auto"/>
            <w:bottom w:val="single" w:sz="4" w:space="0" w:color="auto"/>
            <w:right w:val="single" w:sz="4" w:space="0" w:color="auto"/>
          </w:divBdr>
        </w:div>
        <w:div w:id="1548181361">
          <w:marLeft w:val="0"/>
          <w:marRight w:val="0"/>
          <w:marTop w:val="0"/>
          <w:marBottom w:val="92"/>
          <w:divBdr>
            <w:top w:val="single" w:sz="4" w:space="0" w:color="auto"/>
            <w:left w:val="single" w:sz="18" w:space="0" w:color="auto"/>
            <w:bottom w:val="single" w:sz="4" w:space="0" w:color="auto"/>
            <w:right w:val="single" w:sz="4" w:space="0" w:color="auto"/>
          </w:divBdr>
        </w:div>
        <w:div w:id="2037997728">
          <w:marLeft w:val="0"/>
          <w:marRight w:val="0"/>
          <w:marTop w:val="0"/>
          <w:marBottom w:val="92"/>
          <w:divBdr>
            <w:top w:val="single" w:sz="4" w:space="0" w:color="auto"/>
            <w:left w:val="single" w:sz="18" w:space="0" w:color="auto"/>
            <w:bottom w:val="single" w:sz="4" w:space="0" w:color="auto"/>
            <w:right w:val="single" w:sz="4" w:space="0" w:color="auto"/>
          </w:divBdr>
        </w:div>
        <w:div w:id="1386104391">
          <w:marLeft w:val="0"/>
          <w:marRight w:val="0"/>
          <w:marTop w:val="0"/>
          <w:marBottom w:val="92"/>
          <w:divBdr>
            <w:top w:val="single" w:sz="4" w:space="0" w:color="auto"/>
            <w:left w:val="single" w:sz="18" w:space="0" w:color="auto"/>
            <w:bottom w:val="single" w:sz="4" w:space="0" w:color="auto"/>
            <w:right w:val="single" w:sz="4" w:space="0" w:color="auto"/>
          </w:divBdr>
        </w:div>
        <w:div w:id="1495798006">
          <w:marLeft w:val="0"/>
          <w:marRight w:val="0"/>
          <w:marTop w:val="0"/>
          <w:marBottom w:val="92"/>
          <w:divBdr>
            <w:top w:val="single" w:sz="4" w:space="0" w:color="auto"/>
            <w:left w:val="single" w:sz="18" w:space="0" w:color="auto"/>
            <w:bottom w:val="single" w:sz="4" w:space="0" w:color="auto"/>
            <w:right w:val="single" w:sz="4" w:space="0" w:color="auto"/>
          </w:divBdr>
        </w:div>
        <w:div w:id="1861703865">
          <w:marLeft w:val="0"/>
          <w:marRight w:val="0"/>
          <w:marTop w:val="0"/>
          <w:marBottom w:val="92"/>
          <w:divBdr>
            <w:top w:val="single" w:sz="4" w:space="0" w:color="auto"/>
            <w:left w:val="single" w:sz="18" w:space="0" w:color="auto"/>
            <w:bottom w:val="single" w:sz="4" w:space="0" w:color="auto"/>
            <w:right w:val="single" w:sz="4" w:space="0" w:color="auto"/>
          </w:divBdr>
        </w:div>
        <w:div w:id="1784575409">
          <w:marLeft w:val="0"/>
          <w:marRight w:val="0"/>
          <w:marTop w:val="0"/>
          <w:marBottom w:val="92"/>
          <w:divBdr>
            <w:top w:val="single" w:sz="4" w:space="0" w:color="auto"/>
            <w:left w:val="single" w:sz="18" w:space="0" w:color="auto"/>
            <w:bottom w:val="single" w:sz="4" w:space="0" w:color="auto"/>
            <w:right w:val="single" w:sz="4" w:space="0" w:color="auto"/>
          </w:divBdr>
        </w:div>
        <w:div w:id="566306186">
          <w:marLeft w:val="0"/>
          <w:marRight w:val="0"/>
          <w:marTop w:val="0"/>
          <w:marBottom w:val="92"/>
          <w:divBdr>
            <w:top w:val="single" w:sz="4" w:space="0" w:color="auto"/>
            <w:left w:val="single" w:sz="18" w:space="0" w:color="auto"/>
            <w:bottom w:val="single" w:sz="4" w:space="0" w:color="auto"/>
            <w:right w:val="single" w:sz="4" w:space="0" w:color="auto"/>
          </w:divBdr>
        </w:div>
        <w:div w:id="447041941">
          <w:marLeft w:val="0"/>
          <w:marRight w:val="0"/>
          <w:marTop w:val="0"/>
          <w:marBottom w:val="92"/>
          <w:divBdr>
            <w:top w:val="single" w:sz="4" w:space="0" w:color="auto"/>
            <w:left w:val="single" w:sz="18" w:space="0" w:color="auto"/>
            <w:bottom w:val="single" w:sz="4" w:space="0" w:color="auto"/>
            <w:right w:val="single" w:sz="4" w:space="0" w:color="auto"/>
          </w:divBdr>
        </w:div>
        <w:div w:id="602569189">
          <w:marLeft w:val="0"/>
          <w:marRight w:val="0"/>
          <w:marTop w:val="0"/>
          <w:marBottom w:val="92"/>
          <w:divBdr>
            <w:top w:val="single" w:sz="4" w:space="0" w:color="auto"/>
            <w:left w:val="single" w:sz="18" w:space="0" w:color="auto"/>
            <w:bottom w:val="single" w:sz="4" w:space="0" w:color="auto"/>
            <w:right w:val="single" w:sz="4" w:space="0" w:color="auto"/>
          </w:divBdr>
        </w:div>
        <w:div w:id="1221016416">
          <w:marLeft w:val="0"/>
          <w:marRight w:val="0"/>
          <w:marTop w:val="0"/>
          <w:marBottom w:val="92"/>
          <w:divBdr>
            <w:top w:val="single" w:sz="4" w:space="0" w:color="auto"/>
            <w:left w:val="single" w:sz="18" w:space="0" w:color="auto"/>
            <w:bottom w:val="single" w:sz="4" w:space="0" w:color="auto"/>
            <w:right w:val="single" w:sz="4" w:space="0" w:color="auto"/>
          </w:divBdr>
        </w:div>
        <w:div w:id="1478257751">
          <w:marLeft w:val="0"/>
          <w:marRight w:val="0"/>
          <w:marTop w:val="0"/>
          <w:marBottom w:val="92"/>
          <w:divBdr>
            <w:top w:val="single" w:sz="4" w:space="0" w:color="auto"/>
            <w:left w:val="single" w:sz="18" w:space="0" w:color="auto"/>
            <w:bottom w:val="single" w:sz="4" w:space="0" w:color="auto"/>
            <w:right w:val="single" w:sz="4" w:space="0" w:color="auto"/>
          </w:divBdr>
        </w:div>
        <w:div w:id="1389838155">
          <w:marLeft w:val="0"/>
          <w:marRight w:val="0"/>
          <w:marTop w:val="0"/>
          <w:marBottom w:val="92"/>
          <w:divBdr>
            <w:top w:val="single" w:sz="4" w:space="0" w:color="auto"/>
            <w:left w:val="single" w:sz="18" w:space="0" w:color="auto"/>
            <w:bottom w:val="single" w:sz="4" w:space="0" w:color="auto"/>
            <w:right w:val="single" w:sz="4" w:space="0" w:color="auto"/>
          </w:divBdr>
        </w:div>
        <w:div w:id="1499151989">
          <w:marLeft w:val="0"/>
          <w:marRight w:val="0"/>
          <w:marTop w:val="0"/>
          <w:marBottom w:val="92"/>
          <w:divBdr>
            <w:top w:val="single" w:sz="4" w:space="0" w:color="auto"/>
            <w:left w:val="single" w:sz="18" w:space="0" w:color="auto"/>
            <w:bottom w:val="single" w:sz="4" w:space="0" w:color="auto"/>
            <w:right w:val="single" w:sz="4" w:space="0" w:color="auto"/>
          </w:divBdr>
        </w:div>
        <w:div w:id="1500076585">
          <w:marLeft w:val="0"/>
          <w:marRight w:val="0"/>
          <w:marTop w:val="0"/>
          <w:marBottom w:val="92"/>
          <w:divBdr>
            <w:top w:val="single" w:sz="4" w:space="0" w:color="auto"/>
            <w:left w:val="single" w:sz="18" w:space="0" w:color="auto"/>
            <w:bottom w:val="single" w:sz="4" w:space="0" w:color="auto"/>
            <w:right w:val="single" w:sz="4" w:space="0" w:color="auto"/>
          </w:divBdr>
        </w:div>
        <w:div w:id="727799112">
          <w:marLeft w:val="0"/>
          <w:marRight w:val="0"/>
          <w:marTop w:val="0"/>
          <w:marBottom w:val="92"/>
          <w:divBdr>
            <w:top w:val="single" w:sz="4" w:space="0" w:color="auto"/>
            <w:left w:val="single" w:sz="18" w:space="0" w:color="auto"/>
            <w:bottom w:val="single" w:sz="4" w:space="0" w:color="auto"/>
            <w:right w:val="single" w:sz="4" w:space="0" w:color="auto"/>
          </w:divBdr>
        </w:div>
        <w:div w:id="1301106416">
          <w:marLeft w:val="0"/>
          <w:marRight w:val="0"/>
          <w:marTop w:val="0"/>
          <w:marBottom w:val="92"/>
          <w:divBdr>
            <w:top w:val="single" w:sz="4" w:space="0" w:color="auto"/>
            <w:left w:val="single" w:sz="18" w:space="0" w:color="auto"/>
            <w:bottom w:val="single" w:sz="4" w:space="0" w:color="auto"/>
            <w:right w:val="single" w:sz="4" w:space="0" w:color="auto"/>
          </w:divBdr>
        </w:div>
        <w:div w:id="101189937">
          <w:marLeft w:val="0"/>
          <w:marRight w:val="0"/>
          <w:marTop w:val="0"/>
          <w:marBottom w:val="92"/>
          <w:divBdr>
            <w:top w:val="single" w:sz="4" w:space="0" w:color="auto"/>
            <w:left w:val="single" w:sz="18" w:space="0" w:color="auto"/>
            <w:bottom w:val="single" w:sz="4" w:space="0" w:color="auto"/>
            <w:right w:val="single" w:sz="4" w:space="0" w:color="auto"/>
          </w:divBdr>
        </w:div>
        <w:div w:id="108277285">
          <w:marLeft w:val="0"/>
          <w:marRight w:val="0"/>
          <w:marTop w:val="0"/>
          <w:marBottom w:val="92"/>
          <w:divBdr>
            <w:top w:val="single" w:sz="4" w:space="0" w:color="auto"/>
            <w:left w:val="single" w:sz="18" w:space="0" w:color="auto"/>
            <w:bottom w:val="single" w:sz="4" w:space="0" w:color="auto"/>
            <w:right w:val="single" w:sz="4" w:space="0" w:color="auto"/>
          </w:divBdr>
        </w:div>
        <w:div w:id="1760442686">
          <w:marLeft w:val="0"/>
          <w:marRight w:val="0"/>
          <w:marTop w:val="0"/>
          <w:marBottom w:val="92"/>
          <w:divBdr>
            <w:top w:val="single" w:sz="4" w:space="0" w:color="auto"/>
            <w:left w:val="single" w:sz="18" w:space="0" w:color="auto"/>
            <w:bottom w:val="single" w:sz="4" w:space="0" w:color="auto"/>
            <w:right w:val="single" w:sz="4" w:space="0" w:color="auto"/>
          </w:divBdr>
        </w:div>
        <w:div w:id="2053964289">
          <w:marLeft w:val="0"/>
          <w:marRight w:val="0"/>
          <w:marTop w:val="0"/>
          <w:marBottom w:val="92"/>
          <w:divBdr>
            <w:top w:val="single" w:sz="4" w:space="0" w:color="auto"/>
            <w:left w:val="single" w:sz="18" w:space="0" w:color="auto"/>
            <w:bottom w:val="single" w:sz="4" w:space="0" w:color="auto"/>
            <w:right w:val="single" w:sz="4" w:space="0" w:color="auto"/>
          </w:divBdr>
        </w:div>
        <w:div w:id="1961296051">
          <w:marLeft w:val="0"/>
          <w:marRight w:val="0"/>
          <w:marTop w:val="0"/>
          <w:marBottom w:val="92"/>
          <w:divBdr>
            <w:top w:val="single" w:sz="4" w:space="0" w:color="auto"/>
            <w:left w:val="single" w:sz="18" w:space="0" w:color="auto"/>
            <w:bottom w:val="single" w:sz="4" w:space="0" w:color="auto"/>
            <w:right w:val="single" w:sz="4" w:space="0" w:color="auto"/>
          </w:divBdr>
        </w:div>
        <w:div w:id="1894851663">
          <w:marLeft w:val="0"/>
          <w:marRight w:val="0"/>
          <w:marTop w:val="0"/>
          <w:marBottom w:val="92"/>
          <w:divBdr>
            <w:top w:val="single" w:sz="4" w:space="0" w:color="auto"/>
            <w:left w:val="single" w:sz="18" w:space="0" w:color="auto"/>
            <w:bottom w:val="single" w:sz="4" w:space="0" w:color="auto"/>
            <w:right w:val="single" w:sz="4" w:space="0" w:color="auto"/>
          </w:divBdr>
        </w:div>
        <w:div w:id="1403940870">
          <w:marLeft w:val="0"/>
          <w:marRight w:val="0"/>
          <w:marTop w:val="0"/>
          <w:marBottom w:val="92"/>
          <w:divBdr>
            <w:top w:val="single" w:sz="4" w:space="0" w:color="auto"/>
            <w:left w:val="single" w:sz="18" w:space="0" w:color="auto"/>
            <w:bottom w:val="single" w:sz="4" w:space="0" w:color="auto"/>
            <w:right w:val="single" w:sz="4" w:space="0" w:color="auto"/>
          </w:divBdr>
        </w:div>
        <w:div w:id="220559257">
          <w:marLeft w:val="0"/>
          <w:marRight w:val="0"/>
          <w:marTop w:val="0"/>
          <w:marBottom w:val="92"/>
          <w:divBdr>
            <w:top w:val="single" w:sz="4" w:space="0" w:color="auto"/>
            <w:left w:val="single" w:sz="18" w:space="0" w:color="auto"/>
            <w:bottom w:val="single" w:sz="4" w:space="0" w:color="auto"/>
            <w:right w:val="single" w:sz="4" w:space="0" w:color="auto"/>
          </w:divBdr>
        </w:div>
        <w:div w:id="1017274397">
          <w:marLeft w:val="0"/>
          <w:marRight w:val="0"/>
          <w:marTop w:val="0"/>
          <w:marBottom w:val="92"/>
          <w:divBdr>
            <w:top w:val="single" w:sz="4" w:space="0" w:color="auto"/>
            <w:left w:val="single" w:sz="18" w:space="0" w:color="auto"/>
            <w:bottom w:val="single" w:sz="4" w:space="0" w:color="auto"/>
            <w:right w:val="single" w:sz="4" w:space="0" w:color="auto"/>
          </w:divBdr>
        </w:div>
        <w:div w:id="332298052">
          <w:marLeft w:val="0"/>
          <w:marRight w:val="0"/>
          <w:marTop w:val="0"/>
          <w:marBottom w:val="92"/>
          <w:divBdr>
            <w:top w:val="single" w:sz="4" w:space="0" w:color="auto"/>
            <w:left w:val="single" w:sz="18" w:space="0" w:color="auto"/>
            <w:bottom w:val="single" w:sz="4" w:space="0" w:color="auto"/>
            <w:right w:val="single" w:sz="4" w:space="0" w:color="auto"/>
          </w:divBdr>
        </w:div>
        <w:div w:id="2036883029">
          <w:marLeft w:val="0"/>
          <w:marRight w:val="0"/>
          <w:marTop w:val="0"/>
          <w:marBottom w:val="92"/>
          <w:divBdr>
            <w:top w:val="single" w:sz="4" w:space="0" w:color="auto"/>
            <w:left w:val="single" w:sz="18" w:space="0" w:color="auto"/>
            <w:bottom w:val="single" w:sz="4" w:space="0" w:color="auto"/>
            <w:right w:val="single" w:sz="4" w:space="0" w:color="auto"/>
          </w:divBdr>
        </w:div>
        <w:div w:id="546455454">
          <w:marLeft w:val="0"/>
          <w:marRight w:val="0"/>
          <w:marTop w:val="0"/>
          <w:marBottom w:val="92"/>
          <w:divBdr>
            <w:top w:val="single" w:sz="4" w:space="0" w:color="auto"/>
            <w:left w:val="single" w:sz="18" w:space="0" w:color="auto"/>
            <w:bottom w:val="single" w:sz="4" w:space="0" w:color="auto"/>
            <w:right w:val="single" w:sz="4" w:space="0" w:color="auto"/>
          </w:divBdr>
        </w:div>
        <w:div w:id="1440173831">
          <w:marLeft w:val="0"/>
          <w:marRight w:val="0"/>
          <w:marTop w:val="0"/>
          <w:marBottom w:val="92"/>
          <w:divBdr>
            <w:top w:val="single" w:sz="4" w:space="0" w:color="auto"/>
            <w:left w:val="single" w:sz="18" w:space="0" w:color="auto"/>
            <w:bottom w:val="single" w:sz="4" w:space="0" w:color="auto"/>
            <w:right w:val="single" w:sz="4" w:space="0" w:color="auto"/>
          </w:divBdr>
        </w:div>
        <w:div w:id="1132400493">
          <w:marLeft w:val="0"/>
          <w:marRight w:val="0"/>
          <w:marTop w:val="0"/>
          <w:marBottom w:val="92"/>
          <w:divBdr>
            <w:top w:val="single" w:sz="4" w:space="0" w:color="auto"/>
            <w:left w:val="single" w:sz="18" w:space="0" w:color="auto"/>
            <w:bottom w:val="single" w:sz="4" w:space="0" w:color="auto"/>
            <w:right w:val="single" w:sz="4" w:space="0" w:color="auto"/>
          </w:divBdr>
        </w:div>
        <w:div w:id="2018338654">
          <w:marLeft w:val="0"/>
          <w:marRight w:val="0"/>
          <w:marTop w:val="0"/>
          <w:marBottom w:val="92"/>
          <w:divBdr>
            <w:top w:val="single" w:sz="4" w:space="0" w:color="auto"/>
            <w:left w:val="single" w:sz="18" w:space="0" w:color="auto"/>
            <w:bottom w:val="single" w:sz="4" w:space="0" w:color="auto"/>
            <w:right w:val="single" w:sz="4" w:space="0" w:color="auto"/>
          </w:divBdr>
        </w:div>
        <w:div w:id="1340697470">
          <w:marLeft w:val="0"/>
          <w:marRight w:val="0"/>
          <w:marTop w:val="0"/>
          <w:marBottom w:val="92"/>
          <w:divBdr>
            <w:top w:val="single" w:sz="4" w:space="0" w:color="auto"/>
            <w:left w:val="single" w:sz="18" w:space="0" w:color="auto"/>
            <w:bottom w:val="single" w:sz="4" w:space="0" w:color="auto"/>
            <w:right w:val="single" w:sz="4" w:space="0" w:color="auto"/>
          </w:divBdr>
        </w:div>
        <w:div w:id="2143189730">
          <w:marLeft w:val="0"/>
          <w:marRight w:val="0"/>
          <w:marTop w:val="0"/>
          <w:marBottom w:val="92"/>
          <w:divBdr>
            <w:top w:val="single" w:sz="4" w:space="0" w:color="auto"/>
            <w:left w:val="single" w:sz="18" w:space="0" w:color="auto"/>
            <w:bottom w:val="single" w:sz="4" w:space="0" w:color="auto"/>
            <w:right w:val="single" w:sz="4" w:space="0" w:color="auto"/>
          </w:divBdr>
        </w:div>
      </w:divsChild>
    </w:div>
    <w:div w:id="1331102773">
      <w:bodyDiv w:val="1"/>
      <w:marLeft w:val="0"/>
      <w:marRight w:val="0"/>
      <w:marTop w:val="0"/>
      <w:marBottom w:val="0"/>
      <w:divBdr>
        <w:top w:val="none" w:sz="0" w:space="0" w:color="auto"/>
        <w:left w:val="none" w:sz="0" w:space="0" w:color="auto"/>
        <w:bottom w:val="none" w:sz="0" w:space="0" w:color="auto"/>
        <w:right w:val="none" w:sz="0" w:space="0" w:color="auto"/>
      </w:divBdr>
      <w:divsChild>
        <w:div w:id="651446145">
          <w:marLeft w:val="0"/>
          <w:marRight w:val="0"/>
          <w:marTop w:val="0"/>
          <w:marBottom w:val="92"/>
          <w:divBdr>
            <w:top w:val="single" w:sz="4" w:space="0" w:color="auto"/>
            <w:left w:val="single" w:sz="18" w:space="0" w:color="auto"/>
            <w:bottom w:val="single" w:sz="4" w:space="0" w:color="auto"/>
            <w:right w:val="single" w:sz="4" w:space="0" w:color="auto"/>
          </w:divBdr>
        </w:div>
        <w:div w:id="1199584700">
          <w:marLeft w:val="0"/>
          <w:marRight w:val="0"/>
          <w:marTop w:val="92"/>
          <w:marBottom w:val="0"/>
          <w:divBdr>
            <w:top w:val="single" w:sz="4" w:space="0" w:color="D5DDC6"/>
            <w:left w:val="single" w:sz="4" w:space="3" w:color="D5DDC6"/>
            <w:bottom w:val="single" w:sz="4" w:space="0" w:color="D5DDC6"/>
            <w:right w:val="single" w:sz="4" w:space="0" w:color="D5DDC6"/>
          </w:divBdr>
        </w:div>
        <w:div w:id="196698589">
          <w:marLeft w:val="0"/>
          <w:marRight w:val="0"/>
          <w:marTop w:val="0"/>
          <w:marBottom w:val="92"/>
          <w:divBdr>
            <w:top w:val="single" w:sz="4" w:space="0" w:color="auto"/>
            <w:left w:val="single" w:sz="18" w:space="0" w:color="auto"/>
            <w:bottom w:val="single" w:sz="4" w:space="0" w:color="auto"/>
            <w:right w:val="single" w:sz="4" w:space="0" w:color="auto"/>
          </w:divBdr>
        </w:div>
        <w:div w:id="205214598">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333996065">
      <w:bodyDiv w:val="1"/>
      <w:marLeft w:val="0"/>
      <w:marRight w:val="0"/>
      <w:marTop w:val="0"/>
      <w:marBottom w:val="0"/>
      <w:divBdr>
        <w:top w:val="none" w:sz="0" w:space="0" w:color="auto"/>
        <w:left w:val="none" w:sz="0" w:space="0" w:color="auto"/>
        <w:bottom w:val="none" w:sz="0" w:space="0" w:color="auto"/>
        <w:right w:val="none" w:sz="0" w:space="0" w:color="auto"/>
      </w:divBdr>
      <w:divsChild>
        <w:div w:id="2123303051">
          <w:marLeft w:val="0"/>
          <w:marRight w:val="0"/>
          <w:marTop w:val="0"/>
          <w:marBottom w:val="0"/>
          <w:divBdr>
            <w:top w:val="none" w:sz="0" w:space="0" w:color="auto"/>
            <w:left w:val="none" w:sz="0" w:space="0" w:color="auto"/>
            <w:bottom w:val="none" w:sz="0" w:space="0" w:color="auto"/>
            <w:right w:val="none" w:sz="0" w:space="0" w:color="auto"/>
          </w:divBdr>
        </w:div>
        <w:div w:id="233274052">
          <w:marLeft w:val="0"/>
          <w:marRight w:val="0"/>
          <w:marTop w:val="360"/>
          <w:marBottom w:val="0"/>
          <w:divBdr>
            <w:top w:val="none" w:sz="0" w:space="0" w:color="auto"/>
            <w:left w:val="none" w:sz="0" w:space="0" w:color="auto"/>
            <w:bottom w:val="single" w:sz="8" w:space="6" w:color="D9DCDF"/>
            <w:right w:val="none" w:sz="0" w:space="0" w:color="auto"/>
          </w:divBdr>
          <w:divsChild>
            <w:div w:id="1362123656">
              <w:marLeft w:val="0"/>
              <w:marRight w:val="0"/>
              <w:marTop w:val="0"/>
              <w:marBottom w:val="230"/>
              <w:divBdr>
                <w:top w:val="none" w:sz="0" w:space="0" w:color="auto"/>
                <w:left w:val="none" w:sz="0" w:space="0" w:color="auto"/>
                <w:bottom w:val="none" w:sz="0" w:space="0" w:color="auto"/>
                <w:right w:val="none" w:sz="0" w:space="0" w:color="auto"/>
              </w:divBdr>
            </w:div>
            <w:div w:id="515001674">
              <w:marLeft w:val="0"/>
              <w:marRight w:val="0"/>
              <w:marTop w:val="0"/>
              <w:marBottom w:val="230"/>
              <w:divBdr>
                <w:top w:val="none" w:sz="0" w:space="0" w:color="auto"/>
                <w:left w:val="none" w:sz="0" w:space="0" w:color="auto"/>
                <w:bottom w:val="none" w:sz="0" w:space="0" w:color="auto"/>
                <w:right w:val="none" w:sz="0" w:space="0" w:color="auto"/>
              </w:divBdr>
            </w:div>
            <w:div w:id="665859548">
              <w:marLeft w:val="0"/>
              <w:marRight w:val="0"/>
              <w:marTop w:val="0"/>
              <w:marBottom w:val="230"/>
              <w:divBdr>
                <w:top w:val="none" w:sz="0" w:space="0" w:color="auto"/>
                <w:left w:val="none" w:sz="0" w:space="0" w:color="auto"/>
                <w:bottom w:val="none" w:sz="0" w:space="0" w:color="auto"/>
                <w:right w:val="none" w:sz="0" w:space="0" w:color="auto"/>
              </w:divBdr>
            </w:div>
            <w:div w:id="167133806">
              <w:marLeft w:val="0"/>
              <w:marRight w:val="0"/>
              <w:marTop w:val="0"/>
              <w:marBottom w:val="230"/>
              <w:divBdr>
                <w:top w:val="none" w:sz="0" w:space="0" w:color="auto"/>
                <w:left w:val="none" w:sz="0" w:space="0" w:color="auto"/>
                <w:bottom w:val="none" w:sz="0" w:space="0" w:color="auto"/>
                <w:right w:val="none" w:sz="0" w:space="0" w:color="auto"/>
              </w:divBdr>
            </w:div>
            <w:div w:id="561477791">
              <w:marLeft w:val="0"/>
              <w:marRight w:val="0"/>
              <w:marTop w:val="0"/>
              <w:marBottom w:val="230"/>
              <w:divBdr>
                <w:top w:val="none" w:sz="0" w:space="0" w:color="auto"/>
                <w:left w:val="none" w:sz="0" w:space="0" w:color="auto"/>
                <w:bottom w:val="none" w:sz="0" w:space="0" w:color="auto"/>
                <w:right w:val="none" w:sz="0" w:space="0" w:color="auto"/>
              </w:divBdr>
            </w:div>
            <w:div w:id="249699087">
              <w:marLeft w:val="0"/>
              <w:marRight w:val="0"/>
              <w:marTop w:val="0"/>
              <w:marBottom w:val="230"/>
              <w:divBdr>
                <w:top w:val="none" w:sz="0" w:space="0" w:color="auto"/>
                <w:left w:val="none" w:sz="0" w:space="0" w:color="auto"/>
                <w:bottom w:val="none" w:sz="0" w:space="0" w:color="auto"/>
                <w:right w:val="none" w:sz="0" w:space="0" w:color="auto"/>
              </w:divBdr>
            </w:div>
            <w:div w:id="645478325">
              <w:marLeft w:val="0"/>
              <w:marRight w:val="0"/>
              <w:marTop w:val="0"/>
              <w:marBottom w:val="230"/>
              <w:divBdr>
                <w:top w:val="none" w:sz="0" w:space="0" w:color="auto"/>
                <w:left w:val="none" w:sz="0" w:space="0" w:color="auto"/>
                <w:bottom w:val="none" w:sz="0" w:space="0" w:color="auto"/>
                <w:right w:val="none" w:sz="0" w:space="0" w:color="auto"/>
              </w:divBdr>
            </w:div>
            <w:div w:id="981927978">
              <w:marLeft w:val="0"/>
              <w:marRight w:val="0"/>
              <w:marTop w:val="0"/>
              <w:marBottom w:val="230"/>
              <w:divBdr>
                <w:top w:val="none" w:sz="0" w:space="0" w:color="auto"/>
                <w:left w:val="none" w:sz="0" w:space="0" w:color="auto"/>
                <w:bottom w:val="none" w:sz="0" w:space="0" w:color="auto"/>
                <w:right w:val="none" w:sz="0" w:space="0" w:color="auto"/>
              </w:divBdr>
            </w:div>
            <w:div w:id="713190771">
              <w:marLeft w:val="0"/>
              <w:marRight w:val="0"/>
              <w:marTop w:val="0"/>
              <w:marBottom w:val="230"/>
              <w:divBdr>
                <w:top w:val="none" w:sz="0" w:space="0" w:color="auto"/>
                <w:left w:val="none" w:sz="0" w:space="0" w:color="auto"/>
                <w:bottom w:val="none" w:sz="0" w:space="0" w:color="auto"/>
                <w:right w:val="none" w:sz="0" w:space="0" w:color="auto"/>
              </w:divBdr>
            </w:div>
            <w:div w:id="232130329">
              <w:marLeft w:val="0"/>
              <w:marRight w:val="0"/>
              <w:marTop w:val="0"/>
              <w:marBottom w:val="230"/>
              <w:divBdr>
                <w:top w:val="none" w:sz="0" w:space="0" w:color="auto"/>
                <w:left w:val="none" w:sz="0" w:space="0" w:color="auto"/>
                <w:bottom w:val="none" w:sz="0" w:space="0" w:color="auto"/>
                <w:right w:val="none" w:sz="0" w:space="0" w:color="auto"/>
              </w:divBdr>
            </w:div>
            <w:div w:id="1145856708">
              <w:marLeft w:val="0"/>
              <w:marRight w:val="0"/>
              <w:marTop w:val="0"/>
              <w:marBottom w:val="230"/>
              <w:divBdr>
                <w:top w:val="none" w:sz="0" w:space="0" w:color="auto"/>
                <w:left w:val="none" w:sz="0" w:space="0" w:color="auto"/>
                <w:bottom w:val="none" w:sz="0" w:space="0" w:color="auto"/>
                <w:right w:val="none" w:sz="0" w:space="0" w:color="auto"/>
              </w:divBdr>
            </w:div>
            <w:div w:id="204762075">
              <w:marLeft w:val="0"/>
              <w:marRight w:val="0"/>
              <w:marTop w:val="0"/>
              <w:marBottom w:val="230"/>
              <w:divBdr>
                <w:top w:val="none" w:sz="0" w:space="0" w:color="auto"/>
                <w:left w:val="none" w:sz="0" w:space="0" w:color="auto"/>
                <w:bottom w:val="none" w:sz="0" w:space="0" w:color="auto"/>
                <w:right w:val="none" w:sz="0" w:space="0" w:color="auto"/>
              </w:divBdr>
            </w:div>
            <w:div w:id="1511992578">
              <w:marLeft w:val="0"/>
              <w:marRight w:val="0"/>
              <w:marTop w:val="0"/>
              <w:marBottom w:val="230"/>
              <w:divBdr>
                <w:top w:val="none" w:sz="0" w:space="0" w:color="auto"/>
                <w:left w:val="none" w:sz="0" w:space="0" w:color="auto"/>
                <w:bottom w:val="none" w:sz="0" w:space="0" w:color="auto"/>
                <w:right w:val="none" w:sz="0" w:space="0" w:color="auto"/>
              </w:divBdr>
            </w:div>
            <w:div w:id="1102915589">
              <w:marLeft w:val="0"/>
              <w:marRight w:val="0"/>
              <w:marTop w:val="0"/>
              <w:marBottom w:val="230"/>
              <w:divBdr>
                <w:top w:val="none" w:sz="0" w:space="0" w:color="auto"/>
                <w:left w:val="none" w:sz="0" w:space="0" w:color="auto"/>
                <w:bottom w:val="none" w:sz="0" w:space="0" w:color="auto"/>
                <w:right w:val="none" w:sz="0" w:space="0" w:color="auto"/>
              </w:divBdr>
            </w:div>
            <w:div w:id="1223910014">
              <w:marLeft w:val="0"/>
              <w:marRight w:val="0"/>
              <w:marTop w:val="0"/>
              <w:marBottom w:val="230"/>
              <w:divBdr>
                <w:top w:val="none" w:sz="0" w:space="0" w:color="auto"/>
                <w:left w:val="none" w:sz="0" w:space="0" w:color="auto"/>
                <w:bottom w:val="none" w:sz="0" w:space="0" w:color="auto"/>
                <w:right w:val="none" w:sz="0" w:space="0" w:color="auto"/>
              </w:divBdr>
            </w:div>
            <w:div w:id="752825568">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 w:id="1339116951">
      <w:bodyDiv w:val="1"/>
      <w:marLeft w:val="0"/>
      <w:marRight w:val="0"/>
      <w:marTop w:val="0"/>
      <w:marBottom w:val="0"/>
      <w:divBdr>
        <w:top w:val="none" w:sz="0" w:space="0" w:color="auto"/>
        <w:left w:val="none" w:sz="0" w:space="0" w:color="auto"/>
        <w:bottom w:val="none" w:sz="0" w:space="0" w:color="auto"/>
        <w:right w:val="none" w:sz="0" w:space="0" w:color="auto"/>
      </w:divBdr>
      <w:divsChild>
        <w:div w:id="126437848">
          <w:marLeft w:val="0"/>
          <w:marRight w:val="0"/>
          <w:marTop w:val="115"/>
          <w:marBottom w:val="115"/>
          <w:divBdr>
            <w:top w:val="none" w:sz="0" w:space="0" w:color="auto"/>
            <w:left w:val="none" w:sz="0" w:space="0" w:color="auto"/>
            <w:bottom w:val="none" w:sz="0" w:space="0" w:color="auto"/>
            <w:right w:val="none" w:sz="0" w:space="0" w:color="auto"/>
          </w:divBdr>
          <w:divsChild>
            <w:div w:id="1862009296">
              <w:marLeft w:val="0"/>
              <w:marRight w:val="0"/>
              <w:marTop w:val="0"/>
              <w:marBottom w:val="0"/>
              <w:divBdr>
                <w:top w:val="none" w:sz="0" w:space="0" w:color="auto"/>
                <w:left w:val="none" w:sz="0" w:space="0" w:color="auto"/>
                <w:bottom w:val="none" w:sz="0" w:space="0" w:color="auto"/>
                <w:right w:val="none" w:sz="0" w:space="0" w:color="auto"/>
              </w:divBdr>
              <w:divsChild>
                <w:div w:id="1292593639">
                  <w:marLeft w:val="0"/>
                  <w:marRight w:val="0"/>
                  <w:marTop w:val="0"/>
                  <w:marBottom w:val="0"/>
                  <w:divBdr>
                    <w:top w:val="none" w:sz="0" w:space="0" w:color="auto"/>
                    <w:left w:val="none" w:sz="0" w:space="0" w:color="auto"/>
                    <w:bottom w:val="none" w:sz="0" w:space="0" w:color="auto"/>
                    <w:right w:val="none" w:sz="0" w:space="0" w:color="auto"/>
                  </w:divBdr>
                  <w:divsChild>
                    <w:div w:id="795294873">
                      <w:marLeft w:val="0"/>
                      <w:marRight w:val="0"/>
                      <w:marTop w:val="0"/>
                      <w:marBottom w:val="0"/>
                      <w:divBdr>
                        <w:top w:val="none" w:sz="0" w:space="0" w:color="auto"/>
                        <w:left w:val="none" w:sz="0" w:space="0" w:color="auto"/>
                        <w:bottom w:val="none" w:sz="0" w:space="0" w:color="auto"/>
                        <w:right w:val="none" w:sz="0" w:space="0" w:color="auto"/>
                      </w:divBdr>
                      <w:divsChild>
                        <w:div w:id="732385757">
                          <w:marLeft w:val="0"/>
                          <w:marRight w:val="0"/>
                          <w:marTop w:val="0"/>
                          <w:marBottom w:val="0"/>
                          <w:divBdr>
                            <w:top w:val="none" w:sz="0" w:space="0" w:color="auto"/>
                            <w:left w:val="none" w:sz="0" w:space="0" w:color="auto"/>
                            <w:bottom w:val="none" w:sz="0" w:space="0" w:color="auto"/>
                            <w:right w:val="none" w:sz="0" w:space="0" w:color="auto"/>
                          </w:divBdr>
                          <w:divsChild>
                            <w:div w:id="1491629796">
                              <w:marLeft w:val="0"/>
                              <w:marRight w:val="0"/>
                              <w:marTop w:val="0"/>
                              <w:marBottom w:val="0"/>
                              <w:divBdr>
                                <w:top w:val="none" w:sz="0" w:space="0" w:color="auto"/>
                                <w:left w:val="none" w:sz="0" w:space="0" w:color="auto"/>
                                <w:bottom w:val="none" w:sz="0" w:space="0" w:color="auto"/>
                                <w:right w:val="none" w:sz="0" w:space="0" w:color="auto"/>
                              </w:divBdr>
                              <w:divsChild>
                                <w:div w:id="533613055">
                                  <w:marLeft w:val="0"/>
                                  <w:marRight w:val="0"/>
                                  <w:marTop w:val="0"/>
                                  <w:marBottom w:val="0"/>
                                  <w:divBdr>
                                    <w:top w:val="none" w:sz="0" w:space="0" w:color="auto"/>
                                    <w:left w:val="none" w:sz="0" w:space="0" w:color="auto"/>
                                    <w:bottom w:val="none" w:sz="0" w:space="0" w:color="auto"/>
                                    <w:right w:val="none" w:sz="0" w:space="0" w:color="auto"/>
                                  </w:divBdr>
                                  <w:divsChild>
                                    <w:div w:id="597757270">
                                      <w:marLeft w:val="0"/>
                                      <w:marRight w:val="0"/>
                                      <w:marTop w:val="0"/>
                                      <w:marBottom w:val="0"/>
                                      <w:divBdr>
                                        <w:top w:val="none" w:sz="0" w:space="0" w:color="auto"/>
                                        <w:left w:val="none" w:sz="0" w:space="0" w:color="auto"/>
                                        <w:bottom w:val="none" w:sz="0" w:space="0" w:color="auto"/>
                                        <w:right w:val="none" w:sz="0" w:space="0" w:color="auto"/>
                                      </w:divBdr>
                                      <w:divsChild>
                                        <w:div w:id="1216089603">
                                          <w:marLeft w:val="0"/>
                                          <w:marRight w:val="0"/>
                                          <w:marTop w:val="0"/>
                                          <w:marBottom w:val="0"/>
                                          <w:divBdr>
                                            <w:top w:val="none" w:sz="0" w:space="0" w:color="auto"/>
                                            <w:left w:val="none" w:sz="0" w:space="0" w:color="auto"/>
                                            <w:bottom w:val="none" w:sz="0" w:space="0" w:color="auto"/>
                                            <w:right w:val="none" w:sz="0" w:space="0" w:color="auto"/>
                                          </w:divBdr>
                                          <w:divsChild>
                                            <w:div w:id="19986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1529180">
          <w:marLeft w:val="0"/>
          <w:marRight w:val="0"/>
          <w:marTop w:val="0"/>
          <w:marBottom w:val="92"/>
          <w:divBdr>
            <w:top w:val="single" w:sz="4" w:space="0" w:color="auto"/>
            <w:left w:val="single" w:sz="18" w:space="0" w:color="auto"/>
            <w:bottom w:val="single" w:sz="4" w:space="0" w:color="auto"/>
            <w:right w:val="single" w:sz="4" w:space="0" w:color="auto"/>
          </w:divBdr>
        </w:div>
        <w:div w:id="1175224015">
          <w:marLeft w:val="0"/>
          <w:marRight w:val="0"/>
          <w:marTop w:val="92"/>
          <w:marBottom w:val="0"/>
          <w:divBdr>
            <w:top w:val="single" w:sz="4" w:space="0" w:color="D5DDC6"/>
            <w:left w:val="single" w:sz="4" w:space="3" w:color="D5DDC6"/>
            <w:bottom w:val="single" w:sz="4" w:space="0" w:color="D5DDC6"/>
            <w:right w:val="single" w:sz="4" w:space="0" w:color="D5DDC6"/>
          </w:divBdr>
        </w:div>
        <w:div w:id="395131911">
          <w:marLeft w:val="0"/>
          <w:marRight w:val="0"/>
          <w:marTop w:val="0"/>
          <w:marBottom w:val="92"/>
          <w:divBdr>
            <w:top w:val="single" w:sz="4" w:space="0" w:color="auto"/>
            <w:left w:val="single" w:sz="18" w:space="0" w:color="auto"/>
            <w:bottom w:val="single" w:sz="4" w:space="0" w:color="auto"/>
            <w:right w:val="single" w:sz="4" w:space="0" w:color="auto"/>
          </w:divBdr>
        </w:div>
        <w:div w:id="2045324567">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375042984">
      <w:bodyDiv w:val="1"/>
      <w:marLeft w:val="0"/>
      <w:marRight w:val="0"/>
      <w:marTop w:val="0"/>
      <w:marBottom w:val="0"/>
      <w:divBdr>
        <w:top w:val="none" w:sz="0" w:space="0" w:color="auto"/>
        <w:left w:val="none" w:sz="0" w:space="0" w:color="auto"/>
        <w:bottom w:val="none" w:sz="0" w:space="0" w:color="auto"/>
        <w:right w:val="none" w:sz="0" w:space="0" w:color="auto"/>
      </w:divBdr>
      <w:divsChild>
        <w:div w:id="832112906">
          <w:marLeft w:val="0"/>
          <w:marRight w:val="0"/>
          <w:marTop w:val="0"/>
          <w:marBottom w:val="80"/>
          <w:divBdr>
            <w:top w:val="single" w:sz="4" w:space="0" w:color="auto"/>
            <w:left w:val="single" w:sz="18" w:space="0" w:color="auto"/>
            <w:bottom w:val="single" w:sz="4" w:space="0" w:color="auto"/>
            <w:right w:val="single" w:sz="4" w:space="0" w:color="auto"/>
          </w:divBdr>
        </w:div>
      </w:divsChild>
    </w:div>
    <w:div w:id="1383167018">
      <w:bodyDiv w:val="1"/>
      <w:marLeft w:val="0"/>
      <w:marRight w:val="0"/>
      <w:marTop w:val="0"/>
      <w:marBottom w:val="0"/>
      <w:divBdr>
        <w:top w:val="none" w:sz="0" w:space="0" w:color="auto"/>
        <w:left w:val="none" w:sz="0" w:space="0" w:color="auto"/>
        <w:bottom w:val="none" w:sz="0" w:space="0" w:color="auto"/>
        <w:right w:val="none" w:sz="0" w:space="0" w:color="auto"/>
      </w:divBdr>
      <w:divsChild>
        <w:div w:id="1626740126">
          <w:marLeft w:val="0"/>
          <w:marRight w:val="0"/>
          <w:marTop w:val="115"/>
          <w:marBottom w:val="115"/>
          <w:divBdr>
            <w:top w:val="none" w:sz="0" w:space="0" w:color="auto"/>
            <w:left w:val="none" w:sz="0" w:space="0" w:color="auto"/>
            <w:bottom w:val="none" w:sz="0" w:space="0" w:color="auto"/>
            <w:right w:val="none" w:sz="0" w:space="0" w:color="auto"/>
          </w:divBdr>
          <w:divsChild>
            <w:div w:id="1171332844">
              <w:marLeft w:val="0"/>
              <w:marRight w:val="0"/>
              <w:marTop w:val="100"/>
              <w:marBottom w:val="100"/>
              <w:divBdr>
                <w:top w:val="none" w:sz="0" w:space="0" w:color="auto"/>
                <w:left w:val="none" w:sz="0" w:space="0" w:color="auto"/>
                <w:bottom w:val="none" w:sz="0" w:space="0" w:color="auto"/>
                <w:right w:val="none" w:sz="0" w:space="0" w:color="auto"/>
              </w:divBdr>
              <w:divsChild>
                <w:div w:id="2074423505">
                  <w:marLeft w:val="0"/>
                  <w:marRight w:val="0"/>
                  <w:marTop w:val="0"/>
                  <w:marBottom w:val="0"/>
                  <w:divBdr>
                    <w:top w:val="none" w:sz="0" w:space="0" w:color="auto"/>
                    <w:left w:val="none" w:sz="0" w:space="0" w:color="auto"/>
                    <w:bottom w:val="none" w:sz="0" w:space="0" w:color="auto"/>
                    <w:right w:val="none" w:sz="0" w:space="0" w:color="auto"/>
                  </w:divBdr>
                  <w:divsChild>
                    <w:div w:id="38675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887951">
          <w:marLeft w:val="0"/>
          <w:marRight w:val="0"/>
          <w:marTop w:val="0"/>
          <w:marBottom w:val="92"/>
          <w:divBdr>
            <w:top w:val="single" w:sz="4" w:space="0" w:color="auto"/>
            <w:left w:val="single" w:sz="18" w:space="0" w:color="auto"/>
            <w:bottom w:val="single" w:sz="4" w:space="0" w:color="auto"/>
            <w:right w:val="single" w:sz="4" w:space="0" w:color="auto"/>
          </w:divBdr>
        </w:div>
        <w:div w:id="499201910">
          <w:marLeft w:val="0"/>
          <w:marRight w:val="0"/>
          <w:marTop w:val="92"/>
          <w:marBottom w:val="0"/>
          <w:divBdr>
            <w:top w:val="single" w:sz="4" w:space="0" w:color="D5DDC6"/>
            <w:left w:val="single" w:sz="4" w:space="3" w:color="D5DDC6"/>
            <w:bottom w:val="single" w:sz="4" w:space="0" w:color="D5DDC6"/>
            <w:right w:val="single" w:sz="4" w:space="0" w:color="D5DDC6"/>
          </w:divBdr>
        </w:div>
        <w:div w:id="579101415">
          <w:marLeft w:val="0"/>
          <w:marRight w:val="0"/>
          <w:marTop w:val="0"/>
          <w:marBottom w:val="92"/>
          <w:divBdr>
            <w:top w:val="single" w:sz="4" w:space="0" w:color="auto"/>
            <w:left w:val="single" w:sz="18" w:space="0" w:color="auto"/>
            <w:bottom w:val="single" w:sz="4" w:space="0" w:color="auto"/>
            <w:right w:val="single" w:sz="4" w:space="0" w:color="auto"/>
          </w:divBdr>
        </w:div>
        <w:div w:id="1469935321">
          <w:marLeft w:val="0"/>
          <w:marRight w:val="0"/>
          <w:marTop w:val="92"/>
          <w:marBottom w:val="0"/>
          <w:divBdr>
            <w:top w:val="single" w:sz="4" w:space="0" w:color="D5DDC6"/>
            <w:left w:val="single" w:sz="4" w:space="3" w:color="D5DDC6"/>
            <w:bottom w:val="single" w:sz="4" w:space="0" w:color="D5DDC6"/>
            <w:right w:val="single" w:sz="4" w:space="0" w:color="D5DDC6"/>
          </w:divBdr>
        </w:div>
        <w:div w:id="1851096328">
          <w:marLeft w:val="0"/>
          <w:marRight w:val="0"/>
          <w:marTop w:val="0"/>
          <w:marBottom w:val="92"/>
          <w:divBdr>
            <w:top w:val="single" w:sz="4" w:space="0" w:color="auto"/>
            <w:left w:val="single" w:sz="18" w:space="0" w:color="auto"/>
            <w:bottom w:val="single" w:sz="4" w:space="0" w:color="auto"/>
            <w:right w:val="single" w:sz="4" w:space="0" w:color="auto"/>
          </w:divBdr>
        </w:div>
        <w:div w:id="1283611690">
          <w:marLeft w:val="0"/>
          <w:marRight w:val="0"/>
          <w:marTop w:val="92"/>
          <w:marBottom w:val="0"/>
          <w:divBdr>
            <w:top w:val="single" w:sz="4" w:space="0" w:color="D5DDC6"/>
            <w:left w:val="single" w:sz="4" w:space="3" w:color="D5DDC6"/>
            <w:bottom w:val="single" w:sz="4" w:space="0" w:color="D5DDC6"/>
            <w:right w:val="single" w:sz="4" w:space="0" w:color="D5DDC6"/>
          </w:divBdr>
        </w:div>
        <w:div w:id="115178618">
          <w:marLeft w:val="0"/>
          <w:marRight w:val="0"/>
          <w:marTop w:val="0"/>
          <w:marBottom w:val="92"/>
          <w:divBdr>
            <w:top w:val="single" w:sz="4" w:space="0" w:color="auto"/>
            <w:left w:val="single" w:sz="18" w:space="0" w:color="auto"/>
            <w:bottom w:val="single" w:sz="4" w:space="0" w:color="auto"/>
            <w:right w:val="single" w:sz="4" w:space="0" w:color="auto"/>
          </w:divBdr>
        </w:div>
        <w:div w:id="63797304">
          <w:marLeft w:val="0"/>
          <w:marRight w:val="0"/>
          <w:marTop w:val="92"/>
          <w:marBottom w:val="0"/>
          <w:divBdr>
            <w:top w:val="single" w:sz="4" w:space="0" w:color="D5DDC6"/>
            <w:left w:val="single" w:sz="4" w:space="3" w:color="D5DDC6"/>
            <w:bottom w:val="single" w:sz="4" w:space="0" w:color="D5DDC6"/>
            <w:right w:val="single" w:sz="4" w:space="0" w:color="D5DDC6"/>
          </w:divBdr>
        </w:div>
        <w:div w:id="1363214429">
          <w:marLeft w:val="0"/>
          <w:marRight w:val="0"/>
          <w:marTop w:val="0"/>
          <w:marBottom w:val="92"/>
          <w:divBdr>
            <w:top w:val="single" w:sz="4" w:space="0" w:color="auto"/>
            <w:left w:val="single" w:sz="18" w:space="0" w:color="auto"/>
            <w:bottom w:val="single" w:sz="4" w:space="0" w:color="auto"/>
            <w:right w:val="single" w:sz="4" w:space="0" w:color="auto"/>
          </w:divBdr>
        </w:div>
        <w:div w:id="1753771928">
          <w:marLeft w:val="0"/>
          <w:marRight w:val="0"/>
          <w:marTop w:val="92"/>
          <w:marBottom w:val="0"/>
          <w:divBdr>
            <w:top w:val="single" w:sz="4" w:space="0" w:color="D5DDC6"/>
            <w:left w:val="single" w:sz="4" w:space="3" w:color="D5DDC6"/>
            <w:bottom w:val="single" w:sz="4" w:space="0" w:color="D5DDC6"/>
            <w:right w:val="single" w:sz="4" w:space="0" w:color="D5DDC6"/>
          </w:divBdr>
        </w:div>
        <w:div w:id="265381688">
          <w:marLeft w:val="0"/>
          <w:marRight w:val="0"/>
          <w:marTop w:val="0"/>
          <w:marBottom w:val="92"/>
          <w:divBdr>
            <w:top w:val="single" w:sz="4" w:space="0" w:color="auto"/>
            <w:left w:val="single" w:sz="18" w:space="0" w:color="auto"/>
            <w:bottom w:val="single" w:sz="4" w:space="0" w:color="auto"/>
            <w:right w:val="single" w:sz="4" w:space="0" w:color="auto"/>
          </w:divBdr>
        </w:div>
        <w:div w:id="1795053353">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383287233">
      <w:bodyDiv w:val="1"/>
      <w:marLeft w:val="0"/>
      <w:marRight w:val="0"/>
      <w:marTop w:val="0"/>
      <w:marBottom w:val="0"/>
      <w:divBdr>
        <w:top w:val="none" w:sz="0" w:space="0" w:color="auto"/>
        <w:left w:val="none" w:sz="0" w:space="0" w:color="auto"/>
        <w:bottom w:val="none" w:sz="0" w:space="0" w:color="auto"/>
        <w:right w:val="none" w:sz="0" w:space="0" w:color="auto"/>
      </w:divBdr>
      <w:divsChild>
        <w:div w:id="643780930">
          <w:marLeft w:val="0"/>
          <w:marRight w:val="0"/>
          <w:marTop w:val="0"/>
          <w:marBottom w:val="0"/>
          <w:divBdr>
            <w:top w:val="none" w:sz="0" w:space="0" w:color="auto"/>
            <w:left w:val="none" w:sz="0" w:space="0" w:color="auto"/>
            <w:bottom w:val="none" w:sz="0" w:space="0" w:color="auto"/>
            <w:right w:val="none" w:sz="0" w:space="0" w:color="auto"/>
          </w:divBdr>
        </w:div>
        <w:div w:id="889338256">
          <w:marLeft w:val="0"/>
          <w:marRight w:val="0"/>
          <w:marTop w:val="360"/>
          <w:marBottom w:val="0"/>
          <w:divBdr>
            <w:top w:val="none" w:sz="0" w:space="0" w:color="auto"/>
            <w:left w:val="none" w:sz="0" w:space="0" w:color="auto"/>
            <w:bottom w:val="single" w:sz="8" w:space="6" w:color="D9DCDF"/>
            <w:right w:val="none" w:sz="0" w:space="0" w:color="auto"/>
          </w:divBdr>
          <w:divsChild>
            <w:div w:id="1217863580">
              <w:marLeft w:val="0"/>
              <w:marRight w:val="0"/>
              <w:marTop w:val="0"/>
              <w:marBottom w:val="518"/>
              <w:divBdr>
                <w:top w:val="none" w:sz="0" w:space="0" w:color="auto"/>
                <w:left w:val="none" w:sz="0" w:space="0" w:color="auto"/>
                <w:bottom w:val="none" w:sz="0" w:space="0" w:color="auto"/>
                <w:right w:val="none" w:sz="0" w:space="0" w:color="auto"/>
              </w:divBdr>
              <w:divsChild>
                <w:div w:id="1439792269">
                  <w:marLeft w:val="0"/>
                  <w:marRight w:val="0"/>
                  <w:marTop w:val="0"/>
                  <w:marBottom w:val="0"/>
                  <w:divBdr>
                    <w:top w:val="none" w:sz="0" w:space="0" w:color="auto"/>
                    <w:left w:val="none" w:sz="0" w:space="0" w:color="auto"/>
                    <w:bottom w:val="none" w:sz="0" w:space="0" w:color="auto"/>
                    <w:right w:val="none" w:sz="0" w:space="0" w:color="auto"/>
                  </w:divBdr>
                  <w:divsChild>
                    <w:div w:id="1767338568">
                      <w:marLeft w:val="0"/>
                      <w:marRight w:val="0"/>
                      <w:marTop w:val="0"/>
                      <w:marBottom w:val="0"/>
                      <w:divBdr>
                        <w:top w:val="none" w:sz="0" w:space="0" w:color="auto"/>
                        <w:left w:val="none" w:sz="0" w:space="0" w:color="auto"/>
                        <w:bottom w:val="none" w:sz="0" w:space="0" w:color="auto"/>
                        <w:right w:val="none" w:sz="0" w:space="0" w:color="auto"/>
                      </w:divBdr>
                      <w:divsChild>
                        <w:div w:id="1701204136">
                          <w:marLeft w:val="0"/>
                          <w:marRight w:val="0"/>
                          <w:marTop w:val="0"/>
                          <w:marBottom w:val="115"/>
                          <w:divBdr>
                            <w:top w:val="none" w:sz="0" w:space="0" w:color="auto"/>
                            <w:left w:val="none" w:sz="0" w:space="0" w:color="auto"/>
                            <w:bottom w:val="none" w:sz="0" w:space="0" w:color="auto"/>
                            <w:right w:val="none" w:sz="0" w:space="0" w:color="auto"/>
                          </w:divBdr>
                        </w:div>
                        <w:div w:id="1283221343">
                          <w:marLeft w:val="0"/>
                          <w:marRight w:val="0"/>
                          <w:marTop w:val="0"/>
                          <w:marBottom w:val="230"/>
                          <w:divBdr>
                            <w:top w:val="none" w:sz="0" w:space="0" w:color="auto"/>
                            <w:left w:val="none" w:sz="0" w:space="0" w:color="auto"/>
                            <w:bottom w:val="none" w:sz="0" w:space="0" w:color="auto"/>
                            <w:right w:val="none" w:sz="0" w:space="0" w:color="auto"/>
                          </w:divBdr>
                        </w:div>
                        <w:div w:id="810051411">
                          <w:marLeft w:val="0"/>
                          <w:marRight w:val="0"/>
                          <w:marTop w:val="0"/>
                          <w:marBottom w:val="230"/>
                          <w:divBdr>
                            <w:top w:val="none" w:sz="0" w:space="0" w:color="auto"/>
                            <w:left w:val="none" w:sz="0" w:space="0" w:color="auto"/>
                            <w:bottom w:val="none" w:sz="0" w:space="0" w:color="auto"/>
                            <w:right w:val="none" w:sz="0" w:space="0" w:color="auto"/>
                          </w:divBdr>
                        </w:div>
                        <w:div w:id="1978533904">
                          <w:marLeft w:val="0"/>
                          <w:marRight w:val="0"/>
                          <w:marTop w:val="0"/>
                          <w:marBottom w:val="230"/>
                          <w:divBdr>
                            <w:top w:val="none" w:sz="0" w:space="0" w:color="auto"/>
                            <w:left w:val="none" w:sz="0" w:space="0" w:color="auto"/>
                            <w:bottom w:val="none" w:sz="0" w:space="0" w:color="auto"/>
                            <w:right w:val="none" w:sz="0" w:space="0" w:color="auto"/>
                          </w:divBdr>
                        </w:div>
                        <w:div w:id="1391032961">
                          <w:marLeft w:val="0"/>
                          <w:marRight w:val="0"/>
                          <w:marTop w:val="0"/>
                          <w:marBottom w:val="230"/>
                          <w:divBdr>
                            <w:top w:val="none" w:sz="0" w:space="0" w:color="auto"/>
                            <w:left w:val="none" w:sz="0" w:space="0" w:color="auto"/>
                            <w:bottom w:val="none" w:sz="0" w:space="0" w:color="auto"/>
                            <w:right w:val="none" w:sz="0" w:space="0" w:color="auto"/>
                          </w:divBdr>
                        </w:div>
                        <w:div w:id="1476990203">
                          <w:marLeft w:val="0"/>
                          <w:marRight w:val="0"/>
                          <w:marTop w:val="0"/>
                          <w:marBottom w:val="230"/>
                          <w:divBdr>
                            <w:top w:val="none" w:sz="0" w:space="0" w:color="auto"/>
                            <w:left w:val="none" w:sz="0" w:space="0" w:color="auto"/>
                            <w:bottom w:val="none" w:sz="0" w:space="0" w:color="auto"/>
                            <w:right w:val="none" w:sz="0" w:space="0" w:color="auto"/>
                          </w:divBdr>
                        </w:div>
                        <w:div w:id="252863745">
                          <w:marLeft w:val="0"/>
                          <w:marRight w:val="0"/>
                          <w:marTop w:val="0"/>
                          <w:marBottom w:val="230"/>
                          <w:divBdr>
                            <w:top w:val="none" w:sz="0" w:space="0" w:color="auto"/>
                            <w:left w:val="none" w:sz="0" w:space="0" w:color="auto"/>
                            <w:bottom w:val="none" w:sz="0" w:space="0" w:color="auto"/>
                            <w:right w:val="none" w:sz="0" w:space="0" w:color="auto"/>
                          </w:divBdr>
                        </w:div>
                        <w:div w:id="2112779802">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sChild>
            </w:div>
          </w:divsChild>
        </w:div>
      </w:divsChild>
    </w:div>
    <w:div w:id="1394427671">
      <w:bodyDiv w:val="1"/>
      <w:marLeft w:val="0"/>
      <w:marRight w:val="0"/>
      <w:marTop w:val="0"/>
      <w:marBottom w:val="0"/>
      <w:divBdr>
        <w:top w:val="none" w:sz="0" w:space="0" w:color="auto"/>
        <w:left w:val="none" w:sz="0" w:space="0" w:color="auto"/>
        <w:bottom w:val="none" w:sz="0" w:space="0" w:color="auto"/>
        <w:right w:val="none" w:sz="0" w:space="0" w:color="auto"/>
      </w:divBdr>
      <w:divsChild>
        <w:div w:id="786436533">
          <w:marLeft w:val="0"/>
          <w:marRight w:val="0"/>
          <w:marTop w:val="115"/>
          <w:marBottom w:val="115"/>
          <w:divBdr>
            <w:top w:val="none" w:sz="0" w:space="0" w:color="auto"/>
            <w:left w:val="none" w:sz="0" w:space="0" w:color="auto"/>
            <w:bottom w:val="none" w:sz="0" w:space="0" w:color="auto"/>
            <w:right w:val="none" w:sz="0" w:space="0" w:color="auto"/>
          </w:divBdr>
          <w:divsChild>
            <w:div w:id="1328099126">
              <w:marLeft w:val="0"/>
              <w:marRight w:val="0"/>
              <w:marTop w:val="100"/>
              <w:marBottom w:val="100"/>
              <w:divBdr>
                <w:top w:val="none" w:sz="0" w:space="0" w:color="auto"/>
                <w:left w:val="none" w:sz="0" w:space="0" w:color="auto"/>
                <w:bottom w:val="none" w:sz="0" w:space="0" w:color="auto"/>
                <w:right w:val="none" w:sz="0" w:space="0" w:color="auto"/>
              </w:divBdr>
              <w:divsChild>
                <w:div w:id="1085297128">
                  <w:marLeft w:val="0"/>
                  <w:marRight w:val="0"/>
                  <w:marTop w:val="0"/>
                  <w:marBottom w:val="0"/>
                  <w:divBdr>
                    <w:top w:val="none" w:sz="0" w:space="0" w:color="auto"/>
                    <w:left w:val="none" w:sz="0" w:space="0" w:color="auto"/>
                    <w:bottom w:val="none" w:sz="0" w:space="0" w:color="auto"/>
                    <w:right w:val="none" w:sz="0" w:space="0" w:color="auto"/>
                  </w:divBdr>
                  <w:divsChild>
                    <w:div w:id="158302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541636">
          <w:marLeft w:val="0"/>
          <w:marRight w:val="0"/>
          <w:marTop w:val="0"/>
          <w:marBottom w:val="92"/>
          <w:divBdr>
            <w:top w:val="single" w:sz="4" w:space="0" w:color="auto"/>
            <w:left w:val="single" w:sz="18" w:space="0" w:color="auto"/>
            <w:bottom w:val="single" w:sz="4" w:space="0" w:color="auto"/>
            <w:right w:val="single" w:sz="4" w:space="0" w:color="auto"/>
          </w:divBdr>
        </w:div>
        <w:div w:id="1819180292">
          <w:marLeft w:val="0"/>
          <w:marRight w:val="0"/>
          <w:marTop w:val="0"/>
          <w:marBottom w:val="92"/>
          <w:divBdr>
            <w:top w:val="single" w:sz="4" w:space="0" w:color="auto"/>
            <w:left w:val="single" w:sz="18" w:space="0" w:color="auto"/>
            <w:bottom w:val="single" w:sz="4" w:space="0" w:color="auto"/>
            <w:right w:val="single" w:sz="4" w:space="0" w:color="auto"/>
          </w:divBdr>
        </w:div>
        <w:div w:id="1744138417">
          <w:marLeft w:val="0"/>
          <w:marRight w:val="0"/>
          <w:marTop w:val="0"/>
          <w:marBottom w:val="92"/>
          <w:divBdr>
            <w:top w:val="single" w:sz="4" w:space="0" w:color="auto"/>
            <w:left w:val="single" w:sz="18" w:space="0" w:color="auto"/>
            <w:bottom w:val="single" w:sz="4" w:space="0" w:color="auto"/>
            <w:right w:val="single" w:sz="4" w:space="0" w:color="auto"/>
          </w:divBdr>
        </w:div>
        <w:div w:id="119996752">
          <w:marLeft w:val="0"/>
          <w:marRight w:val="0"/>
          <w:marTop w:val="0"/>
          <w:marBottom w:val="92"/>
          <w:divBdr>
            <w:top w:val="single" w:sz="4" w:space="0" w:color="auto"/>
            <w:left w:val="single" w:sz="18" w:space="0" w:color="auto"/>
            <w:bottom w:val="single" w:sz="4" w:space="0" w:color="auto"/>
            <w:right w:val="single" w:sz="4" w:space="0" w:color="auto"/>
          </w:divBdr>
        </w:div>
        <w:div w:id="1442065018">
          <w:marLeft w:val="0"/>
          <w:marRight w:val="0"/>
          <w:marTop w:val="92"/>
          <w:marBottom w:val="0"/>
          <w:divBdr>
            <w:top w:val="single" w:sz="4" w:space="0" w:color="D5DDC6"/>
            <w:left w:val="single" w:sz="4" w:space="3" w:color="D5DDC6"/>
            <w:bottom w:val="single" w:sz="4" w:space="0" w:color="D5DDC6"/>
            <w:right w:val="single" w:sz="4" w:space="0" w:color="D5DDC6"/>
          </w:divBdr>
        </w:div>
        <w:div w:id="1468670033">
          <w:marLeft w:val="0"/>
          <w:marRight w:val="0"/>
          <w:marTop w:val="0"/>
          <w:marBottom w:val="92"/>
          <w:divBdr>
            <w:top w:val="single" w:sz="4" w:space="0" w:color="auto"/>
            <w:left w:val="single" w:sz="18" w:space="0" w:color="auto"/>
            <w:bottom w:val="single" w:sz="4" w:space="0" w:color="auto"/>
            <w:right w:val="single" w:sz="4" w:space="0" w:color="auto"/>
          </w:divBdr>
        </w:div>
        <w:div w:id="22442043">
          <w:marLeft w:val="0"/>
          <w:marRight w:val="0"/>
          <w:marTop w:val="0"/>
          <w:marBottom w:val="92"/>
          <w:divBdr>
            <w:top w:val="single" w:sz="4" w:space="0" w:color="auto"/>
            <w:left w:val="single" w:sz="18" w:space="0" w:color="auto"/>
            <w:bottom w:val="single" w:sz="4" w:space="0" w:color="auto"/>
            <w:right w:val="single" w:sz="4" w:space="0" w:color="auto"/>
          </w:divBdr>
        </w:div>
        <w:div w:id="96950935">
          <w:marLeft w:val="0"/>
          <w:marRight w:val="0"/>
          <w:marTop w:val="0"/>
          <w:marBottom w:val="92"/>
          <w:divBdr>
            <w:top w:val="single" w:sz="4" w:space="0" w:color="auto"/>
            <w:left w:val="single" w:sz="18" w:space="0" w:color="auto"/>
            <w:bottom w:val="single" w:sz="4" w:space="0" w:color="auto"/>
            <w:right w:val="single" w:sz="4" w:space="0" w:color="auto"/>
          </w:divBdr>
        </w:div>
        <w:div w:id="1942372937">
          <w:marLeft w:val="0"/>
          <w:marRight w:val="0"/>
          <w:marTop w:val="0"/>
          <w:marBottom w:val="92"/>
          <w:divBdr>
            <w:top w:val="single" w:sz="4" w:space="0" w:color="auto"/>
            <w:left w:val="single" w:sz="18" w:space="0" w:color="auto"/>
            <w:bottom w:val="single" w:sz="4" w:space="0" w:color="auto"/>
            <w:right w:val="single" w:sz="4" w:space="0" w:color="auto"/>
          </w:divBdr>
        </w:div>
        <w:div w:id="102697649">
          <w:marLeft w:val="0"/>
          <w:marRight w:val="0"/>
          <w:marTop w:val="0"/>
          <w:marBottom w:val="92"/>
          <w:divBdr>
            <w:top w:val="single" w:sz="4" w:space="0" w:color="auto"/>
            <w:left w:val="single" w:sz="18" w:space="0" w:color="auto"/>
            <w:bottom w:val="single" w:sz="4" w:space="0" w:color="auto"/>
            <w:right w:val="single" w:sz="4" w:space="0" w:color="auto"/>
          </w:divBdr>
        </w:div>
        <w:div w:id="2000037005">
          <w:marLeft w:val="0"/>
          <w:marRight w:val="0"/>
          <w:marTop w:val="0"/>
          <w:marBottom w:val="92"/>
          <w:divBdr>
            <w:top w:val="single" w:sz="4" w:space="0" w:color="auto"/>
            <w:left w:val="single" w:sz="18" w:space="0" w:color="auto"/>
            <w:bottom w:val="single" w:sz="4" w:space="0" w:color="auto"/>
            <w:right w:val="single" w:sz="4" w:space="0" w:color="auto"/>
          </w:divBdr>
        </w:div>
        <w:div w:id="1635480603">
          <w:marLeft w:val="0"/>
          <w:marRight w:val="0"/>
          <w:marTop w:val="0"/>
          <w:marBottom w:val="92"/>
          <w:divBdr>
            <w:top w:val="single" w:sz="4" w:space="0" w:color="auto"/>
            <w:left w:val="single" w:sz="18" w:space="0" w:color="auto"/>
            <w:bottom w:val="single" w:sz="4" w:space="0" w:color="auto"/>
            <w:right w:val="single" w:sz="4" w:space="0" w:color="auto"/>
          </w:divBdr>
        </w:div>
        <w:div w:id="1253196794">
          <w:marLeft w:val="0"/>
          <w:marRight w:val="0"/>
          <w:marTop w:val="92"/>
          <w:marBottom w:val="0"/>
          <w:divBdr>
            <w:top w:val="single" w:sz="4" w:space="0" w:color="D5DDC6"/>
            <w:left w:val="single" w:sz="4" w:space="3" w:color="D5DDC6"/>
            <w:bottom w:val="single" w:sz="4" w:space="0" w:color="D5DDC6"/>
            <w:right w:val="single" w:sz="4" w:space="0" w:color="D5DDC6"/>
          </w:divBdr>
        </w:div>
        <w:div w:id="842088343">
          <w:marLeft w:val="0"/>
          <w:marRight w:val="0"/>
          <w:marTop w:val="0"/>
          <w:marBottom w:val="92"/>
          <w:divBdr>
            <w:top w:val="single" w:sz="4" w:space="0" w:color="auto"/>
            <w:left w:val="single" w:sz="18" w:space="0" w:color="auto"/>
            <w:bottom w:val="single" w:sz="4" w:space="0" w:color="auto"/>
            <w:right w:val="single" w:sz="4" w:space="0" w:color="auto"/>
          </w:divBdr>
        </w:div>
        <w:div w:id="638615390">
          <w:marLeft w:val="0"/>
          <w:marRight w:val="0"/>
          <w:marTop w:val="92"/>
          <w:marBottom w:val="0"/>
          <w:divBdr>
            <w:top w:val="single" w:sz="4" w:space="0" w:color="D5DDC6"/>
            <w:left w:val="single" w:sz="4" w:space="3" w:color="D5DDC6"/>
            <w:bottom w:val="single" w:sz="4" w:space="0" w:color="D5DDC6"/>
            <w:right w:val="single" w:sz="4" w:space="0" w:color="D5DDC6"/>
          </w:divBdr>
        </w:div>
        <w:div w:id="1818649567">
          <w:marLeft w:val="0"/>
          <w:marRight w:val="0"/>
          <w:marTop w:val="0"/>
          <w:marBottom w:val="92"/>
          <w:divBdr>
            <w:top w:val="single" w:sz="4" w:space="0" w:color="auto"/>
            <w:left w:val="single" w:sz="18" w:space="0" w:color="auto"/>
            <w:bottom w:val="single" w:sz="4" w:space="0" w:color="auto"/>
            <w:right w:val="single" w:sz="4" w:space="0" w:color="auto"/>
          </w:divBdr>
        </w:div>
        <w:div w:id="2070222786">
          <w:marLeft w:val="0"/>
          <w:marRight w:val="0"/>
          <w:marTop w:val="92"/>
          <w:marBottom w:val="0"/>
          <w:divBdr>
            <w:top w:val="single" w:sz="4" w:space="0" w:color="D5DDC6"/>
            <w:left w:val="single" w:sz="4" w:space="3" w:color="D5DDC6"/>
            <w:bottom w:val="single" w:sz="4" w:space="0" w:color="D5DDC6"/>
            <w:right w:val="single" w:sz="4" w:space="0" w:color="D5DDC6"/>
          </w:divBdr>
        </w:div>
        <w:div w:id="1744135775">
          <w:marLeft w:val="0"/>
          <w:marRight w:val="0"/>
          <w:marTop w:val="0"/>
          <w:marBottom w:val="92"/>
          <w:divBdr>
            <w:top w:val="single" w:sz="4" w:space="0" w:color="auto"/>
            <w:left w:val="single" w:sz="18" w:space="0" w:color="auto"/>
            <w:bottom w:val="single" w:sz="4" w:space="0" w:color="auto"/>
            <w:right w:val="single" w:sz="4" w:space="0" w:color="auto"/>
          </w:divBdr>
        </w:div>
        <w:div w:id="699204338">
          <w:marLeft w:val="0"/>
          <w:marRight w:val="0"/>
          <w:marTop w:val="0"/>
          <w:marBottom w:val="92"/>
          <w:divBdr>
            <w:top w:val="single" w:sz="4" w:space="0" w:color="auto"/>
            <w:left w:val="single" w:sz="18" w:space="0" w:color="auto"/>
            <w:bottom w:val="single" w:sz="4" w:space="0" w:color="auto"/>
            <w:right w:val="single" w:sz="4" w:space="0" w:color="auto"/>
          </w:divBdr>
        </w:div>
        <w:div w:id="2075546801">
          <w:marLeft w:val="0"/>
          <w:marRight w:val="0"/>
          <w:marTop w:val="92"/>
          <w:marBottom w:val="0"/>
          <w:divBdr>
            <w:top w:val="single" w:sz="4" w:space="0" w:color="D5DDC6"/>
            <w:left w:val="single" w:sz="4" w:space="3" w:color="D5DDC6"/>
            <w:bottom w:val="single" w:sz="4" w:space="0" w:color="D5DDC6"/>
            <w:right w:val="single" w:sz="4" w:space="0" w:color="D5DDC6"/>
          </w:divBdr>
        </w:div>
        <w:div w:id="1959873661">
          <w:marLeft w:val="0"/>
          <w:marRight w:val="0"/>
          <w:marTop w:val="0"/>
          <w:marBottom w:val="92"/>
          <w:divBdr>
            <w:top w:val="single" w:sz="4" w:space="0" w:color="auto"/>
            <w:left w:val="single" w:sz="18" w:space="0" w:color="auto"/>
            <w:bottom w:val="single" w:sz="4" w:space="0" w:color="auto"/>
            <w:right w:val="single" w:sz="4" w:space="0" w:color="auto"/>
          </w:divBdr>
        </w:div>
        <w:div w:id="1971010845">
          <w:marLeft w:val="0"/>
          <w:marRight w:val="0"/>
          <w:marTop w:val="92"/>
          <w:marBottom w:val="0"/>
          <w:divBdr>
            <w:top w:val="single" w:sz="4" w:space="0" w:color="D5DDC6"/>
            <w:left w:val="single" w:sz="4" w:space="3" w:color="D5DDC6"/>
            <w:bottom w:val="single" w:sz="4" w:space="0" w:color="D5DDC6"/>
            <w:right w:val="single" w:sz="4" w:space="0" w:color="D5DDC6"/>
          </w:divBdr>
        </w:div>
        <w:div w:id="1714186529">
          <w:marLeft w:val="0"/>
          <w:marRight w:val="0"/>
          <w:marTop w:val="0"/>
          <w:marBottom w:val="92"/>
          <w:divBdr>
            <w:top w:val="single" w:sz="4" w:space="0" w:color="auto"/>
            <w:left w:val="single" w:sz="18" w:space="0" w:color="auto"/>
            <w:bottom w:val="single" w:sz="4" w:space="0" w:color="auto"/>
            <w:right w:val="single" w:sz="4" w:space="0" w:color="auto"/>
          </w:divBdr>
        </w:div>
        <w:div w:id="1362709274">
          <w:marLeft w:val="0"/>
          <w:marRight w:val="0"/>
          <w:marTop w:val="92"/>
          <w:marBottom w:val="0"/>
          <w:divBdr>
            <w:top w:val="single" w:sz="4" w:space="0" w:color="D5DDC6"/>
            <w:left w:val="single" w:sz="4" w:space="3" w:color="D5DDC6"/>
            <w:bottom w:val="single" w:sz="4" w:space="0" w:color="D5DDC6"/>
            <w:right w:val="single" w:sz="4" w:space="0" w:color="D5DDC6"/>
          </w:divBdr>
        </w:div>
        <w:div w:id="1004363658">
          <w:marLeft w:val="0"/>
          <w:marRight w:val="0"/>
          <w:marTop w:val="0"/>
          <w:marBottom w:val="92"/>
          <w:divBdr>
            <w:top w:val="single" w:sz="4" w:space="0" w:color="auto"/>
            <w:left w:val="single" w:sz="18" w:space="0" w:color="auto"/>
            <w:bottom w:val="single" w:sz="4" w:space="0" w:color="auto"/>
            <w:right w:val="single" w:sz="4" w:space="0" w:color="auto"/>
          </w:divBdr>
        </w:div>
      </w:divsChild>
    </w:div>
    <w:div w:id="1397049642">
      <w:bodyDiv w:val="1"/>
      <w:marLeft w:val="0"/>
      <w:marRight w:val="0"/>
      <w:marTop w:val="0"/>
      <w:marBottom w:val="0"/>
      <w:divBdr>
        <w:top w:val="none" w:sz="0" w:space="0" w:color="auto"/>
        <w:left w:val="none" w:sz="0" w:space="0" w:color="auto"/>
        <w:bottom w:val="none" w:sz="0" w:space="0" w:color="auto"/>
        <w:right w:val="none" w:sz="0" w:space="0" w:color="auto"/>
      </w:divBdr>
      <w:divsChild>
        <w:div w:id="551818078">
          <w:marLeft w:val="0"/>
          <w:marRight w:val="0"/>
          <w:marTop w:val="0"/>
          <w:marBottom w:val="0"/>
          <w:divBdr>
            <w:top w:val="none" w:sz="0" w:space="0" w:color="auto"/>
            <w:left w:val="none" w:sz="0" w:space="0" w:color="auto"/>
            <w:bottom w:val="none" w:sz="0" w:space="0" w:color="auto"/>
            <w:right w:val="none" w:sz="0" w:space="0" w:color="auto"/>
          </w:divBdr>
        </w:div>
        <w:div w:id="54819137">
          <w:marLeft w:val="0"/>
          <w:marRight w:val="0"/>
          <w:marTop w:val="360"/>
          <w:marBottom w:val="0"/>
          <w:divBdr>
            <w:top w:val="none" w:sz="0" w:space="0" w:color="auto"/>
            <w:left w:val="none" w:sz="0" w:space="0" w:color="auto"/>
            <w:bottom w:val="single" w:sz="8" w:space="6" w:color="D9DCDF"/>
            <w:right w:val="none" w:sz="0" w:space="0" w:color="auto"/>
          </w:divBdr>
          <w:divsChild>
            <w:div w:id="286278817">
              <w:marLeft w:val="0"/>
              <w:marRight w:val="0"/>
              <w:marTop w:val="0"/>
              <w:marBottom w:val="230"/>
              <w:divBdr>
                <w:top w:val="none" w:sz="0" w:space="0" w:color="auto"/>
                <w:left w:val="none" w:sz="0" w:space="0" w:color="auto"/>
                <w:bottom w:val="none" w:sz="0" w:space="0" w:color="auto"/>
                <w:right w:val="none" w:sz="0" w:space="0" w:color="auto"/>
              </w:divBdr>
            </w:div>
            <w:div w:id="1859732146">
              <w:marLeft w:val="0"/>
              <w:marRight w:val="0"/>
              <w:marTop w:val="0"/>
              <w:marBottom w:val="230"/>
              <w:divBdr>
                <w:top w:val="none" w:sz="0" w:space="0" w:color="auto"/>
                <w:left w:val="none" w:sz="0" w:space="0" w:color="auto"/>
                <w:bottom w:val="none" w:sz="0" w:space="0" w:color="auto"/>
                <w:right w:val="none" w:sz="0" w:space="0" w:color="auto"/>
              </w:divBdr>
            </w:div>
            <w:div w:id="1004624393">
              <w:marLeft w:val="0"/>
              <w:marRight w:val="0"/>
              <w:marTop w:val="0"/>
              <w:marBottom w:val="230"/>
              <w:divBdr>
                <w:top w:val="none" w:sz="0" w:space="0" w:color="auto"/>
                <w:left w:val="none" w:sz="0" w:space="0" w:color="auto"/>
                <w:bottom w:val="none" w:sz="0" w:space="0" w:color="auto"/>
                <w:right w:val="none" w:sz="0" w:space="0" w:color="auto"/>
              </w:divBdr>
            </w:div>
            <w:div w:id="1066957048">
              <w:marLeft w:val="0"/>
              <w:marRight w:val="0"/>
              <w:marTop w:val="0"/>
              <w:marBottom w:val="230"/>
              <w:divBdr>
                <w:top w:val="none" w:sz="0" w:space="0" w:color="auto"/>
                <w:left w:val="none" w:sz="0" w:space="0" w:color="auto"/>
                <w:bottom w:val="none" w:sz="0" w:space="0" w:color="auto"/>
                <w:right w:val="none" w:sz="0" w:space="0" w:color="auto"/>
              </w:divBdr>
            </w:div>
            <w:div w:id="1786075389">
              <w:marLeft w:val="0"/>
              <w:marRight w:val="0"/>
              <w:marTop w:val="0"/>
              <w:marBottom w:val="230"/>
              <w:divBdr>
                <w:top w:val="none" w:sz="0" w:space="0" w:color="auto"/>
                <w:left w:val="none" w:sz="0" w:space="0" w:color="auto"/>
                <w:bottom w:val="none" w:sz="0" w:space="0" w:color="auto"/>
                <w:right w:val="none" w:sz="0" w:space="0" w:color="auto"/>
              </w:divBdr>
            </w:div>
            <w:div w:id="17899754">
              <w:marLeft w:val="0"/>
              <w:marRight w:val="0"/>
              <w:marTop w:val="0"/>
              <w:marBottom w:val="230"/>
              <w:divBdr>
                <w:top w:val="none" w:sz="0" w:space="0" w:color="auto"/>
                <w:left w:val="none" w:sz="0" w:space="0" w:color="auto"/>
                <w:bottom w:val="none" w:sz="0" w:space="0" w:color="auto"/>
                <w:right w:val="none" w:sz="0" w:space="0" w:color="auto"/>
              </w:divBdr>
            </w:div>
            <w:div w:id="906693356">
              <w:marLeft w:val="0"/>
              <w:marRight w:val="0"/>
              <w:marTop w:val="0"/>
              <w:marBottom w:val="230"/>
              <w:divBdr>
                <w:top w:val="none" w:sz="0" w:space="0" w:color="auto"/>
                <w:left w:val="none" w:sz="0" w:space="0" w:color="auto"/>
                <w:bottom w:val="none" w:sz="0" w:space="0" w:color="auto"/>
                <w:right w:val="none" w:sz="0" w:space="0" w:color="auto"/>
              </w:divBdr>
            </w:div>
            <w:div w:id="2126002503">
              <w:marLeft w:val="0"/>
              <w:marRight w:val="0"/>
              <w:marTop w:val="0"/>
              <w:marBottom w:val="230"/>
              <w:divBdr>
                <w:top w:val="none" w:sz="0" w:space="0" w:color="auto"/>
                <w:left w:val="none" w:sz="0" w:space="0" w:color="auto"/>
                <w:bottom w:val="none" w:sz="0" w:space="0" w:color="auto"/>
                <w:right w:val="none" w:sz="0" w:space="0" w:color="auto"/>
              </w:divBdr>
            </w:div>
            <w:div w:id="1874414218">
              <w:marLeft w:val="0"/>
              <w:marRight w:val="0"/>
              <w:marTop w:val="0"/>
              <w:marBottom w:val="230"/>
              <w:divBdr>
                <w:top w:val="none" w:sz="0" w:space="0" w:color="auto"/>
                <w:left w:val="none" w:sz="0" w:space="0" w:color="auto"/>
                <w:bottom w:val="none" w:sz="0" w:space="0" w:color="auto"/>
                <w:right w:val="none" w:sz="0" w:space="0" w:color="auto"/>
              </w:divBdr>
            </w:div>
            <w:div w:id="531840296">
              <w:marLeft w:val="0"/>
              <w:marRight w:val="0"/>
              <w:marTop w:val="0"/>
              <w:marBottom w:val="230"/>
              <w:divBdr>
                <w:top w:val="none" w:sz="0" w:space="0" w:color="auto"/>
                <w:left w:val="none" w:sz="0" w:space="0" w:color="auto"/>
                <w:bottom w:val="none" w:sz="0" w:space="0" w:color="auto"/>
                <w:right w:val="none" w:sz="0" w:space="0" w:color="auto"/>
              </w:divBdr>
            </w:div>
            <w:div w:id="1114250416">
              <w:marLeft w:val="0"/>
              <w:marRight w:val="0"/>
              <w:marTop w:val="0"/>
              <w:marBottom w:val="230"/>
              <w:divBdr>
                <w:top w:val="none" w:sz="0" w:space="0" w:color="auto"/>
                <w:left w:val="none" w:sz="0" w:space="0" w:color="auto"/>
                <w:bottom w:val="none" w:sz="0" w:space="0" w:color="auto"/>
                <w:right w:val="none" w:sz="0" w:space="0" w:color="auto"/>
              </w:divBdr>
            </w:div>
            <w:div w:id="274562595">
              <w:marLeft w:val="0"/>
              <w:marRight w:val="0"/>
              <w:marTop w:val="0"/>
              <w:marBottom w:val="230"/>
              <w:divBdr>
                <w:top w:val="none" w:sz="0" w:space="0" w:color="auto"/>
                <w:left w:val="none" w:sz="0" w:space="0" w:color="auto"/>
                <w:bottom w:val="none" w:sz="0" w:space="0" w:color="auto"/>
                <w:right w:val="none" w:sz="0" w:space="0" w:color="auto"/>
              </w:divBdr>
            </w:div>
            <w:div w:id="821432300">
              <w:marLeft w:val="0"/>
              <w:marRight w:val="0"/>
              <w:marTop w:val="72"/>
              <w:marBottom w:val="216"/>
              <w:divBdr>
                <w:top w:val="single" w:sz="4" w:space="3" w:color="F0F0F0"/>
                <w:left w:val="single" w:sz="4" w:space="2" w:color="F0F0F0"/>
                <w:bottom w:val="single" w:sz="4" w:space="5" w:color="F0F0F0"/>
                <w:right w:val="single" w:sz="4" w:space="2" w:color="F0F0F0"/>
              </w:divBdr>
              <w:divsChild>
                <w:div w:id="526212754">
                  <w:marLeft w:val="0"/>
                  <w:marRight w:val="0"/>
                  <w:marTop w:val="35"/>
                  <w:marBottom w:val="35"/>
                  <w:divBdr>
                    <w:top w:val="none" w:sz="0" w:space="0" w:color="auto"/>
                    <w:left w:val="none" w:sz="0" w:space="0" w:color="auto"/>
                    <w:bottom w:val="none" w:sz="0" w:space="0" w:color="auto"/>
                    <w:right w:val="none" w:sz="0" w:space="0" w:color="auto"/>
                  </w:divBdr>
                </w:div>
              </w:divsChild>
            </w:div>
            <w:div w:id="1709447404">
              <w:marLeft w:val="0"/>
              <w:marRight w:val="0"/>
              <w:marTop w:val="0"/>
              <w:marBottom w:val="230"/>
              <w:divBdr>
                <w:top w:val="none" w:sz="0" w:space="0" w:color="auto"/>
                <w:left w:val="none" w:sz="0" w:space="0" w:color="auto"/>
                <w:bottom w:val="none" w:sz="0" w:space="0" w:color="auto"/>
                <w:right w:val="none" w:sz="0" w:space="0" w:color="auto"/>
              </w:divBdr>
            </w:div>
            <w:div w:id="325015295">
              <w:marLeft w:val="0"/>
              <w:marRight w:val="0"/>
              <w:marTop w:val="0"/>
              <w:marBottom w:val="230"/>
              <w:divBdr>
                <w:top w:val="none" w:sz="0" w:space="0" w:color="auto"/>
                <w:left w:val="none" w:sz="0" w:space="0" w:color="auto"/>
                <w:bottom w:val="none" w:sz="0" w:space="0" w:color="auto"/>
                <w:right w:val="none" w:sz="0" w:space="0" w:color="auto"/>
              </w:divBdr>
            </w:div>
            <w:div w:id="670720035">
              <w:marLeft w:val="0"/>
              <w:marRight w:val="0"/>
              <w:marTop w:val="0"/>
              <w:marBottom w:val="230"/>
              <w:divBdr>
                <w:top w:val="none" w:sz="0" w:space="0" w:color="auto"/>
                <w:left w:val="none" w:sz="0" w:space="0" w:color="auto"/>
                <w:bottom w:val="none" w:sz="0" w:space="0" w:color="auto"/>
                <w:right w:val="none" w:sz="0" w:space="0" w:color="auto"/>
              </w:divBdr>
            </w:div>
            <w:div w:id="389041908">
              <w:marLeft w:val="0"/>
              <w:marRight w:val="0"/>
              <w:marTop w:val="72"/>
              <w:marBottom w:val="216"/>
              <w:divBdr>
                <w:top w:val="single" w:sz="4" w:space="3" w:color="F0F0F0"/>
                <w:left w:val="single" w:sz="4" w:space="2" w:color="F0F0F0"/>
                <w:bottom w:val="single" w:sz="4" w:space="5" w:color="F0F0F0"/>
                <w:right w:val="single" w:sz="4" w:space="2" w:color="F0F0F0"/>
              </w:divBdr>
              <w:divsChild>
                <w:div w:id="912737385">
                  <w:marLeft w:val="0"/>
                  <w:marRight w:val="0"/>
                  <w:marTop w:val="35"/>
                  <w:marBottom w:val="35"/>
                  <w:divBdr>
                    <w:top w:val="none" w:sz="0" w:space="0" w:color="auto"/>
                    <w:left w:val="none" w:sz="0" w:space="0" w:color="auto"/>
                    <w:bottom w:val="none" w:sz="0" w:space="0" w:color="auto"/>
                    <w:right w:val="none" w:sz="0" w:space="0" w:color="auto"/>
                  </w:divBdr>
                </w:div>
              </w:divsChild>
            </w:div>
            <w:div w:id="1954896985">
              <w:marLeft w:val="0"/>
              <w:marRight w:val="0"/>
              <w:marTop w:val="0"/>
              <w:marBottom w:val="230"/>
              <w:divBdr>
                <w:top w:val="none" w:sz="0" w:space="0" w:color="auto"/>
                <w:left w:val="none" w:sz="0" w:space="0" w:color="auto"/>
                <w:bottom w:val="none" w:sz="0" w:space="0" w:color="auto"/>
                <w:right w:val="none" w:sz="0" w:space="0" w:color="auto"/>
              </w:divBdr>
            </w:div>
            <w:div w:id="1865096262">
              <w:marLeft w:val="0"/>
              <w:marRight w:val="0"/>
              <w:marTop w:val="72"/>
              <w:marBottom w:val="216"/>
              <w:divBdr>
                <w:top w:val="single" w:sz="4" w:space="3" w:color="F0F0F0"/>
                <w:left w:val="single" w:sz="4" w:space="2" w:color="F0F0F0"/>
                <w:bottom w:val="single" w:sz="4" w:space="5" w:color="F0F0F0"/>
                <w:right w:val="single" w:sz="4" w:space="2" w:color="F0F0F0"/>
              </w:divBdr>
              <w:divsChild>
                <w:div w:id="1521823116">
                  <w:marLeft w:val="0"/>
                  <w:marRight w:val="0"/>
                  <w:marTop w:val="35"/>
                  <w:marBottom w:val="35"/>
                  <w:divBdr>
                    <w:top w:val="none" w:sz="0" w:space="0" w:color="auto"/>
                    <w:left w:val="none" w:sz="0" w:space="0" w:color="auto"/>
                    <w:bottom w:val="none" w:sz="0" w:space="0" w:color="auto"/>
                    <w:right w:val="none" w:sz="0" w:space="0" w:color="auto"/>
                  </w:divBdr>
                </w:div>
              </w:divsChild>
            </w:div>
            <w:div w:id="969096647">
              <w:marLeft w:val="0"/>
              <w:marRight w:val="0"/>
              <w:marTop w:val="0"/>
              <w:marBottom w:val="230"/>
              <w:divBdr>
                <w:top w:val="none" w:sz="0" w:space="0" w:color="auto"/>
                <w:left w:val="none" w:sz="0" w:space="0" w:color="auto"/>
                <w:bottom w:val="none" w:sz="0" w:space="0" w:color="auto"/>
                <w:right w:val="none" w:sz="0" w:space="0" w:color="auto"/>
              </w:divBdr>
            </w:div>
            <w:div w:id="287708548">
              <w:marLeft w:val="0"/>
              <w:marRight w:val="0"/>
              <w:marTop w:val="0"/>
              <w:marBottom w:val="230"/>
              <w:divBdr>
                <w:top w:val="none" w:sz="0" w:space="0" w:color="auto"/>
                <w:left w:val="none" w:sz="0" w:space="0" w:color="auto"/>
                <w:bottom w:val="none" w:sz="0" w:space="0" w:color="auto"/>
                <w:right w:val="none" w:sz="0" w:space="0" w:color="auto"/>
              </w:divBdr>
            </w:div>
            <w:div w:id="1585727695">
              <w:marLeft w:val="0"/>
              <w:marRight w:val="0"/>
              <w:marTop w:val="72"/>
              <w:marBottom w:val="216"/>
              <w:divBdr>
                <w:top w:val="single" w:sz="4" w:space="3" w:color="F0F0F0"/>
                <w:left w:val="single" w:sz="4" w:space="2" w:color="F0F0F0"/>
                <w:bottom w:val="single" w:sz="4" w:space="5" w:color="F0F0F0"/>
                <w:right w:val="single" w:sz="4" w:space="2" w:color="F0F0F0"/>
              </w:divBdr>
              <w:divsChild>
                <w:div w:id="1694765069">
                  <w:marLeft w:val="0"/>
                  <w:marRight w:val="0"/>
                  <w:marTop w:val="35"/>
                  <w:marBottom w:val="35"/>
                  <w:divBdr>
                    <w:top w:val="none" w:sz="0" w:space="0" w:color="auto"/>
                    <w:left w:val="none" w:sz="0" w:space="0" w:color="auto"/>
                    <w:bottom w:val="none" w:sz="0" w:space="0" w:color="auto"/>
                    <w:right w:val="none" w:sz="0" w:space="0" w:color="auto"/>
                  </w:divBdr>
                </w:div>
              </w:divsChild>
            </w:div>
            <w:div w:id="1568035146">
              <w:marLeft w:val="0"/>
              <w:marRight w:val="0"/>
              <w:marTop w:val="0"/>
              <w:marBottom w:val="230"/>
              <w:divBdr>
                <w:top w:val="none" w:sz="0" w:space="0" w:color="auto"/>
                <w:left w:val="none" w:sz="0" w:space="0" w:color="auto"/>
                <w:bottom w:val="none" w:sz="0" w:space="0" w:color="auto"/>
                <w:right w:val="none" w:sz="0" w:space="0" w:color="auto"/>
              </w:divBdr>
            </w:div>
            <w:div w:id="616908827">
              <w:marLeft w:val="0"/>
              <w:marRight w:val="0"/>
              <w:marTop w:val="0"/>
              <w:marBottom w:val="230"/>
              <w:divBdr>
                <w:top w:val="none" w:sz="0" w:space="0" w:color="auto"/>
                <w:left w:val="none" w:sz="0" w:space="0" w:color="auto"/>
                <w:bottom w:val="none" w:sz="0" w:space="0" w:color="auto"/>
                <w:right w:val="none" w:sz="0" w:space="0" w:color="auto"/>
              </w:divBdr>
            </w:div>
            <w:div w:id="1547639364">
              <w:marLeft w:val="0"/>
              <w:marRight w:val="0"/>
              <w:marTop w:val="0"/>
              <w:marBottom w:val="230"/>
              <w:divBdr>
                <w:top w:val="none" w:sz="0" w:space="0" w:color="auto"/>
                <w:left w:val="none" w:sz="0" w:space="0" w:color="auto"/>
                <w:bottom w:val="none" w:sz="0" w:space="0" w:color="auto"/>
                <w:right w:val="none" w:sz="0" w:space="0" w:color="auto"/>
              </w:divBdr>
            </w:div>
            <w:div w:id="1089082443">
              <w:marLeft w:val="0"/>
              <w:marRight w:val="0"/>
              <w:marTop w:val="0"/>
              <w:marBottom w:val="230"/>
              <w:divBdr>
                <w:top w:val="none" w:sz="0" w:space="0" w:color="auto"/>
                <w:left w:val="none" w:sz="0" w:space="0" w:color="auto"/>
                <w:bottom w:val="none" w:sz="0" w:space="0" w:color="auto"/>
                <w:right w:val="none" w:sz="0" w:space="0" w:color="auto"/>
              </w:divBdr>
            </w:div>
            <w:div w:id="2121799981">
              <w:marLeft w:val="0"/>
              <w:marRight w:val="0"/>
              <w:marTop w:val="0"/>
              <w:marBottom w:val="230"/>
              <w:divBdr>
                <w:top w:val="none" w:sz="0" w:space="0" w:color="auto"/>
                <w:left w:val="none" w:sz="0" w:space="0" w:color="auto"/>
                <w:bottom w:val="none" w:sz="0" w:space="0" w:color="auto"/>
                <w:right w:val="none" w:sz="0" w:space="0" w:color="auto"/>
              </w:divBdr>
            </w:div>
            <w:div w:id="1909880229">
              <w:marLeft w:val="0"/>
              <w:marRight w:val="0"/>
              <w:marTop w:val="0"/>
              <w:marBottom w:val="230"/>
              <w:divBdr>
                <w:top w:val="none" w:sz="0" w:space="0" w:color="auto"/>
                <w:left w:val="none" w:sz="0" w:space="0" w:color="auto"/>
                <w:bottom w:val="none" w:sz="0" w:space="0" w:color="auto"/>
                <w:right w:val="none" w:sz="0" w:space="0" w:color="auto"/>
              </w:divBdr>
            </w:div>
            <w:div w:id="1471096757">
              <w:marLeft w:val="0"/>
              <w:marRight w:val="0"/>
              <w:marTop w:val="0"/>
              <w:marBottom w:val="230"/>
              <w:divBdr>
                <w:top w:val="none" w:sz="0" w:space="0" w:color="auto"/>
                <w:left w:val="none" w:sz="0" w:space="0" w:color="auto"/>
                <w:bottom w:val="none" w:sz="0" w:space="0" w:color="auto"/>
                <w:right w:val="none" w:sz="0" w:space="0" w:color="auto"/>
              </w:divBdr>
            </w:div>
            <w:div w:id="1858538835">
              <w:marLeft w:val="0"/>
              <w:marRight w:val="0"/>
              <w:marTop w:val="0"/>
              <w:marBottom w:val="230"/>
              <w:divBdr>
                <w:top w:val="none" w:sz="0" w:space="0" w:color="auto"/>
                <w:left w:val="none" w:sz="0" w:space="0" w:color="auto"/>
                <w:bottom w:val="none" w:sz="0" w:space="0" w:color="auto"/>
                <w:right w:val="none" w:sz="0" w:space="0" w:color="auto"/>
              </w:divBdr>
            </w:div>
            <w:div w:id="975598519">
              <w:marLeft w:val="0"/>
              <w:marRight w:val="0"/>
              <w:marTop w:val="0"/>
              <w:marBottom w:val="230"/>
              <w:divBdr>
                <w:top w:val="none" w:sz="0" w:space="0" w:color="auto"/>
                <w:left w:val="none" w:sz="0" w:space="0" w:color="auto"/>
                <w:bottom w:val="none" w:sz="0" w:space="0" w:color="auto"/>
                <w:right w:val="none" w:sz="0" w:space="0" w:color="auto"/>
              </w:divBdr>
            </w:div>
            <w:div w:id="1726953034">
              <w:marLeft w:val="0"/>
              <w:marRight w:val="0"/>
              <w:marTop w:val="0"/>
              <w:marBottom w:val="230"/>
              <w:divBdr>
                <w:top w:val="none" w:sz="0" w:space="0" w:color="auto"/>
                <w:left w:val="none" w:sz="0" w:space="0" w:color="auto"/>
                <w:bottom w:val="none" w:sz="0" w:space="0" w:color="auto"/>
                <w:right w:val="none" w:sz="0" w:space="0" w:color="auto"/>
              </w:divBdr>
            </w:div>
            <w:div w:id="1085146003">
              <w:marLeft w:val="0"/>
              <w:marRight w:val="0"/>
              <w:marTop w:val="0"/>
              <w:marBottom w:val="230"/>
              <w:divBdr>
                <w:top w:val="none" w:sz="0" w:space="0" w:color="auto"/>
                <w:left w:val="none" w:sz="0" w:space="0" w:color="auto"/>
                <w:bottom w:val="none" w:sz="0" w:space="0" w:color="auto"/>
                <w:right w:val="none" w:sz="0" w:space="0" w:color="auto"/>
              </w:divBdr>
            </w:div>
            <w:div w:id="829179155">
              <w:marLeft w:val="0"/>
              <w:marRight w:val="0"/>
              <w:marTop w:val="0"/>
              <w:marBottom w:val="230"/>
              <w:divBdr>
                <w:top w:val="none" w:sz="0" w:space="0" w:color="auto"/>
                <w:left w:val="none" w:sz="0" w:space="0" w:color="auto"/>
                <w:bottom w:val="none" w:sz="0" w:space="0" w:color="auto"/>
                <w:right w:val="none" w:sz="0" w:space="0" w:color="auto"/>
              </w:divBdr>
            </w:div>
            <w:div w:id="130827845">
              <w:marLeft w:val="0"/>
              <w:marRight w:val="0"/>
              <w:marTop w:val="0"/>
              <w:marBottom w:val="230"/>
              <w:divBdr>
                <w:top w:val="none" w:sz="0" w:space="0" w:color="auto"/>
                <w:left w:val="none" w:sz="0" w:space="0" w:color="auto"/>
                <w:bottom w:val="none" w:sz="0" w:space="0" w:color="auto"/>
                <w:right w:val="none" w:sz="0" w:space="0" w:color="auto"/>
              </w:divBdr>
            </w:div>
            <w:div w:id="1663041906">
              <w:marLeft w:val="0"/>
              <w:marRight w:val="0"/>
              <w:marTop w:val="0"/>
              <w:marBottom w:val="230"/>
              <w:divBdr>
                <w:top w:val="none" w:sz="0" w:space="0" w:color="auto"/>
                <w:left w:val="none" w:sz="0" w:space="0" w:color="auto"/>
                <w:bottom w:val="none" w:sz="0" w:space="0" w:color="auto"/>
                <w:right w:val="none" w:sz="0" w:space="0" w:color="auto"/>
              </w:divBdr>
            </w:div>
            <w:div w:id="1962878612">
              <w:marLeft w:val="0"/>
              <w:marRight w:val="0"/>
              <w:marTop w:val="0"/>
              <w:marBottom w:val="230"/>
              <w:divBdr>
                <w:top w:val="none" w:sz="0" w:space="0" w:color="auto"/>
                <w:left w:val="none" w:sz="0" w:space="0" w:color="auto"/>
                <w:bottom w:val="none" w:sz="0" w:space="0" w:color="auto"/>
                <w:right w:val="none" w:sz="0" w:space="0" w:color="auto"/>
              </w:divBdr>
            </w:div>
            <w:div w:id="494035415">
              <w:marLeft w:val="0"/>
              <w:marRight w:val="0"/>
              <w:marTop w:val="0"/>
              <w:marBottom w:val="230"/>
              <w:divBdr>
                <w:top w:val="none" w:sz="0" w:space="0" w:color="auto"/>
                <w:left w:val="none" w:sz="0" w:space="0" w:color="auto"/>
                <w:bottom w:val="none" w:sz="0" w:space="0" w:color="auto"/>
                <w:right w:val="none" w:sz="0" w:space="0" w:color="auto"/>
              </w:divBdr>
            </w:div>
            <w:div w:id="452746887">
              <w:marLeft w:val="0"/>
              <w:marRight w:val="0"/>
              <w:marTop w:val="0"/>
              <w:marBottom w:val="230"/>
              <w:divBdr>
                <w:top w:val="none" w:sz="0" w:space="0" w:color="auto"/>
                <w:left w:val="none" w:sz="0" w:space="0" w:color="auto"/>
                <w:bottom w:val="none" w:sz="0" w:space="0" w:color="auto"/>
                <w:right w:val="none" w:sz="0" w:space="0" w:color="auto"/>
              </w:divBdr>
            </w:div>
            <w:div w:id="1938512865">
              <w:marLeft w:val="0"/>
              <w:marRight w:val="0"/>
              <w:marTop w:val="0"/>
              <w:marBottom w:val="230"/>
              <w:divBdr>
                <w:top w:val="none" w:sz="0" w:space="0" w:color="auto"/>
                <w:left w:val="none" w:sz="0" w:space="0" w:color="auto"/>
                <w:bottom w:val="none" w:sz="0" w:space="0" w:color="auto"/>
                <w:right w:val="none" w:sz="0" w:space="0" w:color="auto"/>
              </w:divBdr>
            </w:div>
            <w:div w:id="1728726412">
              <w:marLeft w:val="0"/>
              <w:marRight w:val="0"/>
              <w:marTop w:val="0"/>
              <w:marBottom w:val="230"/>
              <w:divBdr>
                <w:top w:val="none" w:sz="0" w:space="0" w:color="auto"/>
                <w:left w:val="none" w:sz="0" w:space="0" w:color="auto"/>
                <w:bottom w:val="none" w:sz="0" w:space="0" w:color="auto"/>
                <w:right w:val="none" w:sz="0" w:space="0" w:color="auto"/>
              </w:divBdr>
            </w:div>
            <w:div w:id="975792122">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 w:id="1397312879">
      <w:bodyDiv w:val="1"/>
      <w:marLeft w:val="0"/>
      <w:marRight w:val="0"/>
      <w:marTop w:val="0"/>
      <w:marBottom w:val="0"/>
      <w:divBdr>
        <w:top w:val="none" w:sz="0" w:space="0" w:color="auto"/>
        <w:left w:val="none" w:sz="0" w:space="0" w:color="auto"/>
        <w:bottom w:val="none" w:sz="0" w:space="0" w:color="auto"/>
        <w:right w:val="none" w:sz="0" w:space="0" w:color="auto"/>
      </w:divBdr>
    </w:div>
    <w:div w:id="1419520708">
      <w:bodyDiv w:val="1"/>
      <w:marLeft w:val="0"/>
      <w:marRight w:val="0"/>
      <w:marTop w:val="0"/>
      <w:marBottom w:val="0"/>
      <w:divBdr>
        <w:top w:val="none" w:sz="0" w:space="0" w:color="auto"/>
        <w:left w:val="none" w:sz="0" w:space="0" w:color="auto"/>
        <w:bottom w:val="none" w:sz="0" w:space="0" w:color="auto"/>
        <w:right w:val="none" w:sz="0" w:space="0" w:color="auto"/>
      </w:divBdr>
      <w:divsChild>
        <w:div w:id="1194923285">
          <w:marLeft w:val="0"/>
          <w:marRight w:val="0"/>
          <w:marTop w:val="0"/>
          <w:marBottom w:val="240"/>
          <w:divBdr>
            <w:top w:val="none" w:sz="0" w:space="0" w:color="auto"/>
            <w:left w:val="none" w:sz="0" w:space="0" w:color="auto"/>
            <w:bottom w:val="none" w:sz="0" w:space="0" w:color="auto"/>
            <w:right w:val="none" w:sz="0" w:space="0" w:color="auto"/>
          </w:divBdr>
        </w:div>
        <w:div w:id="1585607900">
          <w:marLeft w:val="0"/>
          <w:marRight w:val="0"/>
          <w:marTop w:val="0"/>
          <w:marBottom w:val="240"/>
          <w:divBdr>
            <w:top w:val="none" w:sz="0" w:space="0" w:color="auto"/>
            <w:left w:val="none" w:sz="0" w:space="0" w:color="auto"/>
            <w:bottom w:val="none" w:sz="0" w:space="0" w:color="auto"/>
            <w:right w:val="none" w:sz="0" w:space="0" w:color="auto"/>
          </w:divBdr>
        </w:div>
        <w:div w:id="890311830">
          <w:marLeft w:val="0"/>
          <w:marRight w:val="0"/>
          <w:marTop w:val="0"/>
          <w:marBottom w:val="240"/>
          <w:divBdr>
            <w:top w:val="none" w:sz="0" w:space="0" w:color="auto"/>
            <w:left w:val="none" w:sz="0" w:space="0" w:color="auto"/>
            <w:bottom w:val="none" w:sz="0" w:space="0" w:color="auto"/>
            <w:right w:val="none" w:sz="0" w:space="0" w:color="auto"/>
          </w:divBdr>
        </w:div>
        <w:div w:id="1520507413">
          <w:marLeft w:val="0"/>
          <w:marRight w:val="0"/>
          <w:marTop w:val="0"/>
          <w:marBottom w:val="240"/>
          <w:divBdr>
            <w:top w:val="none" w:sz="0" w:space="0" w:color="auto"/>
            <w:left w:val="none" w:sz="0" w:space="0" w:color="auto"/>
            <w:bottom w:val="none" w:sz="0" w:space="0" w:color="auto"/>
            <w:right w:val="none" w:sz="0" w:space="0" w:color="auto"/>
          </w:divBdr>
        </w:div>
        <w:div w:id="468714057">
          <w:marLeft w:val="0"/>
          <w:marRight w:val="0"/>
          <w:marTop w:val="0"/>
          <w:marBottom w:val="240"/>
          <w:divBdr>
            <w:top w:val="none" w:sz="0" w:space="0" w:color="auto"/>
            <w:left w:val="none" w:sz="0" w:space="0" w:color="auto"/>
            <w:bottom w:val="none" w:sz="0" w:space="0" w:color="auto"/>
            <w:right w:val="none" w:sz="0" w:space="0" w:color="auto"/>
          </w:divBdr>
        </w:div>
        <w:div w:id="681855381">
          <w:marLeft w:val="0"/>
          <w:marRight w:val="0"/>
          <w:marTop w:val="0"/>
          <w:marBottom w:val="240"/>
          <w:divBdr>
            <w:top w:val="none" w:sz="0" w:space="0" w:color="auto"/>
            <w:left w:val="none" w:sz="0" w:space="0" w:color="auto"/>
            <w:bottom w:val="none" w:sz="0" w:space="0" w:color="auto"/>
            <w:right w:val="none" w:sz="0" w:space="0" w:color="auto"/>
          </w:divBdr>
        </w:div>
        <w:div w:id="1695882234">
          <w:marLeft w:val="0"/>
          <w:marRight w:val="0"/>
          <w:marTop w:val="0"/>
          <w:marBottom w:val="240"/>
          <w:divBdr>
            <w:top w:val="none" w:sz="0" w:space="0" w:color="auto"/>
            <w:left w:val="none" w:sz="0" w:space="0" w:color="auto"/>
            <w:bottom w:val="none" w:sz="0" w:space="0" w:color="auto"/>
            <w:right w:val="none" w:sz="0" w:space="0" w:color="auto"/>
          </w:divBdr>
        </w:div>
        <w:div w:id="1742172627">
          <w:marLeft w:val="0"/>
          <w:marRight w:val="0"/>
          <w:marTop w:val="0"/>
          <w:marBottom w:val="240"/>
          <w:divBdr>
            <w:top w:val="none" w:sz="0" w:space="0" w:color="auto"/>
            <w:left w:val="none" w:sz="0" w:space="0" w:color="auto"/>
            <w:bottom w:val="none" w:sz="0" w:space="0" w:color="auto"/>
            <w:right w:val="none" w:sz="0" w:space="0" w:color="auto"/>
          </w:divBdr>
        </w:div>
      </w:divsChild>
    </w:div>
    <w:div w:id="1420952677">
      <w:bodyDiv w:val="1"/>
      <w:marLeft w:val="0"/>
      <w:marRight w:val="0"/>
      <w:marTop w:val="0"/>
      <w:marBottom w:val="0"/>
      <w:divBdr>
        <w:top w:val="none" w:sz="0" w:space="0" w:color="auto"/>
        <w:left w:val="none" w:sz="0" w:space="0" w:color="auto"/>
        <w:bottom w:val="none" w:sz="0" w:space="0" w:color="auto"/>
        <w:right w:val="none" w:sz="0" w:space="0" w:color="auto"/>
      </w:divBdr>
      <w:divsChild>
        <w:div w:id="737165232">
          <w:marLeft w:val="0"/>
          <w:marRight w:val="0"/>
          <w:marTop w:val="115"/>
          <w:marBottom w:val="115"/>
          <w:divBdr>
            <w:top w:val="none" w:sz="0" w:space="0" w:color="auto"/>
            <w:left w:val="none" w:sz="0" w:space="0" w:color="auto"/>
            <w:bottom w:val="none" w:sz="0" w:space="0" w:color="auto"/>
            <w:right w:val="none" w:sz="0" w:space="0" w:color="auto"/>
          </w:divBdr>
          <w:divsChild>
            <w:div w:id="1986818080">
              <w:marLeft w:val="0"/>
              <w:marRight w:val="0"/>
              <w:marTop w:val="100"/>
              <w:marBottom w:val="100"/>
              <w:divBdr>
                <w:top w:val="none" w:sz="0" w:space="0" w:color="auto"/>
                <w:left w:val="none" w:sz="0" w:space="0" w:color="auto"/>
                <w:bottom w:val="none" w:sz="0" w:space="0" w:color="auto"/>
                <w:right w:val="none" w:sz="0" w:space="0" w:color="auto"/>
              </w:divBdr>
              <w:divsChild>
                <w:div w:id="1836610157">
                  <w:marLeft w:val="0"/>
                  <w:marRight w:val="0"/>
                  <w:marTop w:val="0"/>
                  <w:marBottom w:val="0"/>
                  <w:divBdr>
                    <w:top w:val="none" w:sz="0" w:space="0" w:color="auto"/>
                    <w:left w:val="none" w:sz="0" w:space="0" w:color="auto"/>
                    <w:bottom w:val="none" w:sz="0" w:space="0" w:color="auto"/>
                    <w:right w:val="none" w:sz="0" w:space="0" w:color="auto"/>
                  </w:divBdr>
                  <w:divsChild>
                    <w:div w:id="107408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471917">
          <w:marLeft w:val="0"/>
          <w:marRight w:val="0"/>
          <w:marTop w:val="0"/>
          <w:marBottom w:val="92"/>
          <w:divBdr>
            <w:top w:val="single" w:sz="4" w:space="0" w:color="auto"/>
            <w:left w:val="single" w:sz="18" w:space="0" w:color="auto"/>
            <w:bottom w:val="single" w:sz="4" w:space="0" w:color="auto"/>
            <w:right w:val="single" w:sz="4" w:space="0" w:color="auto"/>
          </w:divBdr>
        </w:div>
        <w:div w:id="1036349158">
          <w:marLeft w:val="0"/>
          <w:marRight w:val="0"/>
          <w:marTop w:val="92"/>
          <w:marBottom w:val="0"/>
          <w:divBdr>
            <w:top w:val="single" w:sz="4" w:space="0" w:color="D5DDC6"/>
            <w:left w:val="single" w:sz="4" w:space="3" w:color="D5DDC6"/>
            <w:bottom w:val="single" w:sz="4" w:space="0" w:color="D5DDC6"/>
            <w:right w:val="single" w:sz="4" w:space="0" w:color="D5DDC6"/>
          </w:divBdr>
        </w:div>
        <w:div w:id="612203689">
          <w:marLeft w:val="0"/>
          <w:marRight w:val="0"/>
          <w:marTop w:val="0"/>
          <w:marBottom w:val="92"/>
          <w:divBdr>
            <w:top w:val="single" w:sz="4" w:space="0" w:color="auto"/>
            <w:left w:val="single" w:sz="18" w:space="0" w:color="auto"/>
            <w:bottom w:val="single" w:sz="4" w:space="0" w:color="auto"/>
            <w:right w:val="single" w:sz="4" w:space="0" w:color="auto"/>
          </w:divBdr>
        </w:div>
        <w:div w:id="242448476">
          <w:marLeft w:val="0"/>
          <w:marRight w:val="0"/>
          <w:marTop w:val="92"/>
          <w:marBottom w:val="0"/>
          <w:divBdr>
            <w:top w:val="single" w:sz="4" w:space="0" w:color="D5DDC6"/>
            <w:left w:val="single" w:sz="4" w:space="3" w:color="D5DDC6"/>
            <w:bottom w:val="single" w:sz="4" w:space="0" w:color="D5DDC6"/>
            <w:right w:val="single" w:sz="4" w:space="0" w:color="D5DDC6"/>
          </w:divBdr>
        </w:div>
        <w:div w:id="1323654857">
          <w:marLeft w:val="0"/>
          <w:marRight w:val="0"/>
          <w:marTop w:val="0"/>
          <w:marBottom w:val="92"/>
          <w:divBdr>
            <w:top w:val="single" w:sz="4" w:space="0" w:color="auto"/>
            <w:left w:val="single" w:sz="18" w:space="0" w:color="auto"/>
            <w:bottom w:val="single" w:sz="4" w:space="0" w:color="auto"/>
            <w:right w:val="single" w:sz="4" w:space="0" w:color="auto"/>
          </w:divBdr>
        </w:div>
        <w:div w:id="1665235634">
          <w:marLeft w:val="0"/>
          <w:marRight w:val="0"/>
          <w:marTop w:val="92"/>
          <w:marBottom w:val="0"/>
          <w:divBdr>
            <w:top w:val="single" w:sz="4" w:space="0" w:color="D5DDC6"/>
            <w:left w:val="single" w:sz="4" w:space="3" w:color="D5DDC6"/>
            <w:bottom w:val="single" w:sz="4" w:space="0" w:color="D5DDC6"/>
            <w:right w:val="single" w:sz="4" w:space="0" w:color="D5DDC6"/>
          </w:divBdr>
        </w:div>
        <w:div w:id="1977955902">
          <w:marLeft w:val="0"/>
          <w:marRight w:val="0"/>
          <w:marTop w:val="0"/>
          <w:marBottom w:val="92"/>
          <w:divBdr>
            <w:top w:val="single" w:sz="4" w:space="0" w:color="auto"/>
            <w:left w:val="single" w:sz="18" w:space="0" w:color="auto"/>
            <w:bottom w:val="single" w:sz="4" w:space="0" w:color="auto"/>
            <w:right w:val="single" w:sz="4" w:space="0" w:color="auto"/>
          </w:divBdr>
        </w:div>
        <w:div w:id="324288275">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427463895">
      <w:bodyDiv w:val="1"/>
      <w:marLeft w:val="0"/>
      <w:marRight w:val="0"/>
      <w:marTop w:val="0"/>
      <w:marBottom w:val="0"/>
      <w:divBdr>
        <w:top w:val="none" w:sz="0" w:space="0" w:color="auto"/>
        <w:left w:val="none" w:sz="0" w:space="0" w:color="auto"/>
        <w:bottom w:val="none" w:sz="0" w:space="0" w:color="auto"/>
        <w:right w:val="none" w:sz="0" w:space="0" w:color="auto"/>
      </w:divBdr>
      <w:divsChild>
        <w:div w:id="1352685485">
          <w:marLeft w:val="0"/>
          <w:marRight w:val="0"/>
          <w:marTop w:val="0"/>
          <w:marBottom w:val="0"/>
          <w:divBdr>
            <w:top w:val="none" w:sz="0" w:space="0" w:color="auto"/>
            <w:left w:val="none" w:sz="0" w:space="0" w:color="auto"/>
            <w:bottom w:val="none" w:sz="0" w:space="0" w:color="auto"/>
            <w:right w:val="none" w:sz="0" w:space="0" w:color="auto"/>
          </w:divBdr>
        </w:div>
        <w:div w:id="1933078525">
          <w:marLeft w:val="0"/>
          <w:marRight w:val="0"/>
          <w:marTop w:val="360"/>
          <w:marBottom w:val="0"/>
          <w:divBdr>
            <w:top w:val="none" w:sz="0" w:space="0" w:color="auto"/>
            <w:left w:val="none" w:sz="0" w:space="0" w:color="auto"/>
            <w:bottom w:val="single" w:sz="8" w:space="6" w:color="D9DCDF"/>
            <w:right w:val="none" w:sz="0" w:space="0" w:color="auto"/>
          </w:divBdr>
          <w:divsChild>
            <w:div w:id="779184235">
              <w:marLeft w:val="0"/>
              <w:marRight w:val="0"/>
              <w:marTop w:val="288"/>
              <w:marBottom w:val="0"/>
              <w:divBdr>
                <w:top w:val="none" w:sz="0" w:space="0" w:color="auto"/>
                <w:left w:val="none" w:sz="0" w:space="0" w:color="auto"/>
                <w:bottom w:val="none" w:sz="0" w:space="0" w:color="auto"/>
                <w:right w:val="none" w:sz="0" w:space="0" w:color="auto"/>
              </w:divBdr>
            </w:div>
            <w:div w:id="1720785488">
              <w:marLeft w:val="0"/>
              <w:marRight w:val="0"/>
              <w:marTop w:val="115"/>
              <w:marBottom w:val="0"/>
              <w:divBdr>
                <w:top w:val="none" w:sz="0" w:space="0" w:color="auto"/>
                <w:left w:val="none" w:sz="0" w:space="0" w:color="auto"/>
                <w:bottom w:val="none" w:sz="0" w:space="0" w:color="auto"/>
                <w:right w:val="none" w:sz="0" w:space="0" w:color="auto"/>
              </w:divBdr>
              <w:divsChild>
                <w:div w:id="1960378578">
                  <w:marLeft w:val="0"/>
                  <w:marRight w:val="0"/>
                  <w:marTop w:val="0"/>
                  <w:marBottom w:val="173"/>
                  <w:divBdr>
                    <w:top w:val="none" w:sz="0" w:space="0" w:color="auto"/>
                    <w:left w:val="none" w:sz="0" w:space="0" w:color="auto"/>
                    <w:bottom w:val="none" w:sz="0" w:space="0" w:color="auto"/>
                    <w:right w:val="none" w:sz="0" w:space="0" w:color="auto"/>
                  </w:divBdr>
                </w:div>
                <w:div w:id="2132086465">
                  <w:marLeft w:val="0"/>
                  <w:marRight w:val="0"/>
                  <w:marTop w:val="0"/>
                  <w:marBottom w:val="173"/>
                  <w:divBdr>
                    <w:top w:val="none" w:sz="0" w:space="0" w:color="auto"/>
                    <w:left w:val="none" w:sz="0" w:space="0" w:color="auto"/>
                    <w:bottom w:val="none" w:sz="0" w:space="0" w:color="auto"/>
                    <w:right w:val="none" w:sz="0" w:space="0" w:color="auto"/>
                  </w:divBdr>
                </w:div>
                <w:div w:id="287661562">
                  <w:marLeft w:val="0"/>
                  <w:marRight w:val="0"/>
                  <w:marTop w:val="0"/>
                  <w:marBottom w:val="173"/>
                  <w:divBdr>
                    <w:top w:val="none" w:sz="0" w:space="0" w:color="auto"/>
                    <w:left w:val="none" w:sz="0" w:space="0" w:color="auto"/>
                    <w:bottom w:val="none" w:sz="0" w:space="0" w:color="auto"/>
                    <w:right w:val="none" w:sz="0" w:space="0" w:color="auto"/>
                  </w:divBdr>
                </w:div>
                <w:div w:id="1864781814">
                  <w:marLeft w:val="0"/>
                  <w:marRight w:val="0"/>
                  <w:marTop w:val="0"/>
                  <w:marBottom w:val="173"/>
                  <w:divBdr>
                    <w:top w:val="none" w:sz="0" w:space="0" w:color="auto"/>
                    <w:left w:val="none" w:sz="0" w:space="0" w:color="auto"/>
                    <w:bottom w:val="none" w:sz="0" w:space="0" w:color="auto"/>
                    <w:right w:val="none" w:sz="0" w:space="0" w:color="auto"/>
                  </w:divBdr>
                </w:div>
                <w:div w:id="765034160">
                  <w:marLeft w:val="0"/>
                  <w:marRight w:val="0"/>
                  <w:marTop w:val="0"/>
                  <w:marBottom w:val="173"/>
                  <w:divBdr>
                    <w:top w:val="none" w:sz="0" w:space="0" w:color="auto"/>
                    <w:left w:val="none" w:sz="0" w:space="0" w:color="auto"/>
                    <w:bottom w:val="none" w:sz="0" w:space="0" w:color="auto"/>
                    <w:right w:val="none" w:sz="0" w:space="0" w:color="auto"/>
                  </w:divBdr>
                </w:div>
                <w:div w:id="1219168051">
                  <w:marLeft w:val="0"/>
                  <w:marRight w:val="0"/>
                  <w:marTop w:val="0"/>
                  <w:marBottom w:val="173"/>
                  <w:divBdr>
                    <w:top w:val="none" w:sz="0" w:space="0" w:color="auto"/>
                    <w:left w:val="none" w:sz="0" w:space="0" w:color="auto"/>
                    <w:bottom w:val="none" w:sz="0" w:space="0" w:color="auto"/>
                    <w:right w:val="none" w:sz="0" w:space="0" w:color="auto"/>
                  </w:divBdr>
                </w:div>
                <w:div w:id="887882360">
                  <w:marLeft w:val="0"/>
                  <w:marRight w:val="0"/>
                  <w:marTop w:val="0"/>
                  <w:marBottom w:val="173"/>
                  <w:divBdr>
                    <w:top w:val="none" w:sz="0" w:space="0" w:color="auto"/>
                    <w:left w:val="none" w:sz="0" w:space="0" w:color="auto"/>
                    <w:bottom w:val="none" w:sz="0" w:space="0" w:color="auto"/>
                    <w:right w:val="none" w:sz="0" w:space="0" w:color="auto"/>
                  </w:divBdr>
                </w:div>
                <w:div w:id="1166633701">
                  <w:marLeft w:val="0"/>
                  <w:marRight w:val="0"/>
                  <w:marTop w:val="0"/>
                  <w:marBottom w:val="173"/>
                  <w:divBdr>
                    <w:top w:val="none" w:sz="0" w:space="0" w:color="auto"/>
                    <w:left w:val="none" w:sz="0" w:space="0" w:color="auto"/>
                    <w:bottom w:val="none" w:sz="0" w:space="0" w:color="auto"/>
                    <w:right w:val="none" w:sz="0" w:space="0" w:color="auto"/>
                  </w:divBdr>
                </w:div>
                <w:div w:id="17857657">
                  <w:marLeft w:val="0"/>
                  <w:marRight w:val="0"/>
                  <w:marTop w:val="0"/>
                  <w:marBottom w:val="173"/>
                  <w:divBdr>
                    <w:top w:val="none" w:sz="0" w:space="0" w:color="auto"/>
                    <w:left w:val="none" w:sz="0" w:space="0" w:color="auto"/>
                    <w:bottom w:val="none" w:sz="0" w:space="0" w:color="auto"/>
                    <w:right w:val="none" w:sz="0" w:space="0" w:color="auto"/>
                  </w:divBdr>
                </w:div>
                <w:div w:id="1476146345">
                  <w:marLeft w:val="0"/>
                  <w:marRight w:val="0"/>
                  <w:marTop w:val="0"/>
                  <w:marBottom w:val="173"/>
                  <w:divBdr>
                    <w:top w:val="none" w:sz="0" w:space="0" w:color="auto"/>
                    <w:left w:val="none" w:sz="0" w:space="0" w:color="auto"/>
                    <w:bottom w:val="none" w:sz="0" w:space="0" w:color="auto"/>
                    <w:right w:val="none" w:sz="0" w:space="0" w:color="auto"/>
                  </w:divBdr>
                </w:div>
                <w:div w:id="1164127788">
                  <w:marLeft w:val="0"/>
                  <w:marRight w:val="0"/>
                  <w:marTop w:val="0"/>
                  <w:marBottom w:val="173"/>
                  <w:divBdr>
                    <w:top w:val="none" w:sz="0" w:space="0" w:color="auto"/>
                    <w:left w:val="none" w:sz="0" w:space="0" w:color="auto"/>
                    <w:bottom w:val="none" w:sz="0" w:space="0" w:color="auto"/>
                    <w:right w:val="none" w:sz="0" w:space="0" w:color="auto"/>
                  </w:divBdr>
                </w:div>
                <w:div w:id="1925335145">
                  <w:marLeft w:val="0"/>
                  <w:marRight w:val="0"/>
                  <w:marTop w:val="0"/>
                  <w:marBottom w:val="173"/>
                  <w:divBdr>
                    <w:top w:val="none" w:sz="0" w:space="0" w:color="auto"/>
                    <w:left w:val="none" w:sz="0" w:space="0" w:color="auto"/>
                    <w:bottom w:val="none" w:sz="0" w:space="0" w:color="auto"/>
                    <w:right w:val="none" w:sz="0" w:space="0" w:color="auto"/>
                  </w:divBdr>
                </w:div>
                <w:div w:id="1996373539">
                  <w:marLeft w:val="0"/>
                  <w:marRight w:val="0"/>
                  <w:marTop w:val="0"/>
                  <w:marBottom w:val="173"/>
                  <w:divBdr>
                    <w:top w:val="none" w:sz="0" w:space="0" w:color="auto"/>
                    <w:left w:val="none" w:sz="0" w:space="0" w:color="auto"/>
                    <w:bottom w:val="none" w:sz="0" w:space="0" w:color="auto"/>
                    <w:right w:val="none" w:sz="0" w:space="0" w:color="auto"/>
                  </w:divBdr>
                </w:div>
                <w:div w:id="1495295263">
                  <w:marLeft w:val="0"/>
                  <w:marRight w:val="0"/>
                  <w:marTop w:val="0"/>
                  <w:marBottom w:val="173"/>
                  <w:divBdr>
                    <w:top w:val="none" w:sz="0" w:space="0" w:color="auto"/>
                    <w:left w:val="none" w:sz="0" w:space="0" w:color="auto"/>
                    <w:bottom w:val="none" w:sz="0" w:space="0" w:color="auto"/>
                    <w:right w:val="none" w:sz="0" w:space="0" w:color="auto"/>
                  </w:divBdr>
                </w:div>
                <w:div w:id="36896773">
                  <w:marLeft w:val="0"/>
                  <w:marRight w:val="0"/>
                  <w:marTop w:val="0"/>
                  <w:marBottom w:val="173"/>
                  <w:divBdr>
                    <w:top w:val="none" w:sz="0" w:space="0" w:color="auto"/>
                    <w:left w:val="none" w:sz="0" w:space="0" w:color="auto"/>
                    <w:bottom w:val="none" w:sz="0" w:space="0" w:color="auto"/>
                    <w:right w:val="none" w:sz="0" w:space="0" w:color="auto"/>
                  </w:divBdr>
                </w:div>
                <w:div w:id="942301229">
                  <w:marLeft w:val="0"/>
                  <w:marRight w:val="0"/>
                  <w:marTop w:val="0"/>
                  <w:marBottom w:val="173"/>
                  <w:divBdr>
                    <w:top w:val="none" w:sz="0" w:space="0" w:color="auto"/>
                    <w:left w:val="none" w:sz="0" w:space="0" w:color="auto"/>
                    <w:bottom w:val="none" w:sz="0" w:space="0" w:color="auto"/>
                    <w:right w:val="none" w:sz="0" w:space="0" w:color="auto"/>
                  </w:divBdr>
                </w:div>
                <w:div w:id="912357411">
                  <w:marLeft w:val="0"/>
                  <w:marRight w:val="0"/>
                  <w:marTop w:val="0"/>
                  <w:marBottom w:val="173"/>
                  <w:divBdr>
                    <w:top w:val="none" w:sz="0" w:space="0" w:color="auto"/>
                    <w:left w:val="none" w:sz="0" w:space="0" w:color="auto"/>
                    <w:bottom w:val="none" w:sz="0" w:space="0" w:color="auto"/>
                    <w:right w:val="none" w:sz="0" w:space="0" w:color="auto"/>
                  </w:divBdr>
                </w:div>
                <w:div w:id="2075660164">
                  <w:marLeft w:val="0"/>
                  <w:marRight w:val="0"/>
                  <w:marTop w:val="0"/>
                  <w:marBottom w:val="173"/>
                  <w:divBdr>
                    <w:top w:val="none" w:sz="0" w:space="0" w:color="auto"/>
                    <w:left w:val="none" w:sz="0" w:space="0" w:color="auto"/>
                    <w:bottom w:val="none" w:sz="0" w:space="0" w:color="auto"/>
                    <w:right w:val="none" w:sz="0" w:space="0" w:color="auto"/>
                  </w:divBdr>
                </w:div>
                <w:div w:id="879778048">
                  <w:marLeft w:val="0"/>
                  <w:marRight w:val="0"/>
                  <w:marTop w:val="0"/>
                  <w:marBottom w:val="173"/>
                  <w:divBdr>
                    <w:top w:val="none" w:sz="0" w:space="0" w:color="auto"/>
                    <w:left w:val="none" w:sz="0" w:space="0" w:color="auto"/>
                    <w:bottom w:val="none" w:sz="0" w:space="0" w:color="auto"/>
                    <w:right w:val="none" w:sz="0" w:space="0" w:color="auto"/>
                  </w:divBdr>
                </w:div>
                <w:div w:id="2081903570">
                  <w:marLeft w:val="0"/>
                  <w:marRight w:val="0"/>
                  <w:marTop w:val="0"/>
                  <w:marBottom w:val="173"/>
                  <w:divBdr>
                    <w:top w:val="none" w:sz="0" w:space="0" w:color="auto"/>
                    <w:left w:val="none" w:sz="0" w:space="0" w:color="auto"/>
                    <w:bottom w:val="none" w:sz="0" w:space="0" w:color="auto"/>
                    <w:right w:val="none" w:sz="0" w:space="0" w:color="auto"/>
                  </w:divBdr>
                </w:div>
                <w:div w:id="1118527121">
                  <w:marLeft w:val="0"/>
                  <w:marRight w:val="0"/>
                  <w:marTop w:val="0"/>
                  <w:marBottom w:val="173"/>
                  <w:divBdr>
                    <w:top w:val="none" w:sz="0" w:space="0" w:color="auto"/>
                    <w:left w:val="none" w:sz="0" w:space="0" w:color="auto"/>
                    <w:bottom w:val="none" w:sz="0" w:space="0" w:color="auto"/>
                    <w:right w:val="none" w:sz="0" w:space="0" w:color="auto"/>
                  </w:divBdr>
                </w:div>
                <w:div w:id="204026871">
                  <w:marLeft w:val="0"/>
                  <w:marRight w:val="0"/>
                  <w:marTop w:val="0"/>
                  <w:marBottom w:val="173"/>
                  <w:divBdr>
                    <w:top w:val="none" w:sz="0" w:space="0" w:color="auto"/>
                    <w:left w:val="none" w:sz="0" w:space="0" w:color="auto"/>
                    <w:bottom w:val="none" w:sz="0" w:space="0" w:color="auto"/>
                    <w:right w:val="none" w:sz="0" w:space="0" w:color="auto"/>
                  </w:divBdr>
                </w:div>
                <w:div w:id="324935364">
                  <w:marLeft w:val="0"/>
                  <w:marRight w:val="0"/>
                  <w:marTop w:val="0"/>
                  <w:marBottom w:val="173"/>
                  <w:divBdr>
                    <w:top w:val="none" w:sz="0" w:space="0" w:color="auto"/>
                    <w:left w:val="none" w:sz="0" w:space="0" w:color="auto"/>
                    <w:bottom w:val="none" w:sz="0" w:space="0" w:color="auto"/>
                    <w:right w:val="none" w:sz="0" w:space="0" w:color="auto"/>
                  </w:divBdr>
                </w:div>
                <w:div w:id="1395590117">
                  <w:marLeft w:val="0"/>
                  <w:marRight w:val="0"/>
                  <w:marTop w:val="0"/>
                  <w:marBottom w:val="173"/>
                  <w:divBdr>
                    <w:top w:val="none" w:sz="0" w:space="0" w:color="auto"/>
                    <w:left w:val="none" w:sz="0" w:space="0" w:color="auto"/>
                    <w:bottom w:val="none" w:sz="0" w:space="0" w:color="auto"/>
                    <w:right w:val="none" w:sz="0" w:space="0" w:color="auto"/>
                  </w:divBdr>
                </w:div>
                <w:div w:id="1609196708">
                  <w:marLeft w:val="0"/>
                  <w:marRight w:val="0"/>
                  <w:marTop w:val="0"/>
                  <w:marBottom w:val="173"/>
                  <w:divBdr>
                    <w:top w:val="none" w:sz="0" w:space="0" w:color="auto"/>
                    <w:left w:val="none" w:sz="0" w:space="0" w:color="auto"/>
                    <w:bottom w:val="none" w:sz="0" w:space="0" w:color="auto"/>
                    <w:right w:val="none" w:sz="0" w:space="0" w:color="auto"/>
                  </w:divBdr>
                </w:div>
                <w:div w:id="432700877">
                  <w:marLeft w:val="0"/>
                  <w:marRight w:val="0"/>
                  <w:marTop w:val="0"/>
                  <w:marBottom w:val="173"/>
                  <w:divBdr>
                    <w:top w:val="none" w:sz="0" w:space="0" w:color="auto"/>
                    <w:left w:val="none" w:sz="0" w:space="0" w:color="auto"/>
                    <w:bottom w:val="none" w:sz="0" w:space="0" w:color="auto"/>
                    <w:right w:val="none" w:sz="0" w:space="0" w:color="auto"/>
                  </w:divBdr>
                </w:div>
                <w:div w:id="1054087172">
                  <w:marLeft w:val="0"/>
                  <w:marRight w:val="0"/>
                  <w:marTop w:val="0"/>
                  <w:marBottom w:val="173"/>
                  <w:divBdr>
                    <w:top w:val="none" w:sz="0" w:space="0" w:color="auto"/>
                    <w:left w:val="none" w:sz="0" w:space="0" w:color="auto"/>
                    <w:bottom w:val="none" w:sz="0" w:space="0" w:color="auto"/>
                    <w:right w:val="none" w:sz="0" w:space="0" w:color="auto"/>
                  </w:divBdr>
                </w:div>
                <w:div w:id="1838769459">
                  <w:marLeft w:val="0"/>
                  <w:marRight w:val="0"/>
                  <w:marTop w:val="0"/>
                  <w:marBottom w:val="173"/>
                  <w:divBdr>
                    <w:top w:val="none" w:sz="0" w:space="0" w:color="auto"/>
                    <w:left w:val="none" w:sz="0" w:space="0" w:color="auto"/>
                    <w:bottom w:val="none" w:sz="0" w:space="0" w:color="auto"/>
                    <w:right w:val="none" w:sz="0" w:space="0" w:color="auto"/>
                  </w:divBdr>
                </w:div>
                <w:div w:id="11076969">
                  <w:marLeft w:val="0"/>
                  <w:marRight w:val="0"/>
                  <w:marTop w:val="0"/>
                  <w:marBottom w:val="173"/>
                  <w:divBdr>
                    <w:top w:val="none" w:sz="0" w:space="0" w:color="auto"/>
                    <w:left w:val="none" w:sz="0" w:space="0" w:color="auto"/>
                    <w:bottom w:val="none" w:sz="0" w:space="0" w:color="auto"/>
                    <w:right w:val="none" w:sz="0" w:space="0" w:color="auto"/>
                  </w:divBdr>
                </w:div>
                <w:div w:id="292716392">
                  <w:marLeft w:val="0"/>
                  <w:marRight w:val="0"/>
                  <w:marTop w:val="0"/>
                  <w:marBottom w:val="173"/>
                  <w:divBdr>
                    <w:top w:val="none" w:sz="0" w:space="0" w:color="auto"/>
                    <w:left w:val="none" w:sz="0" w:space="0" w:color="auto"/>
                    <w:bottom w:val="none" w:sz="0" w:space="0" w:color="auto"/>
                    <w:right w:val="none" w:sz="0" w:space="0" w:color="auto"/>
                  </w:divBdr>
                </w:div>
                <w:div w:id="1938902381">
                  <w:marLeft w:val="0"/>
                  <w:marRight w:val="0"/>
                  <w:marTop w:val="0"/>
                  <w:marBottom w:val="173"/>
                  <w:divBdr>
                    <w:top w:val="none" w:sz="0" w:space="0" w:color="auto"/>
                    <w:left w:val="none" w:sz="0" w:space="0" w:color="auto"/>
                    <w:bottom w:val="none" w:sz="0" w:space="0" w:color="auto"/>
                    <w:right w:val="none" w:sz="0" w:space="0" w:color="auto"/>
                  </w:divBdr>
                </w:div>
                <w:div w:id="1912229633">
                  <w:marLeft w:val="0"/>
                  <w:marRight w:val="0"/>
                  <w:marTop w:val="0"/>
                  <w:marBottom w:val="173"/>
                  <w:divBdr>
                    <w:top w:val="none" w:sz="0" w:space="0" w:color="auto"/>
                    <w:left w:val="none" w:sz="0" w:space="0" w:color="auto"/>
                    <w:bottom w:val="none" w:sz="0" w:space="0" w:color="auto"/>
                    <w:right w:val="none" w:sz="0" w:space="0" w:color="auto"/>
                  </w:divBdr>
                </w:div>
                <w:div w:id="2033652580">
                  <w:marLeft w:val="0"/>
                  <w:marRight w:val="0"/>
                  <w:marTop w:val="0"/>
                  <w:marBottom w:val="173"/>
                  <w:divBdr>
                    <w:top w:val="none" w:sz="0" w:space="0" w:color="auto"/>
                    <w:left w:val="none" w:sz="0" w:space="0" w:color="auto"/>
                    <w:bottom w:val="none" w:sz="0" w:space="0" w:color="auto"/>
                    <w:right w:val="none" w:sz="0" w:space="0" w:color="auto"/>
                  </w:divBdr>
                </w:div>
                <w:div w:id="1633822002">
                  <w:marLeft w:val="0"/>
                  <w:marRight w:val="0"/>
                  <w:marTop w:val="0"/>
                  <w:marBottom w:val="173"/>
                  <w:divBdr>
                    <w:top w:val="none" w:sz="0" w:space="0" w:color="auto"/>
                    <w:left w:val="none" w:sz="0" w:space="0" w:color="auto"/>
                    <w:bottom w:val="none" w:sz="0" w:space="0" w:color="auto"/>
                    <w:right w:val="none" w:sz="0" w:space="0" w:color="auto"/>
                  </w:divBdr>
                </w:div>
                <w:div w:id="72895105">
                  <w:marLeft w:val="0"/>
                  <w:marRight w:val="0"/>
                  <w:marTop w:val="0"/>
                  <w:marBottom w:val="173"/>
                  <w:divBdr>
                    <w:top w:val="none" w:sz="0" w:space="0" w:color="auto"/>
                    <w:left w:val="none" w:sz="0" w:space="0" w:color="auto"/>
                    <w:bottom w:val="none" w:sz="0" w:space="0" w:color="auto"/>
                    <w:right w:val="none" w:sz="0" w:space="0" w:color="auto"/>
                  </w:divBdr>
                </w:div>
                <w:div w:id="1707022411">
                  <w:marLeft w:val="0"/>
                  <w:marRight w:val="0"/>
                  <w:marTop w:val="0"/>
                  <w:marBottom w:val="173"/>
                  <w:divBdr>
                    <w:top w:val="none" w:sz="0" w:space="0" w:color="auto"/>
                    <w:left w:val="none" w:sz="0" w:space="0" w:color="auto"/>
                    <w:bottom w:val="none" w:sz="0" w:space="0" w:color="auto"/>
                    <w:right w:val="none" w:sz="0" w:space="0" w:color="auto"/>
                  </w:divBdr>
                </w:div>
                <w:div w:id="91047516">
                  <w:marLeft w:val="0"/>
                  <w:marRight w:val="0"/>
                  <w:marTop w:val="0"/>
                  <w:marBottom w:val="173"/>
                  <w:divBdr>
                    <w:top w:val="none" w:sz="0" w:space="0" w:color="auto"/>
                    <w:left w:val="none" w:sz="0" w:space="0" w:color="auto"/>
                    <w:bottom w:val="none" w:sz="0" w:space="0" w:color="auto"/>
                    <w:right w:val="none" w:sz="0" w:space="0" w:color="auto"/>
                  </w:divBdr>
                </w:div>
                <w:div w:id="1123576494">
                  <w:marLeft w:val="0"/>
                  <w:marRight w:val="0"/>
                  <w:marTop w:val="0"/>
                  <w:marBottom w:val="173"/>
                  <w:divBdr>
                    <w:top w:val="none" w:sz="0" w:space="0" w:color="auto"/>
                    <w:left w:val="none" w:sz="0" w:space="0" w:color="auto"/>
                    <w:bottom w:val="none" w:sz="0" w:space="0" w:color="auto"/>
                    <w:right w:val="none" w:sz="0" w:space="0" w:color="auto"/>
                  </w:divBdr>
                </w:div>
                <w:div w:id="1214779348">
                  <w:marLeft w:val="0"/>
                  <w:marRight w:val="0"/>
                  <w:marTop w:val="0"/>
                  <w:marBottom w:val="173"/>
                  <w:divBdr>
                    <w:top w:val="none" w:sz="0" w:space="0" w:color="auto"/>
                    <w:left w:val="none" w:sz="0" w:space="0" w:color="auto"/>
                    <w:bottom w:val="none" w:sz="0" w:space="0" w:color="auto"/>
                    <w:right w:val="none" w:sz="0" w:space="0" w:color="auto"/>
                  </w:divBdr>
                </w:div>
                <w:div w:id="1400980526">
                  <w:marLeft w:val="0"/>
                  <w:marRight w:val="0"/>
                  <w:marTop w:val="0"/>
                  <w:marBottom w:val="173"/>
                  <w:divBdr>
                    <w:top w:val="none" w:sz="0" w:space="0" w:color="auto"/>
                    <w:left w:val="none" w:sz="0" w:space="0" w:color="auto"/>
                    <w:bottom w:val="none" w:sz="0" w:space="0" w:color="auto"/>
                    <w:right w:val="none" w:sz="0" w:space="0" w:color="auto"/>
                  </w:divBdr>
                </w:div>
                <w:div w:id="1038819265">
                  <w:marLeft w:val="0"/>
                  <w:marRight w:val="0"/>
                  <w:marTop w:val="0"/>
                  <w:marBottom w:val="173"/>
                  <w:divBdr>
                    <w:top w:val="none" w:sz="0" w:space="0" w:color="auto"/>
                    <w:left w:val="none" w:sz="0" w:space="0" w:color="auto"/>
                    <w:bottom w:val="none" w:sz="0" w:space="0" w:color="auto"/>
                    <w:right w:val="none" w:sz="0" w:space="0" w:color="auto"/>
                  </w:divBdr>
                </w:div>
                <w:div w:id="1334606173">
                  <w:marLeft w:val="0"/>
                  <w:marRight w:val="0"/>
                  <w:marTop w:val="0"/>
                  <w:marBottom w:val="173"/>
                  <w:divBdr>
                    <w:top w:val="none" w:sz="0" w:space="0" w:color="auto"/>
                    <w:left w:val="none" w:sz="0" w:space="0" w:color="auto"/>
                    <w:bottom w:val="none" w:sz="0" w:space="0" w:color="auto"/>
                    <w:right w:val="none" w:sz="0" w:space="0" w:color="auto"/>
                  </w:divBdr>
                </w:div>
                <w:div w:id="326325557">
                  <w:marLeft w:val="0"/>
                  <w:marRight w:val="0"/>
                  <w:marTop w:val="0"/>
                  <w:marBottom w:val="173"/>
                  <w:divBdr>
                    <w:top w:val="none" w:sz="0" w:space="0" w:color="auto"/>
                    <w:left w:val="none" w:sz="0" w:space="0" w:color="auto"/>
                    <w:bottom w:val="none" w:sz="0" w:space="0" w:color="auto"/>
                    <w:right w:val="none" w:sz="0" w:space="0" w:color="auto"/>
                  </w:divBdr>
                </w:div>
                <w:div w:id="65300233">
                  <w:marLeft w:val="0"/>
                  <w:marRight w:val="0"/>
                  <w:marTop w:val="0"/>
                  <w:marBottom w:val="173"/>
                  <w:divBdr>
                    <w:top w:val="none" w:sz="0" w:space="0" w:color="auto"/>
                    <w:left w:val="none" w:sz="0" w:space="0" w:color="auto"/>
                    <w:bottom w:val="none" w:sz="0" w:space="0" w:color="auto"/>
                    <w:right w:val="none" w:sz="0" w:space="0" w:color="auto"/>
                  </w:divBdr>
                </w:div>
                <w:div w:id="1487236263">
                  <w:marLeft w:val="0"/>
                  <w:marRight w:val="0"/>
                  <w:marTop w:val="0"/>
                  <w:marBottom w:val="173"/>
                  <w:divBdr>
                    <w:top w:val="none" w:sz="0" w:space="0" w:color="auto"/>
                    <w:left w:val="none" w:sz="0" w:space="0" w:color="auto"/>
                    <w:bottom w:val="none" w:sz="0" w:space="0" w:color="auto"/>
                    <w:right w:val="none" w:sz="0" w:space="0" w:color="auto"/>
                  </w:divBdr>
                </w:div>
                <w:div w:id="1597639836">
                  <w:marLeft w:val="0"/>
                  <w:marRight w:val="0"/>
                  <w:marTop w:val="0"/>
                  <w:marBottom w:val="173"/>
                  <w:divBdr>
                    <w:top w:val="none" w:sz="0" w:space="0" w:color="auto"/>
                    <w:left w:val="none" w:sz="0" w:space="0" w:color="auto"/>
                    <w:bottom w:val="none" w:sz="0" w:space="0" w:color="auto"/>
                    <w:right w:val="none" w:sz="0" w:space="0" w:color="auto"/>
                  </w:divBdr>
                </w:div>
                <w:div w:id="1141800796">
                  <w:marLeft w:val="0"/>
                  <w:marRight w:val="0"/>
                  <w:marTop w:val="0"/>
                  <w:marBottom w:val="173"/>
                  <w:divBdr>
                    <w:top w:val="none" w:sz="0" w:space="0" w:color="auto"/>
                    <w:left w:val="none" w:sz="0" w:space="0" w:color="auto"/>
                    <w:bottom w:val="none" w:sz="0" w:space="0" w:color="auto"/>
                    <w:right w:val="none" w:sz="0" w:space="0" w:color="auto"/>
                  </w:divBdr>
                </w:div>
                <w:div w:id="498271074">
                  <w:marLeft w:val="0"/>
                  <w:marRight w:val="0"/>
                  <w:marTop w:val="0"/>
                  <w:marBottom w:val="173"/>
                  <w:divBdr>
                    <w:top w:val="none" w:sz="0" w:space="0" w:color="auto"/>
                    <w:left w:val="none" w:sz="0" w:space="0" w:color="auto"/>
                    <w:bottom w:val="none" w:sz="0" w:space="0" w:color="auto"/>
                    <w:right w:val="none" w:sz="0" w:space="0" w:color="auto"/>
                  </w:divBdr>
                </w:div>
                <w:div w:id="1330017261">
                  <w:marLeft w:val="0"/>
                  <w:marRight w:val="0"/>
                  <w:marTop w:val="0"/>
                  <w:marBottom w:val="173"/>
                  <w:divBdr>
                    <w:top w:val="none" w:sz="0" w:space="0" w:color="auto"/>
                    <w:left w:val="none" w:sz="0" w:space="0" w:color="auto"/>
                    <w:bottom w:val="none" w:sz="0" w:space="0" w:color="auto"/>
                    <w:right w:val="none" w:sz="0" w:space="0" w:color="auto"/>
                  </w:divBdr>
                </w:div>
                <w:div w:id="33582630">
                  <w:marLeft w:val="0"/>
                  <w:marRight w:val="0"/>
                  <w:marTop w:val="0"/>
                  <w:marBottom w:val="173"/>
                  <w:divBdr>
                    <w:top w:val="none" w:sz="0" w:space="0" w:color="auto"/>
                    <w:left w:val="none" w:sz="0" w:space="0" w:color="auto"/>
                    <w:bottom w:val="none" w:sz="0" w:space="0" w:color="auto"/>
                    <w:right w:val="none" w:sz="0" w:space="0" w:color="auto"/>
                  </w:divBdr>
                </w:div>
                <w:div w:id="1129397915">
                  <w:marLeft w:val="0"/>
                  <w:marRight w:val="0"/>
                  <w:marTop w:val="0"/>
                  <w:marBottom w:val="173"/>
                  <w:divBdr>
                    <w:top w:val="none" w:sz="0" w:space="0" w:color="auto"/>
                    <w:left w:val="none" w:sz="0" w:space="0" w:color="auto"/>
                    <w:bottom w:val="none" w:sz="0" w:space="0" w:color="auto"/>
                    <w:right w:val="none" w:sz="0" w:space="0" w:color="auto"/>
                  </w:divBdr>
                </w:div>
                <w:div w:id="1410540914">
                  <w:marLeft w:val="0"/>
                  <w:marRight w:val="0"/>
                  <w:marTop w:val="0"/>
                  <w:marBottom w:val="173"/>
                  <w:divBdr>
                    <w:top w:val="none" w:sz="0" w:space="0" w:color="auto"/>
                    <w:left w:val="none" w:sz="0" w:space="0" w:color="auto"/>
                    <w:bottom w:val="none" w:sz="0" w:space="0" w:color="auto"/>
                    <w:right w:val="none" w:sz="0" w:space="0" w:color="auto"/>
                  </w:divBdr>
                </w:div>
                <w:div w:id="189729378">
                  <w:marLeft w:val="0"/>
                  <w:marRight w:val="0"/>
                  <w:marTop w:val="0"/>
                  <w:marBottom w:val="173"/>
                  <w:divBdr>
                    <w:top w:val="none" w:sz="0" w:space="0" w:color="auto"/>
                    <w:left w:val="none" w:sz="0" w:space="0" w:color="auto"/>
                    <w:bottom w:val="none" w:sz="0" w:space="0" w:color="auto"/>
                    <w:right w:val="none" w:sz="0" w:space="0" w:color="auto"/>
                  </w:divBdr>
                </w:div>
                <w:div w:id="1777827177">
                  <w:marLeft w:val="0"/>
                  <w:marRight w:val="0"/>
                  <w:marTop w:val="0"/>
                  <w:marBottom w:val="173"/>
                  <w:divBdr>
                    <w:top w:val="none" w:sz="0" w:space="0" w:color="auto"/>
                    <w:left w:val="none" w:sz="0" w:space="0" w:color="auto"/>
                    <w:bottom w:val="none" w:sz="0" w:space="0" w:color="auto"/>
                    <w:right w:val="none" w:sz="0" w:space="0" w:color="auto"/>
                  </w:divBdr>
                </w:div>
                <w:div w:id="1643191145">
                  <w:marLeft w:val="0"/>
                  <w:marRight w:val="0"/>
                  <w:marTop w:val="0"/>
                  <w:marBottom w:val="173"/>
                  <w:divBdr>
                    <w:top w:val="none" w:sz="0" w:space="0" w:color="auto"/>
                    <w:left w:val="none" w:sz="0" w:space="0" w:color="auto"/>
                    <w:bottom w:val="none" w:sz="0" w:space="0" w:color="auto"/>
                    <w:right w:val="none" w:sz="0" w:space="0" w:color="auto"/>
                  </w:divBdr>
                </w:div>
                <w:div w:id="746264039">
                  <w:marLeft w:val="0"/>
                  <w:marRight w:val="0"/>
                  <w:marTop w:val="0"/>
                  <w:marBottom w:val="173"/>
                  <w:divBdr>
                    <w:top w:val="none" w:sz="0" w:space="0" w:color="auto"/>
                    <w:left w:val="none" w:sz="0" w:space="0" w:color="auto"/>
                    <w:bottom w:val="none" w:sz="0" w:space="0" w:color="auto"/>
                    <w:right w:val="none" w:sz="0" w:space="0" w:color="auto"/>
                  </w:divBdr>
                </w:div>
                <w:div w:id="1113010954">
                  <w:marLeft w:val="0"/>
                  <w:marRight w:val="0"/>
                  <w:marTop w:val="0"/>
                  <w:marBottom w:val="173"/>
                  <w:divBdr>
                    <w:top w:val="none" w:sz="0" w:space="0" w:color="auto"/>
                    <w:left w:val="none" w:sz="0" w:space="0" w:color="auto"/>
                    <w:bottom w:val="none" w:sz="0" w:space="0" w:color="auto"/>
                    <w:right w:val="none" w:sz="0" w:space="0" w:color="auto"/>
                  </w:divBdr>
                </w:div>
                <w:div w:id="318310882">
                  <w:marLeft w:val="0"/>
                  <w:marRight w:val="0"/>
                  <w:marTop w:val="0"/>
                  <w:marBottom w:val="173"/>
                  <w:divBdr>
                    <w:top w:val="none" w:sz="0" w:space="0" w:color="auto"/>
                    <w:left w:val="none" w:sz="0" w:space="0" w:color="auto"/>
                    <w:bottom w:val="none" w:sz="0" w:space="0" w:color="auto"/>
                    <w:right w:val="none" w:sz="0" w:space="0" w:color="auto"/>
                  </w:divBdr>
                </w:div>
                <w:div w:id="990912074">
                  <w:marLeft w:val="0"/>
                  <w:marRight w:val="0"/>
                  <w:marTop w:val="0"/>
                  <w:marBottom w:val="173"/>
                  <w:divBdr>
                    <w:top w:val="none" w:sz="0" w:space="0" w:color="auto"/>
                    <w:left w:val="none" w:sz="0" w:space="0" w:color="auto"/>
                    <w:bottom w:val="none" w:sz="0" w:space="0" w:color="auto"/>
                    <w:right w:val="none" w:sz="0" w:space="0" w:color="auto"/>
                  </w:divBdr>
                </w:div>
                <w:div w:id="183639414">
                  <w:marLeft w:val="0"/>
                  <w:marRight w:val="0"/>
                  <w:marTop w:val="0"/>
                  <w:marBottom w:val="173"/>
                  <w:divBdr>
                    <w:top w:val="none" w:sz="0" w:space="0" w:color="auto"/>
                    <w:left w:val="none" w:sz="0" w:space="0" w:color="auto"/>
                    <w:bottom w:val="none" w:sz="0" w:space="0" w:color="auto"/>
                    <w:right w:val="none" w:sz="0" w:space="0" w:color="auto"/>
                  </w:divBdr>
                </w:div>
                <w:div w:id="1320427720">
                  <w:marLeft w:val="0"/>
                  <w:marRight w:val="0"/>
                  <w:marTop w:val="0"/>
                  <w:marBottom w:val="173"/>
                  <w:divBdr>
                    <w:top w:val="none" w:sz="0" w:space="0" w:color="auto"/>
                    <w:left w:val="none" w:sz="0" w:space="0" w:color="auto"/>
                    <w:bottom w:val="none" w:sz="0" w:space="0" w:color="auto"/>
                    <w:right w:val="none" w:sz="0" w:space="0" w:color="auto"/>
                  </w:divBdr>
                </w:div>
                <w:div w:id="797992933">
                  <w:marLeft w:val="0"/>
                  <w:marRight w:val="0"/>
                  <w:marTop w:val="0"/>
                  <w:marBottom w:val="173"/>
                  <w:divBdr>
                    <w:top w:val="none" w:sz="0" w:space="0" w:color="auto"/>
                    <w:left w:val="none" w:sz="0" w:space="0" w:color="auto"/>
                    <w:bottom w:val="none" w:sz="0" w:space="0" w:color="auto"/>
                    <w:right w:val="none" w:sz="0" w:space="0" w:color="auto"/>
                  </w:divBdr>
                </w:div>
                <w:div w:id="1676222558">
                  <w:marLeft w:val="0"/>
                  <w:marRight w:val="0"/>
                  <w:marTop w:val="0"/>
                  <w:marBottom w:val="173"/>
                  <w:divBdr>
                    <w:top w:val="none" w:sz="0" w:space="0" w:color="auto"/>
                    <w:left w:val="none" w:sz="0" w:space="0" w:color="auto"/>
                    <w:bottom w:val="none" w:sz="0" w:space="0" w:color="auto"/>
                    <w:right w:val="none" w:sz="0" w:space="0" w:color="auto"/>
                  </w:divBdr>
                </w:div>
                <w:div w:id="1027752877">
                  <w:marLeft w:val="0"/>
                  <w:marRight w:val="0"/>
                  <w:marTop w:val="0"/>
                  <w:marBottom w:val="173"/>
                  <w:divBdr>
                    <w:top w:val="none" w:sz="0" w:space="0" w:color="auto"/>
                    <w:left w:val="none" w:sz="0" w:space="0" w:color="auto"/>
                    <w:bottom w:val="none" w:sz="0" w:space="0" w:color="auto"/>
                    <w:right w:val="none" w:sz="0" w:space="0" w:color="auto"/>
                  </w:divBdr>
                </w:div>
              </w:divsChild>
            </w:div>
          </w:divsChild>
        </w:div>
      </w:divsChild>
    </w:div>
    <w:div w:id="1432385914">
      <w:bodyDiv w:val="1"/>
      <w:marLeft w:val="0"/>
      <w:marRight w:val="0"/>
      <w:marTop w:val="0"/>
      <w:marBottom w:val="0"/>
      <w:divBdr>
        <w:top w:val="none" w:sz="0" w:space="0" w:color="auto"/>
        <w:left w:val="none" w:sz="0" w:space="0" w:color="auto"/>
        <w:bottom w:val="none" w:sz="0" w:space="0" w:color="auto"/>
        <w:right w:val="none" w:sz="0" w:space="0" w:color="auto"/>
      </w:divBdr>
      <w:divsChild>
        <w:div w:id="1460222533">
          <w:marLeft w:val="0"/>
          <w:marRight w:val="0"/>
          <w:marTop w:val="115"/>
          <w:marBottom w:val="115"/>
          <w:divBdr>
            <w:top w:val="none" w:sz="0" w:space="0" w:color="auto"/>
            <w:left w:val="none" w:sz="0" w:space="0" w:color="auto"/>
            <w:bottom w:val="none" w:sz="0" w:space="0" w:color="auto"/>
            <w:right w:val="none" w:sz="0" w:space="0" w:color="auto"/>
          </w:divBdr>
          <w:divsChild>
            <w:div w:id="1406953568">
              <w:marLeft w:val="0"/>
              <w:marRight w:val="0"/>
              <w:marTop w:val="100"/>
              <w:marBottom w:val="100"/>
              <w:divBdr>
                <w:top w:val="none" w:sz="0" w:space="0" w:color="auto"/>
                <w:left w:val="none" w:sz="0" w:space="0" w:color="auto"/>
                <w:bottom w:val="none" w:sz="0" w:space="0" w:color="auto"/>
                <w:right w:val="none" w:sz="0" w:space="0" w:color="auto"/>
              </w:divBdr>
              <w:divsChild>
                <w:div w:id="43720061">
                  <w:marLeft w:val="0"/>
                  <w:marRight w:val="0"/>
                  <w:marTop w:val="0"/>
                  <w:marBottom w:val="0"/>
                  <w:divBdr>
                    <w:top w:val="none" w:sz="0" w:space="0" w:color="auto"/>
                    <w:left w:val="none" w:sz="0" w:space="0" w:color="auto"/>
                    <w:bottom w:val="none" w:sz="0" w:space="0" w:color="auto"/>
                    <w:right w:val="none" w:sz="0" w:space="0" w:color="auto"/>
                  </w:divBdr>
                  <w:divsChild>
                    <w:div w:id="44500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822224">
          <w:marLeft w:val="0"/>
          <w:marRight w:val="0"/>
          <w:marTop w:val="0"/>
          <w:marBottom w:val="92"/>
          <w:divBdr>
            <w:top w:val="single" w:sz="4" w:space="0" w:color="auto"/>
            <w:left w:val="single" w:sz="18" w:space="0" w:color="auto"/>
            <w:bottom w:val="single" w:sz="4" w:space="0" w:color="auto"/>
            <w:right w:val="single" w:sz="4" w:space="0" w:color="auto"/>
          </w:divBdr>
        </w:div>
        <w:div w:id="1773819414">
          <w:marLeft w:val="0"/>
          <w:marRight w:val="0"/>
          <w:marTop w:val="0"/>
          <w:marBottom w:val="92"/>
          <w:divBdr>
            <w:top w:val="single" w:sz="4" w:space="0" w:color="auto"/>
            <w:left w:val="single" w:sz="18" w:space="0" w:color="auto"/>
            <w:bottom w:val="single" w:sz="4" w:space="0" w:color="auto"/>
            <w:right w:val="single" w:sz="4" w:space="0" w:color="auto"/>
          </w:divBdr>
        </w:div>
        <w:div w:id="894586671">
          <w:marLeft w:val="0"/>
          <w:marRight w:val="0"/>
          <w:marTop w:val="92"/>
          <w:marBottom w:val="0"/>
          <w:divBdr>
            <w:top w:val="single" w:sz="4" w:space="0" w:color="D5DDC6"/>
            <w:left w:val="single" w:sz="4" w:space="3" w:color="D5DDC6"/>
            <w:bottom w:val="single" w:sz="4" w:space="0" w:color="D5DDC6"/>
            <w:right w:val="single" w:sz="4" w:space="0" w:color="D5DDC6"/>
          </w:divBdr>
        </w:div>
        <w:div w:id="89275011">
          <w:marLeft w:val="0"/>
          <w:marRight w:val="0"/>
          <w:marTop w:val="0"/>
          <w:marBottom w:val="92"/>
          <w:divBdr>
            <w:top w:val="single" w:sz="4" w:space="0" w:color="auto"/>
            <w:left w:val="single" w:sz="18" w:space="0" w:color="auto"/>
            <w:bottom w:val="single" w:sz="4" w:space="0" w:color="auto"/>
            <w:right w:val="single" w:sz="4" w:space="0" w:color="auto"/>
          </w:divBdr>
        </w:div>
        <w:div w:id="1288897018">
          <w:marLeft w:val="0"/>
          <w:marRight w:val="0"/>
          <w:marTop w:val="92"/>
          <w:marBottom w:val="0"/>
          <w:divBdr>
            <w:top w:val="single" w:sz="4" w:space="0" w:color="D5DDC6"/>
            <w:left w:val="single" w:sz="4" w:space="3" w:color="D5DDC6"/>
            <w:bottom w:val="single" w:sz="4" w:space="0" w:color="D5DDC6"/>
            <w:right w:val="single" w:sz="4" w:space="0" w:color="D5DDC6"/>
          </w:divBdr>
        </w:div>
        <w:div w:id="1358234428">
          <w:marLeft w:val="0"/>
          <w:marRight w:val="0"/>
          <w:marTop w:val="0"/>
          <w:marBottom w:val="92"/>
          <w:divBdr>
            <w:top w:val="single" w:sz="4" w:space="0" w:color="auto"/>
            <w:left w:val="single" w:sz="18" w:space="0" w:color="auto"/>
            <w:bottom w:val="single" w:sz="4" w:space="0" w:color="auto"/>
            <w:right w:val="single" w:sz="4" w:space="0" w:color="auto"/>
          </w:divBdr>
        </w:div>
        <w:div w:id="493839208">
          <w:marLeft w:val="0"/>
          <w:marRight w:val="0"/>
          <w:marTop w:val="92"/>
          <w:marBottom w:val="0"/>
          <w:divBdr>
            <w:top w:val="single" w:sz="4" w:space="0" w:color="D5DDC6"/>
            <w:left w:val="single" w:sz="4" w:space="3" w:color="D5DDC6"/>
            <w:bottom w:val="single" w:sz="4" w:space="0" w:color="D5DDC6"/>
            <w:right w:val="single" w:sz="4" w:space="0" w:color="D5DDC6"/>
          </w:divBdr>
        </w:div>
        <w:div w:id="1294017759">
          <w:marLeft w:val="0"/>
          <w:marRight w:val="0"/>
          <w:marTop w:val="0"/>
          <w:marBottom w:val="92"/>
          <w:divBdr>
            <w:top w:val="single" w:sz="4" w:space="0" w:color="auto"/>
            <w:left w:val="single" w:sz="18" w:space="0" w:color="auto"/>
            <w:bottom w:val="single" w:sz="4" w:space="0" w:color="auto"/>
            <w:right w:val="single" w:sz="4" w:space="0" w:color="auto"/>
          </w:divBdr>
        </w:div>
        <w:div w:id="25835232">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435399137">
      <w:bodyDiv w:val="1"/>
      <w:marLeft w:val="0"/>
      <w:marRight w:val="0"/>
      <w:marTop w:val="0"/>
      <w:marBottom w:val="0"/>
      <w:divBdr>
        <w:top w:val="none" w:sz="0" w:space="0" w:color="auto"/>
        <w:left w:val="none" w:sz="0" w:space="0" w:color="auto"/>
        <w:bottom w:val="none" w:sz="0" w:space="0" w:color="auto"/>
        <w:right w:val="none" w:sz="0" w:space="0" w:color="auto"/>
      </w:divBdr>
      <w:divsChild>
        <w:div w:id="1669282448">
          <w:marLeft w:val="0"/>
          <w:marRight w:val="0"/>
          <w:marTop w:val="0"/>
          <w:marBottom w:val="0"/>
          <w:divBdr>
            <w:top w:val="none" w:sz="0" w:space="0" w:color="auto"/>
            <w:left w:val="none" w:sz="0" w:space="0" w:color="auto"/>
            <w:bottom w:val="none" w:sz="0" w:space="0" w:color="auto"/>
            <w:right w:val="none" w:sz="0" w:space="0" w:color="auto"/>
          </w:divBdr>
        </w:div>
        <w:div w:id="586694469">
          <w:marLeft w:val="0"/>
          <w:marRight w:val="0"/>
          <w:marTop w:val="360"/>
          <w:marBottom w:val="0"/>
          <w:divBdr>
            <w:top w:val="none" w:sz="0" w:space="0" w:color="auto"/>
            <w:left w:val="none" w:sz="0" w:space="0" w:color="auto"/>
            <w:bottom w:val="single" w:sz="8" w:space="6" w:color="D9DCDF"/>
            <w:right w:val="none" w:sz="0" w:space="0" w:color="auto"/>
          </w:divBdr>
          <w:divsChild>
            <w:div w:id="536166949">
              <w:marLeft w:val="0"/>
              <w:marRight w:val="0"/>
              <w:marTop w:val="0"/>
              <w:marBottom w:val="300"/>
              <w:divBdr>
                <w:top w:val="none" w:sz="0" w:space="0" w:color="auto"/>
                <w:left w:val="none" w:sz="0" w:space="0" w:color="auto"/>
                <w:bottom w:val="none" w:sz="0" w:space="0" w:color="auto"/>
                <w:right w:val="none" w:sz="0" w:space="0" w:color="auto"/>
              </w:divBdr>
              <w:divsChild>
                <w:div w:id="951130405">
                  <w:marLeft w:val="0"/>
                  <w:marRight w:val="0"/>
                  <w:marTop w:val="0"/>
                  <w:marBottom w:val="300"/>
                  <w:divBdr>
                    <w:top w:val="none" w:sz="0" w:space="0" w:color="auto"/>
                    <w:left w:val="none" w:sz="0" w:space="0" w:color="auto"/>
                    <w:bottom w:val="none" w:sz="0" w:space="0" w:color="auto"/>
                    <w:right w:val="none" w:sz="0" w:space="0" w:color="auto"/>
                  </w:divBdr>
                </w:div>
                <w:div w:id="928655303">
                  <w:marLeft w:val="0"/>
                  <w:marRight w:val="0"/>
                  <w:marTop w:val="0"/>
                  <w:marBottom w:val="300"/>
                  <w:divBdr>
                    <w:top w:val="none" w:sz="0" w:space="0" w:color="auto"/>
                    <w:left w:val="none" w:sz="0" w:space="0" w:color="auto"/>
                    <w:bottom w:val="none" w:sz="0" w:space="0" w:color="auto"/>
                    <w:right w:val="none" w:sz="0" w:space="0" w:color="auto"/>
                  </w:divBdr>
                </w:div>
                <w:div w:id="390227120">
                  <w:marLeft w:val="0"/>
                  <w:marRight w:val="0"/>
                  <w:marTop w:val="0"/>
                  <w:marBottom w:val="300"/>
                  <w:divBdr>
                    <w:top w:val="none" w:sz="0" w:space="0" w:color="auto"/>
                    <w:left w:val="none" w:sz="0" w:space="0" w:color="auto"/>
                    <w:bottom w:val="none" w:sz="0" w:space="0" w:color="auto"/>
                    <w:right w:val="none" w:sz="0" w:space="0" w:color="auto"/>
                  </w:divBdr>
                </w:div>
                <w:div w:id="162111244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437675313">
      <w:bodyDiv w:val="1"/>
      <w:marLeft w:val="0"/>
      <w:marRight w:val="0"/>
      <w:marTop w:val="0"/>
      <w:marBottom w:val="0"/>
      <w:divBdr>
        <w:top w:val="none" w:sz="0" w:space="0" w:color="auto"/>
        <w:left w:val="none" w:sz="0" w:space="0" w:color="auto"/>
        <w:bottom w:val="none" w:sz="0" w:space="0" w:color="auto"/>
        <w:right w:val="none" w:sz="0" w:space="0" w:color="auto"/>
      </w:divBdr>
      <w:divsChild>
        <w:div w:id="41640048">
          <w:marLeft w:val="0"/>
          <w:marRight w:val="0"/>
          <w:marTop w:val="115"/>
          <w:marBottom w:val="115"/>
          <w:divBdr>
            <w:top w:val="none" w:sz="0" w:space="0" w:color="auto"/>
            <w:left w:val="none" w:sz="0" w:space="0" w:color="auto"/>
            <w:bottom w:val="none" w:sz="0" w:space="0" w:color="auto"/>
            <w:right w:val="none" w:sz="0" w:space="0" w:color="auto"/>
          </w:divBdr>
          <w:divsChild>
            <w:div w:id="46538904">
              <w:marLeft w:val="0"/>
              <w:marRight w:val="0"/>
              <w:marTop w:val="100"/>
              <w:marBottom w:val="100"/>
              <w:divBdr>
                <w:top w:val="none" w:sz="0" w:space="0" w:color="auto"/>
                <w:left w:val="none" w:sz="0" w:space="0" w:color="auto"/>
                <w:bottom w:val="none" w:sz="0" w:space="0" w:color="auto"/>
                <w:right w:val="none" w:sz="0" w:space="0" w:color="auto"/>
              </w:divBdr>
              <w:divsChild>
                <w:div w:id="830485668">
                  <w:marLeft w:val="0"/>
                  <w:marRight w:val="0"/>
                  <w:marTop w:val="0"/>
                  <w:marBottom w:val="0"/>
                  <w:divBdr>
                    <w:top w:val="none" w:sz="0" w:space="0" w:color="auto"/>
                    <w:left w:val="none" w:sz="0" w:space="0" w:color="auto"/>
                    <w:bottom w:val="none" w:sz="0" w:space="0" w:color="auto"/>
                    <w:right w:val="none" w:sz="0" w:space="0" w:color="auto"/>
                  </w:divBdr>
                  <w:divsChild>
                    <w:div w:id="22406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545739">
      <w:bodyDiv w:val="1"/>
      <w:marLeft w:val="0"/>
      <w:marRight w:val="0"/>
      <w:marTop w:val="0"/>
      <w:marBottom w:val="0"/>
      <w:divBdr>
        <w:top w:val="none" w:sz="0" w:space="0" w:color="auto"/>
        <w:left w:val="none" w:sz="0" w:space="0" w:color="auto"/>
        <w:bottom w:val="none" w:sz="0" w:space="0" w:color="auto"/>
        <w:right w:val="none" w:sz="0" w:space="0" w:color="auto"/>
      </w:divBdr>
      <w:divsChild>
        <w:div w:id="346061887">
          <w:marLeft w:val="0"/>
          <w:marRight w:val="0"/>
          <w:marTop w:val="0"/>
          <w:marBottom w:val="0"/>
          <w:divBdr>
            <w:top w:val="none" w:sz="0" w:space="0" w:color="auto"/>
            <w:left w:val="none" w:sz="0" w:space="0" w:color="auto"/>
            <w:bottom w:val="none" w:sz="0" w:space="0" w:color="auto"/>
            <w:right w:val="none" w:sz="0" w:space="0" w:color="auto"/>
          </w:divBdr>
          <w:divsChild>
            <w:div w:id="381833443">
              <w:marLeft w:val="0"/>
              <w:marRight w:val="0"/>
              <w:marTop w:val="115"/>
              <w:marBottom w:val="115"/>
              <w:divBdr>
                <w:top w:val="none" w:sz="0" w:space="0" w:color="auto"/>
                <w:left w:val="none" w:sz="0" w:space="0" w:color="auto"/>
                <w:bottom w:val="none" w:sz="0" w:space="0" w:color="auto"/>
                <w:right w:val="none" w:sz="0" w:space="0" w:color="auto"/>
              </w:divBdr>
              <w:divsChild>
                <w:div w:id="2118409713">
                  <w:marLeft w:val="0"/>
                  <w:marRight w:val="0"/>
                  <w:marTop w:val="100"/>
                  <w:marBottom w:val="100"/>
                  <w:divBdr>
                    <w:top w:val="none" w:sz="0" w:space="0" w:color="auto"/>
                    <w:left w:val="none" w:sz="0" w:space="0" w:color="auto"/>
                    <w:bottom w:val="none" w:sz="0" w:space="0" w:color="auto"/>
                    <w:right w:val="none" w:sz="0" w:space="0" w:color="auto"/>
                  </w:divBdr>
                  <w:divsChild>
                    <w:div w:id="471599398">
                      <w:marLeft w:val="0"/>
                      <w:marRight w:val="0"/>
                      <w:marTop w:val="0"/>
                      <w:marBottom w:val="0"/>
                      <w:divBdr>
                        <w:top w:val="none" w:sz="0" w:space="0" w:color="auto"/>
                        <w:left w:val="none" w:sz="0" w:space="0" w:color="auto"/>
                        <w:bottom w:val="none" w:sz="0" w:space="0" w:color="auto"/>
                        <w:right w:val="none" w:sz="0" w:space="0" w:color="auto"/>
                      </w:divBdr>
                      <w:divsChild>
                        <w:div w:id="205326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088930">
              <w:marLeft w:val="0"/>
              <w:marRight w:val="0"/>
              <w:marTop w:val="0"/>
              <w:marBottom w:val="92"/>
              <w:divBdr>
                <w:top w:val="single" w:sz="4" w:space="0" w:color="auto"/>
                <w:left w:val="single" w:sz="18" w:space="0" w:color="auto"/>
                <w:bottom w:val="single" w:sz="4" w:space="0" w:color="auto"/>
                <w:right w:val="single" w:sz="4" w:space="0" w:color="auto"/>
              </w:divBdr>
            </w:div>
            <w:div w:id="620501175">
              <w:marLeft w:val="0"/>
              <w:marRight w:val="0"/>
              <w:marTop w:val="0"/>
              <w:marBottom w:val="92"/>
              <w:divBdr>
                <w:top w:val="single" w:sz="4" w:space="0" w:color="auto"/>
                <w:left w:val="single" w:sz="18" w:space="0" w:color="auto"/>
                <w:bottom w:val="single" w:sz="4" w:space="0" w:color="auto"/>
                <w:right w:val="single" w:sz="4" w:space="0" w:color="auto"/>
              </w:divBdr>
            </w:div>
            <w:div w:id="1436947292">
              <w:marLeft w:val="0"/>
              <w:marRight w:val="0"/>
              <w:marTop w:val="0"/>
              <w:marBottom w:val="92"/>
              <w:divBdr>
                <w:top w:val="single" w:sz="4" w:space="0" w:color="auto"/>
                <w:left w:val="single" w:sz="18" w:space="0" w:color="auto"/>
                <w:bottom w:val="single" w:sz="4" w:space="0" w:color="auto"/>
                <w:right w:val="single" w:sz="4" w:space="0" w:color="auto"/>
              </w:divBdr>
            </w:div>
            <w:div w:id="1207444980">
              <w:marLeft w:val="0"/>
              <w:marRight w:val="0"/>
              <w:marTop w:val="0"/>
              <w:marBottom w:val="92"/>
              <w:divBdr>
                <w:top w:val="single" w:sz="4" w:space="0" w:color="auto"/>
                <w:left w:val="single" w:sz="18" w:space="0" w:color="auto"/>
                <w:bottom w:val="single" w:sz="4" w:space="0" w:color="auto"/>
                <w:right w:val="single" w:sz="4" w:space="0" w:color="auto"/>
              </w:divBdr>
            </w:div>
            <w:div w:id="1196693108">
              <w:marLeft w:val="0"/>
              <w:marRight w:val="0"/>
              <w:marTop w:val="0"/>
              <w:marBottom w:val="92"/>
              <w:divBdr>
                <w:top w:val="single" w:sz="4" w:space="0" w:color="auto"/>
                <w:left w:val="single" w:sz="18" w:space="0" w:color="auto"/>
                <w:bottom w:val="single" w:sz="4" w:space="0" w:color="auto"/>
                <w:right w:val="single" w:sz="4" w:space="0" w:color="auto"/>
              </w:divBdr>
            </w:div>
            <w:div w:id="402144792">
              <w:marLeft w:val="0"/>
              <w:marRight w:val="0"/>
              <w:marTop w:val="0"/>
              <w:marBottom w:val="92"/>
              <w:divBdr>
                <w:top w:val="single" w:sz="4" w:space="0" w:color="auto"/>
                <w:left w:val="single" w:sz="18" w:space="0" w:color="auto"/>
                <w:bottom w:val="single" w:sz="4" w:space="0" w:color="auto"/>
                <w:right w:val="single" w:sz="4" w:space="0" w:color="auto"/>
              </w:divBdr>
            </w:div>
            <w:div w:id="802967620">
              <w:marLeft w:val="0"/>
              <w:marRight w:val="0"/>
              <w:marTop w:val="346"/>
              <w:marBottom w:val="0"/>
              <w:divBdr>
                <w:top w:val="none" w:sz="0" w:space="0" w:color="auto"/>
                <w:left w:val="none" w:sz="0" w:space="0" w:color="auto"/>
                <w:bottom w:val="none" w:sz="0" w:space="0" w:color="auto"/>
                <w:right w:val="none" w:sz="0" w:space="0" w:color="auto"/>
              </w:divBdr>
            </w:div>
            <w:div w:id="1819344910">
              <w:marLeft w:val="0"/>
              <w:marRight w:val="0"/>
              <w:marTop w:val="0"/>
              <w:marBottom w:val="0"/>
              <w:divBdr>
                <w:top w:val="none" w:sz="0" w:space="0" w:color="auto"/>
                <w:left w:val="none" w:sz="0" w:space="0" w:color="auto"/>
                <w:bottom w:val="none" w:sz="0" w:space="0" w:color="auto"/>
                <w:right w:val="none" w:sz="0" w:space="0" w:color="auto"/>
              </w:divBdr>
            </w:div>
          </w:divsChild>
        </w:div>
        <w:div w:id="973830708">
          <w:marLeft w:val="0"/>
          <w:marRight w:val="0"/>
          <w:marTop w:val="0"/>
          <w:marBottom w:val="0"/>
          <w:divBdr>
            <w:top w:val="none" w:sz="0" w:space="0" w:color="auto"/>
            <w:left w:val="none" w:sz="0" w:space="0" w:color="auto"/>
            <w:bottom w:val="none" w:sz="0" w:space="0" w:color="auto"/>
            <w:right w:val="none" w:sz="0" w:space="0" w:color="auto"/>
          </w:divBdr>
        </w:div>
      </w:divsChild>
    </w:div>
    <w:div w:id="1456407568">
      <w:bodyDiv w:val="1"/>
      <w:marLeft w:val="0"/>
      <w:marRight w:val="0"/>
      <w:marTop w:val="0"/>
      <w:marBottom w:val="0"/>
      <w:divBdr>
        <w:top w:val="none" w:sz="0" w:space="0" w:color="auto"/>
        <w:left w:val="none" w:sz="0" w:space="0" w:color="auto"/>
        <w:bottom w:val="none" w:sz="0" w:space="0" w:color="auto"/>
        <w:right w:val="none" w:sz="0" w:space="0" w:color="auto"/>
      </w:divBdr>
      <w:divsChild>
        <w:div w:id="1955792614">
          <w:marLeft w:val="0"/>
          <w:marRight w:val="0"/>
          <w:marTop w:val="0"/>
          <w:marBottom w:val="0"/>
          <w:divBdr>
            <w:top w:val="none" w:sz="0" w:space="0" w:color="auto"/>
            <w:left w:val="none" w:sz="0" w:space="0" w:color="auto"/>
            <w:bottom w:val="none" w:sz="0" w:space="0" w:color="auto"/>
            <w:right w:val="none" w:sz="0" w:space="0" w:color="auto"/>
          </w:divBdr>
        </w:div>
        <w:div w:id="961962547">
          <w:marLeft w:val="0"/>
          <w:marRight w:val="0"/>
          <w:marTop w:val="360"/>
          <w:marBottom w:val="0"/>
          <w:divBdr>
            <w:top w:val="none" w:sz="0" w:space="0" w:color="auto"/>
            <w:left w:val="none" w:sz="0" w:space="0" w:color="auto"/>
            <w:bottom w:val="single" w:sz="8" w:space="6" w:color="D9DCDF"/>
            <w:right w:val="none" w:sz="0" w:space="0" w:color="auto"/>
          </w:divBdr>
          <w:divsChild>
            <w:div w:id="818234518">
              <w:marLeft w:val="540"/>
              <w:marRight w:val="0"/>
              <w:marTop w:val="0"/>
              <w:marBottom w:val="0"/>
              <w:divBdr>
                <w:top w:val="none" w:sz="0" w:space="0" w:color="auto"/>
                <w:left w:val="none" w:sz="0" w:space="0" w:color="auto"/>
                <w:bottom w:val="none" w:sz="0" w:space="0" w:color="auto"/>
                <w:right w:val="none" w:sz="0" w:space="0" w:color="auto"/>
              </w:divBdr>
            </w:div>
            <w:div w:id="1529677618">
              <w:marLeft w:val="540"/>
              <w:marRight w:val="0"/>
              <w:marTop w:val="0"/>
              <w:marBottom w:val="0"/>
              <w:divBdr>
                <w:top w:val="none" w:sz="0" w:space="0" w:color="auto"/>
                <w:left w:val="none" w:sz="0" w:space="0" w:color="auto"/>
                <w:bottom w:val="none" w:sz="0" w:space="0" w:color="auto"/>
                <w:right w:val="none" w:sz="0" w:space="0" w:color="auto"/>
              </w:divBdr>
            </w:div>
            <w:div w:id="501044872">
              <w:marLeft w:val="360"/>
              <w:marRight w:val="0"/>
              <w:marTop w:val="0"/>
              <w:marBottom w:val="0"/>
              <w:divBdr>
                <w:top w:val="none" w:sz="0" w:space="0" w:color="auto"/>
                <w:left w:val="none" w:sz="0" w:space="0" w:color="auto"/>
                <w:bottom w:val="none" w:sz="0" w:space="0" w:color="auto"/>
                <w:right w:val="none" w:sz="0" w:space="0" w:color="auto"/>
              </w:divBdr>
            </w:div>
            <w:div w:id="1413548540">
              <w:marLeft w:val="360"/>
              <w:marRight w:val="0"/>
              <w:marTop w:val="0"/>
              <w:marBottom w:val="0"/>
              <w:divBdr>
                <w:top w:val="none" w:sz="0" w:space="0" w:color="auto"/>
                <w:left w:val="none" w:sz="0" w:space="0" w:color="auto"/>
                <w:bottom w:val="none" w:sz="0" w:space="0" w:color="auto"/>
                <w:right w:val="none" w:sz="0" w:space="0" w:color="auto"/>
              </w:divBdr>
            </w:div>
            <w:div w:id="179437859">
              <w:marLeft w:val="180"/>
              <w:marRight w:val="0"/>
              <w:marTop w:val="0"/>
              <w:marBottom w:val="0"/>
              <w:divBdr>
                <w:top w:val="none" w:sz="0" w:space="0" w:color="auto"/>
                <w:left w:val="none" w:sz="0" w:space="0" w:color="auto"/>
                <w:bottom w:val="none" w:sz="0" w:space="0" w:color="auto"/>
                <w:right w:val="none" w:sz="0" w:space="0" w:color="auto"/>
              </w:divBdr>
            </w:div>
            <w:div w:id="776751563">
              <w:marLeft w:val="540"/>
              <w:marRight w:val="0"/>
              <w:marTop w:val="0"/>
              <w:marBottom w:val="0"/>
              <w:divBdr>
                <w:top w:val="none" w:sz="0" w:space="0" w:color="auto"/>
                <w:left w:val="none" w:sz="0" w:space="0" w:color="auto"/>
                <w:bottom w:val="none" w:sz="0" w:space="0" w:color="auto"/>
                <w:right w:val="none" w:sz="0" w:space="0" w:color="auto"/>
              </w:divBdr>
            </w:div>
            <w:div w:id="435949759">
              <w:marLeft w:val="540"/>
              <w:marRight w:val="0"/>
              <w:marTop w:val="0"/>
              <w:marBottom w:val="0"/>
              <w:divBdr>
                <w:top w:val="none" w:sz="0" w:space="0" w:color="auto"/>
                <w:left w:val="none" w:sz="0" w:space="0" w:color="auto"/>
                <w:bottom w:val="none" w:sz="0" w:space="0" w:color="auto"/>
                <w:right w:val="none" w:sz="0" w:space="0" w:color="auto"/>
              </w:divBdr>
            </w:div>
            <w:div w:id="1871525974">
              <w:marLeft w:val="540"/>
              <w:marRight w:val="0"/>
              <w:marTop w:val="0"/>
              <w:marBottom w:val="0"/>
              <w:divBdr>
                <w:top w:val="none" w:sz="0" w:space="0" w:color="auto"/>
                <w:left w:val="none" w:sz="0" w:space="0" w:color="auto"/>
                <w:bottom w:val="none" w:sz="0" w:space="0" w:color="auto"/>
                <w:right w:val="none" w:sz="0" w:space="0" w:color="auto"/>
              </w:divBdr>
            </w:div>
            <w:div w:id="1152450611">
              <w:marLeft w:val="540"/>
              <w:marRight w:val="0"/>
              <w:marTop w:val="0"/>
              <w:marBottom w:val="0"/>
              <w:divBdr>
                <w:top w:val="none" w:sz="0" w:space="0" w:color="auto"/>
                <w:left w:val="none" w:sz="0" w:space="0" w:color="auto"/>
                <w:bottom w:val="none" w:sz="0" w:space="0" w:color="auto"/>
                <w:right w:val="none" w:sz="0" w:space="0" w:color="auto"/>
              </w:divBdr>
            </w:div>
            <w:div w:id="757754473">
              <w:marLeft w:val="540"/>
              <w:marRight w:val="0"/>
              <w:marTop w:val="0"/>
              <w:marBottom w:val="0"/>
              <w:divBdr>
                <w:top w:val="none" w:sz="0" w:space="0" w:color="auto"/>
                <w:left w:val="none" w:sz="0" w:space="0" w:color="auto"/>
                <w:bottom w:val="none" w:sz="0" w:space="0" w:color="auto"/>
                <w:right w:val="none" w:sz="0" w:space="0" w:color="auto"/>
              </w:divBdr>
            </w:div>
            <w:div w:id="1667322635">
              <w:marLeft w:val="540"/>
              <w:marRight w:val="0"/>
              <w:marTop w:val="0"/>
              <w:marBottom w:val="0"/>
              <w:divBdr>
                <w:top w:val="none" w:sz="0" w:space="0" w:color="auto"/>
                <w:left w:val="none" w:sz="0" w:space="0" w:color="auto"/>
                <w:bottom w:val="none" w:sz="0" w:space="0" w:color="auto"/>
                <w:right w:val="none" w:sz="0" w:space="0" w:color="auto"/>
              </w:divBdr>
            </w:div>
            <w:div w:id="2025280403">
              <w:marLeft w:val="540"/>
              <w:marRight w:val="0"/>
              <w:marTop w:val="0"/>
              <w:marBottom w:val="0"/>
              <w:divBdr>
                <w:top w:val="none" w:sz="0" w:space="0" w:color="auto"/>
                <w:left w:val="none" w:sz="0" w:space="0" w:color="auto"/>
                <w:bottom w:val="none" w:sz="0" w:space="0" w:color="auto"/>
                <w:right w:val="none" w:sz="0" w:space="0" w:color="auto"/>
              </w:divBdr>
            </w:div>
            <w:div w:id="1360622971">
              <w:marLeft w:val="540"/>
              <w:marRight w:val="0"/>
              <w:marTop w:val="0"/>
              <w:marBottom w:val="0"/>
              <w:divBdr>
                <w:top w:val="none" w:sz="0" w:space="0" w:color="auto"/>
                <w:left w:val="none" w:sz="0" w:space="0" w:color="auto"/>
                <w:bottom w:val="none" w:sz="0" w:space="0" w:color="auto"/>
                <w:right w:val="none" w:sz="0" w:space="0" w:color="auto"/>
              </w:divBdr>
            </w:div>
            <w:div w:id="344090682">
              <w:marLeft w:val="540"/>
              <w:marRight w:val="0"/>
              <w:marTop w:val="0"/>
              <w:marBottom w:val="0"/>
              <w:divBdr>
                <w:top w:val="none" w:sz="0" w:space="0" w:color="auto"/>
                <w:left w:val="none" w:sz="0" w:space="0" w:color="auto"/>
                <w:bottom w:val="none" w:sz="0" w:space="0" w:color="auto"/>
                <w:right w:val="none" w:sz="0" w:space="0" w:color="auto"/>
              </w:divBdr>
            </w:div>
            <w:div w:id="849367262">
              <w:marLeft w:val="540"/>
              <w:marRight w:val="0"/>
              <w:marTop w:val="0"/>
              <w:marBottom w:val="0"/>
              <w:divBdr>
                <w:top w:val="none" w:sz="0" w:space="0" w:color="auto"/>
                <w:left w:val="none" w:sz="0" w:space="0" w:color="auto"/>
                <w:bottom w:val="none" w:sz="0" w:space="0" w:color="auto"/>
                <w:right w:val="none" w:sz="0" w:space="0" w:color="auto"/>
              </w:divBdr>
            </w:div>
            <w:div w:id="1806043847">
              <w:marLeft w:val="540"/>
              <w:marRight w:val="0"/>
              <w:marTop w:val="0"/>
              <w:marBottom w:val="0"/>
              <w:divBdr>
                <w:top w:val="none" w:sz="0" w:space="0" w:color="auto"/>
                <w:left w:val="none" w:sz="0" w:space="0" w:color="auto"/>
                <w:bottom w:val="none" w:sz="0" w:space="0" w:color="auto"/>
                <w:right w:val="none" w:sz="0" w:space="0" w:color="auto"/>
              </w:divBdr>
            </w:div>
            <w:div w:id="2029330688">
              <w:marLeft w:val="540"/>
              <w:marRight w:val="0"/>
              <w:marTop w:val="0"/>
              <w:marBottom w:val="0"/>
              <w:divBdr>
                <w:top w:val="none" w:sz="0" w:space="0" w:color="auto"/>
                <w:left w:val="none" w:sz="0" w:space="0" w:color="auto"/>
                <w:bottom w:val="none" w:sz="0" w:space="0" w:color="auto"/>
                <w:right w:val="none" w:sz="0" w:space="0" w:color="auto"/>
              </w:divBdr>
            </w:div>
            <w:div w:id="126750564">
              <w:marLeft w:val="180"/>
              <w:marRight w:val="0"/>
              <w:marTop w:val="0"/>
              <w:marBottom w:val="0"/>
              <w:divBdr>
                <w:top w:val="none" w:sz="0" w:space="0" w:color="auto"/>
                <w:left w:val="none" w:sz="0" w:space="0" w:color="auto"/>
                <w:bottom w:val="none" w:sz="0" w:space="0" w:color="auto"/>
                <w:right w:val="none" w:sz="0" w:space="0" w:color="auto"/>
              </w:divBdr>
            </w:div>
            <w:div w:id="1982075103">
              <w:marLeft w:val="180"/>
              <w:marRight w:val="0"/>
              <w:marTop w:val="0"/>
              <w:marBottom w:val="0"/>
              <w:divBdr>
                <w:top w:val="none" w:sz="0" w:space="0" w:color="auto"/>
                <w:left w:val="none" w:sz="0" w:space="0" w:color="auto"/>
                <w:bottom w:val="none" w:sz="0" w:space="0" w:color="auto"/>
                <w:right w:val="none" w:sz="0" w:space="0" w:color="auto"/>
              </w:divBdr>
            </w:div>
            <w:div w:id="1419207032">
              <w:marLeft w:val="540"/>
              <w:marRight w:val="0"/>
              <w:marTop w:val="0"/>
              <w:marBottom w:val="0"/>
              <w:divBdr>
                <w:top w:val="none" w:sz="0" w:space="0" w:color="auto"/>
                <w:left w:val="none" w:sz="0" w:space="0" w:color="auto"/>
                <w:bottom w:val="none" w:sz="0" w:space="0" w:color="auto"/>
                <w:right w:val="none" w:sz="0" w:space="0" w:color="auto"/>
              </w:divBdr>
            </w:div>
            <w:div w:id="1276594455">
              <w:marLeft w:val="0"/>
              <w:marRight w:val="0"/>
              <w:marTop w:val="0"/>
              <w:marBottom w:val="0"/>
              <w:divBdr>
                <w:top w:val="none" w:sz="0" w:space="0" w:color="auto"/>
                <w:left w:val="none" w:sz="0" w:space="0" w:color="auto"/>
                <w:bottom w:val="none" w:sz="0" w:space="0" w:color="auto"/>
                <w:right w:val="none" w:sz="0" w:space="0" w:color="auto"/>
              </w:divBdr>
            </w:div>
            <w:div w:id="316763352">
              <w:marLeft w:val="0"/>
              <w:marRight w:val="0"/>
              <w:marTop w:val="0"/>
              <w:marBottom w:val="0"/>
              <w:divBdr>
                <w:top w:val="none" w:sz="0" w:space="0" w:color="auto"/>
                <w:left w:val="none" w:sz="0" w:space="0" w:color="auto"/>
                <w:bottom w:val="none" w:sz="0" w:space="0" w:color="auto"/>
                <w:right w:val="none" w:sz="0" w:space="0" w:color="auto"/>
              </w:divBdr>
            </w:div>
            <w:div w:id="1248687958">
              <w:marLeft w:val="540"/>
              <w:marRight w:val="0"/>
              <w:marTop w:val="0"/>
              <w:marBottom w:val="0"/>
              <w:divBdr>
                <w:top w:val="none" w:sz="0" w:space="0" w:color="auto"/>
                <w:left w:val="none" w:sz="0" w:space="0" w:color="auto"/>
                <w:bottom w:val="none" w:sz="0" w:space="0" w:color="auto"/>
                <w:right w:val="none" w:sz="0" w:space="0" w:color="auto"/>
              </w:divBdr>
            </w:div>
            <w:div w:id="1402370851">
              <w:marLeft w:val="180"/>
              <w:marRight w:val="0"/>
              <w:marTop w:val="0"/>
              <w:marBottom w:val="0"/>
              <w:divBdr>
                <w:top w:val="none" w:sz="0" w:space="0" w:color="auto"/>
                <w:left w:val="none" w:sz="0" w:space="0" w:color="auto"/>
                <w:bottom w:val="none" w:sz="0" w:space="0" w:color="auto"/>
                <w:right w:val="none" w:sz="0" w:space="0" w:color="auto"/>
              </w:divBdr>
            </w:div>
            <w:div w:id="467017355">
              <w:marLeft w:val="180"/>
              <w:marRight w:val="0"/>
              <w:marTop w:val="0"/>
              <w:marBottom w:val="0"/>
              <w:divBdr>
                <w:top w:val="none" w:sz="0" w:space="0" w:color="auto"/>
                <w:left w:val="none" w:sz="0" w:space="0" w:color="auto"/>
                <w:bottom w:val="none" w:sz="0" w:space="0" w:color="auto"/>
                <w:right w:val="none" w:sz="0" w:space="0" w:color="auto"/>
              </w:divBdr>
            </w:div>
            <w:div w:id="1348872558">
              <w:marLeft w:val="180"/>
              <w:marRight w:val="0"/>
              <w:marTop w:val="0"/>
              <w:marBottom w:val="0"/>
              <w:divBdr>
                <w:top w:val="none" w:sz="0" w:space="0" w:color="auto"/>
                <w:left w:val="none" w:sz="0" w:space="0" w:color="auto"/>
                <w:bottom w:val="none" w:sz="0" w:space="0" w:color="auto"/>
                <w:right w:val="none" w:sz="0" w:space="0" w:color="auto"/>
              </w:divBdr>
            </w:div>
            <w:div w:id="1887834694">
              <w:marLeft w:val="540"/>
              <w:marRight w:val="0"/>
              <w:marTop w:val="0"/>
              <w:marBottom w:val="0"/>
              <w:divBdr>
                <w:top w:val="none" w:sz="0" w:space="0" w:color="auto"/>
                <w:left w:val="none" w:sz="0" w:space="0" w:color="auto"/>
                <w:bottom w:val="none" w:sz="0" w:space="0" w:color="auto"/>
                <w:right w:val="none" w:sz="0" w:space="0" w:color="auto"/>
              </w:divBdr>
            </w:div>
            <w:div w:id="492334725">
              <w:marLeft w:val="180"/>
              <w:marRight w:val="0"/>
              <w:marTop w:val="0"/>
              <w:marBottom w:val="0"/>
              <w:divBdr>
                <w:top w:val="none" w:sz="0" w:space="0" w:color="auto"/>
                <w:left w:val="none" w:sz="0" w:space="0" w:color="auto"/>
                <w:bottom w:val="none" w:sz="0" w:space="0" w:color="auto"/>
                <w:right w:val="none" w:sz="0" w:space="0" w:color="auto"/>
              </w:divBdr>
            </w:div>
            <w:div w:id="56561996">
              <w:marLeft w:val="180"/>
              <w:marRight w:val="0"/>
              <w:marTop w:val="0"/>
              <w:marBottom w:val="0"/>
              <w:divBdr>
                <w:top w:val="none" w:sz="0" w:space="0" w:color="auto"/>
                <w:left w:val="none" w:sz="0" w:space="0" w:color="auto"/>
                <w:bottom w:val="none" w:sz="0" w:space="0" w:color="auto"/>
                <w:right w:val="none" w:sz="0" w:space="0" w:color="auto"/>
              </w:divBdr>
            </w:div>
            <w:div w:id="510608944">
              <w:marLeft w:val="-540"/>
              <w:marRight w:val="0"/>
              <w:marTop w:val="0"/>
              <w:marBottom w:val="0"/>
              <w:divBdr>
                <w:top w:val="none" w:sz="0" w:space="0" w:color="auto"/>
                <w:left w:val="none" w:sz="0" w:space="0" w:color="auto"/>
                <w:bottom w:val="none" w:sz="0" w:space="0" w:color="auto"/>
                <w:right w:val="none" w:sz="0" w:space="0" w:color="auto"/>
              </w:divBdr>
            </w:div>
            <w:div w:id="1072434581">
              <w:marLeft w:val="-540"/>
              <w:marRight w:val="0"/>
              <w:marTop w:val="0"/>
              <w:marBottom w:val="0"/>
              <w:divBdr>
                <w:top w:val="none" w:sz="0" w:space="0" w:color="auto"/>
                <w:left w:val="none" w:sz="0" w:space="0" w:color="auto"/>
                <w:bottom w:val="none" w:sz="0" w:space="0" w:color="auto"/>
                <w:right w:val="none" w:sz="0" w:space="0" w:color="auto"/>
              </w:divBdr>
            </w:div>
            <w:div w:id="119349161">
              <w:marLeft w:val="-540"/>
              <w:marRight w:val="0"/>
              <w:marTop w:val="0"/>
              <w:marBottom w:val="0"/>
              <w:divBdr>
                <w:top w:val="none" w:sz="0" w:space="0" w:color="auto"/>
                <w:left w:val="none" w:sz="0" w:space="0" w:color="auto"/>
                <w:bottom w:val="none" w:sz="0" w:space="0" w:color="auto"/>
                <w:right w:val="none" w:sz="0" w:space="0" w:color="auto"/>
              </w:divBdr>
            </w:div>
            <w:div w:id="861822843">
              <w:marLeft w:val="-540"/>
              <w:marRight w:val="0"/>
              <w:marTop w:val="0"/>
              <w:marBottom w:val="0"/>
              <w:divBdr>
                <w:top w:val="none" w:sz="0" w:space="0" w:color="auto"/>
                <w:left w:val="none" w:sz="0" w:space="0" w:color="auto"/>
                <w:bottom w:val="none" w:sz="0" w:space="0" w:color="auto"/>
                <w:right w:val="none" w:sz="0" w:space="0" w:color="auto"/>
              </w:divBdr>
            </w:div>
            <w:div w:id="72629713">
              <w:marLeft w:val="180"/>
              <w:marRight w:val="0"/>
              <w:marTop w:val="0"/>
              <w:marBottom w:val="0"/>
              <w:divBdr>
                <w:top w:val="none" w:sz="0" w:space="0" w:color="auto"/>
                <w:left w:val="none" w:sz="0" w:space="0" w:color="auto"/>
                <w:bottom w:val="none" w:sz="0" w:space="0" w:color="auto"/>
                <w:right w:val="none" w:sz="0" w:space="0" w:color="auto"/>
              </w:divBdr>
            </w:div>
            <w:div w:id="200561742">
              <w:marLeft w:val="540"/>
              <w:marRight w:val="0"/>
              <w:marTop w:val="0"/>
              <w:marBottom w:val="0"/>
              <w:divBdr>
                <w:top w:val="none" w:sz="0" w:space="0" w:color="auto"/>
                <w:left w:val="none" w:sz="0" w:space="0" w:color="auto"/>
                <w:bottom w:val="none" w:sz="0" w:space="0" w:color="auto"/>
                <w:right w:val="none" w:sz="0" w:space="0" w:color="auto"/>
              </w:divBdr>
            </w:div>
            <w:div w:id="1505390841">
              <w:marLeft w:val="540"/>
              <w:marRight w:val="0"/>
              <w:marTop w:val="0"/>
              <w:marBottom w:val="0"/>
              <w:divBdr>
                <w:top w:val="none" w:sz="0" w:space="0" w:color="auto"/>
                <w:left w:val="none" w:sz="0" w:space="0" w:color="auto"/>
                <w:bottom w:val="none" w:sz="0" w:space="0" w:color="auto"/>
                <w:right w:val="none" w:sz="0" w:space="0" w:color="auto"/>
              </w:divBdr>
            </w:div>
          </w:divsChild>
        </w:div>
      </w:divsChild>
    </w:div>
    <w:div w:id="1463620559">
      <w:bodyDiv w:val="1"/>
      <w:marLeft w:val="0"/>
      <w:marRight w:val="0"/>
      <w:marTop w:val="0"/>
      <w:marBottom w:val="0"/>
      <w:divBdr>
        <w:top w:val="none" w:sz="0" w:space="0" w:color="auto"/>
        <w:left w:val="none" w:sz="0" w:space="0" w:color="auto"/>
        <w:bottom w:val="none" w:sz="0" w:space="0" w:color="auto"/>
        <w:right w:val="none" w:sz="0" w:space="0" w:color="auto"/>
      </w:divBdr>
      <w:divsChild>
        <w:div w:id="1642802655">
          <w:marLeft w:val="0"/>
          <w:marRight w:val="0"/>
          <w:marTop w:val="115"/>
          <w:marBottom w:val="115"/>
          <w:divBdr>
            <w:top w:val="none" w:sz="0" w:space="0" w:color="auto"/>
            <w:left w:val="none" w:sz="0" w:space="0" w:color="auto"/>
            <w:bottom w:val="none" w:sz="0" w:space="0" w:color="auto"/>
            <w:right w:val="none" w:sz="0" w:space="0" w:color="auto"/>
          </w:divBdr>
          <w:divsChild>
            <w:div w:id="897548022">
              <w:marLeft w:val="0"/>
              <w:marRight w:val="0"/>
              <w:marTop w:val="100"/>
              <w:marBottom w:val="100"/>
              <w:divBdr>
                <w:top w:val="none" w:sz="0" w:space="0" w:color="auto"/>
                <w:left w:val="none" w:sz="0" w:space="0" w:color="auto"/>
                <w:bottom w:val="none" w:sz="0" w:space="0" w:color="auto"/>
                <w:right w:val="none" w:sz="0" w:space="0" w:color="auto"/>
              </w:divBdr>
              <w:divsChild>
                <w:div w:id="1771512239">
                  <w:marLeft w:val="0"/>
                  <w:marRight w:val="0"/>
                  <w:marTop w:val="0"/>
                  <w:marBottom w:val="0"/>
                  <w:divBdr>
                    <w:top w:val="none" w:sz="0" w:space="0" w:color="auto"/>
                    <w:left w:val="none" w:sz="0" w:space="0" w:color="auto"/>
                    <w:bottom w:val="none" w:sz="0" w:space="0" w:color="auto"/>
                    <w:right w:val="none" w:sz="0" w:space="0" w:color="auto"/>
                  </w:divBdr>
                  <w:divsChild>
                    <w:div w:id="19901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915703">
          <w:marLeft w:val="0"/>
          <w:marRight w:val="0"/>
          <w:marTop w:val="0"/>
          <w:marBottom w:val="92"/>
          <w:divBdr>
            <w:top w:val="single" w:sz="4" w:space="0" w:color="auto"/>
            <w:left w:val="single" w:sz="18" w:space="0" w:color="auto"/>
            <w:bottom w:val="single" w:sz="4" w:space="0" w:color="auto"/>
            <w:right w:val="single" w:sz="4" w:space="0" w:color="auto"/>
          </w:divBdr>
        </w:div>
        <w:div w:id="1919510305">
          <w:marLeft w:val="0"/>
          <w:marRight w:val="0"/>
          <w:marTop w:val="92"/>
          <w:marBottom w:val="0"/>
          <w:divBdr>
            <w:top w:val="single" w:sz="4" w:space="0" w:color="D5DDC6"/>
            <w:left w:val="single" w:sz="4" w:space="3" w:color="D5DDC6"/>
            <w:bottom w:val="single" w:sz="4" w:space="0" w:color="D5DDC6"/>
            <w:right w:val="single" w:sz="4" w:space="0" w:color="D5DDC6"/>
          </w:divBdr>
        </w:div>
        <w:div w:id="2026520815">
          <w:marLeft w:val="0"/>
          <w:marRight w:val="0"/>
          <w:marTop w:val="0"/>
          <w:marBottom w:val="92"/>
          <w:divBdr>
            <w:top w:val="single" w:sz="4" w:space="0" w:color="auto"/>
            <w:left w:val="single" w:sz="18" w:space="0" w:color="auto"/>
            <w:bottom w:val="single" w:sz="4" w:space="0" w:color="auto"/>
            <w:right w:val="single" w:sz="4" w:space="0" w:color="auto"/>
          </w:divBdr>
        </w:div>
        <w:div w:id="1871643917">
          <w:marLeft w:val="0"/>
          <w:marRight w:val="0"/>
          <w:marTop w:val="0"/>
          <w:marBottom w:val="92"/>
          <w:divBdr>
            <w:top w:val="single" w:sz="4" w:space="0" w:color="auto"/>
            <w:left w:val="single" w:sz="18" w:space="0" w:color="auto"/>
            <w:bottom w:val="single" w:sz="4" w:space="0" w:color="auto"/>
            <w:right w:val="single" w:sz="4" w:space="0" w:color="auto"/>
          </w:divBdr>
        </w:div>
        <w:div w:id="1578175721">
          <w:marLeft w:val="0"/>
          <w:marRight w:val="0"/>
          <w:marTop w:val="92"/>
          <w:marBottom w:val="0"/>
          <w:divBdr>
            <w:top w:val="single" w:sz="4" w:space="0" w:color="D5DDC6"/>
            <w:left w:val="single" w:sz="4" w:space="3" w:color="D5DDC6"/>
            <w:bottom w:val="single" w:sz="4" w:space="0" w:color="D5DDC6"/>
            <w:right w:val="single" w:sz="4" w:space="0" w:color="D5DDC6"/>
          </w:divBdr>
        </w:div>
        <w:div w:id="1439106882">
          <w:marLeft w:val="0"/>
          <w:marRight w:val="0"/>
          <w:marTop w:val="0"/>
          <w:marBottom w:val="92"/>
          <w:divBdr>
            <w:top w:val="single" w:sz="4" w:space="0" w:color="auto"/>
            <w:left w:val="single" w:sz="18" w:space="0" w:color="auto"/>
            <w:bottom w:val="single" w:sz="4" w:space="0" w:color="auto"/>
            <w:right w:val="single" w:sz="4" w:space="0" w:color="auto"/>
          </w:divBdr>
        </w:div>
        <w:div w:id="1500658656">
          <w:marLeft w:val="0"/>
          <w:marRight w:val="0"/>
          <w:marTop w:val="0"/>
          <w:marBottom w:val="92"/>
          <w:divBdr>
            <w:top w:val="single" w:sz="4" w:space="0" w:color="auto"/>
            <w:left w:val="single" w:sz="18" w:space="0" w:color="auto"/>
            <w:bottom w:val="single" w:sz="4" w:space="0" w:color="auto"/>
            <w:right w:val="single" w:sz="4" w:space="0" w:color="auto"/>
          </w:divBdr>
        </w:div>
        <w:div w:id="1352100445">
          <w:marLeft w:val="0"/>
          <w:marRight w:val="0"/>
          <w:marTop w:val="0"/>
          <w:marBottom w:val="92"/>
          <w:divBdr>
            <w:top w:val="single" w:sz="4" w:space="0" w:color="auto"/>
            <w:left w:val="single" w:sz="18" w:space="0" w:color="auto"/>
            <w:bottom w:val="single" w:sz="4" w:space="0" w:color="auto"/>
            <w:right w:val="single" w:sz="4" w:space="0" w:color="auto"/>
          </w:divBdr>
        </w:div>
        <w:div w:id="1449080468">
          <w:marLeft w:val="0"/>
          <w:marRight w:val="0"/>
          <w:marTop w:val="0"/>
          <w:marBottom w:val="92"/>
          <w:divBdr>
            <w:top w:val="single" w:sz="4" w:space="0" w:color="auto"/>
            <w:left w:val="single" w:sz="18" w:space="0" w:color="auto"/>
            <w:bottom w:val="single" w:sz="4" w:space="0" w:color="auto"/>
            <w:right w:val="single" w:sz="4" w:space="0" w:color="auto"/>
          </w:divBdr>
        </w:div>
        <w:div w:id="1743024122">
          <w:marLeft w:val="0"/>
          <w:marRight w:val="0"/>
          <w:marTop w:val="0"/>
          <w:marBottom w:val="92"/>
          <w:divBdr>
            <w:top w:val="single" w:sz="4" w:space="0" w:color="auto"/>
            <w:left w:val="single" w:sz="18" w:space="0" w:color="auto"/>
            <w:bottom w:val="single" w:sz="4" w:space="0" w:color="auto"/>
            <w:right w:val="single" w:sz="4" w:space="0" w:color="auto"/>
          </w:divBdr>
        </w:div>
        <w:div w:id="801996321">
          <w:marLeft w:val="0"/>
          <w:marRight w:val="0"/>
          <w:marTop w:val="0"/>
          <w:marBottom w:val="92"/>
          <w:divBdr>
            <w:top w:val="single" w:sz="4" w:space="0" w:color="auto"/>
            <w:left w:val="single" w:sz="18" w:space="0" w:color="auto"/>
            <w:bottom w:val="single" w:sz="4" w:space="0" w:color="auto"/>
            <w:right w:val="single" w:sz="4" w:space="0" w:color="auto"/>
          </w:divBdr>
        </w:div>
        <w:div w:id="458842906">
          <w:marLeft w:val="0"/>
          <w:marRight w:val="0"/>
          <w:marTop w:val="0"/>
          <w:marBottom w:val="92"/>
          <w:divBdr>
            <w:top w:val="single" w:sz="4" w:space="0" w:color="auto"/>
            <w:left w:val="single" w:sz="18" w:space="0" w:color="auto"/>
            <w:bottom w:val="single" w:sz="4" w:space="0" w:color="auto"/>
            <w:right w:val="single" w:sz="4" w:space="0" w:color="auto"/>
          </w:divBdr>
        </w:div>
        <w:div w:id="1940672361">
          <w:marLeft w:val="0"/>
          <w:marRight w:val="0"/>
          <w:marTop w:val="92"/>
          <w:marBottom w:val="0"/>
          <w:divBdr>
            <w:top w:val="single" w:sz="4" w:space="0" w:color="D5DDC6"/>
            <w:left w:val="single" w:sz="4" w:space="3" w:color="D5DDC6"/>
            <w:bottom w:val="single" w:sz="4" w:space="0" w:color="D5DDC6"/>
            <w:right w:val="single" w:sz="4" w:space="0" w:color="D5DDC6"/>
          </w:divBdr>
        </w:div>
        <w:div w:id="877473266">
          <w:marLeft w:val="0"/>
          <w:marRight w:val="0"/>
          <w:marTop w:val="0"/>
          <w:marBottom w:val="92"/>
          <w:divBdr>
            <w:top w:val="single" w:sz="4" w:space="0" w:color="auto"/>
            <w:left w:val="single" w:sz="18" w:space="0" w:color="auto"/>
            <w:bottom w:val="single" w:sz="4" w:space="0" w:color="auto"/>
            <w:right w:val="single" w:sz="4" w:space="0" w:color="auto"/>
          </w:divBdr>
        </w:div>
        <w:div w:id="426925616">
          <w:marLeft w:val="0"/>
          <w:marRight w:val="0"/>
          <w:marTop w:val="0"/>
          <w:marBottom w:val="92"/>
          <w:divBdr>
            <w:top w:val="single" w:sz="4" w:space="0" w:color="auto"/>
            <w:left w:val="single" w:sz="18" w:space="0" w:color="auto"/>
            <w:bottom w:val="single" w:sz="4" w:space="0" w:color="auto"/>
            <w:right w:val="single" w:sz="4" w:space="0" w:color="auto"/>
          </w:divBdr>
        </w:div>
        <w:div w:id="170414732">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466922602">
      <w:bodyDiv w:val="1"/>
      <w:marLeft w:val="0"/>
      <w:marRight w:val="0"/>
      <w:marTop w:val="0"/>
      <w:marBottom w:val="0"/>
      <w:divBdr>
        <w:top w:val="none" w:sz="0" w:space="0" w:color="auto"/>
        <w:left w:val="none" w:sz="0" w:space="0" w:color="auto"/>
        <w:bottom w:val="none" w:sz="0" w:space="0" w:color="auto"/>
        <w:right w:val="none" w:sz="0" w:space="0" w:color="auto"/>
      </w:divBdr>
      <w:divsChild>
        <w:div w:id="657147105">
          <w:marLeft w:val="0"/>
          <w:marRight w:val="0"/>
          <w:marTop w:val="0"/>
          <w:marBottom w:val="92"/>
          <w:divBdr>
            <w:top w:val="single" w:sz="4" w:space="0" w:color="auto"/>
            <w:left w:val="single" w:sz="18" w:space="0" w:color="auto"/>
            <w:bottom w:val="single" w:sz="4" w:space="0" w:color="auto"/>
            <w:right w:val="single" w:sz="4" w:space="0" w:color="auto"/>
          </w:divBdr>
        </w:div>
        <w:div w:id="60177544">
          <w:marLeft w:val="0"/>
          <w:marRight w:val="0"/>
          <w:marTop w:val="92"/>
          <w:marBottom w:val="0"/>
          <w:divBdr>
            <w:top w:val="single" w:sz="4" w:space="0" w:color="D5DDC6"/>
            <w:left w:val="single" w:sz="4" w:space="3" w:color="D5DDC6"/>
            <w:bottom w:val="single" w:sz="4" w:space="0" w:color="D5DDC6"/>
            <w:right w:val="single" w:sz="4" w:space="0" w:color="D5DDC6"/>
          </w:divBdr>
        </w:div>
        <w:div w:id="478572877">
          <w:marLeft w:val="0"/>
          <w:marRight w:val="0"/>
          <w:marTop w:val="0"/>
          <w:marBottom w:val="92"/>
          <w:divBdr>
            <w:top w:val="single" w:sz="4" w:space="0" w:color="auto"/>
            <w:left w:val="single" w:sz="18" w:space="0" w:color="auto"/>
            <w:bottom w:val="single" w:sz="4" w:space="0" w:color="auto"/>
            <w:right w:val="single" w:sz="4" w:space="0" w:color="auto"/>
          </w:divBdr>
        </w:div>
        <w:div w:id="1342052988">
          <w:marLeft w:val="0"/>
          <w:marRight w:val="0"/>
          <w:marTop w:val="92"/>
          <w:marBottom w:val="0"/>
          <w:divBdr>
            <w:top w:val="single" w:sz="4" w:space="0" w:color="D5DDC6"/>
            <w:left w:val="single" w:sz="4" w:space="3" w:color="D5DDC6"/>
            <w:bottom w:val="single" w:sz="4" w:space="0" w:color="D5DDC6"/>
            <w:right w:val="single" w:sz="4" w:space="0" w:color="D5DDC6"/>
          </w:divBdr>
        </w:div>
        <w:div w:id="648364572">
          <w:marLeft w:val="0"/>
          <w:marRight w:val="0"/>
          <w:marTop w:val="0"/>
          <w:marBottom w:val="92"/>
          <w:divBdr>
            <w:top w:val="single" w:sz="4" w:space="0" w:color="auto"/>
            <w:left w:val="single" w:sz="18" w:space="0" w:color="auto"/>
            <w:bottom w:val="single" w:sz="4" w:space="0" w:color="auto"/>
            <w:right w:val="single" w:sz="4" w:space="0" w:color="auto"/>
          </w:divBdr>
        </w:div>
        <w:div w:id="1251429189">
          <w:marLeft w:val="0"/>
          <w:marRight w:val="0"/>
          <w:marTop w:val="92"/>
          <w:marBottom w:val="0"/>
          <w:divBdr>
            <w:top w:val="single" w:sz="4" w:space="0" w:color="D5DDC6"/>
            <w:left w:val="single" w:sz="4" w:space="3" w:color="D5DDC6"/>
            <w:bottom w:val="single" w:sz="4" w:space="0" w:color="D5DDC6"/>
            <w:right w:val="single" w:sz="4" w:space="0" w:color="D5DDC6"/>
          </w:divBdr>
        </w:div>
        <w:div w:id="1035273951">
          <w:marLeft w:val="0"/>
          <w:marRight w:val="0"/>
          <w:marTop w:val="0"/>
          <w:marBottom w:val="92"/>
          <w:divBdr>
            <w:top w:val="single" w:sz="4" w:space="0" w:color="auto"/>
            <w:left w:val="single" w:sz="18" w:space="0" w:color="auto"/>
            <w:bottom w:val="single" w:sz="4" w:space="0" w:color="auto"/>
            <w:right w:val="single" w:sz="4" w:space="0" w:color="auto"/>
          </w:divBdr>
        </w:div>
        <w:div w:id="634799074">
          <w:marLeft w:val="0"/>
          <w:marRight w:val="0"/>
          <w:marTop w:val="92"/>
          <w:marBottom w:val="0"/>
          <w:divBdr>
            <w:top w:val="single" w:sz="4" w:space="0" w:color="D5DDC6"/>
            <w:left w:val="single" w:sz="4" w:space="3" w:color="D5DDC6"/>
            <w:bottom w:val="single" w:sz="4" w:space="0" w:color="D5DDC6"/>
            <w:right w:val="single" w:sz="4" w:space="0" w:color="D5DDC6"/>
          </w:divBdr>
        </w:div>
        <w:div w:id="713892848">
          <w:marLeft w:val="0"/>
          <w:marRight w:val="0"/>
          <w:marTop w:val="0"/>
          <w:marBottom w:val="92"/>
          <w:divBdr>
            <w:top w:val="single" w:sz="4" w:space="0" w:color="auto"/>
            <w:left w:val="single" w:sz="18" w:space="0" w:color="auto"/>
            <w:bottom w:val="single" w:sz="4" w:space="0" w:color="auto"/>
            <w:right w:val="single" w:sz="4" w:space="0" w:color="auto"/>
          </w:divBdr>
        </w:div>
        <w:div w:id="1020355616">
          <w:marLeft w:val="0"/>
          <w:marRight w:val="0"/>
          <w:marTop w:val="92"/>
          <w:marBottom w:val="0"/>
          <w:divBdr>
            <w:top w:val="single" w:sz="4" w:space="0" w:color="D5DDC6"/>
            <w:left w:val="single" w:sz="4" w:space="3" w:color="D5DDC6"/>
            <w:bottom w:val="single" w:sz="4" w:space="0" w:color="D5DDC6"/>
            <w:right w:val="single" w:sz="4" w:space="0" w:color="D5DDC6"/>
          </w:divBdr>
        </w:div>
        <w:div w:id="1921524891">
          <w:marLeft w:val="0"/>
          <w:marRight w:val="0"/>
          <w:marTop w:val="0"/>
          <w:marBottom w:val="92"/>
          <w:divBdr>
            <w:top w:val="single" w:sz="4" w:space="0" w:color="auto"/>
            <w:left w:val="single" w:sz="18" w:space="0" w:color="auto"/>
            <w:bottom w:val="single" w:sz="4" w:space="0" w:color="auto"/>
            <w:right w:val="single" w:sz="4" w:space="0" w:color="auto"/>
          </w:divBdr>
        </w:div>
        <w:div w:id="1725982242">
          <w:marLeft w:val="0"/>
          <w:marRight w:val="0"/>
          <w:marTop w:val="92"/>
          <w:marBottom w:val="0"/>
          <w:divBdr>
            <w:top w:val="single" w:sz="4" w:space="0" w:color="D5DDC6"/>
            <w:left w:val="single" w:sz="4" w:space="3" w:color="D5DDC6"/>
            <w:bottom w:val="single" w:sz="4" w:space="0" w:color="D5DDC6"/>
            <w:right w:val="single" w:sz="4" w:space="0" w:color="D5DDC6"/>
          </w:divBdr>
        </w:div>
        <w:div w:id="314530668">
          <w:marLeft w:val="0"/>
          <w:marRight w:val="0"/>
          <w:marTop w:val="0"/>
          <w:marBottom w:val="92"/>
          <w:divBdr>
            <w:top w:val="single" w:sz="4" w:space="0" w:color="auto"/>
            <w:left w:val="single" w:sz="18" w:space="0" w:color="auto"/>
            <w:bottom w:val="single" w:sz="4" w:space="0" w:color="auto"/>
            <w:right w:val="single" w:sz="4" w:space="0" w:color="auto"/>
          </w:divBdr>
        </w:div>
        <w:div w:id="1649089828">
          <w:marLeft w:val="0"/>
          <w:marRight w:val="0"/>
          <w:marTop w:val="0"/>
          <w:marBottom w:val="92"/>
          <w:divBdr>
            <w:top w:val="single" w:sz="4" w:space="0" w:color="auto"/>
            <w:left w:val="single" w:sz="18" w:space="0" w:color="auto"/>
            <w:bottom w:val="single" w:sz="4" w:space="0" w:color="auto"/>
            <w:right w:val="single" w:sz="4" w:space="0" w:color="auto"/>
          </w:divBdr>
        </w:div>
        <w:div w:id="1879704879">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484353879">
      <w:bodyDiv w:val="1"/>
      <w:marLeft w:val="0"/>
      <w:marRight w:val="0"/>
      <w:marTop w:val="0"/>
      <w:marBottom w:val="0"/>
      <w:divBdr>
        <w:top w:val="none" w:sz="0" w:space="0" w:color="auto"/>
        <w:left w:val="none" w:sz="0" w:space="0" w:color="auto"/>
        <w:bottom w:val="none" w:sz="0" w:space="0" w:color="auto"/>
        <w:right w:val="none" w:sz="0" w:space="0" w:color="auto"/>
      </w:divBdr>
      <w:divsChild>
        <w:div w:id="1939409060">
          <w:marLeft w:val="0"/>
          <w:marRight w:val="0"/>
          <w:marTop w:val="0"/>
          <w:marBottom w:val="0"/>
          <w:divBdr>
            <w:top w:val="none" w:sz="0" w:space="0" w:color="auto"/>
            <w:left w:val="none" w:sz="0" w:space="0" w:color="auto"/>
            <w:bottom w:val="none" w:sz="0" w:space="0" w:color="auto"/>
            <w:right w:val="none" w:sz="0" w:space="0" w:color="auto"/>
          </w:divBdr>
        </w:div>
        <w:div w:id="1907378343">
          <w:marLeft w:val="0"/>
          <w:marRight w:val="0"/>
          <w:marTop w:val="360"/>
          <w:marBottom w:val="0"/>
          <w:divBdr>
            <w:top w:val="none" w:sz="0" w:space="0" w:color="auto"/>
            <w:left w:val="none" w:sz="0" w:space="0" w:color="auto"/>
            <w:bottom w:val="single" w:sz="8" w:space="6" w:color="D9DCDF"/>
            <w:right w:val="none" w:sz="0" w:space="0" w:color="auto"/>
          </w:divBdr>
          <w:divsChild>
            <w:div w:id="12149884">
              <w:marLeft w:val="0"/>
              <w:marRight w:val="0"/>
              <w:marTop w:val="0"/>
              <w:marBottom w:val="230"/>
              <w:divBdr>
                <w:top w:val="none" w:sz="0" w:space="0" w:color="auto"/>
                <w:left w:val="none" w:sz="0" w:space="0" w:color="auto"/>
                <w:bottom w:val="none" w:sz="0" w:space="0" w:color="auto"/>
                <w:right w:val="none" w:sz="0" w:space="0" w:color="auto"/>
              </w:divBdr>
            </w:div>
            <w:div w:id="1231767260">
              <w:marLeft w:val="0"/>
              <w:marRight w:val="0"/>
              <w:marTop w:val="0"/>
              <w:marBottom w:val="230"/>
              <w:divBdr>
                <w:top w:val="none" w:sz="0" w:space="0" w:color="auto"/>
                <w:left w:val="none" w:sz="0" w:space="0" w:color="auto"/>
                <w:bottom w:val="none" w:sz="0" w:space="0" w:color="auto"/>
                <w:right w:val="none" w:sz="0" w:space="0" w:color="auto"/>
              </w:divBdr>
            </w:div>
            <w:div w:id="2096171097">
              <w:marLeft w:val="0"/>
              <w:marRight w:val="0"/>
              <w:marTop w:val="0"/>
              <w:marBottom w:val="230"/>
              <w:divBdr>
                <w:top w:val="none" w:sz="0" w:space="0" w:color="auto"/>
                <w:left w:val="none" w:sz="0" w:space="0" w:color="auto"/>
                <w:bottom w:val="none" w:sz="0" w:space="0" w:color="auto"/>
                <w:right w:val="none" w:sz="0" w:space="0" w:color="auto"/>
              </w:divBdr>
            </w:div>
            <w:div w:id="1124427984">
              <w:marLeft w:val="0"/>
              <w:marRight w:val="0"/>
              <w:marTop w:val="0"/>
              <w:marBottom w:val="230"/>
              <w:divBdr>
                <w:top w:val="none" w:sz="0" w:space="0" w:color="auto"/>
                <w:left w:val="none" w:sz="0" w:space="0" w:color="auto"/>
                <w:bottom w:val="none" w:sz="0" w:space="0" w:color="auto"/>
                <w:right w:val="none" w:sz="0" w:space="0" w:color="auto"/>
              </w:divBdr>
            </w:div>
            <w:div w:id="704670876">
              <w:marLeft w:val="0"/>
              <w:marRight w:val="0"/>
              <w:marTop w:val="0"/>
              <w:marBottom w:val="230"/>
              <w:divBdr>
                <w:top w:val="none" w:sz="0" w:space="0" w:color="auto"/>
                <w:left w:val="none" w:sz="0" w:space="0" w:color="auto"/>
                <w:bottom w:val="none" w:sz="0" w:space="0" w:color="auto"/>
                <w:right w:val="none" w:sz="0" w:space="0" w:color="auto"/>
              </w:divBdr>
            </w:div>
            <w:div w:id="908923143">
              <w:marLeft w:val="0"/>
              <w:marRight w:val="0"/>
              <w:marTop w:val="0"/>
              <w:marBottom w:val="230"/>
              <w:divBdr>
                <w:top w:val="none" w:sz="0" w:space="0" w:color="auto"/>
                <w:left w:val="none" w:sz="0" w:space="0" w:color="auto"/>
                <w:bottom w:val="none" w:sz="0" w:space="0" w:color="auto"/>
                <w:right w:val="none" w:sz="0" w:space="0" w:color="auto"/>
              </w:divBdr>
            </w:div>
            <w:div w:id="1228880852">
              <w:marLeft w:val="0"/>
              <w:marRight w:val="0"/>
              <w:marTop w:val="0"/>
              <w:marBottom w:val="230"/>
              <w:divBdr>
                <w:top w:val="none" w:sz="0" w:space="0" w:color="auto"/>
                <w:left w:val="none" w:sz="0" w:space="0" w:color="auto"/>
                <w:bottom w:val="none" w:sz="0" w:space="0" w:color="auto"/>
                <w:right w:val="none" w:sz="0" w:space="0" w:color="auto"/>
              </w:divBdr>
            </w:div>
            <w:div w:id="216749166">
              <w:marLeft w:val="0"/>
              <w:marRight w:val="0"/>
              <w:marTop w:val="0"/>
              <w:marBottom w:val="230"/>
              <w:divBdr>
                <w:top w:val="none" w:sz="0" w:space="0" w:color="auto"/>
                <w:left w:val="none" w:sz="0" w:space="0" w:color="auto"/>
                <w:bottom w:val="none" w:sz="0" w:space="0" w:color="auto"/>
                <w:right w:val="none" w:sz="0" w:space="0" w:color="auto"/>
              </w:divBdr>
            </w:div>
            <w:div w:id="950237434">
              <w:marLeft w:val="0"/>
              <w:marRight w:val="0"/>
              <w:marTop w:val="0"/>
              <w:marBottom w:val="230"/>
              <w:divBdr>
                <w:top w:val="none" w:sz="0" w:space="0" w:color="auto"/>
                <w:left w:val="none" w:sz="0" w:space="0" w:color="auto"/>
                <w:bottom w:val="none" w:sz="0" w:space="0" w:color="auto"/>
                <w:right w:val="none" w:sz="0" w:space="0" w:color="auto"/>
              </w:divBdr>
            </w:div>
            <w:div w:id="564486725">
              <w:marLeft w:val="0"/>
              <w:marRight w:val="0"/>
              <w:marTop w:val="0"/>
              <w:marBottom w:val="230"/>
              <w:divBdr>
                <w:top w:val="none" w:sz="0" w:space="0" w:color="auto"/>
                <w:left w:val="none" w:sz="0" w:space="0" w:color="auto"/>
                <w:bottom w:val="none" w:sz="0" w:space="0" w:color="auto"/>
                <w:right w:val="none" w:sz="0" w:space="0" w:color="auto"/>
              </w:divBdr>
            </w:div>
            <w:div w:id="180169475">
              <w:marLeft w:val="0"/>
              <w:marRight w:val="0"/>
              <w:marTop w:val="0"/>
              <w:marBottom w:val="230"/>
              <w:divBdr>
                <w:top w:val="none" w:sz="0" w:space="0" w:color="auto"/>
                <w:left w:val="none" w:sz="0" w:space="0" w:color="auto"/>
                <w:bottom w:val="none" w:sz="0" w:space="0" w:color="auto"/>
                <w:right w:val="none" w:sz="0" w:space="0" w:color="auto"/>
              </w:divBdr>
            </w:div>
            <w:div w:id="1485467593">
              <w:marLeft w:val="0"/>
              <w:marRight w:val="0"/>
              <w:marTop w:val="0"/>
              <w:marBottom w:val="230"/>
              <w:divBdr>
                <w:top w:val="none" w:sz="0" w:space="0" w:color="auto"/>
                <w:left w:val="none" w:sz="0" w:space="0" w:color="auto"/>
                <w:bottom w:val="none" w:sz="0" w:space="0" w:color="auto"/>
                <w:right w:val="none" w:sz="0" w:space="0" w:color="auto"/>
              </w:divBdr>
            </w:div>
            <w:div w:id="313680601">
              <w:marLeft w:val="0"/>
              <w:marRight w:val="0"/>
              <w:marTop w:val="0"/>
              <w:marBottom w:val="230"/>
              <w:divBdr>
                <w:top w:val="none" w:sz="0" w:space="0" w:color="auto"/>
                <w:left w:val="none" w:sz="0" w:space="0" w:color="auto"/>
                <w:bottom w:val="none" w:sz="0" w:space="0" w:color="auto"/>
                <w:right w:val="none" w:sz="0" w:space="0" w:color="auto"/>
              </w:divBdr>
            </w:div>
            <w:div w:id="980354055">
              <w:marLeft w:val="0"/>
              <w:marRight w:val="0"/>
              <w:marTop w:val="0"/>
              <w:marBottom w:val="230"/>
              <w:divBdr>
                <w:top w:val="none" w:sz="0" w:space="0" w:color="auto"/>
                <w:left w:val="none" w:sz="0" w:space="0" w:color="auto"/>
                <w:bottom w:val="none" w:sz="0" w:space="0" w:color="auto"/>
                <w:right w:val="none" w:sz="0" w:space="0" w:color="auto"/>
              </w:divBdr>
            </w:div>
            <w:div w:id="2070415260">
              <w:marLeft w:val="0"/>
              <w:marRight w:val="0"/>
              <w:marTop w:val="0"/>
              <w:marBottom w:val="230"/>
              <w:divBdr>
                <w:top w:val="none" w:sz="0" w:space="0" w:color="auto"/>
                <w:left w:val="none" w:sz="0" w:space="0" w:color="auto"/>
                <w:bottom w:val="none" w:sz="0" w:space="0" w:color="auto"/>
                <w:right w:val="none" w:sz="0" w:space="0" w:color="auto"/>
              </w:divBdr>
            </w:div>
            <w:div w:id="477261317">
              <w:marLeft w:val="0"/>
              <w:marRight w:val="0"/>
              <w:marTop w:val="0"/>
              <w:marBottom w:val="230"/>
              <w:divBdr>
                <w:top w:val="none" w:sz="0" w:space="0" w:color="auto"/>
                <w:left w:val="none" w:sz="0" w:space="0" w:color="auto"/>
                <w:bottom w:val="none" w:sz="0" w:space="0" w:color="auto"/>
                <w:right w:val="none" w:sz="0" w:space="0" w:color="auto"/>
              </w:divBdr>
            </w:div>
            <w:div w:id="2026320097">
              <w:marLeft w:val="0"/>
              <w:marRight w:val="0"/>
              <w:marTop w:val="0"/>
              <w:marBottom w:val="230"/>
              <w:divBdr>
                <w:top w:val="none" w:sz="0" w:space="0" w:color="auto"/>
                <w:left w:val="none" w:sz="0" w:space="0" w:color="auto"/>
                <w:bottom w:val="none" w:sz="0" w:space="0" w:color="auto"/>
                <w:right w:val="none" w:sz="0" w:space="0" w:color="auto"/>
              </w:divBdr>
            </w:div>
            <w:div w:id="1327710185">
              <w:marLeft w:val="0"/>
              <w:marRight w:val="0"/>
              <w:marTop w:val="0"/>
              <w:marBottom w:val="230"/>
              <w:divBdr>
                <w:top w:val="none" w:sz="0" w:space="0" w:color="auto"/>
                <w:left w:val="none" w:sz="0" w:space="0" w:color="auto"/>
                <w:bottom w:val="none" w:sz="0" w:space="0" w:color="auto"/>
                <w:right w:val="none" w:sz="0" w:space="0" w:color="auto"/>
              </w:divBdr>
            </w:div>
            <w:div w:id="2137335624">
              <w:marLeft w:val="0"/>
              <w:marRight w:val="0"/>
              <w:marTop w:val="0"/>
              <w:marBottom w:val="230"/>
              <w:divBdr>
                <w:top w:val="none" w:sz="0" w:space="0" w:color="auto"/>
                <w:left w:val="none" w:sz="0" w:space="0" w:color="auto"/>
                <w:bottom w:val="none" w:sz="0" w:space="0" w:color="auto"/>
                <w:right w:val="none" w:sz="0" w:space="0" w:color="auto"/>
              </w:divBdr>
            </w:div>
            <w:div w:id="1531068375">
              <w:marLeft w:val="0"/>
              <w:marRight w:val="0"/>
              <w:marTop w:val="0"/>
              <w:marBottom w:val="230"/>
              <w:divBdr>
                <w:top w:val="none" w:sz="0" w:space="0" w:color="auto"/>
                <w:left w:val="none" w:sz="0" w:space="0" w:color="auto"/>
                <w:bottom w:val="none" w:sz="0" w:space="0" w:color="auto"/>
                <w:right w:val="none" w:sz="0" w:space="0" w:color="auto"/>
              </w:divBdr>
            </w:div>
            <w:div w:id="113792478">
              <w:marLeft w:val="0"/>
              <w:marRight w:val="0"/>
              <w:marTop w:val="0"/>
              <w:marBottom w:val="230"/>
              <w:divBdr>
                <w:top w:val="none" w:sz="0" w:space="0" w:color="auto"/>
                <w:left w:val="none" w:sz="0" w:space="0" w:color="auto"/>
                <w:bottom w:val="none" w:sz="0" w:space="0" w:color="auto"/>
                <w:right w:val="none" w:sz="0" w:space="0" w:color="auto"/>
              </w:divBdr>
            </w:div>
            <w:div w:id="587234390">
              <w:marLeft w:val="0"/>
              <w:marRight w:val="0"/>
              <w:marTop w:val="0"/>
              <w:marBottom w:val="230"/>
              <w:divBdr>
                <w:top w:val="none" w:sz="0" w:space="0" w:color="auto"/>
                <w:left w:val="none" w:sz="0" w:space="0" w:color="auto"/>
                <w:bottom w:val="none" w:sz="0" w:space="0" w:color="auto"/>
                <w:right w:val="none" w:sz="0" w:space="0" w:color="auto"/>
              </w:divBdr>
            </w:div>
            <w:div w:id="1771659023">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 w:id="1486969610">
      <w:bodyDiv w:val="1"/>
      <w:marLeft w:val="0"/>
      <w:marRight w:val="0"/>
      <w:marTop w:val="0"/>
      <w:marBottom w:val="0"/>
      <w:divBdr>
        <w:top w:val="none" w:sz="0" w:space="0" w:color="auto"/>
        <w:left w:val="none" w:sz="0" w:space="0" w:color="auto"/>
        <w:bottom w:val="none" w:sz="0" w:space="0" w:color="auto"/>
        <w:right w:val="none" w:sz="0" w:space="0" w:color="auto"/>
      </w:divBdr>
      <w:divsChild>
        <w:div w:id="99301880">
          <w:marLeft w:val="0"/>
          <w:marRight w:val="0"/>
          <w:marTop w:val="0"/>
          <w:marBottom w:val="0"/>
          <w:divBdr>
            <w:top w:val="none" w:sz="0" w:space="0" w:color="auto"/>
            <w:left w:val="none" w:sz="0" w:space="0" w:color="auto"/>
            <w:bottom w:val="none" w:sz="0" w:space="0" w:color="auto"/>
            <w:right w:val="none" w:sz="0" w:space="0" w:color="auto"/>
          </w:divBdr>
        </w:div>
        <w:div w:id="62336110">
          <w:marLeft w:val="0"/>
          <w:marRight w:val="0"/>
          <w:marTop w:val="0"/>
          <w:marBottom w:val="0"/>
          <w:divBdr>
            <w:top w:val="none" w:sz="0" w:space="0" w:color="auto"/>
            <w:left w:val="none" w:sz="0" w:space="0" w:color="auto"/>
            <w:bottom w:val="none" w:sz="0" w:space="0" w:color="auto"/>
            <w:right w:val="none" w:sz="0" w:space="0" w:color="auto"/>
          </w:divBdr>
        </w:div>
        <w:div w:id="350497031">
          <w:marLeft w:val="0"/>
          <w:marRight w:val="0"/>
          <w:marTop w:val="0"/>
          <w:marBottom w:val="0"/>
          <w:divBdr>
            <w:top w:val="none" w:sz="0" w:space="0" w:color="auto"/>
            <w:left w:val="none" w:sz="0" w:space="0" w:color="auto"/>
            <w:bottom w:val="none" w:sz="0" w:space="0" w:color="auto"/>
            <w:right w:val="none" w:sz="0" w:space="0" w:color="auto"/>
          </w:divBdr>
        </w:div>
        <w:div w:id="2041932128">
          <w:marLeft w:val="0"/>
          <w:marRight w:val="0"/>
          <w:marTop w:val="0"/>
          <w:marBottom w:val="0"/>
          <w:divBdr>
            <w:top w:val="none" w:sz="0" w:space="0" w:color="auto"/>
            <w:left w:val="none" w:sz="0" w:space="0" w:color="auto"/>
            <w:bottom w:val="none" w:sz="0" w:space="0" w:color="auto"/>
            <w:right w:val="none" w:sz="0" w:space="0" w:color="auto"/>
          </w:divBdr>
        </w:div>
        <w:div w:id="881984894">
          <w:marLeft w:val="0"/>
          <w:marRight w:val="0"/>
          <w:marTop w:val="0"/>
          <w:marBottom w:val="0"/>
          <w:divBdr>
            <w:top w:val="none" w:sz="0" w:space="0" w:color="auto"/>
            <w:left w:val="none" w:sz="0" w:space="0" w:color="auto"/>
            <w:bottom w:val="none" w:sz="0" w:space="0" w:color="auto"/>
            <w:right w:val="none" w:sz="0" w:space="0" w:color="auto"/>
          </w:divBdr>
        </w:div>
        <w:div w:id="1054230078">
          <w:marLeft w:val="0"/>
          <w:marRight w:val="0"/>
          <w:marTop w:val="0"/>
          <w:marBottom w:val="0"/>
          <w:divBdr>
            <w:top w:val="none" w:sz="0" w:space="0" w:color="auto"/>
            <w:left w:val="none" w:sz="0" w:space="0" w:color="auto"/>
            <w:bottom w:val="none" w:sz="0" w:space="0" w:color="auto"/>
            <w:right w:val="none" w:sz="0" w:space="0" w:color="auto"/>
          </w:divBdr>
        </w:div>
      </w:divsChild>
    </w:div>
    <w:div w:id="1490444915">
      <w:bodyDiv w:val="1"/>
      <w:marLeft w:val="0"/>
      <w:marRight w:val="0"/>
      <w:marTop w:val="0"/>
      <w:marBottom w:val="0"/>
      <w:divBdr>
        <w:top w:val="none" w:sz="0" w:space="0" w:color="auto"/>
        <w:left w:val="none" w:sz="0" w:space="0" w:color="auto"/>
        <w:bottom w:val="none" w:sz="0" w:space="0" w:color="auto"/>
        <w:right w:val="none" w:sz="0" w:space="0" w:color="auto"/>
      </w:divBdr>
      <w:divsChild>
        <w:div w:id="1483617293">
          <w:marLeft w:val="0"/>
          <w:marRight w:val="0"/>
          <w:marTop w:val="0"/>
          <w:marBottom w:val="0"/>
          <w:divBdr>
            <w:top w:val="none" w:sz="0" w:space="0" w:color="auto"/>
            <w:left w:val="none" w:sz="0" w:space="0" w:color="auto"/>
            <w:bottom w:val="none" w:sz="0" w:space="0" w:color="auto"/>
            <w:right w:val="none" w:sz="0" w:space="0" w:color="auto"/>
          </w:divBdr>
        </w:div>
        <w:div w:id="1924409099">
          <w:marLeft w:val="0"/>
          <w:marRight w:val="0"/>
          <w:marTop w:val="360"/>
          <w:marBottom w:val="0"/>
          <w:divBdr>
            <w:top w:val="none" w:sz="0" w:space="0" w:color="auto"/>
            <w:left w:val="none" w:sz="0" w:space="0" w:color="auto"/>
            <w:bottom w:val="single" w:sz="8" w:space="6" w:color="D9DCDF"/>
            <w:right w:val="none" w:sz="0" w:space="0" w:color="auto"/>
          </w:divBdr>
        </w:div>
      </w:divsChild>
    </w:div>
    <w:div w:id="1490830428">
      <w:bodyDiv w:val="1"/>
      <w:marLeft w:val="0"/>
      <w:marRight w:val="0"/>
      <w:marTop w:val="0"/>
      <w:marBottom w:val="0"/>
      <w:divBdr>
        <w:top w:val="none" w:sz="0" w:space="0" w:color="auto"/>
        <w:left w:val="none" w:sz="0" w:space="0" w:color="auto"/>
        <w:bottom w:val="none" w:sz="0" w:space="0" w:color="auto"/>
        <w:right w:val="none" w:sz="0" w:space="0" w:color="auto"/>
      </w:divBdr>
      <w:divsChild>
        <w:div w:id="481429517">
          <w:marLeft w:val="0"/>
          <w:marRight w:val="0"/>
          <w:marTop w:val="0"/>
          <w:marBottom w:val="80"/>
          <w:divBdr>
            <w:top w:val="single" w:sz="4" w:space="0" w:color="auto"/>
            <w:left w:val="single" w:sz="18" w:space="0" w:color="auto"/>
            <w:bottom w:val="single" w:sz="4" w:space="0" w:color="auto"/>
            <w:right w:val="single" w:sz="4" w:space="0" w:color="auto"/>
          </w:divBdr>
        </w:div>
        <w:div w:id="427506762">
          <w:marLeft w:val="0"/>
          <w:marRight w:val="0"/>
          <w:marTop w:val="0"/>
          <w:marBottom w:val="80"/>
          <w:divBdr>
            <w:top w:val="single" w:sz="4" w:space="0" w:color="auto"/>
            <w:left w:val="single" w:sz="18" w:space="0" w:color="auto"/>
            <w:bottom w:val="single" w:sz="4" w:space="0" w:color="auto"/>
            <w:right w:val="single" w:sz="4" w:space="0" w:color="auto"/>
          </w:divBdr>
        </w:div>
        <w:div w:id="246110713">
          <w:marLeft w:val="0"/>
          <w:marRight w:val="0"/>
          <w:marTop w:val="80"/>
          <w:marBottom w:val="0"/>
          <w:divBdr>
            <w:top w:val="single" w:sz="4" w:space="0" w:color="D5DDC6"/>
            <w:left w:val="single" w:sz="4" w:space="3" w:color="D5DDC6"/>
            <w:bottom w:val="single" w:sz="4" w:space="0" w:color="D5DDC6"/>
            <w:right w:val="single" w:sz="4" w:space="0" w:color="D5DDC6"/>
          </w:divBdr>
        </w:div>
        <w:div w:id="1050030312">
          <w:marLeft w:val="0"/>
          <w:marRight w:val="0"/>
          <w:marTop w:val="0"/>
          <w:marBottom w:val="80"/>
          <w:divBdr>
            <w:top w:val="single" w:sz="4" w:space="0" w:color="auto"/>
            <w:left w:val="single" w:sz="18" w:space="0" w:color="auto"/>
            <w:bottom w:val="single" w:sz="4" w:space="0" w:color="auto"/>
            <w:right w:val="single" w:sz="4" w:space="0" w:color="auto"/>
          </w:divBdr>
        </w:div>
        <w:div w:id="999235499">
          <w:marLeft w:val="0"/>
          <w:marRight w:val="0"/>
          <w:marTop w:val="80"/>
          <w:marBottom w:val="0"/>
          <w:divBdr>
            <w:top w:val="single" w:sz="4" w:space="0" w:color="D5DDC6"/>
            <w:left w:val="single" w:sz="4" w:space="3" w:color="D5DDC6"/>
            <w:bottom w:val="single" w:sz="4" w:space="0" w:color="D5DDC6"/>
            <w:right w:val="single" w:sz="4" w:space="0" w:color="D5DDC6"/>
          </w:divBdr>
        </w:div>
        <w:div w:id="1368214279">
          <w:marLeft w:val="0"/>
          <w:marRight w:val="0"/>
          <w:marTop w:val="0"/>
          <w:marBottom w:val="80"/>
          <w:divBdr>
            <w:top w:val="single" w:sz="4" w:space="0" w:color="auto"/>
            <w:left w:val="single" w:sz="18" w:space="0" w:color="auto"/>
            <w:bottom w:val="single" w:sz="4" w:space="0" w:color="auto"/>
            <w:right w:val="single" w:sz="4" w:space="0" w:color="auto"/>
          </w:divBdr>
        </w:div>
        <w:div w:id="1821993894">
          <w:marLeft w:val="0"/>
          <w:marRight w:val="0"/>
          <w:marTop w:val="80"/>
          <w:marBottom w:val="0"/>
          <w:divBdr>
            <w:top w:val="single" w:sz="4" w:space="0" w:color="D5DDC6"/>
            <w:left w:val="single" w:sz="4" w:space="3" w:color="D5DDC6"/>
            <w:bottom w:val="single" w:sz="4" w:space="0" w:color="D5DDC6"/>
            <w:right w:val="single" w:sz="4" w:space="0" w:color="D5DDC6"/>
          </w:divBdr>
        </w:div>
        <w:div w:id="1988899005">
          <w:marLeft w:val="0"/>
          <w:marRight w:val="0"/>
          <w:marTop w:val="0"/>
          <w:marBottom w:val="80"/>
          <w:divBdr>
            <w:top w:val="single" w:sz="4" w:space="0" w:color="auto"/>
            <w:left w:val="single" w:sz="18" w:space="0" w:color="auto"/>
            <w:bottom w:val="single" w:sz="4" w:space="0" w:color="auto"/>
            <w:right w:val="single" w:sz="4" w:space="0" w:color="auto"/>
          </w:divBdr>
        </w:div>
        <w:div w:id="1420103810">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1491407206">
      <w:bodyDiv w:val="1"/>
      <w:marLeft w:val="0"/>
      <w:marRight w:val="0"/>
      <w:marTop w:val="0"/>
      <w:marBottom w:val="0"/>
      <w:divBdr>
        <w:top w:val="none" w:sz="0" w:space="0" w:color="auto"/>
        <w:left w:val="none" w:sz="0" w:space="0" w:color="auto"/>
        <w:bottom w:val="none" w:sz="0" w:space="0" w:color="auto"/>
        <w:right w:val="none" w:sz="0" w:space="0" w:color="auto"/>
      </w:divBdr>
      <w:divsChild>
        <w:div w:id="2133279060">
          <w:marLeft w:val="0"/>
          <w:marRight w:val="0"/>
          <w:marTop w:val="115"/>
          <w:marBottom w:val="115"/>
          <w:divBdr>
            <w:top w:val="none" w:sz="0" w:space="0" w:color="auto"/>
            <w:left w:val="none" w:sz="0" w:space="0" w:color="auto"/>
            <w:bottom w:val="none" w:sz="0" w:space="0" w:color="auto"/>
            <w:right w:val="none" w:sz="0" w:space="0" w:color="auto"/>
          </w:divBdr>
          <w:divsChild>
            <w:div w:id="1937324296">
              <w:marLeft w:val="0"/>
              <w:marRight w:val="0"/>
              <w:marTop w:val="100"/>
              <w:marBottom w:val="100"/>
              <w:divBdr>
                <w:top w:val="none" w:sz="0" w:space="0" w:color="auto"/>
                <w:left w:val="none" w:sz="0" w:space="0" w:color="auto"/>
                <w:bottom w:val="none" w:sz="0" w:space="0" w:color="auto"/>
                <w:right w:val="none" w:sz="0" w:space="0" w:color="auto"/>
              </w:divBdr>
              <w:divsChild>
                <w:div w:id="750812168">
                  <w:marLeft w:val="0"/>
                  <w:marRight w:val="0"/>
                  <w:marTop w:val="0"/>
                  <w:marBottom w:val="0"/>
                  <w:divBdr>
                    <w:top w:val="none" w:sz="0" w:space="0" w:color="auto"/>
                    <w:left w:val="none" w:sz="0" w:space="0" w:color="auto"/>
                    <w:bottom w:val="none" w:sz="0" w:space="0" w:color="auto"/>
                    <w:right w:val="none" w:sz="0" w:space="0" w:color="auto"/>
                  </w:divBdr>
                  <w:divsChild>
                    <w:div w:id="110522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889982">
          <w:marLeft w:val="0"/>
          <w:marRight w:val="0"/>
          <w:marTop w:val="0"/>
          <w:marBottom w:val="92"/>
          <w:divBdr>
            <w:top w:val="single" w:sz="4" w:space="0" w:color="auto"/>
            <w:left w:val="single" w:sz="18" w:space="0" w:color="auto"/>
            <w:bottom w:val="single" w:sz="4" w:space="0" w:color="auto"/>
            <w:right w:val="single" w:sz="4" w:space="0" w:color="auto"/>
          </w:divBdr>
        </w:div>
        <w:div w:id="622230596">
          <w:marLeft w:val="0"/>
          <w:marRight w:val="0"/>
          <w:marTop w:val="92"/>
          <w:marBottom w:val="0"/>
          <w:divBdr>
            <w:top w:val="single" w:sz="4" w:space="0" w:color="D5DDC6"/>
            <w:left w:val="single" w:sz="4" w:space="3" w:color="D5DDC6"/>
            <w:bottom w:val="single" w:sz="4" w:space="0" w:color="D5DDC6"/>
            <w:right w:val="single" w:sz="4" w:space="0" w:color="D5DDC6"/>
          </w:divBdr>
        </w:div>
        <w:div w:id="1816724070">
          <w:marLeft w:val="0"/>
          <w:marRight w:val="0"/>
          <w:marTop w:val="0"/>
          <w:marBottom w:val="92"/>
          <w:divBdr>
            <w:top w:val="single" w:sz="4" w:space="0" w:color="auto"/>
            <w:left w:val="single" w:sz="18" w:space="0" w:color="auto"/>
            <w:bottom w:val="single" w:sz="4" w:space="0" w:color="auto"/>
            <w:right w:val="single" w:sz="4" w:space="0" w:color="auto"/>
          </w:divBdr>
        </w:div>
        <w:div w:id="2110615405">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531994078">
      <w:bodyDiv w:val="1"/>
      <w:marLeft w:val="0"/>
      <w:marRight w:val="0"/>
      <w:marTop w:val="0"/>
      <w:marBottom w:val="0"/>
      <w:divBdr>
        <w:top w:val="none" w:sz="0" w:space="0" w:color="auto"/>
        <w:left w:val="none" w:sz="0" w:space="0" w:color="auto"/>
        <w:bottom w:val="none" w:sz="0" w:space="0" w:color="auto"/>
        <w:right w:val="none" w:sz="0" w:space="0" w:color="auto"/>
      </w:divBdr>
      <w:divsChild>
        <w:div w:id="2035769625">
          <w:marLeft w:val="0"/>
          <w:marRight w:val="0"/>
          <w:marTop w:val="0"/>
          <w:marBottom w:val="80"/>
          <w:divBdr>
            <w:top w:val="single" w:sz="4" w:space="0" w:color="auto"/>
            <w:left w:val="single" w:sz="18" w:space="0" w:color="auto"/>
            <w:bottom w:val="single" w:sz="4" w:space="0" w:color="auto"/>
            <w:right w:val="single" w:sz="4" w:space="0" w:color="auto"/>
          </w:divBdr>
        </w:div>
        <w:div w:id="1314988078">
          <w:marLeft w:val="0"/>
          <w:marRight w:val="0"/>
          <w:marTop w:val="0"/>
          <w:marBottom w:val="80"/>
          <w:divBdr>
            <w:top w:val="single" w:sz="4" w:space="0" w:color="auto"/>
            <w:left w:val="single" w:sz="18" w:space="0" w:color="auto"/>
            <w:bottom w:val="single" w:sz="4" w:space="0" w:color="auto"/>
            <w:right w:val="single" w:sz="4" w:space="0" w:color="auto"/>
          </w:divBdr>
        </w:div>
        <w:div w:id="654605449">
          <w:marLeft w:val="0"/>
          <w:marRight w:val="0"/>
          <w:marTop w:val="80"/>
          <w:marBottom w:val="0"/>
          <w:divBdr>
            <w:top w:val="single" w:sz="4" w:space="0" w:color="D5DDC6"/>
            <w:left w:val="single" w:sz="4" w:space="3" w:color="D5DDC6"/>
            <w:bottom w:val="single" w:sz="4" w:space="0" w:color="D5DDC6"/>
            <w:right w:val="single" w:sz="4" w:space="0" w:color="D5DDC6"/>
          </w:divBdr>
        </w:div>
        <w:div w:id="141390641">
          <w:marLeft w:val="0"/>
          <w:marRight w:val="0"/>
          <w:marTop w:val="0"/>
          <w:marBottom w:val="80"/>
          <w:divBdr>
            <w:top w:val="single" w:sz="4" w:space="0" w:color="auto"/>
            <w:left w:val="single" w:sz="18" w:space="0" w:color="auto"/>
            <w:bottom w:val="single" w:sz="4" w:space="0" w:color="auto"/>
            <w:right w:val="single" w:sz="4" w:space="0" w:color="auto"/>
          </w:divBdr>
        </w:div>
        <w:div w:id="990018091">
          <w:marLeft w:val="0"/>
          <w:marRight w:val="0"/>
          <w:marTop w:val="80"/>
          <w:marBottom w:val="0"/>
          <w:divBdr>
            <w:top w:val="single" w:sz="4" w:space="0" w:color="D5DDC6"/>
            <w:left w:val="single" w:sz="4" w:space="3" w:color="D5DDC6"/>
            <w:bottom w:val="single" w:sz="4" w:space="0" w:color="D5DDC6"/>
            <w:right w:val="single" w:sz="4" w:space="0" w:color="D5DDC6"/>
          </w:divBdr>
        </w:div>
        <w:div w:id="252668736">
          <w:marLeft w:val="0"/>
          <w:marRight w:val="0"/>
          <w:marTop w:val="0"/>
          <w:marBottom w:val="80"/>
          <w:divBdr>
            <w:top w:val="single" w:sz="4" w:space="0" w:color="auto"/>
            <w:left w:val="single" w:sz="18" w:space="0" w:color="auto"/>
            <w:bottom w:val="single" w:sz="4" w:space="0" w:color="auto"/>
            <w:right w:val="single" w:sz="4" w:space="0" w:color="auto"/>
          </w:divBdr>
        </w:div>
        <w:div w:id="790248800">
          <w:marLeft w:val="0"/>
          <w:marRight w:val="0"/>
          <w:marTop w:val="80"/>
          <w:marBottom w:val="0"/>
          <w:divBdr>
            <w:top w:val="single" w:sz="4" w:space="0" w:color="D5DDC6"/>
            <w:left w:val="single" w:sz="4" w:space="3" w:color="D5DDC6"/>
            <w:bottom w:val="single" w:sz="4" w:space="0" w:color="D5DDC6"/>
            <w:right w:val="single" w:sz="4" w:space="0" w:color="D5DDC6"/>
          </w:divBdr>
        </w:div>
        <w:div w:id="588197315">
          <w:marLeft w:val="0"/>
          <w:marRight w:val="0"/>
          <w:marTop w:val="0"/>
          <w:marBottom w:val="80"/>
          <w:divBdr>
            <w:top w:val="single" w:sz="4" w:space="0" w:color="auto"/>
            <w:left w:val="single" w:sz="18" w:space="0" w:color="auto"/>
            <w:bottom w:val="single" w:sz="4" w:space="0" w:color="auto"/>
            <w:right w:val="single" w:sz="4" w:space="0" w:color="auto"/>
          </w:divBdr>
        </w:div>
        <w:div w:id="763110977">
          <w:marLeft w:val="0"/>
          <w:marRight w:val="0"/>
          <w:marTop w:val="80"/>
          <w:marBottom w:val="0"/>
          <w:divBdr>
            <w:top w:val="single" w:sz="4" w:space="0" w:color="D5DDC6"/>
            <w:left w:val="single" w:sz="4" w:space="3" w:color="D5DDC6"/>
            <w:bottom w:val="single" w:sz="4" w:space="0" w:color="D5DDC6"/>
            <w:right w:val="single" w:sz="4" w:space="0" w:color="D5DDC6"/>
          </w:divBdr>
        </w:div>
        <w:div w:id="1766918121">
          <w:marLeft w:val="0"/>
          <w:marRight w:val="0"/>
          <w:marTop w:val="0"/>
          <w:marBottom w:val="80"/>
          <w:divBdr>
            <w:top w:val="single" w:sz="4" w:space="0" w:color="auto"/>
            <w:left w:val="single" w:sz="18" w:space="0" w:color="auto"/>
            <w:bottom w:val="single" w:sz="4" w:space="0" w:color="auto"/>
            <w:right w:val="single" w:sz="4" w:space="0" w:color="auto"/>
          </w:divBdr>
        </w:div>
        <w:div w:id="1907064292">
          <w:marLeft w:val="0"/>
          <w:marRight w:val="0"/>
          <w:marTop w:val="80"/>
          <w:marBottom w:val="0"/>
          <w:divBdr>
            <w:top w:val="single" w:sz="4" w:space="0" w:color="D5DDC6"/>
            <w:left w:val="single" w:sz="4" w:space="3" w:color="D5DDC6"/>
            <w:bottom w:val="single" w:sz="4" w:space="0" w:color="D5DDC6"/>
            <w:right w:val="single" w:sz="4" w:space="0" w:color="D5DDC6"/>
          </w:divBdr>
        </w:div>
        <w:div w:id="440540433">
          <w:marLeft w:val="0"/>
          <w:marRight w:val="0"/>
          <w:marTop w:val="0"/>
          <w:marBottom w:val="80"/>
          <w:divBdr>
            <w:top w:val="single" w:sz="4" w:space="0" w:color="auto"/>
            <w:left w:val="single" w:sz="18" w:space="0" w:color="auto"/>
            <w:bottom w:val="single" w:sz="4" w:space="0" w:color="auto"/>
            <w:right w:val="single" w:sz="4" w:space="0" w:color="auto"/>
          </w:divBdr>
        </w:div>
        <w:div w:id="746610391">
          <w:marLeft w:val="0"/>
          <w:marRight w:val="0"/>
          <w:marTop w:val="80"/>
          <w:marBottom w:val="0"/>
          <w:divBdr>
            <w:top w:val="single" w:sz="4" w:space="0" w:color="D5DDC6"/>
            <w:left w:val="single" w:sz="4" w:space="3" w:color="D5DDC6"/>
            <w:bottom w:val="single" w:sz="4" w:space="0" w:color="D5DDC6"/>
            <w:right w:val="single" w:sz="4" w:space="0" w:color="D5DDC6"/>
          </w:divBdr>
        </w:div>
        <w:div w:id="699862158">
          <w:marLeft w:val="0"/>
          <w:marRight w:val="0"/>
          <w:marTop w:val="0"/>
          <w:marBottom w:val="80"/>
          <w:divBdr>
            <w:top w:val="single" w:sz="4" w:space="0" w:color="auto"/>
            <w:left w:val="single" w:sz="18" w:space="0" w:color="auto"/>
            <w:bottom w:val="single" w:sz="4" w:space="0" w:color="auto"/>
            <w:right w:val="single" w:sz="4" w:space="0" w:color="auto"/>
          </w:divBdr>
        </w:div>
        <w:div w:id="873543303">
          <w:marLeft w:val="0"/>
          <w:marRight w:val="0"/>
          <w:marTop w:val="80"/>
          <w:marBottom w:val="0"/>
          <w:divBdr>
            <w:top w:val="single" w:sz="4" w:space="0" w:color="D5DDC6"/>
            <w:left w:val="single" w:sz="4" w:space="3" w:color="D5DDC6"/>
            <w:bottom w:val="single" w:sz="4" w:space="0" w:color="D5DDC6"/>
            <w:right w:val="single" w:sz="4" w:space="0" w:color="D5DDC6"/>
          </w:divBdr>
        </w:div>
        <w:div w:id="233585320">
          <w:marLeft w:val="0"/>
          <w:marRight w:val="0"/>
          <w:marTop w:val="0"/>
          <w:marBottom w:val="80"/>
          <w:divBdr>
            <w:top w:val="single" w:sz="4" w:space="0" w:color="auto"/>
            <w:left w:val="single" w:sz="18" w:space="0" w:color="auto"/>
            <w:bottom w:val="single" w:sz="4" w:space="0" w:color="auto"/>
            <w:right w:val="single" w:sz="4" w:space="0" w:color="auto"/>
          </w:divBdr>
        </w:div>
        <w:div w:id="1744832718">
          <w:marLeft w:val="0"/>
          <w:marRight w:val="0"/>
          <w:marTop w:val="0"/>
          <w:marBottom w:val="80"/>
          <w:divBdr>
            <w:top w:val="single" w:sz="4" w:space="0" w:color="auto"/>
            <w:left w:val="single" w:sz="18" w:space="0" w:color="auto"/>
            <w:bottom w:val="single" w:sz="4" w:space="0" w:color="auto"/>
            <w:right w:val="single" w:sz="4" w:space="0" w:color="auto"/>
          </w:divBdr>
        </w:div>
        <w:div w:id="1217278284">
          <w:marLeft w:val="0"/>
          <w:marRight w:val="0"/>
          <w:marTop w:val="80"/>
          <w:marBottom w:val="0"/>
          <w:divBdr>
            <w:top w:val="single" w:sz="4" w:space="0" w:color="D5DDC6"/>
            <w:left w:val="single" w:sz="4" w:space="3" w:color="D5DDC6"/>
            <w:bottom w:val="single" w:sz="4" w:space="0" w:color="D5DDC6"/>
            <w:right w:val="single" w:sz="4" w:space="0" w:color="D5DDC6"/>
          </w:divBdr>
        </w:div>
        <w:div w:id="1295600881">
          <w:marLeft w:val="0"/>
          <w:marRight w:val="0"/>
          <w:marTop w:val="0"/>
          <w:marBottom w:val="80"/>
          <w:divBdr>
            <w:top w:val="single" w:sz="4" w:space="0" w:color="auto"/>
            <w:left w:val="single" w:sz="18" w:space="0" w:color="auto"/>
            <w:bottom w:val="single" w:sz="4" w:space="0" w:color="auto"/>
            <w:right w:val="single" w:sz="4" w:space="0" w:color="auto"/>
          </w:divBdr>
        </w:div>
        <w:div w:id="1692606738">
          <w:marLeft w:val="0"/>
          <w:marRight w:val="0"/>
          <w:marTop w:val="80"/>
          <w:marBottom w:val="0"/>
          <w:divBdr>
            <w:top w:val="single" w:sz="4" w:space="0" w:color="D5DDC6"/>
            <w:left w:val="single" w:sz="4" w:space="3" w:color="D5DDC6"/>
            <w:bottom w:val="single" w:sz="4" w:space="0" w:color="D5DDC6"/>
            <w:right w:val="single" w:sz="4" w:space="0" w:color="D5DDC6"/>
          </w:divBdr>
        </w:div>
        <w:div w:id="1519006619">
          <w:marLeft w:val="0"/>
          <w:marRight w:val="0"/>
          <w:marTop w:val="0"/>
          <w:marBottom w:val="80"/>
          <w:divBdr>
            <w:top w:val="single" w:sz="4" w:space="0" w:color="auto"/>
            <w:left w:val="single" w:sz="18" w:space="0" w:color="auto"/>
            <w:bottom w:val="single" w:sz="4" w:space="0" w:color="auto"/>
            <w:right w:val="single" w:sz="4" w:space="0" w:color="auto"/>
          </w:divBdr>
        </w:div>
        <w:div w:id="1432897410">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1532768549">
      <w:bodyDiv w:val="1"/>
      <w:marLeft w:val="0"/>
      <w:marRight w:val="0"/>
      <w:marTop w:val="0"/>
      <w:marBottom w:val="0"/>
      <w:divBdr>
        <w:top w:val="none" w:sz="0" w:space="0" w:color="auto"/>
        <w:left w:val="none" w:sz="0" w:space="0" w:color="auto"/>
        <w:bottom w:val="none" w:sz="0" w:space="0" w:color="auto"/>
        <w:right w:val="none" w:sz="0" w:space="0" w:color="auto"/>
      </w:divBdr>
    </w:div>
    <w:div w:id="1536582606">
      <w:bodyDiv w:val="1"/>
      <w:marLeft w:val="0"/>
      <w:marRight w:val="0"/>
      <w:marTop w:val="0"/>
      <w:marBottom w:val="0"/>
      <w:divBdr>
        <w:top w:val="none" w:sz="0" w:space="0" w:color="auto"/>
        <w:left w:val="none" w:sz="0" w:space="0" w:color="auto"/>
        <w:bottom w:val="none" w:sz="0" w:space="0" w:color="auto"/>
        <w:right w:val="none" w:sz="0" w:space="0" w:color="auto"/>
      </w:divBdr>
      <w:divsChild>
        <w:div w:id="937786387">
          <w:marLeft w:val="0"/>
          <w:marRight w:val="0"/>
          <w:marTop w:val="0"/>
          <w:marBottom w:val="80"/>
          <w:divBdr>
            <w:top w:val="single" w:sz="4" w:space="0" w:color="auto"/>
            <w:left w:val="single" w:sz="18" w:space="0" w:color="auto"/>
            <w:bottom w:val="single" w:sz="4" w:space="0" w:color="auto"/>
            <w:right w:val="single" w:sz="4" w:space="0" w:color="auto"/>
          </w:divBdr>
        </w:div>
        <w:div w:id="519124487">
          <w:marLeft w:val="0"/>
          <w:marRight w:val="0"/>
          <w:marTop w:val="80"/>
          <w:marBottom w:val="0"/>
          <w:divBdr>
            <w:top w:val="single" w:sz="4" w:space="0" w:color="D5DDC6"/>
            <w:left w:val="single" w:sz="4" w:space="3" w:color="D5DDC6"/>
            <w:bottom w:val="single" w:sz="4" w:space="0" w:color="D5DDC6"/>
            <w:right w:val="single" w:sz="4" w:space="0" w:color="D5DDC6"/>
          </w:divBdr>
        </w:div>
        <w:div w:id="979194498">
          <w:marLeft w:val="0"/>
          <w:marRight w:val="0"/>
          <w:marTop w:val="0"/>
          <w:marBottom w:val="80"/>
          <w:divBdr>
            <w:top w:val="single" w:sz="4" w:space="0" w:color="auto"/>
            <w:left w:val="single" w:sz="18" w:space="0" w:color="auto"/>
            <w:bottom w:val="single" w:sz="4" w:space="0" w:color="auto"/>
            <w:right w:val="single" w:sz="4" w:space="0" w:color="auto"/>
          </w:divBdr>
        </w:div>
        <w:div w:id="1586918807">
          <w:marLeft w:val="0"/>
          <w:marRight w:val="0"/>
          <w:marTop w:val="80"/>
          <w:marBottom w:val="0"/>
          <w:divBdr>
            <w:top w:val="single" w:sz="4" w:space="0" w:color="D5DDC6"/>
            <w:left w:val="single" w:sz="4" w:space="3" w:color="D5DDC6"/>
            <w:bottom w:val="single" w:sz="4" w:space="0" w:color="D5DDC6"/>
            <w:right w:val="single" w:sz="4" w:space="0" w:color="D5DDC6"/>
          </w:divBdr>
        </w:div>
        <w:div w:id="1727023568">
          <w:marLeft w:val="0"/>
          <w:marRight w:val="0"/>
          <w:marTop w:val="0"/>
          <w:marBottom w:val="80"/>
          <w:divBdr>
            <w:top w:val="single" w:sz="4" w:space="0" w:color="auto"/>
            <w:left w:val="single" w:sz="18" w:space="0" w:color="auto"/>
            <w:bottom w:val="single" w:sz="4" w:space="0" w:color="auto"/>
            <w:right w:val="single" w:sz="4" w:space="0" w:color="auto"/>
          </w:divBdr>
        </w:div>
        <w:div w:id="1367415170">
          <w:marLeft w:val="0"/>
          <w:marRight w:val="0"/>
          <w:marTop w:val="80"/>
          <w:marBottom w:val="0"/>
          <w:divBdr>
            <w:top w:val="single" w:sz="4" w:space="0" w:color="D5DDC6"/>
            <w:left w:val="single" w:sz="4" w:space="3" w:color="D5DDC6"/>
            <w:bottom w:val="single" w:sz="4" w:space="0" w:color="D5DDC6"/>
            <w:right w:val="single" w:sz="4" w:space="0" w:color="D5DDC6"/>
          </w:divBdr>
        </w:div>
        <w:div w:id="1347755392">
          <w:marLeft w:val="0"/>
          <w:marRight w:val="0"/>
          <w:marTop w:val="0"/>
          <w:marBottom w:val="80"/>
          <w:divBdr>
            <w:top w:val="single" w:sz="4" w:space="0" w:color="auto"/>
            <w:left w:val="single" w:sz="18" w:space="0" w:color="auto"/>
            <w:bottom w:val="single" w:sz="4" w:space="0" w:color="auto"/>
            <w:right w:val="single" w:sz="4" w:space="0" w:color="auto"/>
          </w:divBdr>
        </w:div>
        <w:div w:id="1063799416">
          <w:marLeft w:val="0"/>
          <w:marRight w:val="0"/>
          <w:marTop w:val="80"/>
          <w:marBottom w:val="0"/>
          <w:divBdr>
            <w:top w:val="single" w:sz="4" w:space="0" w:color="D5DDC6"/>
            <w:left w:val="single" w:sz="4" w:space="3" w:color="D5DDC6"/>
            <w:bottom w:val="single" w:sz="4" w:space="0" w:color="D5DDC6"/>
            <w:right w:val="single" w:sz="4" w:space="0" w:color="D5DDC6"/>
          </w:divBdr>
        </w:div>
        <w:div w:id="27490253">
          <w:marLeft w:val="0"/>
          <w:marRight w:val="0"/>
          <w:marTop w:val="0"/>
          <w:marBottom w:val="80"/>
          <w:divBdr>
            <w:top w:val="single" w:sz="4" w:space="0" w:color="auto"/>
            <w:left w:val="single" w:sz="18" w:space="0" w:color="auto"/>
            <w:bottom w:val="single" w:sz="4" w:space="0" w:color="auto"/>
            <w:right w:val="single" w:sz="4" w:space="0" w:color="auto"/>
          </w:divBdr>
        </w:div>
        <w:div w:id="749080583">
          <w:marLeft w:val="0"/>
          <w:marRight w:val="0"/>
          <w:marTop w:val="0"/>
          <w:marBottom w:val="80"/>
          <w:divBdr>
            <w:top w:val="single" w:sz="4" w:space="0" w:color="auto"/>
            <w:left w:val="single" w:sz="18" w:space="0" w:color="auto"/>
            <w:bottom w:val="single" w:sz="4" w:space="0" w:color="auto"/>
            <w:right w:val="single" w:sz="4" w:space="0" w:color="auto"/>
          </w:divBdr>
        </w:div>
        <w:div w:id="1801221235">
          <w:marLeft w:val="0"/>
          <w:marRight w:val="0"/>
          <w:marTop w:val="80"/>
          <w:marBottom w:val="0"/>
          <w:divBdr>
            <w:top w:val="single" w:sz="4" w:space="0" w:color="D5DDC6"/>
            <w:left w:val="single" w:sz="4" w:space="3" w:color="D5DDC6"/>
            <w:bottom w:val="single" w:sz="4" w:space="0" w:color="D5DDC6"/>
            <w:right w:val="single" w:sz="4" w:space="0" w:color="D5DDC6"/>
          </w:divBdr>
        </w:div>
        <w:div w:id="1451703244">
          <w:marLeft w:val="0"/>
          <w:marRight w:val="0"/>
          <w:marTop w:val="0"/>
          <w:marBottom w:val="80"/>
          <w:divBdr>
            <w:top w:val="single" w:sz="4" w:space="0" w:color="auto"/>
            <w:left w:val="single" w:sz="18" w:space="0" w:color="auto"/>
            <w:bottom w:val="single" w:sz="4" w:space="0" w:color="auto"/>
            <w:right w:val="single" w:sz="4" w:space="0" w:color="auto"/>
          </w:divBdr>
        </w:div>
        <w:div w:id="761529931">
          <w:marLeft w:val="0"/>
          <w:marRight w:val="0"/>
          <w:marTop w:val="80"/>
          <w:marBottom w:val="0"/>
          <w:divBdr>
            <w:top w:val="single" w:sz="4" w:space="0" w:color="D5DDC6"/>
            <w:left w:val="single" w:sz="4" w:space="3" w:color="D5DDC6"/>
            <w:bottom w:val="single" w:sz="4" w:space="0" w:color="D5DDC6"/>
            <w:right w:val="single" w:sz="4" w:space="0" w:color="D5DDC6"/>
          </w:divBdr>
        </w:div>
        <w:div w:id="1854029814">
          <w:marLeft w:val="0"/>
          <w:marRight w:val="0"/>
          <w:marTop w:val="0"/>
          <w:marBottom w:val="80"/>
          <w:divBdr>
            <w:top w:val="single" w:sz="4" w:space="0" w:color="auto"/>
            <w:left w:val="single" w:sz="18" w:space="0" w:color="auto"/>
            <w:bottom w:val="single" w:sz="4" w:space="0" w:color="auto"/>
            <w:right w:val="single" w:sz="4" w:space="0" w:color="auto"/>
          </w:divBdr>
        </w:div>
        <w:div w:id="1358004186">
          <w:marLeft w:val="0"/>
          <w:marRight w:val="0"/>
          <w:marTop w:val="80"/>
          <w:marBottom w:val="0"/>
          <w:divBdr>
            <w:top w:val="single" w:sz="4" w:space="0" w:color="D5DDC6"/>
            <w:left w:val="single" w:sz="4" w:space="3" w:color="D5DDC6"/>
            <w:bottom w:val="single" w:sz="4" w:space="0" w:color="D5DDC6"/>
            <w:right w:val="single" w:sz="4" w:space="0" w:color="D5DDC6"/>
          </w:divBdr>
        </w:div>
        <w:div w:id="1519849686">
          <w:marLeft w:val="0"/>
          <w:marRight w:val="0"/>
          <w:marTop w:val="0"/>
          <w:marBottom w:val="80"/>
          <w:divBdr>
            <w:top w:val="single" w:sz="4" w:space="0" w:color="auto"/>
            <w:left w:val="single" w:sz="18" w:space="0" w:color="auto"/>
            <w:bottom w:val="single" w:sz="4" w:space="0" w:color="auto"/>
            <w:right w:val="single" w:sz="4" w:space="0" w:color="auto"/>
          </w:divBdr>
        </w:div>
        <w:div w:id="1680768698">
          <w:marLeft w:val="0"/>
          <w:marRight w:val="0"/>
          <w:marTop w:val="80"/>
          <w:marBottom w:val="0"/>
          <w:divBdr>
            <w:top w:val="single" w:sz="4" w:space="0" w:color="D5DDC6"/>
            <w:left w:val="single" w:sz="4" w:space="3" w:color="D5DDC6"/>
            <w:bottom w:val="single" w:sz="4" w:space="0" w:color="D5DDC6"/>
            <w:right w:val="single" w:sz="4" w:space="0" w:color="D5DDC6"/>
          </w:divBdr>
        </w:div>
        <w:div w:id="1364163338">
          <w:marLeft w:val="0"/>
          <w:marRight w:val="0"/>
          <w:marTop w:val="0"/>
          <w:marBottom w:val="80"/>
          <w:divBdr>
            <w:top w:val="single" w:sz="4" w:space="0" w:color="auto"/>
            <w:left w:val="single" w:sz="18" w:space="0" w:color="auto"/>
            <w:bottom w:val="single" w:sz="4" w:space="0" w:color="auto"/>
            <w:right w:val="single" w:sz="4" w:space="0" w:color="auto"/>
          </w:divBdr>
        </w:div>
      </w:divsChild>
    </w:div>
    <w:div w:id="1536848967">
      <w:bodyDiv w:val="1"/>
      <w:marLeft w:val="0"/>
      <w:marRight w:val="0"/>
      <w:marTop w:val="0"/>
      <w:marBottom w:val="0"/>
      <w:divBdr>
        <w:top w:val="none" w:sz="0" w:space="0" w:color="auto"/>
        <w:left w:val="none" w:sz="0" w:space="0" w:color="auto"/>
        <w:bottom w:val="none" w:sz="0" w:space="0" w:color="auto"/>
        <w:right w:val="none" w:sz="0" w:space="0" w:color="auto"/>
      </w:divBdr>
      <w:divsChild>
        <w:div w:id="25378205">
          <w:marLeft w:val="0"/>
          <w:marRight w:val="0"/>
          <w:marTop w:val="0"/>
          <w:marBottom w:val="0"/>
          <w:divBdr>
            <w:top w:val="none" w:sz="0" w:space="0" w:color="auto"/>
            <w:left w:val="none" w:sz="0" w:space="0" w:color="auto"/>
            <w:bottom w:val="none" w:sz="0" w:space="0" w:color="auto"/>
            <w:right w:val="none" w:sz="0" w:space="0" w:color="auto"/>
          </w:divBdr>
        </w:div>
        <w:div w:id="335690859">
          <w:marLeft w:val="0"/>
          <w:marRight w:val="0"/>
          <w:marTop w:val="360"/>
          <w:marBottom w:val="0"/>
          <w:divBdr>
            <w:top w:val="none" w:sz="0" w:space="0" w:color="auto"/>
            <w:left w:val="none" w:sz="0" w:space="0" w:color="auto"/>
            <w:bottom w:val="single" w:sz="8" w:space="6" w:color="D9DCDF"/>
            <w:right w:val="none" w:sz="0" w:space="0" w:color="auto"/>
          </w:divBdr>
          <w:divsChild>
            <w:div w:id="1447887212">
              <w:marLeft w:val="0"/>
              <w:marRight w:val="0"/>
              <w:marTop w:val="0"/>
              <w:marBottom w:val="240"/>
              <w:divBdr>
                <w:top w:val="none" w:sz="0" w:space="0" w:color="auto"/>
                <w:left w:val="none" w:sz="0" w:space="0" w:color="auto"/>
                <w:bottom w:val="none" w:sz="0" w:space="0" w:color="auto"/>
                <w:right w:val="none" w:sz="0" w:space="0" w:color="auto"/>
              </w:divBdr>
            </w:div>
            <w:div w:id="309946305">
              <w:marLeft w:val="0"/>
              <w:marRight w:val="0"/>
              <w:marTop w:val="0"/>
              <w:marBottom w:val="240"/>
              <w:divBdr>
                <w:top w:val="none" w:sz="0" w:space="0" w:color="auto"/>
                <w:left w:val="none" w:sz="0" w:space="0" w:color="auto"/>
                <w:bottom w:val="none" w:sz="0" w:space="0" w:color="auto"/>
                <w:right w:val="none" w:sz="0" w:space="0" w:color="auto"/>
              </w:divBdr>
            </w:div>
            <w:div w:id="1830098875">
              <w:marLeft w:val="0"/>
              <w:marRight w:val="0"/>
              <w:marTop w:val="0"/>
              <w:marBottom w:val="240"/>
              <w:divBdr>
                <w:top w:val="none" w:sz="0" w:space="0" w:color="auto"/>
                <w:left w:val="none" w:sz="0" w:space="0" w:color="auto"/>
                <w:bottom w:val="none" w:sz="0" w:space="0" w:color="auto"/>
                <w:right w:val="none" w:sz="0" w:space="0" w:color="auto"/>
              </w:divBdr>
            </w:div>
            <w:div w:id="2098357936">
              <w:marLeft w:val="0"/>
              <w:marRight w:val="0"/>
              <w:marTop w:val="0"/>
              <w:marBottom w:val="240"/>
              <w:divBdr>
                <w:top w:val="none" w:sz="0" w:space="0" w:color="auto"/>
                <w:left w:val="none" w:sz="0" w:space="0" w:color="auto"/>
                <w:bottom w:val="none" w:sz="0" w:space="0" w:color="auto"/>
                <w:right w:val="none" w:sz="0" w:space="0" w:color="auto"/>
              </w:divBdr>
            </w:div>
            <w:div w:id="551160835">
              <w:marLeft w:val="0"/>
              <w:marRight w:val="0"/>
              <w:marTop w:val="0"/>
              <w:marBottom w:val="240"/>
              <w:divBdr>
                <w:top w:val="none" w:sz="0" w:space="0" w:color="auto"/>
                <w:left w:val="none" w:sz="0" w:space="0" w:color="auto"/>
                <w:bottom w:val="none" w:sz="0" w:space="0" w:color="auto"/>
                <w:right w:val="none" w:sz="0" w:space="0" w:color="auto"/>
              </w:divBdr>
            </w:div>
            <w:div w:id="1335645547">
              <w:marLeft w:val="0"/>
              <w:marRight w:val="0"/>
              <w:marTop w:val="0"/>
              <w:marBottom w:val="240"/>
              <w:divBdr>
                <w:top w:val="none" w:sz="0" w:space="0" w:color="auto"/>
                <w:left w:val="none" w:sz="0" w:space="0" w:color="auto"/>
                <w:bottom w:val="none" w:sz="0" w:space="0" w:color="auto"/>
                <w:right w:val="none" w:sz="0" w:space="0" w:color="auto"/>
              </w:divBdr>
            </w:div>
            <w:div w:id="135417346">
              <w:marLeft w:val="0"/>
              <w:marRight w:val="0"/>
              <w:marTop w:val="0"/>
              <w:marBottom w:val="240"/>
              <w:divBdr>
                <w:top w:val="none" w:sz="0" w:space="0" w:color="auto"/>
                <w:left w:val="none" w:sz="0" w:space="0" w:color="auto"/>
                <w:bottom w:val="none" w:sz="0" w:space="0" w:color="auto"/>
                <w:right w:val="none" w:sz="0" w:space="0" w:color="auto"/>
              </w:divBdr>
            </w:div>
            <w:div w:id="1269392327">
              <w:marLeft w:val="0"/>
              <w:marRight w:val="0"/>
              <w:marTop w:val="0"/>
              <w:marBottom w:val="240"/>
              <w:divBdr>
                <w:top w:val="none" w:sz="0" w:space="0" w:color="auto"/>
                <w:left w:val="none" w:sz="0" w:space="0" w:color="auto"/>
                <w:bottom w:val="none" w:sz="0" w:space="0" w:color="auto"/>
                <w:right w:val="none" w:sz="0" w:space="0" w:color="auto"/>
              </w:divBdr>
            </w:div>
            <w:div w:id="6450059">
              <w:marLeft w:val="0"/>
              <w:marRight w:val="0"/>
              <w:marTop w:val="0"/>
              <w:marBottom w:val="240"/>
              <w:divBdr>
                <w:top w:val="none" w:sz="0" w:space="0" w:color="auto"/>
                <w:left w:val="none" w:sz="0" w:space="0" w:color="auto"/>
                <w:bottom w:val="none" w:sz="0" w:space="0" w:color="auto"/>
                <w:right w:val="none" w:sz="0" w:space="0" w:color="auto"/>
              </w:divBdr>
            </w:div>
            <w:div w:id="1600062662">
              <w:marLeft w:val="0"/>
              <w:marRight w:val="0"/>
              <w:marTop w:val="0"/>
              <w:marBottom w:val="240"/>
              <w:divBdr>
                <w:top w:val="none" w:sz="0" w:space="0" w:color="auto"/>
                <w:left w:val="none" w:sz="0" w:space="0" w:color="auto"/>
                <w:bottom w:val="none" w:sz="0" w:space="0" w:color="auto"/>
                <w:right w:val="none" w:sz="0" w:space="0" w:color="auto"/>
              </w:divBdr>
            </w:div>
            <w:div w:id="447970126">
              <w:marLeft w:val="0"/>
              <w:marRight w:val="0"/>
              <w:marTop w:val="0"/>
              <w:marBottom w:val="240"/>
              <w:divBdr>
                <w:top w:val="none" w:sz="0" w:space="0" w:color="auto"/>
                <w:left w:val="none" w:sz="0" w:space="0" w:color="auto"/>
                <w:bottom w:val="none" w:sz="0" w:space="0" w:color="auto"/>
                <w:right w:val="none" w:sz="0" w:space="0" w:color="auto"/>
              </w:divBdr>
            </w:div>
            <w:div w:id="155651494">
              <w:marLeft w:val="0"/>
              <w:marRight w:val="0"/>
              <w:marTop w:val="0"/>
              <w:marBottom w:val="240"/>
              <w:divBdr>
                <w:top w:val="none" w:sz="0" w:space="0" w:color="auto"/>
                <w:left w:val="none" w:sz="0" w:space="0" w:color="auto"/>
                <w:bottom w:val="none" w:sz="0" w:space="0" w:color="auto"/>
                <w:right w:val="none" w:sz="0" w:space="0" w:color="auto"/>
              </w:divBdr>
            </w:div>
            <w:div w:id="751702248">
              <w:marLeft w:val="0"/>
              <w:marRight w:val="0"/>
              <w:marTop w:val="0"/>
              <w:marBottom w:val="240"/>
              <w:divBdr>
                <w:top w:val="none" w:sz="0" w:space="0" w:color="auto"/>
                <w:left w:val="none" w:sz="0" w:space="0" w:color="auto"/>
                <w:bottom w:val="none" w:sz="0" w:space="0" w:color="auto"/>
                <w:right w:val="none" w:sz="0" w:space="0" w:color="auto"/>
              </w:divBdr>
            </w:div>
            <w:div w:id="389425663">
              <w:marLeft w:val="0"/>
              <w:marRight w:val="0"/>
              <w:marTop w:val="0"/>
              <w:marBottom w:val="240"/>
              <w:divBdr>
                <w:top w:val="none" w:sz="0" w:space="0" w:color="auto"/>
                <w:left w:val="none" w:sz="0" w:space="0" w:color="auto"/>
                <w:bottom w:val="none" w:sz="0" w:space="0" w:color="auto"/>
                <w:right w:val="none" w:sz="0" w:space="0" w:color="auto"/>
              </w:divBdr>
            </w:div>
            <w:div w:id="746610331">
              <w:marLeft w:val="0"/>
              <w:marRight w:val="0"/>
              <w:marTop w:val="0"/>
              <w:marBottom w:val="240"/>
              <w:divBdr>
                <w:top w:val="none" w:sz="0" w:space="0" w:color="auto"/>
                <w:left w:val="none" w:sz="0" w:space="0" w:color="auto"/>
                <w:bottom w:val="none" w:sz="0" w:space="0" w:color="auto"/>
                <w:right w:val="none" w:sz="0" w:space="0" w:color="auto"/>
              </w:divBdr>
            </w:div>
            <w:div w:id="2073694350">
              <w:marLeft w:val="0"/>
              <w:marRight w:val="0"/>
              <w:marTop w:val="0"/>
              <w:marBottom w:val="240"/>
              <w:divBdr>
                <w:top w:val="none" w:sz="0" w:space="0" w:color="auto"/>
                <w:left w:val="none" w:sz="0" w:space="0" w:color="auto"/>
                <w:bottom w:val="none" w:sz="0" w:space="0" w:color="auto"/>
                <w:right w:val="none" w:sz="0" w:space="0" w:color="auto"/>
              </w:divBdr>
            </w:div>
          </w:divsChild>
        </w:div>
        <w:div w:id="1809126083">
          <w:marLeft w:val="0"/>
          <w:marRight w:val="0"/>
          <w:marTop w:val="120"/>
          <w:marBottom w:val="0"/>
          <w:divBdr>
            <w:top w:val="none" w:sz="0" w:space="0" w:color="auto"/>
            <w:left w:val="none" w:sz="0" w:space="0" w:color="auto"/>
            <w:bottom w:val="none" w:sz="0" w:space="0" w:color="auto"/>
            <w:right w:val="none" w:sz="0" w:space="0" w:color="auto"/>
          </w:divBdr>
        </w:div>
      </w:divsChild>
    </w:div>
    <w:div w:id="1552184742">
      <w:bodyDiv w:val="1"/>
      <w:marLeft w:val="0"/>
      <w:marRight w:val="0"/>
      <w:marTop w:val="0"/>
      <w:marBottom w:val="0"/>
      <w:divBdr>
        <w:top w:val="none" w:sz="0" w:space="0" w:color="auto"/>
        <w:left w:val="none" w:sz="0" w:space="0" w:color="auto"/>
        <w:bottom w:val="none" w:sz="0" w:space="0" w:color="auto"/>
        <w:right w:val="none" w:sz="0" w:space="0" w:color="auto"/>
      </w:divBdr>
      <w:divsChild>
        <w:div w:id="979260644">
          <w:marLeft w:val="0"/>
          <w:marRight w:val="0"/>
          <w:marTop w:val="0"/>
          <w:marBottom w:val="80"/>
          <w:divBdr>
            <w:top w:val="single" w:sz="4" w:space="0" w:color="auto"/>
            <w:left w:val="single" w:sz="18" w:space="0" w:color="auto"/>
            <w:bottom w:val="single" w:sz="4" w:space="0" w:color="auto"/>
            <w:right w:val="single" w:sz="4" w:space="0" w:color="auto"/>
          </w:divBdr>
        </w:div>
        <w:div w:id="1560166103">
          <w:marLeft w:val="0"/>
          <w:marRight w:val="0"/>
          <w:marTop w:val="0"/>
          <w:marBottom w:val="80"/>
          <w:divBdr>
            <w:top w:val="single" w:sz="4" w:space="0" w:color="auto"/>
            <w:left w:val="single" w:sz="18" w:space="0" w:color="auto"/>
            <w:bottom w:val="single" w:sz="4" w:space="0" w:color="auto"/>
            <w:right w:val="single" w:sz="4" w:space="0" w:color="auto"/>
          </w:divBdr>
        </w:div>
        <w:div w:id="1368872291">
          <w:marLeft w:val="0"/>
          <w:marRight w:val="0"/>
          <w:marTop w:val="80"/>
          <w:marBottom w:val="0"/>
          <w:divBdr>
            <w:top w:val="single" w:sz="4" w:space="0" w:color="D5DDC6"/>
            <w:left w:val="single" w:sz="4" w:space="3" w:color="D5DDC6"/>
            <w:bottom w:val="single" w:sz="4" w:space="0" w:color="D5DDC6"/>
            <w:right w:val="single" w:sz="4" w:space="0" w:color="D5DDC6"/>
          </w:divBdr>
        </w:div>
        <w:div w:id="1492209979">
          <w:marLeft w:val="0"/>
          <w:marRight w:val="0"/>
          <w:marTop w:val="0"/>
          <w:marBottom w:val="80"/>
          <w:divBdr>
            <w:top w:val="single" w:sz="4" w:space="0" w:color="auto"/>
            <w:left w:val="single" w:sz="18" w:space="0" w:color="auto"/>
            <w:bottom w:val="single" w:sz="4" w:space="0" w:color="auto"/>
            <w:right w:val="single" w:sz="4" w:space="0" w:color="auto"/>
          </w:divBdr>
        </w:div>
      </w:divsChild>
    </w:div>
    <w:div w:id="1569683490">
      <w:bodyDiv w:val="1"/>
      <w:marLeft w:val="0"/>
      <w:marRight w:val="0"/>
      <w:marTop w:val="0"/>
      <w:marBottom w:val="0"/>
      <w:divBdr>
        <w:top w:val="none" w:sz="0" w:space="0" w:color="auto"/>
        <w:left w:val="none" w:sz="0" w:space="0" w:color="auto"/>
        <w:bottom w:val="none" w:sz="0" w:space="0" w:color="auto"/>
        <w:right w:val="none" w:sz="0" w:space="0" w:color="auto"/>
      </w:divBdr>
      <w:divsChild>
        <w:div w:id="279261025">
          <w:marLeft w:val="0"/>
          <w:marRight w:val="0"/>
          <w:marTop w:val="0"/>
          <w:marBottom w:val="0"/>
          <w:divBdr>
            <w:top w:val="none" w:sz="0" w:space="0" w:color="auto"/>
            <w:left w:val="none" w:sz="0" w:space="0" w:color="auto"/>
            <w:bottom w:val="none" w:sz="0" w:space="0" w:color="auto"/>
            <w:right w:val="none" w:sz="0" w:space="0" w:color="auto"/>
          </w:divBdr>
        </w:div>
        <w:div w:id="1048140068">
          <w:marLeft w:val="0"/>
          <w:marRight w:val="0"/>
          <w:marTop w:val="360"/>
          <w:marBottom w:val="0"/>
          <w:divBdr>
            <w:top w:val="none" w:sz="0" w:space="0" w:color="auto"/>
            <w:left w:val="none" w:sz="0" w:space="0" w:color="auto"/>
            <w:bottom w:val="single" w:sz="8" w:space="6" w:color="D9DCDF"/>
            <w:right w:val="none" w:sz="0" w:space="0" w:color="auto"/>
          </w:divBdr>
          <w:divsChild>
            <w:div w:id="530339572">
              <w:marLeft w:val="0"/>
              <w:marRight w:val="0"/>
              <w:marTop w:val="0"/>
              <w:marBottom w:val="240"/>
              <w:divBdr>
                <w:top w:val="none" w:sz="0" w:space="0" w:color="auto"/>
                <w:left w:val="none" w:sz="0" w:space="0" w:color="auto"/>
                <w:bottom w:val="none" w:sz="0" w:space="0" w:color="auto"/>
                <w:right w:val="none" w:sz="0" w:space="0" w:color="auto"/>
              </w:divBdr>
            </w:div>
            <w:div w:id="1777213280">
              <w:marLeft w:val="0"/>
              <w:marRight w:val="0"/>
              <w:marTop w:val="0"/>
              <w:marBottom w:val="240"/>
              <w:divBdr>
                <w:top w:val="none" w:sz="0" w:space="0" w:color="auto"/>
                <w:left w:val="none" w:sz="0" w:space="0" w:color="auto"/>
                <w:bottom w:val="none" w:sz="0" w:space="0" w:color="auto"/>
                <w:right w:val="none" w:sz="0" w:space="0" w:color="auto"/>
              </w:divBdr>
            </w:div>
            <w:div w:id="1217162719">
              <w:marLeft w:val="0"/>
              <w:marRight w:val="0"/>
              <w:marTop w:val="0"/>
              <w:marBottom w:val="240"/>
              <w:divBdr>
                <w:top w:val="none" w:sz="0" w:space="0" w:color="auto"/>
                <w:left w:val="none" w:sz="0" w:space="0" w:color="auto"/>
                <w:bottom w:val="none" w:sz="0" w:space="0" w:color="auto"/>
                <w:right w:val="none" w:sz="0" w:space="0" w:color="auto"/>
              </w:divBdr>
            </w:div>
            <w:div w:id="545719679">
              <w:marLeft w:val="0"/>
              <w:marRight w:val="0"/>
              <w:marTop w:val="0"/>
              <w:marBottom w:val="240"/>
              <w:divBdr>
                <w:top w:val="none" w:sz="0" w:space="0" w:color="auto"/>
                <w:left w:val="none" w:sz="0" w:space="0" w:color="auto"/>
                <w:bottom w:val="none" w:sz="0" w:space="0" w:color="auto"/>
                <w:right w:val="none" w:sz="0" w:space="0" w:color="auto"/>
              </w:divBdr>
            </w:div>
            <w:div w:id="1577280643">
              <w:marLeft w:val="0"/>
              <w:marRight w:val="0"/>
              <w:marTop w:val="0"/>
              <w:marBottom w:val="240"/>
              <w:divBdr>
                <w:top w:val="none" w:sz="0" w:space="0" w:color="auto"/>
                <w:left w:val="none" w:sz="0" w:space="0" w:color="auto"/>
                <w:bottom w:val="none" w:sz="0" w:space="0" w:color="auto"/>
                <w:right w:val="none" w:sz="0" w:space="0" w:color="auto"/>
              </w:divBdr>
            </w:div>
            <w:div w:id="142091330">
              <w:marLeft w:val="0"/>
              <w:marRight w:val="0"/>
              <w:marTop w:val="0"/>
              <w:marBottom w:val="240"/>
              <w:divBdr>
                <w:top w:val="none" w:sz="0" w:space="0" w:color="auto"/>
                <w:left w:val="none" w:sz="0" w:space="0" w:color="auto"/>
                <w:bottom w:val="none" w:sz="0" w:space="0" w:color="auto"/>
                <w:right w:val="none" w:sz="0" w:space="0" w:color="auto"/>
              </w:divBdr>
            </w:div>
            <w:div w:id="2034072994">
              <w:marLeft w:val="0"/>
              <w:marRight w:val="0"/>
              <w:marTop w:val="0"/>
              <w:marBottom w:val="240"/>
              <w:divBdr>
                <w:top w:val="none" w:sz="0" w:space="0" w:color="auto"/>
                <w:left w:val="none" w:sz="0" w:space="0" w:color="auto"/>
                <w:bottom w:val="none" w:sz="0" w:space="0" w:color="auto"/>
                <w:right w:val="none" w:sz="0" w:space="0" w:color="auto"/>
              </w:divBdr>
            </w:div>
            <w:div w:id="1710717312">
              <w:marLeft w:val="0"/>
              <w:marRight w:val="0"/>
              <w:marTop w:val="0"/>
              <w:marBottom w:val="240"/>
              <w:divBdr>
                <w:top w:val="none" w:sz="0" w:space="0" w:color="auto"/>
                <w:left w:val="none" w:sz="0" w:space="0" w:color="auto"/>
                <w:bottom w:val="none" w:sz="0" w:space="0" w:color="auto"/>
                <w:right w:val="none" w:sz="0" w:space="0" w:color="auto"/>
              </w:divBdr>
            </w:div>
            <w:div w:id="1075518735">
              <w:marLeft w:val="0"/>
              <w:marRight w:val="0"/>
              <w:marTop w:val="0"/>
              <w:marBottom w:val="240"/>
              <w:divBdr>
                <w:top w:val="none" w:sz="0" w:space="0" w:color="auto"/>
                <w:left w:val="none" w:sz="0" w:space="0" w:color="auto"/>
                <w:bottom w:val="none" w:sz="0" w:space="0" w:color="auto"/>
                <w:right w:val="none" w:sz="0" w:space="0" w:color="auto"/>
              </w:divBdr>
            </w:div>
            <w:div w:id="1253473883">
              <w:marLeft w:val="0"/>
              <w:marRight w:val="0"/>
              <w:marTop w:val="0"/>
              <w:marBottom w:val="240"/>
              <w:divBdr>
                <w:top w:val="none" w:sz="0" w:space="0" w:color="auto"/>
                <w:left w:val="none" w:sz="0" w:space="0" w:color="auto"/>
                <w:bottom w:val="none" w:sz="0" w:space="0" w:color="auto"/>
                <w:right w:val="none" w:sz="0" w:space="0" w:color="auto"/>
              </w:divBdr>
            </w:div>
            <w:div w:id="545916922">
              <w:marLeft w:val="0"/>
              <w:marRight w:val="0"/>
              <w:marTop w:val="0"/>
              <w:marBottom w:val="240"/>
              <w:divBdr>
                <w:top w:val="none" w:sz="0" w:space="0" w:color="auto"/>
                <w:left w:val="none" w:sz="0" w:space="0" w:color="auto"/>
                <w:bottom w:val="none" w:sz="0" w:space="0" w:color="auto"/>
                <w:right w:val="none" w:sz="0" w:space="0" w:color="auto"/>
              </w:divBdr>
            </w:div>
            <w:div w:id="361170762">
              <w:marLeft w:val="0"/>
              <w:marRight w:val="0"/>
              <w:marTop w:val="0"/>
              <w:marBottom w:val="240"/>
              <w:divBdr>
                <w:top w:val="none" w:sz="0" w:space="0" w:color="auto"/>
                <w:left w:val="none" w:sz="0" w:space="0" w:color="auto"/>
                <w:bottom w:val="none" w:sz="0" w:space="0" w:color="auto"/>
                <w:right w:val="none" w:sz="0" w:space="0" w:color="auto"/>
              </w:divBdr>
            </w:div>
            <w:div w:id="945310960">
              <w:marLeft w:val="0"/>
              <w:marRight w:val="0"/>
              <w:marTop w:val="0"/>
              <w:marBottom w:val="240"/>
              <w:divBdr>
                <w:top w:val="none" w:sz="0" w:space="0" w:color="auto"/>
                <w:left w:val="none" w:sz="0" w:space="0" w:color="auto"/>
                <w:bottom w:val="none" w:sz="0" w:space="0" w:color="auto"/>
                <w:right w:val="none" w:sz="0" w:space="0" w:color="auto"/>
              </w:divBdr>
            </w:div>
            <w:div w:id="548224425">
              <w:marLeft w:val="0"/>
              <w:marRight w:val="0"/>
              <w:marTop w:val="0"/>
              <w:marBottom w:val="240"/>
              <w:divBdr>
                <w:top w:val="none" w:sz="0" w:space="0" w:color="auto"/>
                <w:left w:val="none" w:sz="0" w:space="0" w:color="auto"/>
                <w:bottom w:val="none" w:sz="0" w:space="0" w:color="auto"/>
                <w:right w:val="none" w:sz="0" w:space="0" w:color="auto"/>
              </w:divBdr>
            </w:div>
            <w:div w:id="338317390">
              <w:marLeft w:val="0"/>
              <w:marRight w:val="0"/>
              <w:marTop w:val="0"/>
              <w:marBottom w:val="240"/>
              <w:divBdr>
                <w:top w:val="none" w:sz="0" w:space="0" w:color="auto"/>
                <w:left w:val="none" w:sz="0" w:space="0" w:color="auto"/>
                <w:bottom w:val="none" w:sz="0" w:space="0" w:color="auto"/>
                <w:right w:val="none" w:sz="0" w:space="0" w:color="auto"/>
              </w:divBdr>
            </w:div>
            <w:div w:id="1606841968">
              <w:marLeft w:val="0"/>
              <w:marRight w:val="0"/>
              <w:marTop w:val="0"/>
              <w:marBottom w:val="240"/>
              <w:divBdr>
                <w:top w:val="none" w:sz="0" w:space="0" w:color="auto"/>
                <w:left w:val="none" w:sz="0" w:space="0" w:color="auto"/>
                <w:bottom w:val="none" w:sz="0" w:space="0" w:color="auto"/>
                <w:right w:val="none" w:sz="0" w:space="0" w:color="auto"/>
              </w:divBdr>
            </w:div>
            <w:div w:id="1389189296">
              <w:marLeft w:val="0"/>
              <w:marRight w:val="0"/>
              <w:marTop w:val="0"/>
              <w:marBottom w:val="240"/>
              <w:divBdr>
                <w:top w:val="none" w:sz="0" w:space="0" w:color="auto"/>
                <w:left w:val="none" w:sz="0" w:space="0" w:color="auto"/>
                <w:bottom w:val="none" w:sz="0" w:space="0" w:color="auto"/>
                <w:right w:val="none" w:sz="0" w:space="0" w:color="auto"/>
              </w:divBdr>
            </w:div>
            <w:div w:id="218323705">
              <w:marLeft w:val="0"/>
              <w:marRight w:val="0"/>
              <w:marTop w:val="0"/>
              <w:marBottom w:val="240"/>
              <w:divBdr>
                <w:top w:val="none" w:sz="0" w:space="0" w:color="auto"/>
                <w:left w:val="none" w:sz="0" w:space="0" w:color="auto"/>
                <w:bottom w:val="none" w:sz="0" w:space="0" w:color="auto"/>
                <w:right w:val="none" w:sz="0" w:space="0" w:color="auto"/>
              </w:divBdr>
            </w:div>
            <w:div w:id="343676483">
              <w:marLeft w:val="0"/>
              <w:marRight w:val="0"/>
              <w:marTop w:val="0"/>
              <w:marBottom w:val="240"/>
              <w:divBdr>
                <w:top w:val="none" w:sz="0" w:space="0" w:color="auto"/>
                <w:left w:val="none" w:sz="0" w:space="0" w:color="auto"/>
                <w:bottom w:val="none" w:sz="0" w:space="0" w:color="auto"/>
                <w:right w:val="none" w:sz="0" w:space="0" w:color="auto"/>
              </w:divBdr>
            </w:div>
            <w:div w:id="1137336289">
              <w:marLeft w:val="0"/>
              <w:marRight w:val="0"/>
              <w:marTop w:val="0"/>
              <w:marBottom w:val="240"/>
              <w:divBdr>
                <w:top w:val="none" w:sz="0" w:space="0" w:color="auto"/>
                <w:left w:val="none" w:sz="0" w:space="0" w:color="auto"/>
                <w:bottom w:val="none" w:sz="0" w:space="0" w:color="auto"/>
                <w:right w:val="none" w:sz="0" w:space="0" w:color="auto"/>
              </w:divBdr>
            </w:div>
            <w:div w:id="161042748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572885694">
      <w:bodyDiv w:val="1"/>
      <w:marLeft w:val="0"/>
      <w:marRight w:val="0"/>
      <w:marTop w:val="0"/>
      <w:marBottom w:val="0"/>
      <w:divBdr>
        <w:top w:val="none" w:sz="0" w:space="0" w:color="auto"/>
        <w:left w:val="none" w:sz="0" w:space="0" w:color="auto"/>
        <w:bottom w:val="none" w:sz="0" w:space="0" w:color="auto"/>
        <w:right w:val="none" w:sz="0" w:space="0" w:color="auto"/>
      </w:divBdr>
      <w:divsChild>
        <w:div w:id="1237085029">
          <w:marLeft w:val="0"/>
          <w:marRight w:val="0"/>
          <w:marTop w:val="100"/>
          <w:marBottom w:val="100"/>
          <w:divBdr>
            <w:top w:val="none" w:sz="0" w:space="0" w:color="auto"/>
            <w:left w:val="none" w:sz="0" w:space="0" w:color="auto"/>
            <w:bottom w:val="none" w:sz="0" w:space="0" w:color="auto"/>
            <w:right w:val="none" w:sz="0" w:space="0" w:color="auto"/>
          </w:divBdr>
          <w:divsChild>
            <w:div w:id="1884291788">
              <w:marLeft w:val="0"/>
              <w:marRight w:val="0"/>
              <w:marTop w:val="100"/>
              <w:marBottom w:val="100"/>
              <w:divBdr>
                <w:top w:val="none" w:sz="0" w:space="0" w:color="auto"/>
                <w:left w:val="none" w:sz="0" w:space="0" w:color="auto"/>
                <w:bottom w:val="none" w:sz="0" w:space="0" w:color="auto"/>
                <w:right w:val="none" w:sz="0" w:space="0" w:color="auto"/>
              </w:divBdr>
              <w:divsChild>
                <w:div w:id="2138405452">
                  <w:marLeft w:val="0"/>
                  <w:marRight w:val="0"/>
                  <w:marTop w:val="0"/>
                  <w:marBottom w:val="0"/>
                  <w:divBdr>
                    <w:top w:val="none" w:sz="0" w:space="0" w:color="auto"/>
                    <w:left w:val="none" w:sz="0" w:space="0" w:color="auto"/>
                    <w:bottom w:val="none" w:sz="0" w:space="0" w:color="auto"/>
                    <w:right w:val="none" w:sz="0" w:space="0" w:color="auto"/>
                  </w:divBdr>
                  <w:divsChild>
                    <w:div w:id="96550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914994">
          <w:marLeft w:val="0"/>
          <w:marRight w:val="0"/>
          <w:marTop w:val="0"/>
          <w:marBottom w:val="80"/>
          <w:divBdr>
            <w:top w:val="single" w:sz="4" w:space="0" w:color="auto"/>
            <w:left w:val="single" w:sz="18" w:space="0" w:color="auto"/>
            <w:bottom w:val="single" w:sz="4" w:space="0" w:color="auto"/>
            <w:right w:val="single" w:sz="4" w:space="0" w:color="auto"/>
          </w:divBdr>
        </w:div>
        <w:div w:id="1787650638">
          <w:marLeft w:val="0"/>
          <w:marRight w:val="0"/>
          <w:marTop w:val="0"/>
          <w:marBottom w:val="80"/>
          <w:divBdr>
            <w:top w:val="single" w:sz="4" w:space="0" w:color="auto"/>
            <w:left w:val="single" w:sz="18" w:space="0" w:color="auto"/>
            <w:bottom w:val="single" w:sz="4" w:space="0" w:color="auto"/>
            <w:right w:val="single" w:sz="4" w:space="0" w:color="auto"/>
          </w:divBdr>
        </w:div>
      </w:divsChild>
    </w:div>
    <w:div w:id="1573393568">
      <w:bodyDiv w:val="1"/>
      <w:marLeft w:val="0"/>
      <w:marRight w:val="0"/>
      <w:marTop w:val="0"/>
      <w:marBottom w:val="0"/>
      <w:divBdr>
        <w:top w:val="none" w:sz="0" w:space="0" w:color="auto"/>
        <w:left w:val="none" w:sz="0" w:space="0" w:color="auto"/>
        <w:bottom w:val="none" w:sz="0" w:space="0" w:color="auto"/>
        <w:right w:val="none" w:sz="0" w:space="0" w:color="auto"/>
      </w:divBdr>
      <w:divsChild>
        <w:div w:id="520893854">
          <w:marLeft w:val="0"/>
          <w:marRight w:val="0"/>
          <w:marTop w:val="115"/>
          <w:marBottom w:val="115"/>
          <w:divBdr>
            <w:top w:val="none" w:sz="0" w:space="0" w:color="auto"/>
            <w:left w:val="none" w:sz="0" w:space="0" w:color="auto"/>
            <w:bottom w:val="none" w:sz="0" w:space="0" w:color="auto"/>
            <w:right w:val="none" w:sz="0" w:space="0" w:color="auto"/>
          </w:divBdr>
          <w:divsChild>
            <w:div w:id="731928596">
              <w:marLeft w:val="0"/>
              <w:marRight w:val="0"/>
              <w:marTop w:val="100"/>
              <w:marBottom w:val="100"/>
              <w:divBdr>
                <w:top w:val="none" w:sz="0" w:space="0" w:color="auto"/>
                <w:left w:val="none" w:sz="0" w:space="0" w:color="auto"/>
                <w:bottom w:val="none" w:sz="0" w:space="0" w:color="auto"/>
                <w:right w:val="none" w:sz="0" w:space="0" w:color="auto"/>
              </w:divBdr>
              <w:divsChild>
                <w:div w:id="1110466047">
                  <w:marLeft w:val="0"/>
                  <w:marRight w:val="0"/>
                  <w:marTop w:val="0"/>
                  <w:marBottom w:val="0"/>
                  <w:divBdr>
                    <w:top w:val="none" w:sz="0" w:space="0" w:color="auto"/>
                    <w:left w:val="none" w:sz="0" w:space="0" w:color="auto"/>
                    <w:bottom w:val="none" w:sz="0" w:space="0" w:color="auto"/>
                    <w:right w:val="none" w:sz="0" w:space="0" w:color="auto"/>
                  </w:divBdr>
                  <w:divsChild>
                    <w:div w:id="88587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430172">
          <w:marLeft w:val="0"/>
          <w:marRight w:val="0"/>
          <w:marTop w:val="0"/>
          <w:marBottom w:val="0"/>
          <w:divBdr>
            <w:top w:val="single" w:sz="4" w:space="18" w:color="D9D9F1"/>
            <w:left w:val="single" w:sz="4" w:space="6" w:color="D9D9F1"/>
            <w:bottom w:val="single" w:sz="4" w:space="18" w:color="D9D9F1"/>
            <w:right w:val="single" w:sz="4" w:space="6" w:color="D9D9F1"/>
          </w:divBdr>
        </w:div>
        <w:div w:id="1089543494">
          <w:marLeft w:val="0"/>
          <w:marRight w:val="0"/>
          <w:marTop w:val="0"/>
          <w:marBottom w:val="0"/>
          <w:divBdr>
            <w:top w:val="single" w:sz="4" w:space="18" w:color="D9D9F1"/>
            <w:left w:val="single" w:sz="4" w:space="6" w:color="D9D9F1"/>
            <w:bottom w:val="single" w:sz="4" w:space="18" w:color="D9D9F1"/>
            <w:right w:val="single" w:sz="4" w:space="6" w:color="D9D9F1"/>
          </w:divBdr>
        </w:div>
        <w:div w:id="596061881">
          <w:marLeft w:val="0"/>
          <w:marRight w:val="0"/>
          <w:marTop w:val="0"/>
          <w:marBottom w:val="0"/>
          <w:divBdr>
            <w:top w:val="single" w:sz="4" w:space="18" w:color="D9D9F1"/>
            <w:left w:val="single" w:sz="4" w:space="6" w:color="D9D9F1"/>
            <w:bottom w:val="single" w:sz="4" w:space="18" w:color="D9D9F1"/>
            <w:right w:val="single" w:sz="4" w:space="6" w:color="D9D9F1"/>
          </w:divBdr>
        </w:div>
        <w:div w:id="367264637">
          <w:marLeft w:val="0"/>
          <w:marRight w:val="0"/>
          <w:marTop w:val="0"/>
          <w:marBottom w:val="0"/>
          <w:divBdr>
            <w:top w:val="single" w:sz="4" w:space="18" w:color="D9D9F1"/>
            <w:left w:val="single" w:sz="4" w:space="6" w:color="D9D9F1"/>
            <w:bottom w:val="single" w:sz="4" w:space="18" w:color="D9D9F1"/>
            <w:right w:val="single" w:sz="4" w:space="6" w:color="D9D9F1"/>
          </w:divBdr>
        </w:div>
        <w:div w:id="1634752742">
          <w:marLeft w:val="0"/>
          <w:marRight w:val="0"/>
          <w:marTop w:val="0"/>
          <w:marBottom w:val="0"/>
          <w:divBdr>
            <w:top w:val="single" w:sz="4" w:space="18" w:color="D9D9F1"/>
            <w:left w:val="single" w:sz="4" w:space="6" w:color="D9D9F1"/>
            <w:bottom w:val="single" w:sz="4" w:space="18" w:color="D9D9F1"/>
            <w:right w:val="single" w:sz="4" w:space="6" w:color="D9D9F1"/>
          </w:divBdr>
        </w:div>
        <w:div w:id="84109118">
          <w:marLeft w:val="0"/>
          <w:marRight w:val="0"/>
          <w:marTop w:val="0"/>
          <w:marBottom w:val="92"/>
          <w:divBdr>
            <w:top w:val="single" w:sz="4" w:space="0" w:color="auto"/>
            <w:left w:val="single" w:sz="18" w:space="0" w:color="auto"/>
            <w:bottom w:val="single" w:sz="4" w:space="0" w:color="auto"/>
            <w:right w:val="single" w:sz="4" w:space="0" w:color="auto"/>
          </w:divBdr>
          <w:divsChild>
            <w:div w:id="715735320">
              <w:marLeft w:val="0"/>
              <w:marRight w:val="0"/>
              <w:marTop w:val="0"/>
              <w:marBottom w:val="0"/>
              <w:divBdr>
                <w:top w:val="none" w:sz="0" w:space="0" w:color="auto"/>
                <w:left w:val="none" w:sz="0" w:space="0" w:color="auto"/>
                <w:bottom w:val="none" w:sz="0" w:space="0" w:color="auto"/>
                <w:right w:val="none" w:sz="0" w:space="0" w:color="auto"/>
              </w:divBdr>
              <w:divsChild>
                <w:div w:id="65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9650">
          <w:marLeft w:val="0"/>
          <w:marRight w:val="0"/>
          <w:marTop w:val="92"/>
          <w:marBottom w:val="0"/>
          <w:divBdr>
            <w:top w:val="single" w:sz="4" w:space="0" w:color="D5DDC6"/>
            <w:left w:val="single" w:sz="4" w:space="3" w:color="D5DDC6"/>
            <w:bottom w:val="single" w:sz="4" w:space="0" w:color="D5DDC6"/>
            <w:right w:val="single" w:sz="4" w:space="0" w:color="D5DDC6"/>
          </w:divBdr>
        </w:div>
        <w:div w:id="2119524560">
          <w:marLeft w:val="0"/>
          <w:marRight w:val="0"/>
          <w:marTop w:val="0"/>
          <w:marBottom w:val="92"/>
          <w:divBdr>
            <w:top w:val="single" w:sz="4" w:space="0" w:color="auto"/>
            <w:left w:val="single" w:sz="18" w:space="0" w:color="auto"/>
            <w:bottom w:val="single" w:sz="4" w:space="0" w:color="auto"/>
            <w:right w:val="single" w:sz="4" w:space="0" w:color="auto"/>
          </w:divBdr>
          <w:divsChild>
            <w:div w:id="634217998">
              <w:marLeft w:val="0"/>
              <w:marRight w:val="0"/>
              <w:marTop w:val="0"/>
              <w:marBottom w:val="0"/>
              <w:divBdr>
                <w:top w:val="none" w:sz="0" w:space="0" w:color="auto"/>
                <w:left w:val="none" w:sz="0" w:space="0" w:color="auto"/>
                <w:bottom w:val="none" w:sz="0" w:space="0" w:color="auto"/>
                <w:right w:val="none" w:sz="0" w:space="0" w:color="auto"/>
              </w:divBdr>
              <w:divsChild>
                <w:div w:id="149136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244565">
          <w:marLeft w:val="0"/>
          <w:marRight w:val="0"/>
          <w:marTop w:val="92"/>
          <w:marBottom w:val="0"/>
          <w:divBdr>
            <w:top w:val="single" w:sz="4" w:space="0" w:color="D5DDC6"/>
            <w:left w:val="single" w:sz="4" w:space="3" w:color="D5DDC6"/>
            <w:bottom w:val="single" w:sz="4" w:space="0" w:color="D5DDC6"/>
            <w:right w:val="single" w:sz="4" w:space="0" w:color="D5DDC6"/>
          </w:divBdr>
        </w:div>
        <w:div w:id="378407730">
          <w:marLeft w:val="0"/>
          <w:marRight w:val="0"/>
          <w:marTop w:val="0"/>
          <w:marBottom w:val="92"/>
          <w:divBdr>
            <w:top w:val="single" w:sz="4" w:space="0" w:color="auto"/>
            <w:left w:val="single" w:sz="18" w:space="0" w:color="auto"/>
            <w:bottom w:val="single" w:sz="4" w:space="0" w:color="auto"/>
            <w:right w:val="single" w:sz="4" w:space="0" w:color="auto"/>
          </w:divBdr>
          <w:divsChild>
            <w:div w:id="1079135551">
              <w:marLeft w:val="0"/>
              <w:marRight w:val="0"/>
              <w:marTop w:val="0"/>
              <w:marBottom w:val="0"/>
              <w:divBdr>
                <w:top w:val="none" w:sz="0" w:space="0" w:color="auto"/>
                <w:left w:val="none" w:sz="0" w:space="0" w:color="auto"/>
                <w:bottom w:val="none" w:sz="0" w:space="0" w:color="auto"/>
                <w:right w:val="none" w:sz="0" w:space="0" w:color="auto"/>
              </w:divBdr>
              <w:divsChild>
                <w:div w:id="16526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271412">
          <w:marLeft w:val="0"/>
          <w:marRight w:val="0"/>
          <w:marTop w:val="92"/>
          <w:marBottom w:val="0"/>
          <w:divBdr>
            <w:top w:val="single" w:sz="4" w:space="0" w:color="D5DDC6"/>
            <w:left w:val="single" w:sz="4" w:space="3" w:color="D5DDC6"/>
            <w:bottom w:val="single" w:sz="4" w:space="0" w:color="D5DDC6"/>
            <w:right w:val="single" w:sz="4" w:space="0" w:color="D5DDC6"/>
          </w:divBdr>
        </w:div>
        <w:div w:id="91509305">
          <w:marLeft w:val="0"/>
          <w:marRight w:val="0"/>
          <w:marTop w:val="0"/>
          <w:marBottom w:val="92"/>
          <w:divBdr>
            <w:top w:val="single" w:sz="4" w:space="0" w:color="auto"/>
            <w:left w:val="single" w:sz="18" w:space="0" w:color="auto"/>
            <w:bottom w:val="single" w:sz="4" w:space="0" w:color="auto"/>
            <w:right w:val="single" w:sz="4" w:space="0" w:color="auto"/>
          </w:divBdr>
          <w:divsChild>
            <w:div w:id="613512768">
              <w:marLeft w:val="0"/>
              <w:marRight w:val="0"/>
              <w:marTop w:val="0"/>
              <w:marBottom w:val="0"/>
              <w:divBdr>
                <w:top w:val="none" w:sz="0" w:space="0" w:color="auto"/>
                <w:left w:val="none" w:sz="0" w:space="0" w:color="auto"/>
                <w:bottom w:val="none" w:sz="0" w:space="0" w:color="auto"/>
                <w:right w:val="none" w:sz="0" w:space="0" w:color="auto"/>
              </w:divBdr>
              <w:divsChild>
                <w:div w:id="89890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6458">
          <w:marLeft w:val="0"/>
          <w:marRight w:val="0"/>
          <w:marTop w:val="92"/>
          <w:marBottom w:val="0"/>
          <w:divBdr>
            <w:top w:val="single" w:sz="4" w:space="0" w:color="D5DDC6"/>
            <w:left w:val="single" w:sz="4" w:space="3" w:color="D5DDC6"/>
            <w:bottom w:val="single" w:sz="4" w:space="0" w:color="D5DDC6"/>
            <w:right w:val="single" w:sz="4" w:space="0" w:color="D5DDC6"/>
          </w:divBdr>
        </w:div>
        <w:div w:id="1397901416">
          <w:marLeft w:val="0"/>
          <w:marRight w:val="0"/>
          <w:marTop w:val="0"/>
          <w:marBottom w:val="92"/>
          <w:divBdr>
            <w:top w:val="single" w:sz="4" w:space="0" w:color="auto"/>
            <w:left w:val="single" w:sz="18" w:space="0" w:color="auto"/>
            <w:bottom w:val="single" w:sz="4" w:space="0" w:color="auto"/>
            <w:right w:val="single" w:sz="4" w:space="0" w:color="auto"/>
          </w:divBdr>
          <w:divsChild>
            <w:div w:id="1422868236">
              <w:marLeft w:val="0"/>
              <w:marRight w:val="0"/>
              <w:marTop w:val="0"/>
              <w:marBottom w:val="0"/>
              <w:divBdr>
                <w:top w:val="none" w:sz="0" w:space="0" w:color="auto"/>
                <w:left w:val="none" w:sz="0" w:space="0" w:color="auto"/>
                <w:bottom w:val="none" w:sz="0" w:space="0" w:color="auto"/>
                <w:right w:val="none" w:sz="0" w:space="0" w:color="auto"/>
              </w:divBdr>
              <w:divsChild>
                <w:div w:id="135102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758287">
      <w:bodyDiv w:val="1"/>
      <w:marLeft w:val="0"/>
      <w:marRight w:val="0"/>
      <w:marTop w:val="0"/>
      <w:marBottom w:val="0"/>
      <w:divBdr>
        <w:top w:val="none" w:sz="0" w:space="0" w:color="auto"/>
        <w:left w:val="none" w:sz="0" w:space="0" w:color="auto"/>
        <w:bottom w:val="none" w:sz="0" w:space="0" w:color="auto"/>
        <w:right w:val="none" w:sz="0" w:space="0" w:color="auto"/>
      </w:divBdr>
      <w:divsChild>
        <w:div w:id="1360007751">
          <w:marLeft w:val="0"/>
          <w:marRight w:val="0"/>
          <w:marTop w:val="115"/>
          <w:marBottom w:val="115"/>
          <w:divBdr>
            <w:top w:val="none" w:sz="0" w:space="0" w:color="auto"/>
            <w:left w:val="none" w:sz="0" w:space="0" w:color="auto"/>
            <w:bottom w:val="none" w:sz="0" w:space="0" w:color="auto"/>
            <w:right w:val="none" w:sz="0" w:space="0" w:color="auto"/>
          </w:divBdr>
          <w:divsChild>
            <w:div w:id="131990453">
              <w:marLeft w:val="0"/>
              <w:marRight w:val="0"/>
              <w:marTop w:val="100"/>
              <w:marBottom w:val="100"/>
              <w:divBdr>
                <w:top w:val="none" w:sz="0" w:space="0" w:color="auto"/>
                <w:left w:val="none" w:sz="0" w:space="0" w:color="auto"/>
                <w:bottom w:val="none" w:sz="0" w:space="0" w:color="auto"/>
                <w:right w:val="none" w:sz="0" w:space="0" w:color="auto"/>
              </w:divBdr>
              <w:divsChild>
                <w:div w:id="483858577">
                  <w:marLeft w:val="0"/>
                  <w:marRight w:val="0"/>
                  <w:marTop w:val="0"/>
                  <w:marBottom w:val="0"/>
                  <w:divBdr>
                    <w:top w:val="none" w:sz="0" w:space="0" w:color="auto"/>
                    <w:left w:val="none" w:sz="0" w:space="0" w:color="auto"/>
                    <w:bottom w:val="none" w:sz="0" w:space="0" w:color="auto"/>
                    <w:right w:val="none" w:sz="0" w:space="0" w:color="auto"/>
                  </w:divBdr>
                  <w:divsChild>
                    <w:div w:id="39782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17041">
          <w:marLeft w:val="0"/>
          <w:marRight w:val="0"/>
          <w:marTop w:val="0"/>
          <w:marBottom w:val="92"/>
          <w:divBdr>
            <w:top w:val="single" w:sz="4" w:space="0" w:color="auto"/>
            <w:left w:val="single" w:sz="18" w:space="0" w:color="auto"/>
            <w:bottom w:val="single" w:sz="4" w:space="0" w:color="auto"/>
            <w:right w:val="single" w:sz="4" w:space="0" w:color="auto"/>
          </w:divBdr>
        </w:div>
        <w:div w:id="874348142">
          <w:marLeft w:val="0"/>
          <w:marRight w:val="0"/>
          <w:marTop w:val="0"/>
          <w:marBottom w:val="92"/>
          <w:divBdr>
            <w:top w:val="single" w:sz="4" w:space="0" w:color="auto"/>
            <w:left w:val="single" w:sz="18" w:space="0" w:color="auto"/>
            <w:bottom w:val="single" w:sz="4" w:space="0" w:color="auto"/>
            <w:right w:val="single" w:sz="4" w:space="0" w:color="auto"/>
          </w:divBdr>
        </w:div>
        <w:div w:id="2012677141">
          <w:marLeft w:val="0"/>
          <w:marRight w:val="0"/>
          <w:marTop w:val="92"/>
          <w:marBottom w:val="0"/>
          <w:divBdr>
            <w:top w:val="single" w:sz="4" w:space="0" w:color="D5DDC6"/>
            <w:left w:val="single" w:sz="4" w:space="3" w:color="D5DDC6"/>
            <w:bottom w:val="single" w:sz="4" w:space="0" w:color="D5DDC6"/>
            <w:right w:val="single" w:sz="4" w:space="0" w:color="D5DDC6"/>
          </w:divBdr>
        </w:div>
        <w:div w:id="412897066">
          <w:marLeft w:val="0"/>
          <w:marRight w:val="0"/>
          <w:marTop w:val="0"/>
          <w:marBottom w:val="92"/>
          <w:divBdr>
            <w:top w:val="single" w:sz="4" w:space="0" w:color="auto"/>
            <w:left w:val="single" w:sz="18" w:space="0" w:color="auto"/>
            <w:bottom w:val="single" w:sz="4" w:space="0" w:color="auto"/>
            <w:right w:val="single" w:sz="4" w:space="0" w:color="auto"/>
          </w:divBdr>
        </w:div>
        <w:div w:id="531650651">
          <w:marLeft w:val="0"/>
          <w:marRight w:val="0"/>
          <w:marTop w:val="0"/>
          <w:marBottom w:val="92"/>
          <w:divBdr>
            <w:top w:val="single" w:sz="4" w:space="0" w:color="auto"/>
            <w:left w:val="single" w:sz="18" w:space="0" w:color="auto"/>
            <w:bottom w:val="single" w:sz="4" w:space="0" w:color="auto"/>
            <w:right w:val="single" w:sz="4" w:space="0" w:color="auto"/>
          </w:divBdr>
        </w:div>
        <w:div w:id="1045716703">
          <w:marLeft w:val="0"/>
          <w:marRight w:val="0"/>
          <w:marTop w:val="92"/>
          <w:marBottom w:val="0"/>
          <w:divBdr>
            <w:top w:val="single" w:sz="4" w:space="0" w:color="D5DDC6"/>
            <w:left w:val="single" w:sz="4" w:space="3" w:color="D5DDC6"/>
            <w:bottom w:val="single" w:sz="4" w:space="0" w:color="D5DDC6"/>
            <w:right w:val="single" w:sz="4" w:space="0" w:color="D5DDC6"/>
          </w:divBdr>
        </w:div>
        <w:div w:id="923152351">
          <w:marLeft w:val="0"/>
          <w:marRight w:val="0"/>
          <w:marTop w:val="0"/>
          <w:marBottom w:val="92"/>
          <w:divBdr>
            <w:top w:val="single" w:sz="4" w:space="0" w:color="auto"/>
            <w:left w:val="single" w:sz="18" w:space="0" w:color="auto"/>
            <w:bottom w:val="single" w:sz="4" w:space="0" w:color="auto"/>
            <w:right w:val="single" w:sz="4" w:space="0" w:color="auto"/>
          </w:divBdr>
        </w:div>
        <w:div w:id="2102068695">
          <w:marLeft w:val="0"/>
          <w:marRight w:val="0"/>
          <w:marTop w:val="0"/>
          <w:marBottom w:val="92"/>
          <w:divBdr>
            <w:top w:val="single" w:sz="4" w:space="0" w:color="auto"/>
            <w:left w:val="single" w:sz="18" w:space="0" w:color="auto"/>
            <w:bottom w:val="single" w:sz="4" w:space="0" w:color="auto"/>
            <w:right w:val="single" w:sz="4" w:space="0" w:color="auto"/>
          </w:divBdr>
        </w:div>
        <w:div w:id="263997547">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598520131">
      <w:bodyDiv w:val="1"/>
      <w:marLeft w:val="0"/>
      <w:marRight w:val="0"/>
      <w:marTop w:val="0"/>
      <w:marBottom w:val="0"/>
      <w:divBdr>
        <w:top w:val="none" w:sz="0" w:space="0" w:color="auto"/>
        <w:left w:val="none" w:sz="0" w:space="0" w:color="auto"/>
        <w:bottom w:val="none" w:sz="0" w:space="0" w:color="auto"/>
        <w:right w:val="none" w:sz="0" w:space="0" w:color="auto"/>
      </w:divBdr>
      <w:divsChild>
        <w:div w:id="624308598">
          <w:marLeft w:val="0"/>
          <w:marRight w:val="0"/>
          <w:marTop w:val="0"/>
          <w:marBottom w:val="92"/>
          <w:divBdr>
            <w:top w:val="single" w:sz="4" w:space="0" w:color="auto"/>
            <w:left w:val="single" w:sz="18" w:space="0" w:color="auto"/>
            <w:bottom w:val="single" w:sz="4" w:space="0" w:color="auto"/>
            <w:right w:val="single" w:sz="4" w:space="0" w:color="auto"/>
          </w:divBdr>
        </w:div>
        <w:div w:id="2066945380">
          <w:marLeft w:val="0"/>
          <w:marRight w:val="0"/>
          <w:marTop w:val="0"/>
          <w:marBottom w:val="92"/>
          <w:divBdr>
            <w:top w:val="single" w:sz="4" w:space="0" w:color="auto"/>
            <w:left w:val="single" w:sz="18" w:space="0" w:color="auto"/>
            <w:bottom w:val="single" w:sz="4" w:space="0" w:color="auto"/>
            <w:right w:val="single" w:sz="4" w:space="0" w:color="auto"/>
          </w:divBdr>
        </w:div>
        <w:div w:id="578953107">
          <w:marLeft w:val="0"/>
          <w:marRight w:val="0"/>
          <w:marTop w:val="92"/>
          <w:marBottom w:val="0"/>
          <w:divBdr>
            <w:top w:val="single" w:sz="4" w:space="0" w:color="D5DDC6"/>
            <w:left w:val="single" w:sz="4" w:space="3" w:color="D5DDC6"/>
            <w:bottom w:val="single" w:sz="4" w:space="0" w:color="D5DDC6"/>
            <w:right w:val="single" w:sz="4" w:space="0" w:color="D5DDC6"/>
          </w:divBdr>
        </w:div>
        <w:div w:id="491027902">
          <w:marLeft w:val="0"/>
          <w:marRight w:val="0"/>
          <w:marTop w:val="0"/>
          <w:marBottom w:val="92"/>
          <w:divBdr>
            <w:top w:val="single" w:sz="4" w:space="0" w:color="auto"/>
            <w:left w:val="single" w:sz="18" w:space="0" w:color="auto"/>
            <w:bottom w:val="single" w:sz="4" w:space="0" w:color="auto"/>
            <w:right w:val="single" w:sz="4" w:space="0" w:color="auto"/>
          </w:divBdr>
        </w:div>
        <w:div w:id="333727501">
          <w:marLeft w:val="0"/>
          <w:marRight w:val="0"/>
          <w:marTop w:val="92"/>
          <w:marBottom w:val="0"/>
          <w:divBdr>
            <w:top w:val="single" w:sz="4" w:space="0" w:color="D5DDC6"/>
            <w:left w:val="single" w:sz="4" w:space="3" w:color="D5DDC6"/>
            <w:bottom w:val="single" w:sz="4" w:space="0" w:color="D5DDC6"/>
            <w:right w:val="single" w:sz="4" w:space="0" w:color="D5DDC6"/>
          </w:divBdr>
        </w:div>
        <w:div w:id="779028357">
          <w:marLeft w:val="0"/>
          <w:marRight w:val="0"/>
          <w:marTop w:val="0"/>
          <w:marBottom w:val="92"/>
          <w:divBdr>
            <w:top w:val="single" w:sz="4" w:space="0" w:color="auto"/>
            <w:left w:val="single" w:sz="18" w:space="0" w:color="auto"/>
            <w:bottom w:val="single" w:sz="4" w:space="0" w:color="auto"/>
            <w:right w:val="single" w:sz="4" w:space="0" w:color="auto"/>
          </w:divBdr>
        </w:div>
        <w:div w:id="1886600288">
          <w:marLeft w:val="0"/>
          <w:marRight w:val="0"/>
          <w:marTop w:val="92"/>
          <w:marBottom w:val="0"/>
          <w:divBdr>
            <w:top w:val="single" w:sz="4" w:space="0" w:color="D5DDC6"/>
            <w:left w:val="single" w:sz="4" w:space="3" w:color="D5DDC6"/>
            <w:bottom w:val="single" w:sz="4" w:space="0" w:color="D5DDC6"/>
            <w:right w:val="single" w:sz="4" w:space="0" w:color="D5DDC6"/>
          </w:divBdr>
        </w:div>
        <w:div w:id="496195115">
          <w:marLeft w:val="0"/>
          <w:marRight w:val="0"/>
          <w:marTop w:val="0"/>
          <w:marBottom w:val="92"/>
          <w:divBdr>
            <w:top w:val="single" w:sz="4" w:space="0" w:color="auto"/>
            <w:left w:val="single" w:sz="18" w:space="0" w:color="auto"/>
            <w:bottom w:val="single" w:sz="4" w:space="0" w:color="auto"/>
            <w:right w:val="single" w:sz="4" w:space="0" w:color="auto"/>
          </w:divBdr>
        </w:div>
        <w:div w:id="1683193560">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606300783">
      <w:bodyDiv w:val="1"/>
      <w:marLeft w:val="0"/>
      <w:marRight w:val="0"/>
      <w:marTop w:val="0"/>
      <w:marBottom w:val="0"/>
      <w:divBdr>
        <w:top w:val="none" w:sz="0" w:space="0" w:color="auto"/>
        <w:left w:val="none" w:sz="0" w:space="0" w:color="auto"/>
        <w:bottom w:val="none" w:sz="0" w:space="0" w:color="auto"/>
        <w:right w:val="none" w:sz="0" w:space="0" w:color="auto"/>
      </w:divBdr>
      <w:divsChild>
        <w:div w:id="1067608615">
          <w:marLeft w:val="0"/>
          <w:marRight w:val="0"/>
          <w:marTop w:val="0"/>
          <w:marBottom w:val="92"/>
          <w:divBdr>
            <w:top w:val="single" w:sz="4" w:space="0" w:color="auto"/>
            <w:left w:val="single" w:sz="18" w:space="0" w:color="auto"/>
            <w:bottom w:val="single" w:sz="4" w:space="0" w:color="auto"/>
            <w:right w:val="single" w:sz="4" w:space="0" w:color="auto"/>
          </w:divBdr>
        </w:div>
        <w:div w:id="1160461089">
          <w:marLeft w:val="0"/>
          <w:marRight w:val="0"/>
          <w:marTop w:val="115"/>
          <w:marBottom w:val="115"/>
          <w:divBdr>
            <w:top w:val="none" w:sz="0" w:space="0" w:color="auto"/>
            <w:left w:val="none" w:sz="0" w:space="0" w:color="auto"/>
            <w:bottom w:val="none" w:sz="0" w:space="0" w:color="auto"/>
            <w:right w:val="none" w:sz="0" w:space="0" w:color="auto"/>
          </w:divBdr>
          <w:divsChild>
            <w:div w:id="111638411">
              <w:marLeft w:val="0"/>
              <w:marRight w:val="0"/>
              <w:marTop w:val="100"/>
              <w:marBottom w:val="100"/>
              <w:divBdr>
                <w:top w:val="none" w:sz="0" w:space="0" w:color="auto"/>
                <w:left w:val="none" w:sz="0" w:space="0" w:color="auto"/>
                <w:bottom w:val="none" w:sz="0" w:space="0" w:color="auto"/>
                <w:right w:val="none" w:sz="0" w:space="0" w:color="auto"/>
              </w:divBdr>
              <w:divsChild>
                <w:div w:id="1584727791">
                  <w:marLeft w:val="0"/>
                  <w:marRight w:val="0"/>
                  <w:marTop w:val="0"/>
                  <w:marBottom w:val="0"/>
                  <w:divBdr>
                    <w:top w:val="none" w:sz="0" w:space="0" w:color="auto"/>
                    <w:left w:val="none" w:sz="0" w:space="0" w:color="auto"/>
                    <w:bottom w:val="none" w:sz="0" w:space="0" w:color="auto"/>
                    <w:right w:val="none" w:sz="0" w:space="0" w:color="auto"/>
                  </w:divBdr>
                  <w:divsChild>
                    <w:div w:id="212750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10210">
          <w:marLeft w:val="0"/>
          <w:marRight w:val="0"/>
          <w:marTop w:val="0"/>
          <w:marBottom w:val="92"/>
          <w:divBdr>
            <w:top w:val="single" w:sz="4" w:space="0" w:color="auto"/>
            <w:left w:val="single" w:sz="18" w:space="0" w:color="auto"/>
            <w:bottom w:val="single" w:sz="4" w:space="0" w:color="auto"/>
            <w:right w:val="single" w:sz="4" w:space="0" w:color="auto"/>
          </w:divBdr>
        </w:div>
        <w:div w:id="1171797242">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611354485">
      <w:bodyDiv w:val="1"/>
      <w:marLeft w:val="0"/>
      <w:marRight w:val="0"/>
      <w:marTop w:val="0"/>
      <w:marBottom w:val="0"/>
      <w:divBdr>
        <w:top w:val="none" w:sz="0" w:space="0" w:color="auto"/>
        <w:left w:val="none" w:sz="0" w:space="0" w:color="auto"/>
        <w:bottom w:val="none" w:sz="0" w:space="0" w:color="auto"/>
        <w:right w:val="none" w:sz="0" w:space="0" w:color="auto"/>
      </w:divBdr>
      <w:divsChild>
        <w:div w:id="1602950609">
          <w:marLeft w:val="0"/>
          <w:marRight w:val="0"/>
          <w:marTop w:val="0"/>
          <w:marBottom w:val="92"/>
          <w:divBdr>
            <w:top w:val="single" w:sz="4" w:space="0" w:color="auto"/>
            <w:left w:val="single" w:sz="18" w:space="0" w:color="auto"/>
            <w:bottom w:val="single" w:sz="4" w:space="0" w:color="auto"/>
            <w:right w:val="single" w:sz="4" w:space="0" w:color="auto"/>
          </w:divBdr>
        </w:div>
        <w:div w:id="72700434">
          <w:marLeft w:val="0"/>
          <w:marRight w:val="0"/>
          <w:marTop w:val="92"/>
          <w:marBottom w:val="0"/>
          <w:divBdr>
            <w:top w:val="single" w:sz="4" w:space="0" w:color="D5DDC6"/>
            <w:left w:val="single" w:sz="4" w:space="3" w:color="D5DDC6"/>
            <w:bottom w:val="single" w:sz="4" w:space="0" w:color="D5DDC6"/>
            <w:right w:val="single" w:sz="4" w:space="0" w:color="D5DDC6"/>
          </w:divBdr>
        </w:div>
        <w:div w:id="1456950295">
          <w:marLeft w:val="0"/>
          <w:marRight w:val="0"/>
          <w:marTop w:val="0"/>
          <w:marBottom w:val="92"/>
          <w:divBdr>
            <w:top w:val="single" w:sz="4" w:space="0" w:color="auto"/>
            <w:left w:val="single" w:sz="18" w:space="0" w:color="auto"/>
            <w:bottom w:val="single" w:sz="4" w:space="0" w:color="auto"/>
            <w:right w:val="single" w:sz="4" w:space="0" w:color="auto"/>
          </w:divBdr>
        </w:div>
        <w:div w:id="509300731">
          <w:marLeft w:val="0"/>
          <w:marRight w:val="0"/>
          <w:marTop w:val="92"/>
          <w:marBottom w:val="0"/>
          <w:divBdr>
            <w:top w:val="single" w:sz="4" w:space="0" w:color="D5DDC6"/>
            <w:left w:val="single" w:sz="4" w:space="3" w:color="D5DDC6"/>
            <w:bottom w:val="single" w:sz="4" w:space="0" w:color="D5DDC6"/>
            <w:right w:val="single" w:sz="4" w:space="0" w:color="D5DDC6"/>
          </w:divBdr>
        </w:div>
        <w:div w:id="1522163663">
          <w:marLeft w:val="0"/>
          <w:marRight w:val="0"/>
          <w:marTop w:val="0"/>
          <w:marBottom w:val="92"/>
          <w:divBdr>
            <w:top w:val="single" w:sz="4" w:space="0" w:color="auto"/>
            <w:left w:val="single" w:sz="18" w:space="0" w:color="auto"/>
            <w:bottom w:val="single" w:sz="4" w:space="0" w:color="auto"/>
            <w:right w:val="single" w:sz="4" w:space="0" w:color="auto"/>
          </w:divBdr>
        </w:div>
        <w:div w:id="900218000">
          <w:marLeft w:val="0"/>
          <w:marRight w:val="0"/>
          <w:marTop w:val="92"/>
          <w:marBottom w:val="0"/>
          <w:divBdr>
            <w:top w:val="single" w:sz="4" w:space="0" w:color="D5DDC6"/>
            <w:left w:val="single" w:sz="4" w:space="3" w:color="D5DDC6"/>
            <w:bottom w:val="single" w:sz="4" w:space="0" w:color="D5DDC6"/>
            <w:right w:val="single" w:sz="4" w:space="0" w:color="D5DDC6"/>
          </w:divBdr>
        </w:div>
        <w:div w:id="1979526646">
          <w:marLeft w:val="0"/>
          <w:marRight w:val="0"/>
          <w:marTop w:val="0"/>
          <w:marBottom w:val="92"/>
          <w:divBdr>
            <w:top w:val="single" w:sz="4" w:space="0" w:color="auto"/>
            <w:left w:val="single" w:sz="18" w:space="0" w:color="auto"/>
            <w:bottom w:val="single" w:sz="4" w:space="0" w:color="auto"/>
            <w:right w:val="single" w:sz="4" w:space="0" w:color="auto"/>
          </w:divBdr>
        </w:div>
        <w:div w:id="1010067124">
          <w:marLeft w:val="0"/>
          <w:marRight w:val="0"/>
          <w:marTop w:val="92"/>
          <w:marBottom w:val="0"/>
          <w:divBdr>
            <w:top w:val="single" w:sz="4" w:space="0" w:color="D5DDC6"/>
            <w:left w:val="single" w:sz="4" w:space="3" w:color="D5DDC6"/>
            <w:bottom w:val="single" w:sz="4" w:space="0" w:color="D5DDC6"/>
            <w:right w:val="single" w:sz="4" w:space="0" w:color="D5DDC6"/>
          </w:divBdr>
        </w:div>
        <w:div w:id="1485901333">
          <w:marLeft w:val="0"/>
          <w:marRight w:val="0"/>
          <w:marTop w:val="0"/>
          <w:marBottom w:val="92"/>
          <w:divBdr>
            <w:top w:val="single" w:sz="4" w:space="0" w:color="auto"/>
            <w:left w:val="single" w:sz="18" w:space="0" w:color="auto"/>
            <w:bottom w:val="single" w:sz="4" w:space="0" w:color="auto"/>
            <w:right w:val="single" w:sz="4" w:space="0" w:color="auto"/>
          </w:divBdr>
        </w:div>
        <w:div w:id="903563301">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613317599">
      <w:bodyDiv w:val="1"/>
      <w:marLeft w:val="0"/>
      <w:marRight w:val="0"/>
      <w:marTop w:val="0"/>
      <w:marBottom w:val="0"/>
      <w:divBdr>
        <w:top w:val="none" w:sz="0" w:space="0" w:color="auto"/>
        <w:left w:val="none" w:sz="0" w:space="0" w:color="auto"/>
        <w:bottom w:val="none" w:sz="0" w:space="0" w:color="auto"/>
        <w:right w:val="none" w:sz="0" w:space="0" w:color="auto"/>
      </w:divBdr>
      <w:divsChild>
        <w:div w:id="220554891">
          <w:marLeft w:val="0"/>
          <w:marRight w:val="0"/>
          <w:marTop w:val="0"/>
          <w:marBottom w:val="92"/>
          <w:divBdr>
            <w:top w:val="single" w:sz="4" w:space="0" w:color="auto"/>
            <w:left w:val="single" w:sz="18" w:space="0" w:color="auto"/>
            <w:bottom w:val="single" w:sz="4" w:space="0" w:color="auto"/>
            <w:right w:val="single" w:sz="4" w:space="0" w:color="auto"/>
          </w:divBdr>
        </w:div>
        <w:div w:id="859004510">
          <w:marLeft w:val="0"/>
          <w:marRight w:val="0"/>
          <w:marTop w:val="115"/>
          <w:marBottom w:val="115"/>
          <w:divBdr>
            <w:top w:val="none" w:sz="0" w:space="0" w:color="auto"/>
            <w:left w:val="none" w:sz="0" w:space="0" w:color="auto"/>
            <w:bottom w:val="none" w:sz="0" w:space="0" w:color="auto"/>
            <w:right w:val="none" w:sz="0" w:space="0" w:color="auto"/>
          </w:divBdr>
          <w:divsChild>
            <w:div w:id="1253201203">
              <w:marLeft w:val="0"/>
              <w:marRight w:val="0"/>
              <w:marTop w:val="100"/>
              <w:marBottom w:val="100"/>
              <w:divBdr>
                <w:top w:val="none" w:sz="0" w:space="0" w:color="auto"/>
                <w:left w:val="none" w:sz="0" w:space="0" w:color="auto"/>
                <w:bottom w:val="none" w:sz="0" w:space="0" w:color="auto"/>
                <w:right w:val="none" w:sz="0" w:space="0" w:color="auto"/>
              </w:divBdr>
              <w:divsChild>
                <w:div w:id="1285766137">
                  <w:marLeft w:val="0"/>
                  <w:marRight w:val="0"/>
                  <w:marTop w:val="0"/>
                  <w:marBottom w:val="0"/>
                  <w:divBdr>
                    <w:top w:val="none" w:sz="0" w:space="0" w:color="auto"/>
                    <w:left w:val="none" w:sz="0" w:space="0" w:color="auto"/>
                    <w:bottom w:val="none" w:sz="0" w:space="0" w:color="auto"/>
                    <w:right w:val="none" w:sz="0" w:space="0" w:color="auto"/>
                  </w:divBdr>
                  <w:divsChild>
                    <w:div w:id="46145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261260">
          <w:marLeft w:val="0"/>
          <w:marRight w:val="0"/>
          <w:marTop w:val="92"/>
          <w:marBottom w:val="0"/>
          <w:divBdr>
            <w:top w:val="single" w:sz="4" w:space="0" w:color="D5DDC6"/>
            <w:left w:val="single" w:sz="4" w:space="3" w:color="D5DDC6"/>
            <w:bottom w:val="single" w:sz="4" w:space="0" w:color="D5DDC6"/>
            <w:right w:val="single" w:sz="4" w:space="0" w:color="D5DDC6"/>
          </w:divBdr>
        </w:div>
        <w:div w:id="1799060885">
          <w:marLeft w:val="0"/>
          <w:marRight w:val="0"/>
          <w:marTop w:val="0"/>
          <w:marBottom w:val="92"/>
          <w:divBdr>
            <w:top w:val="single" w:sz="4" w:space="0" w:color="auto"/>
            <w:left w:val="single" w:sz="18" w:space="0" w:color="auto"/>
            <w:bottom w:val="single" w:sz="4" w:space="0" w:color="auto"/>
            <w:right w:val="single" w:sz="4" w:space="0" w:color="auto"/>
          </w:divBdr>
        </w:div>
        <w:div w:id="2099907393">
          <w:marLeft w:val="0"/>
          <w:marRight w:val="0"/>
          <w:marTop w:val="92"/>
          <w:marBottom w:val="0"/>
          <w:divBdr>
            <w:top w:val="single" w:sz="4" w:space="0" w:color="D5DDC6"/>
            <w:left w:val="single" w:sz="4" w:space="3" w:color="D5DDC6"/>
            <w:bottom w:val="single" w:sz="4" w:space="0" w:color="D5DDC6"/>
            <w:right w:val="single" w:sz="4" w:space="0" w:color="D5DDC6"/>
          </w:divBdr>
        </w:div>
        <w:div w:id="1182204605">
          <w:marLeft w:val="0"/>
          <w:marRight w:val="0"/>
          <w:marTop w:val="0"/>
          <w:marBottom w:val="92"/>
          <w:divBdr>
            <w:top w:val="single" w:sz="4" w:space="0" w:color="auto"/>
            <w:left w:val="single" w:sz="18" w:space="0" w:color="auto"/>
            <w:bottom w:val="single" w:sz="4" w:space="0" w:color="auto"/>
            <w:right w:val="single" w:sz="4" w:space="0" w:color="auto"/>
          </w:divBdr>
        </w:div>
        <w:div w:id="1121343344">
          <w:marLeft w:val="0"/>
          <w:marRight w:val="0"/>
          <w:marTop w:val="0"/>
          <w:marBottom w:val="92"/>
          <w:divBdr>
            <w:top w:val="single" w:sz="4" w:space="0" w:color="auto"/>
            <w:left w:val="single" w:sz="18" w:space="0" w:color="auto"/>
            <w:bottom w:val="single" w:sz="4" w:space="0" w:color="auto"/>
            <w:right w:val="single" w:sz="4" w:space="0" w:color="auto"/>
          </w:divBdr>
        </w:div>
        <w:div w:id="24840709">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616130974">
      <w:bodyDiv w:val="1"/>
      <w:marLeft w:val="0"/>
      <w:marRight w:val="0"/>
      <w:marTop w:val="0"/>
      <w:marBottom w:val="0"/>
      <w:divBdr>
        <w:top w:val="none" w:sz="0" w:space="0" w:color="auto"/>
        <w:left w:val="none" w:sz="0" w:space="0" w:color="auto"/>
        <w:bottom w:val="none" w:sz="0" w:space="0" w:color="auto"/>
        <w:right w:val="none" w:sz="0" w:space="0" w:color="auto"/>
      </w:divBdr>
    </w:div>
    <w:div w:id="1616252988">
      <w:bodyDiv w:val="1"/>
      <w:marLeft w:val="0"/>
      <w:marRight w:val="0"/>
      <w:marTop w:val="0"/>
      <w:marBottom w:val="0"/>
      <w:divBdr>
        <w:top w:val="none" w:sz="0" w:space="0" w:color="auto"/>
        <w:left w:val="none" w:sz="0" w:space="0" w:color="auto"/>
        <w:bottom w:val="none" w:sz="0" w:space="0" w:color="auto"/>
        <w:right w:val="none" w:sz="0" w:space="0" w:color="auto"/>
      </w:divBdr>
    </w:div>
    <w:div w:id="1619793659">
      <w:bodyDiv w:val="1"/>
      <w:marLeft w:val="0"/>
      <w:marRight w:val="0"/>
      <w:marTop w:val="0"/>
      <w:marBottom w:val="0"/>
      <w:divBdr>
        <w:top w:val="none" w:sz="0" w:space="0" w:color="auto"/>
        <w:left w:val="none" w:sz="0" w:space="0" w:color="auto"/>
        <w:bottom w:val="none" w:sz="0" w:space="0" w:color="auto"/>
        <w:right w:val="none" w:sz="0" w:space="0" w:color="auto"/>
      </w:divBdr>
      <w:divsChild>
        <w:div w:id="2046833160">
          <w:marLeft w:val="0"/>
          <w:marRight w:val="0"/>
          <w:marTop w:val="0"/>
          <w:marBottom w:val="92"/>
          <w:divBdr>
            <w:top w:val="single" w:sz="4" w:space="0" w:color="auto"/>
            <w:left w:val="single" w:sz="18" w:space="0" w:color="auto"/>
            <w:bottom w:val="single" w:sz="4" w:space="0" w:color="auto"/>
            <w:right w:val="single" w:sz="4" w:space="0" w:color="auto"/>
          </w:divBdr>
        </w:div>
        <w:div w:id="1635526532">
          <w:marLeft w:val="0"/>
          <w:marRight w:val="0"/>
          <w:marTop w:val="92"/>
          <w:marBottom w:val="0"/>
          <w:divBdr>
            <w:top w:val="single" w:sz="4" w:space="0" w:color="D5DDC6"/>
            <w:left w:val="single" w:sz="4" w:space="3" w:color="D5DDC6"/>
            <w:bottom w:val="single" w:sz="4" w:space="0" w:color="D5DDC6"/>
            <w:right w:val="single" w:sz="4" w:space="0" w:color="D5DDC6"/>
          </w:divBdr>
        </w:div>
        <w:div w:id="1289556054">
          <w:marLeft w:val="0"/>
          <w:marRight w:val="0"/>
          <w:marTop w:val="0"/>
          <w:marBottom w:val="92"/>
          <w:divBdr>
            <w:top w:val="single" w:sz="4" w:space="0" w:color="auto"/>
            <w:left w:val="single" w:sz="18" w:space="0" w:color="auto"/>
            <w:bottom w:val="single" w:sz="4" w:space="0" w:color="auto"/>
            <w:right w:val="single" w:sz="4" w:space="0" w:color="auto"/>
          </w:divBdr>
        </w:div>
        <w:div w:id="1077633030">
          <w:marLeft w:val="0"/>
          <w:marRight w:val="0"/>
          <w:marTop w:val="92"/>
          <w:marBottom w:val="0"/>
          <w:divBdr>
            <w:top w:val="single" w:sz="4" w:space="0" w:color="D5DDC6"/>
            <w:left w:val="single" w:sz="4" w:space="3" w:color="D5DDC6"/>
            <w:bottom w:val="single" w:sz="4" w:space="0" w:color="D5DDC6"/>
            <w:right w:val="single" w:sz="4" w:space="0" w:color="D5DDC6"/>
          </w:divBdr>
        </w:div>
        <w:div w:id="714352152">
          <w:marLeft w:val="0"/>
          <w:marRight w:val="0"/>
          <w:marTop w:val="0"/>
          <w:marBottom w:val="92"/>
          <w:divBdr>
            <w:top w:val="single" w:sz="4" w:space="0" w:color="auto"/>
            <w:left w:val="single" w:sz="18" w:space="0" w:color="auto"/>
            <w:bottom w:val="single" w:sz="4" w:space="0" w:color="auto"/>
            <w:right w:val="single" w:sz="4" w:space="0" w:color="auto"/>
          </w:divBdr>
        </w:div>
        <w:div w:id="1379159384">
          <w:marLeft w:val="0"/>
          <w:marRight w:val="0"/>
          <w:marTop w:val="0"/>
          <w:marBottom w:val="92"/>
          <w:divBdr>
            <w:top w:val="single" w:sz="4" w:space="0" w:color="auto"/>
            <w:left w:val="single" w:sz="18" w:space="0" w:color="auto"/>
            <w:bottom w:val="single" w:sz="4" w:space="0" w:color="auto"/>
            <w:right w:val="single" w:sz="4" w:space="0" w:color="auto"/>
          </w:divBdr>
        </w:div>
        <w:div w:id="1465851815">
          <w:marLeft w:val="0"/>
          <w:marRight w:val="0"/>
          <w:marTop w:val="92"/>
          <w:marBottom w:val="0"/>
          <w:divBdr>
            <w:top w:val="single" w:sz="4" w:space="0" w:color="D5DDC6"/>
            <w:left w:val="single" w:sz="4" w:space="3" w:color="D5DDC6"/>
            <w:bottom w:val="single" w:sz="4" w:space="0" w:color="D5DDC6"/>
            <w:right w:val="single" w:sz="4" w:space="0" w:color="D5DDC6"/>
          </w:divBdr>
        </w:div>
        <w:div w:id="1076633325">
          <w:marLeft w:val="0"/>
          <w:marRight w:val="0"/>
          <w:marTop w:val="0"/>
          <w:marBottom w:val="92"/>
          <w:divBdr>
            <w:top w:val="single" w:sz="4" w:space="0" w:color="auto"/>
            <w:left w:val="single" w:sz="18" w:space="0" w:color="auto"/>
            <w:bottom w:val="single" w:sz="4" w:space="0" w:color="auto"/>
            <w:right w:val="single" w:sz="4" w:space="0" w:color="auto"/>
          </w:divBdr>
        </w:div>
        <w:div w:id="2081754963">
          <w:marLeft w:val="0"/>
          <w:marRight w:val="0"/>
          <w:marTop w:val="92"/>
          <w:marBottom w:val="0"/>
          <w:divBdr>
            <w:top w:val="single" w:sz="4" w:space="0" w:color="D5DDC6"/>
            <w:left w:val="single" w:sz="4" w:space="3" w:color="D5DDC6"/>
            <w:bottom w:val="single" w:sz="4" w:space="0" w:color="D5DDC6"/>
            <w:right w:val="single" w:sz="4" w:space="0" w:color="D5DDC6"/>
          </w:divBdr>
        </w:div>
        <w:div w:id="932274843">
          <w:marLeft w:val="0"/>
          <w:marRight w:val="0"/>
          <w:marTop w:val="0"/>
          <w:marBottom w:val="92"/>
          <w:divBdr>
            <w:top w:val="single" w:sz="4" w:space="0" w:color="auto"/>
            <w:left w:val="single" w:sz="18" w:space="0" w:color="auto"/>
            <w:bottom w:val="single" w:sz="4" w:space="0" w:color="auto"/>
            <w:right w:val="single" w:sz="4" w:space="0" w:color="auto"/>
          </w:divBdr>
        </w:div>
        <w:div w:id="1768381090">
          <w:marLeft w:val="0"/>
          <w:marRight w:val="0"/>
          <w:marTop w:val="92"/>
          <w:marBottom w:val="0"/>
          <w:divBdr>
            <w:top w:val="single" w:sz="4" w:space="0" w:color="D5DDC6"/>
            <w:left w:val="single" w:sz="4" w:space="3" w:color="D5DDC6"/>
            <w:bottom w:val="single" w:sz="4" w:space="0" w:color="D5DDC6"/>
            <w:right w:val="single" w:sz="4" w:space="0" w:color="D5DDC6"/>
          </w:divBdr>
        </w:div>
        <w:div w:id="1134180915">
          <w:marLeft w:val="0"/>
          <w:marRight w:val="0"/>
          <w:marTop w:val="0"/>
          <w:marBottom w:val="92"/>
          <w:divBdr>
            <w:top w:val="single" w:sz="4" w:space="0" w:color="auto"/>
            <w:left w:val="single" w:sz="18" w:space="0" w:color="auto"/>
            <w:bottom w:val="single" w:sz="4" w:space="0" w:color="auto"/>
            <w:right w:val="single" w:sz="4" w:space="0" w:color="auto"/>
          </w:divBdr>
        </w:div>
        <w:div w:id="1403914183">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624798989">
      <w:bodyDiv w:val="1"/>
      <w:marLeft w:val="0"/>
      <w:marRight w:val="0"/>
      <w:marTop w:val="0"/>
      <w:marBottom w:val="0"/>
      <w:divBdr>
        <w:top w:val="none" w:sz="0" w:space="0" w:color="auto"/>
        <w:left w:val="none" w:sz="0" w:space="0" w:color="auto"/>
        <w:bottom w:val="none" w:sz="0" w:space="0" w:color="auto"/>
        <w:right w:val="none" w:sz="0" w:space="0" w:color="auto"/>
      </w:divBdr>
      <w:divsChild>
        <w:div w:id="251283703">
          <w:marLeft w:val="0"/>
          <w:marRight w:val="0"/>
          <w:marTop w:val="115"/>
          <w:marBottom w:val="115"/>
          <w:divBdr>
            <w:top w:val="none" w:sz="0" w:space="0" w:color="auto"/>
            <w:left w:val="none" w:sz="0" w:space="0" w:color="auto"/>
            <w:bottom w:val="none" w:sz="0" w:space="0" w:color="auto"/>
            <w:right w:val="none" w:sz="0" w:space="0" w:color="auto"/>
          </w:divBdr>
          <w:divsChild>
            <w:div w:id="1751539525">
              <w:marLeft w:val="0"/>
              <w:marRight w:val="0"/>
              <w:marTop w:val="100"/>
              <w:marBottom w:val="100"/>
              <w:divBdr>
                <w:top w:val="none" w:sz="0" w:space="0" w:color="auto"/>
                <w:left w:val="none" w:sz="0" w:space="0" w:color="auto"/>
                <w:bottom w:val="none" w:sz="0" w:space="0" w:color="auto"/>
                <w:right w:val="none" w:sz="0" w:space="0" w:color="auto"/>
              </w:divBdr>
              <w:divsChild>
                <w:div w:id="1615208296">
                  <w:marLeft w:val="0"/>
                  <w:marRight w:val="0"/>
                  <w:marTop w:val="0"/>
                  <w:marBottom w:val="0"/>
                  <w:divBdr>
                    <w:top w:val="none" w:sz="0" w:space="0" w:color="auto"/>
                    <w:left w:val="none" w:sz="0" w:space="0" w:color="auto"/>
                    <w:bottom w:val="none" w:sz="0" w:space="0" w:color="auto"/>
                    <w:right w:val="none" w:sz="0" w:space="0" w:color="auto"/>
                  </w:divBdr>
                  <w:divsChild>
                    <w:div w:id="89839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169209">
          <w:marLeft w:val="0"/>
          <w:marRight w:val="0"/>
          <w:marTop w:val="0"/>
          <w:marBottom w:val="92"/>
          <w:divBdr>
            <w:top w:val="single" w:sz="4" w:space="0" w:color="auto"/>
            <w:left w:val="single" w:sz="18" w:space="0" w:color="auto"/>
            <w:bottom w:val="single" w:sz="4" w:space="0" w:color="auto"/>
            <w:right w:val="single" w:sz="4" w:space="0" w:color="auto"/>
          </w:divBdr>
          <w:divsChild>
            <w:div w:id="1156994569">
              <w:marLeft w:val="0"/>
              <w:marRight w:val="0"/>
              <w:marTop w:val="0"/>
              <w:marBottom w:val="0"/>
              <w:divBdr>
                <w:top w:val="none" w:sz="0" w:space="0" w:color="auto"/>
                <w:left w:val="none" w:sz="0" w:space="0" w:color="auto"/>
                <w:bottom w:val="none" w:sz="0" w:space="0" w:color="auto"/>
                <w:right w:val="none" w:sz="0" w:space="0" w:color="auto"/>
              </w:divBdr>
              <w:divsChild>
                <w:div w:id="129043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80279">
          <w:marLeft w:val="0"/>
          <w:marRight w:val="0"/>
          <w:marTop w:val="92"/>
          <w:marBottom w:val="0"/>
          <w:divBdr>
            <w:top w:val="single" w:sz="4" w:space="0" w:color="D5DDC6"/>
            <w:left w:val="single" w:sz="4" w:space="3" w:color="D5DDC6"/>
            <w:bottom w:val="single" w:sz="4" w:space="0" w:color="D5DDC6"/>
            <w:right w:val="single" w:sz="4" w:space="0" w:color="D5DDC6"/>
          </w:divBdr>
        </w:div>
        <w:div w:id="1013532055">
          <w:marLeft w:val="0"/>
          <w:marRight w:val="0"/>
          <w:marTop w:val="0"/>
          <w:marBottom w:val="92"/>
          <w:divBdr>
            <w:top w:val="single" w:sz="4" w:space="0" w:color="auto"/>
            <w:left w:val="single" w:sz="18" w:space="0" w:color="auto"/>
            <w:bottom w:val="single" w:sz="4" w:space="0" w:color="auto"/>
            <w:right w:val="single" w:sz="4" w:space="0" w:color="auto"/>
          </w:divBdr>
          <w:divsChild>
            <w:div w:id="1963808173">
              <w:marLeft w:val="0"/>
              <w:marRight w:val="0"/>
              <w:marTop w:val="0"/>
              <w:marBottom w:val="0"/>
              <w:divBdr>
                <w:top w:val="none" w:sz="0" w:space="0" w:color="auto"/>
                <w:left w:val="none" w:sz="0" w:space="0" w:color="auto"/>
                <w:bottom w:val="none" w:sz="0" w:space="0" w:color="auto"/>
                <w:right w:val="none" w:sz="0" w:space="0" w:color="auto"/>
              </w:divBdr>
              <w:divsChild>
                <w:div w:id="114736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419849">
          <w:marLeft w:val="0"/>
          <w:marRight w:val="0"/>
          <w:marTop w:val="92"/>
          <w:marBottom w:val="0"/>
          <w:divBdr>
            <w:top w:val="single" w:sz="4" w:space="0" w:color="D5DDC6"/>
            <w:left w:val="single" w:sz="4" w:space="3" w:color="D5DDC6"/>
            <w:bottom w:val="single" w:sz="4" w:space="0" w:color="D5DDC6"/>
            <w:right w:val="single" w:sz="4" w:space="0" w:color="D5DDC6"/>
          </w:divBdr>
        </w:div>
        <w:div w:id="1320965247">
          <w:marLeft w:val="0"/>
          <w:marRight w:val="0"/>
          <w:marTop w:val="0"/>
          <w:marBottom w:val="92"/>
          <w:divBdr>
            <w:top w:val="single" w:sz="4" w:space="0" w:color="auto"/>
            <w:left w:val="single" w:sz="18" w:space="0" w:color="auto"/>
            <w:bottom w:val="single" w:sz="4" w:space="0" w:color="auto"/>
            <w:right w:val="single" w:sz="4" w:space="0" w:color="auto"/>
          </w:divBdr>
          <w:divsChild>
            <w:div w:id="1145970676">
              <w:marLeft w:val="0"/>
              <w:marRight w:val="0"/>
              <w:marTop w:val="0"/>
              <w:marBottom w:val="0"/>
              <w:divBdr>
                <w:top w:val="none" w:sz="0" w:space="0" w:color="auto"/>
                <w:left w:val="none" w:sz="0" w:space="0" w:color="auto"/>
                <w:bottom w:val="none" w:sz="0" w:space="0" w:color="auto"/>
                <w:right w:val="none" w:sz="0" w:space="0" w:color="auto"/>
              </w:divBdr>
              <w:divsChild>
                <w:div w:id="183391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4294">
          <w:marLeft w:val="0"/>
          <w:marRight w:val="0"/>
          <w:marTop w:val="92"/>
          <w:marBottom w:val="0"/>
          <w:divBdr>
            <w:top w:val="single" w:sz="4" w:space="0" w:color="D5DDC6"/>
            <w:left w:val="single" w:sz="4" w:space="3" w:color="D5DDC6"/>
            <w:bottom w:val="single" w:sz="4" w:space="0" w:color="D5DDC6"/>
            <w:right w:val="single" w:sz="4" w:space="0" w:color="D5DDC6"/>
          </w:divBdr>
        </w:div>
        <w:div w:id="1874227427">
          <w:marLeft w:val="0"/>
          <w:marRight w:val="0"/>
          <w:marTop w:val="0"/>
          <w:marBottom w:val="92"/>
          <w:divBdr>
            <w:top w:val="single" w:sz="4" w:space="0" w:color="auto"/>
            <w:left w:val="single" w:sz="18" w:space="0" w:color="auto"/>
            <w:bottom w:val="single" w:sz="4" w:space="0" w:color="auto"/>
            <w:right w:val="single" w:sz="4" w:space="0" w:color="auto"/>
          </w:divBdr>
          <w:divsChild>
            <w:div w:id="1954632809">
              <w:marLeft w:val="0"/>
              <w:marRight w:val="0"/>
              <w:marTop w:val="0"/>
              <w:marBottom w:val="0"/>
              <w:divBdr>
                <w:top w:val="none" w:sz="0" w:space="0" w:color="auto"/>
                <w:left w:val="none" w:sz="0" w:space="0" w:color="auto"/>
                <w:bottom w:val="none" w:sz="0" w:space="0" w:color="auto"/>
                <w:right w:val="none" w:sz="0" w:space="0" w:color="auto"/>
              </w:divBdr>
              <w:divsChild>
                <w:div w:id="12381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92405">
          <w:marLeft w:val="0"/>
          <w:marRight w:val="0"/>
          <w:marTop w:val="92"/>
          <w:marBottom w:val="0"/>
          <w:divBdr>
            <w:top w:val="single" w:sz="4" w:space="0" w:color="D5DDC6"/>
            <w:left w:val="single" w:sz="4" w:space="3" w:color="D5DDC6"/>
            <w:bottom w:val="single" w:sz="4" w:space="0" w:color="D5DDC6"/>
            <w:right w:val="single" w:sz="4" w:space="0" w:color="D5DDC6"/>
          </w:divBdr>
        </w:div>
        <w:div w:id="252205453">
          <w:marLeft w:val="0"/>
          <w:marRight w:val="0"/>
          <w:marTop w:val="0"/>
          <w:marBottom w:val="92"/>
          <w:divBdr>
            <w:top w:val="single" w:sz="4" w:space="0" w:color="auto"/>
            <w:left w:val="single" w:sz="18" w:space="0" w:color="auto"/>
            <w:bottom w:val="single" w:sz="4" w:space="0" w:color="auto"/>
            <w:right w:val="single" w:sz="4" w:space="0" w:color="auto"/>
          </w:divBdr>
          <w:divsChild>
            <w:div w:id="2077238988">
              <w:marLeft w:val="0"/>
              <w:marRight w:val="0"/>
              <w:marTop w:val="0"/>
              <w:marBottom w:val="0"/>
              <w:divBdr>
                <w:top w:val="none" w:sz="0" w:space="0" w:color="auto"/>
                <w:left w:val="none" w:sz="0" w:space="0" w:color="auto"/>
                <w:bottom w:val="none" w:sz="0" w:space="0" w:color="auto"/>
                <w:right w:val="none" w:sz="0" w:space="0" w:color="auto"/>
              </w:divBdr>
              <w:divsChild>
                <w:div w:id="1635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5070">
          <w:marLeft w:val="0"/>
          <w:marRight w:val="0"/>
          <w:marTop w:val="92"/>
          <w:marBottom w:val="0"/>
          <w:divBdr>
            <w:top w:val="single" w:sz="4" w:space="0" w:color="D5DDC6"/>
            <w:left w:val="single" w:sz="4" w:space="3" w:color="D5DDC6"/>
            <w:bottom w:val="single" w:sz="4" w:space="0" w:color="D5DDC6"/>
            <w:right w:val="single" w:sz="4" w:space="0" w:color="D5DDC6"/>
          </w:divBdr>
        </w:div>
        <w:div w:id="1226066578">
          <w:marLeft w:val="0"/>
          <w:marRight w:val="0"/>
          <w:marTop w:val="0"/>
          <w:marBottom w:val="92"/>
          <w:divBdr>
            <w:top w:val="single" w:sz="4" w:space="0" w:color="auto"/>
            <w:left w:val="single" w:sz="18" w:space="0" w:color="auto"/>
            <w:bottom w:val="single" w:sz="4" w:space="0" w:color="auto"/>
            <w:right w:val="single" w:sz="4" w:space="0" w:color="auto"/>
          </w:divBdr>
          <w:divsChild>
            <w:div w:id="1561668456">
              <w:marLeft w:val="0"/>
              <w:marRight w:val="0"/>
              <w:marTop w:val="0"/>
              <w:marBottom w:val="0"/>
              <w:divBdr>
                <w:top w:val="none" w:sz="0" w:space="0" w:color="auto"/>
                <w:left w:val="none" w:sz="0" w:space="0" w:color="auto"/>
                <w:bottom w:val="none" w:sz="0" w:space="0" w:color="auto"/>
                <w:right w:val="none" w:sz="0" w:space="0" w:color="auto"/>
              </w:divBdr>
              <w:divsChild>
                <w:div w:id="91882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016751">
          <w:marLeft w:val="0"/>
          <w:marRight w:val="0"/>
          <w:marTop w:val="92"/>
          <w:marBottom w:val="0"/>
          <w:divBdr>
            <w:top w:val="single" w:sz="4" w:space="0" w:color="D5DDC6"/>
            <w:left w:val="single" w:sz="4" w:space="3" w:color="D5DDC6"/>
            <w:bottom w:val="single" w:sz="4" w:space="0" w:color="D5DDC6"/>
            <w:right w:val="single" w:sz="4" w:space="0" w:color="D5DDC6"/>
          </w:divBdr>
        </w:div>
        <w:div w:id="1208949674">
          <w:marLeft w:val="0"/>
          <w:marRight w:val="0"/>
          <w:marTop w:val="0"/>
          <w:marBottom w:val="92"/>
          <w:divBdr>
            <w:top w:val="single" w:sz="4" w:space="0" w:color="auto"/>
            <w:left w:val="single" w:sz="18" w:space="0" w:color="auto"/>
            <w:bottom w:val="single" w:sz="4" w:space="0" w:color="auto"/>
            <w:right w:val="single" w:sz="4" w:space="0" w:color="auto"/>
          </w:divBdr>
          <w:divsChild>
            <w:div w:id="628362247">
              <w:marLeft w:val="0"/>
              <w:marRight w:val="0"/>
              <w:marTop w:val="0"/>
              <w:marBottom w:val="0"/>
              <w:divBdr>
                <w:top w:val="none" w:sz="0" w:space="0" w:color="auto"/>
                <w:left w:val="none" w:sz="0" w:space="0" w:color="auto"/>
                <w:bottom w:val="none" w:sz="0" w:space="0" w:color="auto"/>
                <w:right w:val="none" w:sz="0" w:space="0" w:color="auto"/>
              </w:divBdr>
              <w:divsChild>
                <w:div w:id="213845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81060">
          <w:marLeft w:val="0"/>
          <w:marRight w:val="0"/>
          <w:marTop w:val="92"/>
          <w:marBottom w:val="0"/>
          <w:divBdr>
            <w:top w:val="single" w:sz="4" w:space="0" w:color="D5DDC6"/>
            <w:left w:val="single" w:sz="4" w:space="3" w:color="D5DDC6"/>
            <w:bottom w:val="single" w:sz="4" w:space="0" w:color="D5DDC6"/>
            <w:right w:val="single" w:sz="4" w:space="0" w:color="D5DDC6"/>
          </w:divBdr>
        </w:div>
        <w:div w:id="1532644602">
          <w:marLeft w:val="0"/>
          <w:marRight w:val="0"/>
          <w:marTop w:val="0"/>
          <w:marBottom w:val="92"/>
          <w:divBdr>
            <w:top w:val="single" w:sz="4" w:space="0" w:color="auto"/>
            <w:left w:val="single" w:sz="18" w:space="0" w:color="auto"/>
            <w:bottom w:val="single" w:sz="4" w:space="0" w:color="auto"/>
            <w:right w:val="single" w:sz="4" w:space="0" w:color="auto"/>
          </w:divBdr>
          <w:divsChild>
            <w:div w:id="434636946">
              <w:marLeft w:val="0"/>
              <w:marRight w:val="0"/>
              <w:marTop w:val="0"/>
              <w:marBottom w:val="0"/>
              <w:divBdr>
                <w:top w:val="none" w:sz="0" w:space="0" w:color="auto"/>
                <w:left w:val="none" w:sz="0" w:space="0" w:color="auto"/>
                <w:bottom w:val="none" w:sz="0" w:space="0" w:color="auto"/>
                <w:right w:val="none" w:sz="0" w:space="0" w:color="auto"/>
              </w:divBdr>
              <w:divsChild>
                <w:div w:id="10779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037556">
          <w:marLeft w:val="0"/>
          <w:marRight w:val="0"/>
          <w:marTop w:val="92"/>
          <w:marBottom w:val="0"/>
          <w:divBdr>
            <w:top w:val="single" w:sz="4" w:space="0" w:color="D5DDC6"/>
            <w:left w:val="single" w:sz="4" w:space="3" w:color="D5DDC6"/>
            <w:bottom w:val="single" w:sz="4" w:space="0" w:color="D5DDC6"/>
            <w:right w:val="single" w:sz="4" w:space="0" w:color="D5DDC6"/>
          </w:divBdr>
        </w:div>
        <w:div w:id="1033993411">
          <w:marLeft w:val="0"/>
          <w:marRight w:val="0"/>
          <w:marTop w:val="0"/>
          <w:marBottom w:val="92"/>
          <w:divBdr>
            <w:top w:val="single" w:sz="4" w:space="0" w:color="auto"/>
            <w:left w:val="single" w:sz="18" w:space="0" w:color="auto"/>
            <w:bottom w:val="single" w:sz="4" w:space="0" w:color="auto"/>
            <w:right w:val="single" w:sz="4" w:space="0" w:color="auto"/>
          </w:divBdr>
          <w:divsChild>
            <w:div w:id="112098631">
              <w:marLeft w:val="0"/>
              <w:marRight w:val="0"/>
              <w:marTop w:val="0"/>
              <w:marBottom w:val="0"/>
              <w:divBdr>
                <w:top w:val="none" w:sz="0" w:space="0" w:color="auto"/>
                <w:left w:val="none" w:sz="0" w:space="0" w:color="auto"/>
                <w:bottom w:val="none" w:sz="0" w:space="0" w:color="auto"/>
                <w:right w:val="none" w:sz="0" w:space="0" w:color="auto"/>
              </w:divBdr>
              <w:divsChild>
                <w:div w:id="173415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52625">
          <w:marLeft w:val="0"/>
          <w:marRight w:val="0"/>
          <w:marTop w:val="92"/>
          <w:marBottom w:val="0"/>
          <w:divBdr>
            <w:top w:val="single" w:sz="4" w:space="0" w:color="D5DDC6"/>
            <w:left w:val="single" w:sz="4" w:space="3" w:color="D5DDC6"/>
            <w:bottom w:val="single" w:sz="4" w:space="0" w:color="D5DDC6"/>
            <w:right w:val="single" w:sz="4" w:space="0" w:color="D5DDC6"/>
          </w:divBdr>
        </w:div>
        <w:div w:id="1751347858">
          <w:marLeft w:val="0"/>
          <w:marRight w:val="0"/>
          <w:marTop w:val="0"/>
          <w:marBottom w:val="92"/>
          <w:divBdr>
            <w:top w:val="single" w:sz="4" w:space="0" w:color="auto"/>
            <w:left w:val="single" w:sz="18" w:space="0" w:color="auto"/>
            <w:bottom w:val="single" w:sz="4" w:space="0" w:color="auto"/>
            <w:right w:val="single" w:sz="4" w:space="0" w:color="auto"/>
          </w:divBdr>
          <w:divsChild>
            <w:div w:id="891423156">
              <w:marLeft w:val="0"/>
              <w:marRight w:val="0"/>
              <w:marTop w:val="0"/>
              <w:marBottom w:val="0"/>
              <w:divBdr>
                <w:top w:val="none" w:sz="0" w:space="0" w:color="auto"/>
                <w:left w:val="none" w:sz="0" w:space="0" w:color="auto"/>
                <w:bottom w:val="none" w:sz="0" w:space="0" w:color="auto"/>
                <w:right w:val="none" w:sz="0" w:space="0" w:color="auto"/>
              </w:divBdr>
              <w:divsChild>
                <w:div w:id="100108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3258">
          <w:marLeft w:val="0"/>
          <w:marRight w:val="0"/>
          <w:marTop w:val="92"/>
          <w:marBottom w:val="0"/>
          <w:divBdr>
            <w:top w:val="single" w:sz="4" w:space="0" w:color="D5DDC6"/>
            <w:left w:val="single" w:sz="4" w:space="3" w:color="D5DDC6"/>
            <w:bottom w:val="single" w:sz="4" w:space="0" w:color="D5DDC6"/>
            <w:right w:val="single" w:sz="4" w:space="0" w:color="D5DDC6"/>
          </w:divBdr>
        </w:div>
        <w:div w:id="970863326">
          <w:marLeft w:val="0"/>
          <w:marRight w:val="0"/>
          <w:marTop w:val="0"/>
          <w:marBottom w:val="92"/>
          <w:divBdr>
            <w:top w:val="single" w:sz="4" w:space="0" w:color="auto"/>
            <w:left w:val="single" w:sz="18" w:space="0" w:color="auto"/>
            <w:bottom w:val="single" w:sz="4" w:space="0" w:color="auto"/>
            <w:right w:val="single" w:sz="4" w:space="0" w:color="auto"/>
          </w:divBdr>
          <w:divsChild>
            <w:div w:id="1639645812">
              <w:marLeft w:val="0"/>
              <w:marRight w:val="0"/>
              <w:marTop w:val="0"/>
              <w:marBottom w:val="0"/>
              <w:divBdr>
                <w:top w:val="none" w:sz="0" w:space="0" w:color="auto"/>
                <w:left w:val="none" w:sz="0" w:space="0" w:color="auto"/>
                <w:bottom w:val="none" w:sz="0" w:space="0" w:color="auto"/>
                <w:right w:val="none" w:sz="0" w:space="0" w:color="auto"/>
              </w:divBdr>
              <w:divsChild>
                <w:div w:id="125685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06263">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673144200">
      <w:bodyDiv w:val="1"/>
      <w:marLeft w:val="0"/>
      <w:marRight w:val="0"/>
      <w:marTop w:val="0"/>
      <w:marBottom w:val="0"/>
      <w:divBdr>
        <w:top w:val="none" w:sz="0" w:space="0" w:color="auto"/>
        <w:left w:val="none" w:sz="0" w:space="0" w:color="auto"/>
        <w:bottom w:val="none" w:sz="0" w:space="0" w:color="auto"/>
        <w:right w:val="none" w:sz="0" w:space="0" w:color="auto"/>
      </w:divBdr>
      <w:divsChild>
        <w:div w:id="1539706872">
          <w:marLeft w:val="0"/>
          <w:marRight w:val="0"/>
          <w:marTop w:val="0"/>
          <w:marBottom w:val="0"/>
          <w:divBdr>
            <w:top w:val="none" w:sz="0" w:space="0" w:color="auto"/>
            <w:left w:val="none" w:sz="0" w:space="0" w:color="auto"/>
            <w:bottom w:val="none" w:sz="0" w:space="0" w:color="auto"/>
            <w:right w:val="none" w:sz="0" w:space="0" w:color="auto"/>
          </w:divBdr>
        </w:div>
        <w:div w:id="1480687457">
          <w:marLeft w:val="0"/>
          <w:marRight w:val="0"/>
          <w:marTop w:val="360"/>
          <w:marBottom w:val="0"/>
          <w:divBdr>
            <w:top w:val="none" w:sz="0" w:space="0" w:color="auto"/>
            <w:left w:val="none" w:sz="0" w:space="0" w:color="auto"/>
            <w:bottom w:val="single" w:sz="8" w:space="6" w:color="D9DCDF"/>
            <w:right w:val="none" w:sz="0" w:space="0" w:color="auto"/>
          </w:divBdr>
          <w:divsChild>
            <w:div w:id="476916091">
              <w:marLeft w:val="0"/>
              <w:marRight w:val="0"/>
              <w:marTop w:val="0"/>
              <w:marBottom w:val="230"/>
              <w:divBdr>
                <w:top w:val="none" w:sz="0" w:space="0" w:color="auto"/>
                <w:left w:val="none" w:sz="0" w:space="0" w:color="auto"/>
                <w:bottom w:val="none" w:sz="0" w:space="0" w:color="auto"/>
                <w:right w:val="none" w:sz="0" w:space="0" w:color="auto"/>
              </w:divBdr>
            </w:div>
            <w:div w:id="1663653910">
              <w:marLeft w:val="0"/>
              <w:marRight w:val="0"/>
              <w:marTop w:val="0"/>
              <w:marBottom w:val="230"/>
              <w:divBdr>
                <w:top w:val="none" w:sz="0" w:space="0" w:color="auto"/>
                <w:left w:val="none" w:sz="0" w:space="0" w:color="auto"/>
                <w:bottom w:val="none" w:sz="0" w:space="0" w:color="auto"/>
                <w:right w:val="none" w:sz="0" w:space="0" w:color="auto"/>
              </w:divBdr>
            </w:div>
            <w:div w:id="1591893625">
              <w:marLeft w:val="0"/>
              <w:marRight w:val="0"/>
              <w:marTop w:val="0"/>
              <w:marBottom w:val="230"/>
              <w:divBdr>
                <w:top w:val="none" w:sz="0" w:space="0" w:color="auto"/>
                <w:left w:val="none" w:sz="0" w:space="0" w:color="auto"/>
                <w:bottom w:val="none" w:sz="0" w:space="0" w:color="auto"/>
                <w:right w:val="none" w:sz="0" w:space="0" w:color="auto"/>
              </w:divBdr>
            </w:div>
            <w:div w:id="1680233168">
              <w:marLeft w:val="0"/>
              <w:marRight w:val="0"/>
              <w:marTop w:val="0"/>
              <w:marBottom w:val="230"/>
              <w:divBdr>
                <w:top w:val="none" w:sz="0" w:space="0" w:color="auto"/>
                <w:left w:val="none" w:sz="0" w:space="0" w:color="auto"/>
                <w:bottom w:val="none" w:sz="0" w:space="0" w:color="auto"/>
                <w:right w:val="none" w:sz="0" w:space="0" w:color="auto"/>
              </w:divBdr>
            </w:div>
            <w:div w:id="680664384">
              <w:marLeft w:val="0"/>
              <w:marRight w:val="0"/>
              <w:marTop w:val="0"/>
              <w:marBottom w:val="230"/>
              <w:divBdr>
                <w:top w:val="none" w:sz="0" w:space="0" w:color="auto"/>
                <w:left w:val="none" w:sz="0" w:space="0" w:color="auto"/>
                <w:bottom w:val="none" w:sz="0" w:space="0" w:color="auto"/>
                <w:right w:val="none" w:sz="0" w:space="0" w:color="auto"/>
              </w:divBdr>
            </w:div>
            <w:div w:id="963734677">
              <w:marLeft w:val="0"/>
              <w:marRight w:val="0"/>
              <w:marTop w:val="0"/>
              <w:marBottom w:val="230"/>
              <w:divBdr>
                <w:top w:val="none" w:sz="0" w:space="0" w:color="auto"/>
                <w:left w:val="none" w:sz="0" w:space="0" w:color="auto"/>
                <w:bottom w:val="none" w:sz="0" w:space="0" w:color="auto"/>
                <w:right w:val="none" w:sz="0" w:space="0" w:color="auto"/>
              </w:divBdr>
            </w:div>
            <w:div w:id="653946811">
              <w:marLeft w:val="0"/>
              <w:marRight w:val="0"/>
              <w:marTop w:val="0"/>
              <w:marBottom w:val="230"/>
              <w:divBdr>
                <w:top w:val="none" w:sz="0" w:space="0" w:color="auto"/>
                <w:left w:val="none" w:sz="0" w:space="0" w:color="auto"/>
                <w:bottom w:val="none" w:sz="0" w:space="0" w:color="auto"/>
                <w:right w:val="none" w:sz="0" w:space="0" w:color="auto"/>
              </w:divBdr>
            </w:div>
            <w:div w:id="165629544">
              <w:marLeft w:val="0"/>
              <w:marRight w:val="0"/>
              <w:marTop w:val="0"/>
              <w:marBottom w:val="230"/>
              <w:divBdr>
                <w:top w:val="none" w:sz="0" w:space="0" w:color="auto"/>
                <w:left w:val="none" w:sz="0" w:space="0" w:color="auto"/>
                <w:bottom w:val="none" w:sz="0" w:space="0" w:color="auto"/>
                <w:right w:val="none" w:sz="0" w:space="0" w:color="auto"/>
              </w:divBdr>
            </w:div>
            <w:div w:id="330959636">
              <w:marLeft w:val="0"/>
              <w:marRight w:val="0"/>
              <w:marTop w:val="0"/>
              <w:marBottom w:val="230"/>
              <w:divBdr>
                <w:top w:val="none" w:sz="0" w:space="0" w:color="auto"/>
                <w:left w:val="none" w:sz="0" w:space="0" w:color="auto"/>
                <w:bottom w:val="none" w:sz="0" w:space="0" w:color="auto"/>
                <w:right w:val="none" w:sz="0" w:space="0" w:color="auto"/>
              </w:divBdr>
            </w:div>
            <w:div w:id="14239052">
              <w:marLeft w:val="0"/>
              <w:marRight w:val="0"/>
              <w:marTop w:val="0"/>
              <w:marBottom w:val="230"/>
              <w:divBdr>
                <w:top w:val="none" w:sz="0" w:space="0" w:color="auto"/>
                <w:left w:val="none" w:sz="0" w:space="0" w:color="auto"/>
                <w:bottom w:val="none" w:sz="0" w:space="0" w:color="auto"/>
                <w:right w:val="none" w:sz="0" w:space="0" w:color="auto"/>
              </w:divBdr>
            </w:div>
            <w:div w:id="545407156">
              <w:marLeft w:val="0"/>
              <w:marRight w:val="0"/>
              <w:marTop w:val="0"/>
              <w:marBottom w:val="230"/>
              <w:divBdr>
                <w:top w:val="none" w:sz="0" w:space="0" w:color="auto"/>
                <w:left w:val="none" w:sz="0" w:space="0" w:color="auto"/>
                <w:bottom w:val="none" w:sz="0" w:space="0" w:color="auto"/>
                <w:right w:val="none" w:sz="0" w:space="0" w:color="auto"/>
              </w:divBdr>
            </w:div>
            <w:div w:id="1156534266">
              <w:marLeft w:val="0"/>
              <w:marRight w:val="0"/>
              <w:marTop w:val="0"/>
              <w:marBottom w:val="230"/>
              <w:divBdr>
                <w:top w:val="none" w:sz="0" w:space="0" w:color="auto"/>
                <w:left w:val="none" w:sz="0" w:space="0" w:color="auto"/>
                <w:bottom w:val="none" w:sz="0" w:space="0" w:color="auto"/>
                <w:right w:val="none" w:sz="0" w:space="0" w:color="auto"/>
              </w:divBdr>
            </w:div>
            <w:div w:id="1412895333">
              <w:marLeft w:val="0"/>
              <w:marRight w:val="0"/>
              <w:marTop w:val="0"/>
              <w:marBottom w:val="230"/>
              <w:divBdr>
                <w:top w:val="none" w:sz="0" w:space="0" w:color="auto"/>
                <w:left w:val="none" w:sz="0" w:space="0" w:color="auto"/>
                <w:bottom w:val="none" w:sz="0" w:space="0" w:color="auto"/>
                <w:right w:val="none" w:sz="0" w:space="0" w:color="auto"/>
              </w:divBdr>
            </w:div>
            <w:div w:id="1205171303">
              <w:marLeft w:val="0"/>
              <w:marRight w:val="0"/>
              <w:marTop w:val="0"/>
              <w:marBottom w:val="230"/>
              <w:divBdr>
                <w:top w:val="none" w:sz="0" w:space="0" w:color="auto"/>
                <w:left w:val="none" w:sz="0" w:space="0" w:color="auto"/>
                <w:bottom w:val="none" w:sz="0" w:space="0" w:color="auto"/>
                <w:right w:val="none" w:sz="0" w:space="0" w:color="auto"/>
              </w:divBdr>
            </w:div>
            <w:div w:id="1160266442">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 w:id="1680229754">
      <w:bodyDiv w:val="1"/>
      <w:marLeft w:val="0"/>
      <w:marRight w:val="0"/>
      <w:marTop w:val="0"/>
      <w:marBottom w:val="0"/>
      <w:divBdr>
        <w:top w:val="none" w:sz="0" w:space="0" w:color="auto"/>
        <w:left w:val="none" w:sz="0" w:space="0" w:color="auto"/>
        <w:bottom w:val="none" w:sz="0" w:space="0" w:color="auto"/>
        <w:right w:val="none" w:sz="0" w:space="0" w:color="auto"/>
      </w:divBdr>
      <w:divsChild>
        <w:div w:id="193926409">
          <w:marLeft w:val="0"/>
          <w:marRight w:val="0"/>
          <w:marTop w:val="0"/>
          <w:marBottom w:val="0"/>
          <w:divBdr>
            <w:top w:val="none" w:sz="0" w:space="0" w:color="auto"/>
            <w:left w:val="none" w:sz="0" w:space="0" w:color="auto"/>
            <w:bottom w:val="none" w:sz="0" w:space="0" w:color="auto"/>
            <w:right w:val="none" w:sz="0" w:space="0" w:color="auto"/>
          </w:divBdr>
        </w:div>
        <w:div w:id="1309751769">
          <w:marLeft w:val="0"/>
          <w:marRight w:val="0"/>
          <w:marTop w:val="360"/>
          <w:marBottom w:val="0"/>
          <w:divBdr>
            <w:top w:val="none" w:sz="0" w:space="0" w:color="auto"/>
            <w:left w:val="none" w:sz="0" w:space="0" w:color="auto"/>
            <w:bottom w:val="single" w:sz="8" w:space="6" w:color="D9DCDF"/>
            <w:right w:val="none" w:sz="0" w:space="0" w:color="auto"/>
          </w:divBdr>
          <w:divsChild>
            <w:div w:id="367753906">
              <w:marLeft w:val="0"/>
              <w:marRight w:val="0"/>
              <w:marTop w:val="240"/>
              <w:marBottom w:val="240"/>
              <w:divBdr>
                <w:top w:val="none" w:sz="0" w:space="0" w:color="auto"/>
                <w:left w:val="none" w:sz="0" w:space="0" w:color="auto"/>
                <w:bottom w:val="none" w:sz="0" w:space="0" w:color="auto"/>
                <w:right w:val="none" w:sz="0" w:space="0" w:color="auto"/>
              </w:divBdr>
            </w:div>
            <w:div w:id="485051196">
              <w:marLeft w:val="0"/>
              <w:marRight w:val="0"/>
              <w:marTop w:val="240"/>
              <w:marBottom w:val="240"/>
              <w:divBdr>
                <w:top w:val="none" w:sz="0" w:space="0" w:color="auto"/>
                <w:left w:val="none" w:sz="0" w:space="0" w:color="auto"/>
                <w:bottom w:val="none" w:sz="0" w:space="0" w:color="auto"/>
                <w:right w:val="none" w:sz="0" w:space="0" w:color="auto"/>
              </w:divBdr>
            </w:div>
            <w:div w:id="1618754780">
              <w:marLeft w:val="0"/>
              <w:marRight w:val="0"/>
              <w:marTop w:val="240"/>
              <w:marBottom w:val="240"/>
              <w:divBdr>
                <w:top w:val="none" w:sz="0" w:space="0" w:color="auto"/>
                <w:left w:val="none" w:sz="0" w:space="0" w:color="auto"/>
                <w:bottom w:val="none" w:sz="0" w:space="0" w:color="auto"/>
                <w:right w:val="none" w:sz="0" w:space="0" w:color="auto"/>
              </w:divBdr>
            </w:div>
            <w:div w:id="1302660628">
              <w:marLeft w:val="0"/>
              <w:marRight w:val="0"/>
              <w:marTop w:val="240"/>
              <w:marBottom w:val="240"/>
              <w:divBdr>
                <w:top w:val="none" w:sz="0" w:space="0" w:color="auto"/>
                <w:left w:val="none" w:sz="0" w:space="0" w:color="auto"/>
                <w:bottom w:val="none" w:sz="0" w:space="0" w:color="auto"/>
                <w:right w:val="none" w:sz="0" w:space="0" w:color="auto"/>
              </w:divBdr>
            </w:div>
            <w:div w:id="878469676">
              <w:marLeft w:val="0"/>
              <w:marRight w:val="0"/>
              <w:marTop w:val="240"/>
              <w:marBottom w:val="240"/>
              <w:divBdr>
                <w:top w:val="none" w:sz="0" w:space="0" w:color="auto"/>
                <w:left w:val="none" w:sz="0" w:space="0" w:color="auto"/>
                <w:bottom w:val="none" w:sz="0" w:space="0" w:color="auto"/>
                <w:right w:val="none" w:sz="0" w:space="0" w:color="auto"/>
              </w:divBdr>
            </w:div>
            <w:div w:id="1415778358">
              <w:marLeft w:val="0"/>
              <w:marRight w:val="0"/>
              <w:marTop w:val="240"/>
              <w:marBottom w:val="240"/>
              <w:divBdr>
                <w:top w:val="none" w:sz="0" w:space="0" w:color="auto"/>
                <w:left w:val="none" w:sz="0" w:space="0" w:color="auto"/>
                <w:bottom w:val="none" w:sz="0" w:space="0" w:color="auto"/>
                <w:right w:val="none" w:sz="0" w:space="0" w:color="auto"/>
              </w:divBdr>
            </w:div>
            <w:div w:id="1832527426">
              <w:marLeft w:val="0"/>
              <w:marRight w:val="0"/>
              <w:marTop w:val="240"/>
              <w:marBottom w:val="240"/>
              <w:divBdr>
                <w:top w:val="none" w:sz="0" w:space="0" w:color="auto"/>
                <w:left w:val="none" w:sz="0" w:space="0" w:color="auto"/>
                <w:bottom w:val="none" w:sz="0" w:space="0" w:color="auto"/>
                <w:right w:val="none" w:sz="0" w:space="0" w:color="auto"/>
              </w:divBdr>
            </w:div>
            <w:div w:id="574900024">
              <w:marLeft w:val="0"/>
              <w:marRight w:val="0"/>
              <w:marTop w:val="240"/>
              <w:marBottom w:val="240"/>
              <w:divBdr>
                <w:top w:val="none" w:sz="0" w:space="0" w:color="auto"/>
                <w:left w:val="none" w:sz="0" w:space="0" w:color="auto"/>
                <w:bottom w:val="none" w:sz="0" w:space="0" w:color="auto"/>
                <w:right w:val="none" w:sz="0" w:space="0" w:color="auto"/>
              </w:divBdr>
            </w:div>
            <w:div w:id="640037020">
              <w:marLeft w:val="0"/>
              <w:marRight w:val="0"/>
              <w:marTop w:val="240"/>
              <w:marBottom w:val="240"/>
              <w:divBdr>
                <w:top w:val="none" w:sz="0" w:space="0" w:color="auto"/>
                <w:left w:val="none" w:sz="0" w:space="0" w:color="auto"/>
                <w:bottom w:val="none" w:sz="0" w:space="0" w:color="auto"/>
                <w:right w:val="none" w:sz="0" w:space="0" w:color="auto"/>
              </w:divBdr>
            </w:div>
            <w:div w:id="1080908608">
              <w:marLeft w:val="0"/>
              <w:marRight w:val="0"/>
              <w:marTop w:val="240"/>
              <w:marBottom w:val="240"/>
              <w:divBdr>
                <w:top w:val="none" w:sz="0" w:space="0" w:color="auto"/>
                <w:left w:val="none" w:sz="0" w:space="0" w:color="auto"/>
                <w:bottom w:val="none" w:sz="0" w:space="0" w:color="auto"/>
                <w:right w:val="none" w:sz="0" w:space="0" w:color="auto"/>
              </w:divBdr>
            </w:div>
            <w:div w:id="2020540924">
              <w:marLeft w:val="0"/>
              <w:marRight w:val="0"/>
              <w:marTop w:val="240"/>
              <w:marBottom w:val="240"/>
              <w:divBdr>
                <w:top w:val="none" w:sz="0" w:space="0" w:color="auto"/>
                <w:left w:val="none" w:sz="0" w:space="0" w:color="auto"/>
                <w:bottom w:val="none" w:sz="0" w:space="0" w:color="auto"/>
                <w:right w:val="none" w:sz="0" w:space="0" w:color="auto"/>
              </w:divBdr>
            </w:div>
            <w:div w:id="1180122080">
              <w:marLeft w:val="0"/>
              <w:marRight w:val="0"/>
              <w:marTop w:val="240"/>
              <w:marBottom w:val="240"/>
              <w:divBdr>
                <w:top w:val="none" w:sz="0" w:space="0" w:color="auto"/>
                <w:left w:val="none" w:sz="0" w:space="0" w:color="auto"/>
                <w:bottom w:val="none" w:sz="0" w:space="0" w:color="auto"/>
                <w:right w:val="none" w:sz="0" w:space="0" w:color="auto"/>
              </w:divBdr>
            </w:div>
            <w:div w:id="3797913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80737603">
      <w:bodyDiv w:val="1"/>
      <w:marLeft w:val="0"/>
      <w:marRight w:val="0"/>
      <w:marTop w:val="0"/>
      <w:marBottom w:val="0"/>
      <w:divBdr>
        <w:top w:val="none" w:sz="0" w:space="0" w:color="auto"/>
        <w:left w:val="none" w:sz="0" w:space="0" w:color="auto"/>
        <w:bottom w:val="none" w:sz="0" w:space="0" w:color="auto"/>
        <w:right w:val="none" w:sz="0" w:space="0" w:color="auto"/>
      </w:divBdr>
      <w:divsChild>
        <w:div w:id="1617133043">
          <w:marLeft w:val="0"/>
          <w:marRight w:val="0"/>
          <w:marTop w:val="115"/>
          <w:marBottom w:val="115"/>
          <w:divBdr>
            <w:top w:val="none" w:sz="0" w:space="0" w:color="auto"/>
            <w:left w:val="none" w:sz="0" w:space="0" w:color="auto"/>
            <w:bottom w:val="none" w:sz="0" w:space="0" w:color="auto"/>
            <w:right w:val="none" w:sz="0" w:space="0" w:color="auto"/>
          </w:divBdr>
          <w:divsChild>
            <w:div w:id="1791974282">
              <w:marLeft w:val="0"/>
              <w:marRight w:val="0"/>
              <w:marTop w:val="100"/>
              <w:marBottom w:val="100"/>
              <w:divBdr>
                <w:top w:val="none" w:sz="0" w:space="0" w:color="auto"/>
                <w:left w:val="none" w:sz="0" w:space="0" w:color="auto"/>
                <w:bottom w:val="none" w:sz="0" w:space="0" w:color="auto"/>
                <w:right w:val="none" w:sz="0" w:space="0" w:color="auto"/>
              </w:divBdr>
              <w:divsChild>
                <w:div w:id="759448864">
                  <w:marLeft w:val="0"/>
                  <w:marRight w:val="0"/>
                  <w:marTop w:val="0"/>
                  <w:marBottom w:val="0"/>
                  <w:divBdr>
                    <w:top w:val="none" w:sz="0" w:space="0" w:color="auto"/>
                    <w:left w:val="none" w:sz="0" w:space="0" w:color="auto"/>
                    <w:bottom w:val="none" w:sz="0" w:space="0" w:color="auto"/>
                    <w:right w:val="none" w:sz="0" w:space="0" w:color="auto"/>
                  </w:divBdr>
                  <w:divsChild>
                    <w:div w:id="190155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133928">
          <w:marLeft w:val="0"/>
          <w:marRight w:val="0"/>
          <w:marTop w:val="0"/>
          <w:marBottom w:val="92"/>
          <w:divBdr>
            <w:top w:val="single" w:sz="4" w:space="0" w:color="auto"/>
            <w:left w:val="single" w:sz="18" w:space="0" w:color="auto"/>
            <w:bottom w:val="single" w:sz="4" w:space="0" w:color="auto"/>
            <w:right w:val="single" w:sz="4" w:space="0" w:color="auto"/>
          </w:divBdr>
        </w:div>
        <w:div w:id="2037582481">
          <w:marLeft w:val="0"/>
          <w:marRight w:val="0"/>
          <w:marTop w:val="0"/>
          <w:marBottom w:val="92"/>
          <w:divBdr>
            <w:top w:val="single" w:sz="4" w:space="0" w:color="auto"/>
            <w:left w:val="single" w:sz="18" w:space="0" w:color="auto"/>
            <w:bottom w:val="single" w:sz="4" w:space="0" w:color="auto"/>
            <w:right w:val="single" w:sz="4" w:space="0" w:color="auto"/>
          </w:divBdr>
        </w:div>
        <w:div w:id="1521772137">
          <w:marLeft w:val="0"/>
          <w:marRight w:val="0"/>
          <w:marTop w:val="92"/>
          <w:marBottom w:val="0"/>
          <w:divBdr>
            <w:top w:val="single" w:sz="4" w:space="0" w:color="D5DDC6"/>
            <w:left w:val="single" w:sz="4" w:space="3" w:color="D5DDC6"/>
            <w:bottom w:val="single" w:sz="4" w:space="0" w:color="D5DDC6"/>
            <w:right w:val="single" w:sz="4" w:space="0" w:color="D5DDC6"/>
          </w:divBdr>
        </w:div>
        <w:div w:id="303049332">
          <w:marLeft w:val="0"/>
          <w:marRight w:val="0"/>
          <w:marTop w:val="0"/>
          <w:marBottom w:val="92"/>
          <w:divBdr>
            <w:top w:val="single" w:sz="4" w:space="0" w:color="auto"/>
            <w:left w:val="single" w:sz="18" w:space="0" w:color="auto"/>
            <w:bottom w:val="single" w:sz="4" w:space="0" w:color="auto"/>
            <w:right w:val="single" w:sz="4" w:space="0" w:color="auto"/>
          </w:divBdr>
        </w:div>
        <w:div w:id="866601622">
          <w:marLeft w:val="0"/>
          <w:marRight w:val="0"/>
          <w:marTop w:val="92"/>
          <w:marBottom w:val="0"/>
          <w:divBdr>
            <w:top w:val="single" w:sz="4" w:space="0" w:color="D5DDC6"/>
            <w:left w:val="single" w:sz="4" w:space="3" w:color="D5DDC6"/>
            <w:bottom w:val="single" w:sz="4" w:space="0" w:color="D5DDC6"/>
            <w:right w:val="single" w:sz="4" w:space="0" w:color="D5DDC6"/>
          </w:divBdr>
        </w:div>
        <w:div w:id="2142190255">
          <w:marLeft w:val="0"/>
          <w:marRight w:val="0"/>
          <w:marTop w:val="0"/>
          <w:marBottom w:val="92"/>
          <w:divBdr>
            <w:top w:val="single" w:sz="4" w:space="0" w:color="auto"/>
            <w:left w:val="single" w:sz="18" w:space="0" w:color="auto"/>
            <w:bottom w:val="single" w:sz="4" w:space="0" w:color="auto"/>
            <w:right w:val="single" w:sz="4" w:space="0" w:color="auto"/>
          </w:divBdr>
        </w:div>
        <w:div w:id="1701275362">
          <w:marLeft w:val="0"/>
          <w:marRight w:val="0"/>
          <w:marTop w:val="92"/>
          <w:marBottom w:val="0"/>
          <w:divBdr>
            <w:top w:val="single" w:sz="4" w:space="0" w:color="D5DDC6"/>
            <w:left w:val="single" w:sz="4" w:space="3" w:color="D5DDC6"/>
            <w:bottom w:val="single" w:sz="4" w:space="0" w:color="D5DDC6"/>
            <w:right w:val="single" w:sz="4" w:space="0" w:color="D5DDC6"/>
          </w:divBdr>
        </w:div>
        <w:div w:id="130289761">
          <w:marLeft w:val="0"/>
          <w:marRight w:val="0"/>
          <w:marTop w:val="0"/>
          <w:marBottom w:val="92"/>
          <w:divBdr>
            <w:top w:val="single" w:sz="4" w:space="0" w:color="auto"/>
            <w:left w:val="single" w:sz="18" w:space="0" w:color="auto"/>
            <w:bottom w:val="single" w:sz="4" w:space="0" w:color="auto"/>
            <w:right w:val="single" w:sz="4" w:space="0" w:color="auto"/>
          </w:divBdr>
        </w:div>
        <w:div w:id="1416508516">
          <w:marLeft w:val="0"/>
          <w:marRight w:val="0"/>
          <w:marTop w:val="92"/>
          <w:marBottom w:val="0"/>
          <w:divBdr>
            <w:top w:val="single" w:sz="4" w:space="0" w:color="D5DDC6"/>
            <w:left w:val="single" w:sz="4" w:space="3" w:color="D5DDC6"/>
            <w:bottom w:val="single" w:sz="4" w:space="0" w:color="D5DDC6"/>
            <w:right w:val="single" w:sz="4" w:space="0" w:color="D5DDC6"/>
          </w:divBdr>
        </w:div>
        <w:div w:id="1970240876">
          <w:marLeft w:val="0"/>
          <w:marRight w:val="0"/>
          <w:marTop w:val="0"/>
          <w:marBottom w:val="92"/>
          <w:divBdr>
            <w:top w:val="single" w:sz="4" w:space="0" w:color="auto"/>
            <w:left w:val="single" w:sz="18" w:space="0" w:color="auto"/>
            <w:bottom w:val="single" w:sz="4" w:space="0" w:color="auto"/>
            <w:right w:val="single" w:sz="4" w:space="0" w:color="auto"/>
          </w:divBdr>
        </w:div>
        <w:div w:id="1060667294">
          <w:marLeft w:val="0"/>
          <w:marRight w:val="0"/>
          <w:marTop w:val="92"/>
          <w:marBottom w:val="0"/>
          <w:divBdr>
            <w:top w:val="single" w:sz="4" w:space="0" w:color="D5DDC6"/>
            <w:left w:val="single" w:sz="4" w:space="3" w:color="D5DDC6"/>
            <w:bottom w:val="single" w:sz="4" w:space="0" w:color="D5DDC6"/>
            <w:right w:val="single" w:sz="4" w:space="0" w:color="D5DDC6"/>
          </w:divBdr>
        </w:div>
        <w:div w:id="908658186">
          <w:marLeft w:val="0"/>
          <w:marRight w:val="0"/>
          <w:marTop w:val="0"/>
          <w:marBottom w:val="92"/>
          <w:divBdr>
            <w:top w:val="single" w:sz="4" w:space="0" w:color="auto"/>
            <w:left w:val="single" w:sz="18" w:space="0" w:color="auto"/>
            <w:bottom w:val="single" w:sz="4" w:space="0" w:color="auto"/>
            <w:right w:val="single" w:sz="4" w:space="0" w:color="auto"/>
          </w:divBdr>
        </w:div>
        <w:div w:id="1214584338">
          <w:marLeft w:val="0"/>
          <w:marRight w:val="0"/>
          <w:marTop w:val="92"/>
          <w:marBottom w:val="0"/>
          <w:divBdr>
            <w:top w:val="single" w:sz="4" w:space="0" w:color="D5DDC6"/>
            <w:left w:val="single" w:sz="4" w:space="3" w:color="D5DDC6"/>
            <w:bottom w:val="single" w:sz="4" w:space="0" w:color="D5DDC6"/>
            <w:right w:val="single" w:sz="4" w:space="0" w:color="D5DDC6"/>
          </w:divBdr>
        </w:div>
        <w:div w:id="1513760887">
          <w:marLeft w:val="0"/>
          <w:marRight w:val="0"/>
          <w:marTop w:val="0"/>
          <w:marBottom w:val="92"/>
          <w:divBdr>
            <w:top w:val="single" w:sz="4" w:space="0" w:color="auto"/>
            <w:left w:val="single" w:sz="18" w:space="0" w:color="auto"/>
            <w:bottom w:val="single" w:sz="4" w:space="0" w:color="auto"/>
            <w:right w:val="single" w:sz="4" w:space="0" w:color="auto"/>
          </w:divBdr>
        </w:div>
        <w:div w:id="2022201849">
          <w:marLeft w:val="0"/>
          <w:marRight w:val="0"/>
          <w:marTop w:val="92"/>
          <w:marBottom w:val="0"/>
          <w:divBdr>
            <w:top w:val="single" w:sz="4" w:space="0" w:color="D5DDC6"/>
            <w:left w:val="single" w:sz="4" w:space="3" w:color="D5DDC6"/>
            <w:bottom w:val="single" w:sz="4" w:space="0" w:color="D5DDC6"/>
            <w:right w:val="single" w:sz="4" w:space="0" w:color="D5DDC6"/>
          </w:divBdr>
        </w:div>
        <w:div w:id="856043780">
          <w:marLeft w:val="0"/>
          <w:marRight w:val="0"/>
          <w:marTop w:val="0"/>
          <w:marBottom w:val="92"/>
          <w:divBdr>
            <w:top w:val="single" w:sz="4" w:space="0" w:color="auto"/>
            <w:left w:val="single" w:sz="18" w:space="0" w:color="auto"/>
            <w:bottom w:val="single" w:sz="4" w:space="0" w:color="auto"/>
            <w:right w:val="single" w:sz="4" w:space="0" w:color="auto"/>
          </w:divBdr>
        </w:div>
        <w:div w:id="162820476">
          <w:marLeft w:val="0"/>
          <w:marRight w:val="0"/>
          <w:marTop w:val="92"/>
          <w:marBottom w:val="0"/>
          <w:divBdr>
            <w:top w:val="single" w:sz="4" w:space="0" w:color="D5DDC6"/>
            <w:left w:val="single" w:sz="4" w:space="3" w:color="D5DDC6"/>
            <w:bottom w:val="single" w:sz="4" w:space="0" w:color="D5DDC6"/>
            <w:right w:val="single" w:sz="4" w:space="0" w:color="D5DDC6"/>
          </w:divBdr>
        </w:div>
        <w:div w:id="1200507366">
          <w:marLeft w:val="0"/>
          <w:marRight w:val="0"/>
          <w:marTop w:val="0"/>
          <w:marBottom w:val="92"/>
          <w:divBdr>
            <w:top w:val="single" w:sz="4" w:space="0" w:color="auto"/>
            <w:left w:val="single" w:sz="18" w:space="0" w:color="auto"/>
            <w:bottom w:val="single" w:sz="4" w:space="0" w:color="auto"/>
            <w:right w:val="single" w:sz="4" w:space="0" w:color="auto"/>
          </w:divBdr>
        </w:div>
        <w:div w:id="369300761">
          <w:marLeft w:val="0"/>
          <w:marRight w:val="0"/>
          <w:marTop w:val="92"/>
          <w:marBottom w:val="0"/>
          <w:divBdr>
            <w:top w:val="single" w:sz="4" w:space="0" w:color="D5DDC6"/>
            <w:left w:val="single" w:sz="4" w:space="3" w:color="D5DDC6"/>
            <w:bottom w:val="single" w:sz="4" w:space="0" w:color="D5DDC6"/>
            <w:right w:val="single" w:sz="4" w:space="0" w:color="D5DDC6"/>
          </w:divBdr>
        </w:div>
        <w:div w:id="885799367">
          <w:marLeft w:val="0"/>
          <w:marRight w:val="0"/>
          <w:marTop w:val="0"/>
          <w:marBottom w:val="92"/>
          <w:divBdr>
            <w:top w:val="single" w:sz="4" w:space="0" w:color="auto"/>
            <w:left w:val="single" w:sz="18" w:space="0" w:color="auto"/>
            <w:bottom w:val="single" w:sz="4" w:space="0" w:color="auto"/>
            <w:right w:val="single" w:sz="4" w:space="0" w:color="auto"/>
          </w:divBdr>
        </w:div>
        <w:div w:id="270892167">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684088708">
      <w:bodyDiv w:val="1"/>
      <w:marLeft w:val="0"/>
      <w:marRight w:val="0"/>
      <w:marTop w:val="0"/>
      <w:marBottom w:val="0"/>
      <w:divBdr>
        <w:top w:val="none" w:sz="0" w:space="0" w:color="auto"/>
        <w:left w:val="none" w:sz="0" w:space="0" w:color="auto"/>
        <w:bottom w:val="none" w:sz="0" w:space="0" w:color="auto"/>
        <w:right w:val="none" w:sz="0" w:space="0" w:color="auto"/>
      </w:divBdr>
      <w:divsChild>
        <w:div w:id="659581656">
          <w:marLeft w:val="0"/>
          <w:marRight w:val="0"/>
          <w:marTop w:val="115"/>
          <w:marBottom w:val="115"/>
          <w:divBdr>
            <w:top w:val="none" w:sz="0" w:space="0" w:color="auto"/>
            <w:left w:val="none" w:sz="0" w:space="0" w:color="auto"/>
            <w:bottom w:val="none" w:sz="0" w:space="0" w:color="auto"/>
            <w:right w:val="none" w:sz="0" w:space="0" w:color="auto"/>
          </w:divBdr>
          <w:divsChild>
            <w:div w:id="140391505">
              <w:marLeft w:val="0"/>
              <w:marRight w:val="0"/>
              <w:marTop w:val="100"/>
              <w:marBottom w:val="100"/>
              <w:divBdr>
                <w:top w:val="none" w:sz="0" w:space="0" w:color="auto"/>
                <w:left w:val="none" w:sz="0" w:space="0" w:color="auto"/>
                <w:bottom w:val="none" w:sz="0" w:space="0" w:color="auto"/>
                <w:right w:val="none" w:sz="0" w:space="0" w:color="auto"/>
              </w:divBdr>
              <w:divsChild>
                <w:div w:id="724909247">
                  <w:marLeft w:val="0"/>
                  <w:marRight w:val="0"/>
                  <w:marTop w:val="0"/>
                  <w:marBottom w:val="0"/>
                  <w:divBdr>
                    <w:top w:val="none" w:sz="0" w:space="0" w:color="auto"/>
                    <w:left w:val="none" w:sz="0" w:space="0" w:color="auto"/>
                    <w:bottom w:val="none" w:sz="0" w:space="0" w:color="auto"/>
                    <w:right w:val="none" w:sz="0" w:space="0" w:color="auto"/>
                  </w:divBdr>
                  <w:divsChild>
                    <w:div w:id="169668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343180">
          <w:marLeft w:val="0"/>
          <w:marRight w:val="0"/>
          <w:marTop w:val="0"/>
          <w:marBottom w:val="92"/>
          <w:divBdr>
            <w:top w:val="single" w:sz="4" w:space="0" w:color="auto"/>
            <w:left w:val="single" w:sz="18" w:space="0" w:color="auto"/>
            <w:bottom w:val="single" w:sz="4" w:space="0" w:color="auto"/>
            <w:right w:val="single" w:sz="4" w:space="0" w:color="auto"/>
          </w:divBdr>
        </w:div>
        <w:div w:id="1020081593">
          <w:marLeft w:val="0"/>
          <w:marRight w:val="0"/>
          <w:marTop w:val="92"/>
          <w:marBottom w:val="0"/>
          <w:divBdr>
            <w:top w:val="single" w:sz="4" w:space="0" w:color="D5DDC6"/>
            <w:left w:val="single" w:sz="4" w:space="3" w:color="D5DDC6"/>
            <w:bottom w:val="single" w:sz="4" w:space="0" w:color="D5DDC6"/>
            <w:right w:val="single" w:sz="4" w:space="0" w:color="D5DDC6"/>
          </w:divBdr>
        </w:div>
        <w:div w:id="1057818675">
          <w:marLeft w:val="0"/>
          <w:marRight w:val="0"/>
          <w:marTop w:val="0"/>
          <w:marBottom w:val="92"/>
          <w:divBdr>
            <w:top w:val="single" w:sz="4" w:space="0" w:color="auto"/>
            <w:left w:val="single" w:sz="18" w:space="0" w:color="auto"/>
            <w:bottom w:val="single" w:sz="4" w:space="0" w:color="auto"/>
            <w:right w:val="single" w:sz="4" w:space="0" w:color="auto"/>
          </w:divBdr>
        </w:div>
        <w:div w:id="273364572">
          <w:marLeft w:val="0"/>
          <w:marRight w:val="0"/>
          <w:marTop w:val="92"/>
          <w:marBottom w:val="0"/>
          <w:divBdr>
            <w:top w:val="single" w:sz="4" w:space="0" w:color="D5DDC6"/>
            <w:left w:val="single" w:sz="4" w:space="3" w:color="D5DDC6"/>
            <w:bottom w:val="single" w:sz="4" w:space="0" w:color="D5DDC6"/>
            <w:right w:val="single" w:sz="4" w:space="0" w:color="D5DDC6"/>
          </w:divBdr>
        </w:div>
        <w:div w:id="1335500213">
          <w:marLeft w:val="0"/>
          <w:marRight w:val="0"/>
          <w:marTop w:val="0"/>
          <w:marBottom w:val="92"/>
          <w:divBdr>
            <w:top w:val="single" w:sz="4" w:space="0" w:color="auto"/>
            <w:left w:val="single" w:sz="18" w:space="0" w:color="auto"/>
            <w:bottom w:val="single" w:sz="4" w:space="0" w:color="auto"/>
            <w:right w:val="single" w:sz="4" w:space="0" w:color="auto"/>
          </w:divBdr>
        </w:div>
        <w:div w:id="1029338137">
          <w:marLeft w:val="0"/>
          <w:marRight w:val="0"/>
          <w:marTop w:val="92"/>
          <w:marBottom w:val="0"/>
          <w:divBdr>
            <w:top w:val="single" w:sz="4" w:space="0" w:color="D5DDC6"/>
            <w:left w:val="single" w:sz="4" w:space="3" w:color="D5DDC6"/>
            <w:bottom w:val="single" w:sz="4" w:space="0" w:color="D5DDC6"/>
            <w:right w:val="single" w:sz="4" w:space="0" w:color="D5DDC6"/>
          </w:divBdr>
        </w:div>
        <w:div w:id="123475250">
          <w:marLeft w:val="0"/>
          <w:marRight w:val="0"/>
          <w:marTop w:val="0"/>
          <w:marBottom w:val="92"/>
          <w:divBdr>
            <w:top w:val="single" w:sz="4" w:space="0" w:color="auto"/>
            <w:left w:val="single" w:sz="18" w:space="0" w:color="auto"/>
            <w:bottom w:val="single" w:sz="4" w:space="0" w:color="auto"/>
            <w:right w:val="single" w:sz="4" w:space="0" w:color="auto"/>
          </w:divBdr>
        </w:div>
        <w:div w:id="637732291">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687977872">
      <w:bodyDiv w:val="1"/>
      <w:marLeft w:val="0"/>
      <w:marRight w:val="0"/>
      <w:marTop w:val="0"/>
      <w:marBottom w:val="0"/>
      <w:divBdr>
        <w:top w:val="none" w:sz="0" w:space="0" w:color="auto"/>
        <w:left w:val="none" w:sz="0" w:space="0" w:color="auto"/>
        <w:bottom w:val="none" w:sz="0" w:space="0" w:color="auto"/>
        <w:right w:val="none" w:sz="0" w:space="0" w:color="auto"/>
      </w:divBdr>
      <w:divsChild>
        <w:div w:id="1062169418">
          <w:marLeft w:val="0"/>
          <w:marRight w:val="0"/>
          <w:marTop w:val="115"/>
          <w:marBottom w:val="115"/>
          <w:divBdr>
            <w:top w:val="none" w:sz="0" w:space="0" w:color="auto"/>
            <w:left w:val="none" w:sz="0" w:space="0" w:color="auto"/>
            <w:bottom w:val="none" w:sz="0" w:space="0" w:color="auto"/>
            <w:right w:val="none" w:sz="0" w:space="0" w:color="auto"/>
          </w:divBdr>
          <w:divsChild>
            <w:div w:id="1754544370">
              <w:marLeft w:val="0"/>
              <w:marRight w:val="0"/>
              <w:marTop w:val="100"/>
              <w:marBottom w:val="100"/>
              <w:divBdr>
                <w:top w:val="none" w:sz="0" w:space="0" w:color="auto"/>
                <w:left w:val="none" w:sz="0" w:space="0" w:color="auto"/>
                <w:bottom w:val="none" w:sz="0" w:space="0" w:color="auto"/>
                <w:right w:val="none" w:sz="0" w:space="0" w:color="auto"/>
              </w:divBdr>
              <w:divsChild>
                <w:div w:id="1144857241">
                  <w:marLeft w:val="0"/>
                  <w:marRight w:val="0"/>
                  <w:marTop w:val="0"/>
                  <w:marBottom w:val="0"/>
                  <w:divBdr>
                    <w:top w:val="none" w:sz="0" w:space="0" w:color="auto"/>
                    <w:left w:val="none" w:sz="0" w:space="0" w:color="auto"/>
                    <w:bottom w:val="none" w:sz="0" w:space="0" w:color="auto"/>
                    <w:right w:val="none" w:sz="0" w:space="0" w:color="auto"/>
                  </w:divBdr>
                  <w:divsChild>
                    <w:div w:id="16170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456206">
          <w:marLeft w:val="0"/>
          <w:marRight w:val="0"/>
          <w:marTop w:val="0"/>
          <w:marBottom w:val="92"/>
          <w:divBdr>
            <w:top w:val="single" w:sz="4" w:space="0" w:color="auto"/>
            <w:left w:val="single" w:sz="18" w:space="0" w:color="auto"/>
            <w:bottom w:val="single" w:sz="4" w:space="0" w:color="auto"/>
            <w:right w:val="single" w:sz="4" w:space="0" w:color="auto"/>
          </w:divBdr>
          <w:divsChild>
            <w:div w:id="1199394021">
              <w:marLeft w:val="0"/>
              <w:marRight w:val="0"/>
              <w:marTop w:val="0"/>
              <w:marBottom w:val="0"/>
              <w:divBdr>
                <w:top w:val="none" w:sz="0" w:space="0" w:color="auto"/>
                <w:left w:val="none" w:sz="0" w:space="0" w:color="auto"/>
                <w:bottom w:val="none" w:sz="0" w:space="0" w:color="auto"/>
                <w:right w:val="none" w:sz="0" w:space="0" w:color="auto"/>
              </w:divBdr>
              <w:divsChild>
                <w:div w:id="54907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01606">
          <w:marLeft w:val="0"/>
          <w:marRight w:val="0"/>
          <w:marTop w:val="92"/>
          <w:marBottom w:val="0"/>
          <w:divBdr>
            <w:top w:val="single" w:sz="4" w:space="0" w:color="D5DDC6"/>
            <w:left w:val="single" w:sz="4" w:space="3" w:color="D5DDC6"/>
            <w:bottom w:val="single" w:sz="4" w:space="0" w:color="D5DDC6"/>
            <w:right w:val="single" w:sz="4" w:space="0" w:color="D5DDC6"/>
          </w:divBdr>
        </w:div>
        <w:div w:id="1571424231">
          <w:marLeft w:val="0"/>
          <w:marRight w:val="0"/>
          <w:marTop w:val="0"/>
          <w:marBottom w:val="92"/>
          <w:divBdr>
            <w:top w:val="single" w:sz="4" w:space="0" w:color="auto"/>
            <w:left w:val="single" w:sz="18" w:space="0" w:color="auto"/>
            <w:bottom w:val="single" w:sz="4" w:space="0" w:color="auto"/>
            <w:right w:val="single" w:sz="4" w:space="0" w:color="auto"/>
          </w:divBdr>
          <w:divsChild>
            <w:div w:id="2008049656">
              <w:marLeft w:val="0"/>
              <w:marRight w:val="0"/>
              <w:marTop w:val="0"/>
              <w:marBottom w:val="0"/>
              <w:divBdr>
                <w:top w:val="none" w:sz="0" w:space="0" w:color="auto"/>
                <w:left w:val="none" w:sz="0" w:space="0" w:color="auto"/>
                <w:bottom w:val="none" w:sz="0" w:space="0" w:color="auto"/>
                <w:right w:val="none" w:sz="0" w:space="0" w:color="auto"/>
              </w:divBdr>
              <w:divsChild>
                <w:div w:id="26165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98390">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688411131">
      <w:bodyDiv w:val="1"/>
      <w:marLeft w:val="0"/>
      <w:marRight w:val="0"/>
      <w:marTop w:val="0"/>
      <w:marBottom w:val="0"/>
      <w:divBdr>
        <w:top w:val="none" w:sz="0" w:space="0" w:color="auto"/>
        <w:left w:val="none" w:sz="0" w:space="0" w:color="auto"/>
        <w:bottom w:val="none" w:sz="0" w:space="0" w:color="auto"/>
        <w:right w:val="none" w:sz="0" w:space="0" w:color="auto"/>
      </w:divBdr>
      <w:divsChild>
        <w:div w:id="2029913440">
          <w:marLeft w:val="0"/>
          <w:marRight w:val="0"/>
          <w:marTop w:val="0"/>
          <w:marBottom w:val="80"/>
          <w:divBdr>
            <w:top w:val="single" w:sz="4" w:space="0" w:color="auto"/>
            <w:left w:val="single" w:sz="18" w:space="0" w:color="auto"/>
            <w:bottom w:val="single" w:sz="4" w:space="0" w:color="auto"/>
            <w:right w:val="single" w:sz="4" w:space="0" w:color="auto"/>
          </w:divBdr>
        </w:div>
        <w:div w:id="1083723497">
          <w:marLeft w:val="0"/>
          <w:marRight w:val="0"/>
          <w:marTop w:val="0"/>
          <w:marBottom w:val="80"/>
          <w:divBdr>
            <w:top w:val="single" w:sz="4" w:space="0" w:color="auto"/>
            <w:left w:val="single" w:sz="18" w:space="0" w:color="auto"/>
            <w:bottom w:val="single" w:sz="4" w:space="0" w:color="auto"/>
            <w:right w:val="single" w:sz="4" w:space="0" w:color="auto"/>
          </w:divBdr>
        </w:div>
      </w:divsChild>
    </w:div>
    <w:div w:id="1699312550">
      <w:bodyDiv w:val="1"/>
      <w:marLeft w:val="0"/>
      <w:marRight w:val="0"/>
      <w:marTop w:val="0"/>
      <w:marBottom w:val="0"/>
      <w:divBdr>
        <w:top w:val="none" w:sz="0" w:space="0" w:color="auto"/>
        <w:left w:val="none" w:sz="0" w:space="0" w:color="auto"/>
        <w:bottom w:val="none" w:sz="0" w:space="0" w:color="auto"/>
        <w:right w:val="none" w:sz="0" w:space="0" w:color="auto"/>
      </w:divBdr>
      <w:divsChild>
        <w:div w:id="1773168098">
          <w:marLeft w:val="0"/>
          <w:marRight w:val="0"/>
          <w:marTop w:val="115"/>
          <w:marBottom w:val="115"/>
          <w:divBdr>
            <w:top w:val="none" w:sz="0" w:space="0" w:color="auto"/>
            <w:left w:val="none" w:sz="0" w:space="0" w:color="auto"/>
            <w:bottom w:val="none" w:sz="0" w:space="0" w:color="auto"/>
            <w:right w:val="none" w:sz="0" w:space="0" w:color="auto"/>
          </w:divBdr>
          <w:divsChild>
            <w:div w:id="537623383">
              <w:marLeft w:val="0"/>
              <w:marRight w:val="0"/>
              <w:marTop w:val="100"/>
              <w:marBottom w:val="100"/>
              <w:divBdr>
                <w:top w:val="none" w:sz="0" w:space="0" w:color="auto"/>
                <w:left w:val="none" w:sz="0" w:space="0" w:color="auto"/>
                <w:bottom w:val="none" w:sz="0" w:space="0" w:color="auto"/>
                <w:right w:val="none" w:sz="0" w:space="0" w:color="auto"/>
              </w:divBdr>
              <w:divsChild>
                <w:div w:id="217013475">
                  <w:marLeft w:val="0"/>
                  <w:marRight w:val="0"/>
                  <w:marTop w:val="0"/>
                  <w:marBottom w:val="0"/>
                  <w:divBdr>
                    <w:top w:val="none" w:sz="0" w:space="0" w:color="auto"/>
                    <w:left w:val="none" w:sz="0" w:space="0" w:color="auto"/>
                    <w:bottom w:val="none" w:sz="0" w:space="0" w:color="auto"/>
                    <w:right w:val="none" w:sz="0" w:space="0" w:color="auto"/>
                  </w:divBdr>
                  <w:divsChild>
                    <w:div w:id="190441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134728">
          <w:marLeft w:val="0"/>
          <w:marRight w:val="0"/>
          <w:marTop w:val="0"/>
          <w:marBottom w:val="92"/>
          <w:divBdr>
            <w:top w:val="single" w:sz="4" w:space="0" w:color="auto"/>
            <w:left w:val="single" w:sz="18" w:space="0" w:color="auto"/>
            <w:bottom w:val="single" w:sz="4" w:space="0" w:color="auto"/>
            <w:right w:val="single" w:sz="4" w:space="0" w:color="auto"/>
          </w:divBdr>
        </w:div>
        <w:div w:id="1495031762">
          <w:marLeft w:val="0"/>
          <w:marRight w:val="0"/>
          <w:marTop w:val="0"/>
          <w:marBottom w:val="92"/>
          <w:divBdr>
            <w:top w:val="single" w:sz="4" w:space="0" w:color="auto"/>
            <w:left w:val="single" w:sz="18" w:space="0" w:color="auto"/>
            <w:bottom w:val="single" w:sz="4" w:space="0" w:color="auto"/>
            <w:right w:val="single" w:sz="4" w:space="0" w:color="auto"/>
          </w:divBdr>
        </w:div>
        <w:div w:id="672535610">
          <w:marLeft w:val="0"/>
          <w:marRight w:val="0"/>
          <w:marTop w:val="92"/>
          <w:marBottom w:val="0"/>
          <w:divBdr>
            <w:top w:val="single" w:sz="4" w:space="0" w:color="D5DDC6"/>
            <w:left w:val="single" w:sz="4" w:space="3" w:color="D5DDC6"/>
            <w:bottom w:val="single" w:sz="4" w:space="0" w:color="D5DDC6"/>
            <w:right w:val="single" w:sz="4" w:space="0" w:color="D5DDC6"/>
          </w:divBdr>
        </w:div>
        <w:div w:id="1268270161">
          <w:marLeft w:val="0"/>
          <w:marRight w:val="0"/>
          <w:marTop w:val="0"/>
          <w:marBottom w:val="92"/>
          <w:divBdr>
            <w:top w:val="single" w:sz="4" w:space="0" w:color="auto"/>
            <w:left w:val="single" w:sz="18" w:space="0" w:color="auto"/>
            <w:bottom w:val="single" w:sz="4" w:space="0" w:color="auto"/>
            <w:right w:val="single" w:sz="4" w:space="0" w:color="auto"/>
          </w:divBdr>
        </w:div>
        <w:div w:id="2096707135">
          <w:marLeft w:val="0"/>
          <w:marRight w:val="0"/>
          <w:marTop w:val="92"/>
          <w:marBottom w:val="0"/>
          <w:divBdr>
            <w:top w:val="single" w:sz="4" w:space="0" w:color="D5DDC6"/>
            <w:left w:val="single" w:sz="4" w:space="3" w:color="D5DDC6"/>
            <w:bottom w:val="single" w:sz="4" w:space="0" w:color="D5DDC6"/>
            <w:right w:val="single" w:sz="4" w:space="0" w:color="D5DDC6"/>
          </w:divBdr>
        </w:div>
        <w:div w:id="603270315">
          <w:marLeft w:val="0"/>
          <w:marRight w:val="0"/>
          <w:marTop w:val="0"/>
          <w:marBottom w:val="92"/>
          <w:divBdr>
            <w:top w:val="single" w:sz="4" w:space="0" w:color="auto"/>
            <w:left w:val="single" w:sz="18" w:space="0" w:color="auto"/>
            <w:bottom w:val="single" w:sz="4" w:space="0" w:color="auto"/>
            <w:right w:val="single" w:sz="4" w:space="0" w:color="auto"/>
          </w:divBdr>
        </w:div>
        <w:div w:id="527763786">
          <w:marLeft w:val="0"/>
          <w:marRight w:val="0"/>
          <w:marTop w:val="92"/>
          <w:marBottom w:val="0"/>
          <w:divBdr>
            <w:top w:val="single" w:sz="4" w:space="0" w:color="D5DDC6"/>
            <w:left w:val="single" w:sz="4" w:space="3" w:color="D5DDC6"/>
            <w:bottom w:val="single" w:sz="4" w:space="0" w:color="D5DDC6"/>
            <w:right w:val="single" w:sz="4" w:space="0" w:color="D5DDC6"/>
          </w:divBdr>
        </w:div>
        <w:div w:id="2005013517">
          <w:marLeft w:val="0"/>
          <w:marRight w:val="0"/>
          <w:marTop w:val="0"/>
          <w:marBottom w:val="92"/>
          <w:divBdr>
            <w:top w:val="single" w:sz="4" w:space="0" w:color="auto"/>
            <w:left w:val="single" w:sz="18" w:space="0" w:color="auto"/>
            <w:bottom w:val="single" w:sz="4" w:space="0" w:color="auto"/>
            <w:right w:val="single" w:sz="4" w:space="0" w:color="auto"/>
          </w:divBdr>
        </w:div>
        <w:div w:id="896665708">
          <w:marLeft w:val="0"/>
          <w:marRight w:val="0"/>
          <w:marTop w:val="92"/>
          <w:marBottom w:val="0"/>
          <w:divBdr>
            <w:top w:val="single" w:sz="4" w:space="0" w:color="D5DDC6"/>
            <w:left w:val="single" w:sz="4" w:space="3" w:color="D5DDC6"/>
            <w:bottom w:val="single" w:sz="4" w:space="0" w:color="D5DDC6"/>
            <w:right w:val="single" w:sz="4" w:space="0" w:color="D5DDC6"/>
          </w:divBdr>
        </w:div>
        <w:div w:id="325398278">
          <w:marLeft w:val="0"/>
          <w:marRight w:val="0"/>
          <w:marTop w:val="0"/>
          <w:marBottom w:val="92"/>
          <w:divBdr>
            <w:top w:val="single" w:sz="4" w:space="0" w:color="auto"/>
            <w:left w:val="single" w:sz="18" w:space="0" w:color="auto"/>
            <w:bottom w:val="single" w:sz="4" w:space="0" w:color="auto"/>
            <w:right w:val="single" w:sz="4" w:space="0" w:color="auto"/>
          </w:divBdr>
        </w:div>
        <w:div w:id="569852945">
          <w:marLeft w:val="0"/>
          <w:marRight w:val="0"/>
          <w:marTop w:val="92"/>
          <w:marBottom w:val="0"/>
          <w:divBdr>
            <w:top w:val="single" w:sz="4" w:space="0" w:color="D5DDC6"/>
            <w:left w:val="single" w:sz="4" w:space="3" w:color="D5DDC6"/>
            <w:bottom w:val="single" w:sz="4" w:space="0" w:color="D5DDC6"/>
            <w:right w:val="single" w:sz="4" w:space="0" w:color="D5DDC6"/>
          </w:divBdr>
        </w:div>
        <w:div w:id="636256144">
          <w:marLeft w:val="0"/>
          <w:marRight w:val="0"/>
          <w:marTop w:val="0"/>
          <w:marBottom w:val="92"/>
          <w:divBdr>
            <w:top w:val="single" w:sz="4" w:space="0" w:color="auto"/>
            <w:left w:val="single" w:sz="18" w:space="0" w:color="auto"/>
            <w:bottom w:val="single" w:sz="4" w:space="0" w:color="auto"/>
            <w:right w:val="single" w:sz="4" w:space="0" w:color="auto"/>
          </w:divBdr>
        </w:div>
        <w:div w:id="1783114206">
          <w:marLeft w:val="0"/>
          <w:marRight w:val="0"/>
          <w:marTop w:val="92"/>
          <w:marBottom w:val="0"/>
          <w:divBdr>
            <w:top w:val="single" w:sz="4" w:space="0" w:color="D5DDC6"/>
            <w:left w:val="single" w:sz="4" w:space="3" w:color="D5DDC6"/>
            <w:bottom w:val="single" w:sz="4" w:space="0" w:color="D5DDC6"/>
            <w:right w:val="single" w:sz="4" w:space="0" w:color="D5DDC6"/>
          </w:divBdr>
        </w:div>
        <w:div w:id="909341750">
          <w:marLeft w:val="0"/>
          <w:marRight w:val="0"/>
          <w:marTop w:val="0"/>
          <w:marBottom w:val="92"/>
          <w:divBdr>
            <w:top w:val="single" w:sz="4" w:space="0" w:color="auto"/>
            <w:left w:val="single" w:sz="18" w:space="0" w:color="auto"/>
            <w:bottom w:val="single" w:sz="4" w:space="0" w:color="auto"/>
            <w:right w:val="single" w:sz="4" w:space="0" w:color="auto"/>
          </w:divBdr>
        </w:div>
        <w:div w:id="1949849551">
          <w:marLeft w:val="0"/>
          <w:marRight w:val="0"/>
          <w:marTop w:val="92"/>
          <w:marBottom w:val="0"/>
          <w:divBdr>
            <w:top w:val="single" w:sz="4" w:space="0" w:color="D5DDC6"/>
            <w:left w:val="single" w:sz="4" w:space="3" w:color="D5DDC6"/>
            <w:bottom w:val="single" w:sz="4" w:space="0" w:color="D5DDC6"/>
            <w:right w:val="single" w:sz="4" w:space="0" w:color="D5DDC6"/>
          </w:divBdr>
        </w:div>
        <w:div w:id="1271742751">
          <w:marLeft w:val="0"/>
          <w:marRight w:val="0"/>
          <w:marTop w:val="0"/>
          <w:marBottom w:val="92"/>
          <w:divBdr>
            <w:top w:val="single" w:sz="4" w:space="0" w:color="auto"/>
            <w:left w:val="single" w:sz="18" w:space="0" w:color="auto"/>
            <w:bottom w:val="single" w:sz="4" w:space="0" w:color="auto"/>
            <w:right w:val="single" w:sz="4" w:space="0" w:color="auto"/>
          </w:divBdr>
        </w:div>
        <w:div w:id="1487893714">
          <w:marLeft w:val="0"/>
          <w:marRight w:val="0"/>
          <w:marTop w:val="92"/>
          <w:marBottom w:val="0"/>
          <w:divBdr>
            <w:top w:val="single" w:sz="4" w:space="0" w:color="D5DDC6"/>
            <w:left w:val="single" w:sz="4" w:space="3" w:color="D5DDC6"/>
            <w:bottom w:val="single" w:sz="4" w:space="0" w:color="D5DDC6"/>
            <w:right w:val="single" w:sz="4" w:space="0" w:color="D5DDC6"/>
          </w:divBdr>
        </w:div>
        <w:div w:id="1237285274">
          <w:marLeft w:val="0"/>
          <w:marRight w:val="0"/>
          <w:marTop w:val="0"/>
          <w:marBottom w:val="92"/>
          <w:divBdr>
            <w:top w:val="single" w:sz="4" w:space="0" w:color="auto"/>
            <w:left w:val="single" w:sz="18" w:space="0" w:color="auto"/>
            <w:bottom w:val="single" w:sz="4" w:space="0" w:color="auto"/>
            <w:right w:val="single" w:sz="4" w:space="0" w:color="auto"/>
          </w:divBdr>
        </w:div>
        <w:div w:id="924077060">
          <w:marLeft w:val="0"/>
          <w:marRight w:val="0"/>
          <w:marTop w:val="0"/>
          <w:marBottom w:val="92"/>
          <w:divBdr>
            <w:top w:val="single" w:sz="4" w:space="0" w:color="auto"/>
            <w:left w:val="single" w:sz="18" w:space="0" w:color="auto"/>
            <w:bottom w:val="single" w:sz="4" w:space="0" w:color="auto"/>
            <w:right w:val="single" w:sz="4" w:space="0" w:color="auto"/>
          </w:divBdr>
        </w:div>
        <w:div w:id="1445345032">
          <w:marLeft w:val="0"/>
          <w:marRight w:val="0"/>
          <w:marTop w:val="0"/>
          <w:marBottom w:val="92"/>
          <w:divBdr>
            <w:top w:val="single" w:sz="4" w:space="0" w:color="auto"/>
            <w:left w:val="single" w:sz="18" w:space="0" w:color="auto"/>
            <w:bottom w:val="single" w:sz="4" w:space="0" w:color="auto"/>
            <w:right w:val="single" w:sz="4" w:space="0" w:color="auto"/>
          </w:divBdr>
        </w:div>
        <w:div w:id="1016617452">
          <w:marLeft w:val="0"/>
          <w:marRight w:val="0"/>
          <w:marTop w:val="92"/>
          <w:marBottom w:val="0"/>
          <w:divBdr>
            <w:top w:val="single" w:sz="4" w:space="0" w:color="D5DDC6"/>
            <w:left w:val="single" w:sz="4" w:space="3" w:color="D5DDC6"/>
            <w:bottom w:val="single" w:sz="4" w:space="0" w:color="D5DDC6"/>
            <w:right w:val="single" w:sz="4" w:space="0" w:color="D5DDC6"/>
          </w:divBdr>
        </w:div>
        <w:div w:id="1396585872">
          <w:marLeft w:val="0"/>
          <w:marRight w:val="0"/>
          <w:marTop w:val="0"/>
          <w:marBottom w:val="92"/>
          <w:divBdr>
            <w:top w:val="single" w:sz="4" w:space="0" w:color="auto"/>
            <w:left w:val="single" w:sz="18" w:space="0" w:color="auto"/>
            <w:bottom w:val="single" w:sz="4" w:space="0" w:color="auto"/>
            <w:right w:val="single" w:sz="4" w:space="0" w:color="auto"/>
          </w:divBdr>
        </w:div>
        <w:div w:id="1837455102">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734429657">
      <w:bodyDiv w:val="1"/>
      <w:marLeft w:val="0"/>
      <w:marRight w:val="0"/>
      <w:marTop w:val="0"/>
      <w:marBottom w:val="0"/>
      <w:divBdr>
        <w:top w:val="none" w:sz="0" w:space="0" w:color="auto"/>
        <w:left w:val="none" w:sz="0" w:space="0" w:color="auto"/>
        <w:bottom w:val="none" w:sz="0" w:space="0" w:color="auto"/>
        <w:right w:val="none" w:sz="0" w:space="0" w:color="auto"/>
      </w:divBdr>
    </w:div>
    <w:div w:id="1736467681">
      <w:bodyDiv w:val="1"/>
      <w:marLeft w:val="0"/>
      <w:marRight w:val="0"/>
      <w:marTop w:val="0"/>
      <w:marBottom w:val="0"/>
      <w:divBdr>
        <w:top w:val="none" w:sz="0" w:space="0" w:color="auto"/>
        <w:left w:val="none" w:sz="0" w:space="0" w:color="auto"/>
        <w:bottom w:val="none" w:sz="0" w:space="0" w:color="auto"/>
        <w:right w:val="none" w:sz="0" w:space="0" w:color="auto"/>
      </w:divBdr>
      <w:divsChild>
        <w:div w:id="208613055">
          <w:marLeft w:val="0"/>
          <w:marRight w:val="0"/>
          <w:marTop w:val="0"/>
          <w:marBottom w:val="0"/>
          <w:divBdr>
            <w:top w:val="none" w:sz="0" w:space="0" w:color="auto"/>
            <w:left w:val="none" w:sz="0" w:space="0" w:color="auto"/>
            <w:bottom w:val="none" w:sz="0" w:space="0" w:color="auto"/>
            <w:right w:val="none" w:sz="0" w:space="0" w:color="auto"/>
          </w:divBdr>
        </w:div>
        <w:div w:id="1710453153">
          <w:marLeft w:val="0"/>
          <w:marRight w:val="0"/>
          <w:marTop w:val="360"/>
          <w:marBottom w:val="0"/>
          <w:divBdr>
            <w:top w:val="none" w:sz="0" w:space="0" w:color="auto"/>
            <w:left w:val="none" w:sz="0" w:space="0" w:color="auto"/>
            <w:bottom w:val="single" w:sz="8" w:space="6" w:color="D9DCDF"/>
            <w:right w:val="none" w:sz="0" w:space="0" w:color="auto"/>
          </w:divBdr>
          <w:divsChild>
            <w:div w:id="784077295">
              <w:marLeft w:val="0"/>
              <w:marRight w:val="0"/>
              <w:marTop w:val="0"/>
              <w:marBottom w:val="230"/>
              <w:divBdr>
                <w:top w:val="none" w:sz="0" w:space="0" w:color="auto"/>
                <w:left w:val="none" w:sz="0" w:space="0" w:color="auto"/>
                <w:bottom w:val="none" w:sz="0" w:space="0" w:color="auto"/>
                <w:right w:val="none" w:sz="0" w:space="0" w:color="auto"/>
              </w:divBdr>
            </w:div>
            <w:div w:id="16202080">
              <w:marLeft w:val="0"/>
              <w:marRight w:val="0"/>
              <w:marTop w:val="0"/>
              <w:marBottom w:val="230"/>
              <w:divBdr>
                <w:top w:val="none" w:sz="0" w:space="0" w:color="auto"/>
                <w:left w:val="none" w:sz="0" w:space="0" w:color="auto"/>
                <w:bottom w:val="none" w:sz="0" w:space="0" w:color="auto"/>
                <w:right w:val="none" w:sz="0" w:space="0" w:color="auto"/>
              </w:divBdr>
            </w:div>
            <w:div w:id="763457651">
              <w:marLeft w:val="0"/>
              <w:marRight w:val="0"/>
              <w:marTop w:val="0"/>
              <w:marBottom w:val="230"/>
              <w:divBdr>
                <w:top w:val="none" w:sz="0" w:space="0" w:color="auto"/>
                <w:left w:val="none" w:sz="0" w:space="0" w:color="auto"/>
                <w:bottom w:val="none" w:sz="0" w:space="0" w:color="auto"/>
                <w:right w:val="none" w:sz="0" w:space="0" w:color="auto"/>
              </w:divBdr>
            </w:div>
            <w:div w:id="73013064">
              <w:marLeft w:val="0"/>
              <w:marRight w:val="0"/>
              <w:marTop w:val="0"/>
              <w:marBottom w:val="230"/>
              <w:divBdr>
                <w:top w:val="none" w:sz="0" w:space="0" w:color="auto"/>
                <w:left w:val="none" w:sz="0" w:space="0" w:color="auto"/>
                <w:bottom w:val="none" w:sz="0" w:space="0" w:color="auto"/>
                <w:right w:val="none" w:sz="0" w:space="0" w:color="auto"/>
              </w:divBdr>
            </w:div>
            <w:div w:id="996882408">
              <w:marLeft w:val="0"/>
              <w:marRight w:val="0"/>
              <w:marTop w:val="0"/>
              <w:marBottom w:val="230"/>
              <w:divBdr>
                <w:top w:val="none" w:sz="0" w:space="0" w:color="auto"/>
                <w:left w:val="none" w:sz="0" w:space="0" w:color="auto"/>
                <w:bottom w:val="none" w:sz="0" w:space="0" w:color="auto"/>
                <w:right w:val="none" w:sz="0" w:space="0" w:color="auto"/>
              </w:divBdr>
            </w:div>
            <w:div w:id="1286502999">
              <w:marLeft w:val="0"/>
              <w:marRight w:val="0"/>
              <w:marTop w:val="0"/>
              <w:marBottom w:val="230"/>
              <w:divBdr>
                <w:top w:val="none" w:sz="0" w:space="0" w:color="auto"/>
                <w:left w:val="none" w:sz="0" w:space="0" w:color="auto"/>
                <w:bottom w:val="none" w:sz="0" w:space="0" w:color="auto"/>
                <w:right w:val="none" w:sz="0" w:space="0" w:color="auto"/>
              </w:divBdr>
            </w:div>
            <w:div w:id="2105490513">
              <w:marLeft w:val="0"/>
              <w:marRight w:val="0"/>
              <w:marTop w:val="0"/>
              <w:marBottom w:val="230"/>
              <w:divBdr>
                <w:top w:val="none" w:sz="0" w:space="0" w:color="auto"/>
                <w:left w:val="none" w:sz="0" w:space="0" w:color="auto"/>
                <w:bottom w:val="none" w:sz="0" w:space="0" w:color="auto"/>
                <w:right w:val="none" w:sz="0" w:space="0" w:color="auto"/>
              </w:divBdr>
            </w:div>
            <w:div w:id="404381519">
              <w:marLeft w:val="0"/>
              <w:marRight w:val="0"/>
              <w:marTop w:val="0"/>
              <w:marBottom w:val="230"/>
              <w:divBdr>
                <w:top w:val="none" w:sz="0" w:space="0" w:color="auto"/>
                <w:left w:val="none" w:sz="0" w:space="0" w:color="auto"/>
                <w:bottom w:val="none" w:sz="0" w:space="0" w:color="auto"/>
                <w:right w:val="none" w:sz="0" w:space="0" w:color="auto"/>
              </w:divBdr>
            </w:div>
            <w:div w:id="2019842299">
              <w:marLeft w:val="0"/>
              <w:marRight w:val="0"/>
              <w:marTop w:val="0"/>
              <w:marBottom w:val="230"/>
              <w:divBdr>
                <w:top w:val="none" w:sz="0" w:space="0" w:color="auto"/>
                <w:left w:val="none" w:sz="0" w:space="0" w:color="auto"/>
                <w:bottom w:val="none" w:sz="0" w:space="0" w:color="auto"/>
                <w:right w:val="none" w:sz="0" w:space="0" w:color="auto"/>
              </w:divBdr>
            </w:div>
            <w:div w:id="1043138089">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 w:id="1739548322">
      <w:bodyDiv w:val="1"/>
      <w:marLeft w:val="0"/>
      <w:marRight w:val="0"/>
      <w:marTop w:val="0"/>
      <w:marBottom w:val="0"/>
      <w:divBdr>
        <w:top w:val="none" w:sz="0" w:space="0" w:color="auto"/>
        <w:left w:val="none" w:sz="0" w:space="0" w:color="auto"/>
        <w:bottom w:val="none" w:sz="0" w:space="0" w:color="auto"/>
        <w:right w:val="none" w:sz="0" w:space="0" w:color="auto"/>
      </w:divBdr>
      <w:divsChild>
        <w:div w:id="2103599972">
          <w:marLeft w:val="0"/>
          <w:marRight w:val="0"/>
          <w:marTop w:val="115"/>
          <w:marBottom w:val="115"/>
          <w:divBdr>
            <w:top w:val="none" w:sz="0" w:space="0" w:color="auto"/>
            <w:left w:val="none" w:sz="0" w:space="0" w:color="auto"/>
            <w:bottom w:val="none" w:sz="0" w:space="0" w:color="auto"/>
            <w:right w:val="none" w:sz="0" w:space="0" w:color="auto"/>
          </w:divBdr>
          <w:divsChild>
            <w:div w:id="1369375224">
              <w:marLeft w:val="0"/>
              <w:marRight w:val="0"/>
              <w:marTop w:val="100"/>
              <w:marBottom w:val="100"/>
              <w:divBdr>
                <w:top w:val="none" w:sz="0" w:space="0" w:color="auto"/>
                <w:left w:val="none" w:sz="0" w:space="0" w:color="auto"/>
                <w:bottom w:val="none" w:sz="0" w:space="0" w:color="auto"/>
                <w:right w:val="none" w:sz="0" w:space="0" w:color="auto"/>
              </w:divBdr>
              <w:divsChild>
                <w:div w:id="44913081">
                  <w:marLeft w:val="0"/>
                  <w:marRight w:val="0"/>
                  <w:marTop w:val="0"/>
                  <w:marBottom w:val="0"/>
                  <w:divBdr>
                    <w:top w:val="none" w:sz="0" w:space="0" w:color="auto"/>
                    <w:left w:val="none" w:sz="0" w:space="0" w:color="auto"/>
                    <w:bottom w:val="none" w:sz="0" w:space="0" w:color="auto"/>
                    <w:right w:val="none" w:sz="0" w:space="0" w:color="auto"/>
                  </w:divBdr>
                  <w:divsChild>
                    <w:div w:id="16193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721499">
          <w:marLeft w:val="0"/>
          <w:marRight w:val="0"/>
          <w:marTop w:val="0"/>
          <w:marBottom w:val="92"/>
          <w:divBdr>
            <w:top w:val="single" w:sz="4" w:space="0" w:color="auto"/>
            <w:left w:val="single" w:sz="18" w:space="0" w:color="auto"/>
            <w:bottom w:val="single" w:sz="4" w:space="0" w:color="auto"/>
            <w:right w:val="single" w:sz="4" w:space="0" w:color="auto"/>
          </w:divBdr>
        </w:div>
        <w:div w:id="7293177">
          <w:marLeft w:val="0"/>
          <w:marRight w:val="0"/>
          <w:marTop w:val="0"/>
          <w:marBottom w:val="92"/>
          <w:divBdr>
            <w:top w:val="single" w:sz="4" w:space="0" w:color="auto"/>
            <w:left w:val="single" w:sz="18" w:space="0" w:color="auto"/>
            <w:bottom w:val="single" w:sz="4" w:space="0" w:color="auto"/>
            <w:right w:val="single" w:sz="4" w:space="0" w:color="auto"/>
          </w:divBdr>
        </w:div>
        <w:div w:id="86653359">
          <w:marLeft w:val="0"/>
          <w:marRight w:val="0"/>
          <w:marTop w:val="0"/>
          <w:marBottom w:val="92"/>
          <w:divBdr>
            <w:top w:val="single" w:sz="4" w:space="0" w:color="auto"/>
            <w:left w:val="single" w:sz="18" w:space="0" w:color="auto"/>
            <w:bottom w:val="single" w:sz="4" w:space="0" w:color="auto"/>
            <w:right w:val="single" w:sz="4" w:space="0" w:color="auto"/>
          </w:divBdr>
        </w:div>
        <w:div w:id="171603213">
          <w:marLeft w:val="0"/>
          <w:marRight w:val="0"/>
          <w:marTop w:val="92"/>
          <w:marBottom w:val="0"/>
          <w:divBdr>
            <w:top w:val="single" w:sz="4" w:space="0" w:color="D5DDC6"/>
            <w:left w:val="single" w:sz="4" w:space="3" w:color="D5DDC6"/>
            <w:bottom w:val="single" w:sz="4" w:space="0" w:color="D5DDC6"/>
            <w:right w:val="single" w:sz="4" w:space="0" w:color="D5DDC6"/>
          </w:divBdr>
        </w:div>
        <w:div w:id="1931502221">
          <w:marLeft w:val="0"/>
          <w:marRight w:val="0"/>
          <w:marTop w:val="0"/>
          <w:marBottom w:val="92"/>
          <w:divBdr>
            <w:top w:val="single" w:sz="4" w:space="0" w:color="auto"/>
            <w:left w:val="single" w:sz="18" w:space="0" w:color="auto"/>
            <w:bottom w:val="single" w:sz="4" w:space="0" w:color="auto"/>
            <w:right w:val="single" w:sz="4" w:space="0" w:color="auto"/>
          </w:divBdr>
        </w:div>
        <w:div w:id="1431588682">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741828973">
      <w:bodyDiv w:val="1"/>
      <w:marLeft w:val="0"/>
      <w:marRight w:val="0"/>
      <w:marTop w:val="0"/>
      <w:marBottom w:val="0"/>
      <w:divBdr>
        <w:top w:val="none" w:sz="0" w:space="0" w:color="auto"/>
        <w:left w:val="none" w:sz="0" w:space="0" w:color="auto"/>
        <w:bottom w:val="none" w:sz="0" w:space="0" w:color="auto"/>
        <w:right w:val="none" w:sz="0" w:space="0" w:color="auto"/>
      </w:divBdr>
      <w:divsChild>
        <w:div w:id="1525361856">
          <w:marLeft w:val="0"/>
          <w:marRight w:val="0"/>
          <w:marTop w:val="0"/>
          <w:marBottom w:val="92"/>
          <w:divBdr>
            <w:top w:val="single" w:sz="4" w:space="0" w:color="auto"/>
            <w:left w:val="single" w:sz="18" w:space="0" w:color="auto"/>
            <w:bottom w:val="single" w:sz="4" w:space="0" w:color="auto"/>
            <w:right w:val="single" w:sz="4" w:space="0" w:color="auto"/>
          </w:divBdr>
        </w:div>
        <w:div w:id="1172069817">
          <w:marLeft w:val="0"/>
          <w:marRight w:val="0"/>
          <w:marTop w:val="0"/>
          <w:marBottom w:val="92"/>
          <w:divBdr>
            <w:top w:val="single" w:sz="4" w:space="0" w:color="auto"/>
            <w:left w:val="single" w:sz="18" w:space="0" w:color="auto"/>
            <w:bottom w:val="single" w:sz="4" w:space="0" w:color="auto"/>
            <w:right w:val="single" w:sz="4" w:space="0" w:color="auto"/>
          </w:divBdr>
        </w:div>
        <w:div w:id="911506056">
          <w:marLeft w:val="0"/>
          <w:marRight w:val="0"/>
          <w:marTop w:val="92"/>
          <w:marBottom w:val="0"/>
          <w:divBdr>
            <w:top w:val="single" w:sz="4" w:space="0" w:color="D5DDC6"/>
            <w:left w:val="single" w:sz="4" w:space="3" w:color="D5DDC6"/>
            <w:bottom w:val="single" w:sz="4" w:space="0" w:color="D5DDC6"/>
            <w:right w:val="single" w:sz="4" w:space="0" w:color="D5DDC6"/>
          </w:divBdr>
        </w:div>
        <w:div w:id="65147360">
          <w:marLeft w:val="0"/>
          <w:marRight w:val="0"/>
          <w:marTop w:val="0"/>
          <w:marBottom w:val="92"/>
          <w:divBdr>
            <w:top w:val="single" w:sz="4" w:space="0" w:color="auto"/>
            <w:left w:val="single" w:sz="18" w:space="0" w:color="auto"/>
            <w:bottom w:val="single" w:sz="4" w:space="0" w:color="auto"/>
            <w:right w:val="single" w:sz="4" w:space="0" w:color="auto"/>
          </w:divBdr>
        </w:div>
        <w:div w:id="1231648224">
          <w:marLeft w:val="0"/>
          <w:marRight w:val="0"/>
          <w:marTop w:val="92"/>
          <w:marBottom w:val="0"/>
          <w:divBdr>
            <w:top w:val="single" w:sz="4" w:space="0" w:color="D5DDC6"/>
            <w:left w:val="single" w:sz="4" w:space="3" w:color="D5DDC6"/>
            <w:bottom w:val="single" w:sz="4" w:space="0" w:color="D5DDC6"/>
            <w:right w:val="single" w:sz="4" w:space="0" w:color="D5DDC6"/>
          </w:divBdr>
        </w:div>
        <w:div w:id="885145432">
          <w:marLeft w:val="0"/>
          <w:marRight w:val="0"/>
          <w:marTop w:val="0"/>
          <w:marBottom w:val="92"/>
          <w:divBdr>
            <w:top w:val="single" w:sz="4" w:space="0" w:color="auto"/>
            <w:left w:val="single" w:sz="18" w:space="0" w:color="auto"/>
            <w:bottom w:val="single" w:sz="4" w:space="0" w:color="auto"/>
            <w:right w:val="single" w:sz="4" w:space="0" w:color="auto"/>
          </w:divBdr>
        </w:div>
        <w:div w:id="684672489">
          <w:marLeft w:val="0"/>
          <w:marRight w:val="0"/>
          <w:marTop w:val="92"/>
          <w:marBottom w:val="0"/>
          <w:divBdr>
            <w:top w:val="single" w:sz="4" w:space="0" w:color="D5DDC6"/>
            <w:left w:val="single" w:sz="4" w:space="3" w:color="D5DDC6"/>
            <w:bottom w:val="single" w:sz="4" w:space="0" w:color="D5DDC6"/>
            <w:right w:val="single" w:sz="4" w:space="0" w:color="D5DDC6"/>
          </w:divBdr>
        </w:div>
        <w:div w:id="1745836948">
          <w:marLeft w:val="0"/>
          <w:marRight w:val="0"/>
          <w:marTop w:val="0"/>
          <w:marBottom w:val="92"/>
          <w:divBdr>
            <w:top w:val="single" w:sz="4" w:space="0" w:color="auto"/>
            <w:left w:val="single" w:sz="18" w:space="0" w:color="auto"/>
            <w:bottom w:val="single" w:sz="4" w:space="0" w:color="auto"/>
            <w:right w:val="single" w:sz="4" w:space="0" w:color="auto"/>
          </w:divBdr>
        </w:div>
        <w:div w:id="1644577519">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756051839">
      <w:bodyDiv w:val="1"/>
      <w:marLeft w:val="0"/>
      <w:marRight w:val="0"/>
      <w:marTop w:val="0"/>
      <w:marBottom w:val="0"/>
      <w:divBdr>
        <w:top w:val="none" w:sz="0" w:space="0" w:color="auto"/>
        <w:left w:val="none" w:sz="0" w:space="0" w:color="auto"/>
        <w:bottom w:val="none" w:sz="0" w:space="0" w:color="auto"/>
        <w:right w:val="none" w:sz="0" w:space="0" w:color="auto"/>
      </w:divBdr>
      <w:divsChild>
        <w:div w:id="1888684127">
          <w:marLeft w:val="0"/>
          <w:marRight w:val="0"/>
          <w:marTop w:val="0"/>
          <w:marBottom w:val="92"/>
          <w:divBdr>
            <w:top w:val="single" w:sz="4" w:space="0" w:color="auto"/>
            <w:left w:val="single" w:sz="18" w:space="0" w:color="auto"/>
            <w:bottom w:val="single" w:sz="4" w:space="0" w:color="auto"/>
            <w:right w:val="single" w:sz="4" w:space="0" w:color="auto"/>
          </w:divBdr>
        </w:div>
        <w:div w:id="521557651">
          <w:marLeft w:val="0"/>
          <w:marRight w:val="0"/>
          <w:marTop w:val="92"/>
          <w:marBottom w:val="0"/>
          <w:divBdr>
            <w:top w:val="single" w:sz="4" w:space="0" w:color="D5DDC6"/>
            <w:left w:val="single" w:sz="4" w:space="3" w:color="D5DDC6"/>
            <w:bottom w:val="single" w:sz="4" w:space="0" w:color="D5DDC6"/>
            <w:right w:val="single" w:sz="4" w:space="0" w:color="D5DDC6"/>
          </w:divBdr>
        </w:div>
        <w:div w:id="210002587">
          <w:marLeft w:val="0"/>
          <w:marRight w:val="0"/>
          <w:marTop w:val="115"/>
          <w:marBottom w:val="115"/>
          <w:divBdr>
            <w:top w:val="none" w:sz="0" w:space="0" w:color="auto"/>
            <w:left w:val="none" w:sz="0" w:space="0" w:color="auto"/>
            <w:bottom w:val="none" w:sz="0" w:space="0" w:color="auto"/>
            <w:right w:val="none" w:sz="0" w:space="0" w:color="auto"/>
          </w:divBdr>
          <w:divsChild>
            <w:div w:id="1931621623">
              <w:marLeft w:val="0"/>
              <w:marRight w:val="0"/>
              <w:marTop w:val="100"/>
              <w:marBottom w:val="100"/>
              <w:divBdr>
                <w:top w:val="none" w:sz="0" w:space="0" w:color="auto"/>
                <w:left w:val="none" w:sz="0" w:space="0" w:color="auto"/>
                <w:bottom w:val="none" w:sz="0" w:space="0" w:color="auto"/>
                <w:right w:val="none" w:sz="0" w:space="0" w:color="auto"/>
              </w:divBdr>
              <w:divsChild>
                <w:div w:id="1704090767">
                  <w:marLeft w:val="0"/>
                  <w:marRight w:val="0"/>
                  <w:marTop w:val="0"/>
                  <w:marBottom w:val="0"/>
                  <w:divBdr>
                    <w:top w:val="none" w:sz="0" w:space="0" w:color="auto"/>
                    <w:left w:val="none" w:sz="0" w:space="0" w:color="auto"/>
                    <w:bottom w:val="none" w:sz="0" w:space="0" w:color="auto"/>
                    <w:right w:val="none" w:sz="0" w:space="0" w:color="auto"/>
                  </w:divBdr>
                  <w:divsChild>
                    <w:div w:id="17129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444045">
          <w:marLeft w:val="0"/>
          <w:marRight w:val="0"/>
          <w:marTop w:val="0"/>
          <w:marBottom w:val="92"/>
          <w:divBdr>
            <w:top w:val="single" w:sz="4" w:space="0" w:color="auto"/>
            <w:left w:val="single" w:sz="18" w:space="0" w:color="auto"/>
            <w:bottom w:val="single" w:sz="4" w:space="0" w:color="auto"/>
            <w:right w:val="single" w:sz="4" w:space="0" w:color="auto"/>
          </w:divBdr>
        </w:div>
        <w:div w:id="1427341229">
          <w:marLeft w:val="0"/>
          <w:marRight w:val="0"/>
          <w:marTop w:val="92"/>
          <w:marBottom w:val="0"/>
          <w:divBdr>
            <w:top w:val="single" w:sz="4" w:space="0" w:color="D5DDC6"/>
            <w:left w:val="single" w:sz="4" w:space="3" w:color="D5DDC6"/>
            <w:bottom w:val="single" w:sz="4" w:space="0" w:color="D5DDC6"/>
            <w:right w:val="single" w:sz="4" w:space="0" w:color="D5DDC6"/>
          </w:divBdr>
        </w:div>
        <w:div w:id="1907758525">
          <w:marLeft w:val="0"/>
          <w:marRight w:val="0"/>
          <w:marTop w:val="0"/>
          <w:marBottom w:val="92"/>
          <w:divBdr>
            <w:top w:val="single" w:sz="4" w:space="0" w:color="auto"/>
            <w:left w:val="single" w:sz="18" w:space="0" w:color="auto"/>
            <w:bottom w:val="single" w:sz="4" w:space="0" w:color="auto"/>
            <w:right w:val="single" w:sz="4" w:space="0" w:color="auto"/>
          </w:divBdr>
        </w:div>
        <w:div w:id="1376467113">
          <w:marLeft w:val="0"/>
          <w:marRight w:val="0"/>
          <w:marTop w:val="0"/>
          <w:marBottom w:val="92"/>
          <w:divBdr>
            <w:top w:val="single" w:sz="4" w:space="0" w:color="auto"/>
            <w:left w:val="single" w:sz="18" w:space="0" w:color="auto"/>
            <w:bottom w:val="single" w:sz="4" w:space="0" w:color="auto"/>
            <w:right w:val="single" w:sz="4" w:space="0" w:color="auto"/>
          </w:divBdr>
        </w:div>
        <w:div w:id="1473131543">
          <w:marLeft w:val="0"/>
          <w:marRight w:val="0"/>
          <w:marTop w:val="0"/>
          <w:marBottom w:val="92"/>
          <w:divBdr>
            <w:top w:val="single" w:sz="4" w:space="0" w:color="auto"/>
            <w:left w:val="single" w:sz="18" w:space="0" w:color="auto"/>
            <w:bottom w:val="single" w:sz="4" w:space="0" w:color="auto"/>
            <w:right w:val="single" w:sz="4" w:space="0" w:color="auto"/>
          </w:divBdr>
        </w:div>
        <w:div w:id="948972407">
          <w:marLeft w:val="0"/>
          <w:marRight w:val="0"/>
          <w:marTop w:val="0"/>
          <w:marBottom w:val="92"/>
          <w:divBdr>
            <w:top w:val="single" w:sz="4" w:space="0" w:color="auto"/>
            <w:left w:val="single" w:sz="18" w:space="0" w:color="auto"/>
            <w:bottom w:val="single" w:sz="4" w:space="0" w:color="auto"/>
            <w:right w:val="single" w:sz="4" w:space="0" w:color="auto"/>
          </w:divBdr>
        </w:div>
        <w:div w:id="2051374841">
          <w:marLeft w:val="0"/>
          <w:marRight w:val="0"/>
          <w:marTop w:val="92"/>
          <w:marBottom w:val="0"/>
          <w:divBdr>
            <w:top w:val="single" w:sz="4" w:space="0" w:color="D5DDC6"/>
            <w:left w:val="single" w:sz="4" w:space="3" w:color="D5DDC6"/>
            <w:bottom w:val="single" w:sz="4" w:space="0" w:color="D5DDC6"/>
            <w:right w:val="single" w:sz="4" w:space="0" w:color="D5DDC6"/>
          </w:divBdr>
        </w:div>
        <w:div w:id="1297293660">
          <w:marLeft w:val="0"/>
          <w:marRight w:val="0"/>
          <w:marTop w:val="0"/>
          <w:marBottom w:val="92"/>
          <w:divBdr>
            <w:top w:val="single" w:sz="4" w:space="0" w:color="auto"/>
            <w:left w:val="single" w:sz="18" w:space="0" w:color="auto"/>
            <w:bottom w:val="single" w:sz="4" w:space="0" w:color="auto"/>
            <w:right w:val="single" w:sz="4" w:space="0" w:color="auto"/>
          </w:divBdr>
        </w:div>
        <w:div w:id="1350370578">
          <w:marLeft w:val="0"/>
          <w:marRight w:val="0"/>
          <w:marTop w:val="92"/>
          <w:marBottom w:val="0"/>
          <w:divBdr>
            <w:top w:val="single" w:sz="4" w:space="0" w:color="D5DDC6"/>
            <w:left w:val="single" w:sz="4" w:space="3" w:color="D5DDC6"/>
            <w:bottom w:val="single" w:sz="4" w:space="0" w:color="D5DDC6"/>
            <w:right w:val="single" w:sz="4" w:space="0" w:color="D5DDC6"/>
          </w:divBdr>
        </w:div>
        <w:div w:id="1312447412">
          <w:marLeft w:val="0"/>
          <w:marRight w:val="0"/>
          <w:marTop w:val="0"/>
          <w:marBottom w:val="92"/>
          <w:divBdr>
            <w:top w:val="single" w:sz="4" w:space="0" w:color="auto"/>
            <w:left w:val="single" w:sz="18" w:space="0" w:color="auto"/>
            <w:bottom w:val="single" w:sz="4" w:space="0" w:color="auto"/>
            <w:right w:val="single" w:sz="4" w:space="0" w:color="auto"/>
          </w:divBdr>
        </w:div>
        <w:div w:id="913858359">
          <w:marLeft w:val="0"/>
          <w:marRight w:val="0"/>
          <w:marTop w:val="92"/>
          <w:marBottom w:val="0"/>
          <w:divBdr>
            <w:top w:val="single" w:sz="4" w:space="0" w:color="D5DDC6"/>
            <w:left w:val="single" w:sz="4" w:space="3" w:color="D5DDC6"/>
            <w:bottom w:val="single" w:sz="4" w:space="0" w:color="D5DDC6"/>
            <w:right w:val="single" w:sz="4" w:space="0" w:color="D5DDC6"/>
          </w:divBdr>
        </w:div>
        <w:div w:id="2006009580">
          <w:marLeft w:val="0"/>
          <w:marRight w:val="0"/>
          <w:marTop w:val="0"/>
          <w:marBottom w:val="92"/>
          <w:divBdr>
            <w:top w:val="single" w:sz="4" w:space="0" w:color="auto"/>
            <w:left w:val="single" w:sz="18" w:space="0" w:color="auto"/>
            <w:bottom w:val="single" w:sz="4" w:space="0" w:color="auto"/>
            <w:right w:val="single" w:sz="4" w:space="0" w:color="auto"/>
          </w:divBdr>
        </w:div>
        <w:div w:id="1686594521">
          <w:marLeft w:val="0"/>
          <w:marRight w:val="0"/>
          <w:marTop w:val="92"/>
          <w:marBottom w:val="0"/>
          <w:divBdr>
            <w:top w:val="single" w:sz="4" w:space="0" w:color="D5DDC6"/>
            <w:left w:val="single" w:sz="4" w:space="3" w:color="D5DDC6"/>
            <w:bottom w:val="single" w:sz="4" w:space="0" w:color="D5DDC6"/>
            <w:right w:val="single" w:sz="4" w:space="0" w:color="D5DDC6"/>
          </w:divBdr>
        </w:div>
        <w:div w:id="1712917729">
          <w:marLeft w:val="0"/>
          <w:marRight w:val="0"/>
          <w:marTop w:val="0"/>
          <w:marBottom w:val="92"/>
          <w:divBdr>
            <w:top w:val="single" w:sz="4" w:space="0" w:color="auto"/>
            <w:left w:val="single" w:sz="18" w:space="0" w:color="auto"/>
            <w:bottom w:val="single" w:sz="4" w:space="0" w:color="auto"/>
            <w:right w:val="single" w:sz="4" w:space="0" w:color="auto"/>
          </w:divBdr>
        </w:div>
        <w:div w:id="835076273">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766074097">
      <w:bodyDiv w:val="1"/>
      <w:marLeft w:val="0"/>
      <w:marRight w:val="0"/>
      <w:marTop w:val="0"/>
      <w:marBottom w:val="0"/>
      <w:divBdr>
        <w:top w:val="none" w:sz="0" w:space="0" w:color="auto"/>
        <w:left w:val="none" w:sz="0" w:space="0" w:color="auto"/>
        <w:bottom w:val="none" w:sz="0" w:space="0" w:color="auto"/>
        <w:right w:val="none" w:sz="0" w:space="0" w:color="auto"/>
      </w:divBdr>
    </w:div>
    <w:div w:id="1766922591">
      <w:bodyDiv w:val="1"/>
      <w:marLeft w:val="0"/>
      <w:marRight w:val="0"/>
      <w:marTop w:val="0"/>
      <w:marBottom w:val="0"/>
      <w:divBdr>
        <w:top w:val="none" w:sz="0" w:space="0" w:color="auto"/>
        <w:left w:val="none" w:sz="0" w:space="0" w:color="auto"/>
        <w:bottom w:val="none" w:sz="0" w:space="0" w:color="auto"/>
        <w:right w:val="none" w:sz="0" w:space="0" w:color="auto"/>
      </w:divBdr>
    </w:div>
    <w:div w:id="1785884229">
      <w:bodyDiv w:val="1"/>
      <w:marLeft w:val="0"/>
      <w:marRight w:val="0"/>
      <w:marTop w:val="0"/>
      <w:marBottom w:val="0"/>
      <w:divBdr>
        <w:top w:val="none" w:sz="0" w:space="0" w:color="auto"/>
        <w:left w:val="none" w:sz="0" w:space="0" w:color="auto"/>
        <w:bottom w:val="none" w:sz="0" w:space="0" w:color="auto"/>
        <w:right w:val="none" w:sz="0" w:space="0" w:color="auto"/>
      </w:divBdr>
      <w:divsChild>
        <w:div w:id="1915580026">
          <w:marLeft w:val="0"/>
          <w:marRight w:val="0"/>
          <w:marTop w:val="0"/>
          <w:marBottom w:val="300"/>
          <w:divBdr>
            <w:top w:val="none" w:sz="0" w:space="0" w:color="auto"/>
            <w:left w:val="none" w:sz="0" w:space="0" w:color="auto"/>
            <w:bottom w:val="none" w:sz="0" w:space="0" w:color="auto"/>
            <w:right w:val="none" w:sz="0" w:space="0" w:color="auto"/>
          </w:divBdr>
          <w:divsChild>
            <w:div w:id="172653519">
              <w:marLeft w:val="0"/>
              <w:marRight w:val="0"/>
              <w:marTop w:val="0"/>
              <w:marBottom w:val="0"/>
              <w:divBdr>
                <w:top w:val="none" w:sz="0" w:space="0" w:color="auto"/>
                <w:left w:val="none" w:sz="0" w:space="0" w:color="auto"/>
                <w:bottom w:val="none" w:sz="0" w:space="0" w:color="auto"/>
                <w:right w:val="none" w:sz="0" w:space="0" w:color="auto"/>
              </w:divBdr>
            </w:div>
            <w:div w:id="1683357818">
              <w:marLeft w:val="0"/>
              <w:marRight w:val="0"/>
              <w:marTop w:val="0"/>
              <w:marBottom w:val="0"/>
              <w:divBdr>
                <w:top w:val="none" w:sz="0" w:space="0" w:color="auto"/>
                <w:left w:val="none" w:sz="0" w:space="0" w:color="auto"/>
                <w:bottom w:val="none" w:sz="0" w:space="0" w:color="auto"/>
                <w:right w:val="none" w:sz="0" w:space="0" w:color="auto"/>
              </w:divBdr>
            </w:div>
            <w:div w:id="1498426204">
              <w:marLeft w:val="0"/>
              <w:marRight w:val="0"/>
              <w:marTop w:val="0"/>
              <w:marBottom w:val="300"/>
              <w:divBdr>
                <w:top w:val="none" w:sz="0" w:space="0" w:color="auto"/>
                <w:left w:val="none" w:sz="0" w:space="0" w:color="auto"/>
                <w:bottom w:val="none" w:sz="0" w:space="0" w:color="auto"/>
                <w:right w:val="none" w:sz="0" w:space="0" w:color="auto"/>
              </w:divBdr>
            </w:div>
            <w:div w:id="1249121668">
              <w:marLeft w:val="0"/>
              <w:marRight w:val="0"/>
              <w:marTop w:val="0"/>
              <w:marBottom w:val="300"/>
              <w:divBdr>
                <w:top w:val="none" w:sz="0" w:space="0" w:color="auto"/>
                <w:left w:val="none" w:sz="0" w:space="0" w:color="auto"/>
                <w:bottom w:val="none" w:sz="0" w:space="0" w:color="auto"/>
                <w:right w:val="none" w:sz="0" w:space="0" w:color="auto"/>
              </w:divBdr>
              <w:divsChild>
                <w:div w:id="195043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40179">
          <w:marLeft w:val="0"/>
          <w:marRight w:val="0"/>
          <w:marTop w:val="0"/>
          <w:marBottom w:val="300"/>
          <w:divBdr>
            <w:top w:val="none" w:sz="0" w:space="0" w:color="auto"/>
            <w:left w:val="none" w:sz="0" w:space="0" w:color="auto"/>
            <w:bottom w:val="none" w:sz="0" w:space="0" w:color="auto"/>
            <w:right w:val="none" w:sz="0" w:space="0" w:color="auto"/>
          </w:divBdr>
        </w:div>
        <w:div w:id="1924753591">
          <w:marLeft w:val="0"/>
          <w:marRight w:val="0"/>
          <w:marTop w:val="0"/>
          <w:marBottom w:val="300"/>
          <w:divBdr>
            <w:top w:val="none" w:sz="0" w:space="0" w:color="auto"/>
            <w:left w:val="none" w:sz="0" w:space="0" w:color="auto"/>
            <w:bottom w:val="none" w:sz="0" w:space="0" w:color="auto"/>
            <w:right w:val="none" w:sz="0" w:space="0" w:color="auto"/>
          </w:divBdr>
          <w:divsChild>
            <w:div w:id="823401259">
              <w:marLeft w:val="0"/>
              <w:marRight w:val="0"/>
              <w:marTop w:val="0"/>
              <w:marBottom w:val="0"/>
              <w:divBdr>
                <w:top w:val="none" w:sz="0" w:space="0" w:color="auto"/>
                <w:left w:val="none" w:sz="0" w:space="0" w:color="auto"/>
                <w:bottom w:val="none" w:sz="0" w:space="0" w:color="auto"/>
                <w:right w:val="none" w:sz="0" w:space="0" w:color="auto"/>
              </w:divBdr>
            </w:div>
            <w:div w:id="1462533170">
              <w:marLeft w:val="0"/>
              <w:marRight w:val="0"/>
              <w:marTop w:val="0"/>
              <w:marBottom w:val="0"/>
              <w:divBdr>
                <w:top w:val="none" w:sz="0" w:space="0" w:color="auto"/>
                <w:left w:val="none" w:sz="0" w:space="0" w:color="auto"/>
                <w:bottom w:val="none" w:sz="0" w:space="0" w:color="auto"/>
                <w:right w:val="none" w:sz="0" w:space="0" w:color="auto"/>
              </w:divBdr>
            </w:div>
            <w:div w:id="1111900475">
              <w:marLeft w:val="0"/>
              <w:marRight w:val="0"/>
              <w:marTop w:val="0"/>
              <w:marBottom w:val="0"/>
              <w:divBdr>
                <w:top w:val="none" w:sz="0" w:space="0" w:color="auto"/>
                <w:left w:val="none" w:sz="0" w:space="0" w:color="auto"/>
                <w:bottom w:val="none" w:sz="0" w:space="0" w:color="auto"/>
                <w:right w:val="none" w:sz="0" w:space="0" w:color="auto"/>
              </w:divBdr>
            </w:div>
            <w:div w:id="553198353">
              <w:marLeft w:val="0"/>
              <w:marRight w:val="0"/>
              <w:marTop w:val="0"/>
              <w:marBottom w:val="0"/>
              <w:divBdr>
                <w:top w:val="none" w:sz="0" w:space="0" w:color="auto"/>
                <w:left w:val="none" w:sz="0" w:space="0" w:color="auto"/>
                <w:bottom w:val="none" w:sz="0" w:space="0" w:color="auto"/>
                <w:right w:val="none" w:sz="0" w:space="0" w:color="auto"/>
              </w:divBdr>
            </w:div>
            <w:div w:id="1192693531">
              <w:marLeft w:val="547"/>
              <w:marRight w:val="0"/>
              <w:marTop w:val="86"/>
              <w:marBottom w:val="0"/>
              <w:divBdr>
                <w:top w:val="none" w:sz="0" w:space="0" w:color="auto"/>
                <w:left w:val="none" w:sz="0" w:space="0" w:color="auto"/>
                <w:bottom w:val="none" w:sz="0" w:space="0" w:color="auto"/>
                <w:right w:val="none" w:sz="0" w:space="0" w:color="auto"/>
              </w:divBdr>
            </w:div>
            <w:div w:id="496380751">
              <w:marLeft w:val="547"/>
              <w:marRight w:val="0"/>
              <w:marTop w:val="86"/>
              <w:marBottom w:val="0"/>
              <w:divBdr>
                <w:top w:val="none" w:sz="0" w:space="0" w:color="auto"/>
                <w:left w:val="none" w:sz="0" w:space="0" w:color="auto"/>
                <w:bottom w:val="none" w:sz="0" w:space="0" w:color="auto"/>
                <w:right w:val="none" w:sz="0" w:space="0" w:color="auto"/>
              </w:divBdr>
            </w:div>
            <w:div w:id="322201545">
              <w:marLeft w:val="547"/>
              <w:marRight w:val="0"/>
              <w:marTop w:val="86"/>
              <w:marBottom w:val="0"/>
              <w:divBdr>
                <w:top w:val="none" w:sz="0" w:space="0" w:color="auto"/>
                <w:left w:val="none" w:sz="0" w:space="0" w:color="auto"/>
                <w:bottom w:val="none" w:sz="0" w:space="0" w:color="auto"/>
                <w:right w:val="none" w:sz="0" w:space="0" w:color="auto"/>
              </w:divBdr>
            </w:div>
            <w:div w:id="528681994">
              <w:marLeft w:val="547"/>
              <w:marRight w:val="0"/>
              <w:marTop w:val="86"/>
              <w:marBottom w:val="0"/>
              <w:divBdr>
                <w:top w:val="none" w:sz="0" w:space="0" w:color="auto"/>
                <w:left w:val="none" w:sz="0" w:space="0" w:color="auto"/>
                <w:bottom w:val="none" w:sz="0" w:space="0" w:color="auto"/>
                <w:right w:val="none" w:sz="0" w:space="0" w:color="auto"/>
              </w:divBdr>
            </w:div>
            <w:div w:id="1522276471">
              <w:marLeft w:val="547"/>
              <w:marRight w:val="0"/>
              <w:marTop w:val="86"/>
              <w:marBottom w:val="0"/>
              <w:divBdr>
                <w:top w:val="none" w:sz="0" w:space="0" w:color="auto"/>
                <w:left w:val="none" w:sz="0" w:space="0" w:color="auto"/>
                <w:bottom w:val="none" w:sz="0" w:space="0" w:color="auto"/>
                <w:right w:val="none" w:sz="0" w:space="0" w:color="auto"/>
              </w:divBdr>
            </w:div>
            <w:div w:id="408313505">
              <w:marLeft w:val="547"/>
              <w:marRight w:val="0"/>
              <w:marTop w:val="86"/>
              <w:marBottom w:val="0"/>
              <w:divBdr>
                <w:top w:val="none" w:sz="0" w:space="0" w:color="auto"/>
                <w:left w:val="none" w:sz="0" w:space="0" w:color="auto"/>
                <w:bottom w:val="none" w:sz="0" w:space="0" w:color="auto"/>
                <w:right w:val="none" w:sz="0" w:space="0" w:color="auto"/>
              </w:divBdr>
            </w:div>
            <w:div w:id="1595237407">
              <w:marLeft w:val="547"/>
              <w:marRight w:val="0"/>
              <w:marTop w:val="86"/>
              <w:marBottom w:val="0"/>
              <w:divBdr>
                <w:top w:val="none" w:sz="0" w:space="0" w:color="auto"/>
                <w:left w:val="none" w:sz="0" w:space="0" w:color="auto"/>
                <w:bottom w:val="none" w:sz="0" w:space="0" w:color="auto"/>
                <w:right w:val="none" w:sz="0" w:space="0" w:color="auto"/>
              </w:divBdr>
            </w:div>
            <w:div w:id="456217002">
              <w:marLeft w:val="547"/>
              <w:marRight w:val="0"/>
              <w:marTop w:val="86"/>
              <w:marBottom w:val="0"/>
              <w:divBdr>
                <w:top w:val="none" w:sz="0" w:space="0" w:color="auto"/>
                <w:left w:val="none" w:sz="0" w:space="0" w:color="auto"/>
                <w:bottom w:val="none" w:sz="0" w:space="0" w:color="auto"/>
                <w:right w:val="none" w:sz="0" w:space="0" w:color="auto"/>
              </w:divBdr>
            </w:div>
            <w:div w:id="383413745">
              <w:marLeft w:val="547"/>
              <w:marRight w:val="0"/>
              <w:marTop w:val="86"/>
              <w:marBottom w:val="0"/>
              <w:divBdr>
                <w:top w:val="none" w:sz="0" w:space="0" w:color="auto"/>
                <w:left w:val="none" w:sz="0" w:space="0" w:color="auto"/>
                <w:bottom w:val="none" w:sz="0" w:space="0" w:color="auto"/>
                <w:right w:val="none" w:sz="0" w:space="0" w:color="auto"/>
              </w:divBdr>
            </w:div>
            <w:div w:id="1803497271">
              <w:marLeft w:val="547"/>
              <w:marRight w:val="0"/>
              <w:marTop w:val="86"/>
              <w:marBottom w:val="0"/>
              <w:divBdr>
                <w:top w:val="none" w:sz="0" w:space="0" w:color="auto"/>
                <w:left w:val="none" w:sz="0" w:space="0" w:color="auto"/>
                <w:bottom w:val="none" w:sz="0" w:space="0" w:color="auto"/>
                <w:right w:val="none" w:sz="0" w:space="0" w:color="auto"/>
              </w:divBdr>
            </w:div>
            <w:div w:id="1548373703">
              <w:marLeft w:val="547"/>
              <w:marRight w:val="0"/>
              <w:marTop w:val="86"/>
              <w:marBottom w:val="0"/>
              <w:divBdr>
                <w:top w:val="none" w:sz="0" w:space="0" w:color="auto"/>
                <w:left w:val="none" w:sz="0" w:space="0" w:color="auto"/>
                <w:bottom w:val="none" w:sz="0" w:space="0" w:color="auto"/>
                <w:right w:val="none" w:sz="0" w:space="0" w:color="auto"/>
              </w:divBdr>
            </w:div>
            <w:div w:id="1243371765">
              <w:marLeft w:val="547"/>
              <w:marRight w:val="0"/>
              <w:marTop w:val="86"/>
              <w:marBottom w:val="0"/>
              <w:divBdr>
                <w:top w:val="none" w:sz="0" w:space="0" w:color="auto"/>
                <w:left w:val="none" w:sz="0" w:space="0" w:color="auto"/>
                <w:bottom w:val="none" w:sz="0" w:space="0" w:color="auto"/>
                <w:right w:val="none" w:sz="0" w:space="0" w:color="auto"/>
              </w:divBdr>
            </w:div>
            <w:div w:id="1281841711">
              <w:marLeft w:val="547"/>
              <w:marRight w:val="0"/>
              <w:marTop w:val="86"/>
              <w:marBottom w:val="0"/>
              <w:divBdr>
                <w:top w:val="none" w:sz="0" w:space="0" w:color="auto"/>
                <w:left w:val="none" w:sz="0" w:space="0" w:color="auto"/>
                <w:bottom w:val="none" w:sz="0" w:space="0" w:color="auto"/>
                <w:right w:val="none" w:sz="0" w:space="0" w:color="auto"/>
              </w:divBdr>
            </w:div>
            <w:div w:id="1776365781">
              <w:marLeft w:val="547"/>
              <w:marRight w:val="0"/>
              <w:marTop w:val="86"/>
              <w:marBottom w:val="0"/>
              <w:divBdr>
                <w:top w:val="none" w:sz="0" w:space="0" w:color="auto"/>
                <w:left w:val="none" w:sz="0" w:space="0" w:color="auto"/>
                <w:bottom w:val="none" w:sz="0" w:space="0" w:color="auto"/>
                <w:right w:val="none" w:sz="0" w:space="0" w:color="auto"/>
              </w:divBdr>
            </w:div>
            <w:div w:id="1760176444">
              <w:marLeft w:val="547"/>
              <w:marRight w:val="0"/>
              <w:marTop w:val="86"/>
              <w:marBottom w:val="0"/>
              <w:divBdr>
                <w:top w:val="none" w:sz="0" w:space="0" w:color="auto"/>
                <w:left w:val="none" w:sz="0" w:space="0" w:color="auto"/>
                <w:bottom w:val="none" w:sz="0" w:space="0" w:color="auto"/>
                <w:right w:val="none" w:sz="0" w:space="0" w:color="auto"/>
              </w:divBdr>
            </w:div>
            <w:div w:id="69550104">
              <w:marLeft w:val="547"/>
              <w:marRight w:val="0"/>
              <w:marTop w:val="86"/>
              <w:marBottom w:val="0"/>
              <w:divBdr>
                <w:top w:val="none" w:sz="0" w:space="0" w:color="auto"/>
                <w:left w:val="none" w:sz="0" w:space="0" w:color="auto"/>
                <w:bottom w:val="none" w:sz="0" w:space="0" w:color="auto"/>
                <w:right w:val="none" w:sz="0" w:space="0" w:color="auto"/>
              </w:divBdr>
            </w:div>
            <w:div w:id="30738146">
              <w:marLeft w:val="547"/>
              <w:marRight w:val="0"/>
              <w:marTop w:val="86"/>
              <w:marBottom w:val="0"/>
              <w:divBdr>
                <w:top w:val="none" w:sz="0" w:space="0" w:color="auto"/>
                <w:left w:val="none" w:sz="0" w:space="0" w:color="auto"/>
                <w:bottom w:val="none" w:sz="0" w:space="0" w:color="auto"/>
                <w:right w:val="none" w:sz="0" w:space="0" w:color="auto"/>
              </w:divBdr>
            </w:div>
            <w:div w:id="614794369">
              <w:marLeft w:val="547"/>
              <w:marRight w:val="0"/>
              <w:marTop w:val="86"/>
              <w:marBottom w:val="0"/>
              <w:divBdr>
                <w:top w:val="none" w:sz="0" w:space="0" w:color="auto"/>
                <w:left w:val="none" w:sz="0" w:space="0" w:color="auto"/>
                <w:bottom w:val="none" w:sz="0" w:space="0" w:color="auto"/>
                <w:right w:val="none" w:sz="0" w:space="0" w:color="auto"/>
              </w:divBdr>
            </w:div>
            <w:div w:id="1550067244">
              <w:marLeft w:val="547"/>
              <w:marRight w:val="0"/>
              <w:marTop w:val="86"/>
              <w:marBottom w:val="0"/>
              <w:divBdr>
                <w:top w:val="none" w:sz="0" w:space="0" w:color="auto"/>
                <w:left w:val="none" w:sz="0" w:space="0" w:color="auto"/>
                <w:bottom w:val="none" w:sz="0" w:space="0" w:color="auto"/>
                <w:right w:val="none" w:sz="0" w:space="0" w:color="auto"/>
              </w:divBdr>
            </w:div>
            <w:div w:id="1763842316">
              <w:marLeft w:val="547"/>
              <w:marRight w:val="0"/>
              <w:marTop w:val="86"/>
              <w:marBottom w:val="0"/>
              <w:divBdr>
                <w:top w:val="none" w:sz="0" w:space="0" w:color="auto"/>
                <w:left w:val="none" w:sz="0" w:space="0" w:color="auto"/>
                <w:bottom w:val="none" w:sz="0" w:space="0" w:color="auto"/>
                <w:right w:val="none" w:sz="0" w:space="0" w:color="auto"/>
              </w:divBdr>
            </w:div>
            <w:div w:id="2051682922">
              <w:marLeft w:val="547"/>
              <w:marRight w:val="0"/>
              <w:marTop w:val="86"/>
              <w:marBottom w:val="0"/>
              <w:divBdr>
                <w:top w:val="none" w:sz="0" w:space="0" w:color="auto"/>
                <w:left w:val="none" w:sz="0" w:space="0" w:color="auto"/>
                <w:bottom w:val="none" w:sz="0" w:space="0" w:color="auto"/>
                <w:right w:val="none" w:sz="0" w:space="0" w:color="auto"/>
              </w:divBdr>
            </w:div>
            <w:div w:id="896670830">
              <w:marLeft w:val="547"/>
              <w:marRight w:val="0"/>
              <w:marTop w:val="86"/>
              <w:marBottom w:val="0"/>
              <w:divBdr>
                <w:top w:val="none" w:sz="0" w:space="0" w:color="auto"/>
                <w:left w:val="none" w:sz="0" w:space="0" w:color="auto"/>
                <w:bottom w:val="none" w:sz="0" w:space="0" w:color="auto"/>
                <w:right w:val="none" w:sz="0" w:space="0" w:color="auto"/>
              </w:divBdr>
            </w:div>
            <w:div w:id="1134834965">
              <w:marLeft w:val="547"/>
              <w:marRight w:val="0"/>
              <w:marTop w:val="86"/>
              <w:marBottom w:val="0"/>
              <w:divBdr>
                <w:top w:val="none" w:sz="0" w:space="0" w:color="auto"/>
                <w:left w:val="none" w:sz="0" w:space="0" w:color="auto"/>
                <w:bottom w:val="none" w:sz="0" w:space="0" w:color="auto"/>
                <w:right w:val="none" w:sz="0" w:space="0" w:color="auto"/>
              </w:divBdr>
            </w:div>
            <w:div w:id="1913467705">
              <w:marLeft w:val="547"/>
              <w:marRight w:val="0"/>
              <w:marTop w:val="86"/>
              <w:marBottom w:val="0"/>
              <w:divBdr>
                <w:top w:val="none" w:sz="0" w:space="0" w:color="auto"/>
                <w:left w:val="none" w:sz="0" w:space="0" w:color="auto"/>
                <w:bottom w:val="none" w:sz="0" w:space="0" w:color="auto"/>
                <w:right w:val="none" w:sz="0" w:space="0" w:color="auto"/>
              </w:divBdr>
            </w:div>
            <w:div w:id="1005329621">
              <w:marLeft w:val="547"/>
              <w:marRight w:val="0"/>
              <w:marTop w:val="86"/>
              <w:marBottom w:val="0"/>
              <w:divBdr>
                <w:top w:val="none" w:sz="0" w:space="0" w:color="auto"/>
                <w:left w:val="none" w:sz="0" w:space="0" w:color="auto"/>
                <w:bottom w:val="none" w:sz="0" w:space="0" w:color="auto"/>
                <w:right w:val="none" w:sz="0" w:space="0" w:color="auto"/>
              </w:divBdr>
            </w:div>
            <w:div w:id="467939608">
              <w:marLeft w:val="547"/>
              <w:marRight w:val="0"/>
              <w:marTop w:val="86"/>
              <w:marBottom w:val="0"/>
              <w:divBdr>
                <w:top w:val="none" w:sz="0" w:space="0" w:color="auto"/>
                <w:left w:val="none" w:sz="0" w:space="0" w:color="auto"/>
                <w:bottom w:val="none" w:sz="0" w:space="0" w:color="auto"/>
                <w:right w:val="none" w:sz="0" w:space="0" w:color="auto"/>
              </w:divBdr>
            </w:div>
            <w:div w:id="1894194247">
              <w:marLeft w:val="547"/>
              <w:marRight w:val="0"/>
              <w:marTop w:val="86"/>
              <w:marBottom w:val="0"/>
              <w:divBdr>
                <w:top w:val="none" w:sz="0" w:space="0" w:color="auto"/>
                <w:left w:val="none" w:sz="0" w:space="0" w:color="auto"/>
                <w:bottom w:val="none" w:sz="0" w:space="0" w:color="auto"/>
                <w:right w:val="none" w:sz="0" w:space="0" w:color="auto"/>
              </w:divBdr>
            </w:div>
            <w:div w:id="1340355204">
              <w:marLeft w:val="547"/>
              <w:marRight w:val="0"/>
              <w:marTop w:val="86"/>
              <w:marBottom w:val="0"/>
              <w:divBdr>
                <w:top w:val="none" w:sz="0" w:space="0" w:color="auto"/>
                <w:left w:val="none" w:sz="0" w:space="0" w:color="auto"/>
                <w:bottom w:val="none" w:sz="0" w:space="0" w:color="auto"/>
                <w:right w:val="none" w:sz="0" w:space="0" w:color="auto"/>
              </w:divBdr>
            </w:div>
            <w:div w:id="145710604">
              <w:marLeft w:val="547"/>
              <w:marRight w:val="0"/>
              <w:marTop w:val="86"/>
              <w:marBottom w:val="0"/>
              <w:divBdr>
                <w:top w:val="none" w:sz="0" w:space="0" w:color="auto"/>
                <w:left w:val="none" w:sz="0" w:space="0" w:color="auto"/>
                <w:bottom w:val="none" w:sz="0" w:space="0" w:color="auto"/>
                <w:right w:val="none" w:sz="0" w:space="0" w:color="auto"/>
              </w:divBdr>
            </w:div>
            <w:div w:id="424494835">
              <w:marLeft w:val="547"/>
              <w:marRight w:val="0"/>
              <w:marTop w:val="86"/>
              <w:marBottom w:val="0"/>
              <w:divBdr>
                <w:top w:val="none" w:sz="0" w:space="0" w:color="auto"/>
                <w:left w:val="none" w:sz="0" w:space="0" w:color="auto"/>
                <w:bottom w:val="none" w:sz="0" w:space="0" w:color="auto"/>
                <w:right w:val="none" w:sz="0" w:space="0" w:color="auto"/>
              </w:divBdr>
            </w:div>
            <w:div w:id="2000190797">
              <w:marLeft w:val="547"/>
              <w:marRight w:val="0"/>
              <w:marTop w:val="86"/>
              <w:marBottom w:val="0"/>
              <w:divBdr>
                <w:top w:val="none" w:sz="0" w:space="0" w:color="auto"/>
                <w:left w:val="none" w:sz="0" w:space="0" w:color="auto"/>
                <w:bottom w:val="none" w:sz="0" w:space="0" w:color="auto"/>
                <w:right w:val="none" w:sz="0" w:space="0" w:color="auto"/>
              </w:divBdr>
            </w:div>
            <w:div w:id="403454424">
              <w:marLeft w:val="547"/>
              <w:marRight w:val="0"/>
              <w:marTop w:val="86"/>
              <w:marBottom w:val="0"/>
              <w:divBdr>
                <w:top w:val="none" w:sz="0" w:space="0" w:color="auto"/>
                <w:left w:val="none" w:sz="0" w:space="0" w:color="auto"/>
                <w:bottom w:val="none" w:sz="0" w:space="0" w:color="auto"/>
                <w:right w:val="none" w:sz="0" w:space="0" w:color="auto"/>
              </w:divBdr>
            </w:div>
            <w:div w:id="793253294">
              <w:marLeft w:val="547"/>
              <w:marRight w:val="0"/>
              <w:marTop w:val="86"/>
              <w:marBottom w:val="0"/>
              <w:divBdr>
                <w:top w:val="none" w:sz="0" w:space="0" w:color="auto"/>
                <w:left w:val="none" w:sz="0" w:space="0" w:color="auto"/>
                <w:bottom w:val="none" w:sz="0" w:space="0" w:color="auto"/>
                <w:right w:val="none" w:sz="0" w:space="0" w:color="auto"/>
              </w:divBdr>
            </w:div>
            <w:div w:id="906841307">
              <w:marLeft w:val="547"/>
              <w:marRight w:val="0"/>
              <w:marTop w:val="86"/>
              <w:marBottom w:val="0"/>
              <w:divBdr>
                <w:top w:val="none" w:sz="0" w:space="0" w:color="auto"/>
                <w:left w:val="none" w:sz="0" w:space="0" w:color="auto"/>
                <w:bottom w:val="none" w:sz="0" w:space="0" w:color="auto"/>
                <w:right w:val="none" w:sz="0" w:space="0" w:color="auto"/>
              </w:divBdr>
            </w:div>
            <w:div w:id="191575894">
              <w:marLeft w:val="547"/>
              <w:marRight w:val="0"/>
              <w:marTop w:val="86"/>
              <w:marBottom w:val="0"/>
              <w:divBdr>
                <w:top w:val="none" w:sz="0" w:space="0" w:color="auto"/>
                <w:left w:val="none" w:sz="0" w:space="0" w:color="auto"/>
                <w:bottom w:val="none" w:sz="0" w:space="0" w:color="auto"/>
                <w:right w:val="none" w:sz="0" w:space="0" w:color="auto"/>
              </w:divBdr>
            </w:div>
          </w:divsChild>
        </w:div>
      </w:divsChild>
    </w:div>
    <w:div w:id="1787890111">
      <w:bodyDiv w:val="1"/>
      <w:marLeft w:val="0"/>
      <w:marRight w:val="0"/>
      <w:marTop w:val="0"/>
      <w:marBottom w:val="0"/>
      <w:divBdr>
        <w:top w:val="none" w:sz="0" w:space="0" w:color="auto"/>
        <w:left w:val="none" w:sz="0" w:space="0" w:color="auto"/>
        <w:bottom w:val="none" w:sz="0" w:space="0" w:color="auto"/>
        <w:right w:val="none" w:sz="0" w:space="0" w:color="auto"/>
      </w:divBdr>
    </w:div>
    <w:div w:id="1792868437">
      <w:bodyDiv w:val="1"/>
      <w:marLeft w:val="0"/>
      <w:marRight w:val="0"/>
      <w:marTop w:val="0"/>
      <w:marBottom w:val="0"/>
      <w:divBdr>
        <w:top w:val="none" w:sz="0" w:space="0" w:color="auto"/>
        <w:left w:val="none" w:sz="0" w:space="0" w:color="auto"/>
        <w:bottom w:val="none" w:sz="0" w:space="0" w:color="auto"/>
        <w:right w:val="none" w:sz="0" w:space="0" w:color="auto"/>
      </w:divBdr>
      <w:divsChild>
        <w:div w:id="1716847813">
          <w:marLeft w:val="0"/>
          <w:marRight w:val="0"/>
          <w:marTop w:val="100"/>
          <w:marBottom w:val="100"/>
          <w:divBdr>
            <w:top w:val="none" w:sz="0" w:space="0" w:color="auto"/>
            <w:left w:val="none" w:sz="0" w:space="0" w:color="auto"/>
            <w:bottom w:val="none" w:sz="0" w:space="0" w:color="auto"/>
            <w:right w:val="none" w:sz="0" w:space="0" w:color="auto"/>
          </w:divBdr>
          <w:divsChild>
            <w:div w:id="2134783696">
              <w:marLeft w:val="0"/>
              <w:marRight w:val="0"/>
              <w:marTop w:val="100"/>
              <w:marBottom w:val="100"/>
              <w:divBdr>
                <w:top w:val="none" w:sz="0" w:space="0" w:color="auto"/>
                <w:left w:val="none" w:sz="0" w:space="0" w:color="auto"/>
                <w:bottom w:val="none" w:sz="0" w:space="0" w:color="auto"/>
                <w:right w:val="none" w:sz="0" w:space="0" w:color="auto"/>
              </w:divBdr>
              <w:divsChild>
                <w:div w:id="728696185">
                  <w:marLeft w:val="0"/>
                  <w:marRight w:val="0"/>
                  <w:marTop w:val="0"/>
                  <w:marBottom w:val="0"/>
                  <w:divBdr>
                    <w:top w:val="none" w:sz="0" w:space="0" w:color="auto"/>
                    <w:left w:val="none" w:sz="0" w:space="0" w:color="auto"/>
                    <w:bottom w:val="none" w:sz="0" w:space="0" w:color="auto"/>
                    <w:right w:val="none" w:sz="0" w:space="0" w:color="auto"/>
                  </w:divBdr>
                  <w:divsChild>
                    <w:div w:id="120424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953724">
          <w:marLeft w:val="0"/>
          <w:marRight w:val="0"/>
          <w:marTop w:val="0"/>
          <w:marBottom w:val="80"/>
          <w:divBdr>
            <w:top w:val="single" w:sz="4" w:space="0" w:color="auto"/>
            <w:left w:val="single" w:sz="18" w:space="0" w:color="auto"/>
            <w:bottom w:val="single" w:sz="4" w:space="0" w:color="auto"/>
            <w:right w:val="single" w:sz="4" w:space="0" w:color="auto"/>
          </w:divBdr>
        </w:div>
        <w:div w:id="430705796">
          <w:marLeft w:val="0"/>
          <w:marRight w:val="0"/>
          <w:marTop w:val="0"/>
          <w:marBottom w:val="80"/>
          <w:divBdr>
            <w:top w:val="single" w:sz="4" w:space="0" w:color="auto"/>
            <w:left w:val="single" w:sz="18" w:space="0" w:color="auto"/>
            <w:bottom w:val="single" w:sz="4" w:space="0" w:color="auto"/>
            <w:right w:val="single" w:sz="4" w:space="0" w:color="auto"/>
          </w:divBdr>
        </w:div>
        <w:div w:id="1542860741">
          <w:marLeft w:val="0"/>
          <w:marRight w:val="0"/>
          <w:marTop w:val="0"/>
          <w:marBottom w:val="80"/>
          <w:divBdr>
            <w:top w:val="single" w:sz="4" w:space="0" w:color="auto"/>
            <w:left w:val="single" w:sz="18" w:space="0" w:color="auto"/>
            <w:bottom w:val="single" w:sz="4" w:space="0" w:color="auto"/>
            <w:right w:val="single" w:sz="4" w:space="0" w:color="auto"/>
          </w:divBdr>
        </w:div>
        <w:div w:id="1057170744">
          <w:marLeft w:val="0"/>
          <w:marRight w:val="0"/>
          <w:marTop w:val="0"/>
          <w:marBottom w:val="80"/>
          <w:divBdr>
            <w:top w:val="single" w:sz="4" w:space="0" w:color="auto"/>
            <w:left w:val="single" w:sz="18" w:space="0" w:color="auto"/>
            <w:bottom w:val="single" w:sz="4" w:space="0" w:color="auto"/>
            <w:right w:val="single" w:sz="4" w:space="0" w:color="auto"/>
          </w:divBdr>
        </w:div>
        <w:div w:id="1654987418">
          <w:marLeft w:val="0"/>
          <w:marRight w:val="0"/>
          <w:marTop w:val="80"/>
          <w:marBottom w:val="0"/>
          <w:divBdr>
            <w:top w:val="single" w:sz="4" w:space="0" w:color="D5DDC6"/>
            <w:left w:val="single" w:sz="4" w:space="3" w:color="D5DDC6"/>
            <w:bottom w:val="single" w:sz="4" w:space="0" w:color="D5DDC6"/>
            <w:right w:val="single" w:sz="4" w:space="0" w:color="D5DDC6"/>
          </w:divBdr>
        </w:div>
        <w:div w:id="139885109">
          <w:marLeft w:val="0"/>
          <w:marRight w:val="0"/>
          <w:marTop w:val="0"/>
          <w:marBottom w:val="80"/>
          <w:divBdr>
            <w:top w:val="single" w:sz="4" w:space="0" w:color="auto"/>
            <w:left w:val="single" w:sz="18" w:space="0" w:color="auto"/>
            <w:bottom w:val="single" w:sz="4" w:space="0" w:color="auto"/>
            <w:right w:val="single" w:sz="4" w:space="0" w:color="auto"/>
          </w:divBdr>
        </w:div>
      </w:divsChild>
    </w:div>
    <w:div w:id="1794513756">
      <w:bodyDiv w:val="1"/>
      <w:marLeft w:val="0"/>
      <w:marRight w:val="0"/>
      <w:marTop w:val="0"/>
      <w:marBottom w:val="0"/>
      <w:divBdr>
        <w:top w:val="none" w:sz="0" w:space="0" w:color="auto"/>
        <w:left w:val="none" w:sz="0" w:space="0" w:color="auto"/>
        <w:bottom w:val="none" w:sz="0" w:space="0" w:color="auto"/>
        <w:right w:val="none" w:sz="0" w:space="0" w:color="auto"/>
      </w:divBdr>
      <w:divsChild>
        <w:div w:id="1628121111">
          <w:marLeft w:val="0"/>
          <w:marRight w:val="0"/>
          <w:marTop w:val="115"/>
          <w:marBottom w:val="115"/>
          <w:divBdr>
            <w:top w:val="none" w:sz="0" w:space="0" w:color="auto"/>
            <w:left w:val="none" w:sz="0" w:space="0" w:color="auto"/>
            <w:bottom w:val="none" w:sz="0" w:space="0" w:color="auto"/>
            <w:right w:val="none" w:sz="0" w:space="0" w:color="auto"/>
          </w:divBdr>
          <w:divsChild>
            <w:div w:id="446630024">
              <w:marLeft w:val="0"/>
              <w:marRight w:val="0"/>
              <w:marTop w:val="100"/>
              <w:marBottom w:val="100"/>
              <w:divBdr>
                <w:top w:val="none" w:sz="0" w:space="0" w:color="auto"/>
                <w:left w:val="none" w:sz="0" w:space="0" w:color="auto"/>
                <w:bottom w:val="none" w:sz="0" w:space="0" w:color="auto"/>
                <w:right w:val="none" w:sz="0" w:space="0" w:color="auto"/>
              </w:divBdr>
              <w:divsChild>
                <w:div w:id="893926091">
                  <w:marLeft w:val="0"/>
                  <w:marRight w:val="0"/>
                  <w:marTop w:val="0"/>
                  <w:marBottom w:val="0"/>
                  <w:divBdr>
                    <w:top w:val="none" w:sz="0" w:space="0" w:color="auto"/>
                    <w:left w:val="none" w:sz="0" w:space="0" w:color="auto"/>
                    <w:bottom w:val="none" w:sz="0" w:space="0" w:color="auto"/>
                    <w:right w:val="none" w:sz="0" w:space="0" w:color="auto"/>
                  </w:divBdr>
                  <w:divsChild>
                    <w:div w:id="124669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865604">
          <w:marLeft w:val="0"/>
          <w:marRight w:val="0"/>
          <w:marTop w:val="0"/>
          <w:marBottom w:val="92"/>
          <w:divBdr>
            <w:top w:val="single" w:sz="4" w:space="0" w:color="auto"/>
            <w:left w:val="single" w:sz="18" w:space="0" w:color="auto"/>
            <w:bottom w:val="single" w:sz="4" w:space="0" w:color="auto"/>
            <w:right w:val="single" w:sz="4" w:space="0" w:color="auto"/>
          </w:divBdr>
        </w:div>
        <w:div w:id="7604063">
          <w:marLeft w:val="0"/>
          <w:marRight w:val="0"/>
          <w:marTop w:val="0"/>
          <w:marBottom w:val="92"/>
          <w:divBdr>
            <w:top w:val="single" w:sz="4" w:space="0" w:color="auto"/>
            <w:left w:val="single" w:sz="18" w:space="0" w:color="auto"/>
            <w:bottom w:val="single" w:sz="4" w:space="0" w:color="auto"/>
            <w:right w:val="single" w:sz="4" w:space="0" w:color="auto"/>
          </w:divBdr>
        </w:div>
        <w:div w:id="1257052276">
          <w:marLeft w:val="0"/>
          <w:marRight w:val="0"/>
          <w:marTop w:val="92"/>
          <w:marBottom w:val="0"/>
          <w:divBdr>
            <w:top w:val="single" w:sz="4" w:space="0" w:color="D5DDC6"/>
            <w:left w:val="single" w:sz="4" w:space="3" w:color="D5DDC6"/>
            <w:bottom w:val="single" w:sz="4" w:space="0" w:color="D5DDC6"/>
            <w:right w:val="single" w:sz="4" w:space="0" w:color="D5DDC6"/>
          </w:divBdr>
        </w:div>
        <w:div w:id="335618353">
          <w:marLeft w:val="0"/>
          <w:marRight w:val="0"/>
          <w:marTop w:val="0"/>
          <w:marBottom w:val="92"/>
          <w:divBdr>
            <w:top w:val="single" w:sz="4" w:space="0" w:color="auto"/>
            <w:left w:val="single" w:sz="18" w:space="0" w:color="auto"/>
            <w:bottom w:val="single" w:sz="4" w:space="0" w:color="auto"/>
            <w:right w:val="single" w:sz="4" w:space="0" w:color="auto"/>
          </w:divBdr>
        </w:div>
        <w:div w:id="574168282">
          <w:marLeft w:val="0"/>
          <w:marRight w:val="0"/>
          <w:marTop w:val="0"/>
          <w:marBottom w:val="92"/>
          <w:divBdr>
            <w:top w:val="single" w:sz="4" w:space="0" w:color="auto"/>
            <w:left w:val="single" w:sz="18" w:space="0" w:color="auto"/>
            <w:bottom w:val="single" w:sz="4" w:space="0" w:color="auto"/>
            <w:right w:val="single" w:sz="4" w:space="0" w:color="auto"/>
          </w:divBdr>
        </w:div>
        <w:div w:id="1647927591">
          <w:marLeft w:val="0"/>
          <w:marRight w:val="0"/>
          <w:marTop w:val="92"/>
          <w:marBottom w:val="0"/>
          <w:divBdr>
            <w:top w:val="single" w:sz="4" w:space="0" w:color="D5DDC6"/>
            <w:left w:val="single" w:sz="4" w:space="3" w:color="D5DDC6"/>
            <w:bottom w:val="single" w:sz="4" w:space="0" w:color="D5DDC6"/>
            <w:right w:val="single" w:sz="4" w:space="0" w:color="D5DDC6"/>
          </w:divBdr>
        </w:div>
        <w:div w:id="1494682543">
          <w:marLeft w:val="0"/>
          <w:marRight w:val="0"/>
          <w:marTop w:val="0"/>
          <w:marBottom w:val="92"/>
          <w:divBdr>
            <w:top w:val="single" w:sz="4" w:space="0" w:color="auto"/>
            <w:left w:val="single" w:sz="18" w:space="0" w:color="auto"/>
            <w:bottom w:val="single" w:sz="4" w:space="0" w:color="auto"/>
            <w:right w:val="single" w:sz="4" w:space="0" w:color="auto"/>
          </w:divBdr>
        </w:div>
        <w:div w:id="1995139480">
          <w:marLeft w:val="0"/>
          <w:marRight w:val="0"/>
          <w:marTop w:val="0"/>
          <w:marBottom w:val="92"/>
          <w:divBdr>
            <w:top w:val="single" w:sz="4" w:space="0" w:color="auto"/>
            <w:left w:val="single" w:sz="18" w:space="0" w:color="auto"/>
            <w:bottom w:val="single" w:sz="4" w:space="0" w:color="auto"/>
            <w:right w:val="single" w:sz="4" w:space="0" w:color="auto"/>
          </w:divBdr>
        </w:div>
        <w:div w:id="325207508">
          <w:marLeft w:val="0"/>
          <w:marRight w:val="0"/>
          <w:marTop w:val="92"/>
          <w:marBottom w:val="0"/>
          <w:divBdr>
            <w:top w:val="single" w:sz="4" w:space="0" w:color="D5DDC6"/>
            <w:left w:val="single" w:sz="4" w:space="3" w:color="D5DDC6"/>
            <w:bottom w:val="single" w:sz="4" w:space="0" w:color="D5DDC6"/>
            <w:right w:val="single" w:sz="4" w:space="0" w:color="D5DDC6"/>
          </w:divBdr>
        </w:div>
        <w:div w:id="1976444645">
          <w:marLeft w:val="0"/>
          <w:marRight w:val="0"/>
          <w:marTop w:val="0"/>
          <w:marBottom w:val="92"/>
          <w:divBdr>
            <w:top w:val="single" w:sz="4" w:space="0" w:color="auto"/>
            <w:left w:val="single" w:sz="18" w:space="0" w:color="auto"/>
            <w:bottom w:val="single" w:sz="4" w:space="0" w:color="auto"/>
            <w:right w:val="single" w:sz="4" w:space="0" w:color="auto"/>
          </w:divBdr>
        </w:div>
        <w:div w:id="33502768">
          <w:marLeft w:val="0"/>
          <w:marRight w:val="0"/>
          <w:marTop w:val="0"/>
          <w:marBottom w:val="92"/>
          <w:divBdr>
            <w:top w:val="single" w:sz="4" w:space="0" w:color="auto"/>
            <w:left w:val="single" w:sz="18" w:space="0" w:color="auto"/>
            <w:bottom w:val="single" w:sz="4" w:space="0" w:color="auto"/>
            <w:right w:val="single" w:sz="4" w:space="0" w:color="auto"/>
          </w:divBdr>
        </w:div>
        <w:div w:id="1658992232">
          <w:marLeft w:val="0"/>
          <w:marRight w:val="0"/>
          <w:marTop w:val="92"/>
          <w:marBottom w:val="0"/>
          <w:divBdr>
            <w:top w:val="single" w:sz="4" w:space="0" w:color="D5DDC6"/>
            <w:left w:val="single" w:sz="4" w:space="3" w:color="D5DDC6"/>
            <w:bottom w:val="single" w:sz="4" w:space="0" w:color="D5DDC6"/>
            <w:right w:val="single" w:sz="4" w:space="0" w:color="D5DDC6"/>
          </w:divBdr>
        </w:div>
        <w:div w:id="886721598">
          <w:marLeft w:val="0"/>
          <w:marRight w:val="0"/>
          <w:marTop w:val="0"/>
          <w:marBottom w:val="92"/>
          <w:divBdr>
            <w:top w:val="single" w:sz="4" w:space="0" w:color="auto"/>
            <w:left w:val="single" w:sz="18" w:space="0" w:color="auto"/>
            <w:bottom w:val="single" w:sz="4" w:space="0" w:color="auto"/>
            <w:right w:val="single" w:sz="4" w:space="0" w:color="auto"/>
          </w:divBdr>
        </w:div>
        <w:div w:id="1478255834">
          <w:marLeft w:val="0"/>
          <w:marRight w:val="0"/>
          <w:marTop w:val="0"/>
          <w:marBottom w:val="92"/>
          <w:divBdr>
            <w:top w:val="single" w:sz="4" w:space="0" w:color="auto"/>
            <w:left w:val="single" w:sz="18" w:space="0" w:color="auto"/>
            <w:bottom w:val="single" w:sz="4" w:space="0" w:color="auto"/>
            <w:right w:val="single" w:sz="4" w:space="0" w:color="auto"/>
          </w:divBdr>
        </w:div>
        <w:div w:id="435683371">
          <w:marLeft w:val="0"/>
          <w:marRight w:val="0"/>
          <w:marTop w:val="92"/>
          <w:marBottom w:val="0"/>
          <w:divBdr>
            <w:top w:val="single" w:sz="4" w:space="0" w:color="D5DDC6"/>
            <w:left w:val="single" w:sz="4" w:space="3" w:color="D5DDC6"/>
            <w:bottom w:val="single" w:sz="4" w:space="0" w:color="D5DDC6"/>
            <w:right w:val="single" w:sz="4" w:space="0" w:color="D5DDC6"/>
          </w:divBdr>
        </w:div>
        <w:div w:id="567884395">
          <w:marLeft w:val="0"/>
          <w:marRight w:val="0"/>
          <w:marTop w:val="0"/>
          <w:marBottom w:val="92"/>
          <w:divBdr>
            <w:top w:val="single" w:sz="4" w:space="0" w:color="auto"/>
            <w:left w:val="single" w:sz="18" w:space="0" w:color="auto"/>
            <w:bottom w:val="single" w:sz="4" w:space="0" w:color="auto"/>
            <w:right w:val="single" w:sz="4" w:space="0" w:color="auto"/>
          </w:divBdr>
        </w:div>
        <w:div w:id="1301960113">
          <w:marLeft w:val="0"/>
          <w:marRight w:val="0"/>
          <w:marTop w:val="0"/>
          <w:marBottom w:val="92"/>
          <w:divBdr>
            <w:top w:val="single" w:sz="4" w:space="0" w:color="auto"/>
            <w:left w:val="single" w:sz="18" w:space="0" w:color="auto"/>
            <w:bottom w:val="single" w:sz="4" w:space="0" w:color="auto"/>
            <w:right w:val="single" w:sz="4" w:space="0" w:color="auto"/>
          </w:divBdr>
        </w:div>
        <w:div w:id="417482117">
          <w:marLeft w:val="0"/>
          <w:marRight w:val="0"/>
          <w:marTop w:val="92"/>
          <w:marBottom w:val="0"/>
          <w:divBdr>
            <w:top w:val="single" w:sz="4" w:space="0" w:color="D5DDC6"/>
            <w:left w:val="single" w:sz="4" w:space="3" w:color="D5DDC6"/>
            <w:bottom w:val="single" w:sz="4" w:space="0" w:color="D5DDC6"/>
            <w:right w:val="single" w:sz="4" w:space="0" w:color="D5DDC6"/>
          </w:divBdr>
        </w:div>
        <w:div w:id="768162596">
          <w:marLeft w:val="0"/>
          <w:marRight w:val="0"/>
          <w:marTop w:val="0"/>
          <w:marBottom w:val="92"/>
          <w:divBdr>
            <w:top w:val="single" w:sz="4" w:space="0" w:color="auto"/>
            <w:left w:val="single" w:sz="18" w:space="0" w:color="auto"/>
            <w:bottom w:val="single" w:sz="4" w:space="0" w:color="auto"/>
            <w:right w:val="single" w:sz="4" w:space="0" w:color="auto"/>
          </w:divBdr>
        </w:div>
        <w:div w:id="731658125">
          <w:marLeft w:val="0"/>
          <w:marRight w:val="0"/>
          <w:marTop w:val="0"/>
          <w:marBottom w:val="92"/>
          <w:divBdr>
            <w:top w:val="single" w:sz="4" w:space="0" w:color="auto"/>
            <w:left w:val="single" w:sz="18" w:space="0" w:color="auto"/>
            <w:bottom w:val="single" w:sz="4" w:space="0" w:color="auto"/>
            <w:right w:val="single" w:sz="4" w:space="0" w:color="auto"/>
          </w:divBdr>
        </w:div>
        <w:div w:id="1160345595">
          <w:marLeft w:val="0"/>
          <w:marRight w:val="0"/>
          <w:marTop w:val="92"/>
          <w:marBottom w:val="0"/>
          <w:divBdr>
            <w:top w:val="single" w:sz="4" w:space="0" w:color="D5DDC6"/>
            <w:left w:val="single" w:sz="4" w:space="3" w:color="D5DDC6"/>
            <w:bottom w:val="single" w:sz="4" w:space="0" w:color="D5DDC6"/>
            <w:right w:val="single" w:sz="4" w:space="0" w:color="D5DDC6"/>
          </w:divBdr>
        </w:div>
        <w:div w:id="537082013">
          <w:marLeft w:val="0"/>
          <w:marRight w:val="0"/>
          <w:marTop w:val="0"/>
          <w:marBottom w:val="92"/>
          <w:divBdr>
            <w:top w:val="single" w:sz="4" w:space="0" w:color="auto"/>
            <w:left w:val="single" w:sz="18" w:space="0" w:color="auto"/>
            <w:bottom w:val="single" w:sz="4" w:space="0" w:color="auto"/>
            <w:right w:val="single" w:sz="4" w:space="0" w:color="auto"/>
          </w:divBdr>
        </w:div>
        <w:div w:id="1061757441">
          <w:marLeft w:val="0"/>
          <w:marRight w:val="0"/>
          <w:marTop w:val="0"/>
          <w:marBottom w:val="92"/>
          <w:divBdr>
            <w:top w:val="single" w:sz="4" w:space="0" w:color="auto"/>
            <w:left w:val="single" w:sz="18" w:space="0" w:color="auto"/>
            <w:bottom w:val="single" w:sz="4" w:space="0" w:color="auto"/>
            <w:right w:val="single" w:sz="4" w:space="0" w:color="auto"/>
          </w:divBdr>
        </w:div>
        <w:div w:id="466314684">
          <w:marLeft w:val="0"/>
          <w:marRight w:val="0"/>
          <w:marTop w:val="92"/>
          <w:marBottom w:val="0"/>
          <w:divBdr>
            <w:top w:val="single" w:sz="4" w:space="0" w:color="D5DDC6"/>
            <w:left w:val="single" w:sz="4" w:space="3" w:color="D5DDC6"/>
            <w:bottom w:val="single" w:sz="4" w:space="0" w:color="D5DDC6"/>
            <w:right w:val="single" w:sz="4" w:space="0" w:color="D5DDC6"/>
          </w:divBdr>
        </w:div>
        <w:div w:id="1301956038">
          <w:marLeft w:val="0"/>
          <w:marRight w:val="0"/>
          <w:marTop w:val="0"/>
          <w:marBottom w:val="92"/>
          <w:divBdr>
            <w:top w:val="single" w:sz="4" w:space="0" w:color="auto"/>
            <w:left w:val="single" w:sz="18" w:space="0" w:color="auto"/>
            <w:bottom w:val="single" w:sz="4" w:space="0" w:color="auto"/>
            <w:right w:val="single" w:sz="4" w:space="0" w:color="auto"/>
          </w:divBdr>
        </w:div>
        <w:div w:id="1246841324">
          <w:marLeft w:val="0"/>
          <w:marRight w:val="0"/>
          <w:marTop w:val="0"/>
          <w:marBottom w:val="92"/>
          <w:divBdr>
            <w:top w:val="single" w:sz="4" w:space="0" w:color="auto"/>
            <w:left w:val="single" w:sz="18" w:space="0" w:color="auto"/>
            <w:bottom w:val="single" w:sz="4" w:space="0" w:color="auto"/>
            <w:right w:val="single" w:sz="4" w:space="0" w:color="auto"/>
          </w:divBdr>
        </w:div>
        <w:div w:id="60249215">
          <w:marLeft w:val="0"/>
          <w:marRight w:val="0"/>
          <w:marTop w:val="92"/>
          <w:marBottom w:val="0"/>
          <w:divBdr>
            <w:top w:val="single" w:sz="4" w:space="0" w:color="D5DDC6"/>
            <w:left w:val="single" w:sz="4" w:space="3" w:color="D5DDC6"/>
            <w:bottom w:val="single" w:sz="4" w:space="0" w:color="D5DDC6"/>
            <w:right w:val="single" w:sz="4" w:space="0" w:color="D5DDC6"/>
          </w:divBdr>
        </w:div>
        <w:div w:id="872810190">
          <w:marLeft w:val="0"/>
          <w:marRight w:val="0"/>
          <w:marTop w:val="0"/>
          <w:marBottom w:val="92"/>
          <w:divBdr>
            <w:top w:val="single" w:sz="4" w:space="0" w:color="auto"/>
            <w:left w:val="single" w:sz="18" w:space="0" w:color="auto"/>
            <w:bottom w:val="single" w:sz="4" w:space="0" w:color="auto"/>
            <w:right w:val="single" w:sz="4" w:space="0" w:color="auto"/>
          </w:divBdr>
        </w:div>
        <w:div w:id="1939290615">
          <w:marLeft w:val="0"/>
          <w:marRight w:val="0"/>
          <w:marTop w:val="0"/>
          <w:marBottom w:val="92"/>
          <w:divBdr>
            <w:top w:val="single" w:sz="4" w:space="0" w:color="auto"/>
            <w:left w:val="single" w:sz="18" w:space="0" w:color="auto"/>
            <w:bottom w:val="single" w:sz="4" w:space="0" w:color="auto"/>
            <w:right w:val="single" w:sz="4" w:space="0" w:color="auto"/>
          </w:divBdr>
        </w:div>
        <w:div w:id="1657952704">
          <w:marLeft w:val="0"/>
          <w:marRight w:val="0"/>
          <w:marTop w:val="92"/>
          <w:marBottom w:val="0"/>
          <w:divBdr>
            <w:top w:val="single" w:sz="4" w:space="0" w:color="D5DDC6"/>
            <w:left w:val="single" w:sz="4" w:space="3" w:color="D5DDC6"/>
            <w:bottom w:val="single" w:sz="4" w:space="0" w:color="D5DDC6"/>
            <w:right w:val="single" w:sz="4" w:space="0" w:color="D5DDC6"/>
          </w:divBdr>
        </w:div>
        <w:div w:id="119148110">
          <w:marLeft w:val="0"/>
          <w:marRight w:val="0"/>
          <w:marTop w:val="0"/>
          <w:marBottom w:val="92"/>
          <w:divBdr>
            <w:top w:val="single" w:sz="4" w:space="0" w:color="auto"/>
            <w:left w:val="single" w:sz="18" w:space="0" w:color="auto"/>
            <w:bottom w:val="single" w:sz="4" w:space="0" w:color="auto"/>
            <w:right w:val="single" w:sz="4" w:space="0" w:color="auto"/>
          </w:divBdr>
        </w:div>
        <w:div w:id="1730882144">
          <w:marLeft w:val="0"/>
          <w:marRight w:val="0"/>
          <w:marTop w:val="0"/>
          <w:marBottom w:val="92"/>
          <w:divBdr>
            <w:top w:val="single" w:sz="4" w:space="0" w:color="auto"/>
            <w:left w:val="single" w:sz="18" w:space="0" w:color="auto"/>
            <w:bottom w:val="single" w:sz="4" w:space="0" w:color="auto"/>
            <w:right w:val="single" w:sz="4" w:space="0" w:color="auto"/>
          </w:divBdr>
        </w:div>
        <w:div w:id="978877998">
          <w:marLeft w:val="0"/>
          <w:marRight w:val="0"/>
          <w:marTop w:val="92"/>
          <w:marBottom w:val="0"/>
          <w:divBdr>
            <w:top w:val="single" w:sz="4" w:space="0" w:color="D5DDC6"/>
            <w:left w:val="single" w:sz="4" w:space="3" w:color="D5DDC6"/>
            <w:bottom w:val="single" w:sz="4" w:space="0" w:color="D5DDC6"/>
            <w:right w:val="single" w:sz="4" w:space="0" w:color="D5DDC6"/>
          </w:divBdr>
        </w:div>
        <w:div w:id="1331643113">
          <w:marLeft w:val="0"/>
          <w:marRight w:val="0"/>
          <w:marTop w:val="0"/>
          <w:marBottom w:val="92"/>
          <w:divBdr>
            <w:top w:val="single" w:sz="4" w:space="0" w:color="auto"/>
            <w:left w:val="single" w:sz="18" w:space="0" w:color="auto"/>
            <w:bottom w:val="single" w:sz="4" w:space="0" w:color="auto"/>
            <w:right w:val="single" w:sz="4" w:space="0" w:color="auto"/>
          </w:divBdr>
        </w:div>
        <w:div w:id="1190221488">
          <w:marLeft w:val="0"/>
          <w:marRight w:val="0"/>
          <w:marTop w:val="0"/>
          <w:marBottom w:val="92"/>
          <w:divBdr>
            <w:top w:val="single" w:sz="4" w:space="0" w:color="auto"/>
            <w:left w:val="single" w:sz="18" w:space="0" w:color="auto"/>
            <w:bottom w:val="single" w:sz="4" w:space="0" w:color="auto"/>
            <w:right w:val="single" w:sz="4" w:space="0" w:color="auto"/>
          </w:divBdr>
        </w:div>
        <w:div w:id="1138651157">
          <w:marLeft w:val="0"/>
          <w:marRight w:val="0"/>
          <w:marTop w:val="92"/>
          <w:marBottom w:val="0"/>
          <w:divBdr>
            <w:top w:val="single" w:sz="4" w:space="0" w:color="D5DDC6"/>
            <w:left w:val="single" w:sz="4" w:space="3" w:color="D5DDC6"/>
            <w:bottom w:val="single" w:sz="4" w:space="0" w:color="D5DDC6"/>
            <w:right w:val="single" w:sz="4" w:space="0" w:color="D5DDC6"/>
          </w:divBdr>
        </w:div>
        <w:div w:id="564220710">
          <w:marLeft w:val="0"/>
          <w:marRight w:val="0"/>
          <w:marTop w:val="0"/>
          <w:marBottom w:val="92"/>
          <w:divBdr>
            <w:top w:val="single" w:sz="4" w:space="0" w:color="auto"/>
            <w:left w:val="single" w:sz="18" w:space="0" w:color="auto"/>
            <w:bottom w:val="single" w:sz="4" w:space="0" w:color="auto"/>
            <w:right w:val="single" w:sz="4" w:space="0" w:color="auto"/>
          </w:divBdr>
        </w:div>
        <w:div w:id="717751715">
          <w:marLeft w:val="0"/>
          <w:marRight w:val="0"/>
          <w:marTop w:val="0"/>
          <w:marBottom w:val="92"/>
          <w:divBdr>
            <w:top w:val="single" w:sz="4" w:space="0" w:color="auto"/>
            <w:left w:val="single" w:sz="18" w:space="0" w:color="auto"/>
            <w:bottom w:val="single" w:sz="4" w:space="0" w:color="auto"/>
            <w:right w:val="single" w:sz="4" w:space="0" w:color="auto"/>
          </w:divBdr>
        </w:div>
        <w:div w:id="986204188">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803420220">
      <w:bodyDiv w:val="1"/>
      <w:marLeft w:val="0"/>
      <w:marRight w:val="0"/>
      <w:marTop w:val="0"/>
      <w:marBottom w:val="0"/>
      <w:divBdr>
        <w:top w:val="none" w:sz="0" w:space="0" w:color="auto"/>
        <w:left w:val="none" w:sz="0" w:space="0" w:color="auto"/>
        <w:bottom w:val="none" w:sz="0" w:space="0" w:color="auto"/>
        <w:right w:val="none" w:sz="0" w:space="0" w:color="auto"/>
      </w:divBdr>
      <w:divsChild>
        <w:div w:id="303775906">
          <w:marLeft w:val="0"/>
          <w:marRight w:val="0"/>
          <w:marTop w:val="115"/>
          <w:marBottom w:val="115"/>
          <w:divBdr>
            <w:top w:val="none" w:sz="0" w:space="0" w:color="auto"/>
            <w:left w:val="none" w:sz="0" w:space="0" w:color="auto"/>
            <w:bottom w:val="none" w:sz="0" w:space="0" w:color="auto"/>
            <w:right w:val="none" w:sz="0" w:space="0" w:color="auto"/>
          </w:divBdr>
          <w:divsChild>
            <w:div w:id="673608225">
              <w:marLeft w:val="0"/>
              <w:marRight w:val="0"/>
              <w:marTop w:val="100"/>
              <w:marBottom w:val="100"/>
              <w:divBdr>
                <w:top w:val="none" w:sz="0" w:space="0" w:color="auto"/>
                <w:left w:val="none" w:sz="0" w:space="0" w:color="auto"/>
                <w:bottom w:val="none" w:sz="0" w:space="0" w:color="auto"/>
                <w:right w:val="none" w:sz="0" w:space="0" w:color="auto"/>
              </w:divBdr>
              <w:divsChild>
                <w:div w:id="451100357">
                  <w:marLeft w:val="0"/>
                  <w:marRight w:val="0"/>
                  <w:marTop w:val="0"/>
                  <w:marBottom w:val="0"/>
                  <w:divBdr>
                    <w:top w:val="none" w:sz="0" w:space="0" w:color="auto"/>
                    <w:left w:val="none" w:sz="0" w:space="0" w:color="auto"/>
                    <w:bottom w:val="none" w:sz="0" w:space="0" w:color="auto"/>
                    <w:right w:val="none" w:sz="0" w:space="0" w:color="auto"/>
                  </w:divBdr>
                  <w:divsChild>
                    <w:div w:id="82339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639376">
          <w:marLeft w:val="0"/>
          <w:marRight w:val="0"/>
          <w:marTop w:val="0"/>
          <w:marBottom w:val="92"/>
          <w:divBdr>
            <w:top w:val="single" w:sz="4" w:space="0" w:color="auto"/>
            <w:left w:val="single" w:sz="18" w:space="0" w:color="auto"/>
            <w:bottom w:val="single" w:sz="4" w:space="0" w:color="auto"/>
            <w:right w:val="single" w:sz="4" w:space="0" w:color="auto"/>
          </w:divBdr>
        </w:div>
        <w:div w:id="2128573173">
          <w:marLeft w:val="0"/>
          <w:marRight w:val="0"/>
          <w:marTop w:val="0"/>
          <w:marBottom w:val="92"/>
          <w:divBdr>
            <w:top w:val="single" w:sz="4" w:space="0" w:color="auto"/>
            <w:left w:val="single" w:sz="18" w:space="0" w:color="auto"/>
            <w:bottom w:val="single" w:sz="4" w:space="0" w:color="auto"/>
            <w:right w:val="single" w:sz="4" w:space="0" w:color="auto"/>
          </w:divBdr>
        </w:div>
        <w:div w:id="1500850844">
          <w:marLeft w:val="0"/>
          <w:marRight w:val="0"/>
          <w:marTop w:val="92"/>
          <w:marBottom w:val="0"/>
          <w:divBdr>
            <w:top w:val="single" w:sz="4" w:space="0" w:color="D5DDC6"/>
            <w:left w:val="single" w:sz="4" w:space="3" w:color="D5DDC6"/>
            <w:bottom w:val="single" w:sz="4" w:space="0" w:color="D5DDC6"/>
            <w:right w:val="single" w:sz="4" w:space="0" w:color="D5DDC6"/>
          </w:divBdr>
        </w:div>
        <w:div w:id="62148108">
          <w:marLeft w:val="0"/>
          <w:marRight w:val="0"/>
          <w:marTop w:val="0"/>
          <w:marBottom w:val="92"/>
          <w:divBdr>
            <w:top w:val="single" w:sz="4" w:space="0" w:color="auto"/>
            <w:left w:val="single" w:sz="18" w:space="0" w:color="auto"/>
            <w:bottom w:val="single" w:sz="4" w:space="0" w:color="auto"/>
            <w:right w:val="single" w:sz="4" w:space="0" w:color="auto"/>
          </w:divBdr>
        </w:div>
        <w:div w:id="1188955584">
          <w:marLeft w:val="0"/>
          <w:marRight w:val="0"/>
          <w:marTop w:val="0"/>
          <w:marBottom w:val="92"/>
          <w:divBdr>
            <w:top w:val="single" w:sz="4" w:space="0" w:color="auto"/>
            <w:left w:val="single" w:sz="18" w:space="0" w:color="auto"/>
            <w:bottom w:val="single" w:sz="4" w:space="0" w:color="auto"/>
            <w:right w:val="single" w:sz="4" w:space="0" w:color="auto"/>
          </w:divBdr>
        </w:div>
        <w:div w:id="534537192">
          <w:marLeft w:val="0"/>
          <w:marRight w:val="0"/>
          <w:marTop w:val="92"/>
          <w:marBottom w:val="0"/>
          <w:divBdr>
            <w:top w:val="single" w:sz="4" w:space="0" w:color="D5DDC6"/>
            <w:left w:val="single" w:sz="4" w:space="3" w:color="D5DDC6"/>
            <w:bottom w:val="single" w:sz="4" w:space="0" w:color="D5DDC6"/>
            <w:right w:val="single" w:sz="4" w:space="0" w:color="D5DDC6"/>
          </w:divBdr>
        </w:div>
        <w:div w:id="1009330786">
          <w:marLeft w:val="0"/>
          <w:marRight w:val="0"/>
          <w:marTop w:val="0"/>
          <w:marBottom w:val="92"/>
          <w:divBdr>
            <w:top w:val="single" w:sz="4" w:space="0" w:color="auto"/>
            <w:left w:val="single" w:sz="18" w:space="0" w:color="auto"/>
            <w:bottom w:val="single" w:sz="4" w:space="0" w:color="auto"/>
            <w:right w:val="single" w:sz="4" w:space="0" w:color="auto"/>
          </w:divBdr>
        </w:div>
        <w:div w:id="898394470">
          <w:marLeft w:val="0"/>
          <w:marRight w:val="0"/>
          <w:marTop w:val="0"/>
          <w:marBottom w:val="92"/>
          <w:divBdr>
            <w:top w:val="single" w:sz="4" w:space="0" w:color="auto"/>
            <w:left w:val="single" w:sz="18" w:space="0" w:color="auto"/>
            <w:bottom w:val="single" w:sz="4" w:space="0" w:color="auto"/>
            <w:right w:val="single" w:sz="4" w:space="0" w:color="auto"/>
          </w:divBdr>
        </w:div>
        <w:div w:id="358700438">
          <w:marLeft w:val="0"/>
          <w:marRight w:val="0"/>
          <w:marTop w:val="92"/>
          <w:marBottom w:val="0"/>
          <w:divBdr>
            <w:top w:val="single" w:sz="4" w:space="0" w:color="D5DDC6"/>
            <w:left w:val="single" w:sz="4" w:space="3" w:color="D5DDC6"/>
            <w:bottom w:val="single" w:sz="4" w:space="0" w:color="D5DDC6"/>
            <w:right w:val="single" w:sz="4" w:space="0" w:color="D5DDC6"/>
          </w:divBdr>
        </w:div>
        <w:div w:id="2069303857">
          <w:marLeft w:val="0"/>
          <w:marRight w:val="0"/>
          <w:marTop w:val="0"/>
          <w:marBottom w:val="92"/>
          <w:divBdr>
            <w:top w:val="single" w:sz="4" w:space="0" w:color="auto"/>
            <w:left w:val="single" w:sz="18" w:space="0" w:color="auto"/>
            <w:bottom w:val="single" w:sz="4" w:space="0" w:color="auto"/>
            <w:right w:val="single" w:sz="4" w:space="0" w:color="auto"/>
          </w:divBdr>
        </w:div>
        <w:div w:id="951979151">
          <w:marLeft w:val="0"/>
          <w:marRight w:val="0"/>
          <w:marTop w:val="0"/>
          <w:marBottom w:val="92"/>
          <w:divBdr>
            <w:top w:val="single" w:sz="4" w:space="0" w:color="auto"/>
            <w:left w:val="single" w:sz="18" w:space="0" w:color="auto"/>
            <w:bottom w:val="single" w:sz="4" w:space="0" w:color="auto"/>
            <w:right w:val="single" w:sz="4" w:space="0" w:color="auto"/>
          </w:divBdr>
        </w:div>
        <w:div w:id="719862707">
          <w:marLeft w:val="0"/>
          <w:marRight w:val="0"/>
          <w:marTop w:val="0"/>
          <w:marBottom w:val="92"/>
          <w:divBdr>
            <w:top w:val="single" w:sz="4" w:space="0" w:color="auto"/>
            <w:left w:val="single" w:sz="18" w:space="0" w:color="auto"/>
            <w:bottom w:val="single" w:sz="4" w:space="0" w:color="auto"/>
            <w:right w:val="single" w:sz="4" w:space="0" w:color="auto"/>
          </w:divBdr>
        </w:div>
        <w:div w:id="1385448052">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824392128">
      <w:bodyDiv w:val="1"/>
      <w:marLeft w:val="0"/>
      <w:marRight w:val="0"/>
      <w:marTop w:val="0"/>
      <w:marBottom w:val="0"/>
      <w:divBdr>
        <w:top w:val="none" w:sz="0" w:space="0" w:color="auto"/>
        <w:left w:val="none" w:sz="0" w:space="0" w:color="auto"/>
        <w:bottom w:val="none" w:sz="0" w:space="0" w:color="auto"/>
        <w:right w:val="none" w:sz="0" w:space="0" w:color="auto"/>
      </w:divBdr>
      <w:divsChild>
        <w:div w:id="733939482">
          <w:marLeft w:val="0"/>
          <w:marRight w:val="0"/>
          <w:marTop w:val="0"/>
          <w:marBottom w:val="0"/>
          <w:divBdr>
            <w:top w:val="none" w:sz="0" w:space="0" w:color="auto"/>
            <w:left w:val="none" w:sz="0" w:space="0" w:color="auto"/>
            <w:bottom w:val="none" w:sz="0" w:space="0" w:color="auto"/>
            <w:right w:val="none" w:sz="0" w:space="0" w:color="auto"/>
          </w:divBdr>
        </w:div>
        <w:div w:id="1513717104">
          <w:marLeft w:val="0"/>
          <w:marRight w:val="0"/>
          <w:marTop w:val="360"/>
          <w:marBottom w:val="0"/>
          <w:divBdr>
            <w:top w:val="none" w:sz="0" w:space="0" w:color="auto"/>
            <w:left w:val="none" w:sz="0" w:space="0" w:color="auto"/>
            <w:bottom w:val="single" w:sz="8" w:space="6" w:color="D9DCDF"/>
            <w:right w:val="none" w:sz="0" w:space="0" w:color="auto"/>
          </w:divBdr>
          <w:divsChild>
            <w:div w:id="2087604053">
              <w:marLeft w:val="0"/>
              <w:marRight w:val="0"/>
              <w:marTop w:val="0"/>
              <w:marBottom w:val="300"/>
              <w:divBdr>
                <w:top w:val="none" w:sz="0" w:space="0" w:color="auto"/>
                <w:left w:val="none" w:sz="0" w:space="0" w:color="auto"/>
                <w:bottom w:val="none" w:sz="0" w:space="0" w:color="auto"/>
                <w:right w:val="none" w:sz="0" w:space="0" w:color="auto"/>
              </w:divBdr>
            </w:div>
            <w:div w:id="284893955">
              <w:marLeft w:val="0"/>
              <w:marRight w:val="0"/>
              <w:marTop w:val="0"/>
              <w:marBottom w:val="300"/>
              <w:divBdr>
                <w:top w:val="none" w:sz="0" w:space="0" w:color="auto"/>
                <w:left w:val="none" w:sz="0" w:space="0" w:color="auto"/>
                <w:bottom w:val="none" w:sz="0" w:space="0" w:color="auto"/>
                <w:right w:val="none" w:sz="0" w:space="0" w:color="auto"/>
              </w:divBdr>
            </w:div>
            <w:div w:id="135925087">
              <w:marLeft w:val="0"/>
              <w:marRight w:val="0"/>
              <w:marTop w:val="0"/>
              <w:marBottom w:val="300"/>
              <w:divBdr>
                <w:top w:val="none" w:sz="0" w:space="0" w:color="auto"/>
                <w:left w:val="none" w:sz="0" w:space="0" w:color="auto"/>
                <w:bottom w:val="none" w:sz="0" w:space="0" w:color="auto"/>
                <w:right w:val="none" w:sz="0" w:space="0" w:color="auto"/>
              </w:divBdr>
            </w:div>
            <w:div w:id="306937756">
              <w:marLeft w:val="0"/>
              <w:marRight w:val="0"/>
              <w:marTop w:val="0"/>
              <w:marBottom w:val="300"/>
              <w:divBdr>
                <w:top w:val="none" w:sz="0" w:space="0" w:color="auto"/>
                <w:left w:val="none" w:sz="0" w:space="0" w:color="auto"/>
                <w:bottom w:val="none" w:sz="0" w:space="0" w:color="auto"/>
                <w:right w:val="none" w:sz="0" w:space="0" w:color="auto"/>
              </w:divBdr>
            </w:div>
            <w:div w:id="790972435">
              <w:marLeft w:val="0"/>
              <w:marRight w:val="0"/>
              <w:marTop w:val="0"/>
              <w:marBottom w:val="300"/>
              <w:divBdr>
                <w:top w:val="none" w:sz="0" w:space="0" w:color="auto"/>
                <w:left w:val="none" w:sz="0" w:space="0" w:color="auto"/>
                <w:bottom w:val="none" w:sz="0" w:space="0" w:color="auto"/>
                <w:right w:val="none" w:sz="0" w:space="0" w:color="auto"/>
              </w:divBdr>
            </w:div>
            <w:div w:id="708842523">
              <w:marLeft w:val="0"/>
              <w:marRight w:val="0"/>
              <w:marTop w:val="0"/>
              <w:marBottom w:val="300"/>
              <w:divBdr>
                <w:top w:val="none" w:sz="0" w:space="0" w:color="auto"/>
                <w:left w:val="none" w:sz="0" w:space="0" w:color="auto"/>
                <w:bottom w:val="none" w:sz="0" w:space="0" w:color="auto"/>
                <w:right w:val="none" w:sz="0" w:space="0" w:color="auto"/>
              </w:divBdr>
            </w:div>
            <w:div w:id="1576621721">
              <w:marLeft w:val="0"/>
              <w:marRight w:val="0"/>
              <w:marTop w:val="0"/>
              <w:marBottom w:val="300"/>
              <w:divBdr>
                <w:top w:val="none" w:sz="0" w:space="0" w:color="auto"/>
                <w:left w:val="none" w:sz="0" w:space="0" w:color="auto"/>
                <w:bottom w:val="none" w:sz="0" w:space="0" w:color="auto"/>
                <w:right w:val="none" w:sz="0" w:space="0" w:color="auto"/>
              </w:divBdr>
            </w:div>
            <w:div w:id="1514881683">
              <w:marLeft w:val="0"/>
              <w:marRight w:val="0"/>
              <w:marTop w:val="0"/>
              <w:marBottom w:val="300"/>
              <w:divBdr>
                <w:top w:val="none" w:sz="0" w:space="0" w:color="auto"/>
                <w:left w:val="none" w:sz="0" w:space="0" w:color="auto"/>
                <w:bottom w:val="none" w:sz="0" w:space="0" w:color="auto"/>
                <w:right w:val="none" w:sz="0" w:space="0" w:color="auto"/>
              </w:divBdr>
            </w:div>
            <w:div w:id="652029165">
              <w:marLeft w:val="0"/>
              <w:marRight w:val="0"/>
              <w:marTop w:val="0"/>
              <w:marBottom w:val="300"/>
              <w:divBdr>
                <w:top w:val="none" w:sz="0" w:space="0" w:color="auto"/>
                <w:left w:val="none" w:sz="0" w:space="0" w:color="auto"/>
                <w:bottom w:val="none" w:sz="0" w:space="0" w:color="auto"/>
                <w:right w:val="none" w:sz="0" w:space="0" w:color="auto"/>
              </w:divBdr>
            </w:div>
            <w:div w:id="467817649">
              <w:marLeft w:val="0"/>
              <w:marRight w:val="0"/>
              <w:marTop w:val="0"/>
              <w:marBottom w:val="300"/>
              <w:divBdr>
                <w:top w:val="none" w:sz="0" w:space="0" w:color="auto"/>
                <w:left w:val="none" w:sz="0" w:space="0" w:color="auto"/>
                <w:bottom w:val="none" w:sz="0" w:space="0" w:color="auto"/>
                <w:right w:val="none" w:sz="0" w:space="0" w:color="auto"/>
              </w:divBdr>
            </w:div>
            <w:div w:id="746727715">
              <w:marLeft w:val="0"/>
              <w:marRight w:val="0"/>
              <w:marTop w:val="0"/>
              <w:marBottom w:val="300"/>
              <w:divBdr>
                <w:top w:val="none" w:sz="0" w:space="0" w:color="auto"/>
                <w:left w:val="none" w:sz="0" w:space="0" w:color="auto"/>
                <w:bottom w:val="none" w:sz="0" w:space="0" w:color="auto"/>
                <w:right w:val="none" w:sz="0" w:space="0" w:color="auto"/>
              </w:divBdr>
            </w:div>
            <w:div w:id="1011832974">
              <w:marLeft w:val="0"/>
              <w:marRight w:val="0"/>
              <w:marTop w:val="0"/>
              <w:marBottom w:val="300"/>
              <w:divBdr>
                <w:top w:val="none" w:sz="0" w:space="0" w:color="auto"/>
                <w:left w:val="none" w:sz="0" w:space="0" w:color="auto"/>
                <w:bottom w:val="none" w:sz="0" w:space="0" w:color="auto"/>
                <w:right w:val="none" w:sz="0" w:space="0" w:color="auto"/>
              </w:divBdr>
            </w:div>
            <w:div w:id="1638366247">
              <w:marLeft w:val="0"/>
              <w:marRight w:val="0"/>
              <w:marTop w:val="0"/>
              <w:marBottom w:val="300"/>
              <w:divBdr>
                <w:top w:val="none" w:sz="0" w:space="0" w:color="auto"/>
                <w:left w:val="none" w:sz="0" w:space="0" w:color="auto"/>
                <w:bottom w:val="none" w:sz="0" w:space="0" w:color="auto"/>
                <w:right w:val="none" w:sz="0" w:space="0" w:color="auto"/>
              </w:divBdr>
            </w:div>
            <w:div w:id="164518940">
              <w:marLeft w:val="0"/>
              <w:marRight w:val="0"/>
              <w:marTop w:val="0"/>
              <w:marBottom w:val="300"/>
              <w:divBdr>
                <w:top w:val="none" w:sz="0" w:space="0" w:color="auto"/>
                <w:left w:val="none" w:sz="0" w:space="0" w:color="auto"/>
                <w:bottom w:val="none" w:sz="0" w:space="0" w:color="auto"/>
                <w:right w:val="none" w:sz="0" w:space="0" w:color="auto"/>
              </w:divBdr>
            </w:div>
            <w:div w:id="1266575048">
              <w:marLeft w:val="0"/>
              <w:marRight w:val="0"/>
              <w:marTop w:val="0"/>
              <w:marBottom w:val="300"/>
              <w:divBdr>
                <w:top w:val="none" w:sz="0" w:space="0" w:color="auto"/>
                <w:left w:val="none" w:sz="0" w:space="0" w:color="auto"/>
                <w:bottom w:val="none" w:sz="0" w:space="0" w:color="auto"/>
                <w:right w:val="none" w:sz="0" w:space="0" w:color="auto"/>
              </w:divBdr>
            </w:div>
            <w:div w:id="774710216">
              <w:marLeft w:val="0"/>
              <w:marRight w:val="0"/>
              <w:marTop w:val="0"/>
              <w:marBottom w:val="300"/>
              <w:divBdr>
                <w:top w:val="none" w:sz="0" w:space="0" w:color="auto"/>
                <w:left w:val="none" w:sz="0" w:space="0" w:color="auto"/>
                <w:bottom w:val="none" w:sz="0" w:space="0" w:color="auto"/>
                <w:right w:val="none" w:sz="0" w:space="0" w:color="auto"/>
              </w:divBdr>
            </w:div>
            <w:div w:id="1378044792">
              <w:marLeft w:val="0"/>
              <w:marRight w:val="0"/>
              <w:marTop w:val="0"/>
              <w:marBottom w:val="300"/>
              <w:divBdr>
                <w:top w:val="none" w:sz="0" w:space="0" w:color="auto"/>
                <w:left w:val="none" w:sz="0" w:space="0" w:color="auto"/>
                <w:bottom w:val="none" w:sz="0" w:space="0" w:color="auto"/>
                <w:right w:val="none" w:sz="0" w:space="0" w:color="auto"/>
              </w:divBdr>
            </w:div>
            <w:div w:id="1184901731">
              <w:marLeft w:val="0"/>
              <w:marRight w:val="0"/>
              <w:marTop w:val="0"/>
              <w:marBottom w:val="300"/>
              <w:divBdr>
                <w:top w:val="none" w:sz="0" w:space="0" w:color="auto"/>
                <w:left w:val="none" w:sz="0" w:space="0" w:color="auto"/>
                <w:bottom w:val="none" w:sz="0" w:space="0" w:color="auto"/>
                <w:right w:val="none" w:sz="0" w:space="0" w:color="auto"/>
              </w:divBdr>
            </w:div>
            <w:div w:id="647175132">
              <w:marLeft w:val="0"/>
              <w:marRight w:val="0"/>
              <w:marTop w:val="0"/>
              <w:marBottom w:val="300"/>
              <w:divBdr>
                <w:top w:val="none" w:sz="0" w:space="0" w:color="auto"/>
                <w:left w:val="none" w:sz="0" w:space="0" w:color="auto"/>
                <w:bottom w:val="none" w:sz="0" w:space="0" w:color="auto"/>
                <w:right w:val="none" w:sz="0" w:space="0" w:color="auto"/>
              </w:divBdr>
            </w:div>
            <w:div w:id="1695155169">
              <w:marLeft w:val="0"/>
              <w:marRight w:val="0"/>
              <w:marTop w:val="0"/>
              <w:marBottom w:val="300"/>
              <w:divBdr>
                <w:top w:val="none" w:sz="0" w:space="0" w:color="auto"/>
                <w:left w:val="none" w:sz="0" w:space="0" w:color="auto"/>
                <w:bottom w:val="none" w:sz="0" w:space="0" w:color="auto"/>
                <w:right w:val="none" w:sz="0" w:space="0" w:color="auto"/>
              </w:divBdr>
            </w:div>
            <w:div w:id="1165588317">
              <w:marLeft w:val="0"/>
              <w:marRight w:val="0"/>
              <w:marTop w:val="0"/>
              <w:marBottom w:val="300"/>
              <w:divBdr>
                <w:top w:val="none" w:sz="0" w:space="0" w:color="auto"/>
                <w:left w:val="none" w:sz="0" w:space="0" w:color="auto"/>
                <w:bottom w:val="none" w:sz="0" w:space="0" w:color="auto"/>
                <w:right w:val="none" w:sz="0" w:space="0" w:color="auto"/>
              </w:divBdr>
            </w:div>
            <w:div w:id="1143085647">
              <w:marLeft w:val="0"/>
              <w:marRight w:val="0"/>
              <w:marTop w:val="0"/>
              <w:marBottom w:val="300"/>
              <w:divBdr>
                <w:top w:val="none" w:sz="0" w:space="0" w:color="auto"/>
                <w:left w:val="none" w:sz="0" w:space="0" w:color="auto"/>
                <w:bottom w:val="none" w:sz="0" w:space="0" w:color="auto"/>
                <w:right w:val="none" w:sz="0" w:space="0" w:color="auto"/>
              </w:divBdr>
            </w:div>
            <w:div w:id="1178931396">
              <w:marLeft w:val="0"/>
              <w:marRight w:val="0"/>
              <w:marTop w:val="0"/>
              <w:marBottom w:val="300"/>
              <w:divBdr>
                <w:top w:val="none" w:sz="0" w:space="0" w:color="auto"/>
                <w:left w:val="none" w:sz="0" w:space="0" w:color="auto"/>
                <w:bottom w:val="none" w:sz="0" w:space="0" w:color="auto"/>
                <w:right w:val="none" w:sz="0" w:space="0" w:color="auto"/>
              </w:divBdr>
            </w:div>
            <w:div w:id="1011373437">
              <w:marLeft w:val="0"/>
              <w:marRight w:val="0"/>
              <w:marTop w:val="0"/>
              <w:marBottom w:val="300"/>
              <w:divBdr>
                <w:top w:val="none" w:sz="0" w:space="0" w:color="auto"/>
                <w:left w:val="none" w:sz="0" w:space="0" w:color="auto"/>
                <w:bottom w:val="none" w:sz="0" w:space="0" w:color="auto"/>
                <w:right w:val="none" w:sz="0" w:space="0" w:color="auto"/>
              </w:divBdr>
            </w:div>
            <w:div w:id="763650808">
              <w:marLeft w:val="0"/>
              <w:marRight w:val="0"/>
              <w:marTop w:val="0"/>
              <w:marBottom w:val="300"/>
              <w:divBdr>
                <w:top w:val="none" w:sz="0" w:space="0" w:color="auto"/>
                <w:left w:val="none" w:sz="0" w:space="0" w:color="auto"/>
                <w:bottom w:val="none" w:sz="0" w:space="0" w:color="auto"/>
                <w:right w:val="none" w:sz="0" w:space="0" w:color="auto"/>
              </w:divBdr>
            </w:div>
            <w:div w:id="1511867324">
              <w:marLeft w:val="0"/>
              <w:marRight w:val="0"/>
              <w:marTop w:val="0"/>
              <w:marBottom w:val="300"/>
              <w:divBdr>
                <w:top w:val="none" w:sz="0" w:space="0" w:color="auto"/>
                <w:left w:val="none" w:sz="0" w:space="0" w:color="auto"/>
                <w:bottom w:val="none" w:sz="0" w:space="0" w:color="auto"/>
                <w:right w:val="none" w:sz="0" w:space="0" w:color="auto"/>
              </w:divBdr>
            </w:div>
            <w:div w:id="324744068">
              <w:marLeft w:val="0"/>
              <w:marRight w:val="0"/>
              <w:marTop w:val="0"/>
              <w:marBottom w:val="300"/>
              <w:divBdr>
                <w:top w:val="none" w:sz="0" w:space="0" w:color="auto"/>
                <w:left w:val="none" w:sz="0" w:space="0" w:color="auto"/>
                <w:bottom w:val="none" w:sz="0" w:space="0" w:color="auto"/>
                <w:right w:val="none" w:sz="0" w:space="0" w:color="auto"/>
              </w:divBdr>
            </w:div>
            <w:div w:id="1804498012">
              <w:marLeft w:val="0"/>
              <w:marRight w:val="0"/>
              <w:marTop w:val="0"/>
              <w:marBottom w:val="300"/>
              <w:divBdr>
                <w:top w:val="none" w:sz="0" w:space="0" w:color="auto"/>
                <w:left w:val="none" w:sz="0" w:space="0" w:color="auto"/>
                <w:bottom w:val="none" w:sz="0" w:space="0" w:color="auto"/>
                <w:right w:val="none" w:sz="0" w:space="0" w:color="auto"/>
              </w:divBdr>
            </w:div>
            <w:div w:id="132913759">
              <w:marLeft w:val="0"/>
              <w:marRight w:val="0"/>
              <w:marTop w:val="0"/>
              <w:marBottom w:val="300"/>
              <w:divBdr>
                <w:top w:val="none" w:sz="0" w:space="0" w:color="auto"/>
                <w:left w:val="none" w:sz="0" w:space="0" w:color="auto"/>
                <w:bottom w:val="none" w:sz="0" w:space="0" w:color="auto"/>
                <w:right w:val="none" w:sz="0" w:space="0" w:color="auto"/>
              </w:divBdr>
            </w:div>
            <w:div w:id="888149581">
              <w:marLeft w:val="0"/>
              <w:marRight w:val="0"/>
              <w:marTop w:val="0"/>
              <w:marBottom w:val="300"/>
              <w:divBdr>
                <w:top w:val="none" w:sz="0" w:space="0" w:color="auto"/>
                <w:left w:val="none" w:sz="0" w:space="0" w:color="auto"/>
                <w:bottom w:val="none" w:sz="0" w:space="0" w:color="auto"/>
                <w:right w:val="none" w:sz="0" w:space="0" w:color="auto"/>
              </w:divBdr>
            </w:div>
            <w:div w:id="620183173">
              <w:marLeft w:val="0"/>
              <w:marRight w:val="0"/>
              <w:marTop w:val="0"/>
              <w:marBottom w:val="300"/>
              <w:divBdr>
                <w:top w:val="none" w:sz="0" w:space="0" w:color="auto"/>
                <w:left w:val="none" w:sz="0" w:space="0" w:color="auto"/>
                <w:bottom w:val="none" w:sz="0" w:space="0" w:color="auto"/>
                <w:right w:val="none" w:sz="0" w:space="0" w:color="auto"/>
              </w:divBdr>
            </w:div>
            <w:div w:id="26218725">
              <w:marLeft w:val="0"/>
              <w:marRight w:val="0"/>
              <w:marTop w:val="0"/>
              <w:marBottom w:val="300"/>
              <w:divBdr>
                <w:top w:val="none" w:sz="0" w:space="0" w:color="auto"/>
                <w:left w:val="none" w:sz="0" w:space="0" w:color="auto"/>
                <w:bottom w:val="none" w:sz="0" w:space="0" w:color="auto"/>
                <w:right w:val="none" w:sz="0" w:space="0" w:color="auto"/>
              </w:divBdr>
            </w:div>
            <w:div w:id="496774758">
              <w:marLeft w:val="0"/>
              <w:marRight w:val="0"/>
              <w:marTop w:val="0"/>
              <w:marBottom w:val="300"/>
              <w:divBdr>
                <w:top w:val="none" w:sz="0" w:space="0" w:color="auto"/>
                <w:left w:val="none" w:sz="0" w:space="0" w:color="auto"/>
                <w:bottom w:val="none" w:sz="0" w:space="0" w:color="auto"/>
                <w:right w:val="none" w:sz="0" w:space="0" w:color="auto"/>
              </w:divBdr>
            </w:div>
            <w:div w:id="382021419">
              <w:marLeft w:val="0"/>
              <w:marRight w:val="0"/>
              <w:marTop w:val="0"/>
              <w:marBottom w:val="300"/>
              <w:divBdr>
                <w:top w:val="none" w:sz="0" w:space="0" w:color="auto"/>
                <w:left w:val="none" w:sz="0" w:space="0" w:color="auto"/>
                <w:bottom w:val="none" w:sz="0" w:space="0" w:color="auto"/>
                <w:right w:val="none" w:sz="0" w:space="0" w:color="auto"/>
              </w:divBdr>
            </w:div>
            <w:div w:id="245462031">
              <w:marLeft w:val="0"/>
              <w:marRight w:val="0"/>
              <w:marTop w:val="0"/>
              <w:marBottom w:val="300"/>
              <w:divBdr>
                <w:top w:val="none" w:sz="0" w:space="0" w:color="auto"/>
                <w:left w:val="none" w:sz="0" w:space="0" w:color="auto"/>
                <w:bottom w:val="none" w:sz="0" w:space="0" w:color="auto"/>
                <w:right w:val="none" w:sz="0" w:space="0" w:color="auto"/>
              </w:divBdr>
            </w:div>
            <w:div w:id="306133270">
              <w:marLeft w:val="0"/>
              <w:marRight w:val="0"/>
              <w:marTop w:val="0"/>
              <w:marBottom w:val="300"/>
              <w:divBdr>
                <w:top w:val="none" w:sz="0" w:space="0" w:color="auto"/>
                <w:left w:val="none" w:sz="0" w:space="0" w:color="auto"/>
                <w:bottom w:val="none" w:sz="0" w:space="0" w:color="auto"/>
                <w:right w:val="none" w:sz="0" w:space="0" w:color="auto"/>
              </w:divBdr>
            </w:div>
            <w:div w:id="671763359">
              <w:marLeft w:val="0"/>
              <w:marRight w:val="0"/>
              <w:marTop w:val="0"/>
              <w:marBottom w:val="300"/>
              <w:divBdr>
                <w:top w:val="none" w:sz="0" w:space="0" w:color="auto"/>
                <w:left w:val="none" w:sz="0" w:space="0" w:color="auto"/>
                <w:bottom w:val="none" w:sz="0" w:space="0" w:color="auto"/>
                <w:right w:val="none" w:sz="0" w:space="0" w:color="auto"/>
              </w:divBdr>
            </w:div>
            <w:div w:id="1003122237">
              <w:marLeft w:val="0"/>
              <w:marRight w:val="0"/>
              <w:marTop w:val="0"/>
              <w:marBottom w:val="300"/>
              <w:divBdr>
                <w:top w:val="none" w:sz="0" w:space="0" w:color="auto"/>
                <w:left w:val="none" w:sz="0" w:space="0" w:color="auto"/>
                <w:bottom w:val="none" w:sz="0" w:space="0" w:color="auto"/>
                <w:right w:val="none" w:sz="0" w:space="0" w:color="auto"/>
              </w:divBdr>
            </w:div>
            <w:div w:id="1208486838">
              <w:marLeft w:val="0"/>
              <w:marRight w:val="0"/>
              <w:marTop w:val="0"/>
              <w:marBottom w:val="300"/>
              <w:divBdr>
                <w:top w:val="none" w:sz="0" w:space="0" w:color="auto"/>
                <w:left w:val="none" w:sz="0" w:space="0" w:color="auto"/>
                <w:bottom w:val="none" w:sz="0" w:space="0" w:color="auto"/>
                <w:right w:val="none" w:sz="0" w:space="0" w:color="auto"/>
              </w:divBdr>
            </w:div>
            <w:div w:id="1236474772">
              <w:marLeft w:val="0"/>
              <w:marRight w:val="0"/>
              <w:marTop w:val="0"/>
              <w:marBottom w:val="300"/>
              <w:divBdr>
                <w:top w:val="none" w:sz="0" w:space="0" w:color="auto"/>
                <w:left w:val="none" w:sz="0" w:space="0" w:color="auto"/>
                <w:bottom w:val="none" w:sz="0" w:space="0" w:color="auto"/>
                <w:right w:val="none" w:sz="0" w:space="0" w:color="auto"/>
              </w:divBdr>
            </w:div>
            <w:div w:id="297078494">
              <w:marLeft w:val="0"/>
              <w:marRight w:val="0"/>
              <w:marTop w:val="0"/>
              <w:marBottom w:val="300"/>
              <w:divBdr>
                <w:top w:val="none" w:sz="0" w:space="0" w:color="auto"/>
                <w:left w:val="none" w:sz="0" w:space="0" w:color="auto"/>
                <w:bottom w:val="none" w:sz="0" w:space="0" w:color="auto"/>
                <w:right w:val="none" w:sz="0" w:space="0" w:color="auto"/>
              </w:divBdr>
            </w:div>
            <w:div w:id="1451510212">
              <w:marLeft w:val="0"/>
              <w:marRight w:val="0"/>
              <w:marTop w:val="0"/>
              <w:marBottom w:val="300"/>
              <w:divBdr>
                <w:top w:val="none" w:sz="0" w:space="0" w:color="auto"/>
                <w:left w:val="none" w:sz="0" w:space="0" w:color="auto"/>
                <w:bottom w:val="none" w:sz="0" w:space="0" w:color="auto"/>
                <w:right w:val="none" w:sz="0" w:space="0" w:color="auto"/>
              </w:divBdr>
            </w:div>
            <w:div w:id="3288748">
              <w:marLeft w:val="0"/>
              <w:marRight w:val="0"/>
              <w:marTop w:val="0"/>
              <w:marBottom w:val="300"/>
              <w:divBdr>
                <w:top w:val="none" w:sz="0" w:space="0" w:color="auto"/>
                <w:left w:val="none" w:sz="0" w:space="0" w:color="auto"/>
                <w:bottom w:val="none" w:sz="0" w:space="0" w:color="auto"/>
                <w:right w:val="none" w:sz="0" w:space="0" w:color="auto"/>
              </w:divBdr>
            </w:div>
            <w:div w:id="431903766">
              <w:marLeft w:val="0"/>
              <w:marRight w:val="0"/>
              <w:marTop w:val="0"/>
              <w:marBottom w:val="300"/>
              <w:divBdr>
                <w:top w:val="none" w:sz="0" w:space="0" w:color="auto"/>
                <w:left w:val="none" w:sz="0" w:space="0" w:color="auto"/>
                <w:bottom w:val="none" w:sz="0" w:space="0" w:color="auto"/>
                <w:right w:val="none" w:sz="0" w:space="0" w:color="auto"/>
              </w:divBdr>
            </w:div>
            <w:div w:id="1584490870">
              <w:marLeft w:val="0"/>
              <w:marRight w:val="0"/>
              <w:marTop w:val="0"/>
              <w:marBottom w:val="300"/>
              <w:divBdr>
                <w:top w:val="none" w:sz="0" w:space="0" w:color="auto"/>
                <w:left w:val="none" w:sz="0" w:space="0" w:color="auto"/>
                <w:bottom w:val="none" w:sz="0" w:space="0" w:color="auto"/>
                <w:right w:val="none" w:sz="0" w:space="0" w:color="auto"/>
              </w:divBdr>
            </w:div>
            <w:div w:id="464931437">
              <w:marLeft w:val="0"/>
              <w:marRight w:val="0"/>
              <w:marTop w:val="0"/>
              <w:marBottom w:val="300"/>
              <w:divBdr>
                <w:top w:val="none" w:sz="0" w:space="0" w:color="auto"/>
                <w:left w:val="none" w:sz="0" w:space="0" w:color="auto"/>
                <w:bottom w:val="none" w:sz="0" w:space="0" w:color="auto"/>
                <w:right w:val="none" w:sz="0" w:space="0" w:color="auto"/>
              </w:divBdr>
            </w:div>
            <w:div w:id="1489662754">
              <w:marLeft w:val="0"/>
              <w:marRight w:val="0"/>
              <w:marTop w:val="0"/>
              <w:marBottom w:val="300"/>
              <w:divBdr>
                <w:top w:val="none" w:sz="0" w:space="0" w:color="auto"/>
                <w:left w:val="none" w:sz="0" w:space="0" w:color="auto"/>
                <w:bottom w:val="none" w:sz="0" w:space="0" w:color="auto"/>
                <w:right w:val="none" w:sz="0" w:space="0" w:color="auto"/>
              </w:divBdr>
            </w:div>
            <w:div w:id="84825220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825468289">
      <w:bodyDiv w:val="1"/>
      <w:marLeft w:val="0"/>
      <w:marRight w:val="0"/>
      <w:marTop w:val="0"/>
      <w:marBottom w:val="0"/>
      <w:divBdr>
        <w:top w:val="none" w:sz="0" w:space="0" w:color="auto"/>
        <w:left w:val="none" w:sz="0" w:space="0" w:color="auto"/>
        <w:bottom w:val="none" w:sz="0" w:space="0" w:color="auto"/>
        <w:right w:val="none" w:sz="0" w:space="0" w:color="auto"/>
      </w:divBdr>
      <w:divsChild>
        <w:div w:id="1650404376">
          <w:marLeft w:val="0"/>
          <w:marRight w:val="0"/>
          <w:marTop w:val="0"/>
          <w:marBottom w:val="80"/>
          <w:divBdr>
            <w:top w:val="single" w:sz="4" w:space="0" w:color="auto"/>
            <w:left w:val="single" w:sz="18" w:space="0" w:color="auto"/>
            <w:bottom w:val="single" w:sz="4" w:space="0" w:color="auto"/>
            <w:right w:val="single" w:sz="4" w:space="0" w:color="auto"/>
          </w:divBdr>
        </w:div>
        <w:div w:id="1501193196">
          <w:marLeft w:val="0"/>
          <w:marRight w:val="0"/>
          <w:marTop w:val="100"/>
          <w:marBottom w:val="100"/>
          <w:divBdr>
            <w:top w:val="none" w:sz="0" w:space="0" w:color="auto"/>
            <w:left w:val="none" w:sz="0" w:space="0" w:color="auto"/>
            <w:bottom w:val="none" w:sz="0" w:space="0" w:color="auto"/>
            <w:right w:val="none" w:sz="0" w:space="0" w:color="auto"/>
          </w:divBdr>
          <w:divsChild>
            <w:div w:id="1234894984">
              <w:marLeft w:val="0"/>
              <w:marRight w:val="0"/>
              <w:marTop w:val="100"/>
              <w:marBottom w:val="100"/>
              <w:divBdr>
                <w:top w:val="none" w:sz="0" w:space="0" w:color="auto"/>
                <w:left w:val="none" w:sz="0" w:space="0" w:color="auto"/>
                <w:bottom w:val="none" w:sz="0" w:space="0" w:color="auto"/>
                <w:right w:val="none" w:sz="0" w:space="0" w:color="auto"/>
              </w:divBdr>
              <w:divsChild>
                <w:div w:id="1617254702">
                  <w:marLeft w:val="0"/>
                  <w:marRight w:val="0"/>
                  <w:marTop w:val="0"/>
                  <w:marBottom w:val="0"/>
                  <w:divBdr>
                    <w:top w:val="none" w:sz="0" w:space="0" w:color="auto"/>
                    <w:left w:val="none" w:sz="0" w:space="0" w:color="auto"/>
                    <w:bottom w:val="none" w:sz="0" w:space="0" w:color="auto"/>
                    <w:right w:val="none" w:sz="0" w:space="0" w:color="auto"/>
                  </w:divBdr>
                  <w:divsChild>
                    <w:div w:id="96831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793039">
          <w:marLeft w:val="0"/>
          <w:marRight w:val="0"/>
          <w:marTop w:val="0"/>
          <w:marBottom w:val="80"/>
          <w:divBdr>
            <w:top w:val="single" w:sz="4" w:space="0" w:color="auto"/>
            <w:left w:val="single" w:sz="18" w:space="0" w:color="auto"/>
            <w:bottom w:val="single" w:sz="4" w:space="0" w:color="auto"/>
            <w:right w:val="single" w:sz="4" w:space="0" w:color="auto"/>
          </w:divBdr>
        </w:div>
      </w:divsChild>
    </w:div>
    <w:div w:id="1826503956">
      <w:bodyDiv w:val="1"/>
      <w:marLeft w:val="0"/>
      <w:marRight w:val="0"/>
      <w:marTop w:val="0"/>
      <w:marBottom w:val="0"/>
      <w:divBdr>
        <w:top w:val="none" w:sz="0" w:space="0" w:color="auto"/>
        <w:left w:val="none" w:sz="0" w:space="0" w:color="auto"/>
        <w:bottom w:val="none" w:sz="0" w:space="0" w:color="auto"/>
        <w:right w:val="none" w:sz="0" w:space="0" w:color="auto"/>
      </w:divBdr>
      <w:divsChild>
        <w:div w:id="1378974545">
          <w:marLeft w:val="0"/>
          <w:marRight w:val="0"/>
          <w:marTop w:val="0"/>
          <w:marBottom w:val="80"/>
          <w:divBdr>
            <w:top w:val="single" w:sz="4" w:space="0" w:color="auto"/>
            <w:left w:val="single" w:sz="18" w:space="0" w:color="auto"/>
            <w:bottom w:val="single" w:sz="4" w:space="0" w:color="auto"/>
            <w:right w:val="single" w:sz="4" w:space="0" w:color="auto"/>
          </w:divBdr>
        </w:div>
        <w:div w:id="227960676">
          <w:marLeft w:val="0"/>
          <w:marRight w:val="0"/>
          <w:marTop w:val="0"/>
          <w:marBottom w:val="80"/>
          <w:divBdr>
            <w:top w:val="single" w:sz="4" w:space="0" w:color="auto"/>
            <w:left w:val="single" w:sz="18" w:space="0" w:color="auto"/>
            <w:bottom w:val="single" w:sz="4" w:space="0" w:color="auto"/>
            <w:right w:val="single" w:sz="4" w:space="0" w:color="auto"/>
          </w:divBdr>
        </w:div>
        <w:div w:id="338239736">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1827741176">
      <w:bodyDiv w:val="1"/>
      <w:marLeft w:val="0"/>
      <w:marRight w:val="0"/>
      <w:marTop w:val="0"/>
      <w:marBottom w:val="0"/>
      <w:divBdr>
        <w:top w:val="none" w:sz="0" w:space="0" w:color="auto"/>
        <w:left w:val="none" w:sz="0" w:space="0" w:color="auto"/>
        <w:bottom w:val="none" w:sz="0" w:space="0" w:color="auto"/>
        <w:right w:val="none" w:sz="0" w:space="0" w:color="auto"/>
      </w:divBdr>
      <w:divsChild>
        <w:div w:id="819349970">
          <w:marLeft w:val="0"/>
          <w:marRight w:val="0"/>
          <w:marTop w:val="0"/>
          <w:marBottom w:val="0"/>
          <w:divBdr>
            <w:top w:val="none" w:sz="0" w:space="0" w:color="auto"/>
            <w:left w:val="none" w:sz="0" w:space="0" w:color="auto"/>
            <w:bottom w:val="none" w:sz="0" w:space="0" w:color="auto"/>
            <w:right w:val="none" w:sz="0" w:space="0" w:color="auto"/>
          </w:divBdr>
        </w:div>
        <w:div w:id="582297335">
          <w:marLeft w:val="0"/>
          <w:marRight w:val="0"/>
          <w:marTop w:val="360"/>
          <w:marBottom w:val="0"/>
          <w:divBdr>
            <w:top w:val="none" w:sz="0" w:space="0" w:color="auto"/>
            <w:left w:val="none" w:sz="0" w:space="0" w:color="auto"/>
            <w:bottom w:val="single" w:sz="8" w:space="6" w:color="D9DCDF"/>
            <w:right w:val="none" w:sz="0" w:space="0" w:color="auto"/>
          </w:divBdr>
        </w:div>
      </w:divsChild>
    </w:div>
    <w:div w:id="1834836613">
      <w:bodyDiv w:val="1"/>
      <w:marLeft w:val="0"/>
      <w:marRight w:val="0"/>
      <w:marTop w:val="0"/>
      <w:marBottom w:val="0"/>
      <w:divBdr>
        <w:top w:val="none" w:sz="0" w:space="0" w:color="auto"/>
        <w:left w:val="none" w:sz="0" w:space="0" w:color="auto"/>
        <w:bottom w:val="none" w:sz="0" w:space="0" w:color="auto"/>
        <w:right w:val="none" w:sz="0" w:space="0" w:color="auto"/>
      </w:divBdr>
      <w:divsChild>
        <w:div w:id="1133791145">
          <w:marLeft w:val="0"/>
          <w:marRight w:val="0"/>
          <w:marTop w:val="0"/>
          <w:marBottom w:val="0"/>
          <w:divBdr>
            <w:top w:val="none" w:sz="0" w:space="0" w:color="auto"/>
            <w:left w:val="none" w:sz="0" w:space="0" w:color="auto"/>
            <w:bottom w:val="none" w:sz="0" w:space="0" w:color="auto"/>
            <w:right w:val="none" w:sz="0" w:space="0" w:color="auto"/>
          </w:divBdr>
        </w:div>
        <w:div w:id="1128863558">
          <w:marLeft w:val="0"/>
          <w:marRight w:val="0"/>
          <w:marTop w:val="360"/>
          <w:marBottom w:val="0"/>
          <w:divBdr>
            <w:top w:val="none" w:sz="0" w:space="0" w:color="auto"/>
            <w:left w:val="none" w:sz="0" w:space="0" w:color="auto"/>
            <w:bottom w:val="single" w:sz="8" w:space="6" w:color="D9DCDF"/>
            <w:right w:val="none" w:sz="0" w:space="0" w:color="auto"/>
          </w:divBdr>
          <w:divsChild>
            <w:div w:id="1252543999">
              <w:marLeft w:val="0"/>
              <w:marRight w:val="0"/>
              <w:marTop w:val="0"/>
              <w:marBottom w:val="0"/>
              <w:divBdr>
                <w:top w:val="none" w:sz="0" w:space="0" w:color="auto"/>
                <w:left w:val="none" w:sz="0" w:space="0" w:color="auto"/>
                <w:bottom w:val="none" w:sz="0" w:space="0" w:color="auto"/>
                <w:right w:val="none" w:sz="0" w:space="0" w:color="auto"/>
              </w:divBdr>
            </w:div>
            <w:div w:id="1340935836">
              <w:marLeft w:val="0"/>
              <w:marRight w:val="0"/>
              <w:marTop w:val="0"/>
              <w:marBottom w:val="0"/>
              <w:divBdr>
                <w:top w:val="none" w:sz="0" w:space="0" w:color="auto"/>
                <w:left w:val="none" w:sz="0" w:space="0" w:color="auto"/>
                <w:bottom w:val="none" w:sz="0" w:space="0" w:color="auto"/>
                <w:right w:val="none" w:sz="0" w:space="0" w:color="auto"/>
              </w:divBdr>
            </w:div>
            <w:div w:id="270282658">
              <w:marLeft w:val="0"/>
              <w:marRight w:val="0"/>
              <w:marTop w:val="0"/>
              <w:marBottom w:val="0"/>
              <w:divBdr>
                <w:top w:val="none" w:sz="0" w:space="0" w:color="auto"/>
                <w:left w:val="none" w:sz="0" w:space="0" w:color="auto"/>
                <w:bottom w:val="none" w:sz="0" w:space="0" w:color="auto"/>
                <w:right w:val="none" w:sz="0" w:space="0" w:color="auto"/>
              </w:divBdr>
            </w:div>
            <w:div w:id="1958444723">
              <w:marLeft w:val="0"/>
              <w:marRight w:val="0"/>
              <w:marTop w:val="0"/>
              <w:marBottom w:val="0"/>
              <w:divBdr>
                <w:top w:val="none" w:sz="0" w:space="0" w:color="auto"/>
                <w:left w:val="none" w:sz="0" w:space="0" w:color="auto"/>
                <w:bottom w:val="none" w:sz="0" w:space="0" w:color="auto"/>
                <w:right w:val="none" w:sz="0" w:space="0" w:color="auto"/>
              </w:divBdr>
            </w:div>
            <w:div w:id="928392412">
              <w:marLeft w:val="0"/>
              <w:marRight w:val="0"/>
              <w:marTop w:val="0"/>
              <w:marBottom w:val="0"/>
              <w:divBdr>
                <w:top w:val="none" w:sz="0" w:space="0" w:color="auto"/>
                <w:left w:val="none" w:sz="0" w:space="0" w:color="auto"/>
                <w:bottom w:val="none" w:sz="0" w:space="0" w:color="auto"/>
                <w:right w:val="none" w:sz="0" w:space="0" w:color="auto"/>
              </w:divBdr>
            </w:div>
            <w:div w:id="604270007">
              <w:marLeft w:val="0"/>
              <w:marRight w:val="0"/>
              <w:marTop w:val="0"/>
              <w:marBottom w:val="0"/>
              <w:divBdr>
                <w:top w:val="none" w:sz="0" w:space="0" w:color="auto"/>
                <w:left w:val="none" w:sz="0" w:space="0" w:color="auto"/>
                <w:bottom w:val="none" w:sz="0" w:space="0" w:color="auto"/>
                <w:right w:val="none" w:sz="0" w:space="0" w:color="auto"/>
              </w:divBdr>
            </w:div>
            <w:div w:id="798112120">
              <w:marLeft w:val="0"/>
              <w:marRight w:val="0"/>
              <w:marTop w:val="0"/>
              <w:marBottom w:val="0"/>
              <w:divBdr>
                <w:top w:val="none" w:sz="0" w:space="0" w:color="auto"/>
                <w:left w:val="none" w:sz="0" w:space="0" w:color="auto"/>
                <w:bottom w:val="none" w:sz="0" w:space="0" w:color="auto"/>
                <w:right w:val="none" w:sz="0" w:space="0" w:color="auto"/>
              </w:divBdr>
            </w:div>
            <w:div w:id="1429813984">
              <w:marLeft w:val="0"/>
              <w:marRight w:val="0"/>
              <w:marTop w:val="0"/>
              <w:marBottom w:val="0"/>
              <w:divBdr>
                <w:top w:val="none" w:sz="0" w:space="0" w:color="auto"/>
                <w:left w:val="none" w:sz="0" w:space="0" w:color="auto"/>
                <w:bottom w:val="none" w:sz="0" w:space="0" w:color="auto"/>
                <w:right w:val="none" w:sz="0" w:space="0" w:color="auto"/>
              </w:divBdr>
            </w:div>
            <w:div w:id="1209803562">
              <w:marLeft w:val="0"/>
              <w:marRight w:val="0"/>
              <w:marTop w:val="0"/>
              <w:marBottom w:val="0"/>
              <w:divBdr>
                <w:top w:val="none" w:sz="0" w:space="0" w:color="auto"/>
                <w:left w:val="none" w:sz="0" w:space="0" w:color="auto"/>
                <w:bottom w:val="none" w:sz="0" w:space="0" w:color="auto"/>
                <w:right w:val="none" w:sz="0" w:space="0" w:color="auto"/>
              </w:divBdr>
            </w:div>
            <w:div w:id="284851745">
              <w:marLeft w:val="0"/>
              <w:marRight w:val="0"/>
              <w:marTop w:val="0"/>
              <w:marBottom w:val="0"/>
              <w:divBdr>
                <w:top w:val="none" w:sz="0" w:space="0" w:color="auto"/>
                <w:left w:val="none" w:sz="0" w:space="0" w:color="auto"/>
                <w:bottom w:val="none" w:sz="0" w:space="0" w:color="auto"/>
                <w:right w:val="none" w:sz="0" w:space="0" w:color="auto"/>
              </w:divBdr>
            </w:div>
            <w:div w:id="1993950931">
              <w:marLeft w:val="0"/>
              <w:marRight w:val="0"/>
              <w:marTop w:val="0"/>
              <w:marBottom w:val="0"/>
              <w:divBdr>
                <w:top w:val="none" w:sz="0" w:space="0" w:color="auto"/>
                <w:left w:val="none" w:sz="0" w:space="0" w:color="auto"/>
                <w:bottom w:val="none" w:sz="0" w:space="0" w:color="auto"/>
                <w:right w:val="none" w:sz="0" w:space="0" w:color="auto"/>
              </w:divBdr>
            </w:div>
            <w:div w:id="992443936">
              <w:marLeft w:val="0"/>
              <w:marRight w:val="0"/>
              <w:marTop w:val="0"/>
              <w:marBottom w:val="0"/>
              <w:divBdr>
                <w:top w:val="none" w:sz="0" w:space="0" w:color="auto"/>
                <w:left w:val="none" w:sz="0" w:space="0" w:color="auto"/>
                <w:bottom w:val="none" w:sz="0" w:space="0" w:color="auto"/>
                <w:right w:val="none" w:sz="0" w:space="0" w:color="auto"/>
              </w:divBdr>
            </w:div>
            <w:div w:id="1152790002">
              <w:marLeft w:val="360"/>
              <w:marRight w:val="0"/>
              <w:marTop w:val="0"/>
              <w:marBottom w:val="0"/>
              <w:divBdr>
                <w:top w:val="none" w:sz="0" w:space="0" w:color="auto"/>
                <w:left w:val="none" w:sz="0" w:space="0" w:color="auto"/>
                <w:bottom w:val="none" w:sz="0" w:space="0" w:color="auto"/>
                <w:right w:val="none" w:sz="0" w:space="0" w:color="auto"/>
              </w:divBdr>
            </w:div>
            <w:div w:id="1380591179">
              <w:marLeft w:val="0"/>
              <w:marRight w:val="0"/>
              <w:marTop w:val="0"/>
              <w:marBottom w:val="0"/>
              <w:divBdr>
                <w:top w:val="none" w:sz="0" w:space="0" w:color="auto"/>
                <w:left w:val="none" w:sz="0" w:space="0" w:color="auto"/>
                <w:bottom w:val="none" w:sz="0" w:space="0" w:color="auto"/>
                <w:right w:val="none" w:sz="0" w:space="0" w:color="auto"/>
              </w:divBdr>
              <w:divsChild>
                <w:div w:id="1067142328">
                  <w:marLeft w:val="0"/>
                  <w:marRight w:val="0"/>
                  <w:marTop w:val="0"/>
                  <w:marBottom w:val="0"/>
                  <w:divBdr>
                    <w:top w:val="none" w:sz="0" w:space="0" w:color="auto"/>
                    <w:left w:val="none" w:sz="0" w:space="0" w:color="auto"/>
                    <w:bottom w:val="none" w:sz="0" w:space="0" w:color="auto"/>
                    <w:right w:val="none" w:sz="0" w:space="0" w:color="auto"/>
                  </w:divBdr>
                </w:div>
                <w:div w:id="1577587555">
                  <w:marLeft w:val="0"/>
                  <w:marRight w:val="0"/>
                  <w:marTop w:val="0"/>
                  <w:marBottom w:val="0"/>
                  <w:divBdr>
                    <w:top w:val="none" w:sz="0" w:space="0" w:color="auto"/>
                    <w:left w:val="none" w:sz="0" w:space="0" w:color="auto"/>
                    <w:bottom w:val="none" w:sz="0" w:space="0" w:color="auto"/>
                    <w:right w:val="none" w:sz="0" w:space="0" w:color="auto"/>
                  </w:divBdr>
                </w:div>
                <w:div w:id="1037704339">
                  <w:marLeft w:val="0"/>
                  <w:marRight w:val="0"/>
                  <w:marTop w:val="0"/>
                  <w:marBottom w:val="0"/>
                  <w:divBdr>
                    <w:top w:val="none" w:sz="0" w:space="0" w:color="auto"/>
                    <w:left w:val="none" w:sz="0" w:space="0" w:color="auto"/>
                    <w:bottom w:val="none" w:sz="0" w:space="0" w:color="auto"/>
                    <w:right w:val="none" w:sz="0" w:space="0" w:color="auto"/>
                  </w:divBdr>
                </w:div>
                <w:div w:id="1100685817">
                  <w:marLeft w:val="0"/>
                  <w:marRight w:val="0"/>
                  <w:marTop w:val="0"/>
                  <w:marBottom w:val="0"/>
                  <w:divBdr>
                    <w:top w:val="none" w:sz="0" w:space="0" w:color="auto"/>
                    <w:left w:val="none" w:sz="0" w:space="0" w:color="auto"/>
                    <w:bottom w:val="none" w:sz="0" w:space="0" w:color="auto"/>
                    <w:right w:val="none" w:sz="0" w:space="0" w:color="auto"/>
                  </w:divBdr>
                </w:div>
                <w:div w:id="1363550797">
                  <w:marLeft w:val="0"/>
                  <w:marRight w:val="0"/>
                  <w:marTop w:val="0"/>
                  <w:marBottom w:val="0"/>
                  <w:divBdr>
                    <w:top w:val="none" w:sz="0" w:space="0" w:color="auto"/>
                    <w:left w:val="none" w:sz="0" w:space="0" w:color="auto"/>
                    <w:bottom w:val="none" w:sz="0" w:space="0" w:color="auto"/>
                    <w:right w:val="none" w:sz="0" w:space="0" w:color="auto"/>
                  </w:divBdr>
                </w:div>
                <w:div w:id="1752236414">
                  <w:marLeft w:val="0"/>
                  <w:marRight w:val="0"/>
                  <w:marTop w:val="0"/>
                  <w:marBottom w:val="0"/>
                  <w:divBdr>
                    <w:top w:val="none" w:sz="0" w:space="0" w:color="auto"/>
                    <w:left w:val="none" w:sz="0" w:space="0" w:color="auto"/>
                    <w:bottom w:val="none" w:sz="0" w:space="0" w:color="auto"/>
                    <w:right w:val="none" w:sz="0" w:space="0" w:color="auto"/>
                  </w:divBdr>
                </w:div>
                <w:div w:id="917908467">
                  <w:marLeft w:val="0"/>
                  <w:marRight w:val="0"/>
                  <w:marTop w:val="0"/>
                  <w:marBottom w:val="0"/>
                  <w:divBdr>
                    <w:top w:val="none" w:sz="0" w:space="0" w:color="auto"/>
                    <w:left w:val="none" w:sz="0" w:space="0" w:color="auto"/>
                    <w:bottom w:val="none" w:sz="0" w:space="0" w:color="auto"/>
                    <w:right w:val="none" w:sz="0" w:space="0" w:color="auto"/>
                  </w:divBdr>
                </w:div>
                <w:div w:id="574122588">
                  <w:marLeft w:val="0"/>
                  <w:marRight w:val="0"/>
                  <w:marTop w:val="0"/>
                  <w:marBottom w:val="0"/>
                  <w:divBdr>
                    <w:top w:val="none" w:sz="0" w:space="0" w:color="auto"/>
                    <w:left w:val="none" w:sz="0" w:space="0" w:color="auto"/>
                    <w:bottom w:val="none" w:sz="0" w:space="0" w:color="auto"/>
                    <w:right w:val="none" w:sz="0" w:space="0" w:color="auto"/>
                  </w:divBdr>
                </w:div>
                <w:div w:id="1646471890">
                  <w:marLeft w:val="0"/>
                  <w:marRight w:val="0"/>
                  <w:marTop w:val="0"/>
                  <w:marBottom w:val="0"/>
                  <w:divBdr>
                    <w:top w:val="none" w:sz="0" w:space="0" w:color="auto"/>
                    <w:left w:val="none" w:sz="0" w:space="0" w:color="auto"/>
                    <w:bottom w:val="none" w:sz="0" w:space="0" w:color="auto"/>
                    <w:right w:val="none" w:sz="0" w:space="0" w:color="auto"/>
                  </w:divBdr>
                </w:div>
                <w:div w:id="1264846494">
                  <w:marLeft w:val="0"/>
                  <w:marRight w:val="0"/>
                  <w:marTop w:val="0"/>
                  <w:marBottom w:val="0"/>
                  <w:divBdr>
                    <w:top w:val="none" w:sz="0" w:space="0" w:color="auto"/>
                    <w:left w:val="none" w:sz="0" w:space="0" w:color="auto"/>
                    <w:bottom w:val="none" w:sz="0" w:space="0" w:color="auto"/>
                    <w:right w:val="none" w:sz="0" w:space="0" w:color="auto"/>
                  </w:divBdr>
                </w:div>
                <w:div w:id="1377583041">
                  <w:marLeft w:val="0"/>
                  <w:marRight w:val="0"/>
                  <w:marTop w:val="0"/>
                  <w:marBottom w:val="0"/>
                  <w:divBdr>
                    <w:top w:val="none" w:sz="0" w:space="0" w:color="auto"/>
                    <w:left w:val="none" w:sz="0" w:space="0" w:color="auto"/>
                    <w:bottom w:val="none" w:sz="0" w:space="0" w:color="auto"/>
                    <w:right w:val="none" w:sz="0" w:space="0" w:color="auto"/>
                  </w:divBdr>
                </w:div>
                <w:div w:id="1764185554">
                  <w:marLeft w:val="0"/>
                  <w:marRight w:val="0"/>
                  <w:marTop w:val="0"/>
                  <w:marBottom w:val="0"/>
                  <w:divBdr>
                    <w:top w:val="none" w:sz="0" w:space="0" w:color="auto"/>
                    <w:left w:val="none" w:sz="0" w:space="0" w:color="auto"/>
                    <w:bottom w:val="none" w:sz="0" w:space="0" w:color="auto"/>
                    <w:right w:val="none" w:sz="0" w:space="0" w:color="auto"/>
                  </w:divBdr>
                </w:div>
                <w:div w:id="1870799658">
                  <w:marLeft w:val="0"/>
                  <w:marRight w:val="0"/>
                  <w:marTop w:val="0"/>
                  <w:marBottom w:val="0"/>
                  <w:divBdr>
                    <w:top w:val="none" w:sz="0" w:space="0" w:color="auto"/>
                    <w:left w:val="none" w:sz="0" w:space="0" w:color="auto"/>
                    <w:bottom w:val="none" w:sz="0" w:space="0" w:color="auto"/>
                    <w:right w:val="none" w:sz="0" w:space="0" w:color="auto"/>
                  </w:divBdr>
                </w:div>
                <w:div w:id="372464542">
                  <w:marLeft w:val="0"/>
                  <w:marRight w:val="0"/>
                  <w:marTop w:val="0"/>
                  <w:marBottom w:val="0"/>
                  <w:divBdr>
                    <w:top w:val="none" w:sz="0" w:space="0" w:color="auto"/>
                    <w:left w:val="none" w:sz="0" w:space="0" w:color="auto"/>
                    <w:bottom w:val="none" w:sz="0" w:space="0" w:color="auto"/>
                    <w:right w:val="none" w:sz="0" w:space="0" w:color="auto"/>
                  </w:divBdr>
                </w:div>
                <w:div w:id="1514025662">
                  <w:marLeft w:val="0"/>
                  <w:marRight w:val="0"/>
                  <w:marTop w:val="0"/>
                  <w:marBottom w:val="0"/>
                  <w:divBdr>
                    <w:top w:val="none" w:sz="0" w:space="0" w:color="auto"/>
                    <w:left w:val="none" w:sz="0" w:space="0" w:color="auto"/>
                    <w:bottom w:val="none" w:sz="0" w:space="0" w:color="auto"/>
                    <w:right w:val="none" w:sz="0" w:space="0" w:color="auto"/>
                  </w:divBdr>
                </w:div>
                <w:div w:id="754325826">
                  <w:marLeft w:val="0"/>
                  <w:marRight w:val="0"/>
                  <w:marTop w:val="0"/>
                  <w:marBottom w:val="0"/>
                  <w:divBdr>
                    <w:top w:val="none" w:sz="0" w:space="0" w:color="auto"/>
                    <w:left w:val="none" w:sz="0" w:space="0" w:color="auto"/>
                    <w:bottom w:val="none" w:sz="0" w:space="0" w:color="auto"/>
                    <w:right w:val="none" w:sz="0" w:space="0" w:color="auto"/>
                  </w:divBdr>
                </w:div>
                <w:div w:id="40592481">
                  <w:marLeft w:val="0"/>
                  <w:marRight w:val="0"/>
                  <w:marTop w:val="0"/>
                  <w:marBottom w:val="0"/>
                  <w:divBdr>
                    <w:top w:val="none" w:sz="0" w:space="0" w:color="auto"/>
                    <w:left w:val="none" w:sz="0" w:space="0" w:color="auto"/>
                    <w:bottom w:val="none" w:sz="0" w:space="0" w:color="auto"/>
                    <w:right w:val="none" w:sz="0" w:space="0" w:color="auto"/>
                  </w:divBdr>
                </w:div>
                <w:div w:id="1927493129">
                  <w:marLeft w:val="0"/>
                  <w:marRight w:val="0"/>
                  <w:marTop w:val="0"/>
                  <w:marBottom w:val="0"/>
                  <w:divBdr>
                    <w:top w:val="none" w:sz="0" w:space="0" w:color="auto"/>
                    <w:left w:val="none" w:sz="0" w:space="0" w:color="auto"/>
                    <w:bottom w:val="none" w:sz="0" w:space="0" w:color="auto"/>
                    <w:right w:val="none" w:sz="0" w:space="0" w:color="auto"/>
                  </w:divBdr>
                </w:div>
                <w:div w:id="469057087">
                  <w:marLeft w:val="0"/>
                  <w:marRight w:val="0"/>
                  <w:marTop w:val="0"/>
                  <w:marBottom w:val="0"/>
                  <w:divBdr>
                    <w:top w:val="none" w:sz="0" w:space="0" w:color="auto"/>
                    <w:left w:val="none" w:sz="0" w:space="0" w:color="auto"/>
                    <w:bottom w:val="none" w:sz="0" w:space="0" w:color="auto"/>
                    <w:right w:val="none" w:sz="0" w:space="0" w:color="auto"/>
                  </w:divBdr>
                </w:div>
                <w:div w:id="2138840599">
                  <w:marLeft w:val="0"/>
                  <w:marRight w:val="0"/>
                  <w:marTop w:val="0"/>
                  <w:marBottom w:val="0"/>
                  <w:divBdr>
                    <w:top w:val="none" w:sz="0" w:space="0" w:color="auto"/>
                    <w:left w:val="none" w:sz="0" w:space="0" w:color="auto"/>
                    <w:bottom w:val="none" w:sz="0" w:space="0" w:color="auto"/>
                    <w:right w:val="none" w:sz="0" w:space="0" w:color="auto"/>
                  </w:divBdr>
                </w:div>
                <w:div w:id="1833711735">
                  <w:marLeft w:val="0"/>
                  <w:marRight w:val="0"/>
                  <w:marTop w:val="0"/>
                  <w:marBottom w:val="0"/>
                  <w:divBdr>
                    <w:top w:val="none" w:sz="0" w:space="0" w:color="auto"/>
                    <w:left w:val="none" w:sz="0" w:space="0" w:color="auto"/>
                    <w:bottom w:val="none" w:sz="0" w:space="0" w:color="auto"/>
                    <w:right w:val="none" w:sz="0" w:space="0" w:color="auto"/>
                  </w:divBdr>
                </w:div>
                <w:div w:id="1272929970">
                  <w:marLeft w:val="0"/>
                  <w:marRight w:val="0"/>
                  <w:marTop w:val="0"/>
                  <w:marBottom w:val="0"/>
                  <w:divBdr>
                    <w:top w:val="none" w:sz="0" w:space="0" w:color="auto"/>
                    <w:left w:val="none" w:sz="0" w:space="0" w:color="auto"/>
                    <w:bottom w:val="none" w:sz="0" w:space="0" w:color="auto"/>
                    <w:right w:val="none" w:sz="0" w:space="0" w:color="auto"/>
                  </w:divBdr>
                </w:div>
                <w:div w:id="2014338448">
                  <w:marLeft w:val="0"/>
                  <w:marRight w:val="0"/>
                  <w:marTop w:val="0"/>
                  <w:marBottom w:val="0"/>
                  <w:divBdr>
                    <w:top w:val="none" w:sz="0" w:space="0" w:color="auto"/>
                    <w:left w:val="none" w:sz="0" w:space="0" w:color="auto"/>
                    <w:bottom w:val="none" w:sz="0" w:space="0" w:color="auto"/>
                    <w:right w:val="none" w:sz="0" w:space="0" w:color="auto"/>
                  </w:divBdr>
                </w:div>
                <w:div w:id="2090348586">
                  <w:marLeft w:val="0"/>
                  <w:marRight w:val="0"/>
                  <w:marTop w:val="0"/>
                  <w:marBottom w:val="0"/>
                  <w:divBdr>
                    <w:top w:val="none" w:sz="0" w:space="0" w:color="auto"/>
                    <w:left w:val="none" w:sz="0" w:space="0" w:color="auto"/>
                    <w:bottom w:val="none" w:sz="0" w:space="0" w:color="auto"/>
                    <w:right w:val="none" w:sz="0" w:space="0" w:color="auto"/>
                  </w:divBdr>
                </w:div>
              </w:divsChild>
            </w:div>
            <w:div w:id="485634047">
              <w:marLeft w:val="0"/>
              <w:marRight w:val="0"/>
              <w:marTop w:val="0"/>
              <w:marBottom w:val="0"/>
              <w:divBdr>
                <w:top w:val="none" w:sz="0" w:space="0" w:color="auto"/>
                <w:left w:val="none" w:sz="0" w:space="0" w:color="auto"/>
                <w:bottom w:val="none" w:sz="0" w:space="0" w:color="auto"/>
                <w:right w:val="none" w:sz="0" w:space="0" w:color="auto"/>
              </w:divBdr>
            </w:div>
            <w:div w:id="1515221299">
              <w:marLeft w:val="0"/>
              <w:marRight w:val="0"/>
              <w:marTop w:val="0"/>
              <w:marBottom w:val="0"/>
              <w:divBdr>
                <w:top w:val="none" w:sz="0" w:space="0" w:color="auto"/>
                <w:left w:val="none" w:sz="0" w:space="0" w:color="auto"/>
                <w:bottom w:val="none" w:sz="0" w:space="0" w:color="auto"/>
                <w:right w:val="none" w:sz="0" w:space="0" w:color="auto"/>
              </w:divBdr>
            </w:div>
            <w:div w:id="1504973784">
              <w:marLeft w:val="0"/>
              <w:marRight w:val="0"/>
              <w:marTop w:val="0"/>
              <w:marBottom w:val="0"/>
              <w:divBdr>
                <w:top w:val="none" w:sz="0" w:space="0" w:color="auto"/>
                <w:left w:val="none" w:sz="0" w:space="0" w:color="auto"/>
                <w:bottom w:val="none" w:sz="0" w:space="0" w:color="auto"/>
                <w:right w:val="none" w:sz="0" w:space="0" w:color="auto"/>
              </w:divBdr>
              <w:divsChild>
                <w:div w:id="1669481182">
                  <w:marLeft w:val="0"/>
                  <w:marRight w:val="0"/>
                  <w:marTop w:val="0"/>
                  <w:marBottom w:val="0"/>
                  <w:divBdr>
                    <w:top w:val="none" w:sz="0" w:space="0" w:color="auto"/>
                    <w:left w:val="none" w:sz="0" w:space="0" w:color="auto"/>
                    <w:bottom w:val="none" w:sz="0" w:space="0" w:color="auto"/>
                    <w:right w:val="none" w:sz="0" w:space="0" w:color="auto"/>
                  </w:divBdr>
                </w:div>
                <w:div w:id="1414542854">
                  <w:marLeft w:val="0"/>
                  <w:marRight w:val="0"/>
                  <w:marTop w:val="0"/>
                  <w:marBottom w:val="0"/>
                  <w:divBdr>
                    <w:top w:val="none" w:sz="0" w:space="0" w:color="auto"/>
                    <w:left w:val="none" w:sz="0" w:space="0" w:color="auto"/>
                    <w:bottom w:val="none" w:sz="0" w:space="0" w:color="auto"/>
                    <w:right w:val="none" w:sz="0" w:space="0" w:color="auto"/>
                  </w:divBdr>
                </w:div>
                <w:div w:id="504440246">
                  <w:marLeft w:val="0"/>
                  <w:marRight w:val="0"/>
                  <w:marTop w:val="0"/>
                  <w:marBottom w:val="0"/>
                  <w:divBdr>
                    <w:top w:val="none" w:sz="0" w:space="0" w:color="auto"/>
                    <w:left w:val="none" w:sz="0" w:space="0" w:color="auto"/>
                    <w:bottom w:val="none" w:sz="0" w:space="0" w:color="auto"/>
                    <w:right w:val="none" w:sz="0" w:space="0" w:color="auto"/>
                  </w:divBdr>
                </w:div>
                <w:div w:id="1367488310">
                  <w:marLeft w:val="0"/>
                  <w:marRight w:val="0"/>
                  <w:marTop w:val="0"/>
                  <w:marBottom w:val="0"/>
                  <w:divBdr>
                    <w:top w:val="none" w:sz="0" w:space="0" w:color="auto"/>
                    <w:left w:val="none" w:sz="0" w:space="0" w:color="auto"/>
                    <w:bottom w:val="none" w:sz="0" w:space="0" w:color="auto"/>
                    <w:right w:val="none" w:sz="0" w:space="0" w:color="auto"/>
                  </w:divBdr>
                </w:div>
                <w:div w:id="666131740">
                  <w:marLeft w:val="0"/>
                  <w:marRight w:val="0"/>
                  <w:marTop w:val="0"/>
                  <w:marBottom w:val="0"/>
                  <w:divBdr>
                    <w:top w:val="none" w:sz="0" w:space="0" w:color="auto"/>
                    <w:left w:val="none" w:sz="0" w:space="0" w:color="auto"/>
                    <w:bottom w:val="none" w:sz="0" w:space="0" w:color="auto"/>
                    <w:right w:val="none" w:sz="0" w:space="0" w:color="auto"/>
                  </w:divBdr>
                </w:div>
                <w:div w:id="693264300">
                  <w:marLeft w:val="0"/>
                  <w:marRight w:val="0"/>
                  <w:marTop w:val="0"/>
                  <w:marBottom w:val="0"/>
                  <w:divBdr>
                    <w:top w:val="none" w:sz="0" w:space="0" w:color="auto"/>
                    <w:left w:val="none" w:sz="0" w:space="0" w:color="auto"/>
                    <w:bottom w:val="none" w:sz="0" w:space="0" w:color="auto"/>
                    <w:right w:val="none" w:sz="0" w:space="0" w:color="auto"/>
                  </w:divBdr>
                </w:div>
                <w:div w:id="2082096302">
                  <w:marLeft w:val="0"/>
                  <w:marRight w:val="0"/>
                  <w:marTop w:val="0"/>
                  <w:marBottom w:val="0"/>
                  <w:divBdr>
                    <w:top w:val="none" w:sz="0" w:space="0" w:color="auto"/>
                    <w:left w:val="none" w:sz="0" w:space="0" w:color="auto"/>
                    <w:bottom w:val="none" w:sz="0" w:space="0" w:color="auto"/>
                    <w:right w:val="none" w:sz="0" w:space="0" w:color="auto"/>
                  </w:divBdr>
                </w:div>
                <w:div w:id="1828936810">
                  <w:marLeft w:val="0"/>
                  <w:marRight w:val="0"/>
                  <w:marTop w:val="0"/>
                  <w:marBottom w:val="0"/>
                  <w:divBdr>
                    <w:top w:val="none" w:sz="0" w:space="0" w:color="auto"/>
                    <w:left w:val="none" w:sz="0" w:space="0" w:color="auto"/>
                    <w:bottom w:val="none" w:sz="0" w:space="0" w:color="auto"/>
                    <w:right w:val="none" w:sz="0" w:space="0" w:color="auto"/>
                  </w:divBdr>
                </w:div>
                <w:div w:id="1788239170">
                  <w:marLeft w:val="0"/>
                  <w:marRight w:val="0"/>
                  <w:marTop w:val="0"/>
                  <w:marBottom w:val="0"/>
                  <w:divBdr>
                    <w:top w:val="none" w:sz="0" w:space="0" w:color="auto"/>
                    <w:left w:val="none" w:sz="0" w:space="0" w:color="auto"/>
                    <w:bottom w:val="none" w:sz="0" w:space="0" w:color="auto"/>
                    <w:right w:val="none" w:sz="0" w:space="0" w:color="auto"/>
                  </w:divBdr>
                </w:div>
                <w:div w:id="1233851503">
                  <w:marLeft w:val="0"/>
                  <w:marRight w:val="0"/>
                  <w:marTop w:val="0"/>
                  <w:marBottom w:val="0"/>
                  <w:divBdr>
                    <w:top w:val="none" w:sz="0" w:space="0" w:color="auto"/>
                    <w:left w:val="none" w:sz="0" w:space="0" w:color="auto"/>
                    <w:bottom w:val="none" w:sz="0" w:space="0" w:color="auto"/>
                    <w:right w:val="none" w:sz="0" w:space="0" w:color="auto"/>
                  </w:divBdr>
                </w:div>
                <w:div w:id="2004507910">
                  <w:marLeft w:val="0"/>
                  <w:marRight w:val="0"/>
                  <w:marTop w:val="0"/>
                  <w:marBottom w:val="0"/>
                  <w:divBdr>
                    <w:top w:val="none" w:sz="0" w:space="0" w:color="auto"/>
                    <w:left w:val="none" w:sz="0" w:space="0" w:color="auto"/>
                    <w:bottom w:val="none" w:sz="0" w:space="0" w:color="auto"/>
                    <w:right w:val="none" w:sz="0" w:space="0" w:color="auto"/>
                  </w:divBdr>
                </w:div>
                <w:div w:id="1545365265">
                  <w:marLeft w:val="0"/>
                  <w:marRight w:val="0"/>
                  <w:marTop w:val="0"/>
                  <w:marBottom w:val="0"/>
                  <w:divBdr>
                    <w:top w:val="none" w:sz="0" w:space="0" w:color="auto"/>
                    <w:left w:val="none" w:sz="0" w:space="0" w:color="auto"/>
                    <w:bottom w:val="none" w:sz="0" w:space="0" w:color="auto"/>
                    <w:right w:val="none" w:sz="0" w:space="0" w:color="auto"/>
                  </w:divBdr>
                </w:div>
                <w:div w:id="414985216">
                  <w:marLeft w:val="0"/>
                  <w:marRight w:val="0"/>
                  <w:marTop w:val="0"/>
                  <w:marBottom w:val="0"/>
                  <w:divBdr>
                    <w:top w:val="none" w:sz="0" w:space="0" w:color="auto"/>
                    <w:left w:val="none" w:sz="0" w:space="0" w:color="auto"/>
                    <w:bottom w:val="none" w:sz="0" w:space="0" w:color="auto"/>
                    <w:right w:val="none" w:sz="0" w:space="0" w:color="auto"/>
                  </w:divBdr>
                </w:div>
                <w:div w:id="2113090053">
                  <w:marLeft w:val="0"/>
                  <w:marRight w:val="0"/>
                  <w:marTop w:val="0"/>
                  <w:marBottom w:val="0"/>
                  <w:divBdr>
                    <w:top w:val="none" w:sz="0" w:space="0" w:color="auto"/>
                    <w:left w:val="none" w:sz="0" w:space="0" w:color="auto"/>
                    <w:bottom w:val="none" w:sz="0" w:space="0" w:color="auto"/>
                    <w:right w:val="none" w:sz="0" w:space="0" w:color="auto"/>
                  </w:divBdr>
                </w:div>
                <w:div w:id="2108890027">
                  <w:marLeft w:val="0"/>
                  <w:marRight w:val="0"/>
                  <w:marTop w:val="0"/>
                  <w:marBottom w:val="0"/>
                  <w:divBdr>
                    <w:top w:val="none" w:sz="0" w:space="0" w:color="auto"/>
                    <w:left w:val="none" w:sz="0" w:space="0" w:color="auto"/>
                    <w:bottom w:val="none" w:sz="0" w:space="0" w:color="auto"/>
                    <w:right w:val="none" w:sz="0" w:space="0" w:color="auto"/>
                  </w:divBdr>
                </w:div>
                <w:div w:id="1821534890">
                  <w:marLeft w:val="0"/>
                  <w:marRight w:val="0"/>
                  <w:marTop w:val="0"/>
                  <w:marBottom w:val="0"/>
                  <w:divBdr>
                    <w:top w:val="none" w:sz="0" w:space="0" w:color="auto"/>
                    <w:left w:val="none" w:sz="0" w:space="0" w:color="auto"/>
                    <w:bottom w:val="none" w:sz="0" w:space="0" w:color="auto"/>
                    <w:right w:val="none" w:sz="0" w:space="0" w:color="auto"/>
                  </w:divBdr>
                </w:div>
                <w:div w:id="337585858">
                  <w:marLeft w:val="0"/>
                  <w:marRight w:val="0"/>
                  <w:marTop w:val="0"/>
                  <w:marBottom w:val="0"/>
                  <w:divBdr>
                    <w:top w:val="none" w:sz="0" w:space="0" w:color="auto"/>
                    <w:left w:val="none" w:sz="0" w:space="0" w:color="auto"/>
                    <w:bottom w:val="none" w:sz="0" w:space="0" w:color="auto"/>
                    <w:right w:val="none" w:sz="0" w:space="0" w:color="auto"/>
                  </w:divBdr>
                </w:div>
                <w:div w:id="2103186335">
                  <w:marLeft w:val="0"/>
                  <w:marRight w:val="0"/>
                  <w:marTop w:val="0"/>
                  <w:marBottom w:val="0"/>
                  <w:divBdr>
                    <w:top w:val="none" w:sz="0" w:space="0" w:color="auto"/>
                    <w:left w:val="none" w:sz="0" w:space="0" w:color="auto"/>
                    <w:bottom w:val="none" w:sz="0" w:space="0" w:color="auto"/>
                    <w:right w:val="none" w:sz="0" w:space="0" w:color="auto"/>
                  </w:divBdr>
                </w:div>
                <w:div w:id="934485888">
                  <w:marLeft w:val="0"/>
                  <w:marRight w:val="0"/>
                  <w:marTop w:val="0"/>
                  <w:marBottom w:val="0"/>
                  <w:divBdr>
                    <w:top w:val="none" w:sz="0" w:space="0" w:color="auto"/>
                    <w:left w:val="none" w:sz="0" w:space="0" w:color="auto"/>
                    <w:bottom w:val="none" w:sz="0" w:space="0" w:color="auto"/>
                    <w:right w:val="none" w:sz="0" w:space="0" w:color="auto"/>
                  </w:divBdr>
                </w:div>
                <w:div w:id="121928094">
                  <w:marLeft w:val="0"/>
                  <w:marRight w:val="0"/>
                  <w:marTop w:val="0"/>
                  <w:marBottom w:val="0"/>
                  <w:divBdr>
                    <w:top w:val="none" w:sz="0" w:space="0" w:color="auto"/>
                    <w:left w:val="none" w:sz="0" w:space="0" w:color="auto"/>
                    <w:bottom w:val="none" w:sz="0" w:space="0" w:color="auto"/>
                    <w:right w:val="none" w:sz="0" w:space="0" w:color="auto"/>
                  </w:divBdr>
                </w:div>
                <w:div w:id="1073359172">
                  <w:marLeft w:val="0"/>
                  <w:marRight w:val="0"/>
                  <w:marTop w:val="0"/>
                  <w:marBottom w:val="0"/>
                  <w:divBdr>
                    <w:top w:val="none" w:sz="0" w:space="0" w:color="auto"/>
                    <w:left w:val="none" w:sz="0" w:space="0" w:color="auto"/>
                    <w:bottom w:val="none" w:sz="0" w:space="0" w:color="auto"/>
                    <w:right w:val="none" w:sz="0" w:space="0" w:color="auto"/>
                  </w:divBdr>
                </w:div>
                <w:div w:id="841700445">
                  <w:marLeft w:val="0"/>
                  <w:marRight w:val="0"/>
                  <w:marTop w:val="0"/>
                  <w:marBottom w:val="0"/>
                  <w:divBdr>
                    <w:top w:val="none" w:sz="0" w:space="0" w:color="auto"/>
                    <w:left w:val="none" w:sz="0" w:space="0" w:color="auto"/>
                    <w:bottom w:val="none" w:sz="0" w:space="0" w:color="auto"/>
                    <w:right w:val="none" w:sz="0" w:space="0" w:color="auto"/>
                  </w:divBdr>
                </w:div>
                <w:div w:id="307905745">
                  <w:marLeft w:val="0"/>
                  <w:marRight w:val="0"/>
                  <w:marTop w:val="0"/>
                  <w:marBottom w:val="0"/>
                  <w:divBdr>
                    <w:top w:val="none" w:sz="0" w:space="0" w:color="auto"/>
                    <w:left w:val="none" w:sz="0" w:space="0" w:color="auto"/>
                    <w:bottom w:val="none" w:sz="0" w:space="0" w:color="auto"/>
                    <w:right w:val="none" w:sz="0" w:space="0" w:color="auto"/>
                  </w:divBdr>
                </w:div>
                <w:div w:id="562376872">
                  <w:marLeft w:val="0"/>
                  <w:marRight w:val="0"/>
                  <w:marTop w:val="0"/>
                  <w:marBottom w:val="0"/>
                  <w:divBdr>
                    <w:top w:val="none" w:sz="0" w:space="0" w:color="auto"/>
                    <w:left w:val="none" w:sz="0" w:space="0" w:color="auto"/>
                    <w:bottom w:val="none" w:sz="0" w:space="0" w:color="auto"/>
                    <w:right w:val="none" w:sz="0" w:space="0" w:color="auto"/>
                  </w:divBdr>
                </w:div>
                <w:div w:id="890582612">
                  <w:marLeft w:val="0"/>
                  <w:marRight w:val="0"/>
                  <w:marTop w:val="0"/>
                  <w:marBottom w:val="0"/>
                  <w:divBdr>
                    <w:top w:val="none" w:sz="0" w:space="0" w:color="auto"/>
                    <w:left w:val="none" w:sz="0" w:space="0" w:color="auto"/>
                    <w:bottom w:val="none" w:sz="0" w:space="0" w:color="auto"/>
                    <w:right w:val="none" w:sz="0" w:space="0" w:color="auto"/>
                  </w:divBdr>
                </w:div>
                <w:div w:id="1131246964">
                  <w:marLeft w:val="0"/>
                  <w:marRight w:val="0"/>
                  <w:marTop w:val="0"/>
                  <w:marBottom w:val="0"/>
                  <w:divBdr>
                    <w:top w:val="none" w:sz="0" w:space="0" w:color="auto"/>
                    <w:left w:val="none" w:sz="0" w:space="0" w:color="auto"/>
                    <w:bottom w:val="none" w:sz="0" w:space="0" w:color="auto"/>
                    <w:right w:val="none" w:sz="0" w:space="0" w:color="auto"/>
                  </w:divBdr>
                </w:div>
                <w:div w:id="336807336">
                  <w:marLeft w:val="0"/>
                  <w:marRight w:val="0"/>
                  <w:marTop w:val="0"/>
                  <w:marBottom w:val="0"/>
                  <w:divBdr>
                    <w:top w:val="none" w:sz="0" w:space="0" w:color="auto"/>
                    <w:left w:val="none" w:sz="0" w:space="0" w:color="auto"/>
                    <w:bottom w:val="none" w:sz="0" w:space="0" w:color="auto"/>
                    <w:right w:val="none" w:sz="0" w:space="0" w:color="auto"/>
                  </w:divBdr>
                </w:div>
                <w:div w:id="1716856858">
                  <w:marLeft w:val="0"/>
                  <w:marRight w:val="0"/>
                  <w:marTop w:val="0"/>
                  <w:marBottom w:val="0"/>
                  <w:divBdr>
                    <w:top w:val="none" w:sz="0" w:space="0" w:color="auto"/>
                    <w:left w:val="none" w:sz="0" w:space="0" w:color="auto"/>
                    <w:bottom w:val="none" w:sz="0" w:space="0" w:color="auto"/>
                    <w:right w:val="none" w:sz="0" w:space="0" w:color="auto"/>
                  </w:divBdr>
                </w:div>
                <w:div w:id="261374684">
                  <w:marLeft w:val="0"/>
                  <w:marRight w:val="0"/>
                  <w:marTop w:val="0"/>
                  <w:marBottom w:val="0"/>
                  <w:divBdr>
                    <w:top w:val="none" w:sz="0" w:space="0" w:color="auto"/>
                    <w:left w:val="none" w:sz="0" w:space="0" w:color="auto"/>
                    <w:bottom w:val="none" w:sz="0" w:space="0" w:color="auto"/>
                    <w:right w:val="none" w:sz="0" w:space="0" w:color="auto"/>
                  </w:divBdr>
                </w:div>
                <w:div w:id="179976492">
                  <w:marLeft w:val="0"/>
                  <w:marRight w:val="0"/>
                  <w:marTop w:val="0"/>
                  <w:marBottom w:val="0"/>
                  <w:divBdr>
                    <w:top w:val="none" w:sz="0" w:space="0" w:color="auto"/>
                    <w:left w:val="none" w:sz="0" w:space="0" w:color="auto"/>
                    <w:bottom w:val="none" w:sz="0" w:space="0" w:color="auto"/>
                    <w:right w:val="none" w:sz="0" w:space="0" w:color="auto"/>
                  </w:divBdr>
                </w:div>
                <w:div w:id="2003194810">
                  <w:marLeft w:val="0"/>
                  <w:marRight w:val="0"/>
                  <w:marTop w:val="0"/>
                  <w:marBottom w:val="0"/>
                  <w:divBdr>
                    <w:top w:val="none" w:sz="0" w:space="0" w:color="auto"/>
                    <w:left w:val="none" w:sz="0" w:space="0" w:color="auto"/>
                    <w:bottom w:val="none" w:sz="0" w:space="0" w:color="auto"/>
                    <w:right w:val="none" w:sz="0" w:space="0" w:color="auto"/>
                  </w:divBdr>
                </w:div>
                <w:div w:id="744763388">
                  <w:marLeft w:val="0"/>
                  <w:marRight w:val="0"/>
                  <w:marTop w:val="0"/>
                  <w:marBottom w:val="0"/>
                  <w:divBdr>
                    <w:top w:val="none" w:sz="0" w:space="0" w:color="auto"/>
                    <w:left w:val="none" w:sz="0" w:space="0" w:color="auto"/>
                    <w:bottom w:val="none" w:sz="0" w:space="0" w:color="auto"/>
                    <w:right w:val="none" w:sz="0" w:space="0" w:color="auto"/>
                  </w:divBdr>
                </w:div>
                <w:div w:id="1749303694">
                  <w:marLeft w:val="0"/>
                  <w:marRight w:val="0"/>
                  <w:marTop w:val="0"/>
                  <w:marBottom w:val="0"/>
                  <w:divBdr>
                    <w:top w:val="none" w:sz="0" w:space="0" w:color="auto"/>
                    <w:left w:val="none" w:sz="0" w:space="0" w:color="auto"/>
                    <w:bottom w:val="none" w:sz="0" w:space="0" w:color="auto"/>
                    <w:right w:val="none" w:sz="0" w:space="0" w:color="auto"/>
                  </w:divBdr>
                </w:div>
                <w:div w:id="1951545073">
                  <w:marLeft w:val="0"/>
                  <w:marRight w:val="0"/>
                  <w:marTop w:val="0"/>
                  <w:marBottom w:val="0"/>
                  <w:divBdr>
                    <w:top w:val="none" w:sz="0" w:space="0" w:color="auto"/>
                    <w:left w:val="none" w:sz="0" w:space="0" w:color="auto"/>
                    <w:bottom w:val="none" w:sz="0" w:space="0" w:color="auto"/>
                    <w:right w:val="none" w:sz="0" w:space="0" w:color="auto"/>
                  </w:divBdr>
                </w:div>
                <w:div w:id="1611932954">
                  <w:marLeft w:val="0"/>
                  <w:marRight w:val="0"/>
                  <w:marTop w:val="0"/>
                  <w:marBottom w:val="0"/>
                  <w:divBdr>
                    <w:top w:val="none" w:sz="0" w:space="0" w:color="auto"/>
                    <w:left w:val="none" w:sz="0" w:space="0" w:color="auto"/>
                    <w:bottom w:val="none" w:sz="0" w:space="0" w:color="auto"/>
                    <w:right w:val="none" w:sz="0" w:space="0" w:color="auto"/>
                  </w:divBdr>
                </w:div>
                <w:div w:id="1532959876">
                  <w:marLeft w:val="0"/>
                  <w:marRight w:val="0"/>
                  <w:marTop w:val="0"/>
                  <w:marBottom w:val="0"/>
                  <w:divBdr>
                    <w:top w:val="none" w:sz="0" w:space="0" w:color="auto"/>
                    <w:left w:val="none" w:sz="0" w:space="0" w:color="auto"/>
                    <w:bottom w:val="none" w:sz="0" w:space="0" w:color="auto"/>
                    <w:right w:val="none" w:sz="0" w:space="0" w:color="auto"/>
                  </w:divBdr>
                </w:div>
                <w:div w:id="234319439">
                  <w:marLeft w:val="0"/>
                  <w:marRight w:val="0"/>
                  <w:marTop w:val="0"/>
                  <w:marBottom w:val="0"/>
                  <w:divBdr>
                    <w:top w:val="none" w:sz="0" w:space="0" w:color="auto"/>
                    <w:left w:val="none" w:sz="0" w:space="0" w:color="auto"/>
                    <w:bottom w:val="none" w:sz="0" w:space="0" w:color="auto"/>
                    <w:right w:val="none" w:sz="0" w:space="0" w:color="auto"/>
                  </w:divBdr>
                </w:div>
                <w:div w:id="1878352038">
                  <w:marLeft w:val="0"/>
                  <w:marRight w:val="0"/>
                  <w:marTop w:val="0"/>
                  <w:marBottom w:val="0"/>
                  <w:divBdr>
                    <w:top w:val="none" w:sz="0" w:space="0" w:color="auto"/>
                    <w:left w:val="none" w:sz="0" w:space="0" w:color="auto"/>
                    <w:bottom w:val="none" w:sz="0" w:space="0" w:color="auto"/>
                    <w:right w:val="none" w:sz="0" w:space="0" w:color="auto"/>
                  </w:divBdr>
                </w:div>
                <w:div w:id="1446340962">
                  <w:marLeft w:val="0"/>
                  <w:marRight w:val="0"/>
                  <w:marTop w:val="0"/>
                  <w:marBottom w:val="0"/>
                  <w:divBdr>
                    <w:top w:val="none" w:sz="0" w:space="0" w:color="auto"/>
                    <w:left w:val="none" w:sz="0" w:space="0" w:color="auto"/>
                    <w:bottom w:val="none" w:sz="0" w:space="0" w:color="auto"/>
                    <w:right w:val="none" w:sz="0" w:space="0" w:color="auto"/>
                  </w:divBdr>
                </w:div>
                <w:div w:id="208321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029626">
      <w:bodyDiv w:val="1"/>
      <w:marLeft w:val="0"/>
      <w:marRight w:val="0"/>
      <w:marTop w:val="0"/>
      <w:marBottom w:val="0"/>
      <w:divBdr>
        <w:top w:val="none" w:sz="0" w:space="0" w:color="auto"/>
        <w:left w:val="none" w:sz="0" w:space="0" w:color="auto"/>
        <w:bottom w:val="none" w:sz="0" w:space="0" w:color="auto"/>
        <w:right w:val="none" w:sz="0" w:space="0" w:color="auto"/>
      </w:divBdr>
      <w:divsChild>
        <w:div w:id="1107386755">
          <w:marLeft w:val="0"/>
          <w:marRight w:val="0"/>
          <w:marTop w:val="115"/>
          <w:marBottom w:val="115"/>
          <w:divBdr>
            <w:top w:val="none" w:sz="0" w:space="0" w:color="auto"/>
            <w:left w:val="none" w:sz="0" w:space="0" w:color="auto"/>
            <w:bottom w:val="none" w:sz="0" w:space="0" w:color="auto"/>
            <w:right w:val="none" w:sz="0" w:space="0" w:color="auto"/>
          </w:divBdr>
          <w:divsChild>
            <w:div w:id="786242727">
              <w:marLeft w:val="0"/>
              <w:marRight w:val="0"/>
              <w:marTop w:val="100"/>
              <w:marBottom w:val="100"/>
              <w:divBdr>
                <w:top w:val="none" w:sz="0" w:space="0" w:color="auto"/>
                <w:left w:val="none" w:sz="0" w:space="0" w:color="auto"/>
                <w:bottom w:val="none" w:sz="0" w:space="0" w:color="auto"/>
                <w:right w:val="none" w:sz="0" w:space="0" w:color="auto"/>
              </w:divBdr>
              <w:divsChild>
                <w:div w:id="700204165">
                  <w:marLeft w:val="0"/>
                  <w:marRight w:val="0"/>
                  <w:marTop w:val="0"/>
                  <w:marBottom w:val="0"/>
                  <w:divBdr>
                    <w:top w:val="none" w:sz="0" w:space="0" w:color="auto"/>
                    <w:left w:val="none" w:sz="0" w:space="0" w:color="auto"/>
                    <w:bottom w:val="none" w:sz="0" w:space="0" w:color="auto"/>
                    <w:right w:val="none" w:sz="0" w:space="0" w:color="auto"/>
                  </w:divBdr>
                  <w:divsChild>
                    <w:div w:id="136899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678024">
          <w:marLeft w:val="0"/>
          <w:marRight w:val="0"/>
          <w:marTop w:val="0"/>
          <w:marBottom w:val="92"/>
          <w:divBdr>
            <w:top w:val="single" w:sz="4" w:space="0" w:color="auto"/>
            <w:left w:val="single" w:sz="18" w:space="0" w:color="auto"/>
            <w:bottom w:val="single" w:sz="4" w:space="0" w:color="auto"/>
            <w:right w:val="single" w:sz="4" w:space="0" w:color="auto"/>
          </w:divBdr>
        </w:div>
        <w:div w:id="1017196652">
          <w:marLeft w:val="0"/>
          <w:marRight w:val="0"/>
          <w:marTop w:val="92"/>
          <w:marBottom w:val="0"/>
          <w:divBdr>
            <w:top w:val="single" w:sz="4" w:space="0" w:color="D5DDC6"/>
            <w:left w:val="single" w:sz="4" w:space="3" w:color="D5DDC6"/>
            <w:bottom w:val="single" w:sz="4" w:space="0" w:color="D5DDC6"/>
            <w:right w:val="single" w:sz="4" w:space="0" w:color="D5DDC6"/>
          </w:divBdr>
        </w:div>
        <w:div w:id="1799444924">
          <w:marLeft w:val="0"/>
          <w:marRight w:val="0"/>
          <w:marTop w:val="0"/>
          <w:marBottom w:val="92"/>
          <w:divBdr>
            <w:top w:val="single" w:sz="4" w:space="0" w:color="auto"/>
            <w:left w:val="single" w:sz="18" w:space="0" w:color="auto"/>
            <w:bottom w:val="single" w:sz="4" w:space="0" w:color="auto"/>
            <w:right w:val="single" w:sz="4" w:space="0" w:color="auto"/>
          </w:divBdr>
        </w:div>
        <w:div w:id="801506428">
          <w:marLeft w:val="0"/>
          <w:marRight w:val="0"/>
          <w:marTop w:val="92"/>
          <w:marBottom w:val="0"/>
          <w:divBdr>
            <w:top w:val="single" w:sz="4" w:space="0" w:color="D5DDC6"/>
            <w:left w:val="single" w:sz="4" w:space="3" w:color="D5DDC6"/>
            <w:bottom w:val="single" w:sz="4" w:space="0" w:color="D5DDC6"/>
            <w:right w:val="single" w:sz="4" w:space="0" w:color="D5DDC6"/>
          </w:divBdr>
        </w:div>
        <w:div w:id="1426922001">
          <w:marLeft w:val="0"/>
          <w:marRight w:val="0"/>
          <w:marTop w:val="0"/>
          <w:marBottom w:val="92"/>
          <w:divBdr>
            <w:top w:val="single" w:sz="4" w:space="0" w:color="auto"/>
            <w:left w:val="single" w:sz="18" w:space="0" w:color="auto"/>
            <w:bottom w:val="single" w:sz="4" w:space="0" w:color="auto"/>
            <w:right w:val="single" w:sz="4" w:space="0" w:color="auto"/>
          </w:divBdr>
        </w:div>
        <w:div w:id="271523565">
          <w:marLeft w:val="0"/>
          <w:marRight w:val="0"/>
          <w:marTop w:val="92"/>
          <w:marBottom w:val="0"/>
          <w:divBdr>
            <w:top w:val="single" w:sz="4" w:space="0" w:color="D5DDC6"/>
            <w:left w:val="single" w:sz="4" w:space="3" w:color="D5DDC6"/>
            <w:bottom w:val="single" w:sz="4" w:space="0" w:color="D5DDC6"/>
            <w:right w:val="single" w:sz="4" w:space="0" w:color="D5DDC6"/>
          </w:divBdr>
        </w:div>
        <w:div w:id="1075518463">
          <w:marLeft w:val="0"/>
          <w:marRight w:val="0"/>
          <w:marTop w:val="0"/>
          <w:marBottom w:val="92"/>
          <w:divBdr>
            <w:top w:val="single" w:sz="4" w:space="0" w:color="auto"/>
            <w:left w:val="single" w:sz="18" w:space="0" w:color="auto"/>
            <w:bottom w:val="single" w:sz="4" w:space="0" w:color="auto"/>
            <w:right w:val="single" w:sz="4" w:space="0" w:color="auto"/>
          </w:divBdr>
        </w:div>
        <w:div w:id="87847877">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838034167">
      <w:bodyDiv w:val="1"/>
      <w:marLeft w:val="0"/>
      <w:marRight w:val="0"/>
      <w:marTop w:val="0"/>
      <w:marBottom w:val="0"/>
      <w:divBdr>
        <w:top w:val="none" w:sz="0" w:space="0" w:color="auto"/>
        <w:left w:val="none" w:sz="0" w:space="0" w:color="auto"/>
        <w:bottom w:val="none" w:sz="0" w:space="0" w:color="auto"/>
        <w:right w:val="none" w:sz="0" w:space="0" w:color="auto"/>
      </w:divBdr>
      <w:divsChild>
        <w:div w:id="699009951">
          <w:marLeft w:val="0"/>
          <w:marRight w:val="0"/>
          <w:marTop w:val="0"/>
          <w:marBottom w:val="80"/>
          <w:divBdr>
            <w:top w:val="single" w:sz="4" w:space="0" w:color="auto"/>
            <w:left w:val="single" w:sz="18" w:space="0" w:color="auto"/>
            <w:bottom w:val="single" w:sz="4" w:space="0" w:color="auto"/>
            <w:right w:val="single" w:sz="4" w:space="0" w:color="auto"/>
          </w:divBdr>
        </w:div>
        <w:div w:id="505095682">
          <w:marLeft w:val="0"/>
          <w:marRight w:val="0"/>
          <w:marTop w:val="100"/>
          <w:marBottom w:val="100"/>
          <w:divBdr>
            <w:top w:val="none" w:sz="0" w:space="0" w:color="auto"/>
            <w:left w:val="none" w:sz="0" w:space="0" w:color="auto"/>
            <w:bottom w:val="none" w:sz="0" w:space="0" w:color="auto"/>
            <w:right w:val="none" w:sz="0" w:space="0" w:color="auto"/>
          </w:divBdr>
          <w:divsChild>
            <w:div w:id="693045019">
              <w:marLeft w:val="0"/>
              <w:marRight w:val="0"/>
              <w:marTop w:val="100"/>
              <w:marBottom w:val="100"/>
              <w:divBdr>
                <w:top w:val="none" w:sz="0" w:space="0" w:color="auto"/>
                <w:left w:val="none" w:sz="0" w:space="0" w:color="auto"/>
                <w:bottom w:val="none" w:sz="0" w:space="0" w:color="auto"/>
                <w:right w:val="none" w:sz="0" w:space="0" w:color="auto"/>
              </w:divBdr>
              <w:divsChild>
                <w:div w:id="62606135">
                  <w:marLeft w:val="0"/>
                  <w:marRight w:val="0"/>
                  <w:marTop w:val="0"/>
                  <w:marBottom w:val="0"/>
                  <w:divBdr>
                    <w:top w:val="none" w:sz="0" w:space="0" w:color="auto"/>
                    <w:left w:val="none" w:sz="0" w:space="0" w:color="auto"/>
                    <w:bottom w:val="none" w:sz="0" w:space="0" w:color="auto"/>
                    <w:right w:val="none" w:sz="0" w:space="0" w:color="auto"/>
                  </w:divBdr>
                  <w:divsChild>
                    <w:div w:id="128184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583222">
          <w:marLeft w:val="0"/>
          <w:marRight w:val="0"/>
          <w:marTop w:val="0"/>
          <w:marBottom w:val="80"/>
          <w:divBdr>
            <w:top w:val="single" w:sz="4" w:space="0" w:color="auto"/>
            <w:left w:val="single" w:sz="18" w:space="0" w:color="auto"/>
            <w:bottom w:val="single" w:sz="4" w:space="0" w:color="auto"/>
            <w:right w:val="single" w:sz="4" w:space="0" w:color="auto"/>
          </w:divBdr>
        </w:div>
        <w:div w:id="249241631">
          <w:marLeft w:val="0"/>
          <w:marRight w:val="0"/>
          <w:marTop w:val="0"/>
          <w:marBottom w:val="80"/>
          <w:divBdr>
            <w:top w:val="single" w:sz="4" w:space="0" w:color="auto"/>
            <w:left w:val="single" w:sz="18" w:space="0" w:color="auto"/>
            <w:bottom w:val="single" w:sz="4" w:space="0" w:color="auto"/>
            <w:right w:val="single" w:sz="4" w:space="0" w:color="auto"/>
          </w:divBdr>
        </w:div>
        <w:div w:id="954363423">
          <w:marLeft w:val="0"/>
          <w:marRight w:val="0"/>
          <w:marTop w:val="0"/>
          <w:marBottom w:val="80"/>
          <w:divBdr>
            <w:top w:val="single" w:sz="4" w:space="0" w:color="auto"/>
            <w:left w:val="single" w:sz="18" w:space="0" w:color="auto"/>
            <w:bottom w:val="single" w:sz="4" w:space="0" w:color="auto"/>
            <w:right w:val="single" w:sz="4" w:space="0" w:color="auto"/>
          </w:divBdr>
        </w:div>
        <w:div w:id="1037436773">
          <w:marLeft w:val="0"/>
          <w:marRight w:val="0"/>
          <w:marTop w:val="80"/>
          <w:marBottom w:val="0"/>
          <w:divBdr>
            <w:top w:val="single" w:sz="4" w:space="0" w:color="D5DDC6"/>
            <w:left w:val="single" w:sz="4" w:space="3" w:color="D5DDC6"/>
            <w:bottom w:val="single" w:sz="4" w:space="0" w:color="D5DDC6"/>
            <w:right w:val="single" w:sz="4" w:space="0" w:color="D5DDC6"/>
          </w:divBdr>
        </w:div>
        <w:div w:id="1711027632">
          <w:marLeft w:val="0"/>
          <w:marRight w:val="0"/>
          <w:marTop w:val="0"/>
          <w:marBottom w:val="80"/>
          <w:divBdr>
            <w:top w:val="single" w:sz="4" w:space="0" w:color="auto"/>
            <w:left w:val="single" w:sz="18" w:space="0" w:color="auto"/>
            <w:bottom w:val="single" w:sz="4" w:space="0" w:color="auto"/>
            <w:right w:val="single" w:sz="4" w:space="0" w:color="auto"/>
          </w:divBdr>
        </w:div>
        <w:div w:id="1270239017">
          <w:marLeft w:val="0"/>
          <w:marRight w:val="0"/>
          <w:marTop w:val="80"/>
          <w:marBottom w:val="0"/>
          <w:divBdr>
            <w:top w:val="single" w:sz="4" w:space="0" w:color="D5DDC6"/>
            <w:left w:val="single" w:sz="4" w:space="3" w:color="D5DDC6"/>
            <w:bottom w:val="single" w:sz="4" w:space="0" w:color="D5DDC6"/>
            <w:right w:val="single" w:sz="4" w:space="0" w:color="D5DDC6"/>
          </w:divBdr>
        </w:div>
        <w:div w:id="1414816732">
          <w:marLeft w:val="0"/>
          <w:marRight w:val="0"/>
          <w:marTop w:val="0"/>
          <w:marBottom w:val="80"/>
          <w:divBdr>
            <w:top w:val="single" w:sz="4" w:space="0" w:color="auto"/>
            <w:left w:val="single" w:sz="18" w:space="0" w:color="auto"/>
            <w:bottom w:val="single" w:sz="4" w:space="0" w:color="auto"/>
            <w:right w:val="single" w:sz="4" w:space="0" w:color="auto"/>
          </w:divBdr>
        </w:div>
        <w:div w:id="454370725">
          <w:marLeft w:val="0"/>
          <w:marRight w:val="0"/>
          <w:marTop w:val="80"/>
          <w:marBottom w:val="0"/>
          <w:divBdr>
            <w:top w:val="single" w:sz="4" w:space="0" w:color="D5DDC6"/>
            <w:left w:val="single" w:sz="4" w:space="3" w:color="D5DDC6"/>
            <w:bottom w:val="single" w:sz="4" w:space="0" w:color="D5DDC6"/>
            <w:right w:val="single" w:sz="4" w:space="0" w:color="D5DDC6"/>
          </w:divBdr>
        </w:div>
        <w:div w:id="1053382999">
          <w:marLeft w:val="0"/>
          <w:marRight w:val="0"/>
          <w:marTop w:val="0"/>
          <w:marBottom w:val="80"/>
          <w:divBdr>
            <w:top w:val="single" w:sz="4" w:space="0" w:color="auto"/>
            <w:left w:val="single" w:sz="18" w:space="0" w:color="auto"/>
            <w:bottom w:val="single" w:sz="4" w:space="0" w:color="auto"/>
            <w:right w:val="single" w:sz="4" w:space="0" w:color="auto"/>
          </w:divBdr>
        </w:div>
        <w:div w:id="341130121">
          <w:marLeft w:val="0"/>
          <w:marRight w:val="0"/>
          <w:marTop w:val="80"/>
          <w:marBottom w:val="0"/>
          <w:divBdr>
            <w:top w:val="single" w:sz="4" w:space="0" w:color="D5DDC6"/>
            <w:left w:val="single" w:sz="4" w:space="3" w:color="D5DDC6"/>
            <w:bottom w:val="single" w:sz="4" w:space="0" w:color="D5DDC6"/>
            <w:right w:val="single" w:sz="4" w:space="0" w:color="D5DDC6"/>
          </w:divBdr>
        </w:div>
        <w:div w:id="945892835">
          <w:marLeft w:val="0"/>
          <w:marRight w:val="0"/>
          <w:marTop w:val="0"/>
          <w:marBottom w:val="80"/>
          <w:divBdr>
            <w:top w:val="single" w:sz="4" w:space="0" w:color="auto"/>
            <w:left w:val="single" w:sz="18" w:space="0" w:color="auto"/>
            <w:bottom w:val="single" w:sz="4" w:space="0" w:color="auto"/>
            <w:right w:val="single" w:sz="4" w:space="0" w:color="auto"/>
          </w:divBdr>
        </w:div>
        <w:div w:id="2080054212">
          <w:marLeft w:val="0"/>
          <w:marRight w:val="0"/>
          <w:marTop w:val="80"/>
          <w:marBottom w:val="0"/>
          <w:divBdr>
            <w:top w:val="single" w:sz="4" w:space="0" w:color="D5DDC6"/>
            <w:left w:val="single" w:sz="4" w:space="3" w:color="D5DDC6"/>
            <w:bottom w:val="single" w:sz="4" w:space="0" w:color="D5DDC6"/>
            <w:right w:val="single" w:sz="4" w:space="0" w:color="D5DDC6"/>
          </w:divBdr>
        </w:div>
        <w:div w:id="293483974">
          <w:marLeft w:val="0"/>
          <w:marRight w:val="0"/>
          <w:marTop w:val="0"/>
          <w:marBottom w:val="80"/>
          <w:divBdr>
            <w:top w:val="single" w:sz="4" w:space="0" w:color="auto"/>
            <w:left w:val="single" w:sz="18" w:space="0" w:color="auto"/>
            <w:bottom w:val="single" w:sz="4" w:space="0" w:color="auto"/>
            <w:right w:val="single" w:sz="4" w:space="0" w:color="auto"/>
          </w:divBdr>
        </w:div>
        <w:div w:id="1986859050">
          <w:marLeft w:val="0"/>
          <w:marRight w:val="0"/>
          <w:marTop w:val="80"/>
          <w:marBottom w:val="0"/>
          <w:divBdr>
            <w:top w:val="single" w:sz="4" w:space="0" w:color="D5DDC6"/>
            <w:left w:val="single" w:sz="4" w:space="3" w:color="D5DDC6"/>
            <w:bottom w:val="single" w:sz="4" w:space="0" w:color="D5DDC6"/>
            <w:right w:val="single" w:sz="4" w:space="0" w:color="D5DDC6"/>
          </w:divBdr>
        </w:div>
        <w:div w:id="184710622">
          <w:marLeft w:val="0"/>
          <w:marRight w:val="0"/>
          <w:marTop w:val="0"/>
          <w:marBottom w:val="80"/>
          <w:divBdr>
            <w:top w:val="single" w:sz="4" w:space="0" w:color="auto"/>
            <w:left w:val="single" w:sz="18" w:space="0" w:color="auto"/>
            <w:bottom w:val="single" w:sz="4" w:space="0" w:color="auto"/>
            <w:right w:val="single" w:sz="4" w:space="0" w:color="auto"/>
          </w:divBdr>
        </w:div>
        <w:div w:id="43455033">
          <w:marLeft w:val="0"/>
          <w:marRight w:val="0"/>
          <w:marTop w:val="80"/>
          <w:marBottom w:val="0"/>
          <w:divBdr>
            <w:top w:val="single" w:sz="4" w:space="0" w:color="D5DDC6"/>
            <w:left w:val="single" w:sz="4" w:space="3" w:color="D5DDC6"/>
            <w:bottom w:val="single" w:sz="4" w:space="0" w:color="D5DDC6"/>
            <w:right w:val="single" w:sz="4" w:space="0" w:color="D5DDC6"/>
          </w:divBdr>
        </w:div>
        <w:div w:id="1603807018">
          <w:marLeft w:val="0"/>
          <w:marRight w:val="0"/>
          <w:marTop w:val="0"/>
          <w:marBottom w:val="80"/>
          <w:divBdr>
            <w:top w:val="single" w:sz="4" w:space="0" w:color="auto"/>
            <w:left w:val="single" w:sz="18" w:space="0" w:color="auto"/>
            <w:bottom w:val="single" w:sz="4" w:space="0" w:color="auto"/>
            <w:right w:val="single" w:sz="4" w:space="0" w:color="auto"/>
          </w:divBdr>
        </w:div>
        <w:div w:id="2076514352">
          <w:marLeft w:val="0"/>
          <w:marRight w:val="0"/>
          <w:marTop w:val="80"/>
          <w:marBottom w:val="0"/>
          <w:divBdr>
            <w:top w:val="single" w:sz="4" w:space="0" w:color="D5DDC6"/>
            <w:left w:val="single" w:sz="4" w:space="3" w:color="D5DDC6"/>
            <w:bottom w:val="single" w:sz="4" w:space="0" w:color="D5DDC6"/>
            <w:right w:val="single" w:sz="4" w:space="0" w:color="D5DDC6"/>
          </w:divBdr>
        </w:div>
        <w:div w:id="627245702">
          <w:marLeft w:val="0"/>
          <w:marRight w:val="0"/>
          <w:marTop w:val="0"/>
          <w:marBottom w:val="80"/>
          <w:divBdr>
            <w:top w:val="single" w:sz="4" w:space="0" w:color="auto"/>
            <w:left w:val="single" w:sz="18" w:space="0" w:color="auto"/>
            <w:bottom w:val="single" w:sz="4" w:space="0" w:color="auto"/>
            <w:right w:val="single" w:sz="4" w:space="0" w:color="auto"/>
          </w:divBdr>
        </w:div>
        <w:div w:id="1270964764">
          <w:marLeft w:val="0"/>
          <w:marRight w:val="0"/>
          <w:marTop w:val="80"/>
          <w:marBottom w:val="0"/>
          <w:divBdr>
            <w:top w:val="single" w:sz="4" w:space="0" w:color="D5DDC6"/>
            <w:left w:val="single" w:sz="4" w:space="3" w:color="D5DDC6"/>
            <w:bottom w:val="single" w:sz="4" w:space="0" w:color="D5DDC6"/>
            <w:right w:val="single" w:sz="4" w:space="0" w:color="D5DDC6"/>
          </w:divBdr>
        </w:div>
        <w:div w:id="566040279">
          <w:marLeft w:val="0"/>
          <w:marRight w:val="0"/>
          <w:marTop w:val="0"/>
          <w:marBottom w:val="80"/>
          <w:divBdr>
            <w:top w:val="single" w:sz="4" w:space="0" w:color="auto"/>
            <w:left w:val="single" w:sz="18" w:space="0" w:color="auto"/>
            <w:bottom w:val="single" w:sz="4" w:space="0" w:color="auto"/>
            <w:right w:val="single" w:sz="4" w:space="0" w:color="auto"/>
          </w:divBdr>
        </w:div>
        <w:div w:id="1237860118">
          <w:marLeft w:val="0"/>
          <w:marRight w:val="0"/>
          <w:marTop w:val="80"/>
          <w:marBottom w:val="0"/>
          <w:divBdr>
            <w:top w:val="single" w:sz="4" w:space="0" w:color="D5DDC6"/>
            <w:left w:val="single" w:sz="4" w:space="3" w:color="D5DDC6"/>
            <w:bottom w:val="single" w:sz="4" w:space="0" w:color="D5DDC6"/>
            <w:right w:val="single" w:sz="4" w:space="0" w:color="D5DDC6"/>
          </w:divBdr>
        </w:div>
        <w:div w:id="955138464">
          <w:marLeft w:val="0"/>
          <w:marRight w:val="0"/>
          <w:marTop w:val="0"/>
          <w:marBottom w:val="80"/>
          <w:divBdr>
            <w:top w:val="single" w:sz="4" w:space="0" w:color="auto"/>
            <w:left w:val="single" w:sz="18" w:space="0" w:color="auto"/>
            <w:bottom w:val="single" w:sz="4" w:space="0" w:color="auto"/>
            <w:right w:val="single" w:sz="4" w:space="0" w:color="auto"/>
          </w:divBdr>
        </w:div>
        <w:div w:id="807011289">
          <w:marLeft w:val="0"/>
          <w:marRight w:val="0"/>
          <w:marTop w:val="80"/>
          <w:marBottom w:val="0"/>
          <w:divBdr>
            <w:top w:val="single" w:sz="4" w:space="0" w:color="D5DDC6"/>
            <w:left w:val="single" w:sz="4" w:space="3" w:color="D5DDC6"/>
            <w:bottom w:val="single" w:sz="4" w:space="0" w:color="D5DDC6"/>
            <w:right w:val="single" w:sz="4" w:space="0" w:color="D5DDC6"/>
          </w:divBdr>
        </w:div>
        <w:div w:id="268314478">
          <w:marLeft w:val="0"/>
          <w:marRight w:val="0"/>
          <w:marTop w:val="0"/>
          <w:marBottom w:val="80"/>
          <w:divBdr>
            <w:top w:val="single" w:sz="4" w:space="0" w:color="auto"/>
            <w:left w:val="single" w:sz="18" w:space="0" w:color="auto"/>
            <w:bottom w:val="single" w:sz="4" w:space="0" w:color="auto"/>
            <w:right w:val="single" w:sz="4" w:space="0" w:color="auto"/>
          </w:divBdr>
        </w:div>
        <w:div w:id="1244225127">
          <w:marLeft w:val="0"/>
          <w:marRight w:val="0"/>
          <w:marTop w:val="80"/>
          <w:marBottom w:val="0"/>
          <w:divBdr>
            <w:top w:val="single" w:sz="4" w:space="0" w:color="D5DDC6"/>
            <w:left w:val="single" w:sz="4" w:space="3" w:color="D5DDC6"/>
            <w:bottom w:val="single" w:sz="4" w:space="0" w:color="D5DDC6"/>
            <w:right w:val="single" w:sz="4" w:space="0" w:color="D5DDC6"/>
          </w:divBdr>
        </w:div>
        <w:div w:id="190798708">
          <w:marLeft w:val="0"/>
          <w:marRight w:val="0"/>
          <w:marTop w:val="0"/>
          <w:marBottom w:val="80"/>
          <w:divBdr>
            <w:top w:val="single" w:sz="4" w:space="0" w:color="auto"/>
            <w:left w:val="single" w:sz="18" w:space="0" w:color="auto"/>
            <w:bottom w:val="single" w:sz="4" w:space="0" w:color="auto"/>
            <w:right w:val="single" w:sz="4" w:space="0" w:color="auto"/>
          </w:divBdr>
        </w:div>
        <w:div w:id="56441923">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1839618574">
      <w:bodyDiv w:val="1"/>
      <w:marLeft w:val="0"/>
      <w:marRight w:val="0"/>
      <w:marTop w:val="0"/>
      <w:marBottom w:val="0"/>
      <w:divBdr>
        <w:top w:val="none" w:sz="0" w:space="0" w:color="auto"/>
        <w:left w:val="none" w:sz="0" w:space="0" w:color="auto"/>
        <w:bottom w:val="none" w:sz="0" w:space="0" w:color="auto"/>
        <w:right w:val="none" w:sz="0" w:space="0" w:color="auto"/>
      </w:divBdr>
    </w:div>
    <w:div w:id="1839692621">
      <w:bodyDiv w:val="1"/>
      <w:marLeft w:val="0"/>
      <w:marRight w:val="0"/>
      <w:marTop w:val="0"/>
      <w:marBottom w:val="0"/>
      <w:divBdr>
        <w:top w:val="none" w:sz="0" w:space="0" w:color="auto"/>
        <w:left w:val="none" w:sz="0" w:space="0" w:color="auto"/>
        <w:bottom w:val="none" w:sz="0" w:space="0" w:color="auto"/>
        <w:right w:val="none" w:sz="0" w:space="0" w:color="auto"/>
      </w:divBdr>
      <w:divsChild>
        <w:div w:id="1377271769">
          <w:marLeft w:val="0"/>
          <w:marRight w:val="0"/>
          <w:marTop w:val="0"/>
          <w:marBottom w:val="92"/>
          <w:divBdr>
            <w:top w:val="single" w:sz="4" w:space="0" w:color="auto"/>
            <w:left w:val="single" w:sz="18" w:space="0" w:color="auto"/>
            <w:bottom w:val="single" w:sz="4" w:space="0" w:color="auto"/>
            <w:right w:val="single" w:sz="4" w:space="0" w:color="auto"/>
          </w:divBdr>
        </w:div>
        <w:div w:id="1198936182">
          <w:marLeft w:val="0"/>
          <w:marRight w:val="0"/>
          <w:marTop w:val="92"/>
          <w:marBottom w:val="0"/>
          <w:divBdr>
            <w:top w:val="single" w:sz="4" w:space="0" w:color="D5DDC6"/>
            <w:left w:val="single" w:sz="4" w:space="3" w:color="D5DDC6"/>
            <w:bottom w:val="single" w:sz="4" w:space="0" w:color="D5DDC6"/>
            <w:right w:val="single" w:sz="4" w:space="0" w:color="D5DDC6"/>
          </w:divBdr>
        </w:div>
        <w:div w:id="1334648953">
          <w:marLeft w:val="0"/>
          <w:marRight w:val="0"/>
          <w:marTop w:val="115"/>
          <w:marBottom w:val="115"/>
          <w:divBdr>
            <w:top w:val="none" w:sz="0" w:space="0" w:color="auto"/>
            <w:left w:val="none" w:sz="0" w:space="0" w:color="auto"/>
            <w:bottom w:val="none" w:sz="0" w:space="0" w:color="auto"/>
            <w:right w:val="none" w:sz="0" w:space="0" w:color="auto"/>
          </w:divBdr>
          <w:divsChild>
            <w:div w:id="2088839026">
              <w:marLeft w:val="0"/>
              <w:marRight w:val="0"/>
              <w:marTop w:val="100"/>
              <w:marBottom w:val="100"/>
              <w:divBdr>
                <w:top w:val="none" w:sz="0" w:space="0" w:color="auto"/>
                <w:left w:val="none" w:sz="0" w:space="0" w:color="auto"/>
                <w:bottom w:val="none" w:sz="0" w:space="0" w:color="auto"/>
                <w:right w:val="none" w:sz="0" w:space="0" w:color="auto"/>
              </w:divBdr>
              <w:divsChild>
                <w:div w:id="296956311">
                  <w:marLeft w:val="0"/>
                  <w:marRight w:val="0"/>
                  <w:marTop w:val="0"/>
                  <w:marBottom w:val="0"/>
                  <w:divBdr>
                    <w:top w:val="none" w:sz="0" w:space="0" w:color="auto"/>
                    <w:left w:val="none" w:sz="0" w:space="0" w:color="auto"/>
                    <w:bottom w:val="none" w:sz="0" w:space="0" w:color="auto"/>
                    <w:right w:val="none" w:sz="0" w:space="0" w:color="auto"/>
                  </w:divBdr>
                  <w:divsChild>
                    <w:div w:id="187388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828404">
          <w:marLeft w:val="0"/>
          <w:marRight w:val="0"/>
          <w:marTop w:val="0"/>
          <w:marBottom w:val="92"/>
          <w:divBdr>
            <w:top w:val="single" w:sz="4" w:space="0" w:color="auto"/>
            <w:left w:val="single" w:sz="18" w:space="0" w:color="auto"/>
            <w:bottom w:val="single" w:sz="4" w:space="0" w:color="auto"/>
            <w:right w:val="single" w:sz="4" w:space="0" w:color="auto"/>
          </w:divBdr>
        </w:div>
        <w:div w:id="27532110">
          <w:marLeft w:val="0"/>
          <w:marRight w:val="0"/>
          <w:marTop w:val="92"/>
          <w:marBottom w:val="0"/>
          <w:divBdr>
            <w:top w:val="single" w:sz="4" w:space="0" w:color="D5DDC6"/>
            <w:left w:val="single" w:sz="4" w:space="3" w:color="D5DDC6"/>
            <w:bottom w:val="single" w:sz="4" w:space="0" w:color="D5DDC6"/>
            <w:right w:val="single" w:sz="4" w:space="0" w:color="D5DDC6"/>
          </w:divBdr>
        </w:div>
        <w:div w:id="355425414">
          <w:marLeft w:val="0"/>
          <w:marRight w:val="0"/>
          <w:marTop w:val="0"/>
          <w:marBottom w:val="92"/>
          <w:divBdr>
            <w:top w:val="single" w:sz="4" w:space="0" w:color="auto"/>
            <w:left w:val="single" w:sz="18" w:space="0" w:color="auto"/>
            <w:bottom w:val="single" w:sz="4" w:space="0" w:color="auto"/>
            <w:right w:val="single" w:sz="4" w:space="0" w:color="auto"/>
          </w:divBdr>
        </w:div>
        <w:div w:id="915210685">
          <w:marLeft w:val="0"/>
          <w:marRight w:val="0"/>
          <w:marTop w:val="92"/>
          <w:marBottom w:val="0"/>
          <w:divBdr>
            <w:top w:val="single" w:sz="4" w:space="0" w:color="D5DDC6"/>
            <w:left w:val="single" w:sz="4" w:space="3" w:color="D5DDC6"/>
            <w:bottom w:val="single" w:sz="4" w:space="0" w:color="D5DDC6"/>
            <w:right w:val="single" w:sz="4" w:space="0" w:color="D5DDC6"/>
          </w:divBdr>
        </w:div>
        <w:div w:id="1990553827">
          <w:marLeft w:val="0"/>
          <w:marRight w:val="0"/>
          <w:marTop w:val="0"/>
          <w:marBottom w:val="92"/>
          <w:divBdr>
            <w:top w:val="single" w:sz="4" w:space="0" w:color="auto"/>
            <w:left w:val="single" w:sz="18" w:space="0" w:color="auto"/>
            <w:bottom w:val="single" w:sz="4" w:space="0" w:color="auto"/>
            <w:right w:val="single" w:sz="4" w:space="0" w:color="auto"/>
          </w:divBdr>
        </w:div>
        <w:div w:id="1625651638">
          <w:marLeft w:val="0"/>
          <w:marRight w:val="0"/>
          <w:marTop w:val="92"/>
          <w:marBottom w:val="0"/>
          <w:divBdr>
            <w:top w:val="single" w:sz="4" w:space="0" w:color="D5DDC6"/>
            <w:left w:val="single" w:sz="4" w:space="3" w:color="D5DDC6"/>
            <w:bottom w:val="single" w:sz="4" w:space="0" w:color="D5DDC6"/>
            <w:right w:val="single" w:sz="4" w:space="0" w:color="D5DDC6"/>
          </w:divBdr>
        </w:div>
        <w:div w:id="1363899240">
          <w:marLeft w:val="0"/>
          <w:marRight w:val="0"/>
          <w:marTop w:val="0"/>
          <w:marBottom w:val="92"/>
          <w:divBdr>
            <w:top w:val="single" w:sz="4" w:space="0" w:color="auto"/>
            <w:left w:val="single" w:sz="18" w:space="0" w:color="auto"/>
            <w:bottom w:val="single" w:sz="4" w:space="0" w:color="auto"/>
            <w:right w:val="single" w:sz="4" w:space="0" w:color="auto"/>
          </w:divBdr>
        </w:div>
        <w:div w:id="401947689">
          <w:marLeft w:val="0"/>
          <w:marRight w:val="0"/>
          <w:marTop w:val="92"/>
          <w:marBottom w:val="0"/>
          <w:divBdr>
            <w:top w:val="single" w:sz="4" w:space="0" w:color="D5DDC6"/>
            <w:left w:val="single" w:sz="4" w:space="3" w:color="D5DDC6"/>
            <w:bottom w:val="single" w:sz="4" w:space="0" w:color="D5DDC6"/>
            <w:right w:val="single" w:sz="4" w:space="0" w:color="D5DDC6"/>
          </w:divBdr>
        </w:div>
        <w:div w:id="1604412112">
          <w:marLeft w:val="0"/>
          <w:marRight w:val="0"/>
          <w:marTop w:val="0"/>
          <w:marBottom w:val="92"/>
          <w:divBdr>
            <w:top w:val="single" w:sz="4" w:space="0" w:color="auto"/>
            <w:left w:val="single" w:sz="18" w:space="0" w:color="auto"/>
            <w:bottom w:val="single" w:sz="4" w:space="0" w:color="auto"/>
            <w:right w:val="single" w:sz="4" w:space="0" w:color="auto"/>
          </w:divBdr>
        </w:div>
      </w:divsChild>
    </w:div>
    <w:div w:id="1840580657">
      <w:bodyDiv w:val="1"/>
      <w:marLeft w:val="0"/>
      <w:marRight w:val="0"/>
      <w:marTop w:val="0"/>
      <w:marBottom w:val="0"/>
      <w:divBdr>
        <w:top w:val="none" w:sz="0" w:space="0" w:color="auto"/>
        <w:left w:val="none" w:sz="0" w:space="0" w:color="auto"/>
        <w:bottom w:val="none" w:sz="0" w:space="0" w:color="auto"/>
        <w:right w:val="none" w:sz="0" w:space="0" w:color="auto"/>
      </w:divBdr>
      <w:divsChild>
        <w:div w:id="1084179875">
          <w:marLeft w:val="0"/>
          <w:marRight w:val="0"/>
          <w:marTop w:val="0"/>
          <w:marBottom w:val="92"/>
          <w:divBdr>
            <w:top w:val="single" w:sz="4" w:space="0" w:color="auto"/>
            <w:left w:val="single" w:sz="18" w:space="0" w:color="auto"/>
            <w:bottom w:val="single" w:sz="4" w:space="0" w:color="auto"/>
            <w:right w:val="single" w:sz="4" w:space="0" w:color="auto"/>
          </w:divBdr>
        </w:div>
        <w:div w:id="259342609">
          <w:marLeft w:val="0"/>
          <w:marRight w:val="0"/>
          <w:marTop w:val="92"/>
          <w:marBottom w:val="0"/>
          <w:divBdr>
            <w:top w:val="single" w:sz="4" w:space="0" w:color="D5DDC6"/>
            <w:left w:val="single" w:sz="4" w:space="3" w:color="D5DDC6"/>
            <w:bottom w:val="single" w:sz="4" w:space="0" w:color="D5DDC6"/>
            <w:right w:val="single" w:sz="4" w:space="0" w:color="D5DDC6"/>
          </w:divBdr>
        </w:div>
        <w:div w:id="304893141">
          <w:marLeft w:val="0"/>
          <w:marRight w:val="0"/>
          <w:marTop w:val="0"/>
          <w:marBottom w:val="92"/>
          <w:divBdr>
            <w:top w:val="single" w:sz="4" w:space="0" w:color="auto"/>
            <w:left w:val="single" w:sz="18" w:space="0" w:color="auto"/>
            <w:bottom w:val="single" w:sz="4" w:space="0" w:color="auto"/>
            <w:right w:val="single" w:sz="4" w:space="0" w:color="auto"/>
          </w:divBdr>
        </w:div>
        <w:div w:id="652178730">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846438204">
      <w:bodyDiv w:val="1"/>
      <w:marLeft w:val="0"/>
      <w:marRight w:val="0"/>
      <w:marTop w:val="0"/>
      <w:marBottom w:val="0"/>
      <w:divBdr>
        <w:top w:val="none" w:sz="0" w:space="0" w:color="auto"/>
        <w:left w:val="none" w:sz="0" w:space="0" w:color="auto"/>
        <w:bottom w:val="none" w:sz="0" w:space="0" w:color="auto"/>
        <w:right w:val="none" w:sz="0" w:space="0" w:color="auto"/>
      </w:divBdr>
      <w:divsChild>
        <w:div w:id="404110424">
          <w:marLeft w:val="0"/>
          <w:marRight w:val="0"/>
          <w:marTop w:val="0"/>
          <w:marBottom w:val="0"/>
          <w:divBdr>
            <w:top w:val="none" w:sz="0" w:space="0" w:color="auto"/>
            <w:left w:val="none" w:sz="0" w:space="0" w:color="auto"/>
            <w:bottom w:val="none" w:sz="0" w:space="0" w:color="auto"/>
            <w:right w:val="none" w:sz="0" w:space="0" w:color="auto"/>
          </w:divBdr>
        </w:div>
        <w:div w:id="8266127">
          <w:marLeft w:val="0"/>
          <w:marRight w:val="0"/>
          <w:marTop w:val="360"/>
          <w:marBottom w:val="0"/>
          <w:divBdr>
            <w:top w:val="none" w:sz="0" w:space="0" w:color="auto"/>
            <w:left w:val="none" w:sz="0" w:space="0" w:color="auto"/>
            <w:bottom w:val="single" w:sz="8" w:space="6" w:color="D9DCDF"/>
            <w:right w:val="none" w:sz="0" w:space="0" w:color="auto"/>
          </w:divBdr>
          <w:divsChild>
            <w:div w:id="420151876">
              <w:marLeft w:val="0"/>
              <w:marRight w:val="0"/>
              <w:marTop w:val="0"/>
              <w:marBottom w:val="518"/>
              <w:divBdr>
                <w:top w:val="none" w:sz="0" w:space="0" w:color="auto"/>
                <w:left w:val="none" w:sz="0" w:space="0" w:color="auto"/>
                <w:bottom w:val="none" w:sz="0" w:space="0" w:color="auto"/>
                <w:right w:val="none" w:sz="0" w:space="0" w:color="auto"/>
              </w:divBdr>
              <w:divsChild>
                <w:div w:id="228345548">
                  <w:marLeft w:val="0"/>
                  <w:marRight w:val="0"/>
                  <w:marTop w:val="0"/>
                  <w:marBottom w:val="0"/>
                  <w:divBdr>
                    <w:top w:val="none" w:sz="0" w:space="0" w:color="auto"/>
                    <w:left w:val="none" w:sz="0" w:space="0" w:color="auto"/>
                    <w:bottom w:val="none" w:sz="0" w:space="0" w:color="auto"/>
                    <w:right w:val="none" w:sz="0" w:space="0" w:color="auto"/>
                  </w:divBdr>
                  <w:divsChild>
                    <w:div w:id="1864241193">
                      <w:marLeft w:val="0"/>
                      <w:marRight w:val="0"/>
                      <w:marTop w:val="0"/>
                      <w:marBottom w:val="0"/>
                      <w:divBdr>
                        <w:top w:val="none" w:sz="0" w:space="0" w:color="auto"/>
                        <w:left w:val="none" w:sz="0" w:space="0" w:color="auto"/>
                        <w:bottom w:val="none" w:sz="0" w:space="0" w:color="auto"/>
                        <w:right w:val="none" w:sz="0" w:space="0" w:color="auto"/>
                      </w:divBdr>
                      <w:divsChild>
                        <w:div w:id="619458594">
                          <w:marLeft w:val="0"/>
                          <w:marRight w:val="0"/>
                          <w:marTop w:val="0"/>
                          <w:marBottom w:val="115"/>
                          <w:divBdr>
                            <w:top w:val="none" w:sz="0" w:space="0" w:color="auto"/>
                            <w:left w:val="none" w:sz="0" w:space="0" w:color="auto"/>
                            <w:bottom w:val="none" w:sz="0" w:space="0" w:color="auto"/>
                            <w:right w:val="none" w:sz="0" w:space="0" w:color="auto"/>
                          </w:divBdr>
                        </w:div>
                        <w:div w:id="565143063">
                          <w:marLeft w:val="0"/>
                          <w:marRight w:val="0"/>
                          <w:marTop w:val="0"/>
                          <w:marBottom w:val="230"/>
                          <w:divBdr>
                            <w:top w:val="none" w:sz="0" w:space="0" w:color="auto"/>
                            <w:left w:val="none" w:sz="0" w:space="0" w:color="auto"/>
                            <w:bottom w:val="none" w:sz="0" w:space="0" w:color="auto"/>
                            <w:right w:val="none" w:sz="0" w:space="0" w:color="auto"/>
                          </w:divBdr>
                        </w:div>
                        <w:div w:id="1312059669">
                          <w:marLeft w:val="0"/>
                          <w:marRight w:val="0"/>
                          <w:marTop w:val="0"/>
                          <w:marBottom w:val="230"/>
                          <w:divBdr>
                            <w:top w:val="none" w:sz="0" w:space="0" w:color="auto"/>
                            <w:left w:val="none" w:sz="0" w:space="0" w:color="auto"/>
                            <w:bottom w:val="none" w:sz="0" w:space="0" w:color="auto"/>
                            <w:right w:val="none" w:sz="0" w:space="0" w:color="auto"/>
                          </w:divBdr>
                        </w:div>
                        <w:div w:id="1475484166">
                          <w:marLeft w:val="0"/>
                          <w:marRight w:val="0"/>
                          <w:marTop w:val="0"/>
                          <w:marBottom w:val="230"/>
                          <w:divBdr>
                            <w:top w:val="none" w:sz="0" w:space="0" w:color="auto"/>
                            <w:left w:val="none" w:sz="0" w:space="0" w:color="auto"/>
                            <w:bottom w:val="none" w:sz="0" w:space="0" w:color="auto"/>
                            <w:right w:val="none" w:sz="0" w:space="0" w:color="auto"/>
                          </w:divBdr>
                        </w:div>
                        <w:div w:id="1614745927">
                          <w:marLeft w:val="0"/>
                          <w:marRight w:val="0"/>
                          <w:marTop w:val="0"/>
                          <w:marBottom w:val="230"/>
                          <w:divBdr>
                            <w:top w:val="none" w:sz="0" w:space="0" w:color="auto"/>
                            <w:left w:val="none" w:sz="0" w:space="0" w:color="auto"/>
                            <w:bottom w:val="none" w:sz="0" w:space="0" w:color="auto"/>
                            <w:right w:val="none" w:sz="0" w:space="0" w:color="auto"/>
                          </w:divBdr>
                        </w:div>
                        <w:div w:id="1580940388">
                          <w:marLeft w:val="0"/>
                          <w:marRight w:val="0"/>
                          <w:marTop w:val="0"/>
                          <w:marBottom w:val="230"/>
                          <w:divBdr>
                            <w:top w:val="none" w:sz="0" w:space="0" w:color="auto"/>
                            <w:left w:val="none" w:sz="0" w:space="0" w:color="auto"/>
                            <w:bottom w:val="none" w:sz="0" w:space="0" w:color="auto"/>
                            <w:right w:val="none" w:sz="0" w:space="0" w:color="auto"/>
                          </w:divBdr>
                        </w:div>
                        <w:div w:id="1806311317">
                          <w:marLeft w:val="0"/>
                          <w:marRight w:val="0"/>
                          <w:marTop w:val="0"/>
                          <w:marBottom w:val="230"/>
                          <w:divBdr>
                            <w:top w:val="none" w:sz="0" w:space="0" w:color="auto"/>
                            <w:left w:val="none" w:sz="0" w:space="0" w:color="auto"/>
                            <w:bottom w:val="none" w:sz="0" w:space="0" w:color="auto"/>
                            <w:right w:val="none" w:sz="0" w:space="0" w:color="auto"/>
                          </w:divBdr>
                        </w:div>
                        <w:div w:id="637492203">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sChild>
            </w:div>
          </w:divsChild>
        </w:div>
      </w:divsChild>
    </w:div>
    <w:div w:id="1847862928">
      <w:bodyDiv w:val="1"/>
      <w:marLeft w:val="0"/>
      <w:marRight w:val="0"/>
      <w:marTop w:val="0"/>
      <w:marBottom w:val="0"/>
      <w:divBdr>
        <w:top w:val="none" w:sz="0" w:space="0" w:color="auto"/>
        <w:left w:val="none" w:sz="0" w:space="0" w:color="auto"/>
        <w:bottom w:val="none" w:sz="0" w:space="0" w:color="auto"/>
        <w:right w:val="none" w:sz="0" w:space="0" w:color="auto"/>
      </w:divBdr>
      <w:divsChild>
        <w:div w:id="1943150964">
          <w:marLeft w:val="0"/>
          <w:marRight w:val="0"/>
          <w:marTop w:val="0"/>
          <w:marBottom w:val="92"/>
          <w:divBdr>
            <w:top w:val="single" w:sz="4" w:space="0" w:color="auto"/>
            <w:left w:val="single" w:sz="18" w:space="0" w:color="auto"/>
            <w:bottom w:val="single" w:sz="4" w:space="0" w:color="auto"/>
            <w:right w:val="single" w:sz="4" w:space="0" w:color="auto"/>
          </w:divBdr>
          <w:divsChild>
            <w:div w:id="1422019972">
              <w:marLeft w:val="0"/>
              <w:marRight w:val="0"/>
              <w:marTop w:val="0"/>
              <w:marBottom w:val="0"/>
              <w:divBdr>
                <w:top w:val="none" w:sz="0" w:space="0" w:color="auto"/>
                <w:left w:val="none" w:sz="0" w:space="0" w:color="auto"/>
                <w:bottom w:val="none" w:sz="0" w:space="0" w:color="auto"/>
                <w:right w:val="none" w:sz="0" w:space="0" w:color="auto"/>
              </w:divBdr>
              <w:divsChild>
                <w:div w:id="90245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200713">
          <w:marLeft w:val="0"/>
          <w:marRight w:val="0"/>
          <w:marTop w:val="92"/>
          <w:marBottom w:val="0"/>
          <w:divBdr>
            <w:top w:val="single" w:sz="4" w:space="0" w:color="D5DDC6"/>
            <w:left w:val="single" w:sz="4" w:space="3" w:color="D5DDC6"/>
            <w:bottom w:val="single" w:sz="4" w:space="0" w:color="D5DDC6"/>
            <w:right w:val="single" w:sz="4" w:space="0" w:color="D5DDC6"/>
          </w:divBdr>
        </w:div>
        <w:div w:id="1226919326">
          <w:marLeft w:val="0"/>
          <w:marRight w:val="0"/>
          <w:marTop w:val="115"/>
          <w:marBottom w:val="115"/>
          <w:divBdr>
            <w:top w:val="none" w:sz="0" w:space="0" w:color="auto"/>
            <w:left w:val="none" w:sz="0" w:space="0" w:color="auto"/>
            <w:bottom w:val="none" w:sz="0" w:space="0" w:color="auto"/>
            <w:right w:val="none" w:sz="0" w:space="0" w:color="auto"/>
          </w:divBdr>
          <w:divsChild>
            <w:div w:id="133064303">
              <w:marLeft w:val="0"/>
              <w:marRight w:val="0"/>
              <w:marTop w:val="100"/>
              <w:marBottom w:val="100"/>
              <w:divBdr>
                <w:top w:val="none" w:sz="0" w:space="0" w:color="auto"/>
                <w:left w:val="none" w:sz="0" w:space="0" w:color="auto"/>
                <w:bottom w:val="none" w:sz="0" w:space="0" w:color="auto"/>
                <w:right w:val="none" w:sz="0" w:space="0" w:color="auto"/>
              </w:divBdr>
              <w:divsChild>
                <w:div w:id="405419789">
                  <w:marLeft w:val="0"/>
                  <w:marRight w:val="0"/>
                  <w:marTop w:val="0"/>
                  <w:marBottom w:val="0"/>
                  <w:divBdr>
                    <w:top w:val="none" w:sz="0" w:space="0" w:color="auto"/>
                    <w:left w:val="none" w:sz="0" w:space="0" w:color="auto"/>
                    <w:bottom w:val="none" w:sz="0" w:space="0" w:color="auto"/>
                    <w:right w:val="none" w:sz="0" w:space="0" w:color="auto"/>
                  </w:divBdr>
                  <w:divsChild>
                    <w:div w:id="110376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362156">
          <w:marLeft w:val="0"/>
          <w:marRight w:val="0"/>
          <w:marTop w:val="0"/>
          <w:marBottom w:val="92"/>
          <w:divBdr>
            <w:top w:val="single" w:sz="4" w:space="0" w:color="auto"/>
            <w:left w:val="single" w:sz="18" w:space="0" w:color="auto"/>
            <w:bottom w:val="single" w:sz="4" w:space="0" w:color="auto"/>
            <w:right w:val="single" w:sz="4" w:space="0" w:color="auto"/>
          </w:divBdr>
          <w:divsChild>
            <w:div w:id="426770696">
              <w:marLeft w:val="0"/>
              <w:marRight w:val="0"/>
              <w:marTop w:val="0"/>
              <w:marBottom w:val="0"/>
              <w:divBdr>
                <w:top w:val="none" w:sz="0" w:space="0" w:color="auto"/>
                <w:left w:val="none" w:sz="0" w:space="0" w:color="auto"/>
                <w:bottom w:val="none" w:sz="0" w:space="0" w:color="auto"/>
                <w:right w:val="none" w:sz="0" w:space="0" w:color="auto"/>
              </w:divBdr>
              <w:divsChild>
                <w:div w:id="85970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19225">
          <w:marLeft w:val="0"/>
          <w:marRight w:val="0"/>
          <w:marTop w:val="92"/>
          <w:marBottom w:val="0"/>
          <w:divBdr>
            <w:top w:val="single" w:sz="4" w:space="0" w:color="D5DDC6"/>
            <w:left w:val="single" w:sz="4" w:space="3" w:color="D5DDC6"/>
            <w:bottom w:val="single" w:sz="4" w:space="0" w:color="D5DDC6"/>
            <w:right w:val="single" w:sz="4" w:space="0" w:color="D5DDC6"/>
          </w:divBdr>
        </w:div>
        <w:div w:id="998463804">
          <w:marLeft w:val="0"/>
          <w:marRight w:val="0"/>
          <w:marTop w:val="0"/>
          <w:marBottom w:val="92"/>
          <w:divBdr>
            <w:top w:val="single" w:sz="4" w:space="0" w:color="auto"/>
            <w:left w:val="single" w:sz="18" w:space="0" w:color="auto"/>
            <w:bottom w:val="single" w:sz="4" w:space="0" w:color="auto"/>
            <w:right w:val="single" w:sz="4" w:space="0" w:color="auto"/>
          </w:divBdr>
          <w:divsChild>
            <w:div w:id="923566013">
              <w:marLeft w:val="0"/>
              <w:marRight w:val="0"/>
              <w:marTop w:val="0"/>
              <w:marBottom w:val="0"/>
              <w:divBdr>
                <w:top w:val="none" w:sz="0" w:space="0" w:color="auto"/>
                <w:left w:val="none" w:sz="0" w:space="0" w:color="auto"/>
                <w:bottom w:val="none" w:sz="0" w:space="0" w:color="auto"/>
                <w:right w:val="none" w:sz="0" w:space="0" w:color="auto"/>
              </w:divBdr>
              <w:divsChild>
                <w:div w:id="166200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22817">
          <w:marLeft w:val="0"/>
          <w:marRight w:val="0"/>
          <w:marTop w:val="92"/>
          <w:marBottom w:val="0"/>
          <w:divBdr>
            <w:top w:val="single" w:sz="4" w:space="0" w:color="D5DDC6"/>
            <w:left w:val="single" w:sz="4" w:space="3" w:color="D5DDC6"/>
            <w:bottom w:val="single" w:sz="4" w:space="0" w:color="D5DDC6"/>
            <w:right w:val="single" w:sz="4" w:space="0" w:color="D5DDC6"/>
          </w:divBdr>
        </w:div>
        <w:div w:id="831798193">
          <w:marLeft w:val="0"/>
          <w:marRight w:val="0"/>
          <w:marTop w:val="0"/>
          <w:marBottom w:val="92"/>
          <w:divBdr>
            <w:top w:val="single" w:sz="4" w:space="0" w:color="auto"/>
            <w:left w:val="single" w:sz="18" w:space="0" w:color="auto"/>
            <w:bottom w:val="single" w:sz="4" w:space="0" w:color="auto"/>
            <w:right w:val="single" w:sz="4" w:space="0" w:color="auto"/>
          </w:divBdr>
          <w:divsChild>
            <w:div w:id="228856066">
              <w:marLeft w:val="0"/>
              <w:marRight w:val="0"/>
              <w:marTop w:val="0"/>
              <w:marBottom w:val="0"/>
              <w:divBdr>
                <w:top w:val="none" w:sz="0" w:space="0" w:color="auto"/>
                <w:left w:val="none" w:sz="0" w:space="0" w:color="auto"/>
                <w:bottom w:val="none" w:sz="0" w:space="0" w:color="auto"/>
                <w:right w:val="none" w:sz="0" w:space="0" w:color="auto"/>
              </w:divBdr>
              <w:divsChild>
                <w:div w:id="17694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6516">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869103354">
      <w:bodyDiv w:val="1"/>
      <w:marLeft w:val="0"/>
      <w:marRight w:val="0"/>
      <w:marTop w:val="0"/>
      <w:marBottom w:val="0"/>
      <w:divBdr>
        <w:top w:val="none" w:sz="0" w:space="0" w:color="auto"/>
        <w:left w:val="none" w:sz="0" w:space="0" w:color="auto"/>
        <w:bottom w:val="none" w:sz="0" w:space="0" w:color="auto"/>
        <w:right w:val="none" w:sz="0" w:space="0" w:color="auto"/>
      </w:divBdr>
      <w:divsChild>
        <w:div w:id="1840391361">
          <w:marLeft w:val="0"/>
          <w:marRight w:val="0"/>
          <w:marTop w:val="0"/>
          <w:marBottom w:val="92"/>
          <w:divBdr>
            <w:top w:val="single" w:sz="4" w:space="0" w:color="auto"/>
            <w:left w:val="single" w:sz="18" w:space="0" w:color="auto"/>
            <w:bottom w:val="single" w:sz="4" w:space="0" w:color="auto"/>
            <w:right w:val="single" w:sz="4" w:space="0" w:color="auto"/>
          </w:divBdr>
        </w:div>
        <w:div w:id="1725984858">
          <w:marLeft w:val="0"/>
          <w:marRight w:val="0"/>
          <w:marTop w:val="0"/>
          <w:marBottom w:val="92"/>
          <w:divBdr>
            <w:top w:val="single" w:sz="4" w:space="0" w:color="auto"/>
            <w:left w:val="single" w:sz="18" w:space="0" w:color="auto"/>
            <w:bottom w:val="single" w:sz="4" w:space="0" w:color="auto"/>
            <w:right w:val="single" w:sz="4" w:space="0" w:color="auto"/>
          </w:divBdr>
        </w:div>
        <w:div w:id="1183394663">
          <w:marLeft w:val="0"/>
          <w:marRight w:val="0"/>
          <w:marTop w:val="115"/>
          <w:marBottom w:val="115"/>
          <w:divBdr>
            <w:top w:val="none" w:sz="0" w:space="0" w:color="auto"/>
            <w:left w:val="none" w:sz="0" w:space="0" w:color="auto"/>
            <w:bottom w:val="none" w:sz="0" w:space="0" w:color="auto"/>
            <w:right w:val="none" w:sz="0" w:space="0" w:color="auto"/>
          </w:divBdr>
          <w:divsChild>
            <w:div w:id="1882664948">
              <w:marLeft w:val="0"/>
              <w:marRight w:val="0"/>
              <w:marTop w:val="100"/>
              <w:marBottom w:val="100"/>
              <w:divBdr>
                <w:top w:val="none" w:sz="0" w:space="0" w:color="auto"/>
                <w:left w:val="none" w:sz="0" w:space="0" w:color="auto"/>
                <w:bottom w:val="none" w:sz="0" w:space="0" w:color="auto"/>
                <w:right w:val="none" w:sz="0" w:space="0" w:color="auto"/>
              </w:divBdr>
              <w:divsChild>
                <w:div w:id="230777956">
                  <w:marLeft w:val="0"/>
                  <w:marRight w:val="0"/>
                  <w:marTop w:val="0"/>
                  <w:marBottom w:val="0"/>
                  <w:divBdr>
                    <w:top w:val="none" w:sz="0" w:space="0" w:color="auto"/>
                    <w:left w:val="none" w:sz="0" w:space="0" w:color="auto"/>
                    <w:bottom w:val="none" w:sz="0" w:space="0" w:color="auto"/>
                    <w:right w:val="none" w:sz="0" w:space="0" w:color="auto"/>
                  </w:divBdr>
                  <w:divsChild>
                    <w:div w:id="126576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51952">
          <w:marLeft w:val="0"/>
          <w:marRight w:val="0"/>
          <w:marTop w:val="0"/>
          <w:marBottom w:val="92"/>
          <w:divBdr>
            <w:top w:val="single" w:sz="4" w:space="0" w:color="auto"/>
            <w:left w:val="single" w:sz="18" w:space="0" w:color="auto"/>
            <w:bottom w:val="single" w:sz="4" w:space="0" w:color="auto"/>
            <w:right w:val="single" w:sz="4" w:space="0" w:color="auto"/>
          </w:divBdr>
        </w:div>
        <w:div w:id="453453034">
          <w:marLeft w:val="0"/>
          <w:marRight w:val="0"/>
          <w:marTop w:val="92"/>
          <w:marBottom w:val="0"/>
          <w:divBdr>
            <w:top w:val="single" w:sz="4" w:space="0" w:color="D5DDC6"/>
            <w:left w:val="single" w:sz="4" w:space="3" w:color="D5DDC6"/>
            <w:bottom w:val="single" w:sz="4" w:space="0" w:color="D5DDC6"/>
            <w:right w:val="single" w:sz="4" w:space="0" w:color="D5DDC6"/>
          </w:divBdr>
        </w:div>
        <w:div w:id="1323849325">
          <w:marLeft w:val="0"/>
          <w:marRight w:val="0"/>
          <w:marTop w:val="0"/>
          <w:marBottom w:val="92"/>
          <w:divBdr>
            <w:top w:val="single" w:sz="4" w:space="0" w:color="auto"/>
            <w:left w:val="single" w:sz="18" w:space="0" w:color="auto"/>
            <w:bottom w:val="single" w:sz="4" w:space="0" w:color="auto"/>
            <w:right w:val="single" w:sz="4" w:space="0" w:color="auto"/>
          </w:divBdr>
        </w:div>
        <w:div w:id="703945516">
          <w:marLeft w:val="0"/>
          <w:marRight w:val="0"/>
          <w:marTop w:val="92"/>
          <w:marBottom w:val="0"/>
          <w:divBdr>
            <w:top w:val="single" w:sz="4" w:space="0" w:color="D5DDC6"/>
            <w:left w:val="single" w:sz="4" w:space="3" w:color="D5DDC6"/>
            <w:bottom w:val="single" w:sz="4" w:space="0" w:color="D5DDC6"/>
            <w:right w:val="single" w:sz="4" w:space="0" w:color="D5DDC6"/>
          </w:divBdr>
        </w:div>
        <w:div w:id="1036811623">
          <w:marLeft w:val="0"/>
          <w:marRight w:val="0"/>
          <w:marTop w:val="0"/>
          <w:marBottom w:val="92"/>
          <w:divBdr>
            <w:top w:val="single" w:sz="4" w:space="0" w:color="auto"/>
            <w:left w:val="single" w:sz="18" w:space="0" w:color="auto"/>
            <w:bottom w:val="single" w:sz="4" w:space="0" w:color="auto"/>
            <w:right w:val="single" w:sz="4" w:space="0" w:color="auto"/>
          </w:divBdr>
        </w:div>
        <w:div w:id="281151961">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869178745">
      <w:bodyDiv w:val="1"/>
      <w:marLeft w:val="0"/>
      <w:marRight w:val="0"/>
      <w:marTop w:val="0"/>
      <w:marBottom w:val="0"/>
      <w:divBdr>
        <w:top w:val="none" w:sz="0" w:space="0" w:color="auto"/>
        <w:left w:val="none" w:sz="0" w:space="0" w:color="auto"/>
        <w:bottom w:val="none" w:sz="0" w:space="0" w:color="auto"/>
        <w:right w:val="none" w:sz="0" w:space="0" w:color="auto"/>
      </w:divBdr>
      <w:divsChild>
        <w:div w:id="861668784">
          <w:marLeft w:val="0"/>
          <w:marRight w:val="0"/>
          <w:marTop w:val="115"/>
          <w:marBottom w:val="115"/>
          <w:divBdr>
            <w:top w:val="none" w:sz="0" w:space="0" w:color="auto"/>
            <w:left w:val="none" w:sz="0" w:space="0" w:color="auto"/>
            <w:bottom w:val="none" w:sz="0" w:space="0" w:color="auto"/>
            <w:right w:val="none" w:sz="0" w:space="0" w:color="auto"/>
          </w:divBdr>
          <w:divsChild>
            <w:div w:id="1179152783">
              <w:marLeft w:val="0"/>
              <w:marRight w:val="0"/>
              <w:marTop w:val="100"/>
              <w:marBottom w:val="100"/>
              <w:divBdr>
                <w:top w:val="none" w:sz="0" w:space="0" w:color="auto"/>
                <w:left w:val="none" w:sz="0" w:space="0" w:color="auto"/>
                <w:bottom w:val="none" w:sz="0" w:space="0" w:color="auto"/>
                <w:right w:val="none" w:sz="0" w:space="0" w:color="auto"/>
              </w:divBdr>
              <w:divsChild>
                <w:div w:id="2103984621">
                  <w:marLeft w:val="0"/>
                  <w:marRight w:val="0"/>
                  <w:marTop w:val="0"/>
                  <w:marBottom w:val="0"/>
                  <w:divBdr>
                    <w:top w:val="none" w:sz="0" w:space="0" w:color="auto"/>
                    <w:left w:val="none" w:sz="0" w:space="0" w:color="auto"/>
                    <w:bottom w:val="none" w:sz="0" w:space="0" w:color="auto"/>
                    <w:right w:val="none" w:sz="0" w:space="0" w:color="auto"/>
                  </w:divBdr>
                  <w:divsChild>
                    <w:div w:id="115240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343563">
          <w:marLeft w:val="0"/>
          <w:marRight w:val="0"/>
          <w:marTop w:val="0"/>
          <w:marBottom w:val="92"/>
          <w:divBdr>
            <w:top w:val="single" w:sz="4" w:space="0" w:color="auto"/>
            <w:left w:val="single" w:sz="18" w:space="0" w:color="auto"/>
            <w:bottom w:val="single" w:sz="4" w:space="0" w:color="auto"/>
            <w:right w:val="single" w:sz="4" w:space="0" w:color="auto"/>
          </w:divBdr>
        </w:div>
        <w:div w:id="411318406">
          <w:marLeft w:val="0"/>
          <w:marRight w:val="0"/>
          <w:marTop w:val="0"/>
          <w:marBottom w:val="92"/>
          <w:divBdr>
            <w:top w:val="single" w:sz="4" w:space="0" w:color="auto"/>
            <w:left w:val="single" w:sz="18" w:space="0" w:color="auto"/>
            <w:bottom w:val="single" w:sz="4" w:space="0" w:color="auto"/>
            <w:right w:val="single" w:sz="4" w:space="0" w:color="auto"/>
          </w:divBdr>
        </w:div>
        <w:div w:id="1185444024">
          <w:marLeft w:val="0"/>
          <w:marRight w:val="0"/>
          <w:marTop w:val="0"/>
          <w:marBottom w:val="92"/>
          <w:divBdr>
            <w:top w:val="single" w:sz="4" w:space="0" w:color="auto"/>
            <w:left w:val="single" w:sz="18" w:space="0" w:color="auto"/>
            <w:bottom w:val="single" w:sz="4" w:space="0" w:color="auto"/>
            <w:right w:val="single" w:sz="4" w:space="0" w:color="auto"/>
          </w:divBdr>
        </w:div>
        <w:div w:id="1925602414">
          <w:marLeft w:val="0"/>
          <w:marRight w:val="0"/>
          <w:marTop w:val="92"/>
          <w:marBottom w:val="0"/>
          <w:divBdr>
            <w:top w:val="single" w:sz="4" w:space="0" w:color="D5DDC6"/>
            <w:left w:val="single" w:sz="4" w:space="3" w:color="D5DDC6"/>
            <w:bottom w:val="single" w:sz="4" w:space="0" w:color="D5DDC6"/>
            <w:right w:val="single" w:sz="4" w:space="0" w:color="D5DDC6"/>
          </w:divBdr>
        </w:div>
        <w:div w:id="1084107669">
          <w:marLeft w:val="0"/>
          <w:marRight w:val="0"/>
          <w:marTop w:val="0"/>
          <w:marBottom w:val="92"/>
          <w:divBdr>
            <w:top w:val="single" w:sz="4" w:space="0" w:color="auto"/>
            <w:left w:val="single" w:sz="18" w:space="0" w:color="auto"/>
            <w:bottom w:val="single" w:sz="4" w:space="0" w:color="auto"/>
            <w:right w:val="single" w:sz="4" w:space="0" w:color="auto"/>
          </w:divBdr>
        </w:div>
        <w:div w:id="1431700949">
          <w:marLeft w:val="0"/>
          <w:marRight w:val="0"/>
          <w:marTop w:val="0"/>
          <w:marBottom w:val="92"/>
          <w:divBdr>
            <w:top w:val="single" w:sz="4" w:space="0" w:color="auto"/>
            <w:left w:val="single" w:sz="18" w:space="0" w:color="auto"/>
            <w:bottom w:val="single" w:sz="4" w:space="0" w:color="auto"/>
            <w:right w:val="single" w:sz="4" w:space="0" w:color="auto"/>
          </w:divBdr>
        </w:div>
        <w:div w:id="10911228">
          <w:marLeft w:val="0"/>
          <w:marRight w:val="0"/>
          <w:marTop w:val="0"/>
          <w:marBottom w:val="92"/>
          <w:divBdr>
            <w:top w:val="single" w:sz="4" w:space="0" w:color="auto"/>
            <w:left w:val="single" w:sz="18" w:space="0" w:color="auto"/>
            <w:bottom w:val="single" w:sz="4" w:space="0" w:color="auto"/>
            <w:right w:val="single" w:sz="4" w:space="0" w:color="auto"/>
          </w:divBdr>
        </w:div>
        <w:div w:id="320282431">
          <w:marLeft w:val="0"/>
          <w:marRight w:val="0"/>
          <w:marTop w:val="0"/>
          <w:marBottom w:val="92"/>
          <w:divBdr>
            <w:top w:val="single" w:sz="4" w:space="0" w:color="auto"/>
            <w:left w:val="single" w:sz="18" w:space="0" w:color="auto"/>
            <w:bottom w:val="single" w:sz="4" w:space="0" w:color="auto"/>
            <w:right w:val="single" w:sz="4" w:space="0" w:color="auto"/>
          </w:divBdr>
        </w:div>
        <w:div w:id="1690718902">
          <w:marLeft w:val="0"/>
          <w:marRight w:val="0"/>
          <w:marTop w:val="0"/>
          <w:marBottom w:val="92"/>
          <w:divBdr>
            <w:top w:val="single" w:sz="4" w:space="0" w:color="auto"/>
            <w:left w:val="single" w:sz="18" w:space="0" w:color="auto"/>
            <w:bottom w:val="single" w:sz="4" w:space="0" w:color="auto"/>
            <w:right w:val="single" w:sz="4" w:space="0" w:color="auto"/>
          </w:divBdr>
        </w:div>
        <w:div w:id="1239680787">
          <w:marLeft w:val="0"/>
          <w:marRight w:val="0"/>
          <w:marTop w:val="0"/>
          <w:marBottom w:val="92"/>
          <w:divBdr>
            <w:top w:val="single" w:sz="4" w:space="0" w:color="auto"/>
            <w:left w:val="single" w:sz="18" w:space="0" w:color="auto"/>
            <w:bottom w:val="single" w:sz="4" w:space="0" w:color="auto"/>
            <w:right w:val="single" w:sz="4" w:space="0" w:color="auto"/>
          </w:divBdr>
        </w:div>
        <w:div w:id="2105298309">
          <w:marLeft w:val="0"/>
          <w:marRight w:val="0"/>
          <w:marTop w:val="0"/>
          <w:marBottom w:val="92"/>
          <w:divBdr>
            <w:top w:val="single" w:sz="4" w:space="0" w:color="auto"/>
            <w:left w:val="single" w:sz="18" w:space="0" w:color="auto"/>
            <w:bottom w:val="single" w:sz="4" w:space="0" w:color="auto"/>
            <w:right w:val="single" w:sz="4" w:space="0" w:color="auto"/>
          </w:divBdr>
        </w:div>
        <w:div w:id="1554734125">
          <w:marLeft w:val="0"/>
          <w:marRight w:val="0"/>
          <w:marTop w:val="0"/>
          <w:marBottom w:val="92"/>
          <w:divBdr>
            <w:top w:val="single" w:sz="4" w:space="0" w:color="auto"/>
            <w:left w:val="single" w:sz="18" w:space="0" w:color="auto"/>
            <w:bottom w:val="single" w:sz="4" w:space="0" w:color="auto"/>
            <w:right w:val="single" w:sz="4" w:space="0" w:color="auto"/>
          </w:divBdr>
        </w:div>
      </w:divsChild>
    </w:div>
    <w:div w:id="1885175191">
      <w:bodyDiv w:val="1"/>
      <w:marLeft w:val="0"/>
      <w:marRight w:val="0"/>
      <w:marTop w:val="0"/>
      <w:marBottom w:val="0"/>
      <w:divBdr>
        <w:top w:val="none" w:sz="0" w:space="0" w:color="auto"/>
        <w:left w:val="none" w:sz="0" w:space="0" w:color="auto"/>
        <w:bottom w:val="none" w:sz="0" w:space="0" w:color="auto"/>
        <w:right w:val="none" w:sz="0" w:space="0" w:color="auto"/>
      </w:divBdr>
      <w:divsChild>
        <w:div w:id="918517071">
          <w:marLeft w:val="0"/>
          <w:marRight w:val="0"/>
          <w:marTop w:val="0"/>
          <w:marBottom w:val="92"/>
          <w:divBdr>
            <w:top w:val="single" w:sz="4" w:space="0" w:color="auto"/>
            <w:left w:val="single" w:sz="18" w:space="0" w:color="auto"/>
            <w:bottom w:val="single" w:sz="4" w:space="0" w:color="auto"/>
            <w:right w:val="single" w:sz="4" w:space="0" w:color="auto"/>
          </w:divBdr>
        </w:div>
        <w:div w:id="300380095">
          <w:marLeft w:val="0"/>
          <w:marRight w:val="0"/>
          <w:marTop w:val="92"/>
          <w:marBottom w:val="0"/>
          <w:divBdr>
            <w:top w:val="single" w:sz="4" w:space="0" w:color="D5DDC6"/>
            <w:left w:val="single" w:sz="4" w:space="3" w:color="D5DDC6"/>
            <w:bottom w:val="single" w:sz="4" w:space="0" w:color="D5DDC6"/>
            <w:right w:val="single" w:sz="4" w:space="0" w:color="D5DDC6"/>
          </w:divBdr>
        </w:div>
        <w:div w:id="1333029988">
          <w:marLeft w:val="0"/>
          <w:marRight w:val="0"/>
          <w:marTop w:val="115"/>
          <w:marBottom w:val="115"/>
          <w:divBdr>
            <w:top w:val="none" w:sz="0" w:space="0" w:color="auto"/>
            <w:left w:val="none" w:sz="0" w:space="0" w:color="auto"/>
            <w:bottom w:val="none" w:sz="0" w:space="0" w:color="auto"/>
            <w:right w:val="none" w:sz="0" w:space="0" w:color="auto"/>
          </w:divBdr>
          <w:divsChild>
            <w:div w:id="1373074629">
              <w:marLeft w:val="0"/>
              <w:marRight w:val="0"/>
              <w:marTop w:val="100"/>
              <w:marBottom w:val="100"/>
              <w:divBdr>
                <w:top w:val="none" w:sz="0" w:space="0" w:color="auto"/>
                <w:left w:val="none" w:sz="0" w:space="0" w:color="auto"/>
                <w:bottom w:val="none" w:sz="0" w:space="0" w:color="auto"/>
                <w:right w:val="none" w:sz="0" w:space="0" w:color="auto"/>
              </w:divBdr>
              <w:divsChild>
                <w:div w:id="1813714134">
                  <w:marLeft w:val="0"/>
                  <w:marRight w:val="0"/>
                  <w:marTop w:val="0"/>
                  <w:marBottom w:val="0"/>
                  <w:divBdr>
                    <w:top w:val="none" w:sz="0" w:space="0" w:color="auto"/>
                    <w:left w:val="none" w:sz="0" w:space="0" w:color="auto"/>
                    <w:bottom w:val="none" w:sz="0" w:space="0" w:color="auto"/>
                    <w:right w:val="none" w:sz="0" w:space="0" w:color="auto"/>
                  </w:divBdr>
                  <w:divsChild>
                    <w:div w:id="45752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347747">
          <w:marLeft w:val="0"/>
          <w:marRight w:val="0"/>
          <w:marTop w:val="0"/>
          <w:marBottom w:val="92"/>
          <w:divBdr>
            <w:top w:val="single" w:sz="4" w:space="0" w:color="auto"/>
            <w:left w:val="single" w:sz="18" w:space="0" w:color="auto"/>
            <w:bottom w:val="single" w:sz="4" w:space="0" w:color="auto"/>
            <w:right w:val="single" w:sz="4" w:space="0" w:color="auto"/>
          </w:divBdr>
        </w:div>
        <w:div w:id="1461026708">
          <w:marLeft w:val="0"/>
          <w:marRight w:val="0"/>
          <w:marTop w:val="92"/>
          <w:marBottom w:val="0"/>
          <w:divBdr>
            <w:top w:val="single" w:sz="4" w:space="0" w:color="D5DDC6"/>
            <w:left w:val="single" w:sz="4" w:space="3" w:color="D5DDC6"/>
            <w:bottom w:val="single" w:sz="4" w:space="0" w:color="D5DDC6"/>
            <w:right w:val="single" w:sz="4" w:space="0" w:color="D5DDC6"/>
          </w:divBdr>
        </w:div>
        <w:div w:id="1786726497">
          <w:marLeft w:val="0"/>
          <w:marRight w:val="0"/>
          <w:marTop w:val="0"/>
          <w:marBottom w:val="92"/>
          <w:divBdr>
            <w:top w:val="single" w:sz="4" w:space="0" w:color="auto"/>
            <w:left w:val="single" w:sz="18" w:space="0" w:color="auto"/>
            <w:bottom w:val="single" w:sz="4" w:space="0" w:color="auto"/>
            <w:right w:val="single" w:sz="4" w:space="0" w:color="auto"/>
          </w:divBdr>
        </w:div>
        <w:div w:id="1058359476">
          <w:marLeft w:val="0"/>
          <w:marRight w:val="0"/>
          <w:marTop w:val="92"/>
          <w:marBottom w:val="0"/>
          <w:divBdr>
            <w:top w:val="single" w:sz="4" w:space="0" w:color="D5DDC6"/>
            <w:left w:val="single" w:sz="4" w:space="3" w:color="D5DDC6"/>
            <w:bottom w:val="single" w:sz="4" w:space="0" w:color="D5DDC6"/>
            <w:right w:val="single" w:sz="4" w:space="0" w:color="D5DDC6"/>
          </w:divBdr>
        </w:div>
        <w:div w:id="1257593444">
          <w:marLeft w:val="0"/>
          <w:marRight w:val="0"/>
          <w:marTop w:val="0"/>
          <w:marBottom w:val="92"/>
          <w:divBdr>
            <w:top w:val="single" w:sz="4" w:space="0" w:color="auto"/>
            <w:left w:val="single" w:sz="18" w:space="0" w:color="auto"/>
            <w:bottom w:val="single" w:sz="4" w:space="0" w:color="auto"/>
            <w:right w:val="single" w:sz="4" w:space="0" w:color="auto"/>
          </w:divBdr>
        </w:div>
        <w:div w:id="1350255846">
          <w:marLeft w:val="0"/>
          <w:marRight w:val="0"/>
          <w:marTop w:val="92"/>
          <w:marBottom w:val="0"/>
          <w:divBdr>
            <w:top w:val="single" w:sz="4" w:space="0" w:color="D5DDC6"/>
            <w:left w:val="single" w:sz="4" w:space="3" w:color="D5DDC6"/>
            <w:bottom w:val="single" w:sz="4" w:space="0" w:color="D5DDC6"/>
            <w:right w:val="single" w:sz="4" w:space="0" w:color="D5DDC6"/>
          </w:divBdr>
        </w:div>
        <w:div w:id="314191675">
          <w:marLeft w:val="0"/>
          <w:marRight w:val="0"/>
          <w:marTop w:val="0"/>
          <w:marBottom w:val="92"/>
          <w:divBdr>
            <w:top w:val="single" w:sz="4" w:space="0" w:color="auto"/>
            <w:left w:val="single" w:sz="18" w:space="0" w:color="auto"/>
            <w:bottom w:val="single" w:sz="4" w:space="0" w:color="auto"/>
            <w:right w:val="single" w:sz="4" w:space="0" w:color="auto"/>
          </w:divBdr>
        </w:div>
        <w:div w:id="1886983264">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886480130">
      <w:bodyDiv w:val="1"/>
      <w:marLeft w:val="0"/>
      <w:marRight w:val="0"/>
      <w:marTop w:val="0"/>
      <w:marBottom w:val="0"/>
      <w:divBdr>
        <w:top w:val="none" w:sz="0" w:space="0" w:color="auto"/>
        <w:left w:val="none" w:sz="0" w:space="0" w:color="auto"/>
        <w:bottom w:val="none" w:sz="0" w:space="0" w:color="auto"/>
        <w:right w:val="none" w:sz="0" w:space="0" w:color="auto"/>
      </w:divBdr>
      <w:divsChild>
        <w:div w:id="1356542648">
          <w:marLeft w:val="0"/>
          <w:marRight w:val="0"/>
          <w:marTop w:val="0"/>
          <w:marBottom w:val="80"/>
          <w:divBdr>
            <w:top w:val="single" w:sz="4" w:space="0" w:color="auto"/>
            <w:left w:val="single" w:sz="18" w:space="0" w:color="auto"/>
            <w:bottom w:val="single" w:sz="4" w:space="0" w:color="auto"/>
            <w:right w:val="single" w:sz="4" w:space="0" w:color="auto"/>
          </w:divBdr>
        </w:div>
        <w:div w:id="1634024419">
          <w:marLeft w:val="0"/>
          <w:marRight w:val="0"/>
          <w:marTop w:val="80"/>
          <w:marBottom w:val="0"/>
          <w:divBdr>
            <w:top w:val="single" w:sz="4" w:space="0" w:color="D5DDC6"/>
            <w:left w:val="single" w:sz="4" w:space="3" w:color="D5DDC6"/>
            <w:bottom w:val="single" w:sz="4" w:space="0" w:color="D5DDC6"/>
            <w:right w:val="single" w:sz="4" w:space="0" w:color="D5DDC6"/>
          </w:divBdr>
        </w:div>
        <w:div w:id="1540118449">
          <w:marLeft w:val="0"/>
          <w:marRight w:val="0"/>
          <w:marTop w:val="0"/>
          <w:marBottom w:val="80"/>
          <w:divBdr>
            <w:top w:val="single" w:sz="4" w:space="0" w:color="auto"/>
            <w:left w:val="single" w:sz="18" w:space="0" w:color="auto"/>
            <w:bottom w:val="single" w:sz="4" w:space="0" w:color="auto"/>
            <w:right w:val="single" w:sz="4" w:space="0" w:color="auto"/>
          </w:divBdr>
        </w:div>
        <w:div w:id="1337884096">
          <w:marLeft w:val="0"/>
          <w:marRight w:val="0"/>
          <w:marTop w:val="80"/>
          <w:marBottom w:val="0"/>
          <w:divBdr>
            <w:top w:val="single" w:sz="4" w:space="0" w:color="D5DDC6"/>
            <w:left w:val="single" w:sz="4" w:space="3" w:color="D5DDC6"/>
            <w:bottom w:val="single" w:sz="4" w:space="0" w:color="D5DDC6"/>
            <w:right w:val="single" w:sz="4" w:space="0" w:color="D5DDC6"/>
          </w:divBdr>
        </w:div>
        <w:div w:id="722951489">
          <w:marLeft w:val="0"/>
          <w:marRight w:val="0"/>
          <w:marTop w:val="0"/>
          <w:marBottom w:val="80"/>
          <w:divBdr>
            <w:top w:val="single" w:sz="4" w:space="0" w:color="auto"/>
            <w:left w:val="single" w:sz="18" w:space="0" w:color="auto"/>
            <w:bottom w:val="single" w:sz="4" w:space="0" w:color="auto"/>
            <w:right w:val="single" w:sz="4" w:space="0" w:color="auto"/>
          </w:divBdr>
        </w:div>
        <w:div w:id="631709851">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1890606536">
      <w:bodyDiv w:val="1"/>
      <w:marLeft w:val="0"/>
      <w:marRight w:val="0"/>
      <w:marTop w:val="0"/>
      <w:marBottom w:val="0"/>
      <w:divBdr>
        <w:top w:val="none" w:sz="0" w:space="0" w:color="auto"/>
        <w:left w:val="none" w:sz="0" w:space="0" w:color="auto"/>
        <w:bottom w:val="none" w:sz="0" w:space="0" w:color="auto"/>
        <w:right w:val="none" w:sz="0" w:space="0" w:color="auto"/>
      </w:divBdr>
      <w:divsChild>
        <w:div w:id="813302374">
          <w:marLeft w:val="0"/>
          <w:marRight w:val="0"/>
          <w:marTop w:val="115"/>
          <w:marBottom w:val="115"/>
          <w:divBdr>
            <w:top w:val="none" w:sz="0" w:space="0" w:color="auto"/>
            <w:left w:val="none" w:sz="0" w:space="0" w:color="auto"/>
            <w:bottom w:val="none" w:sz="0" w:space="0" w:color="auto"/>
            <w:right w:val="none" w:sz="0" w:space="0" w:color="auto"/>
          </w:divBdr>
          <w:divsChild>
            <w:div w:id="937326898">
              <w:marLeft w:val="0"/>
              <w:marRight w:val="0"/>
              <w:marTop w:val="100"/>
              <w:marBottom w:val="100"/>
              <w:divBdr>
                <w:top w:val="none" w:sz="0" w:space="0" w:color="auto"/>
                <w:left w:val="none" w:sz="0" w:space="0" w:color="auto"/>
                <w:bottom w:val="none" w:sz="0" w:space="0" w:color="auto"/>
                <w:right w:val="none" w:sz="0" w:space="0" w:color="auto"/>
              </w:divBdr>
              <w:divsChild>
                <w:div w:id="301009872">
                  <w:marLeft w:val="0"/>
                  <w:marRight w:val="0"/>
                  <w:marTop w:val="0"/>
                  <w:marBottom w:val="0"/>
                  <w:divBdr>
                    <w:top w:val="none" w:sz="0" w:space="0" w:color="auto"/>
                    <w:left w:val="none" w:sz="0" w:space="0" w:color="auto"/>
                    <w:bottom w:val="none" w:sz="0" w:space="0" w:color="auto"/>
                    <w:right w:val="none" w:sz="0" w:space="0" w:color="auto"/>
                  </w:divBdr>
                  <w:divsChild>
                    <w:div w:id="158383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23565">
          <w:marLeft w:val="0"/>
          <w:marRight w:val="0"/>
          <w:marTop w:val="0"/>
          <w:marBottom w:val="92"/>
          <w:divBdr>
            <w:top w:val="single" w:sz="4" w:space="0" w:color="auto"/>
            <w:left w:val="single" w:sz="18" w:space="0" w:color="auto"/>
            <w:bottom w:val="single" w:sz="4" w:space="0" w:color="auto"/>
            <w:right w:val="single" w:sz="4" w:space="0" w:color="auto"/>
          </w:divBdr>
        </w:div>
        <w:div w:id="2000040589">
          <w:marLeft w:val="0"/>
          <w:marRight w:val="0"/>
          <w:marTop w:val="92"/>
          <w:marBottom w:val="0"/>
          <w:divBdr>
            <w:top w:val="single" w:sz="4" w:space="0" w:color="D5DDC6"/>
            <w:left w:val="single" w:sz="4" w:space="3" w:color="D5DDC6"/>
            <w:bottom w:val="single" w:sz="4" w:space="0" w:color="D5DDC6"/>
            <w:right w:val="single" w:sz="4" w:space="0" w:color="D5DDC6"/>
          </w:divBdr>
        </w:div>
        <w:div w:id="645284920">
          <w:marLeft w:val="0"/>
          <w:marRight w:val="0"/>
          <w:marTop w:val="0"/>
          <w:marBottom w:val="92"/>
          <w:divBdr>
            <w:top w:val="single" w:sz="4" w:space="0" w:color="auto"/>
            <w:left w:val="single" w:sz="18" w:space="0" w:color="auto"/>
            <w:bottom w:val="single" w:sz="4" w:space="0" w:color="auto"/>
            <w:right w:val="single" w:sz="4" w:space="0" w:color="auto"/>
          </w:divBdr>
        </w:div>
        <w:div w:id="1051029957">
          <w:marLeft w:val="0"/>
          <w:marRight w:val="0"/>
          <w:marTop w:val="92"/>
          <w:marBottom w:val="0"/>
          <w:divBdr>
            <w:top w:val="single" w:sz="4" w:space="0" w:color="D5DDC6"/>
            <w:left w:val="single" w:sz="4" w:space="3" w:color="D5DDC6"/>
            <w:bottom w:val="single" w:sz="4" w:space="0" w:color="D5DDC6"/>
            <w:right w:val="single" w:sz="4" w:space="0" w:color="D5DDC6"/>
          </w:divBdr>
        </w:div>
        <w:div w:id="720130548">
          <w:marLeft w:val="0"/>
          <w:marRight w:val="0"/>
          <w:marTop w:val="0"/>
          <w:marBottom w:val="92"/>
          <w:divBdr>
            <w:top w:val="single" w:sz="4" w:space="0" w:color="auto"/>
            <w:left w:val="single" w:sz="18" w:space="0" w:color="auto"/>
            <w:bottom w:val="single" w:sz="4" w:space="0" w:color="auto"/>
            <w:right w:val="single" w:sz="4" w:space="0" w:color="auto"/>
          </w:divBdr>
        </w:div>
        <w:div w:id="676268381">
          <w:marLeft w:val="0"/>
          <w:marRight w:val="0"/>
          <w:marTop w:val="92"/>
          <w:marBottom w:val="0"/>
          <w:divBdr>
            <w:top w:val="single" w:sz="4" w:space="0" w:color="D5DDC6"/>
            <w:left w:val="single" w:sz="4" w:space="3" w:color="D5DDC6"/>
            <w:bottom w:val="single" w:sz="4" w:space="0" w:color="D5DDC6"/>
            <w:right w:val="single" w:sz="4" w:space="0" w:color="D5DDC6"/>
          </w:divBdr>
        </w:div>
        <w:div w:id="1493250401">
          <w:marLeft w:val="0"/>
          <w:marRight w:val="0"/>
          <w:marTop w:val="0"/>
          <w:marBottom w:val="92"/>
          <w:divBdr>
            <w:top w:val="single" w:sz="4" w:space="0" w:color="auto"/>
            <w:left w:val="single" w:sz="18" w:space="0" w:color="auto"/>
            <w:bottom w:val="single" w:sz="4" w:space="0" w:color="auto"/>
            <w:right w:val="single" w:sz="4" w:space="0" w:color="auto"/>
          </w:divBdr>
        </w:div>
        <w:div w:id="1940411774">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891375997">
      <w:bodyDiv w:val="1"/>
      <w:marLeft w:val="0"/>
      <w:marRight w:val="0"/>
      <w:marTop w:val="0"/>
      <w:marBottom w:val="0"/>
      <w:divBdr>
        <w:top w:val="none" w:sz="0" w:space="0" w:color="auto"/>
        <w:left w:val="none" w:sz="0" w:space="0" w:color="auto"/>
        <w:bottom w:val="none" w:sz="0" w:space="0" w:color="auto"/>
        <w:right w:val="none" w:sz="0" w:space="0" w:color="auto"/>
      </w:divBdr>
      <w:divsChild>
        <w:div w:id="1276139562">
          <w:marLeft w:val="0"/>
          <w:marRight w:val="0"/>
          <w:marTop w:val="0"/>
          <w:marBottom w:val="92"/>
          <w:divBdr>
            <w:top w:val="single" w:sz="4" w:space="0" w:color="auto"/>
            <w:left w:val="single" w:sz="18" w:space="0" w:color="auto"/>
            <w:bottom w:val="single" w:sz="4" w:space="0" w:color="auto"/>
            <w:right w:val="single" w:sz="4" w:space="0" w:color="auto"/>
          </w:divBdr>
        </w:div>
        <w:div w:id="1809861476">
          <w:marLeft w:val="0"/>
          <w:marRight w:val="0"/>
          <w:marTop w:val="92"/>
          <w:marBottom w:val="0"/>
          <w:divBdr>
            <w:top w:val="single" w:sz="4" w:space="0" w:color="D5DDC6"/>
            <w:left w:val="single" w:sz="4" w:space="3" w:color="D5DDC6"/>
            <w:bottom w:val="single" w:sz="4" w:space="0" w:color="D5DDC6"/>
            <w:right w:val="single" w:sz="4" w:space="0" w:color="D5DDC6"/>
          </w:divBdr>
        </w:div>
        <w:div w:id="1558081495">
          <w:marLeft w:val="0"/>
          <w:marRight w:val="0"/>
          <w:marTop w:val="0"/>
          <w:marBottom w:val="92"/>
          <w:divBdr>
            <w:top w:val="single" w:sz="4" w:space="0" w:color="auto"/>
            <w:left w:val="single" w:sz="18" w:space="0" w:color="auto"/>
            <w:bottom w:val="single" w:sz="4" w:space="0" w:color="auto"/>
            <w:right w:val="single" w:sz="4" w:space="0" w:color="auto"/>
          </w:divBdr>
        </w:div>
        <w:div w:id="1180781567">
          <w:marLeft w:val="0"/>
          <w:marRight w:val="0"/>
          <w:marTop w:val="92"/>
          <w:marBottom w:val="0"/>
          <w:divBdr>
            <w:top w:val="single" w:sz="4" w:space="0" w:color="D5DDC6"/>
            <w:left w:val="single" w:sz="4" w:space="3" w:color="D5DDC6"/>
            <w:bottom w:val="single" w:sz="4" w:space="0" w:color="D5DDC6"/>
            <w:right w:val="single" w:sz="4" w:space="0" w:color="D5DDC6"/>
          </w:divBdr>
        </w:div>
        <w:div w:id="1181578980">
          <w:marLeft w:val="0"/>
          <w:marRight w:val="0"/>
          <w:marTop w:val="0"/>
          <w:marBottom w:val="92"/>
          <w:divBdr>
            <w:top w:val="single" w:sz="4" w:space="0" w:color="auto"/>
            <w:left w:val="single" w:sz="18" w:space="0" w:color="auto"/>
            <w:bottom w:val="single" w:sz="4" w:space="0" w:color="auto"/>
            <w:right w:val="single" w:sz="4" w:space="0" w:color="auto"/>
          </w:divBdr>
        </w:div>
        <w:div w:id="1033461465">
          <w:marLeft w:val="0"/>
          <w:marRight w:val="0"/>
          <w:marTop w:val="92"/>
          <w:marBottom w:val="0"/>
          <w:divBdr>
            <w:top w:val="single" w:sz="4" w:space="0" w:color="D5DDC6"/>
            <w:left w:val="single" w:sz="4" w:space="3" w:color="D5DDC6"/>
            <w:bottom w:val="single" w:sz="4" w:space="0" w:color="D5DDC6"/>
            <w:right w:val="single" w:sz="4" w:space="0" w:color="D5DDC6"/>
          </w:divBdr>
        </w:div>
        <w:div w:id="1258514739">
          <w:marLeft w:val="0"/>
          <w:marRight w:val="0"/>
          <w:marTop w:val="0"/>
          <w:marBottom w:val="92"/>
          <w:divBdr>
            <w:top w:val="single" w:sz="4" w:space="0" w:color="auto"/>
            <w:left w:val="single" w:sz="18" w:space="0" w:color="auto"/>
            <w:bottom w:val="single" w:sz="4" w:space="0" w:color="auto"/>
            <w:right w:val="single" w:sz="4" w:space="0" w:color="auto"/>
          </w:divBdr>
        </w:div>
        <w:div w:id="1704013019">
          <w:marLeft w:val="0"/>
          <w:marRight w:val="0"/>
          <w:marTop w:val="92"/>
          <w:marBottom w:val="0"/>
          <w:divBdr>
            <w:top w:val="single" w:sz="4" w:space="0" w:color="D5DDC6"/>
            <w:left w:val="single" w:sz="4" w:space="3" w:color="D5DDC6"/>
            <w:bottom w:val="single" w:sz="4" w:space="0" w:color="D5DDC6"/>
            <w:right w:val="single" w:sz="4" w:space="0" w:color="D5DDC6"/>
          </w:divBdr>
        </w:div>
        <w:div w:id="1736077754">
          <w:marLeft w:val="0"/>
          <w:marRight w:val="0"/>
          <w:marTop w:val="0"/>
          <w:marBottom w:val="92"/>
          <w:divBdr>
            <w:top w:val="single" w:sz="4" w:space="0" w:color="auto"/>
            <w:left w:val="single" w:sz="18" w:space="0" w:color="auto"/>
            <w:bottom w:val="single" w:sz="4" w:space="0" w:color="auto"/>
            <w:right w:val="single" w:sz="4" w:space="0" w:color="auto"/>
          </w:divBdr>
        </w:div>
        <w:div w:id="394936938">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892037215">
      <w:bodyDiv w:val="1"/>
      <w:marLeft w:val="0"/>
      <w:marRight w:val="0"/>
      <w:marTop w:val="0"/>
      <w:marBottom w:val="0"/>
      <w:divBdr>
        <w:top w:val="none" w:sz="0" w:space="0" w:color="auto"/>
        <w:left w:val="none" w:sz="0" w:space="0" w:color="auto"/>
        <w:bottom w:val="none" w:sz="0" w:space="0" w:color="auto"/>
        <w:right w:val="none" w:sz="0" w:space="0" w:color="auto"/>
      </w:divBdr>
      <w:divsChild>
        <w:div w:id="267393636">
          <w:marLeft w:val="0"/>
          <w:marRight w:val="0"/>
          <w:marTop w:val="115"/>
          <w:marBottom w:val="115"/>
          <w:divBdr>
            <w:top w:val="none" w:sz="0" w:space="0" w:color="auto"/>
            <w:left w:val="none" w:sz="0" w:space="0" w:color="auto"/>
            <w:bottom w:val="none" w:sz="0" w:space="0" w:color="auto"/>
            <w:right w:val="none" w:sz="0" w:space="0" w:color="auto"/>
          </w:divBdr>
          <w:divsChild>
            <w:div w:id="2087722754">
              <w:marLeft w:val="0"/>
              <w:marRight w:val="0"/>
              <w:marTop w:val="100"/>
              <w:marBottom w:val="100"/>
              <w:divBdr>
                <w:top w:val="none" w:sz="0" w:space="0" w:color="auto"/>
                <w:left w:val="none" w:sz="0" w:space="0" w:color="auto"/>
                <w:bottom w:val="none" w:sz="0" w:space="0" w:color="auto"/>
                <w:right w:val="none" w:sz="0" w:space="0" w:color="auto"/>
              </w:divBdr>
              <w:divsChild>
                <w:div w:id="595020481">
                  <w:marLeft w:val="0"/>
                  <w:marRight w:val="0"/>
                  <w:marTop w:val="0"/>
                  <w:marBottom w:val="0"/>
                  <w:divBdr>
                    <w:top w:val="none" w:sz="0" w:space="0" w:color="auto"/>
                    <w:left w:val="none" w:sz="0" w:space="0" w:color="auto"/>
                    <w:bottom w:val="none" w:sz="0" w:space="0" w:color="auto"/>
                    <w:right w:val="none" w:sz="0" w:space="0" w:color="auto"/>
                  </w:divBdr>
                  <w:divsChild>
                    <w:div w:id="25718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68564">
          <w:marLeft w:val="0"/>
          <w:marRight w:val="0"/>
          <w:marTop w:val="0"/>
          <w:marBottom w:val="92"/>
          <w:divBdr>
            <w:top w:val="single" w:sz="4" w:space="0" w:color="auto"/>
            <w:left w:val="single" w:sz="18" w:space="0" w:color="auto"/>
            <w:bottom w:val="single" w:sz="4" w:space="0" w:color="auto"/>
            <w:right w:val="single" w:sz="4" w:space="0" w:color="auto"/>
          </w:divBdr>
        </w:div>
        <w:div w:id="547376597">
          <w:marLeft w:val="0"/>
          <w:marRight w:val="0"/>
          <w:marTop w:val="0"/>
          <w:marBottom w:val="92"/>
          <w:divBdr>
            <w:top w:val="single" w:sz="4" w:space="0" w:color="auto"/>
            <w:left w:val="single" w:sz="18" w:space="0" w:color="auto"/>
            <w:bottom w:val="single" w:sz="4" w:space="0" w:color="auto"/>
            <w:right w:val="single" w:sz="4" w:space="0" w:color="auto"/>
          </w:divBdr>
        </w:div>
        <w:div w:id="197008725">
          <w:marLeft w:val="0"/>
          <w:marRight w:val="0"/>
          <w:marTop w:val="0"/>
          <w:marBottom w:val="92"/>
          <w:divBdr>
            <w:top w:val="single" w:sz="4" w:space="0" w:color="auto"/>
            <w:left w:val="single" w:sz="18" w:space="0" w:color="auto"/>
            <w:bottom w:val="single" w:sz="4" w:space="0" w:color="auto"/>
            <w:right w:val="single" w:sz="4" w:space="0" w:color="auto"/>
          </w:divBdr>
        </w:div>
        <w:div w:id="1710759507">
          <w:marLeft w:val="0"/>
          <w:marRight w:val="0"/>
          <w:marTop w:val="92"/>
          <w:marBottom w:val="0"/>
          <w:divBdr>
            <w:top w:val="single" w:sz="4" w:space="0" w:color="D5DDC6"/>
            <w:left w:val="single" w:sz="4" w:space="3" w:color="D5DDC6"/>
            <w:bottom w:val="single" w:sz="4" w:space="0" w:color="D5DDC6"/>
            <w:right w:val="single" w:sz="4" w:space="0" w:color="D5DDC6"/>
          </w:divBdr>
        </w:div>
        <w:div w:id="236021010">
          <w:marLeft w:val="0"/>
          <w:marRight w:val="0"/>
          <w:marTop w:val="0"/>
          <w:marBottom w:val="92"/>
          <w:divBdr>
            <w:top w:val="single" w:sz="4" w:space="0" w:color="auto"/>
            <w:left w:val="single" w:sz="18" w:space="0" w:color="auto"/>
            <w:bottom w:val="single" w:sz="4" w:space="0" w:color="auto"/>
            <w:right w:val="single" w:sz="4" w:space="0" w:color="auto"/>
          </w:divBdr>
        </w:div>
        <w:div w:id="2141682960">
          <w:marLeft w:val="0"/>
          <w:marRight w:val="0"/>
          <w:marTop w:val="92"/>
          <w:marBottom w:val="0"/>
          <w:divBdr>
            <w:top w:val="single" w:sz="4" w:space="0" w:color="D5DDC6"/>
            <w:left w:val="single" w:sz="4" w:space="3" w:color="D5DDC6"/>
            <w:bottom w:val="single" w:sz="4" w:space="0" w:color="D5DDC6"/>
            <w:right w:val="single" w:sz="4" w:space="0" w:color="D5DDC6"/>
          </w:divBdr>
        </w:div>
        <w:div w:id="621039212">
          <w:marLeft w:val="0"/>
          <w:marRight w:val="0"/>
          <w:marTop w:val="0"/>
          <w:marBottom w:val="92"/>
          <w:divBdr>
            <w:top w:val="single" w:sz="4" w:space="0" w:color="auto"/>
            <w:left w:val="single" w:sz="18" w:space="0" w:color="auto"/>
            <w:bottom w:val="single" w:sz="4" w:space="0" w:color="auto"/>
            <w:right w:val="single" w:sz="4" w:space="0" w:color="auto"/>
          </w:divBdr>
        </w:div>
        <w:div w:id="1440446299">
          <w:marLeft w:val="0"/>
          <w:marRight w:val="0"/>
          <w:marTop w:val="0"/>
          <w:marBottom w:val="92"/>
          <w:divBdr>
            <w:top w:val="single" w:sz="4" w:space="0" w:color="auto"/>
            <w:left w:val="single" w:sz="18" w:space="0" w:color="auto"/>
            <w:bottom w:val="single" w:sz="4" w:space="0" w:color="auto"/>
            <w:right w:val="single" w:sz="4" w:space="0" w:color="auto"/>
          </w:divBdr>
        </w:div>
        <w:div w:id="2027948276">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907496846">
      <w:bodyDiv w:val="1"/>
      <w:marLeft w:val="0"/>
      <w:marRight w:val="0"/>
      <w:marTop w:val="0"/>
      <w:marBottom w:val="0"/>
      <w:divBdr>
        <w:top w:val="none" w:sz="0" w:space="0" w:color="auto"/>
        <w:left w:val="none" w:sz="0" w:space="0" w:color="auto"/>
        <w:bottom w:val="none" w:sz="0" w:space="0" w:color="auto"/>
        <w:right w:val="none" w:sz="0" w:space="0" w:color="auto"/>
      </w:divBdr>
      <w:divsChild>
        <w:div w:id="59403795">
          <w:marLeft w:val="0"/>
          <w:marRight w:val="0"/>
          <w:marTop w:val="115"/>
          <w:marBottom w:val="115"/>
          <w:divBdr>
            <w:top w:val="none" w:sz="0" w:space="0" w:color="auto"/>
            <w:left w:val="none" w:sz="0" w:space="0" w:color="auto"/>
            <w:bottom w:val="none" w:sz="0" w:space="0" w:color="auto"/>
            <w:right w:val="none" w:sz="0" w:space="0" w:color="auto"/>
          </w:divBdr>
          <w:divsChild>
            <w:div w:id="1590649960">
              <w:marLeft w:val="0"/>
              <w:marRight w:val="0"/>
              <w:marTop w:val="100"/>
              <w:marBottom w:val="100"/>
              <w:divBdr>
                <w:top w:val="none" w:sz="0" w:space="0" w:color="auto"/>
                <w:left w:val="none" w:sz="0" w:space="0" w:color="auto"/>
                <w:bottom w:val="none" w:sz="0" w:space="0" w:color="auto"/>
                <w:right w:val="none" w:sz="0" w:space="0" w:color="auto"/>
              </w:divBdr>
              <w:divsChild>
                <w:div w:id="1188449111">
                  <w:marLeft w:val="0"/>
                  <w:marRight w:val="0"/>
                  <w:marTop w:val="0"/>
                  <w:marBottom w:val="0"/>
                  <w:divBdr>
                    <w:top w:val="none" w:sz="0" w:space="0" w:color="auto"/>
                    <w:left w:val="none" w:sz="0" w:space="0" w:color="auto"/>
                    <w:bottom w:val="none" w:sz="0" w:space="0" w:color="auto"/>
                    <w:right w:val="none" w:sz="0" w:space="0" w:color="auto"/>
                  </w:divBdr>
                  <w:divsChild>
                    <w:div w:id="94084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17060">
          <w:marLeft w:val="0"/>
          <w:marRight w:val="0"/>
          <w:marTop w:val="0"/>
          <w:marBottom w:val="92"/>
          <w:divBdr>
            <w:top w:val="single" w:sz="4" w:space="0" w:color="auto"/>
            <w:left w:val="single" w:sz="18" w:space="0" w:color="auto"/>
            <w:bottom w:val="single" w:sz="4" w:space="0" w:color="auto"/>
            <w:right w:val="single" w:sz="4" w:space="0" w:color="auto"/>
          </w:divBdr>
          <w:divsChild>
            <w:div w:id="1745644512">
              <w:marLeft w:val="0"/>
              <w:marRight w:val="0"/>
              <w:marTop w:val="0"/>
              <w:marBottom w:val="0"/>
              <w:divBdr>
                <w:top w:val="none" w:sz="0" w:space="0" w:color="auto"/>
                <w:left w:val="none" w:sz="0" w:space="0" w:color="auto"/>
                <w:bottom w:val="none" w:sz="0" w:space="0" w:color="auto"/>
                <w:right w:val="none" w:sz="0" w:space="0" w:color="auto"/>
              </w:divBdr>
              <w:divsChild>
                <w:div w:id="177878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9626">
          <w:marLeft w:val="0"/>
          <w:marRight w:val="0"/>
          <w:marTop w:val="92"/>
          <w:marBottom w:val="0"/>
          <w:divBdr>
            <w:top w:val="single" w:sz="4" w:space="0" w:color="D5DDC6"/>
            <w:left w:val="single" w:sz="4" w:space="3" w:color="D5DDC6"/>
            <w:bottom w:val="single" w:sz="4" w:space="0" w:color="D5DDC6"/>
            <w:right w:val="single" w:sz="4" w:space="0" w:color="D5DDC6"/>
          </w:divBdr>
        </w:div>
        <w:div w:id="1917470217">
          <w:marLeft w:val="0"/>
          <w:marRight w:val="0"/>
          <w:marTop w:val="0"/>
          <w:marBottom w:val="92"/>
          <w:divBdr>
            <w:top w:val="single" w:sz="4" w:space="0" w:color="auto"/>
            <w:left w:val="single" w:sz="18" w:space="0" w:color="auto"/>
            <w:bottom w:val="single" w:sz="4" w:space="0" w:color="auto"/>
            <w:right w:val="single" w:sz="4" w:space="0" w:color="auto"/>
          </w:divBdr>
          <w:divsChild>
            <w:div w:id="1117212994">
              <w:marLeft w:val="0"/>
              <w:marRight w:val="0"/>
              <w:marTop w:val="0"/>
              <w:marBottom w:val="0"/>
              <w:divBdr>
                <w:top w:val="none" w:sz="0" w:space="0" w:color="auto"/>
                <w:left w:val="none" w:sz="0" w:space="0" w:color="auto"/>
                <w:bottom w:val="none" w:sz="0" w:space="0" w:color="auto"/>
                <w:right w:val="none" w:sz="0" w:space="0" w:color="auto"/>
              </w:divBdr>
              <w:divsChild>
                <w:div w:id="9663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846920">
          <w:marLeft w:val="0"/>
          <w:marRight w:val="0"/>
          <w:marTop w:val="92"/>
          <w:marBottom w:val="0"/>
          <w:divBdr>
            <w:top w:val="single" w:sz="4" w:space="0" w:color="D5DDC6"/>
            <w:left w:val="single" w:sz="4" w:space="3" w:color="D5DDC6"/>
            <w:bottom w:val="single" w:sz="4" w:space="0" w:color="D5DDC6"/>
            <w:right w:val="single" w:sz="4" w:space="0" w:color="D5DDC6"/>
          </w:divBdr>
        </w:div>
        <w:div w:id="1744719789">
          <w:marLeft w:val="0"/>
          <w:marRight w:val="0"/>
          <w:marTop w:val="0"/>
          <w:marBottom w:val="92"/>
          <w:divBdr>
            <w:top w:val="single" w:sz="4" w:space="0" w:color="auto"/>
            <w:left w:val="single" w:sz="18" w:space="0" w:color="auto"/>
            <w:bottom w:val="single" w:sz="4" w:space="0" w:color="auto"/>
            <w:right w:val="single" w:sz="4" w:space="0" w:color="auto"/>
          </w:divBdr>
          <w:divsChild>
            <w:div w:id="409082804">
              <w:marLeft w:val="0"/>
              <w:marRight w:val="0"/>
              <w:marTop w:val="0"/>
              <w:marBottom w:val="0"/>
              <w:divBdr>
                <w:top w:val="none" w:sz="0" w:space="0" w:color="auto"/>
                <w:left w:val="none" w:sz="0" w:space="0" w:color="auto"/>
                <w:bottom w:val="none" w:sz="0" w:space="0" w:color="auto"/>
                <w:right w:val="none" w:sz="0" w:space="0" w:color="auto"/>
              </w:divBdr>
              <w:divsChild>
                <w:div w:id="108888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968608">
          <w:marLeft w:val="0"/>
          <w:marRight w:val="0"/>
          <w:marTop w:val="92"/>
          <w:marBottom w:val="0"/>
          <w:divBdr>
            <w:top w:val="single" w:sz="4" w:space="0" w:color="D5DDC6"/>
            <w:left w:val="single" w:sz="4" w:space="3" w:color="D5DDC6"/>
            <w:bottom w:val="single" w:sz="4" w:space="0" w:color="D5DDC6"/>
            <w:right w:val="single" w:sz="4" w:space="0" w:color="D5DDC6"/>
          </w:divBdr>
        </w:div>
        <w:div w:id="1892888586">
          <w:marLeft w:val="0"/>
          <w:marRight w:val="0"/>
          <w:marTop w:val="0"/>
          <w:marBottom w:val="92"/>
          <w:divBdr>
            <w:top w:val="single" w:sz="4" w:space="0" w:color="auto"/>
            <w:left w:val="single" w:sz="18" w:space="0" w:color="auto"/>
            <w:bottom w:val="single" w:sz="4" w:space="0" w:color="auto"/>
            <w:right w:val="single" w:sz="4" w:space="0" w:color="auto"/>
          </w:divBdr>
          <w:divsChild>
            <w:div w:id="577135364">
              <w:marLeft w:val="0"/>
              <w:marRight w:val="0"/>
              <w:marTop w:val="0"/>
              <w:marBottom w:val="0"/>
              <w:divBdr>
                <w:top w:val="none" w:sz="0" w:space="0" w:color="auto"/>
                <w:left w:val="none" w:sz="0" w:space="0" w:color="auto"/>
                <w:bottom w:val="none" w:sz="0" w:space="0" w:color="auto"/>
                <w:right w:val="none" w:sz="0" w:space="0" w:color="auto"/>
              </w:divBdr>
              <w:divsChild>
                <w:div w:id="210996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358188">
          <w:marLeft w:val="0"/>
          <w:marRight w:val="0"/>
          <w:marTop w:val="92"/>
          <w:marBottom w:val="0"/>
          <w:divBdr>
            <w:top w:val="single" w:sz="4" w:space="0" w:color="D5DDC6"/>
            <w:left w:val="single" w:sz="4" w:space="3" w:color="D5DDC6"/>
            <w:bottom w:val="single" w:sz="4" w:space="0" w:color="D5DDC6"/>
            <w:right w:val="single" w:sz="4" w:space="0" w:color="D5DDC6"/>
          </w:divBdr>
        </w:div>
        <w:div w:id="941424912">
          <w:marLeft w:val="0"/>
          <w:marRight w:val="0"/>
          <w:marTop w:val="0"/>
          <w:marBottom w:val="92"/>
          <w:divBdr>
            <w:top w:val="single" w:sz="4" w:space="0" w:color="auto"/>
            <w:left w:val="single" w:sz="18" w:space="0" w:color="auto"/>
            <w:bottom w:val="single" w:sz="4" w:space="0" w:color="auto"/>
            <w:right w:val="single" w:sz="4" w:space="0" w:color="auto"/>
          </w:divBdr>
          <w:divsChild>
            <w:div w:id="1409572405">
              <w:marLeft w:val="0"/>
              <w:marRight w:val="0"/>
              <w:marTop w:val="0"/>
              <w:marBottom w:val="0"/>
              <w:divBdr>
                <w:top w:val="none" w:sz="0" w:space="0" w:color="auto"/>
                <w:left w:val="none" w:sz="0" w:space="0" w:color="auto"/>
                <w:bottom w:val="none" w:sz="0" w:space="0" w:color="auto"/>
                <w:right w:val="none" w:sz="0" w:space="0" w:color="auto"/>
              </w:divBdr>
              <w:divsChild>
                <w:div w:id="11646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84875">
          <w:marLeft w:val="0"/>
          <w:marRight w:val="0"/>
          <w:marTop w:val="92"/>
          <w:marBottom w:val="0"/>
          <w:divBdr>
            <w:top w:val="single" w:sz="4" w:space="0" w:color="D5DDC6"/>
            <w:left w:val="single" w:sz="4" w:space="3" w:color="D5DDC6"/>
            <w:bottom w:val="single" w:sz="4" w:space="0" w:color="D5DDC6"/>
            <w:right w:val="single" w:sz="4" w:space="0" w:color="D5DDC6"/>
          </w:divBdr>
        </w:div>
        <w:div w:id="1106968639">
          <w:marLeft w:val="0"/>
          <w:marRight w:val="0"/>
          <w:marTop w:val="0"/>
          <w:marBottom w:val="92"/>
          <w:divBdr>
            <w:top w:val="single" w:sz="4" w:space="0" w:color="auto"/>
            <w:left w:val="single" w:sz="18" w:space="0" w:color="auto"/>
            <w:bottom w:val="single" w:sz="4" w:space="0" w:color="auto"/>
            <w:right w:val="single" w:sz="4" w:space="0" w:color="auto"/>
          </w:divBdr>
          <w:divsChild>
            <w:div w:id="1724671116">
              <w:marLeft w:val="0"/>
              <w:marRight w:val="0"/>
              <w:marTop w:val="0"/>
              <w:marBottom w:val="0"/>
              <w:divBdr>
                <w:top w:val="none" w:sz="0" w:space="0" w:color="auto"/>
                <w:left w:val="none" w:sz="0" w:space="0" w:color="auto"/>
                <w:bottom w:val="none" w:sz="0" w:space="0" w:color="auto"/>
                <w:right w:val="none" w:sz="0" w:space="0" w:color="auto"/>
              </w:divBdr>
              <w:divsChild>
                <w:div w:id="161922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62094">
          <w:marLeft w:val="0"/>
          <w:marRight w:val="0"/>
          <w:marTop w:val="92"/>
          <w:marBottom w:val="0"/>
          <w:divBdr>
            <w:top w:val="single" w:sz="4" w:space="0" w:color="D5DDC6"/>
            <w:left w:val="single" w:sz="4" w:space="3" w:color="D5DDC6"/>
            <w:bottom w:val="single" w:sz="4" w:space="0" w:color="D5DDC6"/>
            <w:right w:val="single" w:sz="4" w:space="0" w:color="D5DDC6"/>
          </w:divBdr>
        </w:div>
        <w:div w:id="2018116462">
          <w:marLeft w:val="0"/>
          <w:marRight w:val="0"/>
          <w:marTop w:val="0"/>
          <w:marBottom w:val="92"/>
          <w:divBdr>
            <w:top w:val="single" w:sz="4" w:space="0" w:color="auto"/>
            <w:left w:val="single" w:sz="18" w:space="0" w:color="auto"/>
            <w:bottom w:val="single" w:sz="4" w:space="0" w:color="auto"/>
            <w:right w:val="single" w:sz="4" w:space="0" w:color="auto"/>
          </w:divBdr>
          <w:divsChild>
            <w:div w:id="1351683680">
              <w:marLeft w:val="0"/>
              <w:marRight w:val="0"/>
              <w:marTop w:val="0"/>
              <w:marBottom w:val="0"/>
              <w:divBdr>
                <w:top w:val="none" w:sz="0" w:space="0" w:color="auto"/>
                <w:left w:val="none" w:sz="0" w:space="0" w:color="auto"/>
                <w:bottom w:val="none" w:sz="0" w:space="0" w:color="auto"/>
                <w:right w:val="none" w:sz="0" w:space="0" w:color="auto"/>
              </w:divBdr>
              <w:divsChild>
                <w:div w:id="121766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99271">
          <w:marLeft w:val="0"/>
          <w:marRight w:val="0"/>
          <w:marTop w:val="92"/>
          <w:marBottom w:val="0"/>
          <w:divBdr>
            <w:top w:val="single" w:sz="4" w:space="0" w:color="D5DDC6"/>
            <w:left w:val="single" w:sz="4" w:space="3" w:color="D5DDC6"/>
            <w:bottom w:val="single" w:sz="4" w:space="0" w:color="D5DDC6"/>
            <w:right w:val="single" w:sz="4" w:space="0" w:color="D5DDC6"/>
          </w:divBdr>
        </w:div>
        <w:div w:id="1581216162">
          <w:marLeft w:val="0"/>
          <w:marRight w:val="0"/>
          <w:marTop w:val="0"/>
          <w:marBottom w:val="92"/>
          <w:divBdr>
            <w:top w:val="single" w:sz="4" w:space="0" w:color="auto"/>
            <w:left w:val="single" w:sz="18" w:space="0" w:color="auto"/>
            <w:bottom w:val="single" w:sz="4" w:space="0" w:color="auto"/>
            <w:right w:val="single" w:sz="4" w:space="0" w:color="auto"/>
          </w:divBdr>
          <w:divsChild>
            <w:div w:id="1501002020">
              <w:marLeft w:val="0"/>
              <w:marRight w:val="0"/>
              <w:marTop w:val="0"/>
              <w:marBottom w:val="0"/>
              <w:divBdr>
                <w:top w:val="none" w:sz="0" w:space="0" w:color="auto"/>
                <w:left w:val="none" w:sz="0" w:space="0" w:color="auto"/>
                <w:bottom w:val="none" w:sz="0" w:space="0" w:color="auto"/>
                <w:right w:val="none" w:sz="0" w:space="0" w:color="auto"/>
              </w:divBdr>
              <w:divsChild>
                <w:div w:id="89990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3460">
          <w:marLeft w:val="0"/>
          <w:marRight w:val="0"/>
          <w:marTop w:val="92"/>
          <w:marBottom w:val="0"/>
          <w:divBdr>
            <w:top w:val="single" w:sz="4" w:space="0" w:color="D5DDC6"/>
            <w:left w:val="single" w:sz="4" w:space="3" w:color="D5DDC6"/>
            <w:bottom w:val="single" w:sz="4" w:space="0" w:color="D5DDC6"/>
            <w:right w:val="single" w:sz="4" w:space="0" w:color="D5DDC6"/>
          </w:divBdr>
        </w:div>
        <w:div w:id="953174262">
          <w:marLeft w:val="0"/>
          <w:marRight w:val="0"/>
          <w:marTop w:val="0"/>
          <w:marBottom w:val="92"/>
          <w:divBdr>
            <w:top w:val="single" w:sz="4" w:space="0" w:color="auto"/>
            <w:left w:val="single" w:sz="18" w:space="0" w:color="auto"/>
            <w:bottom w:val="single" w:sz="4" w:space="0" w:color="auto"/>
            <w:right w:val="single" w:sz="4" w:space="0" w:color="auto"/>
          </w:divBdr>
          <w:divsChild>
            <w:div w:id="1289627111">
              <w:marLeft w:val="0"/>
              <w:marRight w:val="0"/>
              <w:marTop w:val="0"/>
              <w:marBottom w:val="0"/>
              <w:divBdr>
                <w:top w:val="none" w:sz="0" w:space="0" w:color="auto"/>
                <w:left w:val="none" w:sz="0" w:space="0" w:color="auto"/>
                <w:bottom w:val="none" w:sz="0" w:space="0" w:color="auto"/>
                <w:right w:val="none" w:sz="0" w:space="0" w:color="auto"/>
              </w:divBdr>
              <w:divsChild>
                <w:div w:id="172532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03585">
          <w:marLeft w:val="0"/>
          <w:marRight w:val="0"/>
          <w:marTop w:val="92"/>
          <w:marBottom w:val="0"/>
          <w:divBdr>
            <w:top w:val="single" w:sz="4" w:space="0" w:color="D5DDC6"/>
            <w:left w:val="single" w:sz="4" w:space="3" w:color="D5DDC6"/>
            <w:bottom w:val="single" w:sz="4" w:space="0" w:color="D5DDC6"/>
            <w:right w:val="single" w:sz="4" w:space="0" w:color="D5DDC6"/>
          </w:divBdr>
        </w:div>
        <w:div w:id="585118780">
          <w:marLeft w:val="0"/>
          <w:marRight w:val="0"/>
          <w:marTop w:val="0"/>
          <w:marBottom w:val="92"/>
          <w:divBdr>
            <w:top w:val="single" w:sz="4" w:space="0" w:color="auto"/>
            <w:left w:val="single" w:sz="18" w:space="0" w:color="auto"/>
            <w:bottom w:val="single" w:sz="4" w:space="0" w:color="auto"/>
            <w:right w:val="single" w:sz="4" w:space="0" w:color="auto"/>
          </w:divBdr>
          <w:divsChild>
            <w:div w:id="126168845">
              <w:marLeft w:val="0"/>
              <w:marRight w:val="0"/>
              <w:marTop w:val="0"/>
              <w:marBottom w:val="0"/>
              <w:divBdr>
                <w:top w:val="none" w:sz="0" w:space="0" w:color="auto"/>
                <w:left w:val="none" w:sz="0" w:space="0" w:color="auto"/>
                <w:bottom w:val="none" w:sz="0" w:space="0" w:color="auto"/>
                <w:right w:val="none" w:sz="0" w:space="0" w:color="auto"/>
              </w:divBdr>
              <w:divsChild>
                <w:div w:id="154339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85651">
      <w:bodyDiv w:val="1"/>
      <w:marLeft w:val="0"/>
      <w:marRight w:val="0"/>
      <w:marTop w:val="0"/>
      <w:marBottom w:val="0"/>
      <w:divBdr>
        <w:top w:val="none" w:sz="0" w:space="0" w:color="auto"/>
        <w:left w:val="none" w:sz="0" w:space="0" w:color="auto"/>
        <w:bottom w:val="none" w:sz="0" w:space="0" w:color="auto"/>
        <w:right w:val="none" w:sz="0" w:space="0" w:color="auto"/>
      </w:divBdr>
      <w:divsChild>
        <w:div w:id="669068531">
          <w:marLeft w:val="0"/>
          <w:marRight w:val="0"/>
          <w:marTop w:val="0"/>
          <w:marBottom w:val="0"/>
          <w:divBdr>
            <w:top w:val="none" w:sz="0" w:space="0" w:color="auto"/>
            <w:left w:val="none" w:sz="0" w:space="0" w:color="auto"/>
            <w:bottom w:val="none" w:sz="0" w:space="0" w:color="auto"/>
            <w:right w:val="none" w:sz="0" w:space="0" w:color="auto"/>
          </w:divBdr>
        </w:div>
        <w:div w:id="24642450">
          <w:marLeft w:val="0"/>
          <w:marRight w:val="0"/>
          <w:marTop w:val="360"/>
          <w:marBottom w:val="0"/>
          <w:divBdr>
            <w:top w:val="none" w:sz="0" w:space="0" w:color="auto"/>
            <w:left w:val="none" w:sz="0" w:space="0" w:color="auto"/>
            <w:bottom w:val="single" w:sz="8" w:space="6" w:color="D9DCDF"/>
            <w:right w:val="none" w:sz="0" w:space="0" w:color="auto"/>
          </w:divBdr>
        </w:div>
      </w:divsChild>
    </w:div>
    <w:div w:id="1913395449">
      <w:bodyDiv w:val="1"/>
      <w:marLeft w:val="0"/>
      <w:marRight w:val="0"/>
      <w:marTop w:val="0"/>
      <w:marBottom w:val="0"/>
      <w:divBdr>
        <w:top w:val="none" w:sz="0" w:space="0" w:color="auto"/>
        <w:left w:val="none" w:sz="0" w:space="0" w:color="auto"/>
        <w:bottom w:val="none" w:sz="0" w:space="0" w:color="auto"/>
        <w:right w:val="none" w:sz="0" w:space="0" w:color="auto"/>
      </w:divBdr>
      <w:divsChild>
        <w:div w:id="1965505059">
          <w:marLeft w:val="0"/>
          <w:marRight w:val="0"/>
          <w:marTop w:val="0"/>
          <w:marBottom w:val="80"/>
          <w:divBdr>
            <w:top w:val="single" w:sz="4" w:space="0" w:color="auto"/>
            <w:left w:val="single" w:sz="18" w:space="0" w:color="auto"/>
            <w:bottom w:val="single" w:sz="4" w:space="0" w:color="auto"/>
            <w:right w:val="single" w:sz="4" w:space="0" w:color="auto"/>
          </w:divBdr>
        </w:div>
      </w:divsChild>
    </w:div>
    <w:div w:id="1915822647">
      <w:bodyDiv w:val="1"/>
      <w:marLeft w:val="0"/>
      <w:marRight w:val="0"/>
      <w:marTop w:val="0"/>
      <w:marBottom w:val="0"/>
      <w:divBdr>
        <w:top w:val="none" w:sz="0" w:space="0" w:color="auto"/>
        <w:left w:val="none" w:sz="0" w:space="0" w:color="auto"/>
        <w:bottom w:val="none" w:sz="0" w:space="0" w:color="auto"/>
        <w:right w:val="none" w:sz="0" w:space="0" w:color="auto"/>
      </w:divBdr>
      <w:divsChild>
        <w:div w:id="89857737">
          <w:marLeft w:val="0"/>
          <w:marRight w:val="0"/>
          <w:marTop w:val="0"/>
          <w:marBottom w:val="80"/>
          <w:divBdr>
            <w:top w:val="single" w:sz="4" w:space="0" w:color="auto"/>
            <w:left w:val="single" w:sz="18" w:space="0" w:color="auto"/>
            <w:bottom w:val="single" w:sz="4" w:space="0" w:color="auto"/>
            <w:right w:val="single" w:sz="4" w:space="0" w:color="auto"/>
          </w:divBdr>
        </w:div>
        <w:div w:id="1813671186">
          <w:marLeft w:val="0"/>
          <w:marRight w:val="0"/>
          <w:marTop w:val="100"/>
          <w:marBottom w:val="100"/>
          <w:divBdr>
            <w:top w:val="none" w:sz="0" w:space="0" w:color="auto"/>
            <w:left w:val="none" w:sz="0" w:space="0" w:color="auto"/>
            <w:bottom w:val="none" w:sz="0" w:space="0" w:color="auto"/>
            <w:right w:val="none" w:sz="0" w:space="0" w:color="auto"/>
          </w:divBdr>
          <w:divsChild>
            <w:div w:id="1014846346">
              <w:marLeft w:val="0"/>
              <w:marRight w:val="0"/>
              <w:marTop w:val="100"/>
              <w:marBottom w:val="100"/>
              <w:divBdr>
                <w:top w:val="none" w:sz="0" w:space="0" w:color="auto"/>
                <w:left w:val="none" w:sz="0" w:space="0" w:color="auto"/>
                <w:bottom w:val="none" w:sz="0" w:space="0" w:color="auto"/>
                <w:right w:val="none" w:sz="0" w:space="0" w:color="auto"/>
              </w:divBdr>
              <w:divsChild>
                <w:div w:id="505025482">
                  <w:marLeft w:val="0"/>
                  <w:marRight w:val="0"/>
                  <w:marTop w:val="0"/>
                  <w:marBottom w:val="0"/>
                  <w:divBdr>
                    <w:top w:val="none" w:sz="0" w:space="0" w:color="auto"/>
                    <w:left w:val="none" w:sz="0" w:space="0" w:color="auto"/>
                    <w:bottom w:val="none" w:sz="0" w:space="0" w:color="auto"/>
                    <w:right w:val="none" w:sz="0" w:space="0" w:color="auto"/>
                  </w:divBdr>
                  <w:divsChild>
                    <w:div w:id="14116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633412">
          <w:marLeft w:val="0"/>
          <w:marRight w:val="0"/>
          <w:marTop w:val="0"/>
          <w:marBottom w:val="80"/>
          <w:divBdr>
            <w:top w:val="single" w:sz="4" w:space="0" w:color="auto"/>
            <w:left w:val="single" w:sz="18" w:space="0" w:color="auto"/>
            <w:bottom w:val="single" w:sz="4" w:space="0" w:color="auto"/>
            <w:right w:val="single" w:sz="4" w:space="0" w:color="auto"/>
          </w:divBdr>
        </w:div>
        <w:div w:id="612327262">
          <w:marLeft w:val="0"/>
          <w:marRight w:val="0"/>
          <w:marTop w:val="80"/>
          <w:marBottom w:val="0"/>
          <w:divBdr>
            <w:top w:val="single" w:sz="4" w:space="0" w:color="D5DDC6"/>
            <w:left w:val="single" w:sz="4" w:space="3" w:color="D5DDC6"/>
            <w:bottom w:val="single" w:sz="4" w:space="0" w:color="D5DDC6"/>
            <w:right w:val="single" w:sz="4" w:space="0" w:color="D5DDC6"/>
          </w:divBdr>
        </w:div>
        <w:div w:id="501972318">
          <w:marLeft w:val="0"/>
          <w:marRight w:val="0"/>
          <w:marTop w:val="0"/>
          <w:marBottom w:val="80"/>
          <w:divBdr>
            <w:top w:val="single" w:sz="4" w:space="0" w:color="auto"/>
            <w:left w:val="single" w:sz="18" w:space="0" w:color="auto"/>
            <w:bottom w:val="single" w:sz="4" w:space="0" w:color="auto"/>
            <w:right w:val="single" w:sz="4" w:space="0" w:color="auto"/>
          </w:divBdr>
        </w:div>
        <w:div w:id="907766171">
          <w:marLeft w:val="0"/>
          <w:marRight w:val="0"/>
          <w:marTop w:val="80"/>
          <w:marBottom w:val="0"/>
          <w:divBdr>
            <w:top w:val="single" w:sz="4" w:space="0" w:color="D5DDC6"/>
            <w:left w:val="single" w:sz="4" w:space="3" w:color="D5DDC6"/>
            <w:bottom w:val="single" w:sz="4" w:space="0" w:color="D5DDC6"/>
            <w:right w:val="single" w:sz="4" w:space="0" w:color="D5DDC6"/>
          </w:divBdr>
        </w:div>
        <w:div w:id="1154638214">
          <w:marLeft w:val="0"/>
          <w:marRight w:val="0"/>
          <w:marTop w:val="0"/>
          <w:marBottom w:val="80"/>
          <w:divBdr>
            <w:top w:val="single" w:sz="4" w:space="0" w:color="auto"/>
            <w:left w:val="single" w:sz="18" w:space="0" w:color="auto"/>
            <w:bottom w:val="single" w:sz="4" w:space="0" w:color="auto"/>
            <w:right w:val="single" w:sz="4" w:space="0" w:color="auto"/>
          </w:divBdr>
        </w:div>
        <w:div w:id="1866405058">
          <w:marLeft w:val="0"/>
          <w:marRight w:val="0"/>
          <w:marTop w:val="80"/>
          <w:marBottom w:val="0"/>
          <w:divBdr>
            <w:top w:val="single" w:sz="4" w:space="0" w:color="D5DDC6"/>
            <w:left w:val="single" w:sz="4" w:space="3" w:color="D5DDC6"/>
            <w:bottom w:val="single" w:sz="4" w:space="0" w:color="D5DDC6"/>
            <w:right w:val="single" w:sz="4" w:space="0" w:color="D5DDC6"/>
          </w:divBdr>
        </w:div>
        <w:div w:id="4092422">
          <w:marLeft w:val="0"/>
          <w:marRight w:val="0"/>
          <w:marTop w:val="0"/>
          <w:marBottom w:val="80"/>
          <w:divBdr>
            <w:top w:val="single" w:sz="4" w:space="0" w:color="auto"/>
            <w:left w:val="single" w:sz="18" w:space="0" w:color="auto"/>
            <w:bottom w:val="single" w:sz="4" w:space="0" w:color="auto"/>
            <w:right w:val="single" w:sz="4" w:space="0" w:color="auto"/>
          </w:divBdr>
        </w:div>
        <w:div w:id="2146388656">
          <w:marLeft w:val="0"/>
          <w:marRight w:val="0"/>
          <w:marTop w:val="80"/>
          <w:marBottom w:val="0"/>
          <w:divBdr>
            <w:top w:val="single" w:sz="4" w:space="0" w:color="D5DDC6"/>
            <w:left w:val="single" w:sz="4" w:space="3" w:color="D5DDC6"/>
            <w:bottom w:val="single" w:sz="4" w:space="0" w:color="D5DDC6"/>
            <w:right w:val="single" w:sz="4" w:space="0" w:color="D5DDC6"/>
          </w:divBdr>
        </w:div>
        <w:div w:id="1820883488">
          <w:marLeft w:val="0"/>
          <w:marRight w:val="0"/>
          <w:marTop w:val="0"/>
          <w:marBottom w:val="80"/>
          <w:divBdr>
            <w:top w:val="single" w:sz="4" w:space="0" w:color="auto"/>
            <w:left w:val="single" w:sz="18" w:space="0" w:color="auto"/>
            <w:bottom w:val="single" w:sz="4" w:space="0" w:color="auto"/>
            <w:right w:val="single" w:sz="4" w:space="0" w:color="auto"/>
          </w:divBdr>
        </w:div>
        <w:div w:id="1020006398">
          <w:marLeft w:val="0"/>
          <w:marRight w:val="0"/>
          <w:marTop w:val="80"/>
          <w:marBottom w:val="0"/>
          <w:divBdr>
            <w:top w:val="single" w:sz="4" w:space="0" w:color="D5DDC6"/>
            <w:left w:val="single" w:sz="4" w:space="3" w:color="D5DDC6"/>
            <w:bottom w:val="single" w:sz="4" w:space="0" w:color="D5DDC6"/>
            <w:right w:val="single" w:sz="4" w:space="0" w:color="D5DDC6"/>
          </w:divBdr>
        </w:div>
        <w:div w:id="941105518">
          <w:marLeft w:val="0"/>
          <w:marRight w:val="0"/>
          <w:marTop w:val="0"/>
          <w:marBottom w:val="80"/>
          <w:divBdr>
            <w:top w:val="single" w:sz="4" w:space="0" w:color="auto"/>
            <w:left w:val="single" w:sz="18" w:space="0" w:color="auto"/>
            <w:bottom w:val="single" w:sz="4" w:space="0" w:color="auto"/>
            <w:right w:val="single" w:sz="4" w:space="0" w:color="auto"/>
          </w:divBdr>
        </w:div>
        <w:div w:id="357013">
          <w:marLeft w:val="0"/>
          <w:marRight w:val="0"/>
          <w:marTop w:val="80"/>
          <w:marBottom w:val="0"/>
          <w:divBdr>
            <w:top w:val="single" w:sz="4" w:space="0" w:color="D5DDC6"/>
            <w:left w:val="single" w:sz="4" w:space="3" w:color="D5DDC6"/>
            <w:bottom w:val="single" w:sz="4" w:space="0" w:color="D5DDC6"/>
            <w:right w:val="single" w:sz="4" w:space="0" w:color="D5DDC6"/>
          </w:divBdr>
        </w:div>
        <w:div w:id="1485119213">
          <w:marLeft w:val="0"/>
          <w:marRight w:val="0"/>
          <w:marTop w:val="0"/>
          <w:marBottom w:val="80"/>
          <w:divBdr>
            <w:top w:val="single" w:sz="4" w:space="0" w:color="auto"/>
            <w:left w:val="single" w:sz="18" w:space="0" w:color="auto"/>
            <w:bottom w:val="single" w:sz="4" w:space="0" w:color="auto"/>
            <w:right w:val="single" w:sz="4" w:space="0" w:color="auto"/>
          </w:divBdr>
        </w:div>
        <w:div w:id="93289240">
          <w:marLeft w:val="0"/>
          <w:marRight w:val="0"/>
          <w:marTop w:val="80"/>
          <w:marBottom w:val="0"/>
          <w:divBdr>
            <w:top w:val="single" w:sz="4" w:space="0" w:color="D5DDC6"/>
            <w:left w:val="single" w:sz="4" w:space="3" w:color="D5DDC6"/>
            <w:bottom w:val="single" w:sz="4" w:space="0" w:color="D5DDC6"/>
            <w:right w:val="single" w:sz="4" w:space="0" w:color="D5DDC6"/>
          </w:divBdr>
        </w:div>
        <w:div w:id="1751072704">
          <w:marLeft w:val="0"/>
          <w:marRight w:val="0"/>
          <w:marTop w:val="0"/>
          <w:marBottom w:val="80"/>
          <w:divBdr>
            <w:top w:val="single" w:sz="4" w:space="0" w:color="auto"/>
            <w:left w:val="single" w:sz="18" w:space="0" w:color="auto"/>
            <w:bottom w:val="single" w:sz="4" w:space="0" w:color="auto"/>
            <w:right w:val="single" w:sz="4" w:space="0" w:color="auto"/>
          </w:divBdr>
        </w:div>
        <w:div w:id="1400400876">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1936132093">
      <w:bodyDiv w:val="1"/>
      <w:marLeft w:val="0"/>
      <w:marRight w:val="0"/>
      <w:marTop w:val="0"/>
      <w:marBottom w:val="0"/>
      <w:divBdr>
        <w:top w:val="none" w:sz="0" w:space="0" w:color="auto"/>
        <w:left w:val="none" w:sz="0" w:space="0" w:color="auto"/>
        <w:bottom w:val="none" w:sz="0" w:space="0" w:color="auto"/>
        <w:right w:val="none" w:sz="0" w:space="0" w:color="auto"/>
      </w:divBdr>
      <w:divsChild>
        <w:div w:id="1690721243">
          <w:marLeft w:val="0"/>
          <w:marRight w:val="0"/>
          <w:marTop w:val="0"/>
          <w:marBottom w:val="92"/>
          <w:divBdr>
            <w:top w:val="single" w:sz="4" w:space="0" w:color="auto"/>
            <w:left w:val="single" w:sz="18" w:space="0" w:color="auto"/>
            <w:bottom w:val="single" w:sz="4" w:space="0" w:color="auto"/>
            <w:right w:val="single" w:sz="4" w:space="0" w:color="auto"/>
          </w:divBdr>
        </w:div>
        <w:div w:id="1878084603">
          <w:marLeft w:val="0"/>
          <w:marRight w:val="0"/>
          <w:marTop w:val="0"/>
          <w:marBottom w:val="92"/>
          <w:divBdr>
            <w:top w:val="single" w:sz="4" w:space="0" w:color="auto"/>
            <w:left w:val="single" w:sz="18" w:space="0" w:color="auto"/>
            <w:bottom w:val="single" w:sz="4" w:space="0" w:color="auto"/>
            <w:right w:val="single" w:sz="4" w:space="0" w:color="auto"/>
          </w:divBdr>
        </w:div>
        <w:div w:id="629433919">
          <w:marLeft w:val="0"/>
          <w:marRight w:val="0"/>
          <w:marTop w:val="115"/>
          <w:marBottom w:val="115"/>
          <w:divBdr>
            <w:top w:val="none" w:sz="0" w:space="0" w:color="auto"/>
            <w:left w:val="none" w:sz="0" w:space="0" w:color="auto"/>
            <w:bottom w:val="none" w:sz="0" w:space="0" w:color="auto"/>
            <w:right w:val="none" w:sz="0" w:space="0" w:color="auto"/>
          </w:divBdr>
          <w:divsChild>
            <w:div w:id="990988177">
              <w:marLeft w:val="0"/>
              <w:marRight w:val="0"/>
              <w:marTop w:val="100"/>
              <w:marBottom w:val="100"/>
              <w:divBdr>
                <w:top w:val="none" w:sz="0" w:space="0" w:color="auto"/>
                <w:left w:val="none" w:sz="0" w:space="0" w:color="auto"/>
                <w:bottom w:val="none" w:sz="0" w:space="0" w:color="auto"/>
                <w:right w:val="none" w:sz="0" w:space="0" w:color="auto"/>
              </w:divBdr>
              <w:divsChild>
                <w:div w:id="188616219">
                  <w:marLeft w:val="0"/>
                  <w:marRight w:val="0"/>
                  <w:marTop w:val="0"/>
                  <w:marBottom w:val="0"/>
                  <w:divBdr>
                    <w:top w:val="none" w:sz="0" w:space="0" w:color="auto"/>
                    <w:left w:val="none" w:sz="0" w:space="0" w:color="auto"/>
                    <w:bottom w:val="none" w:sz="0" w:space="0" w:color="auto"/>
                    <w:right w:val="none" w:sz="0" w:space="0" w:color="auto"/>
                  </w:divBdr>
                  <w:divsChild>
                    <w:div w:id="21412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026119">
          <w:marLeft w:val="0"/>
          <w:marRight w:val="0"/>
          <w:marTop w:val="92"/>
          <w:marBottom w:val="0"/>
          <w:divBdr>
            <w:top w:val="single" w:sz="4" w:space="0" w:color="D5DDC6"/>
            <w:left w:val="single" w:sz="4" w:space="3" w:color="D5DDC6"/>
            <w:bottom w:val="single" w:sz="4" w:space="0" w:color="D5DDC6"/>
            <w:right w:val="single" w:sz="4" w:space="0" w:color="D5DDC6"/>
          </w:divBdr>
        </w:div>
        <w:div w:id="1110734967">
          <w:marLeft w:val="0"/>
          <w:marRight w:val="0"/>
          <w:marTop w:val="0"/>
          <w:marBottom w:val="92"/>
          <w:divBdr>
            <w:top w:val="single" w:sz="4" w:space="0" w:color="auto"/>
            <w:left w:val="single" w:sz="18" w:space="0" w:color="auto"/>
            <w:bottom w:val="single" w:sz="4" w:space="0" w:color="auto"/>
            <w:right w:val="single" w:sz="4" w:space="0" w:color="auto"/>
          </w:divBdr>
        </w:div>
        <w:div w:id="404649834">
          <w:marLeft w:val="0"/>
          <w:marRight w:val="0"/>
          <w:marTop w:val="92"/>
          <w:marBottom w:val="0"/>
          <w:divBdr>
            <w:top w:val="single" w:sz="4" w:space="0" w:color="D5DDC6"/>
            <w:left w:val="single" w:sz="4" w:space="3" w:color="D5DDC6"/>
            <w:bottom w:val="single" w:sz="4" w:space="0" w:color="D5DDC6"/>
            <w:right w:val="single" w:sz="4" w:space="0" w:color="D5DDC6"/>
          </w:divBdr>
        </w:div>
        <w:div w:id="69272932">
          <w:marLeft w:val="0"/>
          <w:marRight w:val="0"/>
          <w:marTop w:val="0"/>
          <w:marBottom w:val="92"/>
          <w:divBdr>
            <w:top w:val="single" w:sz="4" w:space="0" w:color="auto"/>
            <w:left w:val="single" w:sz="18" w:space="0" w:color="auto"/>
            <w:bottom w:val="single" w:sz="4" w:space="0" w:color="auto"/>
            <w:right w:val="single" w:sz="4" w:space="0" w:color="auto"/>
          </w:divBdr>
        </w:div>
        <w:div w:id="1359625611">
          <w:marLeft w:val="0"/>
          <w:marRight w:val="0"/>
          <w:marTop w:val="92"/>
          <w:marBottom w:val="0"/>
          <w:divBdr>
            <w:top w:val="single" w:sz="4" w:space="0" w:color="D5DDC6"/>
            <w:left w:val="single" w:sz="4" w:space="3" w:color="D5DDC6"/>
            <w:bottom w:val="single" w:sz="4" w:space="0" w:color="D5DDC6"/>
            <w:right w:val="single" w:sz="4" w:space="0" w:color="D5DDC6"/>
          </w:divBdr>
        </w:div>
        <w:div w:id="2019965605">
          <w:marLeft w:val="0"/>
          <w:marRight w:val="0"/>
          <w:marTop w:val="0"/>
          <w:marBottom w:val="92"/>
          <w:divBdr>
            <w:top w:val="single" w:sz="4" w:space="0" w:color="auto"/>
            <w:left w:val="single" w:sz="18" w:space="0" w:color="auto"/>
            <w:bottom w:val="single" w:sz="4" w:space="0" w:color="auto"/>
            <w:right w:val="single" w:sz="4" w:space="0" w:color="auto"/>
          </w:divBdr>
        </w:div>
        <w:div w:id="1655144139">
          <w:marLeft w:val="0"/>
          <w:marRight w:val="0"/>
          <w:marTop w:val="92"/>
          <w:marBottom w:val="0"/>
          <w:divBdr>
            <w:top w:val="single" w:sz="4" w:space="0" w:color="D5DDC6"/>
            <w:left w:val="single" w:sz="4" w:space="3" w:color="D5DDC6"/>
            <w:bottom w:val="single" w:sz="4" w:space="0" w:color="D5DDC6"/>
            <w:right w:val="single" w:sz="4" w:space="0" w:color="D5DDC6"/>
          </w:divBdr>
        </w:div>
        <w:div w:id="491263157">
          <w:marLeft w:val="0"/>
          <w:marRight w:val="0"/>
          <w:marTop w:val="0"/>
          <w:marBottom w:val="92"/>
          <w:divBdr>
            <w:top w:val="single" w:sz="4" w:space="0" w:color="auto"/>
            <w:left w:val="single" w:sz="18" w:space="0" w:color="auto"/>
            <w:bottom w:val="single" w:sz="4" w:space="0" w:color="auto"/>
            <w:right w:val="single" w:sz="4" w:space="0" w:color="auto"/>
          </w:divBdr>
        </w:div>
        <w:div w:id="3947248">
          <w:marLeft w:val="0"/>
          <w:marRight w:val="0"/>
          <w:marTop w:val="92"/>
          <w:marBottom w:val="0"/>
          <w:divBdr>
            <w:top w:val="single" w:sz="4" w:space="0" w:color="D5DDC6"/>
            <w:left w:val="single" w:sz="4" w:space="3" w:color="D5DDC6"/>
            <w:bottom w:val="single" w:sz="4" w:space="0" w:color="D5DDC6"/>
            <w:right w:val="single" w:sz="4" w:space="0" w:color="D5DDC6"/>
          </w:divBdr>
        </w:div>
        <w:div w:id="1058472917">
          <w:marLeft w:val="0"/>
          <w:marRight w:val="0"/>
          <w:marTop w:val="0"/>
          <w:marBottom w:val="92"/>
          <w:divBdr>
            <w:top w:val="single" w:sz="4" w:space="0" w:color="auto"/>
            <w:left w:val="single" w:sz="18" w:space="0" w:color="auto"/>
            <w:bottom w:val="single" w:sz="4" w:space="0" w:color="auto"/>
            <w:right w:val="single" w:sz="4" w:space="0" w:color="auto"/>
          </w:divBdr>
        </w:div>
        <w:div w:id="2075466229">
          <w:marLeft w:val="0"/>
          <w:marRight w:val="0"/>
          <w:marTop w:val="92"/>
          <w:marBottom w:val="0"/>
          <w:divBdr>
            <w:top w:val="single" w:sz="4" w:space="0" w:color="D5DDC6"/>
            <w:left w:val="single" w:sz="4" w:space="3" w:color="D5DDC6"/>
            <w:bottom w:val="single" w:sz="4" w:space="0" w:color="D5DDC6"/>
            <w:right w:val="single" w:sz="4" w:space="0" w:color="D5DDC6"/>
          </w:divBdr>
        </w:div>
        <w:div w:id="852959359">
          <w:marLeft w:val="0"/>
          <w:marRight w:val="0"/>
          <w:marTop w:val="0"/>
          <w:marBottom w:val="92"/>
          <w:divBdr>
            <w:top w:val="single" w:sz="4" w:space="0" w:color="auto"/>
            <w:left w:val="single" w:sz="18" w:space="0" w:color="auto"/>
            <w:bottom w:val="single" w:sz="4" w:space="0" w:color="auto"/>
            <w:right w:val="single" w:sz="4" w:space="0" w:color="auto"/>
          </w:divBdr>
        </w:div>
        <w:div w:id="1198814936">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940064960">
      <w:bodyDiv w:val="1"/>
      <w:marLeft w:val="0"/>
      <w:marRight w:val="0"/>
      <w:marTop w:val="0"/>
      <w:marBottom w:val="0"/>
      <w:divBdr>
        <w:top w:val="none" w:sz="0" w:space="0" w:color="auto"/>
        <w:left w:val="none" w:sz="0" w:space="0" w:color="auto"/>
        <w:bottom w:val="none" w:sz="0" w:space="0" w:color="auto"/>
        <w:right w:val="none" w:sz="0" w:space="0" w:color="auto"/>
      </w:divBdr>
      <w:divsChild>
        <w:div w:id="862286021">
          <w:marLeft w:val="0"/>
          <w:marRight w:val="0"/>
          <w:marTop w:val="0"/>
          <w:marBottom w:val="0"/>
          <w:divBdr>
            <w:top w:val="none" w:sz="0" w:space="0" w:color="auto"/>
            <w:left w:val="none" w:sz="0" w:space="0" w:color="auto"/>
            <w:bottom w:val="none" w:sz="0" w:space="0" w:color="auto"/>
            <w:right w:val="none" w:sz="0" w:space="0" w:color="auto"/>
          </w:divBdr>
        </w:div>
        <w:div w:id="1331758667">
          <w:marLeft w:val="0"/>
          <w:marRight w:val="0"/>
          <w:marTop w:val="360"/>
          <w:marBottom w:val="0"/>
          <w:divBdr>
            <w:top w:val="none" w:sz="0" w:space="0" w:color="auto"/>
            <w:left w:val="none" w:sz="0" w:space="0" w:color="auto"/>
            <w:bottom w:val="single" w:sz="8" w:space="6" w:color="D9DCDF"/>
            <w:right w:val="none" w:sz="0" w:space="0" w:color="auto"/>
          </w:divBdr>
        </w:div>
      </w:divsChild>
    </w:div>
    <w:div w:id="1958636272">
      <w:bodyDiv w:val="1"/>
      <w:marLeft w:val="0"/>
      <w:marRight w:val="0"/>
      <w:marTop w:val="0"/>
      <w:marBottom w:val="0"/>
      <w:divBdr>
        <w:top w:val="none" w:sz="0" w:space="0" w:color="auto"/>
        <w:left w:val="none" w:sz="0" w:space="0" w:color="auto"/>
        <w:bottom w:val="none" w:sz="0" w:space="0" w:color="auto"/>
        <w:right w:val="none" w:sz="0" w:space="0" w:color="auto"/>
      </w:divBdr>
      <w:divsChild>
        <w:div w:id="1511330537">
          <w:marLeft w:val="0"/>
          <w:marRight w:val="0"/>
          <w:marTop w:val="0"/>
          <w:marBottom w:val="115"/>
          <w:divBdr>
            <w:top w:val="none" w:sz="0" w:space="0" w:color="auto"/>
            <w:left w:val="none" w:sz="0" w:space="0" w:color="auto"/>
            <w:bottom w:val="none" w:sz="0" w:space="0" w:color="auto"/>
            <w:right w:val="none" w:sz="0" w:space="0" w:color="auto"/>
          </w:divBdr>
        </w:div>
        <w:div w:id="1871992110">
          <w:marLeft w:val="0"/>
          <w:marRight w:val="0"/>
          <w:marTop w:val="115"/>
          <w:marBottom w:val="115"/>
          <w:divBdr>
            <w:top w:val="none" w:sz="0" w:space="0" w:color="auto"/>
            <w:left w:val="none" w:sz="0" w:space="0" w:color="auto"/>
            <w:bottom w:val="none" w:sz="0" w:space="0" w:color="auto"/>
            <w:right w:val="none" w:sz="0" w:space="0" w:color="auto"/>
          </w:divBdr>
        </w:div>
        <w:div w:id="1569027226">
          <w:marLeft w:val="0"/>
          <w:marRight w:val="0"/>
          <w:marTop w:val="115"/>
          <w:marBottom w:val="115"/>
          <w:divBdr>
            <w:top w:val="none" w:sz="0" w:space="0" w:color="auto"/>
            <w:left w:val="none" w:sz="0" w:space="0" w:color="auto"/>
            <w:bottom w:val="none" w:sz="0" w:space="0" w:color="auto"/>
            <w:right w:val="none" w:sz="0" w:space="0" w:color="auto"/>
          </w:divBdr>
        </w:div>
        <w:div w:id="1488127745">
          <w:marLeft w:val="0"/>
          <w:marRight w:val="0"/>
          <w:marTop w:val="115"/>
          <w:marBottom w:val="115"/>
          <w:divBdr>
            <w:top w:val="none" w:sz="0" w:space="0" w:color="auto"/>
            <w:left w:val="none" w:sz="0" w:space="0" w:color="auto"/>
            <w:bottom w:val="none" w:sz="0" w:space="0" w:color="auto"/>
            <w:right w:val="none" w:sz="0" w:space="0" w:color="auto"/>
          </w:divBdr>
        </w:div>
        <w:div w:id="914318600">
          <w:marLeft w:val="0"/>
          <w:marRight w:val="0"/>
          <w:marTop w:val="115"/>
          <w:marBottom w:val="115"/>
          <w:divBdr>
            <w:top w:val="none" w:sz="0" w:space="0" w:color="auto"/>
            <w:left w:val="none" w:sz="0" w:space="0" w:color="auto"/>
            <w:bottom w:val="none" w:sz="0" w:space="0" w:color="auto"/>
            <w:right w:val="none" w:sz="0" w:space="0" w:color="auto"/>
          </w:divBdr>
        </w:div>
        <w:div w:id="2088069323">
          <w:marLeft w:val="0"/>
          <w:marRight w:val="0"/>
          <w:marTop w:val="115"/>
          <w:marBottom w:val="115"/>
          <w:divBdr>
            <w:top w:val="none" w:sz="0" w:space="0" w:color="auto"/>
            <w:left w:val="none" w:sz="0" w:space="0" w:color="auto"/>
            <w:bottom w:val="none" w:sz="0" w:space="0" w:color="auto"/>
            <w:right w:val="none" w:sz="0" w:space="0" w:color="auto"/>
          </w:divBdr>
        </w:div>
        <w:div w:id="1836532178">
          <w:marLeft w:val="0"/>
          <w:marRight w:val="0"/>
          <w:marTop w:val="115"/>
          <w:marBottom w:val="115"/>
          <w:divBdr>
            <w:top w:val="none" w:sz="0" w:space="0" w:color="auto"/>
            <w:left w:val="none" w:sz="0" w:space="0" w:color="auto"/>
            <w:bottom w:val="none" w:sz="0" w:space="0" w:color="auto"/>
            <w:right w:val="none" w:sz="0" w:space="0" w:color="auto"/>
          </w:divBdr>
        </w:div>
        <w:div w:id="830217948">
          <w:marLeft w:val="0"/>
          <w:marRight w:val="0"/>
          <w:marTop w:val="115"/>
          <w:marBottom w:val="115"/>
          <w:divBdr>
            <w:top w:val="none" w:sz="0" w:space="0" w:color="auto"/>
            <w:left w:val="none" w:sz="0" w:space="0" w:color="auto"/>
            <w:bottom w:val="none" w:sz="0" w:space="0" w:color="auto"/>
            <w:right w:val="none" w:sz="0" w:space="0" w:color="auto"/>
          </w:divBdr>
        </w:div>
        <w:div w:id="1950578267">
          <w:marLeft w:val="0"/>
          <w:marRight w:val="0"/>
          <w:marTop w:val="115"/>
          <w:marBottom w:val="115"/>
          <w:divBdr>
            <w:top w:val="none" w:sz="0" w:space="0" w:color="auto"/>
            <w:left w:val="none" w:sz="0" w:space="0" w:color="auto"/>
            <w:bottom w:val="none" w:sz="0" w:space="0" w:color="auto"/>
            <w:right w:val="none" w:sz="0" w:space="0" w:color="auto"/>
          </w:divBdr>
        </w:div>
        <w:div w:id="722678990">
          <w:marLeft w:val="0"/>
          <w:marRight w:val="0"/>
          <w:marTop w:val="115"/>
          <w:marBottom w:val="115"/>
          <w:divBdr>
            <w:top w:val="none" w:sz="0" w:space="0" w:color="auto"/>
            <w:left w:val="none" w:sz="0" w:space="0" w:color="auto"/>
            <w:bottom w:val="none" w:sz="0" w:space="0" w:color="auto"/>
            <w:right w:val="none" w:sz="0" w:space="0" w:color="auto"/>
          </w:divBdr>
        </w:div>
        <w:div w:id="1447771098">
          <w:marLeft w:val="0"/>
          <w:marRight w:val="0"/>
          <w:marTop w:val="115"/>
          <w:marBottom w:val="115"/>
          <w:divBdr>
            <w:top w:val="none" w:sz="0" w:space="0" w:color="auto"/>
            <w:left w:val="none" w:sz="0" w:space="0" w:color="auto"/>
            <w:bottom w:val="none" w:sz="0" w:space="0" w:color="auto"/>
            <w:right w:val="none" w:sz="0" w:space="0" w:color="auto"/>
          </w:divBdr>
        </w:div>
        <w:div w:id="1139810847">
          <w:marLeft w:val="0"/>
          <w:marRight w:val="0"/>
          <w:marTop w:val="115"/>
          <w:marBottom w:val="115"/>
          <w:divBdr>
            <w:top w:val="none" w:sz="0" w:space="0" w:color="auto"/>
            <w:left w:val="none" w:sz="0" w:space="0" w:color="auto"/>
            <w:bottom w:val="none" w:sz="0" w:space="0" w:color="auto"/>
            <w:right w:val="none" w:sz="0" w:space="0" w:color="auto"/>
          </w:divBdr>
        </w:div>
        <w:div w:id="94135234">
          <w:marLeft w:val="0"/>
          <w:marRight w:val="0"/>
          <w:marTop w:val="115"/>
          <w:marBottom w:val="115"/>
          <w:divBdr>
            <w:top w:val="none" w:sz="0" w:space="0" w:color="auto"/>
            <w:left w:val="none" w:sz="0" w:space="0" w:color="auto"/>
            <w:bottom w:val="none" w:sz="0" w:space="0" w:color="auto"/>
            <w:right w:val="none" w:sz="0" w:space="0" w:color="auto"/>
          </w:divBdr>
        </w:div>
        <w:div w:id="597762281">
          <w:marLeft w:val="0"/>
          <w:marRight w:val="0"/>
          <w:marTop w:val="115"/>
          <w:marBottom w:val="115"/>
          <w:divBdr>
            <w:top w:val="none" w:sz="0" w:space="0" w:color="auto"/>
            <w:left w:val="none" w:sz="0" w:space="0" w:color="auto"/>
            <w:bottom w:val="none" w:sz="0" w:space="0" w:color="auto"/>
            <w:right w:val="none" w:sz="0" w:space="0" w:color="auto"/>
          </w:divBdr>
        </w:div>
        <w:div w:id="555512239">
          <w:marLeft w:val="0"/>
          <w:marRight w:val="0"/>
          <w:marTop w:val="115"/>
          <w:marBottom w:val="115"/>
          <w:divBdr>
            <w:top w:val="none" w:sz="0" w:space="0" w:color="auto"/>
            <w:left w:val="none" w:sz="0" w:space="0" w:color="auto"/>
            <w:bottom w:val="none" w:sz="0" w:space="0" w:color="auto"/>
            <w:right w:val="none" w:sz="0" w:space="0" w:color="auto"/>
          </w:divBdr>
        </w:div>
        <w:div w:id="1818645706">
          <w:marLeft w:val="0"/>
          <w:marRight w:val="0"/>
          <w:marTop w:val="115"/>
          <w:marBottom w:val="115"/>
          <w:divBdr>
            <w:top w:val="none" w:sz="0" w:space="0" w:color="auto"/>
            <w:left w:val="none" w:sz="0" w:space="0" w:color="auto"/>
            <w:bottom w:val="none" w:sz="0" w:space="0" w:color="auto"/>
            <w:right w:val="none" w:sz="0" w:space="0" w:color="auto"/>
          </w:divBdr>
        </w:div>
        <w:div w:id="1570729551">
          <w:marLeft w:val="0"/>
          <w:marRight w:val="0"/>
          <w:marTop w:val="115"/>
          <w:marBottom w:val="115"/>
          <w:divBdr>
            <w:top w:val="none" w:sz="0" w:space="0" w:color="auto"/>
            <w:left w:val="none" w:sz="0" w:space="0" w:color="auto"/>
            <w:bottom w:val="none" w:sz="0" w:space="0" w:color="auto"/>
            <w:right w:val="none" w:sz="0" w:space="0" w:color="auto"/>
          </w:divBdr>
        </w:div>
        <w:div w:id="105933966">
          <w:marLeft w:val="0"/>
          <w:marRight w:val="0"/>
          <w:marTop w:val="115"/>
          <w:marBottom w:val="115"/>
          <w:divBdr>
            <w:top w:val="none" w:sz="0" w:space="0" w:color="auto"/>
            <w:left w:val="none" w:sz="0" w:space="0" w:color="auto"/>
            <w:bottom w:val="none" w:sz="0" w:space="0" w:color="auto"/>
            <w:right w:val="none" w:sz="0" w:space="0" w:color="auto"/>
          </w:divBdr>
        </w:div>
        <w:div w:id="479425112">
          <w:marLeft w:val="0"/>
          <w:marRight w:val="0"/>
          <w:marTop w:val="115"/>
          <w:marBottom w:val="115"/>
          <w:divBdr>
            <w:top w:val="none" w:sz="0" w:space="0" w:color="auto"/>
            <w:left w:val="none" w:sz="0" w:space="0" w:color="auto"/>
            <w:bottom w:val="none" w:sz="0" w:space="0" w:color="auto"/>
            <w:right w:val="none" w:sz="0" w:space="0" w:color="auto"/>
          </w:divBdr>
        </w:div>
        <w:div w:id="1339044278">
          <w:marLeft w:val="0"/>
          <w:marRight w:val="0"/>
          <w:marTop w:val="115"/>
          <w:marBottom w:val="115"/>
          <w:divBdr>
            <w:top w:val="none" w:sz="0" w:space="0" w:color="auto"/>
            <w:left w:val="none" w:sz="0" w:space="0" w:color="auto"/>
            <w:bottom w:val="none" w:sz="0" w:space="0" w:color="auto"/>
            <w:right w:val="none" w:sz="0" w:space="0" w:color="auto"/>
          </w:divBdr>
        </w:div>
        <w:div w:id="525362478">
          <w:marLeft w:val="0"/>
          <w:marRight w:val="0"/>
          <w:marTop w:val="115"/>
          <w:marBottom w:val="115"/>
          <w:divBdr>
            <w:top w:val="none" w:sz="0" w:space="0" w:color="auto"/>
            <w:left w:val="none" w:sz="0" w:space="0" w:color="auto"/>
            <w:bottom w:val="none" w:sz="0" w:space="0" w:color="auto"/>
            <w:right w:val="none" w:sz="0" w:space="0" w:color="auto"/>
          </w:divBdr>
        </w:div>
        <w:div w:id="1297566513">
          <w:marLeft w:val="0"/>
          <w:marRight w:val="0"/>
          <w:marTop w:val="115"/>
          <w:marBottom w:val="115"/>
          <w:divBdr>
            <w:top w:val="none" w:sz="0" w:space="0" w:color="auto"/>
            <w:left w:val="none" w:sz="0" w:space="0" w:color="auto"/>
            <w:bottom w:val="none" w:sz="0" w:space="0" w:color="auto"/>
            <w:right w:val="none" w:sz="0" w:space="0" w:color="auto"/>
          </w:divBdr>
        </w:div>
        <w:div w:id="1195076715">
          <w:marLeft w:val="0"/>
          <w:marRight w:val="0"/>
          <w:marTop w:val="115"/>
          <w:marBottom w:val="115"/>
          <w:divBdr>
            <w:top w:val="none" w:sz="0" w:space="0" w:color="auto"/>
            <w:left w:val="none" w:sz="0" w:space="0" w:color="auto"/>
            <w:bottom w:val="none" w:sz="0" w:space="0" w:color="auto"/>
            <w:right w:val="none" w:sz="0" w:space="0" w:color="auto"/>
          </w:divBdr>
        </w:div>
        <w:div w:id="1772628510">
          <w:marLeft w:val="0"/>
          <w:marRight w:val="0"/>
          <w:marTop w:val="115"/>
          <w:marBottom w:val="115"/>
          <w:divBdr>
            <w:top w:val="none" w:sz="0" w:space="0" w:color="auto"/>
            <w:left w:val="none" w:sz="0" w:space="0" w:color="auto"/>
            <w:bottom w:val="none" w:sz="0" w:space="0" w:color="auto"/>
            <w:right w:val="none" w:sz="0" w:space="0" w:color="auto"/>
          </w:divBdr>
        </w:div>
        <w:div w:id="1260480157">
          <w:marLeft w:val="0"/>
          <w:marRight w:val="0"/>
          <w:marTop w:val="115"/>
          <w:marBottom w:val="115"/>
          <w:divBdr>
            <w:top w:val="none" w:sz="0" w:space="0" w:color="auto"/>
            <w:left w:val="none" w:sz="0" w:space="0" w:color="auto"/>
            <w:bottom w:val="none" w:sz="0" w:space="0" w:color="auto"/>
            <w:right w:val="none" w:sz="0" w:space="0" w:color="auto"/>
          </w:divBdr>
        </w:div>
        <w:div w:id="921334942">
          <w:marLeft w:val="0"/>
          <w:marRight w:val="0"/>
          <w:marTop w:val="115"/>
          <w:marBottom w:val="115"/>
          <w:divBdr>
            <w:top w:val="none" w:sz="0" w:space="0" w:color="auto"/>
            <w:left w:val="none" w:sz="0" w:space="0" w:color="auto"/>
            <w:bottom w:val="none" w:sz="0" w:space="0" w:color="auto"/>
            <w:right w:val="none" w:sz="0" w:space="0" w:color="auto"/>
          </w:divBdr>
        </w:div>
        <w:div w:id="1840849031">
          <w:marLeft w:val="0"/>
          <w:marRight w:val="0"/>
          <w:marTop w:val="115"/>
          <w:marBottom w:val="115"/>
          <w:divBdr>
            <w:top w:val="none" w:sz="0" w:space="0" w:color="auto"/>
            <w:left w:val="none" w:sz="0" w:space="0" w:color="auto"/>
            <w:bottom w:val="none" w:sz="0" w:space="0" w:color="auto"/>
            <w:right w:val="none" w:sz="0" w:space="0" w:color="auto"/>
          </w:divBdr>
        </w:div>
        <w:div w:id="1825047359">
          <w:marLeft w:val="0"/>
          <w:marRight w:val="0"/>
          <w:marTop w:val="115"/>
          <w:marBottom w:val="115"/>
          <w:divBdr>
            <w:top w:val="none" w:sz="0" w:space="0" w:color="auto"/>
            <w:left w:val="none" w:sz="0" w:space="0" w:color="auto"/>
            <w:bottom w:val="none" w:sz="0" w:space="0" w:color="auto"/>
            <w:right w:val="none" w:sz="0" w:space="0" w:color="auto"/>
          </w:divBdr>
        </w:div>
        <w:div w:id="307441714">
          <w:marLeft w:val="0"/>
          <w:marRight w:val="0"/>
          <w:marTop w:val="115"/>
          <w:marBottom w:val="115"/>
          <w:divBdr>
            <w:top w:val="none" w:sz="0" w:space="0" w:color="auto"/>
            <w:left w:val="none" w:sz="0" w:space="0" w:color="auto"/>
            <w:bottom w:val="none" w:sz="0" w:space="0" w:color="auto"/>
            <w:right w:val="none" w:sz="0" w:space="0" w:color="auto"/>
          </w:divBdr>
        </w:div>
        <w:div w:id="190996676">
          <w:marLeft w:val="0"/>
          <w:marRight w:val="0"/>
          <w:marTop w:val="115"/>
          <w:marBottom w:val="115"/>
          <w:divBdr>
            <w:top w:val="none" w:sz="0" w:space="0" w:color="auto"/>
            <w:left w:val="none" w:sz="0" w:space="0" w:color="auto"/>
            <w:bottom w:val="none" w:sz="0" w:space="0" w:color="auto"/>
            <w:right w:val="none" w:sz="0" w:space="0" w:color="auto"/>
          </w:divBdr>
        </w:div>
        <w:div w:id="1527406073">
          <w:marLeft w:val="0"/>
          <w:marRight w:val="0"/>
          <w:marTop w:val="115"/>
          <w:marBottom w:val="115"/>
          <w:divBdr>
            <w:top w:val="none" w:sz="0" w:space="0" w:color="auto"/>
            <w:left w:val="none" w:sz="0" w:space="0" w:color="auto"/>
            <w:bottom w:val="none" w:sz="0" w:space="0" w:color="auto"/>
            <w:right w:val="none" w:sz="0" w:space="0" w:color="auto"/>
          </w:divBdr>
        </w:div>
        <w:div w:id="1177112650">
          <w:marLeft w:val="0"/>
          <w:marRight w:val="0"/>
          <w:marTop w:val="115"/>
          <w:marBottom w:val="115"/>
          <w:divBdr>
            <w:top w:val="none" w:sz="0" w:space="0" w:color="auto"/>
            <w:left w:val="none" w:sz="0" w:space="0" w:color="auto"/>
            <w:bottom w:val="none" w:sz="0" w:space="0" w:color="auto"/>
            <w:right w:val="none" w:sz="0" w:space="0" w:color="auto"/>
          </w:divBdr>
        </w:div>
        <w:div w:id="1215433979">
          <w:marLeft w:val="0"/>
          <w:marRight w:val="0"/>
          <w:marTop w:val="115"/>
          <w:marBottom w:val="115"/>
          <w:divBdr>
            <w:top w:val="none" w:sz="0" w:space="0" w:color="auto"/>
            <w:left w:val="none" w:sz="0" w:space="0" w:color="auto"/>
            <w:bottom w:val="none" w:sz="0" w:space="0" w:color="auto"/>
            <w:right w:val="none" w:sz="0" w:space="0" w:color="auto"/>
          </w:divBdr>
        </w:div>
        <w:div w:id="108401364">
          <w:marLeft w:val="0"/>
          <w:marRight w:val="0"/>
          <w:marTop w:val="115"/>
          <w:marBottom w:val="115"/>
          <w:divBdr>
            <w:top w:val="none" w:sz="0" w:space="0" w:color="auto"/>
            <w:left w:val="none" w:sz="0" w:space="0" w:color="auto"/>
            <w:bottom w:val="none" w:sz="0" w:space="0" w:color="auto"/>
            <w:right w:val="none" w:sz="0" w:space="0" w:color="auto"/>
          </w:divBdr>
        </w:div>
        <w:div w:id="1545602760">
          <w:marLeft w:val="0"/>
          <w:marRight w:val="0"/>
          <w:marTop w:val="115"/>
          <w:marBottom w:val="115"/>
          <w:divBdr>
            <w:top w:val="none" w:sz="0" w:space="0" w:color="auto"/>
            <w:left w:val="none" w:sz="0" w:space="0" w:color="auto"/>
            <w:bottom w:val="none" w:sz="0" w:space="0" w:color="auto"/>
            <w:right w:val="none" w:sz="0" w:space="0" w:color="auto"/>
          </w:divBdr>
        </w:div>
        <w:div w:id="761875452">
          <w:marLeft w:val="0"/>
          <w:marRight w:val="0"/>
          <w:marTop w:val="115"/>
          <w:marBottom w:val="115"/>
          <w:divBdr>
            <w:top w:val="none" w:sz="0" w:space="0" w:color="auto"/>
            <w:left w:val="none" w:sz="0" w:space="0" w:color="auto"/>
            <w:bottom w:val="none" w:sz="0" w:space="0" w:color="auto"/>
            <w:right w:val="none" w:sz="0" w:space="0" w:color="auto"/>
          </w:divBdr>
        </w:div>
        <w:div w:id="824246408">
          <w:marLeft w:val="0"/>
          <w:marRight w:val="0"/>
          <w:marTop w:val="115"/>
          <w:marBottom w:val="115"/>
          <w:divBdr>
            <w:top w:val="none" w:sz="0" w:space="0" w:color="auto"/>
            <w:left w:val="none" w:sz="0" w:space="0" w:color="auto"/>
            <w:bottom w:val="none" w:sz="0" w:space="0" w:color="auto"/>
            <w:right w:val="none" w:sz="0" w:space="0" w:color="auto"/>
          </w:divBdr>
        </w:div>
        <w:div w:id="1785225604">
          <w:marLeft w:val="0"/>
          <w:marRight w:val="0"/>
          <w:marTop w:val="115"/>
          <w:marBottom w:val="115"/>
          <w:divBdr>
            <w:top w:val="none" w:sz="0" w:space="0" w:color="auto"/>
            <w:left w:val="none" w:sz="0" w:space="0" w:color="auto"/>
            <w:bottom w:val="none" w:sz="0" w:space="0" w:color="auto"/>
            <w:right w:val="none" w:sz="0" w:space="0" w:color="auto"/>
          </w:divBdr>
        </w:div>
        <w:div w:id="995063347">
          <w:marLeft w:val="0"/>
          <w:marRight w:val="0"/>
          <w:marTop w:val="115"/>
          <w:marBottom w:val="115"/>
          <w:divBdr>
            <w:top w:val="none" w:sz="0" w:space="0" w:color="auto"/>
            <w:left w:val="none" w:sz="0" w:space="0" w:color="auto"/>
            <w:bottom w:val="none" w:sz="0" w:space="0" w:color="auto"/>
            <w:right w:val="none" w:sz="0" w:space="0" w:color="auto"/>
          </w:divBdr>
        </w:div>
        <w:div w:id="457994288">
          <w:marLeft w:val="0"/>
          <w:marRight w:val="0"/>
          <w:marTop w:val="115"/>
          <w:marBottom w:val="115"/>
          <w:divBdr>
            <w:top w:val="none" w:sz="0" w:space="0" w:color="auto"/>
            <w:left w:val="none" w:sz="0" w:space="0" w:color="auto"/>
            <w:bottom w:val="none" w:sz="0" w:space="0" w:color="auto"/>
            <w:right w:val="none" w:sz="0" w:space="0" w:color="auto"/>
          </w:divBdr>
        </w:div>
        <w:div w:id="450126433">
          <w:marLeft w:val="0"/>
          <w:marRight w:val="0"/>
          <w:marTop w:val="115"/>
          <w:marBottom w:val="115"/>
          <w:divBdr>
            <w:top w:val="none" w:sz="0" w:space="0" w:color="auto"/>
            <w:left w:val="none" w:sz="0" w:space="0" w:color="auto"/>
            <w:bottom w:val="none" w:sz="0" w:space="0" w:color="auto"/>
            <w:right w:val="none" w:sz="0" w:space="0" w:color="auto"/>
          </w:divBdr>
        </w:div>
        <w:div w:id="1011760041">
          <w:marLeft w:val="0"/>
          <w:marRight w:val="0"/>
          <w:marTop w:val="115"/>
          <w:marBottom w:val="115"/>
          <w:divBdr>
            <w:top w:val="none" w:sz="0" w:space="0" w:color="auto"/>
            <w:left w:val="none" w:sz="0" w:space="0" w:color="auto"/>
            <w:bottom w:val="none" w:sz="0" w:space="0" w:color="auto"/>
            <w:right w:val="none" w:sz="0" w:space="0" w:color="auto"/>
          </w:divBdr>
        </w:div>
        <w:div w:id="1832521164">
          <w:marLeft w:val="0"/>
          <w:marRight w:val="0"/>
          <w:marTop w:val="115"/>
          <w:marBottom w:val="115"/>
          <w:divBdr>
            <w:top w:val="none" w:sz="0" w:space="0" w:color="auto"/>
            <w:left w:val="none" w:sz="0" w:space="0" w:color="auto"/>
            <w:bottom w:val="none" w:sz="0" w:space="0" w:color="auto"/>
            <w:right w:val="none" w:sz="0" w:space="0" w:color="auto"/>
          </w:divBdr>
        </w:div>
        <w:div w:id="1158420384">
          <w:marLeft w:val="0"/>
          <w:marRight w:val="0"/>
          <w:marTop w:val="115"/>
          <w:marBottom w:val="115"/>
          <w:divBdr>
            <w:top w:val="none" w:sz="0" w:space="0" w:color="auto"/>
            <w:left w:val="none" w:sz="0" w:space="0" w:color="auto"/>
            <w:bottom w:val="none" w:sz="0" w:space="0" w:color="auto"/>
            <w:right w:val="none" w:sz="0" w:space="0" w:color="auto"/>
          </w:divBdr>
        </w:div>
        <w:div w:id="1541429029">
          <w:marLeft w:val="0"/>
          <w:marRight w:val="0"/>
          <w:marTop w:val="115"/>
          <w:marBottom w:val="115"/>
          <w:divBdr>
            <w:top w:val="none" w:sz="0" w:space="0" w:color="auto"/>
            <w:left w:val="none" w:sz="0" w:space="0" w:color="auto"/>
            <w:bottom w:val="none" w:sz="0" w:space="0" w:color="auto"/>
            <w:right w:val="none" w:sz="0" w:space="0" w:color="auto"/>
          </w:divBdr>
        </w:div>
        <w:div w:id="1171722108">
          <w:marLeft w:val="0"/>
          <w:marRight w:val="0"/>
          <w:marTop w:val="115"/>
          <w:marBottom w:val="115"/>
          <w:divBdr>
            <w:top w:val="none" w:sz="0" w:space="0" w:color="auto"/>
            <w:left w:val="none" w:sz="0" w:space="0" w:color="auto"/>
            <w:bottom w:val="none" w:sz="0" w:space="0" w:color="auto"/>
            <w:right w:val="none" w:sz="0" w:space="0" w:color="auto"/>
          </w:divBdr>
        </w:div>
        <w:div w:id="29456196">
          <w:marLeft w:val="0"/>
          <w:marRight w:val="0"/>
          <w:marTop w:val="115"/>
          <w:marBottom w:val="115"/>
          <w:divBdr>
            <w:top w:val="none" w:sz="0" w:space="0" w:color="auto"/>
            <w:left w:val="none" w:sz="0" w:space="0" w:color="auto"/>
            <w:bottom w:val="none" w:sz="0" w:space="0" w:color="auto"/>
            <w:right w:val="none" w:sz="0" w:space="0" w:color="auto"/>
          </w:divBdr>
        </w:div>
        <w:div w:id="177350074">
          <w:marLeft w:val="0"/>
          <w:marRight w:val="0"/>
          <w:marTop w:val="115"/>
          <w:marBottom w:val="115"/>
          <w:divBdr>
            <w:top w:val="none" w:sz="0" w:space="0" w:color="auto"/>
            <w:left w:val="none" w:sz="0" w:space="0" w:color="auto"/>
            <w:bottom w:val="none" w:sz="0" w:space="0" w:color="auto"/>
            <w:right w:val="none" w:sz="0" w:space="0" w:color="auto"/>
          </w:divBdr>
        </w:div>
        <w:div w:id="1845243563">
          <w:marLeft w:val="0"/>
          <w:marRight w:val="0"/>
          <w:marTop w:val="115"/>
          <w:marBottom w:val="115"/>
          <w:divBdr>
            <w:top w:val="none" w:sz="0" w:space="0" w:color="auto"/>
            <w:left w:val="none" w:sz="0" w:space="0" w:color="auto"/>
            <w:bottom w:val="none" w:sz="0" w:space="0" w:color="auto"/>
            <w:right w:val="none" w:sz="0" w:space="0" w:color="auto"/>
          </w:divBdr>
        </w:div>
        <w:div w:id="1759054496">
          <w:marLeft w:val="0"/>
          <w:marRight w:val="0"/>
          <w:marTop w:val="115"/>
          <w:marBottom w:val="115"/>
          <w:divBdr>
            <w:top w:val="none" w:sz="0" w:space="0" w:color="auto"/>
            <w:left w:val="none" w:sz="0" w:space="0" w:color="auto"/>
            <w:bottom w:val="none" w:sz="0" w:space="0" w:color="auto"/>
            <w:right w:val="none" w:sz="0" w:space="0" w:color="auto"/>
          </w:divBdr>
        </w:div>
        <w:div w:id="697773621">
          <w:marLeft w:val="0"/>
          <w:marRight w:val="0"/>
          <w:marTop w:val="115"/>
          <w:marBottom w:val="115"/>
          <w:divBdr>
            <w:top w:val="none" w:sz="0" w:space="0" w:color="auto"/>
            <w:left w:val="none" w:sz="0" w:space="0" w:color="auto"/>
            <w:bottom w:val="none" w:sz="0" w:space="0" w:color="auto"/>
            <w:right w:val="none" w:sz="0" w:space="0" w:color="auto"/>
          </w:divBdr>
        </w:div>
        <w:div w:id="1290088064">
          <w:marLeft w:val="0"/>
          <w:marRight w:val="0"/>
          <w:marTop w:val="115"/>
          <w:marBottom w:val="115"/>
          <w:divBdr>
            <w:top w:val="none" w:sz="0" w:space="0" w:color="auto"/>
            <w:left w:val="none" w:sz="0" w:space="0" w:color="auto"/>
            <w:bottom w:val="none" w:sz="0" w:space="0" w:color="auto"/>
            <w:right w:val="none" w:sz="0" w:space="0" w:color="auto"/>
          </w:divBdr>
        </w:div>
      </w:divsChild>
    </w:div>
    <w:div w:id="1968391094">
      <w:bodyDiv w:val="1"/>
      <w:marLeft w:val="0"/>
      <w:marRight w:val="0"/>
      <w:marTop w:val="0"/>
      <w:marBottom w:val="0"/>
      <w:divBdr>
        <w:top w:val="none" w:sz="0" w:space="0" w:color="auto"/>
        <w:left w:val="none" w:sz="0" w:space="0" w:color="auto"/>
        <w:bottom w:val="none" w:sz="0" w:space="0" w:color="auto"/>
        <w:right w:val="none" w:sz="0" w:space="0" w:color="auto"/>
      </w:divBdr>
      <w:divsChild>
        <w:div w:id="82338616">
          <w:marLeft w:val="0"/>
          <w:marRight w:val="0"/>
          <w:marTop w:val="0"/>
          <w:marBottom w:val="0"/>
          <w:divBdr>
            <w:top w:val="none" w:sz="0" w:space="0" w:color="auto"/>
            <w:left w:val="none" w:sz="0" w:space="0" w:color="auto"/>
            <w:bottom w:val="none" w:sz="0" w:space="0" w:color="auto"/>
            <w:right w:val="none" w:sz="0" w:space="0" w:color="auto"/>
          </w:divBdr>
        </w:div>
        <w:div w:id="425468945">
          <w:marLeft w:val="0"/>
          <w:marRight w:val="0"/>
          <w:marTop w:val="360"/>
          <w:marBottom w:val="0"/>
          <w:divBdr>
            <w:top w:val="none" w:sz="0" w:space="0" w:color="auto"/>
            <w:left w:val="none" w:sz="0" w:space="0" w:color="auto"/>
            <w:bottom w:val="single" w:sz="8" w:space="6" w:color="D9DCDF"/>
            <w:right w:val="none" w:sz="0" w:space="0" w:color="auto"/>
          </w:divBdr>
          <w:divsChild>
            <w:div w:id="2049793108">
              <w:marLeft w:val="0"/>
              <w:marRight w:val="0"/>
              <w:marTop w:val="0"/>
              <w:marBottom w:val="240"/>
              <w:divBdr>
                <w:top w:val="none" w:sz="0" w:space="0" w:color="auto"/>
                <w:left w:val="none" w:sz="0" w:space="0" w:color="auto"/>
                <w:bottom w:val="none" w:sz="0" w:space="0" w:color="auto"/>
                <w:right w:val="none" w:sz="0" w:space="0" w:color="auto"/>
              </w:divBdr>
              <w:divsChild>
                <w:div w:id="2124881632">
                  <w:marLeft w:val="58"/>
                  <w:marRight w:val="58"/>
                  <w:marTop w:val="58"/>
                  <w:marBottom w:val="58"/>
                  <w:divBdr>
                    <w:top w:val="none" w:sz="0" w:space="0" w:color="auto"/>
                    <w:left w:val="none" w:sz="0" w:space="0" w:color="auto"/>
                    <w:bottom w:val="none" w:sz="0" w:space="0" w:color="auto"/>
                    <w:right w:val="none" w:sz="0" w:space="0" w:color="auto"/>
                  </w:divBdr>
                  <w:divsChild>
                    <w:div w:id="1575748491">
                      <w:marLeft w:val="0"/>
                      <w:marRight w:val="0"/>
                      <w:marTop w:val="0"/>
                      <w:marBottom w:val="0"/>
                      <w:divBdr>
                        <w:top w:val="none" w:sz="0" w:space="0" w:color="auto"/>
                        <w:left w:val="none" w:sz="0" w:space="0" w:color="auto"/>
                        <w:bottom w:val="none" w:sz="0" w:space="0" w:color="auto"/>
                        <w:right w:val="none" w:sz="0" w:space="0" w:color="auto"/>
                      </w:divBdr>
                      <w:divsChild>
                        <w:div w:id="1955363594">
                          <w:marLeft w:val="0"/>
                          <w:marRight w:val="0"/>
                          <w:marTop w:val="0"/>
                          <w:marBottom w:val="240"/>
                          <w:divBdr>
                            <w:top w:val="none" w:sz="0" w:space="0" w:color="auto"/>
                            <w:left w:val="none" w:sz="0" w:space="0" w:color="auto"/>
                            <w:bottom w:val="none" w:sz="0" w:space="0" w:color="auto"/>
                            <w:right w:val="none" w:sz="0" w:space="0" w:color="auto"/>
                          </w:divBdr>
                        </w:div>
                        <w:div w:id="1769304163">
                          <w:marLeft w:val="0"/>
                          <w:marRight w:val="0"/>
                          <w:marTop w:val="0"/>
                          <w:marBottom w:val="240"/>
                          <w:divBdr>
                            <w:top w:val="none" w:sz="0" w:space="0" w:color="auto"/>
                            <w:left w:val="none" w:sz="0" w:space="0" w:color="auto"/>
                            <w:bottom w:val="none" w:sz="0" w:space="0" w:color="auto"/>
                            <w:right w:val="none" w:sz="0" w:space="0" w:color="auto"/>
                          </w:divBdr>
                        </w:div>
                        <w:div w:id="602299680">
                          <w:marLeft w:val="0"/>
                          <w:marRight w:val="0"/>
                          <w:marTop w:val="0"/>
                          <w:marBottom w:val="240"/>
                          <w:divBdr>
                            <w:top w:val="none" w:sz="0" w:space="0" w:color="auto"/>
                            <w:left w:val="none" w:sz="0" w:space="0" w:color="auto"/>
                            <w:bottom w:val="none" w:sz="0" w:space="0" w:color="auto"/>
                            <w:right w:val="none" w:sz="0" w:space="0" w:color="auto"/>
                          </w:divBdr>
                        </w:div>
                        <w:div w:id="1170295509">
                          <w:marLeft w:val="0"/>
                          <w:marRight w:val="0"/>
                          <w:marTop w:val="0"/>
                          <w:marBottom w:val="240"/>
                          <w:divBdr>
                            <w:top w:val="none" w:sz="0" w:space="0" w:color="auto"/>
                            <w:left w:val="none" w:sz="0" w:space="0" w:color="auto"/>
                            <w:bottom w:val="none" w:sz="0" w:space="0" w:color="auto"/>
                            <w:right w:val="none" w:sz="0" w:space="0" w:color="auto"/>
                          </w:divBdr>
                        </w:div>
                        <w:div w:id="1837383445">
                          <w:marLeft w:val="0"/>
                          <w:marRight w:val="0"/>
                          <w:marTop w:val="0"/>
                          <w:marBottom w:val="240"/>
                          <w:divBdr>
                            <w:top w:val="none" w:sz="0" w:space="0" w:color="auto"/>
                            <w:left w:val="none" w:sz="0" w:space="0" w:color="auto"/>
                            <w:bottom w:val="none" w:sz="0" w:space="0" w:color="auto"/>
                            <w:right w:val="none" w:sz="0" w:space="0" w:color="auto"/>
                          </w:divBdr>
                        </w:div>
                        <w:div w:id="74279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044093">
          <w:marLeft w:val="0"/>
          <w:marRight w:val="0"/>
          <w:marTop w:val="120"/>
          <w:marBottom w:val="0"/>
          <w:divBdr>
            <w:top w:val="none" w:sz="0" w:space="0" w:color="auto"/>
            <w:left w:val="none" w:sz="0" w:space="0" w:color="auto"/>
            <w:bottom w:val="none" w:sz="0" w:space="0" w:color="auto"/>
            <w:right w:val="none" w:sz="0" w:space="0" w:color="auto"/>
          </w:divBdr>
        </w:div>
      </w:divsChild>
    </w:div>
    <w:div w:id="1970502695">
      <w:bodyDiv w:val="1"/>
      <w:marLeft w:val="0"/>
      <w:marRight w:val="0"/>
      <w:marTop w:val="0"/>
      <w:marBottom w:val="0"/>
      <w:divBdr>
        <w:top w:val="none" w:sz="0" w:space="0" w:color="auto"/>
        <w:left w:val="none" w:sz="0" w:space="0" w:color="auto"/>
        <w:bottom w:val="none" w:sz="0" w:space="0" w:color="auto"/>
        <w:right w:val="none" w:sz="0" w:space="0" w:color="auto"/>
      </w:divBdr>
    </w:div>
    <w:div w:id="1978100708">
      <w:bodyDiv w:val="1"/>
      <w:marLeft w:val="0"/>
      <w:marRight w:val="0"/>
      <w:marTop w:val="0"/>
      <w:marBottom w:val="0"/>
      <w:divBdr>
        <w:top w:val="none" w:sz="0" w:space="0" w:color="auto"/>
        <w:left w:val="none" w:sz="0" w:space="0" w:color="auto"/>
        <w:bottom w:val="none" w:sz="0" w:space="0" w:color="auto"/>
        <w:right w:val="none" w:sz="0" w:space="0" w:color="auto"/>
      </w:divBdr>
      <w:divsChild>
        <w:div w:id="834688089">
          <w:marLeft w:val="0"/>
          <w:marRight w:val="0"/>
          <w:marTop w:val="100"/>
          <w:marBottom w:val="100"/>
          <w:divBdr>
            <w:top w:val="none" w:sz="0" w:space="0" w:color="auto"/>
            <w:left w:val="none" w:sz="0" w:space="0" w:color="auto"/>
            <w:bottom w:val="none" w:sz="0" w:space="0" w:color="auto"/>
            <w:right w:val="none" w:sz="0" w:space="0" w:color="auto"/>
          </w:divBdr>
          <w:divsChild>
            <w:div w:id="1781756760">
              <w:marLeft w:val="0"/>
              <w:marRight w:val="0"/>
              <w:marTop w:val="100"/>
              <w:marBottom w:val="100"/>
              <w:divBdr>
                <w:top w:val="none" w:sz="0" w:space="0" w:color="auto"/>
                <w:left w:val="none" w:sz="0" w:space="0" w:color="auto"/>
                <w:bottom w:val="none" w:sz="0" w:space="0" w:color="auto"/>
                <w:right w:val="none" w:sz="0" w:space="0" w:color="auto"/>
              </w:divBdr>
              <w:divsChild>
                <w:div w:id="1560628372">
                  <w:marLeft w:val="0"/>
                  <w:marRight w:val="0"/>
                  <w:marTop w:val="0"/>
                  <w:marBottom w:val="0"/>
                  <w:divBdr>
                    <w:top w:val="none" w:sz="0" w:space="0" w:color="auto"/>
                    <w:left w:val="none" w:sz="0" w:space="0" w:color="auto"/>
                    <w:bottom w:val="none" w:sz="0" w:space="0" w:color="auto"/>
                    <w:right w:val="none" w:sz="0" w:space="0" w:color="auto"/>
                  </w:divBdr>
                  <w:divsChild>
                    <w:div w:id="138078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439100">
          <w:marLeft w:val="0"/>
          <w:marRight w:val="0"/>
          <w:marTop w:val="0"/>
          <w:marBottom w:val="80"/>
          <w:divBdr>
            <w:top w:val="single" w:sz="4" w:space="0" w:color="auto"/>
            <w:left w:val="single" w:sz="18" w:space="0" w:color="auto"/>
            <w:bottom w:val="single" w:sz="4" w:space="0" w:color="auto"/>
            <w:right w:val="single" w:sz="4" w:space="0" w:color="auto"/>
          </w:divBdr>
        </w:div>
        <w:div w:id="2023361993">
          <w:marLeft w:val="0"/>
          <w:marRight w:val="0"/>
          <w:marTop w:val="0"/>
          <w:marBottom w:val="80"/>
          <w:divBdr>
            <w:top w:val="single" w:sz="4" w:space="0" w:color="auto"/>
            <w:left w:val="single" w:sz="18" w:space="0" w:color="auto"/>
            <w:bottom w:val="single" w:sz="4" w:space="0" w:color="auto"/>
            <w:right w:val="single" w:sz="4" w:space="0" w:color="auto"/>
          </w:divBdr>
        </w:div>
        <w:div w:id="1954438333">
          <w:marLeft w:val="0"/>
          <w:marRight w:val="0"/>
          <w:marTop w:val="80"/>
          <w:marBottom w:val="0"/>
          <w:divBdr>
            <w:top w:val="single" w:sz="4" w:space="0" w:color="D5DDC6"/>
            <w:left w:val="single" w:sz="4" w:space="3" w:color="D5DDC6"/>
            <w:bottom w:val="single" w:sz="4" w:space="0" w:color="D5DDC6"/>
            <w:right w:val="single" w:sz="4" w:space="0" w:color="D5DDC6"/>
          </w:divBdr>
        </w:div>
        <w:div w:id="1675496347">
          <w:marLeft w:val="0"/>
          <w:marRight w:val="0"/>
          <w:marTop w:val="0"/>
          <w:marBottom w:val="80"/>
          <w:divBdr>
            <w:top w:val="single" w:sz="4" w:space="0" w:color="auto"/>
            <w:left w:val="single" w:sz="18" w:space="0" w:color="auto"/>
            <w:bottom w:val="single" w:sz="4" w:space="0" w:color="auto"/>
            <w:right w:val="single" w:sz="4" w:space="0" w:color="auto"/>
          </w:divBdr>
        </w:div>
        <w:div w:id="1278953212">
          <w:marLeft w:val="0"/>
          <w:marRight w:val="0"/>
          <w:marTop w:val="80"/>
          <w:marBottom w:val="0"/>
          <w:divBdr>
            <w:top w:val="single" w:sz="4" w:space="0" w:color="D5DDC6"/>
            <w:left w:val="single" w:sz="4" w:space="3" w:color="D5DDC6"/>
            <w:bottom w:val="single" w:sz="4" w:space="0" w:color="D5DDC6"/>
            <w:right w:val="single" w:sz="4" w:space="0" w:color="D5DDC6"/>
          </w:divBdr>
        </w:div>
        <w:div w:id="2021736228">
          <w:marLeft w:val="0"/>
          <w:marRight w:val="0"/>
          <w:marTop w:val="0"/>
          <w:marBottom w:val="80"/>
          <w:divBdr>
            <w:top w:val="single" w:sz="4" w:space="0" w:color="auto"/>
            <w:left w:val="single" w:sz="18" w:space="0" w:color="auto"/>
            <w:bottom w:val="single" w:sz="4" w:space="0" w:color="auto"/>
            <w:right w:val="single" w:sz="4" w:space="0" w:color="auto"/>
          </w:divBdr>
        </w:div>
        <w:div w:id="1532108225">
          <w:marLeft w:val="0"/>
          <w:marRight w:val="0"/>
          <w:marTop w:val="80"/>
          <w:marBottom w:val="0"/>
          <w:divBdr>
            <w:top w:val="single" w:sz="4" w:space="0" w:color="D5DDC6"/>
            <w:left w:val="single" w:sz="4" w:space="3" w:color="D5DDC6"/>
            <w:bottom w:val="single" w:sz="4" w:space="0" w:color="D5DDC6"/>
            <w:right w:val="single" w:sz="4" w:space="0" w:color="D5DDC6"/>
          </w:divBdr>
        </w:div>
        <w:div w:id="1064722278">
          <w:marLeft w:val="0"/>
          <w:marRight w:val="0"/>
          <w:marTop w:val="0"/>
          <w:marBottom w:val="80"/>
          <w:divBdr>
            <w:top w:val="single" w:sz="4" w:space="0" w:color="auto"/>
            <w:left w:val="single" w:sz="18" w:space="0" w:color="auto"/>
            <w:bottom w:val="single" w:sz="4" w:space="0" w:color="auto"/>
            <w:right w:val="single" w:sz="4" w:space="0" w:color="auto"/>
          </w:divBdr>
        </w:div>
        <w:div w:id="1942106904">
          <w:marLeft w:val="0"/>
          <w:marRight w:val="0"/>
          <w:marTop w:val="80"/>
          <w:marBottom w:val="0"/>
          <w:divBdr>
            <w:top w:val="single" w:sz="4" w:space="0" w:color="D5DDC6"/>
            <w:left w:val="single" w:sz="4" w:space="3" w:color="D5DDC6"/>
            <w:bottom w:val="single" w:sz="4" w:space="0" w:color="D5DDC6"/>
            <w:right w:val="single" w:sz="4" w:space="0" w:color="D5DDC6"/>
          </w:divBdr>
        </w:div>
        <w:div w:id="557134072">
          <w:marLeft w:val="0"/>
          <w:marRight w:val="0"/>
          <w:marTop w:val="0"/>
          <w:marBottom w:val="80"/>
          <w:divBdr>
            <w:top w:val="single" w:sz="4" w:space="0" w:color="auto"/>
            <w:left w:val="single" w:sz="18" w:space="0" w:color="auto"/>
            <w:bottom w:val="single" w:sz="4" w:space="0" w:color="auto"/>
            <w:right w:val="single" w:sz="4" w:space="0" w:color="auto"/>
          </w:divBdr>
        </w:div>
        <w:div w:id="621351831">
          <w:marLeft w:val="0"/>
          <w:marRight w:val="0"/>
          <w:marTop w:val="80"/>
          <w:marBottom w:val="0"/>
          <w:divBdr>
            <w:top w:val="single" w:sz="4" w:space="0" w:color="D5DDC6"/>
            <w:left w:val="single" w:sz="4" w:space="3" w:color="D5DDC6"/>
            <w:bottom w:val="single" w:sz="4" w:space="0" w:color="D5DDC6"/>
            <w:right w:val="single" w:sz="4" w:space="0" w:color="D5DDC6"/>
          </w:divBdr>
        </w:div>
        <w:div w:id="13306303">
          <w:marLeft w:val="0"/>
          <w:marRight w:val="0"/>
          <w:marTop w:val="0"/>
          <w:marBottom w:val="80"/>
          <w:divBdr>
            <w:top w:val="single" w:sz="4" w:space="0" w:color="auto"/>
            <w:left w:val="single" w:sz="18" w:space="0" w:color="auto"/>
            <w:bottom w:val="single" w:sz="4" w:space="0" w:color="auto"/>
            <w:right w:val="single" w:sz="4" w:space="0" w:color="auto"/>
          </w:divBdr>
        </w:div>
        <w:div w:id="2041586827">
          <w:marLeft w:val="0"/>
          <w:marRight w:val="0"/>
          <w:marTop w:val="80"/>
          <w:marBottom w:val="0"/>
          <w:divBdr>
            <w:top w:val="single" w:sz="4" w:space="0" w:color="D5DDC6"/>
            <w:left w:val="single" w:sz="4" w:space="3" w:color="D5DDC6"/>
            <w:bottom w:val="single" w:sz="4" w:space="0" w:color="D5DDC6"/>
            <w:right w:val="single" w:sz="4" w:space="0" w:color="D5DDC6"/>
          </w:divBdr>
        </w:div>
        <w:div w:id="750199904">
          <w:marLeft w:val="0"/>
          <w:marRight w:val="0"/>
          <w:marTop w:val="0"/>
          <w:marBottom w:val="80"/>
          <w:divBdr>
            <w:top w:val="single" w:sz="4" w:space="0" w:color="auto"/>
            <w:left w:val="single" w:sz="18" w:space="0" w:color="auto"/>
            <w:bottom w:val="single" w:sz="4" w:space="0" w:color="auto"/>
            <w:right w:val="single" w:sz="4" w:space="0" w:color="auto"/>
          </w:divBdr>
        </w:div>
        <w:div w:id="309527589">
          <w:marLeft w:val="0"/>
          <w:marRight w:val="0"/>
          <w:marTop w:val="80"/>
          <w:marBottom w:val="0"/>
          <w:divBdr>
            <w:top w:val="single" w:sz="4" w:space="0" w:color="D5DDC6"/>
            <w:left w:val="single" w:sz="4" w:space="3" w:color="D5DDC6"/>
            <w:bottom w:val="single" w:sz="4" w:space="0" w:color="D5DDC6"/>
            <w:right w:val="single" w:sz="4" w:space="0" w:color="D5DDC6"/>
          </w:divBdr>
        </w:div>
        <w:div w:id="952439433">
          <w:marLeft w:val="0"/>
          <w:marRight w:val="0"/>
          <w:marTop w:val="0"/>
          <w:marBottom w:val="80"/>
          <w:divBdr>
            <w:top w:val="single" w:sz="4" w:space="0" w:color="auto"/>
            <w:left w:val="single" w:sz="18" w:space="0" w:color="auto"/>
            <w:bottom w:val="single" w:sz="4" w:space="0" w:color="auto"/>
            <w:right w:val="single" w:sz="4" w:space="0" w:color="auto"/>
          </w:divBdr>
        </w:div>
        <w:div w:id="515194444">
          <w:marLeft w:val="0"/>
          <w:marRight w:val="0"/>
          <w:marTop w:val="80"/>
          <w:marBottom w:val="0"/>
          <w:divBdr>
            <w:top w:val="single" w:sz="4" w:space="0" w:color="D5DDC6"/>
            <w:left w:val="single" w:sz="4" w:space="3" w:color="D5DDC6"/>
            <w:bottom w:val="single" w:sz="4" w:space="0" w:color="D5DDC6"/>
            <w:right w:val="single" w:sz="4" w:space="0" w:color="D5DDC6"/>
          </w:divBdr>
        </w:div>
        <w:div w:id="2058580472">
          <w:marLeft w:val="0"/>
          <w:marRight w:val="0"/>
          <w:marTop w:val="0"/>
          <w:marBottom w:val="80"/>
          <w:divBdr>
            <w:top w:val="single" w:sz="4" w:space="0" w:color="auto"/>
            <w:left w:val="single" w:sz="18" w:space="0" w:color="auto"/>
            <w:bottom w:val="single" w:sz="4" w:space="0" w:color="auto"/>
            <w:right w:val="single" w:sz="4" w:space="0" w:color="auto"/>
          </w:divBdr>
        </w:div>
        <w:div w:id="1541434337">
          <w:marLeft w:val="0"/>
          <w:marRight w:val="0"/>
          <w:marTop w:val="80"/>
          <w:marBottom w:val="0"/>
          <w:divBdr>
            <w:top w:val="single" w:sz="4" w:space="0" w:color="D5DDC6"/>
            <w:left w:val="single" w:sz="4" w:space="3" w:color="D5DDC6"/>
            <w:bottom w:val="single" w:sz="4" w:space="0" w:color="D5DDC6"/>
            <w:right w:val="single" w:sz="4" w:space="0" w:color="D5DDC6"/>
          </w:divBdr>
        </w:div>
        <w:div w:id="1636259261">
          <w:marLeft w:val="0"/>
          <w:marRight w:val="0"/>
          <w:marTop w:val="0"/>
          <w:marBottom w:val="80"/>
          <w:divBdr>
            <w:top w:val="single" w:sz="4" w:space="0" w:color="auto"/>
            <w:left w:val="single" w:sz="18" w:space="0" w:color="auto"/>
            <w:bottom w:val="single" w:sz="4" w:space="0" w:color="auto"/>
            <w:right w:val="single" w:sz="4" w:space="0" w:color="auto"/>
          </w:divBdr>
        </w:div>
        <w:div w:id="1582912492">
          <w:marLeft w:val="0"/>
          <w:marRight w:val="0"/>
          <w:marTop w:val="80"/>
          <w:marBottom w:val="0"/>
          <w:divBdr>
            <w:top w:val="single" w:sz="4" w:space="0" w:color="D5DDC6"/>
            <w:left w:val="single" w:sz="4" w:space="3" w:color="D5DDC6"/>
            <w:bottom w:val="single" w:sz="4" w:space="0" w:color="D5DDC6"/>
            <w:right w:val="single" w:sz="4" w:space="0" w:color="D5DDC6"/>
          </w:divBdr>
        </w:div>
        <w:div w:id="276833889">
          <w:marLeft w:val="0"/>
          <w:marRight w:val="0"/>
          <w:marTop w:val="0"/>
          <w:marBottom w:val="80"/>
          <w:divBdr>
            <w:top w:val="single" w:sz="4" w:space="0" w:color="auto"/>
            <w:left w:val="single" w:sz="18" w:space="0" w:color="auto"/>
            <w:bottom w:val="single" w:sz="4" w:space="0" w:color="auto"/>
            <w:right w:val="single" w:sz="4" w:space="0" w:color="auto"/>
          </w:divBdr>
        </w:div>
        <w:div w:id="1470170933">
          <w:marLeft w:val="0"/>
          <w:marRight w:val="0"/>
          <w:marTop w:val="80"/>
          <w:marBottom w:val="0"/>
          <w:divBdr>
            <w:top w:val="single" w:sz="4" w:space="0" w:color="D5DDC6"/>
            <w:left w:val="single" w:sz="4" w:space="3" w:color="D5DDC6"/>
            <w:bottom w:val="single" w:sz="4" w:space="0" w:color="D5DDC6"/>
            <w:right w:val="single" w:sz="4" w:space="0" w:color="D5DDC6"/>
          </w:divBdr>
        </w:div>
        <w:div w:id="1637489109">
          <w:marLeft w:val="0"/>
          <w:marRight w:val="0"/>
          <w:marTop w:val="0"/>
          <w:marBottom w:val="80"/>
          <w:divBdr>
            <w:top w:val="single" w:sz="4" w:space="0" w:color="auto"/>
            <w:left w:val="single" w:sz="18" w:space="0" w:color="auto"/>
            <w:bottom w:val="single" w:sz="4" w:space="0" w:color="auto"/>
            <w:right w:val="single" w:sz="4" w:space="0" w:color="auto"/>
          </w:divBdr>
        </w:div>
        <w:div w:id="153690362">
          <w:marLeft w:val="0"/>
          <w:marRight w:val="0"/>
          <w:marTop w:val="80"/>
          <w:marBottom w:val="0"/>
          <w:divBdr>
            <w:top w:val="single" w:sz="4" w:space="0" w:color="D5DDC6"/>
            <w:left w:val="single" w:sz="4" w:space="3" w:color="D5DDC6"/>
            <w:bottom w:val="single" w:sz="4" w:space="0" w:color="D5DDC6"/>
            <w:right w:val="single" w:sz="4" w:space="0" w:color="D5DDC6"/>
          </w:divBdr>
        </w:div>
        <w:div w:id="985207327">
          <w:marLeft w:val="0"/>
          <w:marRight w:val="0"/>
          <w:marTop w:val="0"/>
          <w:marBottom w:val="80"/>
          <w:divBdr>
            <w:top w:val="single" w:sz="4" w:space="0" w:color="auto"/>
            <w:left w:val="single" w:sz="18" w:space="0" w:color="auto"/>
            <w:bottom w:val="single" w:sz="4" w:space="0" w:color="auto"/>
            <w:right w:val="single" w:sz="4" w:space="0" w:color="auto"/>
          </w:divBdr>
        </w:div>
        <w:div w:id="1129975639">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1978146682">
      <w:bodyDiv w:val="1"/>
      <w:marLeft w:val="0"/>
      <w:marRight w:val="0"/>
      <w:marTop w:val="0"/>
      <w:marBottom w:val="0"/>
      <w:divBdr>
        <w:top w:val="none" w:sz="0" w:space="0" w:color="auto"/>
        <w:left w:val="none" w:sz="0" w:space="0" w:color="auto"/>
        <w:bottom w:val="none" w:sz="0" w:space="0" w:color="auto"/>
        <w:right w:val="none" w:sz="0" w:space="0" w:color="auto"/>
      </w:divBdr>
      <w:divsChild>
        <w:div w:id="1494177018">
          <w:marLeft w:val="0"/>
          <w:marRight w:val="0"/>
          <w:marTop w:val="0"/>
          <w:marBottom w:val="92"/>
          <w:divBdr>
            <w:top w:val="single" w:sz="4" w:space="0" w:color="auto"/>
            <w:left w:val="single" w:sz="18" w:space="0" w:color="auto"/>
            <w:bottom w:val="single" w:sz="4" w:space="0" w:color="auto"/>
            <w:right w:val="single" w:sz="4" w:space="0" w:color="auto"/>
          </w:divBdr>
        </w:div>
        <w:div w:id="194733968">
          <w:marLeft w:val="0"/>
          <w:marRight w:val="0"/>
          <w:marTop w:val="92"/>
          <w:marBottom w:val="0"/>
          <w:divBdr>
            <w:top w:val="single" w:sz="4" w:space="0" w:color="D5DDC6"/>
            <w:left w:val="single" w:sz="4" w:space="3" w:color="D5DDC6"/>
            <w:bottom w:val="single" w:sz="4" w:space="0" w:color="D5DDC6"/>
            <w:right w:val="single" w:sz="4" w:space="0" w:color="D5DDC6"/>
          </w:divBdr>
        </w:div>
        <w:div w:id="1208951408">
          <w:marLeft w:val="0"/>
          <w:marRight w:val="0"/>
          <w:marTop w:val="115"/>
          <w:marBottom w:val="115"/>
          <w:divBdr>
            <w:top w:val="none" w:sz="0" w:space="0" w:color="auto"/>
            <w:left w:val="none" w:sz="0" w:space="0" w:color="auto"/>
            <w:bottom w:val="none" w:sz="0" w:space="0" w:color="auto"/>
            <w:right w:val="none" w:sz="0" w:space="0" w:color="auto"/>
          </w:divBdr>
          <w:divsChild>
            <w:div w:id="1965039690">
              <w:marLeft w:val="0"/>
              <w:marRight w:val="0"/>
              <w:marTop w:val="100"/>
              <w:marBottom w:val="100"/>
              <w:divBdr>
                <w:top w:val="none" w:sz="0" w:space="0" w:color="auto"/>
                <w:left w:val="none" w:sz="0" w:space="0" w:color="auto"/>
                <w:bottom w:val="none" w:sz="0" w:space="0" w:color="auto"/>
                <w:right w:val="none" w:sz="0" w:space="0" w:color="auto"/>
              </w:divBdr>
              <w:divsChild>
                <w:div w:id="2029717251">
                  <w:marLeft w:val="0"/>
                  <w:marRight w:val="0"/>
                  <w:marTop w:val="0"/>
                  <w:marBottom w:val="0"/>
                  <w:divBdr>
                    <w:top w:val="none" w:sz="0" w:space="0" w:color="auto"/>
                    <w:left w:val="none" w:sz="0" w:space="0" w:color="auto"/>
                    <w:bottom w:val="none" w:sz="0" w:space="0" w:color="auto"/>
                    <w:right w:val="none" w:sz="0" w:space="0" w:color="auto"/>
                  </w:divBdr>
                  <w:divsChild>
                    <w:div w:id="7090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041780">
          <w:marLeft w:val="0"/>
          <w:marRight w:val="0"/>
          <w:marTop w:val="0"/>
          <w:marBottom w:val="92"/>
          <w:divBdr>
            <w:top w:val="single" w:sz="4" w:space="0" w:color="auto"/>
            <w:left w:val="single" w:sz="18" w:space="0" w:color="auto"/>
            <w:bottom w:val="single" w:sz="4" w:space="0" w:color="auto"/>
            <w:right w:val="single" w:sz="4" w:space="0" w:color="auto"/>
          </w:divBdr>
        </w:div>
        <w:div w:id="1445688578">
          <w:marLeft w:val="0"/>
          <w:marRight w:val="0"/>
          <w:marTop w:val="0"/>
          <w:marBottom w:val="92"/>
          <w:divBdr>
            <w:top w:val="single" w:sz="4" w:space="0" w:color="auto"/>
            <w:left w:val="single" w:sz="18" w:space="0" w:color="auto"/>
            <w:bottom w:val="single" w:sz="4" w:space="0" w:color="auto"/>
            <w:right w:val="single" w:sz="4" w:space="0" w:color="auto"/>
          </w:divBdr>
        </w:div>
        <w:div w:id="15426376">
          <w:marLeft w:val="0"/>
          <w:marRight w:val="0"/>
          <w:marTop w:val="92"/>
          <w:marBottom w:val="0"/>
          <w:divBdr>
            <w:top w:val="single" w:sz="4" w:space="0" w:color="D5DDC6"/>
            <w:left w:val="single" w:sz="4" w:space="3" w:color="D5DDC6"/>
            <w:bottom w:val="single" w:sz="4" w:space="0" w:color="D5DDC6"/>
            <w:right w:val="single" w:sz="4" w:space="0" w:color="D5DDC6"/>
          </w:divBdr>
        </w:div>
        <w:div w:id="1865828000">
          <w:marLeft w:val="0"/>
          <w:marRight w:val="0"/>
          <w:marTop w:val="0"/>
          <w:marBottom w:val="92"/>
          <w:divBdr>
            <w:top w:val="single" w:sz="4" w:space="0" w:color="auto"/>
            <w:left w:val="single" w:sz="18" w:space="0" w:color="auto"/>
            <w:bottom w:val="single" w:sz="4" w:space="0" w:color="auto"/>
            <w:right w:val="single" w:sz="4" w:space="0" w:color="auto"/>
          </w:divBdr>
        </w:div>
        <w:div w:id="1962683106">
          <w:marLeft w:val="0"/>
          <w:marRight w:val="0"/>
          <w:marTop w:val="92"/>
          <w:marBottom w:val="0"/>
          <w:divBdr>
            <w:top w:val="single" w:sz="4" w:space="0" w:color="D5DDC6"/>
            <w:left w:val="single" w:sz="4" w:space="3" w:color="D5DDC6"/>
            <w:bottom w:val="single" w:sz="4" w:space="0" w:color="D5DDC6"/>
            <w:right w:val="single" w:sz="4" w:space="0" w:color="D5DDC6"/>
          </w:divBdr>
        </w:div>
        <w:div w:id="1760786163">
          <w:marLeft w:val="0"/>
          <w:marRight w:val="0"/>
          <w:marTop w:val="0"/>
          <w:marBottom w:val="92"/>
          <w:divBdr>
            <w:top w:val="single" w:sz="4" w:space="0" w:color="auto"/>
            <w:left w:val="single" w:sz="18" w:space="0" w:color="auto"/>
            <w:bottom w:val="single" w:sz="4" w:space="0" w:color="auto"/>
            <w:right w:val="single" w:sz="4" w:space="0" w:color="auto"/>
          </w:divBdr>
        </w:div>
        <w:div w:id="1637179248">
          <w:marLeft w:val="0"/>
          <w:marRight w:val="0"/>
          <w:marTop w:val="92"/>
          <w:marBottom w:val="0"/>
          <w:divBdr>
            <w:top w:val="single" w:sz="4" w:space="0" w:color="D5DDC6"/>
            <w:left w:val="single" w:sz="4" w:space="3" w:color="D5DDC6"/>
            <w:bottom w:val="single" w:sz="4" w:space="0" w:color="D5DDC6"/>
            <w:right w:val="single" w:sz="4" w:space="0" w:color="D5DDC6"/>
          </w:divBdr>
        </w:div>
        <w:div w:id="1047685900">
          <w:marLeft w:val="0"/>
          <w:marRight w:val="0"/>
          <w:marTop w:val="0"/>
          <w:marBottom w:val="92"/>
          <w:divBdr>
            <w:top w:val="single" w:sz="4" w:space="0" w:color="auto"/>
            <w:left w:val="single" w:sz="18" w:space="0" w:color="auto"/>
            <w:bottom w:val="single" w:sz="4" w:space="0" w:color="auto"/>
            <w:right w:val="single" w:sz="4" w:space="0" w:color="auto"/>
          </w:divBdr>
        </w:div>
        <w:div w:id="1591424193">
          <w:marLeft w:val="0"/>
          <w:marRight w:val="0"/>
          <w:marTop w:val="92"/>
          <w:marBottom w:val="0"/>
          <w:divBdr>
            <w:top w:val="single" w:sz="4" w:space="0" w:color="D5DDC6"/>
            <w:left w:val="single" w:sz="4" w:space="3" w:color="D5DDC6"/>
            <w:bottom w:val="single" w:sz="4" w:space="0" w:color="D5DDC6"/>
            <w:right w:val="single" w:sz="4" w:space="0" w:color="D5DDC6"/>
          </w:divBdr>
        </w:div>
        <w:div w:id="18046737">
          <w:marLeft w:val="0"/>
          <w:marRight w:val="0"/>
          <w:marTop w:val="0"/>
          <w:marBottom w:val="92"/>
          <w:divBdr>
            <w:top w:val="single" w:sz="4" w:space="0" w:color="auto"/>
            <w:left w:val="single" w:sz="18" w:space="0" w:color="auto"/>
            <w:bottom w:val="single" w:sz="4" w:space="0" w:color="auto"/>
            <w:right w:val="single" w:sz="4" w:space="0" w:color="auto"/>
          </w:divBdr>
        </w:div>
        <w:div w:id="742990927">
          <w:marLeft w:val="0"/>
          <w:marRight w:val="0"/>
          <w:marTop w:val="92"/>
          <w:marBottom w:val="0"/>
          <w:divBdr>
            <w:top w:val="single" w:sz="4" w:space="0" w:color="D5DDC6"/>
            <w:left w:val="single" w:sz="4" w:space="3" w:color="D5DDC6"/>
            <w:bottom w:val="single" w:sz="4" w:space="0" w:color="D5DDC6"/>
            <w:right w:val="single" w:sz="4" w:space="0" w:color="D5DDC6"/>
          </w:divBdr>
        </w:div>
        <w:div w:id="498232865">
          <w:marLeft w:val="0"/>
          <w:marRight w:val="0"/>
          <w:marTop w:val="0"/>
          <w:marBottom w:val="92"/>
          <w:divBdr>
            <w:top w:val="single" w:sz="4" w:space="0" w:color="auto"/>
            <w:left w:val="single" w:sz="18" w:space="0" w:color="auto"/>
            <w:bottom w:val="single" w:sz="4" w:space="0" w:color="auto"/>
            <w:right w:val="single" w:sz="4" w:space="0" w:color="auto"/>
          </w:divBdr>
        </w:div>
        <w:div w:id="306594167">
          <w:marLeft w:val="0"/>
          <w:marRight w:val="0"/>
          <w:marTop w:val="92"/>
          <w:marBottom w:val="0"/>
          <w:divBdr>
            <w:top w:val="single" w:sz="4" w:space="0" w:color="D5DDC6"/>
            <w:left w:val="single" w:sz="4" w:space="3" w:color="D5DDC6"/>
            <w:bottom w:val="single" w:sz="4" w:space="0" w:color="D5DDC6"/>
            <w:right w:val="single" w:sz="4" w:space="0" w:color="D5DDC6"/>
          </w:divBdr>
        </w:div>
        <w:div w:id="121656367">
          <w:marLeft w:val="0"/>
          <w:marRight w:val="0"/>
          <w:marTop w:val="0"/>
          <w:marBottom w:val="92"/>
          <w:divBdr>
            <w:top w:val="single" w:sz="4" w:space="0" w:color="auto"/>
            <w:left w:val="single" w:sz="18" w:space="0" w:color="auto"/>
            <w:bottom w:val="single" w:sz="4" w:space="0" w:color="auto"/>
            <w:right w:val="single" w:sz="4" w:space="0" w:color="auto"/>
          </w:divBdr>
        </w:div>
        <w:div w:id="887303833">
          <w:marLeft w:val="0"/>
          <w:marRight w:val="0"/>
          <w:marTop w:val="92"/>
          <w:marBottom w:val="0"/>
          <w:divBdr>
            <w:top w:val="single" w:sz="4" w:space="0" w:color="D5DDC6"/>
            <w:left w:val="single" w:sz="4" w:space="3" w:color="D5DDC6"/>
            <w:bottom w:val="single" w:sz="4" w:space="0" w:color="D5DDC6"/>
            <w:right w:val="single" w:sz="4" w:space="0" w:color="D5DDC6"/>
          </w:divBdr>
        </w:div>
        <w:div w:id="189537072">
          <w:marLeft w:val="0"/>
          <w:marRight w:val="0"/>
          <w:marTop w:val="0"/>
          <w:marBottom w:val="92"/>
          <w:divBdr>
            <w:top w:val="single" w:sz="4" w:space="0" w:color="auto"/>
            <w:left w:val="single" w:sz="18" w:space="0" w:color="auto"/>
            <w:bottom w:val="single" w:sz="4" w:space="0" w:color="auto"/>
            <w:right w:val="single" w:sz="4" w:space="0" w:color="auto"/>
          </w:divBdr>
        </w:div>
        <w:div w:id="338047787">
          <w:marLeft w:val="0"/>
          <w:marRight w:val="0"/>
          <w:marTop w:val="92"/>
          <w:marBottom w:val="0"/>
          <w:divBdr>
            <w:top w:val="single" w:sz="4" w:space="0" w:color="D5DDC6"/>
            <w:left w:val="single" w:sz="4" w:space="3" w:color="D5DDC6"/>
            <w:bottom w:val="single" w:sz="4" w:space="0" w:color="D5DDC6"/>
            <w:right w:val="single" w:sz="4" w:space="0" w:color="D5DDC6"/>
          </w:divBdr>
        </w:div>
        <w:div w:id="629214835">
          <w:marLeft w:val="0"/>
          <w:marRight w:val="0"/>
          <w:marTop w:val="0"/>
          <w:marBottom w:val="92"/>
          <w:divBdr>
            <w:top w:val="single" w:sz="4" w:space="0" w:color="auto"/>
            <w:left w:val="single" w:sz="18" w:space="0" w:color="auto"/>
            <w:bottom w:val="single" w:sz="4" w:space="0" w:color="auto"/>
            <w:right w:val="single" w:sz="4" w:space="0" w:color="auto"/>
          </w:divBdr>
        </w:div>
        <w:div w:id="1818524879">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981613260">
      <w:bodyDiv w:val="1"/>
      <w:marLeft w:val="0"/>
      <w:marRight w:val="0"/>
      <w:marTop w:val="0"/>
      <w:marBottom w:val="0"/>
      <w:divBdr>
        <w:top w:val="none" w:sz="0" w:space="0" w:color="auto"/>
        <w:left w:val="none" w:sz="0" w:space="0" w:color="auto"/>
        <w:bottom w:val="none" w:sz="0" w:space="0" w:color="auto"/>
        <w:right w:val="none" w:sz="0" w:space="0" w:color="auto"/>
      </w:divBdr>
    </w:div>
    <w:div w:id="1984892359">
      <w:bodyDiv w:val="1"/>
      <w:marLeft w:val="0"/>
      <w:marRight w:val="0"/>
      <w:marTop w:val="0"/>
      <w:marBottom w:val="0"/>
      <w:divBdr>
        <w:top w:val="none" w:sz="0" w:space="0" w:color="auto"/>
        <w:left w:val="none" w:sz="0" w:space="0" w:color="auto"/>
        <w:bottom w:val="none" w:sz="0" w:space="0" w:color="auto"/>
        <w:right w:val="none" w:sz="0" w:space="0" w:color="auto"/>
      </w:divBdr>
      <w:divsChild>
        <w:div w:id="923731516">
          <w:marLeft w:val="0"/>
          <w:marRight w:val="0"/>
          <w:marTop w:val="0"/>
          <w:marBottom w:val="92"/>
          <w:divBdr>
            <w:top w:val="single" w:sz="4" w:space="0" w:color="auto"/>
            <w:left w:val="single" w:sz="18" w:space="0" w:color="auto"/>
            <w:bottom w:val="single" w:sz="4" w:space="0" w:color="auto"/>
            <w:right w:val="single" w:sz="4" w:space="0" w:color="auto"/>
          </w:divBdr>
        </w:div>
        <w:div w:id="1706518001">
          <w:marLeft w:val="0"/>
          <w:marRight w:val="0"/>
          <w:marTop w:val="115"/>
          <w:marBottom w:val="115"/>
          <w:divBdr>
            <w:top w:val="none" w:sz="0" w:space="0" w:color="auto"/>
            <w:left w:val="none" w:sz="0" w:space="0" w:color="auto"/>
            <w:bottom w:val="none" w:sz="0" w:space="0" w:color="auto"/>
            <w:right w:val="none" w:sz="0" w:space="0" w:color="auto"/>
          </w:divBdr>
          <w:divsChild>
            <w:div w:id="1383402279">
              <w:marLeft w:val="0"/>
              <w:marRight w:val="0"/>
              <w:marTop w:val="100"/>
              <w:marBottom w:val="100"/>
              <w:divBdr>
                <w:top w:val="none" w:sz="0" w:space="0" w:color="auto"/>
                <w:left w:val="none" w:sz="0" w:space="0" w:color="auto"/>
                <w:bottom w:val="none" w:sz="0" w:space="0" w:color="auto"/>
                <w:right w:val="none" w:sz="0" w:space="0" w:color="auto"/>
              </w:divBdr>
              <w:divsChild>
                <w:div w:id="1759398746">
                  <w:marLeft w:val="0"/>
                  <w:marRight w:val="0"/>
                  <w:marTop w:val="0"/>
                  <w:marBottom w:val="0"/>
                  <w:divBdr>
                    <w:top w:val="none" w:sz="0" w:space="0" w:color="auto"/>
                    <w:left w:val="none" w:sz="0" w:space="0" w:color="auto"/>
                    <w:bottom w:val="none" w:sz="0" w:space="0" w:color="auto"/>
                    <w:right w:val="none" w:sz="0" w:space="0" w:color="auto"/>
                  </w:divBdr>
                  <w:divsChild>
                    <w:div w:id="91050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455924">
          <w:marLeft w:val="0"/>
          <w:marRight w:val="0"/>
          <w:marTop w:val="0"/>
          <w:marBottom w:val="92"/>
          <w:divBdr>
            <w:top w:val="single" w:sz="4" w:space="0" w:color="auto"/>
            <w:left w:val="single" w:sz="18" w:space="0" w:color="auto"/>
            <w:bottom w:val="single" w:sz="4" w:space="0" w:color="auto"/>
            <w:right w:val="single" w:sz="4" w:space="0" w:color="auto"/>
          </w:divBdr>
        </w:div>
        <w:div w:id="27798074">
          <w:marLeft w:val="0"/>
          <w:marRight w:val="0"/>
          <w:marTop w:val="92"/>
          <w:marBottom w:val="0"/>
          <w:divBdr>
            <w:top w:val="single" w:sz="4" w:space="0" w:color="D5DDC6"/>
            <w:left w:val="single" w:sz="4" w:space="3" w:color="D5DDC6"/>
            <w:bottom w:val="single" w:sz="4" w:space="0" w:color="D5DDC6"/>
            <w:right w:val="single" w:sz="4" w:space="0" w:color="D5DDC6"/>
          </w:divBdr>
        </w:div>
        <w:div w:id="315038101">
          <w:marLeft w:val="0"/>
          <w:marRight w:val="0"/>
          <w:marTop w:val="92"/>
          <w:marBottom w:val="0"/>
          <w:divBdr>
            <w:top w:val="single" w:sz="4" w:space="0" w:color="D5DDC6"/>
            <w:left w:val="single" w:sz="4" w:space="3" w:color="D5DDC6"/>
            <w:bottom w:val="single" w:sz="4" w:space="0" w:color="D5DDC6"/>
            <w:right w:val="single" w:sz="4" w:space="0" w:color="D5DDC6"/>
          </w:divBdr>
        </w:div>
        <w:div w:id="626282181">
          <w:marLeft w:val="0"/>
          <w:marRight w:val="0"/>
          <w:marTop w:val="0"/>
          <w:marBottom w:val="92"/>
          <w:divBdr>
            <w:top w:val="single" w:sz="4" w:space="0" w:color="auto"/>
            <w:left w:val="single" w:sz="18" w:space="0" w:color="auto"/>
            <w:bottom w:val="single" w:sz="4" w:space="0" w:color="auto"/>
            <w:right w:val="single" w:sz="4" w:space="0" w:color="auto"/>
          </w:divBdr>
        </w:div>
        <w:div w:id="116141109">
          <w:marLeft w:val="0"/>
          <w:marRight w:val="0"/>
          <w:marTop w:val="92"/>
          <w:marBottom w:val="0"/>
          <w:divBdr>
            <w:top w:val="single" w:sz="4" w:space="0" w:color="D5DDC6"/>
            <w:left w:val="single" w:sz="4" w:space="3" w:color="D5DDC6"/>
            <w:bottom w:val="single" w:sz="4" w:space="0" w:color="D5DDC6"/>
            <w:right w:val="single" w:sz="4" w:space="0" w:color="D5DDC6"/>
          </w:divBdr>
        </w:div>
        <w:div w:id="1554388021">
          <w:marLeft w:val="0"/>
          <w:marRight w:val="0"/>
          <w:marTop w:val="0"/>
          <w:marBottom w:val="92"/>
          <w:divBdr>
            <w:top w:val="single" w:sz="4" w:space="0" w:color="auto"/>
            <w:left w:val="single" w:sz="18" w:space="0" w:color="auto"/>
            <w:bottom w:val="single" w:sz="4" w:space="0" w:color="auto"/>
            <w:right w:val="single" w:sz="4" w:space="0" w:color="auto"/>
          </w:divBdr>
        </w:div>
        <w:div w:id="817067843">
          <w:marLeft w:val="0"/>
          <w:marRight w:val="0"/>
          <w:marTop w:val="92"/>
          <w:marBottom w:val="0"/>
          <w:divBdr>
            <w:top w:val="single" w:sz="4" w:space="0" w:color="D5DDC6"/>
            <w:left w:val="single" w:sz="4" w:space="3" w:color="D5DDC6"/>
            <w:bottom w:val="single" w:sz="4" w:space="0" w:color="D5DDC6"/>
            <w:right w:val="single" w:sz="4" w:space="0" w:color="D5DDC6"/>
          </w:divBdr>
        </w:div>
        <w:div w:id="1237983342">
          <w:marLeft w:val="0"/>
          <w:marRight w:val="0"/>
          <w:marTop w:val="0"/>
          <w:marBottom w:val="92"/>
          <w:divBdr>
            <w:top w:val="single" w:sz="4" w:space="0" w:color="auto"/>
            <w:left w:val="single" w:sz="18" w:space="0" w:color="auto"/>
            <w:bottom w:val="single" w:sz="4" w:space="0" w:color="auto"/>
            <w:right w:val="single" w:sz="4" w:space="0" w:color="auto"/>
          </w:divBdr>
        </w:div>
        <w:div w:id="445277159">
          <w:marLeft w:val="0"/>
          <w:marRight w:val="0"/>
          <w:marTop w:val="92"/>
          <w:marBottom w:val="0"/>
          <w:divBdr>
            <w:top w:val="single" w:sz="4" w:space="0" w:color="D5DDC6"/>
            <w:left w:val="single" w:sz="4" w:space="3" w:color="D5DDC6"/>
            <w:bottom w:val="single" w:sz="4" w:space="0" w:color="D5DDC6"/>
            <w:right w:val="single" w:sz="4" w:space="0" w:color="D5DDC6"/>
          </w:divBdr>
        </w:div>
        <w:div w:id="1165559645">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1996572195">
      <w:bodyDiv w:val="1"/>
      <w:marLeft w:val="0"/>
      <w:marRight w:val="0"/>
      <w:marTop w:val="0"/>
      <w:marBottom w:val="0"/>
      <w:divBdr>
        <w:top w:val="none" w:sz="0" w:space="0" w:color="auto"/>
        <w:left w:val="none" w:sz="0" w:space="0" w:color="auto"/>
        <w:bottom w:val="none" w:sz="0" w:space="0" w:color="auto"/>
        <w:right w:val="none" w:sz="0" w:space="0" w:color="auto"/>
      </w:divBdr>
      <w:divsChild>
        <w:div w:id="861238843">
          <w:marLeft w:val="0"/>
          <w:marRight w:val="0"/>
          <w:marTop w:val="0"/>
          <w:marBottom w:val="115"/>
          <w:divBdr>
            <w:top w:val="none" w:sz="0" w:space="0" w:color="auto"/>
            <w:left w:val="none" w:sz="0" w:space="0" w:color="auto"/>
            <w:bottom w:val="none" w:sz="0" w:space="0" w:color="auto"/>
            <w:right w:val="none" w:sz="0" w:space="0" w:color="auto"/>
          </w:divBdr>
        </w:div>
        <w:div w:id="1759326085">
          <w:marLeft w:val="0"/>
          <w:marRight w:val="0"/>
          <w:marTop w:val="115"/>
          <w:marBottom w:val="115"/>
          <w:divBdr>
            <w:top w:val="none" w:sz="0" w:space="0" w:color="auto"/>
            <w:left w:val="none" w:sz="0" w:space="0" w:color="auto"/>
            <w:bottom w:val="none" w:sz="0" w:space="0" w:color="auto"/>
            <w:right w:val="none" w:sz="0" w:space="0" w:color="auto"/>
          </w:divBdr>
        </w:div>
        <w:div w:id="136991065">
          <w:marLeft w:val="0"/>
          <w:marRight w:val="0"/>
          <w:marTop w:val="115"/>
          <w:marBottom w:val="115"/>
          <w:divBdr>
            <w:top w:val="none" w:sz="0" w:space="0" w:color="auto"/>
            <w:left w:val="none" w:sz="0" w:space="0" w:color="auto"/>
            <w:bottom w:val="none" w:sz="0" w:space="0" w:color="auto"/>
            <w:right w:val="none" w:sz="0" w:space="0" w:color="auto"/>
          </w:divBdr>
        </w:div>
        <w:div w:id="1550536275">
          <w:marLeft w:val="0"/>
          <w:marRight w:val="0"/>
          <w:marTop w:val="115"/>
          <w:marBottom w:val="115"/>
          <w:divBdr>
            <w:top w:val="none" w:sz="0" w:space="0" w:color="auto"/>
            <w:left w:val="none" w:sz="0" w:space="0" w:color="auto"/>
            <w:bottom w:val="none" w:sz="0" w:space="0" w:color="auto"/>
            <w:right w:val="none" w:sz="0" w:space="0" w:color="auto"/>
          </w:divBdr>
        </w:div>
        <w:div w:id="1859812956">
          <w:marLeft w:val="0"/>
          <w:marRight w:val="0"/>
          <w:marTop w:val="115"/>
          <w:marBottom w:val="115"/>
          <w:divBdr>
            <w:top w:val="none" w:sz="0" w:space="0" w:color="auto"/>
            <w:left w:val="none" w:sz="0" w:space="0" w:color="auto"/>
            <w:bottom w:val="none" w:sz="0" w:space="0" w:color="auto"/>
            <w:right w:val="none" w:sz="0" w:space="0" w:color="auto"/>
          </w:divBdr>
        </w:div>
        <w:div w:id="799885140">
          <w:marLeft w:val="0"/>
          <w:marRight w:val="0"/>
          <w:marTop w:val="115"/>
          <w:marBottom w:val="115"/>
          <w:divBdr>
            <w:top w:val="none" w:sz="0" w:space="0" w:color="auto"/>
            <w:left w:val="none" w:sz="0" w:space="0" w:color="auto"/>
            <w:bottom w:val="none" w:sz="0" w:space="0" w:color="auto"/>
            <w:right w:val="none" w:sz="0" w:space="0" w:color="auto"/>
          </w:divBdr>
        </w:div>
        <w:div w:id="160201192">
          <w:marLeft w:val="0"/>
          <w:marRight w:val="0"/>
          <w:marTop w:val="115"/>
          <w:marBottom w:val="115"/>
          <w:divBdr>
            <w:top w:val="none" w:sz="0" w:space="0" w:color="auto"/>
            <w:left w:val="none" w:sz="0" w:space="0" w:color="auto"/>
            <w:bottom w:val="none" w:sz="0" w:space="0" w:color="auto"/>
            <w:right w:val="none" w:sz="0" w:space="0" w:color="auto"/>
          </w:divBdr>
        </w:div>
        <w:div w:id="1807896841">
          <w:marLeft w:val="0"/>
          <w:marRight w:val="0"/>
          <w:marTop w:val="115"/>
          <w:marBottom w:val="115"/>
          <w:divBdr>
            <w:top w:val="none" w:sz="0" w:space="0" w:color="auto"/>
            <w:left w:val="none" w:sz="0" w:space="0" w:color="auto"/>
            <w:bottom w:val="none" w:sz="0" w:space="0" w:color="auto"/>
            <w:right w:val="none" w:sz="0" w:space="0" w:color="auto"/>
          </w:divBdr>
        </w:div>
        <w:div w:id="1865896372">
          <w:marLeft w:val="0"/>
          <w:marRight w:val="0"/>
          <w:marTop w:val="115"/>
          <w:marBottom w:val="115"/>
          <w:divBdr>
            <w:top w:val="none" w:sz="0" w:space="0" w:color="auto"/>
            <w:left w:val="none" w:sz="0" w:space="0" w:color="auto"/>
            <w:bottom w:val="none" w:sz="0" w:space="0" w:color="auto"/>
            <w:right w:val="none" w:sz="0" w:space="0" w:color="auto"/>
          </w:divBdr>
        </w:div>
        <w:div w:id="379790443">
          <w:marLeft w:val="0"/>
          <w:marRight w:val="0"/>
          <w:marTop w:val="115"/>
          <w:marBottom w:val="115"/>
          <w:divBdr>
            <w:top w:val="none" w:sz="0" w:space="0" w:color="auto"/>
            <w:left w:val="none" w:sz="0" w:space="0" w:color="auto"/>
            <w:bottom w:val="none" w:sz="0" w:space="0" w:color="auto"/>
            <w:right w:val="none" w:sz="0" w:space="0" w:color="auto"/>
          </w:divBdr>
        </w:div>
        <w:div w:id="620111028">
          <w:marLeft w:val="0"/>
          <w:marRight w:val="0"/>
          <w:marTop w:val="115"/>
          <w:marBottom w:val="115"/>
          <w:divBdr>
            <w:top w:val="none" w:sz="0" w:space="0" w:color="auto"/>
            <w:left w:val="none" w:sz="0" w:space="0" w:color="auto"/>
            <w:bottom w:val="none" w:sz="0" w:space="0" w:color="auto"/>
            <w:right w:val="none" w:sz="0" w:space="0" w:color="auto"/>
          </w:divBdr>
        </w:div>
        <w:div w:id="518617903">
          <w:marLeft w:val="0"/>
          <w:marRight w:val="0"/>
          <w:marTop w:val="115"/>
          <w:marBottom w:val="115"/>
          <w:divBdr>
            <w:top w:val="none" w:sz="0" w:space="0" w:color="auto"/>
            <w:left w:val="none" w:sz="0" w:space="0" w:color="auto"/>
            <w:bottom w:val="none" w:sz="0" w:space="0" w:color="auto"/>
            <w:right w:val="none" w:sz="0" w:space="0" w:color="auto"/>
          </w:divBdr>
        </w:div>
        <w:div w:id="1649895365">
          <w:marLeft w:val="0"/>
          <w:marRight w:val="0"/>
          <w:marTop w:val="115"/>
          <w:marBottom w:val="115"/>
          <w:divBdr>
            <w:top w:val="none" w:sz="0" w:space="0" w:color="auto"/>
            <w:left w:val="none" w:sz="0" w:space="0" w:color="auto"/>
            <w:bottom w:val="none" w:sz="0" w:space="0" w:color="auto"/>
            <w:right w:val="none" w:sz="0" w:space="0" w:color="auto"/>
          </w:divBdr>
        </w:div>
        <w:div w:id="498159297">
          <w:marLeft w:val="0"/>
          <w:marRight w:val="0"/>
          <w:marTop w:val="115"/>
          <w:marBottom w:val="115"/>
          <w:divBdr>
            <w:top w:val="none" w:sz="0" w:space="0" w:color="auto"/>
            <w:left w:val="none" w:sz="0" w:space="0" w:color="auto"/>
            <w:bottom w:val="none" w:sz="0" w:space="0" w:color="auto"/>
            <w:right w:val="none" w:sz="0" w:space="0" w:color="auto"/>
          </w:divBdr>
        </w:div>
        <w:div w:id="1350519666">
          <w:marLeft w:val="0"/>
          <w:marRight w:val="0"/>
          <w:marTop w:val="115"/>
          <w:marBottom w:val="115"/>
          <w:divBdr>
            <w:top w:val="none" w:sz="0" w:space="0" w:color="auto"/>
            <w:left w:val="none" w:sz="0" w:space="0" w:color="auto"/>
            <w:bottom w:val="none" w:sz="0" w:space="0" w:color="auto"/>
            <w:right w:val="none" w:sz="0" w:space="0" w:color="auto"/>
          </w:divBdr>
        </w:div>
        <w:div w:id="76027445">
          <w:marLeft w:val="0"/>
          <w:marRight w:val="0"/>
          <w:marTop w:val="115"/>
          <w:marBottom w:val="115"/>
          <w:divBdr>
            <w:top w:val="none" w:sz="0" w:space="0" w:color="auto"/>
            <w:left w:val="none" w:sz="0" w:space="0" w:color="auto"/>
            <w:bottom w:val="none" w:sz="0" w:space="0" w:color="auto"/>
            <w:right w:val="none" w:sz="0" w:space="0" w:color="auto"/>
          </w:divBdr>
        </w:div>
        <w:div w:id="170796439">
          <w:marLeft w:val="0"/>
          <w:marRight w:val="0"/>
          <w:marTop w:val="115"/>
          <w:marBottom w:val="115"/>
          <w:divBdr>
            <w:top w:val="none" w:sz="0" w:space="0" w:color="auto"/>
            <w:left w:val="none" w:sz="0" w:space="0" w:color="auto"/>
            <w:bottom w:val="none" w:sz="0" w:space="0" w:color="auto"/>
            <w:right w:val="none" w:sz="0" w:space="0" w:color="auto"/>
          </w:divBdr>
        </w:div>
        <w:div w:id="623077129">
          <w:marLeft w:val="0"/>
          <w:marRight w:val="0"/>
          <w:marTop w:val="115"/>
          <w:marBottom w:val="115"/>
          <w:divBdr>
            <w:top w:val="none" w:sz="0" w:space="0" w:color="auto"/>
            <w:left w:val="none" w:sz="0" w:space="0" w:color="auto"/>
            <w:bottom w:val="none" w:sz="0" w:space="0" w:color="auto"/>
            <w:right w:val="none" w:sz="0" w:space="0" w:color="auto"/>
          </w:divBdr>
        </w:div>
        <w:div w:id="1741171941">
          <w:marLeft w:val="0"/>
          <w:marRight w:val="0"/>
          <w:marTop w:val="115"/>
          <w:marBottom w:val="115"/>
          <w:divBdr>
            <w:top w:val="none" w:sz="0" w:space="0" w:color="auto"/>
            <w:left w:val="none" w:sz="0" w:space="0" w:color="auto"/>
            <w:bottom w:val="none" w:sz="0" w:space="0" w:color="auto"/>
            <w:right w:val="none" w:sz="0" w:space="0" w:color="auto"/>
          </w:divBdr>
        </w:div>
        <w:div w:id="523790754">
          <w:marLeft w:val="0"/>
          <w:marRight w:val="0"/>
          <w:marTop w:val="115"/>
          <w:marBottom w:val="115"/>
          <w:divBdr>
            <w:top w:val="none" w:sz="0" w:space="0" w:color="auto"/>
            <w:left w:val="none" w:sz="0" w:space="0" w:color="auto"/>
            <w:bottom w:val="none" w:sz="0" w:space="0" w:color="auto"/>
            <w:right w:val="none" w:sz="0" w:space="0" w:color="auto"/>
          </w:divBdr>
        </w:div>
        <w:div w:id="79835962">
          <w:marLeft w:val="0"/>
          <w:marRight w:val="0"/>
          <w:marTop w:val="115"/>
          <w:marBottom w:val="115"/>
          <w:divBdr>
            <w:top w:val="none" w:sz="0" w:space="0" w:color="auto"/>
            <w:left w:val="none" w:sz="0" w:space="0" w:color="auto"/>
            <w:bottom w:val="none" w:sz="0" w:space="0" w:color="auto"/>
            <w:right w:val="none" w:sz="0" w:space="0" w:color="auto"/>
          </w:divBdr>
        </w:div>
        <w:div w:id="1322393812">
          <w:marLeft w:val="0"/>
          <w:marRight w:val="0"/>
          <w:marTop w:val="115"/>
          <w:marBottom w:val="115"/>
          <w:divBdr>
            <w:top w:val="none" w:sz="0" w:space="0" w:color="auto"/>
            <w:left w:val="none" w:sz="0" w:space="0" w:color="auto"/>
            <w:bottom w:val="none" w:sz="0" w:space="0" w:color="auto"/>
            <w:right w:val="none" w:sz="0" w:space="0" w:color="auto"/>
          </w:divBdr>
        </w:div>
        <w:div w:id="1947302840">
          <w:marLeft w:val="0"/>
          <w:marRight w:val="0"/>
          <w:marTop w:val="115"/>
          <w:marBottom w:val="115"/>
          <w:divBdr>
            <w:top w:val="none" w:sz="0" w:space="0" w:color="auto"/>
            <w:left w:val="none" w:sz="0" w:space="0" w:color="auto"/>
            <w:bottom w:val="none" w:sz="0" w:space="0" w:color="auto"/>
            <w:right w:val="none" w:sz="0" w:space="0" w:color="auto"/>
          </w:divBdr>
        </w:div>
        <w:div w:id="2001692667">
          <w:marLeft w:val="0"/>
          <w:marRight w:val="0"/>
          <w:marTop w:val="115"/>
          <w:marBottom w:val="115"/>
          <w:divBdr>
            <w:top w:val="none" w:sz="0" w:space="0" w:color="auto"/>
            <w:left w:val="none" w:sz="0" w:space="0" w:color="auto"/>
            <w:bottom w:val="none" w:sz="0" w:space="0" w:color="auto"/>
            <w:right w:val="none" w:sz="0" w:space="0" w:color="auto"/>
          </w:divBdr>
        </w:div>
        <w:div w:id="763574155">
          <w:marLeft w:val="0"/>
          <w:marRight w:val="0"/>
          <w:marTop w:val="115"/>
          <w:marBottom w:val="115"/>
          <w:divBdr>
            <w:top w:val="none" w:sz="0" w:space="0" w:color="auto"/>
            <w:left w:val="none" w:sz="0" w:space="0" w:color="auto"/>
            <w:bottom w:val="none" w:sz="0" w:space="0" w:color="auto"/>
            <w:right w:val="none" w:sz="0" w:space="0" w:color="auto"/>
          </w:divBdr>
        </w:div>
        <w:div w:id="1145271000">
          <w:marLeft w:val="0"/>
          <w:marRight w:val="0"/>
          <w:marTop w:val="115"/>
          <w:marBottom w:val="115"/>
          <w:divBdr>
            <w:top w:val="none" w:sz="0" w:space="0" w:color="auto"/>
            <w:left w:val="none" w:sz="0" w:space="0" w:color="auto"/>
            <w:bottom w:val="none" w:sz="0" w:space="0" w:color="auto"/>
            <w:right w:val="none" w:sz="0" w:space="0" w:color="auto"/>
          </w:divBdr>
        </w:div>
        <w:div w:id="1758861267">
          <w:marLeft w:val="0"/>
          <w:marRight w:val="0"/>
          <w:marTop w:val="115"/>
          <w:marBottom w:val="115"/>
          <w:divBdr>
            <w:top w:val="none" w:sz="0" w:space="0" w:color="auto"/>
            <w:left w:val="none" w:sz="0" w:space="0" w:color="auto"/>
            <w:bottom w:val="none" w:sz="0" w:space="0" w:color="auto"/>
            <w:right w:val="none" w:sz="0" w:space="0" w:color="auto"/>
          </w:divBdr>
        </w:div>
        <w:div w:id="1984768400">
          <w:marLeft w:val="0"/>
          <w:marRight w:val="0"/>
          <w:marTop w:val="115"/>
          <w:marBottom w:val="115"/>
          <w:divBdr>
            <w:top w:val="none" w:sz="0" w:space="0" w:color="auto"/>
            <w:left w:val="none" w:sz="0" w:space="0" w:color="auto"/>
            <w:bottom w:val="none" w:sz="0" w:space="0" w:color="auto"/>
            <w:right w:val="none" w:sz="0" w:space="0" w:color="auto"/>
          </w:divBdr>
        </w:div>
        <w:div w:id="132799884">
          <w:marLeft w:val="0"/>
          <w:marRight w:val="0"/>
          <w:marTop w:val="115"/>
          <w:marBottom w:val="115"/>
          <w:divBdr>
            <w:top w:val="none" w:sz="0" w:space="0" w:color="auto"/>
            <w:left w:val="none" w:sz="0" w:space="0" w:color="auto"/>
            <w:bottom w:val="none" w:sz="0" w:space="0" w:color="auto"/>
            <w:right w:val="none" w:sz="0" w:space="0" w:color="auto"/>
          </w:divBdr>
        </w:div>
      </w:divsChild>
    </w:div>
    <w:div w:id="2003199819">
      <w:bodyDiv w:val="1"/>
      <w:marLeft w:val="0"/>
      <w:marRight w:val="0"/>
      <w:marTop w:val="0"/>
      <w:marBottom w:val="0"/>
      <w:divBdr>
        <w:top w:val="none" w:sz="0" w:space="0" w:color="auto"/>
        <w:left w:val="none" w:sz="0" w:space="0" w:color="auto"/>
        <w:bottom w:val="none" w:sz="0" w:space="0" w:color="auto"/>
        <w:right w:val="none" w:sz="0" w:space="0" w:color="auto"/>
      </w:divBdr>
      <w:divsChild>
        <w:div w:id="612859592">
          <w:marLeft w:val="0"/>
          <w:marRight w:val="0"/>
          <w:marTop w:val="100"/>
          <w:marBottom w:val="100"/>
          <w:divBdr>
            <w:top w:val="none" w:sz="0" w:space="0" w:color="auto"/>
            <w:left w:val="none" w:sz="0" w:space="0" w:color="auto"/>
            <w:bottom w:val="none" w:sz="0" w:space="0" w:color="auto"/>
            <w:right w:val="none" w:sz="0" w:space="0" w:color="auto"/>
          </w:divBdr>
          <w:divsChild>
            <w:div w:id="431322468">
              <w:marLeft w:val="0"/>
              <w:marRight w:val="0"/>
              <w:marTop w:val="100"/>
              <w:marBottom w:val="100"/>
              <w:divBdr>
                <w:top w:val="none" w:sz="0" w:space="0" w:color="auto"/>
                <w:left w:val="none" w:sz="0" w:space="0" w:color="auto"/>
                <w:bottom w:val="none" w:sz="0" w:space="0" w:color="auto"/>
                <w:right w:val="none" w:sz="0" w:space="0" w:color="auto"/>
              </w:divBdr>
              <w:divsChild>
                <w:div w:id="488012312">
                  <w:marLeft w:val="0"/>
                  <w:marRight w:val="0"/>
                  <w:marTop w:val="0"/>
                  <w:marBottom w:val="0"/>
                  <w:divBdr>
                    <w:top w:val="none" w:sz="0" w:space="0" w:color="auto"/>
                    <w:left w:val="none" w:sz="0" w:space="0" w:color="auto"/>
                    <w:bottom w:val="none" w:sz="0" w:space="0" w:color="auto"/>
                    <w:right w:val="none" w:sz="0" w:space="0" w:color="auto"/>
                  </w:divBdr>
                  <w:divsChild>
                    <w:div w:id="95436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253868">
          <w:marLeft w:val="0"/>
          <w:marRight w:val="0"/>
          <w:marTop w:val="0"/>
          <w:marBottom w:val="80"/>
          <w:divBdr>
            <w:top w:val="single" w:sz="4" w:space="0" w:color="auto"/>
            <w:left w:val="single" w:sz="18" w:space="0" w:color="auto"/>
            <w:bottom w:val="single" w:sz="4" w:space="0" w:color="auto"/>
            <w:right w:val="single" w:sz="4" w:space="0" w:color="auto"/>
          </w:divBdr>
        </w:div>
        <w:div w:id="1661885927">
          <w:marLeft w:val="0"/>
          <w:marRight w:val="0"/>
          <w:marTop w:val="0"/>
          <w:marBottom w:val="80"/>
          <w:divBdr>
            <w:top w:val="single" w:sz="4" w:space="0" w:color="auto"/>
            <w:left w:val="single" w:sz="18" w:space="0" w:color="auto"/>
            <w:bottom w:val="single" w:sz="4" w:space="0" w:color="auto"/>
            <w:right w:val="single" w:sz="4" w:space="0" w:color="auto"/>
          </w:divBdr>
        </w:div>
        <w:div w:id="481624977">
          <w:marLeft w:val="0"/>
          <w:marRight w:val="0"/>
          <w:marTop w:val="80"/>
          <w:marBottom w:val="0"/>
          <w:divBdr>
            <w:top w:val="single" w:sz="4" w:space="0" w:color="D5DDC6"/>
            <w:left w:val="single" w:sz="4" w:space="3" w:color="D5DDC6"/>
            <w:bottom w:val="single" w:sz="4" w:space="0" w:color="D5DDC6"/>
            <w:right w:val="single" w:sz="4" w:space="0" w:color="D5DDC6"/>
          </w:divBdr>
        </w:div>
        <w:div w:id="111940666">
          <w:marLeft w:val="0"/>
          <w:marRight w:val="0"/>
          <w:marTop w:val="0"/>
          <w:marBottom w:val="80"/>
          <w:divBdr>
            <w:top w:val="single" w:sz="4" w:space="0" w:color="auto"/>
            <w:left w:val="single" w:sz="18" w:space="0" w:color="auto"/>
            <w:bottom w:val="single" w:sz="4" w:space="0" w:color="auto"/>
            <w:right w:val="single" w:sz="4" w:space="0" w:color="auto"/>
          </w:divBdr>
        </w:div>
        <w:div w:id="2003192924">
          <w:marLeft w:val="0"/>
          <w:marRight w:val="0"/>
          <w:marTop w:val="80"/>
          <w:marBottom w:val="0"/>
          <w:divBdr>
            <w:top w:val="single" w:sz="4" w:space="0" w:color="D5DDC6"/>
            <w:left w:val="single" w:sz="4" w:space="3" w:color="D5DDC6"/>
            <w:bottom w:val="single" w:sz="4" w:space="0" w:color="D5DDC6"/>
            <w:right w:val="single" w:sz="4" w:space="0" w:color="D5DDC6"/>
          </w:divBdr>
        </w:div>
        <w:div w:id="743906">
          <w:marLeft w:val="0"/>
          <w:marRight w:val="0"/>
          <w:marTop w:val="0"/>
          <w:marBottom w:val="80"/>
          <w:divBdr>
            <w:top w:val="single" w:sz="4" w:space="0" w:color="auto"/>
            <w:left w:val="single" w:sz="18" w:space="0" w:color="auto"/>
            <w:bottom w:val="single" w:sz="4" w:space="0" w:color="auto"/>
            <w:right w:val="single" w:sz="4" w:space="0" w:color="auto"/>
          </w:divBdr>
        </w:div>
        <w:div w:id="1711149014">
          <w:marLeft w:val="0"/>
          <w:marRight w:val="0"/>
          <w:marTop w:val="0"/>
          <w:marBottom w:val="80"/>
          <w:divBdr>
            <w:top w:val="single" w:sz="4" w:space="0" w:color="auto"/>
            <w:left w:val="single" w:sz="18" w:space="0" w:color="auto"/>
            <w:bottom w:val="single" w:sz="4" w:space="0" w:color="auto"/>
            <w:right w:val="single" w:sz="4" w:space="0" w:color="auto"/>
          </w:divBdr>
        </w:div>
        <w:div w:id="243227974">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2006519093">
      <w:bodyDiv w:val="1"/>
      <w:marLeft w:val="0"/>
      <w:marRight w:val="0"/>
      <w:marTop w:val="0"/>
      <w:marBottom w:val="0"/>
      <w:divBdr>
        <w:top w:val="none" w:sz="0" w:space="0" w:color="auto"/>
        <w:left w:val="none" w:sz="0" w:space="0" w:color="auto"/>
        <w:bottom w:val="none" w:sz="0" w:space="0" w:color="auto"/>
        <w:right w:val="none" w:sz="0" w:space="0" w:color="auto"/>
      </w:divBdr>
      <w:divsChild>
        <w:div w:id="1983578640">
          <w:marLeft w:val="0"/>
          <w:marRight w:val="0"/>
          <w:marTop w:val="0"/>
          <w:marBottom w:val="0"/>
          <w:divBdr>
            <w:top w:val="none" w:sz="0" w:space="0" w:color="auto"/>
            <w:left w:val="none" w:sz="0" w:space="0" w:color="auto"/>
            <w:bottom w:val="none" w:sz="0" w:space="0" w:color="auto"/>
            <w:right w:val="none" w:sz="0" w:space="0" w:color="auto"/>
          </w:divBdr>
        </w:div>
        <w:div w:id="1568950934">
          <w:marLeft w:val="0"/>
          <w:marRight w:val="0"/>
          <w:marTop w:val="360"/>
          <w:marBottom w:val="0"/>
          <w:divBdr>
            <w:top w:val="none" w:sz="0" w:space="0" w:color="auto"/>
            <w:left w:val="none" w:sz="0" w:space="0" w:color="auto"/>
            <w:bottom w:val="single" w:sz="8" w:space="6" w:color="D9DCDF"/>
            <w:right w:val="none" w:sz="0" w:space="0" w:color="auto"/>
          </w:divBdr>
          <w:divsChild>
            <w:div w:id="657081056">
              <w:marLeft w:val="0"/>
              <w:marRight w:val="0"/>
              <w:marTop w:val="288"/>
              <w:marBottom w:val="0"/>
              <w:divBdr>
                <w:top w:val="none" w:sz="0" w:space="0" w:color="auto"/>
                <w:left w:val="none" w:sz="0" w:space="0" w:color="auto"/>
                <w:bottom w:val="none" w:sz="0" w:space="0" w:color="auto"/>
                <w:right w:val="none" w:sz="0" w:space="0" w:color="auto"/>
              </w:divBdr>
            </w:div>
            <w:div w:id="2007895584">
              <w:marLeft w:val="0"/>
              <w:marRight w:val="0"/>
              <w:marTop w:val="115"/>
              <w:marBottom w:val="0"/>
              <w:divBdr>
                <w:top w:val="none" w:sz="0" w:space="0" w:color="auto"/>
                <w:left w:val="none" w:sz="0" w:space="0" w:color="auto"/>
                <w:bottom w:val="none" w:sz="0" w:space="0" w:color="auto"/>
                <w:right w:val="none" w:sz="0" w:space="0" w:color="auto"/>
              </w:divBdr>
              <w:divsChild>
                <w:div w:id="372583664">
                  <w:marLeft w:val="0"/>
                  <w:marRight w:val="0"/>
                  <w:marTop w:val="0"/>
                  <w:marBottom w:val="173"/>
                  <w:divBdr>
                    <w:top w:val="none" w:sz="0" w:space="0" w:color="auto"/>
                    <w:left w:val="none" w:sz="0" w:space="0" w:color="auto"/>
                    <w:bottom w:val="none" w:sz="0" w:space="0" w:color="auto"/>
                    <w:right w:val="none" w:sz="0" w:space="0" w:color="auto"/>
                  </w:divBdr>
                </w:div>
                <w:div w:id="85855106">
                  <w:marLeft w:val="0"/>
                  <w:marRight w:val="0"/>
                  <w:marTop w:val="0"/>
                  <w:marBottom w:val="173"/>
                  <w:divBdr>
                    <w:top w:val="none" w:sz="0" w:space="0" w:color="auto"/>
                    <w:left w:val="none" w:sz="0" w:space="0" w:color="auto"/>
                    <w:bottom w:val="none" w:sz="0" w:space="0" w:color="auto"/>
                    <w:right w:val="none" w:sz="0" w:space="0" w:color="auto"/>
                  </w:divBdr>
                </w:div>
                <w:div w:id="17243065">
                  <w:marLeft w:val="0"/>
                  <w:marRight w:val="0"/>
                  <w:marTop w:val="0"/>
                  <w:marBottom w:val="173"/>
                  <w:divBdr>
                    <w:top w:val="none" w:sz="0" w:space="0" w:color="auto"/>
                    <w:left w:val="none" w:sz="0" w:space="0" w:color="auto"/>
                    <w:bottom w:val="none" w:sz="0" w:space="0" w:color="auto"/>
                    <w:right w:val="none" w:sz="0" w:space="0" w:color="auto"/>
                  </w:divBdr>
                </w:div>
                <w:div w:id="595987565">
                  <w:marLeft w:val="0"/>
                  <w:marRight w:val="0"/>
                  <w:marTop w:val="0"/>
                  <w:marBottom w:val="173"/>
                  <w:divBdr>
                    <w:top w:val="none" w:sz="0" w:space="0" w:color="auto"/>
                    <w:left w:val="none" w:sz="0" w:space="0" w:color="auto"/>
                    <w:bottom w:val="none" w:sz="0" w:space="0" w:color="auto"/>
                    <w:right w:val="none" w:sz="0" w:space="0" w:color="auto"/>
                  </w:divBdr>
                </w:div>
                <w:div w:id="783428230">
                  <w:marLeft w:val="0"/>
                  <w:marRight w:val="0"/>
                  <w:marTop w:val="0"/>
                  <w:marBottom w:val="173"/>
                  <w:divBdr>
                    <w:top w:val="none" w:sz="0" w:space="0" w:color="auto"/>
                    <w:left w:val="none" w:sz="0" w:space="0" w:color="auto"/>
                    <w:bottom w:val="none" w:sz="0" w:space="0" w:color="auto"/>
                    <w:right w:val="none" w:sz="0" w:space="0" w:color="auto"/>
                  </w:divBdr>
                </w:div>
                <w:div w:id="1886479348">
                  <w:marLeft w:val="0"/>
                  <w:marRight w:val="0"/>
                  <w:marTop w:val="0"/>
                  <w:marBottom w:val="173"/>
                  <w:divBdr>
                    <w:top w:val="none" w:sz="0" w:space="0" w:color="auto"/>
                    <w:left w:val="none" w:sz="0" w:space="0" w:color="auto"/>
                    <w:bottom w:val="none" w:sz="0" w:space="0" w:color="auto"/>
                    <w:right w:val="none" w:sz="0" w:space="0" w:color="auto"/>
                  </w:divBdr>
                </w:div>
                <w:div w:id="579368908">
                  <w:marLeft w:val="0"/>
                  <w:marRight w:val="0"/>
                  <w:marTop w:val="0"/>
                  <w:marBottom w:val="173"/>
                  <w:divBdr>
                    <w:top w:val="none" w:sz="0" w:space="0" w:color="auto"/>
                    <w:left w:val="none" w:sz="0" w:space="0" w:color="auto"/>
                    <w:bottom w:val="none" w:sz="0" w:space="0" w:color="auto"/>
                    <w:right w:val="none" w:sz="0" w:space="0" w:color="auto"/>
                  </w:divBdr>
                </w:div>
                <w:div w:id="1830317858">
                  <w:marLeft w:val="0"/>
                  <w:marRight w:val="0"/>
                  <w:marTop w:val="0"/>
                  <w:marBottom w:val="173"/>
                  <w:divBdr>
                    <w:top w:val="none" w:sz="0" w:space="0" w:color="auto"/>
                    <w:left w:val="none" w:sz="0" w:space="0" w:color="auto"/>
                    <w:bottom w:val="none" w:sz="0" w:space="0" w:color="auto"/>
                    <w:right w:val="none" w:sz="0" w:space="0" w:color="auto"/>
                  </w:divBdr>
                </w:div>
                <w:div w:id="194345385">
                  <w:marLeft w:val="0"/>
                  <w:marRight w:val="0"/>
                  <w:marTop w:val="0"/>
                  <w:marBottom w:val="173"/>
                  <w:divBdr>
                    <w:top w:val="none" w:sz="0" w:space="0" w:color="auto"/>
                    <w:left w:val="none" w:sz="0" w:space="0" w:color="auto"/>
                    <w:bottom w:val="none" w:sz="0" w:space="0" w:color="auto"/>
                    <w:right w:val="none" w:sz="0" w:space="0" w:color="auto"/>
                  </w:divBdr>
                </w:div>
                <w:div w:id="1943031273">
                  <w:marLeft w:val="0"/>
                  <w:marRight w:val="0"/>
                  <w:marTop w:val="0"/>
                  <w:marBottom w:val="173"/>
                  <w:divBdr>
                    <w:top w:val="none" w:sz="0" w:space="0" w:color="auto"/>
                    <w:left w:val="none" w:sz="0" w:space="0" w:color="auto"/>
                    <w:bottom w:val="none" w:sz="0" w:space="0" w:color="auto"/>
                    <w:right w:val="none" w:sz="0" w:space="0" w:color="auto"/>
                  </w:divBdr>
                </w:div>
                <w:div w:id="2077437959">
                  <w:marLeft w:val="0"/>
                  <w:marRight w:val="0"/>
                  <w:marTop w:val="0"/>
                  <w:marBottom w:val="173"/>
                  <w:divBdr>
                    <w:top w:val="none" w:sz="0" w:space="0" w:color="auto"/>
                    <w:left w:val="none" w:sz="0" w:space="0" w:color="auto"/>
                    <w:bottom w:val="none" w:sz="0" w:space="0" w:color="auto"/>
                    <w:right w:val="none" w:sz="0" w:space="0" w:color="auto"/>
                  </w:divBdr>
                </w:div>
                <w:div w:id="80836947">
                  <w:marLeft w:val="0"/>
                  <w:marRight w:val="0"/>
                  <w:marTop w:val="0"/>
                  <w:marBottom w:val="173"/>
                  <w:divBdr>
                    <w:top w:val="none" w:sz="0" w:space="0" w:color="auto"/>
                    <w:left w:val="none" w:sz="0" w:space="0" w:color="auto"/>
                    <w:bottom w:val="none" w:sz="0" w:space="0" w:color="auto"/>
                    <w:right w:val="none" w:sz="0" w:space="0" w:color="auto"/>
                  </w:divBdr>
                </w:div>
                <w:div w:id="245962250">
                  <w:marLeft w:val="0"/>
                  <w:marRight w:val="0"/>
                  <w:marTop w:val="0"/>
                  <w:marBottom w:val="173"/>
                  <w:divBdr>
                    <w:top w:val="none" w:sz="0" w:space="0" w:color="auto"/>
                    <w:left w:val="none" w:sz="0" w:space="0" w:color="auto"/>
                    <w:bottom w:val="none" w:sz="0" w:space="0" w:color="auto"/>
                    <w:right w:val="none" w:sz="0" w:space="0" w:color="auto"/>
                  </w:divBdr>
                </w:div>
                <w:div w:id="197204918">
                  <w:marLeft w:val="0"/>
                  <w:marRight w:val="0"/>
                  <w:marTop w:val="0"/>
                  <w:marBottom w:val="173"/>
                  <w:divBdr>
                    <w:top w:val="none" w:sz="0" w:space="0" w:color="auto"/>
                    <w:left w:val="none" w:sz="0" w:space="0" w:color="auto"/>
                    <w:bottom w:val="none" w:sz="0" w:space="0" w:color="auto"/>
                    <w:right w:val="none" w:sz="0" w:space="0" w:color="auto"/>
                  </w:divBdr>
                </w:div>
                <w:div w:id="526871366">
                  <w:marLeft w:val="0"/>
                  <w:marRight w:val="0"/>
                  <w:marTop w:val="0"/>
                  <w:marBottom w:val="173"/>
                  <w:divBdr>
                    <w:top w:val="none" w:sz="0" w:space="0" w:color="auto"/>
                    <w:left w:val="none" w:sz="0" w:space="0" w:color="auto"/>
                    <w:bottom w:val="none" w:sz="0" w:space="0" w:color="auto"/>
                    <w:right w:val="none" w:sz="0" w:space="0" w:color="auto"/>
                  </w:divBdr>
                </w:div>
                <w:div w:id="1920092730">
                  <w:marLeft w:val="0"/>
                  <w:marRight w:val="0"/>
                  <w:marTop w:val="0"/>
                  <w:marBottom w:val="173"/>
                  <w:divBdr>
                    <w:top w:val="none" w:sz="0" w:space="0" w:color="auto"/>
                    <w:left w:val="none" w:sz="0" w:space="0" w:color="auto"/>
                    <w:bottom w:val="none" w:sz="0" w:space="0" w:color="auto"/>
                    <w:right w:val="none" w:sz="0" w:space="0" w:color="auto"/>
                  </w:divBdr>
                </w:div>
                <w:div w:id="546573906">
                  <w:marLeft w:val="0"/>
                  <w:marRight w:val="0"/>
                  <w:marTop w:val="0"/>
                  <w:marBottom w:val="173"/>
                  <w:divBdr>
                    <w:top w:val="none" w:sz="0" w:space="0" w:color="auto"/>
                    <w:left w:val="none" w:sz="0" w:space="0" w:color="auto"/>
                    <w:bottom w:val="none" w:sz="0" w:space="0" w:color="auto"/>
                    <w:right w:val="none" w:sz="0" w:space="0" w:color="auto"/>
                  </w:divBdr>
                </w:div>
                <w:div w:id="2029520148">
                  <w:marLeft w:val="0"/>
                  <w:marRight w:val="0"/>
                  <w:marTop w:val="0"/>
                  <w:marBottom w:val="173"/>
                  <w:divBdr>
                    <w:top w:val="none" w:sz="0" w:space="0" w:color="auto"/>
                    <w:left w:val="none" w:sz="0" w:space="0" w:color="auto"/>
                    <w:bottom w:val="none" w:sz="0" w:space="0" w:color="auto"/>
                    <w:right w:val="none" w:sz="0" w:space="0" w:color="auto"/>
                  </w:divBdr>
                </w:div>
                <w:div w:id="1361515176">
                  <w:marLeft w:val="0"/>
                  <w:marRight w:val="0"/>
                  <w:marTop w:val="0"/>
                  <w:marBottom w:val="173"/>
                  <w:divBdr>
                    <w:top w:val="none" w:sz="0" w:space="0" w:color="auto"/>
                    <w:left w:val="none" w:sz="0" w:space="0" w:color="auto"/>
                    <w:bottom w:val="none" w:sz="0" w:space="0" w:color="auto"/>
                    <w:right w:val="none" w:sz="0" w:space="0" w:color="auto"/>
                  </w:divBdr>
                </w:div>
                <w:div w:id="1094059804">
                  <w:marLeft w:val="0"/>
                  <w:marRight w:val="0"/>
                  <w:marTop w:val="0"/>
                  <w:marBottom w:val="173"/>
                  <w:divBdr>
                    <w:top w:val="none" w:sz="0" w:space="0" w:color="auto"/>
                    <w:left w:val="none" w:sz="0" w:space="0" w:color="auto"/>
                    <w:bottom w:val="none" w:sz="0" w:space="0" w:color="auto"/>
                    <w:right w:val="none" w:sz="0" w:space="0" w:color="auto"/>
                  </w:divBdr>
                </w:div>
                <w:div w:id="1442921046">
                  <w:marLeft w:val="0"/>
                  <w:marRight w:val="0"/>
                  <w:marTop w:val="0"/>
                  <w:marBottom w:val="173"/>
                  <w:divBdr>
                    <w:top w:val="none" w:sz="0" w:space="0" w:color="auto"/>
                    <w:left w:val="none" w:sz="0" w:space="0" w:color="auto"/>
                    <w:bottom w:val="none" w:sz="0" w:space="0" w:color="auto"/>
                    <w:right w:val="none" w:sz="0" w:space="0" w:color="auto"/>
                  </w:divBdr>
                </w:div>
                <w:div w:id="483934890">
                  <w:marLeft w:val="0"/>
                  <w:marRight w:val="0"/>
                  <w:marTop w:val="0"/>
                  <w:marBottom w:val="173"/>
                  <w:divBdr>
                    <w:top w:val="none" w:sz="0" w:space="0" w:color="auto"/>
                    <w:left w:val="none" w:sz="0" w:space="0" w:color="auto"/>
                    <w:bottom w:val="none" w:sz="0" w:space="0" w:color="auto"/>
                    <w:right w:val="none" w:sz="0" w:space="0" w:color="auto"/>
                  </w:divBdr>
                </w:div>
                <w:div w:id="524291125">
                  <w:marLeft w:val="0"/>
                  <w:marRight w:val="0"/>
                  <w:marTop w:val="0"/>
                  <w:marBottom w:val="173"/>
                  <w:divBdr>
                    <w:top w:val="none" w:sz="0" w:space="0" w:color="auto"/>
                    <w:left w:val="none" w:sz="0" w:space="0" w:color="auto"/>
                    <w:bottom w:val="none" w:sz="0" w:space="0" w:color="auto"/>
                    <w:right w:val="none" w:sz="0" w:space="0" w:color="auto"/>
                  </w:divBdr>
                </w:div>
                <w:div w:id="1343170451">
                  <w:marLeft w:val="0"/>
                  <w:marRight w:val="0"/>
                  <w:marTop w:val="0"/>
                  <w:marBottom w:val="173"/>
                  <w:divBdr>
                    <w:top w:val="none" w:sz="0" w:space="0" w:color="auto"/>
                    <w:left w:val="none" w:sz="0" w:space="0" w:color="auto"/>
                    <w:bottom w:val="none" w:sz="0" w:space="0" w:color="auto"/>
                    <w:right w:val="none" w:sz="0" w:space="0" w:color="auto"/>
                  </w:divBdr>
                </w:div>
                <w:div w:id="892734537">
                  <w:marLeft w:val="0"/>
                  <w:marRight w:val="0"/>
                  <w:marTop w:val="0"/>
                  <w:marBottom w:val="173"/>
                  <w:divBdr>
                    <w:top w:val="none" w:sz="0" w:space="0" w:color="auto"/>
                    <w:left w:val="none" w:sz="0" w:space="0" w:color="auto"/>
                    <w:bottom w:val="none" w:sz="0" w:space="0" w:color="auto"/>
                    <w:right w:val="none" w:sz="0" w:space="0" w:color="auto"/>
                  </w:divBdr>
                </w:div>
                <w:div w:id="1758357172">
                  <w:marLeft w:val="0"/>
                  <w:marRight w:val="0"/>
                  <w:marTop w:val="0"/>
                  <w:marBottom w:val="173"/>
                  <w:divBdr>
                    <w:top w:val="none" w:sz="0" w:space="0" w:color="auto"/>
                    <w:left w:val="none" w:sz="0" w:space="0" w:color="auto"/>
                    <w:bottom w:val="none" w:sz="0" w:space="0" w:color="auto"/>
                    <w:right w:val="none" w:sz="0" w:space="0" w:color="auto"/>
                  </w:divBdr>
                </w:div>
                <w:div w:id="765658827">
                  <w:marLeft w:val="0"/>
                  <w:marRight w:val="0"/>
                  <w:marTop w:val="0"/>
                  <w:marBottom w:val="173"/>
                  <w:divBdr>
                    <w:top w:val="none" w:sz="0" w:space="0" w:color="auto"/>
                    <w:left w:val="none" w:sz="0" w:space="0" w:color="auto"/>
                    <w:bottom w:val="none" w:sz="0" w:space="0" w:color="auto"/>
                    <w:right w:val="none" w:sz="0" w:space="0" w:color="auto"/>
                  </w:divBdr>
                </w:div>
                <w:div w:id="706831697">
                  <w:marLeft w:val="0"/>
                  <w:marRight w:val="0"/>
                  <w:marTop w:val="0"/>
                  <w:marBottom w:val="173"/>
                  <w:divBdr>
                    <w:top w:val="none" w:sz="0" w:space="0" w:color="auto"/>
                    <w:left w:val="none" w:sz="0" w:space="0" w:color="auto"/>
                    <w:bottom w:val="none" w:sz="0" w:space="0" w:color="auto"/>
                    <w:right w:val="none" w:sz="0" w:space="0" w:color="auto"/>
                  </w:divBdr>
                </w:div>
                <w:div w:id="79177942">
                  <w:marLeft w:val="0"/>
                  <w:marRight w:val="0"/>
                  <w:marTop w:val="0"/>
                  <w:marBottom w:val="173"/>
                  <w:divBdr>
                    <w:top w:val="none" w:sz="0" w:space="0" w:color="auto"/>
                    <w:left w:val="none" w:sz="0" w:space="0" w:color="auto"/>
                    <w:bottom w:val="none" w:sz="0" w:space="0" w:color="auto"/>
                    <w:right w:val="none" w:sz="0" w:space="0" w:color="auto"/>
                  </w:divBdr>
                </w:div>
                <w:div w:id="459760758">
                  <w:marLeft w:val="0"/>
                  <w:marRight w:val="0"/>
                  <w:marTop w:val="0"/>
                  <w:marBottom w:val="173"/>
                  <w:divBdr>
                    <w:top w:val="none" w:sz="0" w:space="0" w:color="auto"/>
                    <w:left w:val="none" w:sz="0" w:space="0" w:color="auto"/>
                    <w:bottom w:val="none" w:sz="0" w:space="0" w:color="auto"/>
                    <w:right w:val="none" w:sz="0" w:space="0" w:color="auto"/>
                  </w:divBdr>
                </w:div>
                <w:div w:id="397628731">
                  <w:marLeft w:val="0"/>
                  <w:marRight w:val="0"/>
                  <w:marTop w:val="0"/>
                  <w:marBottom w:val="173"/>
                  <w:divBdr>
                    <w:top w:val="none" w:sz="0" w:space="0" w:color="auto"/>
                    <w:left w:val="none" w:sz="0" w:space="0" w:color="auto"/>
                    <w:bottom w:val="none" w:sz="0" w:space="0" w:color="auto"/>
                    <w:right w:val="none" w:sz="0" w:space="0" w:color="auto"/>
                  </w:divBdr>
                </w:div>
                <w:div w:id="1626235240">
                  <w:marLeft w:val="0"/>
                  <w:marRight w:val="0"/>
                  <w:marTop w:val="0"/>
                  <w:marBottom w:val="173"/>
                  <w:divBdr>
                    <w:top w:val="none" w:sz="0" w:space="0" w:color="auto"/>
                    <w:left w:val="none" w:sz="0" w:space="0" w:color="auto"/>
                    <w:bottom w:val="none" w:sz="0" w:space="0" w:color="auto"/>
                    <w:right w:val="none" w:sz="0" w:space="0" w:color="auto"/>
                  </w:divBdr>
                </w:div>
                <w:div w:id="2030715251">
                  <w:marLeft w:val="0"/>
                  <w:marRight w:val="0"/>
                  <w:marTop w:val="0"/>
                  <w:marBottom w:val="173"/>
                  <w:divBdr>
                    <w:top w:val="none" w:sz="0" w:space="0" w:color="auto"/>
                    <w:left w:val="none" w:sz="0" w:space="0" w:color="auto"/>
                    <w:bottom w:val="none" w:sz="0" w:space="0" w:color="auto"/>
                    <w:right w:val="none" w:sz="0" w:space="0" w:color="auto"/>
                  </w:divBdr>
                </w:div>
                <w:div w:id="113252028">
                  <w:marLeft w:val="0"/>
                  <w:marRight w:val="0"/>
                  <w:marTop w:val="0"/>
                  <w:marBottom w:val="173"/>
                  <w:divBdr>
                    <w:top w:val="none" w:sz="0" w:space="0" w:color="auto"/>
                    <w:left w:val="none" w:sz="0" w:space="0" w:color="auto"/>
                    <w:bottom w:val="none" w:sz="0" w:space="0" w:color="auto"/>
                    <w:right w:val="none" w:sz="0" w:space="0" w:color="auto"/>
                  </w:divBdr>
                </w:div>
                <w:div w:id="1185709277">
                  <w:marLeft w:val="0"/>
                  <w:marRight w:val="0"/>
                  <w:marTop w:val="0"/>
                  <w:marBottom w:val="173"/>
                  <w:divBdr>
                    <w:top w:val="none" w:sz="0" w:space="0" w:color="auto"/>
                    <w:left w:val="none" w:sz="0" w:space="0" w:color="auto"/>
                    <w:bottom w:val="none" w:sz="0" w:space="0" w:color="auto"/>
                    <w:right w:val="none" w:sz="0" w:space="0" w:color="auto"/>
                  </w:divBdr>
                </w:div>
                <w:div w:id="1620867798">
                  <w:marLeft w:val="0"/>
                  <w:marRight w:val="0"/>
                  <w:marTop w:val="0"/>
                  <w:marBottom w:val="173"/>
                  <w:divBdr>
                    <w:top w:val="none" w:sz="0" w:space="0" w:color="auto"/>
                    <w:left w:val="none" w:sz="0" w:space="0" w:color="auto"/>
                    <w:bottom w:val="none" w:sz="0" w:space="0" w:color="auto"/>
                    <w:right w:val="none" w:sz="0" w:space="0" w:color="auto"/>
                  </w:divBdr>
                </w:div>
                <w:div w:id="181827034">
                  <w:marLeft w:val="0"/>
                  <w:marRight w:val="0"/>
                  <w:marTop w:val="0"/>
                  <w:marBottom w:val="173"/>
                  <w:divBdr>
                    <w:top w:val="none" w:sz="0" w:space="0" w:color="auto"/>
                    <w:left w:val="none" w:sz="0" w:space="0" w:color="auto"/>
                    <w:bottom w:val="none" w:sz="0" w:space="0" w:color="auto"/>
                    <w:right w:val="none" w:sz="0" w:space="0" w:color="auto"/>
                  </w:divBdr>
                </w:div>
                <w:div w:id="1669940355">
                  <w:marLeft w:val="0"/>
                  <w:marRight w:val="0"/>
                  <w:marTop w:val="0"/>
                  <w:marBottom w:val="173"/>
                  <w:divBdr>
                    <w:top w:val="none" w:sz="0" w:space="0" w:color="auto"/>
                    <w:left w:val="none" w:sz="0" w:space="0" w:color="auto"/>
                    <w:bottom w:val="none" w:sz="0" w:space="0" w:color="auto"/>
                    <w:right w:val="none" w:sz="0" w:space="0" w:color="auto"/>
                  </w:divBdr>
                </w:div>
                <w:div w:id="1670715380">
                  <w:marLeft w:val="0"/>
                  <w:marRight w:val="0"/>
                  <w:marTop w:val="0"/>
                  <w:marBottom w:val="173"/>
                  <w:divBdr>
                    <w:top w:val="none" w:sz="0" w:space="0" w:color="auto"/>
                    <w:left w:val="none" w:sz="0" w:space="0" w:color="auto"/>
                    <w:bottom w:val="none" w:sz="0" w:space="0" w:color="auto"/>
                    <w:right w:val="none" w:sz="0" w:space="0" w:color="auto"/>
                  </w:divBdr>
                </w:div>
                <w:div w:id="1938514031">
                  <w:marLeft w:val="0"/>
                  <w:marRight w:val="0"/>
                  <w:marTop w:val="0"/>
                  <w:marBottom w:val="173"/>
                  <w:divBdr>
                    <w:top w:val="none" w:sz="0" w:space="0" w:color="auto"/>
                    <w:left w:val="none" w:sz="0" w:space="0" w:color="auto"/>
                    <w:bottom w:val="none" w:sz="0" w:space="0" w:color="auto"/>
                    <w:right w:val="none" w:sz="0" w:space="0" w:color="auto"/>
                  </w:divBdr>
                </w:div>
                <w:div w:id="771052071">
                  <w:marLeft w:val="0"/>
                  <w:marRight w:val="0"/>
                  <w:marTop w:val="0"/>
                  <w:marBottom w:val="173"/>
                  <w:divBdr>
                    <w:top w:val="none" w:sz="0" w:space="0" w:color="auto"/>
                    <w:left w:val="none" w:sz="0" w:space="0" w:color="auto"/>
                    <w:bottom w:val="none" w:sz="0" w:space="0" w:color="auto"/>
                    <w:right w:val="none" w:sz="0" w:space="0" w:color="auto"/>
                  </w:divBdr>
                </w:div>
                <w:div w:id="1351182289">
                  <w:marLeft w:val="0"/>
                  <w:marRight w:val="0"/>
                  <w:marTop w:val="0"/>
                  <w:marBottom w:val="173"/>
                  <w:divBdr>
                    <w:top w:val="none" w:sz="0" w:space="0" w:color="auto"/>
                    <w:left w:val="none" w:sz="0" w:space="0" w:color="auto"/>
                    <w:bottom w:val="none" w:sz="0" w:space="0" w:color="auto"/>
                    <w:right w:val="none" w:sz="0" w:space="0" w:color="auto"/>
                  </w:divBdr>
                </w:div>
                <w:div w:id="1753772320">
                  <w:marLeft w:val="0"/>
                  <w:marRight w:val="0"/>
                  <w:marTop w:val="0"/>
                  <w:marBottom w:val="173"/>
                  <w:divBdr>
                    <w:top w:val="none" w:sz="0" w:space="0" w:color="auto"/>
                    <w:left w:val="none" w:sz="0" w:space="0" w:color="auto"/>
                    <w:bottom w:val="none" w:sz="0" w:space="0" w:color="auto"/>
                    <w:right w:val="none" w:sz="0" w:space="0" w:color="auto"/>
                  </w:divBdr>
                </w:div>
                <w:div w:id="330572634">
                  <w:marLeft w:val="0"/>
                  <w:marRight w:val="0"/>
                  <w:marTop w:val="0"/>
                  <w:marBottom w:val="173"/>
                  <w:divBdr>
                    <w:top w:val="none" w:sz="0" w:space="0" w:color="auto"/>
                    <w:left w:val="none" w:sz="0" w:space="0" w:color="auto"/>
                    <w:bottom w:val="none" w:sz="0" w:space="0" w:color="auto"/>
                    <w:right w:val="none" w:sz="0" w:space="0" w:color="auto"/>
                  </w:divBdr>
                </w:div>
                <w:div w:id="1406028968">
                  <w:marLeft w:val="0"/>
                  <w:marRight w:val="0"/>
                  <w:marTop w:val="0"/>
                  <w:marBottom w:val="173"/>
                  <w:divBdr>
                    <w:top w:val="none" w:sz="0" w:space="0" w:color="auto"/>
                    <w:left w:val="none" w:sz="0" w:space="0" w:color="auto"/>
                    <w:bottom w:val="none" w:sz="0" w:space="0" w:color="auto"/>
                    <w:right w:val="none" w:sz="0" w:space="0" w:color="auto"/>
                  </w:divBdr>
                </w:div>
                <w:div w:id="1907298446">
                  <w:marLeft w:val="0"/>
                  <w:marRight w:val="0"/>
                  <w:marTop w:val="0"/>
                  <w:marBottom w:val="173"/>
                  <w:divBdr>
                    <w:top w:val="none" w:sz="0" w:space="0" w:color="auto"/>
                    <w:left w:val="none" w:sz="0" w:space="0" w:color="auto"/>
                    <w:bottom w:val="none" w:sz="0" w:space="0" w:color="auto"/>
                    <w:right w:val="none" w:sz="0" w:space="0" w:color="auto"/>
                  </w:divBdr>
                </w:div>
                <w:div w:id="341665413">
                  <w:marLeft w:val="0"/>
                  <w:marRight w:val="0"/>
                  <w:marTop w:val="0"/>
                  <w:marBottom w:val="173"/>
                  <w:divBdr>
                    <w:top w:val="none" w:sz="0" w:space="0" w:color="auto"/>
                    <w:left w:val="none" w:sz="0" w:space="0" w:color="auto"/>
                    <w:bottom w:val="none" w:sz="0" w:space="0" w:color="auto"/>
                    <w:right w:val="none" w:sz="0" w:space="0" w:color="auto"/>
                  </w:divBdr>
                </w:div>
                <w:div w:id="560016861">
                  <w:marLeft w:val="0"/>
                  <w:marRight w:val="0"/>
                  <w:marTop w:val="0"/>
                  <w:marBottom w:val="173"/>
                  <w:divBdr>
                    <w:top w:val="none" w:sz="0" w:space="0" w:color="auto"/>
                    <w:left w:val="none" w:sz="0" w:space="0" w:color="auto"/>
                    <w:bottom w:val="none" w:sz="0" w:space="0" w:color="auto"/>
                    <w:right w:val="none" w:sz="0" w:space="0" w:color="auto"/>
                  </w:divBdr>
                </w:div>
                <w:div w:id="514269889">
                  <w:marLeft w:val="0"/>
                  <w:marRight w:val="0"/>
                  <w:marTop w:val="0"/>
                  <w:marBottom w:val="173"/>
                  <w:divBdr>
                    <w:top w:val="none" w:sz="0" w:space="0" w:color="auto"/>
                    <w:left w:val="none" w:sz="0" w:space="0" w:color="auto"/>
                    <w:bottom w:val="none" w:sz="0" w:space="0" w:color="auto"/>
                    <w:right w:val="none" w:sz="0" w:space="0" w:color="auto"/>
                  </w:divBdr>
                </w:div>
                <w:div w:id="1683702097">
                  <w:marLeft w:val="0"/>
                  <w:marRight w:val="0"/>
                  <w:marTop w:val="0"/>
                  <w:marBottom w:val="173"/>
                  <w:divBdr>
                    <w:top w:val="none" w:sz="0" w:space="0" w:color="auto"/>
                    <w:left w:val="none" w:sz="0" w:space="0" w:color="auto"/>
                    <w:bottom w:val="none" w:sz="0" w:space="0" w:color="auto"/>
                    <w:right w:val="none" w:sz="0" w:space="0" w:color="auto"/>
                  </w:divBdr>
                </w:div>
                <w:div w:id="1438676295">
                  <w:marLeft w:val="0"/>
                  <w:marRight w:val="0"/>
                  <w:marTop w:val="0"/>
                  <w:marBottom w:val="173"/>
                  <w:divBdr>
                    <w:top w:val="none" w:sz="0" w:space="0" w:color="auto"/>
                    <w:left w:val="none" w:sz="0" w:space="0" w:color="auto"/>
                    <w:bottom w:val="none" w:sz="0" w:space="0" w:color="auto"/>
                    <w:right w:val="none" w:sz="0" w:space="0" w:color="auto"/>
                  </w:divBdr>
                </w:div>
                <w:div w:id="1621952587">
                  <w:marLeft w:val="0"/>
                  <w:marRight w:val="0"/>
                  <w:marTop w:val="0"/>
                  <w:marBottom w:val="173"/>
                  <w:divBdr>
                    <w:top w:val="none" w:sz="0" w:space="0" w:color="auto"/>
                    <w:left w:val="none" w:sz="0" w:space="0" w:color="auto"/>
                    <w:bottom w:val="none" w:sz="0" w:space="0" w:color="auto"/>
                    <w:right w:val="none" w:sz="0" w:space="0" w:color="auto"/>
                  </w:divBdr>
                </w:div>
                <w:div w:id="541406123">
                  <w:marLeft w:val="0"/>
                  <w:marRight w:val="0"/>
                  <w:marTop w:val="0"/>
                  <w:marBottom w:val="173"/>
                  <w:divBdr>
                    <w:top w:val="none" w:sz="0" w:space="0" w:color="auto"/>
                    <w:left w:val="none" w:sz="0" w:space="0" w:color="auto"/>
                    <w:bottom w:val="none" w:sz="0" w:space="0" w:color="auto"/>
                    <w:right w:val="none" w:sz="0" w:space="0" w:color="auto"/>
                  </w:divBdr>
                </w:div>
                <w:div w:id="893929355">
                  <w:marLeft w:val="0"/>
                  <w:marRight w:val="0"/>
                  <w:marTop w:val="0"/>
                  <w:marBottom w:val="173"/>
                  <w:divBdr>
                    <w:top w:val="none" w:sz="0" w:space="0" w:color="auto"/>
                    <w:left w:val="none" w:sz="0" w:space="0" w:color="auto"/>
                    <w:bottom w:val="none" w:sz="0" w:space="0" w:color="auto"/>
                    <w:right w:val="none" w:sz="0" w:space="0" w:color="auto"/>
                  </w:divBdr>
                </w:div>
                <w:div w:id="835851408">
                  <w:marLeft w:val="0"/>
                  <w:marRight w:val="0"/>
                  <w:marTop w:val="0"/>
                  <w:marBottom w:val="173"/>
                  <w:divBdr>
                    <w:top w:val="none" w:sz="0" w:space="0" w:color="auto"/>
                    <w:left w:val="none" w:sz="0" w:space="0" w:color="auto"/>
                    <w:bottom w:val="none" w:sz="0" w:space="0" w:color="auto"/>
                    <w:right w:val="none" w:sz="0" w:space="0" w:color="auto"/>
                  </w:divBdr>
                </w:div>
                <w:div w:id="1782215238">
                  <w:marLeft w:val="0"/>
                  <w:marRight w:val="0"/>
                  <w:marTop w:val="0"/>
                  <w:marBottom w:val="173"/>
                  <w:divBdr>
                    <w:top w:val="none" w:sz="0" w:space="0" w:color="auto"/>
                    <w:left w:val="none" w:sz="0" w:space="0" w:color="auto"/>
                    <w:bottom w:val="none" w:sz="0" w:space="0" w:color="auto"/>
                    <w:right w:val="none" w:sz="0" w:space="0" w:color="auto"/>
                  </w:divBdr>
                </w:div>
                <w:div w:id="340468972">
                  <w:marLeft w:val="0"/>
                  <w:marRight w:val="0"/>
                  <w:marTop w:val="0"/>
                  <w:marBottom w:val="173"/>
                  <w:divBdr>
                    <w:top w:val="none" w:sz="0" w:space="0" w:color="auto"/>
                    <w:left w:val="none" w:sz="0" w:space="0" w:color="auto"/>
                    <w:bottom w:val="none" w:sz="0" w:space="0" w:color="auto"/>
                    <w:right w:val="none" w:sz="0" w:space="0" w:color="auto"/>
                  </w:divBdr>
                </w:div>
                <w:div w:id="93332589">
                  <w:marLeft w:val="0"/>
                  <w:marRight w:val="0"/>
                  <w:marTop w:val="0"/>
                  <w:marBottom w:val="173"/>
                  <w:divBdr>
                    <w:top w:val="none" w:sz="0" w:space="0" w:color="auto"/>
                    <w:left w:val="none" w:sz="0" w:space="0" w:color="auto"/>
                    <w:bottom w:val="none" w:sz="0" w:space="0" w:color="auto"/>
                    <w:right w:val="none" w:sz="0" w:space="0" w:color="auto"/>
                  </w:divBdr>
                </w:div>
                <w:div w:id="65543418">
                  <w:marLeft w:val="0"/>
                  <w:marRight w:val="0"/>
                  <w:marTop w:val="0"/>
                  <w:marBottom w:val="173"/>
                  <w:divBdr>
                    <w:top w:val="none" w:sz="0" w:space="0" w:color="auto"/>
                    <w:left w:val="none" w:sz="0" w:space="0" w:color="auto"/>
                    <w:bottom w:val="none" w:sz="0" w:space="0" w:color="auto"/>
                    <w:right w:val="none" w:sz="0" w:space="0" w:color="auto"/>
                  </w:divBdr>
                </w:div>
                <w:div w:id="1159157906">
                  <w:marLeft w:val="0"/>
                  <w:marRight w:val="0"/>
                  <w:marTop w:val="0"/>
                  <w:marBottom w:val="173"/>
                  <w:divBdr>
                    <w:top w:val="none" w:sz="0" w:space="0" w:color="auto"/>
                    <w:left w:val="none" w:sz="0" w:space="0" w:color="auto"/>
                    <w:bottom w:val="none" w:sz="0" w:space="0" w:color="auto"/>
                    <w:right w:val="none" w:sz="0" w:space="0" w:color="auto"/>
                  </w:divBdr>
                </w:div>
                <w:div w:id="110101055">
                  <w:marLeft w:val="0"/>
                  <w:marRight w:val="0"/>
                  <w:marTop w:val="0"/>
                  <w:marBottom w:val="173"/>
                  <w:divBdr>
                    <w:top w:val="none" w:sz="0" w:space="0" w:color="auto"/>
                    <w:left w:val="none" w:sz="0" w:space="0" w:color="auto"/>
                    <w:bottom w:val="none" w:sz="0" w:space="0" w:color="auto"/>
                    <w:right w:val="none" w:sz="0" w:space="0" w:color="auto"/>
                  </w:divBdr>
                </w:div>
                <w:div w:id="913776633">
                  <w:marLeft w:val="0"/>
                  <w:marRight w:val="0"/>
                  <w:marTop w:val="0"/>
                  <w:marBottom w:val="173"/>
                  <w:divBdr>
                    <w:top w:val="none" w:sz="0" w:space="0" w:color="auto"/>
                    <w:left w:val="none" w:sz="0" w:space="0" w:color="auto"/>
                    <w:bottom w:val="none" w:sz="0" w:space="0" w:color="auto"/>
                    <w:right w:val="none" w:sz="0" w:space="0" w:color="auto"/>
                  </w:divBdr>
                </w:div>
                <w:div w:id="850609999">
                  <w:marLeft w:val="0"/>
                  <w:marRight w:val="0"/>
                  <w:marTop w:val="0"/>
                  <w:marBottom w:val="173"/>
                  <w:divBdr>
                    <w:top w:val="none" w:sz="0" w:space="0" w:color="auto"/>
                    <w:left w:val="none" w:sz="0" w:space="0" w:color="auto"/>
                    <w:bottom w:val="none" w:sz="0" w:space="0" w:color="auto"/>
                    <w:right w:val="none" w:sz="0" w:space="0" w:color="auto"/>
                  </w:divBdr>
                </w:div>
                <w:div w:id="1337657526">
                  <w:marLeft w:val="0"/>
                  <w:marRight w:val="0"/>
                  <w:marTop w:val="0"/>
                  <w:marBottom w:val="173"/>
                  <w:divBdr>
                    <w:top w:val="none" w:sz="0" w:space="0" w:color="auto"/>
                    <w:left w:val="none" w:sz="0" w:space="0" w:color="auto"/>
                    <w:bottom w:val="none" w:sz="0" w:space="0" w:color="auto"/>
                    <w:right w:val="none" w:sz="0" w:space="0" w:color="auto"/>
                  </w:divBdr>
                </w:div>
                <w:div w:id="828206555">
                  <w:marLeft w:val="0"/>
                  <w:marRight w:val="0"/>
                  <w:marTop w:val="0"/>
                  <w:marBottom w:val="173"/>
                  <w:divBdr>
                    <w:top w:val="none" w:sz="0" w:space="0" w:color="auto"/>
                    <w:left w:val="none" w:sz="0" w:space="0" w:color="auto"/>
                    <w:bottom w:val="none" w:sz="0" w:space="0" w:color="auto"/>
                    <w:right w:val="none" w:sz="0" w:space="0" w:color="auto"/>
                  </w:divBdr>
                </w:div>
                <w:div w:id="311373467">
                  <w:marLeft w:val="0"/>
                  <w:marRight w:val="0"/>
                  <w:marTop w:val="0"/>
                  <w:marBottom w:val="173"/>
                  <w:divBdr>
                    <w:top w:val="none" w:sz="0" w:space="0" w:color="auto"/>
                    <w:left w:val="none" w:sz="0" w:space="0" w:color="auto"/>
                    <w:bottom w:val="none" w:sz="0" w:space="0" w:color="auto"/>
                    <w:right w:val="none" w:sz="0" w:space="0" w:color="auto"/>
                  </w:divBdr>
                </w:div>
                <w:div w:id="156269968">
                  <w:marLeft w:val="0"/>
                  <w:marRight w:val="0"/>
                  <w:marTop w:val="0"/>
                  <w:marBottom w:val="173"/>
                  <w:divBdr>
                    <w:top w:val="none" w:sz="0" w:space="0" w:color="auto"/>
                    <w:left w:val="none" w:sz="0" w:space="0" w:color="auto"/>
                    <w:bottom w:val="none" w:sz="0" w:space="0" w:color="auto"/>
                    <w:right w:val="none" w:sz="0" w:space="0" w:color="auto"/>
                  </w:divBdr>
                </w:div>
                <w:div w:id="1019770860">
                  <w:marLeft w:val="0"/>
                  <w:marRight w:val="0"/>
                  <w:marTop w:val="0"/>
                  <w:marBottom w:val="173"/>
                  <w:divBdr>
                    <w:top w:val="none" w:sz="0" w:space="0" w:color="auto"/>
                    <w:left w:val="none" w:sz="0" w:space="0" w:color="auto"/>
                    <w:bottom w:val="none" w:sz="0" w:space="0" w:color="auto"/>
                    <w:right w:val="none" w:sz="0" w:space="0" w:color="auto"/>
                  </w:divBdr>
                </w:div>
                <w:div w:id="994066743">
                  <w:marLeft w:val="0"/>
                  <w:marRight w:val="0"/>
                  <w:marTop w:val="0"/>
                  <w:marBottom w:val="173"/>
                  <w:divBdr>
                    <w:top w:val="none" w:sz="0" w:space="0" w:color="auto"/>
                    <w:left w:val="none" w:sz="0" w:space="0" w:color="auto"/>
                    <w:bottom w:val="none" w:sz="0" w:space="0" w:color="auto"/>
                    <w:right w:val="none" w:sz="0" w:space="0" w:color="auto"/>
                  </w:divBdr>
                </w:div>
                <w:div w:id="106589179">
                  <w:marLeft w:val="0"/>
                  <w:marRight w:val="0"/>
                  <w:marTop w:val="0"/>
                  <w:marBottom w:val="173"/>
                  <w:divBdr>
                    <w:top w:val="none" w:sz="0" w:space="0" w:color="auto"/>
                    <w:left w:val="none" w:sz="0" w:space="0" w:color="auto"/>
                    <w:bottom w:val="none" w:sz="0" w:space="0" w:color="auto"/>
                    <w:right w:val="none" w:sz="0" w:space="0" w:color="auto"/>
                  </w:divBdr>
                </w:div>
                <w:div w:id="910575297">
                  <w:marLeft w:val="0"/>
                  <w:marRight w:val="0"/>
                  <w:marTop w:val="0"/>
                  <w:marBottom w:val="173"/>
                  <w:divBdr>
                    <w:top w:val="none" w:sz="0" w:space="0" w:color="auto"/>
                    <w:left w:val="none" w:sz="0" w:space="0" w:color="auto"/>
                    <w:bottom w:val="none" w:sz="0" w:space="0" w:color="auto"/>
                    <w:right w:val="none" w:sz="0" w:space="0" w:color="auto"/>
                  </w:divBdr>
                </w:div>
                <w:div w:id="1963683091">
                  <w:marLeft w:val="0"/>
                  <w:marRight w:val="0"/>
                  <w:marTop w:val="0"/>
                  <w:marBottom w:val="173"/>
                  <w:divBdr>
                    <w:top w:val="none" w:sz="0" w:space="0" w:color="auto"/>
                    <w:left w:val="none" w:sz="0" w:space="0" w:color="auto"/>
                    <w:bottom w:val="none" w:sz="0" w:space="0" w:color="auto"/>
                    <w:right w:val="none" w:sz="0" w:space="0" w:color="auto"/>
                  </w:divBdr>
                </w:div>
                <w:div w:id="737172636">
                  <w:marLeft w:val="0"/>
                  <w:marRight w:val="0"/>
                  <w:marTop w:val="0"/>
                  <w:marBottom w:val="173"/>
                  <w:divBdr>
                    <w:top w:val="none" w:sz="0" w:space="0" w:color="auto"/>
                    <w:left w:val="none" w:sz="0" w:space="0" w:color="auto"/>
                    <w:bottom w:val="none" w:sz="0" w:space="0" w:color="auto"/>
                    <w:right w:val="none" w:sz="0" w:space="0" w:color="auto"/>
                  </w:divBdr>
                </w:div>
                <w:div w:id="1944142745">
                  <w:marLeft w:val="0"/>
                  <w:marRight w:val="0"/>
                  <w:marTop w:val="0"/>
                  <w:marBottom w:val="173"/>
                  <w:divBdr>
                    <w:top w:val="none" w:sz="0" w:space="0" w:color="auto"/>
                    <w:left w:val="none" w:sz="0" w:space="0" w:color="auto"/>
                    <w:bottom w:val="none" w:sz="0" w:space="0" w:color="auto"/>
                    <w:right w:val="none" w:sz="0" w:space="0" w:color="auto"/>
                  </w:divBdr>
                </w:div>
                <w:div w:id="1481770901">
                  <w:marLeft w:val="0"/>
                  <w:marRight w:val="0"/>
                  <w:marTop w:val="0"/>
                  <w:marBottom w:val="173"/>
                  <w:divBdr>
                    <w:top w:val="none" w:sz="0" w:space="0" w:color="auto"/>
                    <w:left w:val="none" w:sz="0" w:space="0" w:color="auto"/>
                    <w:bottom w:val="none" w:sz="0" w:space="0" w:color="auto"/>
                    <w:right w:val="none" w:sz="0" w:space="0" w:color="auto"/>
                  </w:divBdr>
                </w:div>
                <w:div w:id="1890847331">
                  <w:marLeft w:val="0"/>
                  <w:marRight w:val="0"/>
                  <w:marTop w:val="0"/>
                  <w:marBottom w:val="173"/>
                  <w:divBdr>
                    <w:top w:val="none" w:sz="0" w:space="0" w:color="auto"/>
                    <w:left w:val="none" w:sz="0" w:space="0" w:color="auto"/>
                    <w:bottom w:val="none" w:sz="0" w:space="0" w:color="auto"/>
                    <w:right w:val="none" w:sz="0" w:space="0" w:color="auto"/>
                  </w:divBdr>
                </w:div>
                <w:div w:id="2132238055">
                  <w:marLeft w:val="0"/>
                  <w:marRight w:val="0"/>
                  <w:marTop w:val="0"/>
                  <w:marBottom w:val="173"/>
                  <w:divBdr>
                    <w:top w:val="none" w:sz="0" w:space="0" w:color="auto"/>
                    <w:left w:val="none" w:sz="0" w:space="0" w:color="auto"/>
                    <w:bottom w:val="none" w:sz="0" w:space="0" w:color="auto"/>
                    <w:right w:val="none" w:sz="0" w:space="0" w:color="auto"/>
                  </w:divBdr>
                </w:div>
                <w:div w:id="1801149629">
                  <w:marLeft w:val="0"/>
                  <w:marRight w:val="0"/>
                  <w:marTop w:val="0"/>
                  <w:marBottom w:val="173"/>
                  <w:divBdr>
                    <w:top w:val="none" w:sz="0" w:space="0" w:color="auto"/>
                    <w:left w:val="none" w:sz="0" w:space="0" w:color="auto"/>
                    <w:bottom w:val="none" w:sz="0" w:space="0" w:color="auto"/>
                    <w:right w:val="none" w:sz="0" w:space="0" w:color="auto"/>
                  </w:divBdr>
                </w:div>
                <w:div w:id="1903368905">
                  <w:marLeft w:val="0"/>
                  <w:marRight w:val="0"/>
                  <w:marTop w:val="0"/>
                  <w:marBottom w:val="173"/>
                  <w:divBdr>
                    <w:top w:val="none" w:sz="0" w:space="0" w:color="auto"/>
                    <w:left w:val="none" w:sz="0" w:space="0" w:color="auto"/>
                    <w:bottom w:val="none" w:sz="0" w:space="0" w:color="auto"/>
                    <w:right w:val="none" w:sz="0" w:space="0" w:color="auto"/>
                  </w:divBdr>
                </w:div>
                <w:div w:id="589242881">
                  <w:marLeft w:val="0"/>
                  <w:marRight w:val="0"/>
                  <w:marTop w:val="0"/>
                  <w:marBottom w:val="173"/>
                  <w:divBdr>
                    <w:top w:val="none" w:sz="0" w:space="0" w:color="auto"/>
                    <w:left w:val="none" w:sz="0" w:space="0" w:color="auto"/>
                    <w:bottom w:val="none" w:sz="0" w:space="0" w:color="auto"/>
                    <w:right w:val="none" w:sz="0" w:space="0" w:color="auto"/>
                  </w:divBdr>
                </w:div>
                <w:div w:id="426079810">
                  <w:marLeft w:val="0"/>
                  <w:marRight w:val="0"/>
                  <w:marTop w:val="0"/>
                  <w:marBottom w:val="173"/>
                  <w:divBdr>
                    <w:top w:val="none" w:sz="0" w:space="0" w:color="auto"/>
                    <w:left w:val="none" w:sz="0" w:space="0" w:color="auto"/>
                    <w:bottom w:val="none" w:sz="0" w:space="0" w:color="auto"/>
                    <w:right w:val="none" w:sz="0" w:space="0" w:color="auto"/>
                  </w:divBdr>
                </w:div>
                <w:div w:id="1628002792">
                  <w:marLeft w:val="0"/>
                  <w:marRight w:val="0"/>
                  <w:marTop w:val="0"/>
                  <w:marBottom w:val="173"/>
                  <w:divBdr>
                    <w:top w:val="none" w:sz="0" w:space="0" w:color="auto"/>
                    <w:left w:val="none" w:sz="0" w:space="0" w:color="auto"/>
                    <w:bottom w:val="none" w:sz="0" w:space="0" w:color="auto"/>
                    <w:right w:val="none" w:sz="0" w:space="0" w:color="auto"/>
                  </w:divBdr>
                </w:div>
                <w:div w:id="1145658983">
                  <w:marLeft w:val="0"/>
                  <w:marRight w:val="0"/>
                  <w:marTop w:val="0"/>
                  <w:marBottom w:val="173"/>
                  <w:divBdr>
                    <w:top w:val="none" w:sz="0" w:space="0" w:color="auto"/>
                    <w:left w:val="none" w:sz="0" w:space="0" w:color="auto"/>
                    <w:bottom w:val="none" w:sz="0" w:space="0" w:color="auto"/>
                    <w:right w:val="none" w:sz="0" w:space="0" w:color="auto"/>
                  </w:divBdr>
                </w:div>
                <w:div w:id="739644443">
                  <w:marLeft w:val="0"/>
                  <w:marRight w:val="0"/>
                  <w:marTop w:val="0"/>
                  <w:marBottom w:val="173"/>
                  <w:divBdr>
                    <w:top w:val="none" w:sz="0" w:space="0" w:color="auto"/>
                    <w:left w:val="none" w:sz="0" w:space="0" w:color="auto"/>
                    <w:bottom w:val="none" w:sz="0" w:space="0" w:color="auto"/>
                    <w:right w:val="none" w:sz="0" w:space="0" w:color="auto"/>
                  </w:divBdr>
                </w:div>
                <w:div w:id="1372724392">
                  <w:marLeft w:val="0"/>
                  <w:marRight w:val="0"/>
                  <w:marTop w:val="0"/>
                  <w:marBottom w:val="173"/>
                  <w:divBdr>
                    <w:top w:val="none" w:sz="0" w:space="0" w:color="auto"/>
                    <w:left w:val="none" w:sz="0" w:space="0" w:color="auto"/>
                    <w:bottom w:val="none" w:sz="0" w:space="0" w:color="auto"/>
                    <w:right w:val="none" w:sz="0" w:space="0" w:color="auto"/>
                  </w:divBdr>
                </w:div>
              </w:divsChild>
            </w:div>
          </w:divsChild>
        </w:div>
      </w:divsChild>
    </w:div>
    <w:div w:id="2006781480">
      <w:bodyDiv w:val="1"/>
      <w:marLeft w:val="0"/>
      <w:marRight w:val="0"/>
      <w:marTop w:val="0"/>
      <w:marBottom w:val="0"/>
      <w:divBdr>
        <w:top w:val="none" w:sz="0" w:space="0" w:color="auto"/>
        <w:left w:val="none" w:sz="0" w:space="0" w:color="auto"/>
        <w:bottom w:val="none" w:sz="0" w:space="0" w:color="auto"/>
        <w:right w:val="none" w:sz="0" w:space="0" w:color="auto"/>
      </w:divBdr>
      <w:divsChild>
        <w:div w:id="1628126975">
          <w:marLeft w:val="0"/>
          <w:marRight w:val="0"/>
          <w:marTop w:val="115"/>
          <w:marBottom w:val="115"/>
          <w:divBdr>
            <w:top w:val="none" w:sz="0" w:space="0" w:color="auto"/>
            <w:left w:val="none" w:sz="0" w:space="0" w:color="auto"/>
            <w:bottom w:val="none" w:sz="0" w:space="0" w:color="auto"/>
            <w:right w:val="none" w:sz="0" w:space="0" w:color="auto"/>
          </w:divBdr>
          <w:divsChild>
            <w:div w:id="513885328">
              <w:marLeft w:val="0"/>
              <w:marRight w:val="0"/>
              <w:marTop w:val="100"/>
              <w:marBottom w:val="100"/>
              <w:divBdr>
                <w:top w:val="none" w:sz="0" w:space="0" w:color="auto"/>
                <w:left w:val="none" w:sz="0" w:space="0" w:color="auto"/>
                <w:bottom w:val="none" w:sz="0" w:space="0" w:color="auto"/>
                <w:right w:val="none" w:sz="0" w:space="0" w:color="auto"/>
              </w:divBdr>
              <w:divsChild>
                <w:div w:id="955991696">
                  <w:marLeft w:val="0"/>
                  <w:marRight w:val="0"/>
                  <w:marTop w:val="0"/>
                  <w:marBottom w:val="0"/>
                  <w:divBdr>
                    <w:top w:val="none" w:sz="0" w:space="0" w:color="auto"/>
                    <w:left w:val="none" w:sz="0" w:space="0" w:color="auto"/>
                    <w:bottom w:val="none" w:sz="0" w:space="0" w:color="auto"/>
                    <w:right w:val="none" w:sz="0" w:space="0" w:color="auto"/>
                  </w:divBdr>
                  <w:divsChild>
                    <w:div w:id="6031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065623">
          <w:marLeft w:val="0"/>
          <w:marRight w:val="0"/>
          <w:marTop w:val="0"/>
          <w:marBottom w:val="92"/>
          <w:divBdr>
            <w:top w:val="single" w:sz="4" w:space="0" w:color="auto"/>
            <w:left w:val="single" w:sz="18" w:space="0" w:color="auto"/>
            <w:bottom w:val="single" w:sz="4" w:space="0" w:color="auto"/>
            <w:right w:val="single" w:sz="4" w:space="0" w:color="auto"/>
          </w:divBdr>
          <w:divsChild>
            <w:div w:id="1124496899">
              <w:marLeft w:val="0"/>
              <w:marRight w:val="0"/>
              <w:marTop w:val="0"/>
              <w:marBottom w:val="0"/>
              <w:divBdr>
                <w:top w:val="none" w:sz="0" w:space="0" w:color="auto"/>
                <w:left w:val="none" w:sz="0" w:space="0" w:color="auto"/>
                <w:bottom w:val="none" w:sz="0" w:space="0" w:color="auto"/>
                <w:right w:val="none" w:sz="0" w:space="0" w:color="auto"/>
              </w:divBdr>
              <w:divsChild>
                <w:div w:id="209944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6846">
          <w:marLeft w:val="0"/>
          <w:marRight w:val="0"/>
          <w:marTop w:val="0"/>
          <w:marBottom w:val="92"/>
          <w:divBdr>
            <w:top w:val="single" w:sz="4" w:space="0" w:color="auto"/>
            <w:left w:val="single" w:sz="18" w:space="0" w:color="auto"/>
            <w:bottom w:val="single" w:sz="4" w:space="0" w:color="auto"/>
            <w:right w:val="single" w:sz="4" w:space="0" w:color="auto"/>
          </w:divBdr>
          <w:divsChild>
            <w:div w:id="709379743">
              <w:marLeft w:val="0"/>
              <w:marRight w:val="0"/>
              <w:marTop w:val="0"/>
              <w:marBottom w:val="0"/>
              <w:divBdr>
                <w:top w:val="none" w:sz="0" w:space="0" w:color="auto"/>
                <w:left w:val="none" w:sz="0" w:space="0" w:color="auto"/>
                <w:bottom w:val="none" w:sz="0" w:space="0" w:color="auto"/>
                <w:right w:val="none" w:sz="0" w:space="0" w:color="auto"/>
              </w:divBdr>
              <w:divsChild>
                <w:div w:id="200562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7581">
          <w:marLeft w:val="0"/>
          <w:marRight w:val="0"/>
          <w:marTop w:val="0"/>
          <w:marBottom w:val="92"/>
          <w:divBdr>
            <w:top w:val="single" w:sz="4" w:space="0" w:color="auto"/>
            <w:left w:val="single" w:sz="18" w:space="0" w:color="auto"/>
            <w:bottom w:val="single" w:sz="4" w:space="0" w:color="auto"/>
            <w:right w:val="single" w:sz="4" w:space="0" w:color="auto"/>
          </w:divBdr>
          <w:divsChild>
            <w:div w:id="1267928336">
              <w:marLeft w:val="0"/>
              <w:marRight w:val="0"/>
              <w:marTop w:val="0"/>
              <w:marBottom w:val="0"/>
              <w:divBdr>
                <w:top w:val="none" w:sz="0" w:space="0" w:color="auto"/>
                <w:left w:val="none" w:sz="0" w:space="0" w:color="auto"/>
                <w:bottom w:val="none" w:sz="0" w:space="0" w:color="auto"/>
                <w:right w:val="none" w:sz="0" w:space="0" w:color="auto"/>
              </w:divBdr>
              <w:divsChild>
                <w:div w:id="187480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4718">
          <w:marLeft w:val="0"/>
          <w:marRight w:val="0"/>
          <w:marTop w:val="0"/>
          <w:marBottom w:val="92"/>
          <w:divBdr>
            <w:top w:val="single" w:sz="4" w:space="0" w:color="auto"/>
            <w:left w:val="single" w:sz="18" w:space="0" w:color="auto"/>
            <w:bottom w:val="single" w:sz="4" w:space="0" w:color="auto"/>
            <w:right w:val="single" w:sz="4" w:space="0" w:color="auto"/>
          </w:divBdr>
          <w:divsChild>
            <w:div w:id="367530649">
              <w:marLeft w:val="0"/>
              <w:marRight w:val="0"/>
              <w:marTop w:val="0"/>
              <w:marBottom w:val="0"/>
              <w:divBdr>
                <w:top w:val="none" w:sz="0" w:space="0" w:color="auto"/>
                <w:left w:val="none" w:sz="0" w:space="0" w:color="auto"/>
                <w:bottom w:val="none" w:sz="0" w:space="0" w:color="auto"/>
                <w:right w:val="none" w:sz="0" w:space="0" w:color="auto"/>
              </w:divBdr>
              <w:divsChild>
                <w:div w:id="118917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49096">
          <w:marLeft w:val="0"/>
          <w:marRight w:val="0"/>
          <w:marTop w:val="0"/>
          <w:marBottom w:val="92"/>
          <w:divBdr>
            <w:top w:val="single" w:sz="4" w:space="0" w:color="auto"/>
            <w:left w:val="single" w:sz="18" w:space="0" w:color="auto"/>
            <w:bottom w:val="single" w:sz="4" w:space="0" w:color="auto"/>
            <w:right w:val="single" w:sz="4" w:space="0" w:color="auto"/>
          </w:divBdr>
          <w:divsChild>
            <w:div w:id="610815946">
              <w:marLeft w:val="0"/>
              <w:marRight w:val="0"/>
              <w:marTop w:val="0"/>
              <w:marBottom w:val="0"/>
              <w:divBdr>
                <w:top w:val="none" w:sz="0" w:space="0" w:color="auto"/>
                <w:left w:val="none" w:sz="0" w:space="0" w:color="auto"/>
                <w:bottom w:val="none" w:sz="0" w:space="0" w:color="auto"/>
                <w:right w:val="none" w:sz="0" w:space="0" w:color="auto"/>
              </w:divBdr>
              <w:divsChild>
                <w:div w:id="18705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39755">
          <w:marLeft w:val="0"/>
          <w:marRight w:val="0"/>
          <w:marTop w:val="92"/>
          <w:marBottom w:val="0"/>
          <w:divBdr>
            <w:top w:val="single" w:sz="4" w:space="0" w:color="D5DDC6"/>
            <w:left w:val="single" w:sz="4" w:space="3" w:color="D5DDC6"/>
            <w:bottom w:val="single" w:sz="4" w:space="0" w:color="D5DDC6"/>
            <w:right w:val="single" w:sz="4" w:space="0" w:color="D5DDC6"/>
          </w:divBdr>
        </w:div>
        <w:div w:id="105927983">
          <w:marLeft w:val="0"/>
          <w:marRight w:val="0"/>
          <w:marTop w:val="0"/>
          <w:marBottom w:val="92"/>
          <w:divBdr>
            <w:top w:val="single" w:sz="4" w:space="0" w:color="auto"/>
            <w:left w:val="single" w:sz="18" w:space="0" w:color="auto"/>
            <w:bottom w:val="single" w:sz="4" w:space="0" w:color="auto"/>
            <w:right w:val="single" w:sz="4" w:space="0" w:color="auto"/>
          </w:divBdr>
          <w:divsChild>
            <w:div w:id="927690184">
              <w:marLeft w:val="0"/>
              <w:marRight w:val="0"/>
              <w:marTop w:val="0"/>
              <w:marBottom w:val="0"/>
              <w:divBdr>
                <w:top w:val="none" w:sz="0" w:space="0" w:color="auto"/>
                <w:left w:val="none" w:sz="0" w:space="0" w:color="auto"/>
                <w:bottom w:val="none" w:sz="0" w:space="0" w:color="auto"/>
                <w:right w:val="none" w:sz="0" w:space="0" w:color="auto"/>
              </w:divBdr>
              <w:divsChild>
                <w:div w:id="45563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1793">
          <w:marLeft w:val="0"/>
          <w:marRight w:val="0"/>
          <w:marTop w:val="92"/>
          <w:marBottom w:val="0"/>
          <w:divBdr>
            <w:top w:val="single" w:sz="4" w:space="0" w:color="D5DDC6"/>
            <w:left w:val="single" w:sz="4" w:space="3" w:color="D5DDC6"/>
            <w:bottom w:val="single" w:sz="4" w:space="0" w:color="D5DDC6"/>
            <w:right w:val="single" w:sz="4" w:space="0" w:color="D5DDC6"/>
          </w:divBdr>
        </w:div>
        <w:div w:id="1884513377">
          <w:marLeft w:val="0"/>
          <w:marRight w:val="0"/>
          <w:marTop w:val="0"/>
          <w:marBottom w:val="92"/>
          <w:divBdr>
            <w:top w:val="single" w:sz="4" w:space="0" w:color="auto"/>
            <w:left w:val="single" w:sz="18" w:space="0" w:color="auto"/>
            <w:bottom w:val="single" w:sz="4" w:space="0" w:color="auto"/>
            <w:right w:val="single" w:sz="4" w:space="0" w:color="auto"/>
          </w:divBdr>
          <w:divsChild>
            <w:div w:id="241910137">
              <w:marLeft w:val="0"/>
              <w:marRight w:val="0"/>
              <w:marTop w:val="0"/>
              <w:marBottom w:val="0"/>
              <w:divBdr>
                <w:top w:val="none" w:sz="0" w:space="0" w:color="auto"/>
                <w:left w:val="none" w:sz="0" w:space="0" w:color="auto"/>
                <w:bottom w:val="none" w:sz="0" w:space="0" w:color="auto"/>
                <w:right w:val="none" w:sz="0" w:space="0" w:color="auto"/>
              </w:divBdr>
              <w:divsChild>
                <w:div w:id="197467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88233">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2011523798">
      <w:bodyDiv w:val="1"/>
      <w:marLeft w:val="0"/>
      <w:marRight w:val="0"/>
      <w:marTop w:val="0"/>
      <w:marBottom w:val="0"/>
      <w:divBdr>
        <w:top w:val="none" w:sz="0" w:space="0" w:color="auto"/>
        <w:left w:val="none" w:sz="0" w:space="0" w:color="auto"/>
        <w:bottom w:val="none" w:sz="0" w:space="0" w:color="auto"/>
        <w:right w:val="none" w:sz="0" w:space="0" w:color="auto"/>
      </w:divBdr>
      <w:divsChild>
        <w:div w:id="1443375127">
          <w:marLeft w:val="0"/>
          <w:marRight w:val="0"/>
          <w:marTop w:val="100"/>
          <w:marBottom w:val="100"/>
          <w:divBdr>
            <w:top w:val="none" w:sz="0" w:space="0" w:color="auto"/>
            <w:left w:val="none" w:sz="0" w:space="0" w:color="auto"/>
            <w:bottom w:val="none" w:sz="0" w:space="0" w:color="auto"/>
            <w:right w:val="none" w:sz="0" w:space="0" w:color="auto"/>
          </w:divBdr>
          <w:divsChild>
            <w:div w:id="199173638">
              <w:marLeft w:val="0"/>
              <w:marRight w:val="0"/>
              <w:marTop w:val="100"/>
              <w:marBottom w:val="100"/>
              <w:divBdr>
                <w:top w:val="none" w:sz="0" w:space="0" w:color="auto"/>
                <w:left w:val="none" w:sz="0" w:space="0" w:color="auto"/>
                <w:bottom w:val="none" w:sz="0" w:space="0" w:color="auto"/>
                <w:right w:val="none" w:sz="0" w:space="0" w:color="auto"/>
              </w:divBdr>
              <w:divsChild>
                <w:div w:id="1443499686">
                  <w:marLeft w:val="0"/>
                  <w:marRight w:val="0"/>
                  <w:marTop w:val="0"/>
                  <w:marBottom w:val="0"/>
                  <w:divBdr>
                    <w:top w:val="none" w:sz="0" w:space="0" w:color="auto"/>
                    <w:left w:val="none" w:sz="0" w:space="0" w:color="auto"/>
                    <w:bottom w:val="none" w:sz="0" w:space="0" w:color="auto"/>
                    <w:right w:val="none" w:sz="0" w:space="0" w:color="auto"/>
                  </w:divBdr>
                  <w:divsChild>
                    <w:div w:id="118949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592208">
          <w:marLeft w:val="0"/>
          <w:marRight w:val="0"/>
          <w:marTop w:val="0"/>
          <w:marBottom w:val="80"/>
          <w:divBdr>
            <w:top w:val="single" w:sz="4" w:space="0" w:color="auto"/>
            <w:left w:val="single" w:sz="18" w:space="0" w:color="auto"/>
            <w:bottom w:val="single" w:sz="4" w:space="0" w:color="auto"/>
            <w:right w:val="single" w:sz="4" w:space="0" w:color="auto"/>
          </w:divBdr>
        </w:div>
        <w:div w:id="402609042">
          <w:marLeft w:val="0"/>
          <w:marRight w:val="0"/>
          <w:marTop w:val="80"/>
          <w:marBottom w:val="0"/>
          <w:divBdr>
            <w:top w:val="single" w:sz="4" w:space="0" w:color="D5DDC6"/>
            <w:left w:val="single" w:sz="4" w:space="3" w:color="D5DDC6"/>
            <w:bottom w:val="single" w:sz="4" w:space="0" w:color="D5DDC6"/>
            <w:right w:val="single" w:sz="4" w:space="0" w:color="D5DDC6"/>
          </w:divBdr>
        </w:div>
        <w:div w:id="22485429">
          <w:marLeft w:val="0"/>
          <w:marRight w:val="0"/>
          <w:marTop w:val="0"/>
          <w:marBottom w:val="80"/>
          <w:divBdr>
            <w:top w:val="single" w:sz="4" w:space="0" w:color="auto"/>
            <w:left w:val="single" w:sz="18" w:space="0" w:color="auto"/>
            <w:bottom w:val="single" w:sz="4" w:space="0" w:color="auto"/>
            <w:right w:val="single" w:sz="4" w:space="0" w:color="auto"/>
          </w:divBdr>
        </w:div>
        <w:div w:id="1141113594">
          <w:marLeft w:val="0"/>
          <w:marRight w:val="0"/>
          <w:marTop w:val="80"/>
          <w:marBottom w:val="0"/>
          <w:divBdr>
            <w:top w:val="single" w:sz="4" w:space="0" w:color="D5DDC6"/>
            <w:left w:val="single" w:sz="4" w:space="3" w:color="D5DDC6"/>
            <w:bottom w:val="single" w:sz="4" w:space="0" w:color="D5DDC6"/>
            <w:right w:val="single" w:sz="4" w:space="0" w:color="D5DDC6"/>
          </w:divBdr>
        </w:div>
        <w:div w:id="93669289">
          <w:marLeft w:val="0"/>
          <w:marRight w:val="0"/>
          <w:marTop w:val="0"/>
          <w:marBottom w:val="80"/>
          <w:divBdr>
            <w:top w:val="single" w:sz="4" w:space="0" w:color="auto"/>
            <w:left w:val="single" w:sz="18" w:space="0" w:color="auto"/>
            <w:bottom w:val="single" w:sz="4" w:space="0" w:color="auto"/>
            <w:right w:val="single" w:sz="4" w:space="0" w:color="auto"/>
          </w:divBdr>
        </w:div>
        <w:div w:id="192311003">
          <w:marLeft w:val="0"/>
          <w:marRight w:val="0"/>
          <w:marTop w:val="0"/>
          <w:marBottom w:val="80"/>
          <w:divBdr>
            <w:top w:val="single" w:sz="4" w:space="0" w:color="auto"/>
            <w:left w:val="single" w:sz="18" w:space="0" w:color="auto"/>
            <w:bottom w:val="single" w:sz="4" w:space="0" w:color="auto"/>
            <w:right w:val="single" w:sz="4" w:space="0" w:color="auto"/>
          </w:divBdr>
        </w:div>
        <w:div w:id="1861163311">
          <w:marLeft w:val="0"/>
          <w:marRight w:val="0"/>
          <w:marTop w:val="80"/>
          <w:marBottom w:val="0"/>
          <w:divBdr>
            <w:top w:val="single" w:sz="4" w:space="0" w:color="D5DDC6"/>
            <w:left w:val="single" w:sz="4" w:space="3" w:color="D5DDC6"/>
            <w:bottom w:val="single" w:sz="4" w:space="0" w:color="D5DDC6"/>
            <w:right w:val="single" w:sz="4" w:space="0" w:color="D5DDC6"/>
          </w:divBdr>
        </w:div>
        <w:div w:id="1897740362">
          <w:marLeft w:val="0"/>
          <w:marRight w:val="0"/>
          <w:marTop w:val="0"/>
          <w:marBottom w:val="80"/>
          <w:divBdr>
            <w:top w:val="single" w:sz="4" w:space="0" w:color="auto"/>
            <w:left w:val="single" w:sz="18" w:space="0" w:color="auto"/>
            <w:bottom w:val="single" w:sz="4" w:space="0" w:color="auto"/>
            <w:right w:val="single" w:sz="4" w:space="0" w:color="auto"/>
          </w:divBdr>
        </w:div>
        <w:div w:id="334965488">
          <w:marLeft w:val="0"/>
          <w:marRight w:val="0"/>
          <w:marTop w:val="80"/>
          <w:marBottom w:val="0"/>
          <w:divBdr>
            <w:top w:val="single" w:sz="4" w:space="0" w:color="D5DDC6"/>
            <w:left w:val="single" w:sz="4" w:space="3" w:color="D5DDC6"/>
            <w:bottom w:val="single" w:sz="4" w:space="0" w:color="D5DDC6"/>
            <w:right w:val="single" w:sz="4" w:space="0" w:color="D5DDC6"/>
          </w:divBdr>
        </w:div>
        <w:div w:id="135150725">
          <w:marLeft w:val="0"/>
          <w:marRight w:val="0"/>
          <w:marTop w:val="0"/>
          <w:marBottom w:val="80"/>
          <w:divBdr>
            <w:top w:val="single" w:sz="4" w:space="0" w:color="auto"/>
            <w:left w:val="single" w:sz="18" w:space="0" w:color="auto"/>
            <w:bottom w:val="single" w:sz="4" w:space="0" w:color="auto"/>
            <w:right w:val="single" w:sz="4" w:space="0" w:color="auto"/>
          </w:divBdr>
        </w:div>
        <w:div w:id="1520243314">
          <w:marLeft w:val="0"/>
          <w:marRight w:val="0"/>
          <w:marTop w:val="80"/>
          <w:marBottom w:val="0"/>
          <w:divBdr>
            <w:top w:val="single" w:sz="4" w:space="0" w:color="D5DDC6"/>
            <w:left w:val="single" w:sz="4" w:space="3" w:color="D5DDC6"/>
            <w:bottom w:val="single" w:sz="4" w:space="0" w:color="D5DDC6"/>
            <w:right w:val="single" w:sz="4" w:space="0" w:color="D5DDC6"/>
          </w:divBdr>
        </w:div>
        <w:div w:id="400835042">
          <w:marLeft w:val="0"/>
          <w:marRight w:val="0"/>
          <w:marTop w:val="0"/>
          <w:marBottom w:val="80"/>
          <w:divBdr>
            <w:top w:val="single" w:sz="4" w:space="0" w:color="auto"/>
            <w:left w:val="single" w:sz="18" w:space="0" w:color="auto"/>
            <w:bottom w:val="single" w:sz="4" w:space="0" w:color="auto"/>
            <w:right w:val="single" w:sz="4" w:space="0" w:color="auto"/>
          </w:divBdr>
        </w:div>
        <w:div w:id="139808830">
          <w:marLeft w:val="0"/>
          <w:marRight w:val="0"/>
          <w:marTop w:val="80"/>
          <w:marBottom w:val="0"/>
          <w:divBdr>
            <w:top w:val="single" w:sz="4" w:space="0" w:color="D5DDC6"/>
            <w:left w:val="single" w:sz="4" w:space="3" w:color="D5DDC6"/>
            <w:bottom w:val="single" w:sz="4" w:space="0" w:color="D5DDC6"/>
            <w:right w:val="single" w:sz="4" w:space="0" w:color="D5DDC6"/>
          </w:divBdr>
        </w:div>
        <w:div w:id="1011689610">
          <w:marLeft w:val="0"/>
          <w:marRight w:val="0"/>
          <w:marTop w:val="0"/>
          <w:marBottom w:val="80"/>
          <w:divBdr>
            <w:top w:val="single" w:sz="4" w:space="0" w:color="auto"/>
            <w:left w:val="single" w:sz="18" w:space="0" w:color="auto"/>
            <w:bottom w:val="single" w:sz="4" w:space="0" w:color="auto"/>
            <w:right w:val="single" w:sz="4" w:space="0" w:color="auto"/>
          </w:divBdr>
        </w:div>
        <w:div w:id="1256015993">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2013145505">
      <w:bodyDiv w:val="1"/>
      <w:marLeft w:val="0"/>
      <w:marRight w:val="0"/>
      <w:marTop w:val="0"/>
      <w:marBottom w:val="0"/>
      <w:divBdr>
        <w:top w:val="none" w:sz="0" w:space="0" w:color="auto"/>
        <w:left w:val="none" w:sz="0" w:space="0" w:color="auto"/>
        <w:bottom w:val="none" w:sz="0" w:space="0" w:color="auto"/>
        <w:right w:val="none" w:sz="0" w:space="0" w:color="auto"/>
      </w:divBdr>
      <w:divsChild>
        <w:div w:id="84034652">
          <w:marLeft w:val="0"/>
          <w:marRight w:val="0"/>
          <w:marTop w:val="115"/>
          <w:marBottom w:val="115"/>
          <w:divBdr>
            <w:top w:val="none" w:sz="0" w:space="0" w:color="auto"/>
            <w:left w:val="none" w:sz="0" w:space="0" w:color="auto"/>
            <w:bottom w:val="none" w:sz="0" w:space="0" w:color="auto"/>
            <w:right w:val="none" w:sz="0" w:space="0" w:color="auto"/>
          </w:divBdr>
          <w:divsChild>
            <w:div w:id="193663391">
              <w:marLeft w:val="0"/>
              <w:marRight w:val="0"/>
              <w:marTop w:val="100"/>
              <w:marBottom w:val="100"/>
              <w:divBdr>
                <w:top w:val="none" w:sz="0" w:space="0" w:color="auto"/>
                <w:left w:val="none" w:sz="0" w:space="0" w:color="auto"/>
                <w:bottom w:val="none" w:sz="0" w:space="0" w:color="auto"/>
                <w:right w:val="none" w:sz="0" w:space="0" w:color="auto"/>
              </w:divBdr>
              <w:divsChild>
                <w:div w:id="105005901">
                  <w:marLeft w:val="0"/>
                  <w:marRight w:val="0"/>
                  <w:marTop w:val="0"/>
                  <w:marBottom w:val="0"/>
                  <w:divBdr>
                    <w:top w:val="none" w:sz="0" w:space="0" w:color="auto"/>
                    <w:left w:val="none" w:sz="0" w:space="0" w:color="auto"/>
                    <w:bottom w:val="none" w:sz="0" w:space="0" w:color="auto"/>
                    <w:right w:val="none" w:sz="0" w:space="0" w:color="auto"/>
                  </w:divBdr>
                  <w:divsChild>
                    <w:div w:id="206926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161462">
          <w:marLeft w:val="0"/>
          <w:marRight w:val="0"/>
          <w:marTop w:val="0"/>
          <w:marBottom w:val="92"/>
          <w:divBdr>
            <w:top w:val="single" w:sz="4" w:space="0" w:color="auto"/>
            <w:left w:val="single" w:sz="18" w:space="0" w:color="auto"/>
            <w:bottom w:val="single" w:sz="4" w:space="0" w:color="auto"/>
            <w:right w:val="single" w:sz="4" w:space="0" w:color="auto"/>
          </w:divBdr>
          <w:divsChild>
            <w:div w:id="122311897">
              <w:marLeft w:val="0"/>
              <w:marRight w:val="0"/>
              <w:marTop w:val="0"/>
              <w:marBottom w:val="0"/>
              <w:divBdr>
                <w:top w:val="none" w:sz="0" w:space="0" w:color="auto"/>
                <w:left w:val="none" w:sz="0" w:space="0" w:color="auto"/>
                <w:bottom w:val="none" w:sz="0" w:space="0" w:color="auto"/>
                <w:right w:val="none" w:sz="0" w:space="0" w:color="auto"/>
              </w:divBdr>
              <w:divsChild>
                <w:div w:id="37997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320180">
          <w:marLeft w:val="0"/>
          <w:marRight w:val="0"/>
          <w:marTop w:val="92"/>
          <w:marBottom w:val="0"/>
          <w:divBdr>
            <w:top w:val="single" w:sz="4" w:space="0" w:color="D5DDC6"/>
            <w:left w:val="single" w:sz="4" w:space="3" w:color="D5DDC6"/>
            <w:bottom w:val="single" w:sz="4" w:space="0" w:color="D5DDC6"/>
            <w:right w:val="single" w:sz="4" w:space="0" w:color="D5DDC6"/>
          </w:divBdr>
        </w:div>
        <w:div w:id="1469667317">
          <w:marLeft w:val="0"/>
          <w:marRight w:val="0"/>
          <w:marTop w:val="0"/>
          <w:marBottom w:val="92"/>
          <w:divBdr>
            <w:top w:val="single" w:sz="4" w:space="0" w:color="auto"/>
            <w:left w:val="single" w:sz="18" w:space="0" w:color="auto"/>
            <w:bottom w:val="single" w:sz="4" w:space="0" w:color="auto"/>
            <w:right w:val="single" w:sz="4" w:space="0" w:color="auto"/>
          </w:divBdr>
          <w:divsChild>
            <w:div w:id="1915775292">
              <w:marLeft w:val="0"/>
              <w:marRight w:val="0"/>
              <w:marTop w:val="0"/>
              <w:marBottom w:val="0"/>
              <w:divBdr>
                <w:top w:val="none" w:sz="0" w:space="0" w:color="auto"/>
                <w:left w:val="none" w:sz="0" w:space="0" w:color="auto"/>
                <w:bottom w:val="none" w:sz="0" w:space="0" w:color="auto"/>
                <w:right w:val="none" w:sz="0" w:space="0" w:color="auto"/>
              </w:divBdr>
              <w:divsChild>
                <w:div w:id="13788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70214">
          <w:marLeft w:val="0"/>
          <w:marRight w:val="0"/>
          <w:marTop w:val="92"/>
          <w:marBottom w:val="0"/>
          <w:divBdr>
            <w:top w:val="single" w:sz="4" w:space="0" w:color="D5DDC6"/>
            <w:left w:val="single" w:sz="4" w:space="3" w:color="D5DDC6"/>
            <w:bottom w:val="single" w:sz="4" w:space="0" w:color="D5DDC6"/>
            <w:right w:val="single" w:sz="4" w:space="0" w:color="D5DDC6"/>
          </w:divBdr>
        </w:div>
        <w:div w:id="181555276">
          <w:marLeft w:val="0"/>
          <w:marRight w:val="0"/>
          <w:marTop w:val="0"/>
          <w:marBottom w:val="92"/>
          <w:divBdr>
            <w:top w:val="single" w:sz="4" w:space="0" w:color="auto"/>
            <w:left w:val="single" w:sz="18" w:space="0" w:color="auto"/>
            <w:bottom w:val="single" w:sz="4" w:space="0" w:color="auto"/>
            <w:right w:val="single" w:sz="4" w:space="0" w:color="auto"/>
          </w:divBdr>
          <w:divsChild>
            <w:div w:id="566844974">
              <w:marLeft w:val="0"/>
              <w:marRight w:val="0"/>
              <w:marTop w:val="0"/>
              <w:marBottom w:val="0"/>
              <w:divBdr>
                <w:top w:val="none" w:sz="0" w:space="0" w:color="auto"/>
                <w:left w:val="none" w:sz="0" w:space="0" w:color="auto"/>
                <w:bottom w:val="none" w:sz="0" w:space="0" w:color="auto"/>
                <w:right w:val="none" w:sz="0" w:space="0" w:color="auto"/>
              </w:divBdr>
              <w:divsChild>
                <w:div w:id="86744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2577">
          <w:marLeft w:val="0"/>
          <w:marRight w:val="0"/>
          <w:marTop w:val="92"/>
          <w:marBottom w:val="0"/>
          <w:divBdr>
            <w:top w:val="single" w:sz="4" w:space="0" w:color="D5DDC6"/>
            <w:left w:val="single" w:sz="4" w:space="3" w:color="D5DDC6"/>
            <w:bottom w:val="single" w:sz="4" w:space="0" w:color="D5DDC6"/>
            <w:right w:val="single" w:sz="4" w:space="0" w:color="D5DDC6"/>
          </w:divBdr>
        </w:div>
        <w:div w:id="2056153984">
          <w:marLeft w:val="0"/>
          <w:marRight w:val="0"/>
          <w:marTop w:val="0"/>
          <w:marBottom w:val="92"/>
          <w:divBdr>
            <w:top w:val="single" w:sz="4" w:space="0" w:color="auto"/>
            <w:left w:val="single" w:sz="18" w:space="0" w:color="auto"/>
            <w:bottom w:val="single" w:sz="4" w:space="0" w:color="auto"/>
            <w:right w:val="single" w:sz="4" w:space="0" w:color="auto"/>
          </w:divBdr>
          <w:divsChild>
            <w:div w:id="476797552">
              <w:marLeft w:val="0"/>
              <w:marRight w:val="0"/>
              <w:marTop w:val="0"/>
              <w:marBottom w:val="0"/>
              <w:divBdr>
                <w:top w:val="none" w:sz="0" w:space="0" w:color="auto"/>
                <w:left w:val="none" w:sz="0" w:space="0" w:color="auto"/>
                <w:bottom w:val="none" w:sz="0" w:space="0" w:color="auto"/>
                <w:right w:val="none" w:sz="0" w:space="0" w:color="auto"/>
              </w:divBdr>
              <w:divsChild>
                <w:div w:id="29826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61351">
          <w:marLeft w:val="0"/>
          <w:marRight w:val="0"/>
          <w:marTop w:val="92"/>
          <w:marBottom w:val="0"/>
          <w:divBdr>
            <w:top w:val="single" w:sz="4" w:space="0" w:color="D5DDC6"/>
            <w:left w:val="single" w:sz="4" w:space="3" w:color="D5DDC6"/>
            <w:bottom w:val="single" w:sz="4" w:space="0" w:color="D5DDC6"/>
            <w:right w:val="single" w:sz="4" w:space="0" w:color="D5DDC6"/>
          </w:divBdr>
        </w:div>
        <w:div w:id="385882239">
          <w:marLeft w:val="0"/>
          <w:marRight w:val="0"/>
          <w:marTop w:val="0"/>
          <w:marBottom w:val="92"/>
          <w:divBdr>
            <w:top w:val="single" w:sz="4" w:space="0" w:color="auto"/>
            <w:left w:val="single" w:sz="18" w:space="0" w:color="auto"/>
            <w:bottom w:val="single" w:sz="4" w:space="0" w:color="auto"/>
            <w:right w:val="single" w:sz="4" w:space="0" w:color="auto"/>
          </w:divBdr>
          <w:divsChild>
            <w:div w:id="1249385743">
              <w:marLeft w:val="0"/>
              <w:marRight w:val="0"/>
              <w:marTop w:val="0"/>
              <w:marBottom w:val="0"/>
              <w:divBdr>
                <w:top w:val="none" w:sz="0" w:space="0" w:color="auto"/>
                <w:left w:val="none" w:sz="0" w:space="0" w:color="auto"/>
                <w:bottom w:val="none" w:sz="0" w:space="0" w:color="auto"/>
                <w:right w:val="none" w:sz="0" w:space="0" w:color="auto"/>
              </w:divBdr>
              <w:divsChild>
                <w:div w:id="20598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19359">
          <w:marLeft w:val="0"/>
          <w:marRight w:val="0"/>
          <w:marTop w:val="92"/>
          <w:marBottom w:val="0"/>
          <w:divBdr>
            <w:top w:val="single" w:sz="4" w:space="0" w:color="D5DDC6"/>
            <w:left w:val="single" w:sz="4" w:space="3" w:color="D5DDC6"/>
            <w:bottom w:val="single" w:sz="4" w:space="0" w:color="D5DDC6"/>
            <w:right w:val="single" w:sz="4" w:space="0" w:color="D5DDC6"/>
          </w:divBdr>
        </w:div>
        <w:div w:id="1761950374">
          <w:marLeft w:val="0"/>
          <w:marRight w:val="0"/>
          <w:marTop w:val="0"/>
          <w:marBottom w:val="92"/>
          <w:divBdr>
            <w:top w:val="single" w:sz="4" w:space="0" w:color="auto"/>
            <w:left w:val="single" w:sz="18" w:space="0" w:color="auto"/>
            <w:bottom w:val="single" w:sz="4" w:space="0" w:color="auto"/>
            <w:right w:val="single" w:sz="4" w:space="0" w:color="auto"/>
          </w:divBdr>
          <w:divsChild>
            <w:div w:id="249849366">
              <w:marLeft w:val="0"/>
              <w:marRight w:val="0"/>
              <w:marTop w:val="0"/>
              <w:marBottom w:val="0"/>
              <w:divBdr>
                <w:top w:val="none" w:sz="0" w:space="0" w:color="auto"/>
                <w:left w:val="none" w:sz="0" w:space="0" w:color="auto"/>
                <w:bottom w:val="none" w:sz="0" w:space="0" w:color="auto"/>
                <w:right w:val="none" w:sz="0" w:space="0" w:color="auto"/>
              </w:divBdr>
              <w:divsChild>
                <w:div w:id="187757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0874">
          <w:marLeft w:val="0"/>
          <w:marRight w:val="0"/>
          <w:marTop w:val="92"/>
          <w:marBottom w:val="0"/>
          <w:divBdr>
            <w:top w:val="single" w:sz="4" w:space="0" w:color="D5DDC6"/>
            <w:left w:val="single" w:sz="4" w:space="3" w:color="D5DDC6"/>
            <w:bottom w:val="single" w:sz="4" w:space="0" w:color="D5DDC6"/>
            <w:right w:val="single" w:sz="4" w:space="0" w:color="D5DDC6"/>
          </w:divBdr>
        </w:div>
        <w:div w:id="1369525076">
          <w:marLeft w:val="0"/>
          <w:marRight w:val="0"/>
          <w:marTop w:val="0"/>
          <w:marBottom w:val="92"/>
          <w:divBdr>
            <w:top w:val="single" w:sz="4" w:space="0" w:color="auto"/>
            <w:left w:val="single" w:sz="18" w:space="0" w:color="auto"/>
            <w:bottom w:val="single" w:sz="4" w:space="0" w:color="auto"/>
            <w:right w:val="single" w:sz="4" w:space="0" w:color="auto"/>
          </w:divBdr>
          <w:divsChild>
            <w:div w:id="625743494">
              <w:marLeft w:val="0"/>
              <w:marRight w:val="0"/>
              <w:marTop w:val="0"/>
              <w:marBottom w:val="0"/>
              <w:divBdr>
                <w:top w:val="none" w:sz="0" w:space="0" w:color="auto"/>
                <w:left w:val="none" w:sz="0" w:space="0" w:color="auto"/>
                <w:bottom w:val="none" w:sz="0" w:space="0" w:color="auto"/>
                <w:right w:val="none" w:sz="0" w:space="0" w:color="auto"/>
              </w:divBdr>
              <w:divsChild>
                <w:div w:id="15677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2580">
          <w:marLeft w:val="0"/>
          <w:marRight w:val="0"/>
          <w:marTop w:val="92"/>
          <w:marBottom w:val="0"/>
          <w:divBdr>
            <w:top w:val="single" w:sz="4" w:space="0" w:color="D5DDC6"/>
            <w:left w:val="single" w:sz="4" w:space="3" w:color="D5DDC6"/>
            <w:bottom w:val="single" w:sz="4" w:space="0" w:color="D5DDC6"/>
            <w:right w:val="single" w:sz="4" w:space="0" w:color="D5DDC6"/>
          </w:divBdr>
        </w:div>
        <w:div w:id="1635017286">
          <w:marLeft w:val="0"/>
          <w:marRight w:val="0"/>
          <w:marTop w:val="0"/>
          <w:marBottom w:val="92"/>
          <w:divBdr>
            <w:top w:val="single" w:sz="4" w:space="0" w:color="auto"/>
            <w:left w:val="single" w:sz="18" w:space="0" w:color="auto"/>
            <w:bottom w:val="single" w:sz="4" w:space="0" w:color="auto"/>
            <w:right w:val="single" w:sz="4" w:space="0" w:color="auto"/>
          </w:divBdr>
          <w:divsChild>
            <w:div w:id="1338850562">
              <w:marLeft w:val="0"/>
              <w:marRight w:val="0"/>
              <w:marTop w:val="0"/>
              <w:marBottom w:val="0"/>
              <w:divBdr>
                <w:top w:val="none" w:sz="0" w:space="0" w:color="auto"/>
                <w:left w:val="none" w:sz="0" w:space="0" w:color="auto"/>
                <w:bottom w:val="none" w:sz="0" w:space="0" w:color="auto"/>
                <w:right w:val="none" w:sz="0" w:space="0" w:color="auto"/>
              </w:divBdr>
              <w:divsChild>
                <w:div w:id="196858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0793">
          <w:marLeft w:val="0"/>
          <w:marRight w:val="0"/>
          <w:marTop w:val="92"/>
          <w:marBottom w:val="0"/>
          <w:divBdr>
            <w:top w:val="single" w:sz="4" w:space="0" w:color="D5DDC6"/>
            <w:left w:val="single" w:sz="4" w:space="3" w:color="D5DDC6"/>
            <w:bottom w:val="single" w:sz="4" w:space="0" w:color="D5DDC6"/>
            <w:right w:val="single" w:sz="4" w:space="0" w:color="D5DDC6"/>
          </w:divBdr>
        </w:div>
        <w:div w:id="231156832">
          <w:marLeft w:val="0"/>
          <w:marRight w:val="0"/>
          <w:marTop w:val="0"/>
          <w:marBottom w:val="92"/>
          <w:divBdr>
            <w:top w:val="single" w:sz="4" w:space="0" w:color="auto"/>
            <w:left w:val="single" w:sz="18" w:space="0" w:color="auto"/>
            <w:bottom w:val="single" w:sz="4" w:space="0" w:color="auto"/>
            <w:right w:val="single" w:sz="4" w:space="0" w:color="auto"/>
          </w:divBdr>
          <w:divsChild>
            <w:div w:id="584728105">
              <w:marLeft w:val="0"/>
              <w:marRight w:val="0"/>
              <w:marTop w:val="0"/>
              <w:marBottom w:val="0"/>
              <w:divBdr>
                <w:top w:val="none" w:sz="0" w:space="0" w:color="auto"/>
                <w:left w:val="none" w:sz="0" w:space="0" w:color="auto"/>
                <w:bottom w:val="none" w:sz="0" w:space="0" w:color="auto"/>
                <w:right w:val="none" w:sz="0" w:space="0" w:color="auto"/>
              </w:divBdr>
              <w:divsChild>
                <w:div w:id="38583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9604">
          <w:marLeft w:val="0"/>
          <w:marRight w:val="0"/>
          <w:marTop w:val="92"/>
          <w:marBottom w:val="0"/>
          <w:divBdr>
            <w:top w:val="single" w:sz="4" w:space="0" w:color="D5DDC6"/>
            <w:left w:val="single" w:sz="4" w:space="3" w:color="D5DDC6"/>
            <w:bottom w:val="single" w:sz="4" w:space="0" w:color="D5DDC6"/>
            <w:right w:val="single" w:sz="4" w:space="0" w:color="D5DDC6"/>
          </w:divBdr>
        </w:div>
        <w:div w:id="1070033044">
          <w:marLeft w:val="0"/>
          <w:marRight w:val="0"/>
          <w:marTop w:val="0"/>
          <w:marBottom w:val="92"/>
          <w:divBdr>
            <w:top w:val="single" w:sz="4" w:space="0" w:color="auto"/>
            <w:left w:val="single" w:sz="18" w:space="0" w:color="auto"/>
            <w:bottom w:val="single" w:sz="4" w:space="0" w:color="auto"/>
            <w:right w:val="single" w:sz="4" w:space="0" w:color="auto"/>
          </w:divBdr>
          <w:divsChild>
            <w:div w:id="478616815">
              <w:marLeft w:val="0"/>
              <w:marRight w:val="0"/>
              <w:marTop w:val="0"/>
              <w:marBottom w:val="0"/>
              <w:divBdr>
                <w:top w:val="none" w:sz="0" w:space="0" w:color="auto"/>
                <w:left w:val="none" w:sz="0" w:space="0" w:color="auto"/>
                <w:bottom w:val="none" w:sz="0" w:space="0" w:color="auto"/>
                <w:right w:val="none" w:sz="0" w:space="0" w:color="auto"/>
              </w:divBdr>
              <w:divsChild>
                <w:div w:id="200435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6334">
          <w:marLeft w:val="0"/>
          <w:marRight w:val="0"/>
          <w:marTop w:val="92"/>
          <w:marBottom w:val="0"/>
          <w:divBdr>
            <w:top w:val="single" w:sz="4" w:space="0" w:color="D5DDC6"/>
            <w:left w:val="single" w:sz="4" w:space="3" w:color="D5DDC6"/>
            <w:bottom w:val="single" w:sz="4" w:space="0" w:color="D5DDC6"/>
            <w:right w:val="single" w:sz="4" w:space="0" w:color="D5DDC6"/>
          </w:divBdr>
        </w:div>
        <w:div w:id="1113789283">
          <w:marLeft w:val="0"/>
          <w:marRight w:val="0"/>
          <w:marTop w:val="0"/>
          <w:marBottom w:val="92"/>
          <w:divBdr>
            <w:top w:val="single" w:sz="4" w:space="0" w:color="auto"/>
            <w:left w:val="single" w:sz="18" w:space="0" w:color="auto"/>
            <w:bottom w:val="single" w:sz="4" w:space="0" w:color="auto"/>
            <w:right w:val="single" w:sz="4" w:space="0" w:color="auto"/>
          </w:divBdr>
          <w:divsChild>
            <w:div w:id="1652249610">
              <w:marLeft w:val="0"/>
              <w:marRight w:val="0"/>
              <w:marTop w:val="0"/>
              <w:marBottom w:val="0"/>
              <w:divBdr>
                <w:top w:val="none" w:sz="0" w:space="0" w:color="auto"/>
                <w:left w:val="none" w:sz="0" w:space="0" w:color="auto"/>
                <w:bottom w:val="none" w:sz="0" w:space="0" w:color="auto"/>
                <w:right w:val="none" w:sz="0" w:space="0" w:color="auto"/>
              </w:divBdr>
              <w:divsChild>
                <w:div w:id="3042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8461">
          <w:marLeft w:val="0"/>
          <w:marRight w:val="0"/>
          <w:marTop w:val="92"/>
          <w:marBottom w:val="0"/>
          <w:divBdr>
            <w:top w:val="single" w:sz="4" w:space="0" w:color="D5DDC6"/>
            <w:left w:val="single" w:sz="4" w:space="3" w:color="D5DDC6"/>
            <w:bottom w:val="single" w:sz="4" w:space="0" w:color="D5DDC6"/>
            <w:right w:val="single" w:sz="4" w:space="0" w:color="D5DDC6"/>
          </w:divBdr>
        </w:div>
        <w:div w:id="1870221760">
          <w:marLeft w:val="0"/>
          <w:marRight w:val="0"/>
          <w:marTop w:val="0"/>
          <w:marBottom w:val="92"/>
          <w:divBdr>
            <w:top w:val="single" w:sz="4" w:space="0" w:color="auto"/>
            <w:left w:val="single" w:sz="18" w:space="0" w:color="auto"/>
            <w:bottom w:val="single" w:sz="4" w:space="0" w:color="auto"/>
            <w:right w:val="single" w:sz="4" w:space="0" w:color="auto"/>
          </w:divBdr>
          <w:divsChild>
            <w:div w:id="894198093">
              <w:marLeft w:val="0"/>
              <w:marRight w:val="0"/>
              <w:marTop w:val="0"/>
              <w:marBottom w:val="0"/>
              <w:divBdr>
                <w:top w:val="none" w:sz="0" w:space="0" w:color="auto"/>
                <w:left w:val="none" w:sz="0" w:space="0" w:color="auto"/>
                <w:bottom w:val="none" w:sz="0" w:space="0" w:color="auto"/>
                <w:right w:val="none" w:sz="0" w:space="0" w:color="auto"/>
              </w:divBdr>
              <w:divsChild>
                <w:div w:id="47966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96974">
          <w:marLeft w:val="0"/>
          <w:marRight w:val="0"/>
          <w:marTop w:val="92"/>
          <w:marBottom w:val="0"/>
          <w:divBdr>
            <w:top w:val="single" w:sz="4" w:space="0" w:color="D5DDC6"/>
            <w:left w:val="single" w:sz="4" w:space="3" w:color="D5DDC6"/>
            <w:bottom w:val="single" w:sz="4" w:space="0" w:color="D5DDC6"/>
            <w:right w:val="single" w:sz="4" w:space="0" w:color="D5DDC6"/>
          </w:divBdr>
        </w:div>
        <w:div w:id="1880968519">
          <w:marLeft w:val="0"/>
          <w:marRight w:val="0"/>
          <w:marTop w:val="0"/>
          <w:marBottom w:val="92"/>
          <w:divBdr>
            <w:top w:val="single" w:sz="4" w:space="0" w:color="auto"/>
            <w:left w:val="single" w:sz="18" w:space="0" w:color="auto"/>
            <w:bottom w:val="single" w:sz="4" w:space="0" w:color="auto"/>
            <w:right w:val="single" w:sz="4" w:space="0" w:color="auto"/>
          </w:divBdr>
          <w:divsChild>
            <w:div w:id="120003390">
              <w:marLeft w:val="0"/>
              <w:marRight w:val="0"/>
              <w:marTop w:val="0"/>
              <w:marBottom w:val="0"/>
              <w:divBdr>
                <w:top w:val="none" w:sz="0" w:space="0" w:color="auto"/>
                <w:left w:val="none" w:sz="0" w:space="0" w:color="auto"/>
                <w:bottom w:val="none" w:sz="0" w:space="0" w:color="auto"/>
                <w:right w:val="none" w:sz="0" w:space="0" w:color="auto"/>
              </w:divBdr>
              <w:divsChild>
                <w:div w:id="104879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79624">
          <w:marLeft w:val="0"/>
          <w:marRight w:val="0"/>
          <w:marTop w:val="92"/>
          <w:marBottom w:val="0"/>
          <w:divBdr>
            <w:top w:val="single" w:sz="4" w:space="0" w:color="D5DDC6"/>
            <w:left w:val="single" w:sz="4" w:space="3" w:color="D5DDC6"/>
            <w:bottom w:val="single" w:sz="4" w:space="0" w:color="D5DDC6"/>
            <w:right w:val="single" w:sz="4" w:space="0" w:color="D5DDC6"/>
          </w:divBdr>
        </w:div>
        <w:div w:id="1366101555">
          <w:marLeft w:val="0"/>
          <w:marRight w:val="0"/>
          <w:marTop w:val="0"/>
          <w:marBottom w:val="92"/>
          <w:divBdr>
            <w:top w:val="single" w:sz="4" w:space="0" w:color="auto"/>
            <w:left w:val="single" w:sz="18" w:space="0" w:color="auto"/>
            <w:bottom w:val="single" w:sz="4" w:space="0" w:color="auto"/>
            <w:right w:val="single" w:sz="4" w:space="0" w:color="auto"/>
          </w:divBdr>
          <w:divsChild>
            <w:div w:id="847476740">
              <w:marLeft w:val="0"/>
              <w:marRight w:val="0"/>
              <w:marTop w:val="0"/>
              <w:marBottom w:val="0"/>
              <w:divBdr>
                <w:top w:val="none" w:sz="0" w:space="0" w:color="auto"/>
                <w:left w:val="none" w:sz="0" w:space="0" w:color="auto"/>
                <w:bottom w:val="none" w:sz="0" w:space="0" w:color="auto"/>
                <w:right w:val="none" w:sz="0" w:space="0" w:color="auto"/>
              </w:divBdr>
              <w:divsChild>
                <w:div w:id="132266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98377">
          <w:marLeft w:val="0"/>
          <w:marRight w:val="0"/>
          <w:marTop w:val="92"/>
          <w:marBottom w:val="0"/>
          <w:divBdr>
            <w:top w:val="single" w:sz="4" w:space="0" w:color="D5DDC6"/>
            <w:left w:val="single" w:sz="4" w:space="3" w:color="D5DDC6"/>
            <w:bottom w:val="single" w:sz="4" w:space="0" w:color="D5DDC6"/>
            <w:right w:val="single" w:sz="4" w:space="0" w:color="D5DDC6"/>
          </w:divBdr>
        </w:div>
        <w:div w:id="1712487183">
          <w:marLeft w:val="0"/>
          <w:marRight w:val="0"/>
          <w:marTop w:val="0"/>
          <w:marBottom w:val="92"/>
          <w:divBdr>
            <w:top w:val="single" w:sz="4" w:space="0" w:color="auto"/>
            <w:left w:val="single" w:sz="18" w:space="0" w:color="auto"/>
            <w:bottom w:val="single" w:sz="4" w:space="0" w:color="auto"/>
            <w:right w:val="single" w:sz="4" w:space="0" w:color="auto"/>
          </w:divBdr>
          <w:divsChild>
            <w:div w:id="113789239">
              <w:marLeft w:val="0"/>
              <w:marRight w:val="0"/>
              <w:marTop w:val="0"/>
              <w:marBottom w:val="0"/>
              <w:divBdr>
                <w:top w:val="none" w:sz="0" w:space="0" w:color="auto"/>
                <w:left w:val="none" w:sz="0" w:space="0" w:color="auto"/>
                <w:bottom w:val="none" w:sz="0" w:space="0" w:color="auto"/>
                <w:right w:val="none" w:sz="0" w:space="0" w:color="auto"/>
              </w:divBdr>
              <w:divsChild>
                <w:div w:id="16340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60301">
          <w:marLeft w:val="0"/>
          <w:marRight w:val="0"/>
          <w:marTop w:val="92"/>
          <w:marBottom w:val="0"/>
          <w:divBdr>
            <w:top w:val="single" w:sz="4" w:space="0" w:color="D5DDC6"/>
            <w:left w:val="single" w:sz="4" w:space="3" w:color="D5DDC6"/>
            <w:bottom w:val="single" w:sz="4" w:space="0" w:color="D5DDC6"/>
            <w:right w:val="single" w:sz="4" w:space="0" w:color="D5DDC6"/>
          </w:divBdr>
        </w:div>
        <w:div w:id="1012144488">
          <w:marLeft w:val="0"/>
          <w:marRight w:val="0"/>
          <w:marTop w:val="0"/>
          <w:marBottom w:val="92"/>
          <w:divBdr>
            <w:top w:val="single" w:sz="4" w:space="0" w:color="auto"/>
            <w:left w:val="single" w:sz="18" w:space="0" w:color="auto"/>
            <w:bottom w:val="single" w:sz="4" w:space="0" w:color="auto"/>
            <w:right w:val="single" w:sz="4" w:space="0" w:color="auto"/>
          </w:divBdr>
          <w:divsChild>
            <w:div w:id="890846080">
              <w:marLeft w:val="0"/>
              <w:marRight w:val="0"/>
              <w:marTop w:val="0"/>
              <w:marBottom w:val="0"/>
              <w:divBdr>
                <w:top w:val="none" w:sz="0" w:space="0" w:color="auto"/>
                <w:left w:val="none" w:sz="0" w:space="0" w:color="auto"/>
                <w:bottom w:val="none" w:sz="0" w:space="0" w:color="auto"/>
                <w:right w:val="none" w:sz="0" w:space="0" w:color="auto"/>
              </w:divBdr>
              <w:divsChild>
                <w:div w:id="152300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345178">
          <w:marLeft w:val="0"/>
          <w:marRight w:val="0"/>
          <w:marTop w:val="92"/>
          <w:marBottom w:val="0"/>
          <w:divBdr>
            <w:top w:val="single" w:sz="4" w:space="0" w:color="D5DDC6"/>
            <w:left w:val="single" w:sz="4" w:space="3" w:color="D5DDC6"/>
            <w:bottom w:val="single" w:sz="4" w:space="0" w:color="D5DDC6"/>
            <w:right w:val="single" w:sz="4" w:space="0" w:color="D5DDC6"/>
          </w:divBdr>
        </w:div>
        <w:div w:id="1963681068">
          <w:marLeft w:val="0"/>
          <w:marRight w:val="0"/>
          <w:marTop w:val="0"/>
          <w:marBottom w:val="92"/>
          <w:divBdr>
            <w:top w:val="single" w:sz="4" w:space="0" w:color="auto"/>
            <w:left w:val="single" w:sz="18" w:space="0" w:color="auto"/>
            <w:bottom w:val="single" w:sz="4" w:space="0" w:color="auto"/>
            <w:right w:val="single" w:sz="4" w:space="0" w:color="auto"/>
          </w:divBdr>
          <w:divsChild>
            <w:div w:id="1349335414">
              <w:marLeft w:val="0"/>
              <w:marRight w:val="0"/>
              <w:marTop w:val="0"/>
              <w:marBottom w:val="0"/>
              <w:divBdr>
                <w:top w:val="none" w:sz="0" w:space="0" w:color="auto"/>
                <w:left w:val="none" w:sz="0" w:space="0" w:color="auto"/>
                <w:bottom w:val="none" w:sz="0" w:space="0" w:color="auto"/>
                <w:right w:val="none" w:sz="0" w:space="0" w:color="auto"/>
              </w:divBdr>
              <w:divsChild>
                <w:div w:id="80867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18538">
          <w:marLeft w:val="0"/>
          <w:marRight w:val="0"/>
          <w:marTop w:val="92"/>
          <w:marBottom w:val="0"/>
          <w:divBdr>
            <w:top w:val="single" w:sz="4" w:space="0" w:color="D5DDC6"/>
            <w:left w:val="single" w:sz="4" w:space="3" w:color="D5DDC6"/>
            <w:bottom w:val="single" w:sz="4" w:space="0" w:color="D5DDC6"/>
            <w:right w:val="single" w:sz="4" w:space="0" w:color="D5DDC6"/>
          </w:divBdr>
        </w:div>
        <w:div w:id="1669282041">
          <w:marLeft w:val="0"/>
          <w:marRight w:val="0"/>
          <w:marTop w:val="0"/>
          <w:marBottom w:val="92"/>
          <w:divBdr>
            <w:top w:val="single" w:sz="4" w:space="0" w:color="auto"/>
            <w:left w:val="single" w:sz="18" w:space="0" w:color="auto"/>
            <w:bottom w:val="single" w:sz="4" w:space="0" w:color="auto"/>
            <w:right w:val="single" w:sz="4" w:space="0" w:color="auto"/>
          </w:divBdr>
          <w:divsChild>
            <w:div w:id="1628513670">
              <w:marLeft w:val="0"/>
              <w:marRight w:val="0"/>
              <w:marTop w:val="0"/>
              <w:marBottom w:val="0"/>
              <w:divBdr>
                <w:top w:val="none" w:sz="0" w:space="0" w:color="auto"/>
                <w:left w:val="none" w:sz="0" w:space="0" w:color="auto"/>
                <w:bottom w:val="none" w:sz="0" w:space="0" w:color="auto"/>
                <w:right w:val="none" w:sz="0" w:space="0" w:color="auto"/>
              </w:divBdr>
              <w:divsChild>
                <w:div w:id="121747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92694">
          <w:marLeft w:val="0"/>
          <w:marRight w:val="0"/>
          <w:marTop w:val="92"/>
          <w:marBottom w:val="0"/>
          <w:divBdr>
            <w:top w:val="single" w:sz="4" w:space="0" w:color="D5DDC6"/>
            <w:left w:val="single" w:sz="4" w:space="3" w:color="D5DDC6"/>
            <w:bottom w:val="single" w:sz="4" w:space="0" w:color="D5DDC6"/>
            <w:right w:val="single" w:sz="4" w:space="0" w:color="D5DDC6"/>
          </w:divBdr>
        </w:div>
        <w:div w:id="775103568">
          <w:marLeft w:val="0"/>
          <w:marRight w:val="0"/>
          <w:marTop w:val="0"/>
          <w:marBottom w:val="92"/>
          <w:divBdr>
            <w:top w:val="single" w:sz="4" w:space="0" w:color="auto"/>
            <w:left w:val="single" w:sz="18" w:space="0" w:color="auto"/>
            <w:bottom w:val="single" w:sz="4" w:space="0" w:color="auto"/>
            <w:right w:val="single" w:sz="4" w:space="0" w:color="auto"/>
          </w:divBdr>
          <w:divsChild>
            <w:div w:id="764543798">
              <w:marLeft w:val="0"/>
              <w:marRight w:val="0"/>
              <w:marTop w:val="0"/>
              <w:marBottom w:val="0"/>
              <w:divBdr>
                <w:top w:val="none" w:sz="0" w:space="0" w:color="auto"/>
                <w:left w:val="none" w:sz="0" w:space="0" w:color="auto"/>
                <w:bottom w:val="none" w:sz="0" w:space="0" w:color="auto"/>
                <w:right w:val="none" w:sz="0" w:space="0" w:color="auto"/>
              </w:divBdr>
              <w:divsChild>
                <w:div w:id="64994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6797">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2016958920">
      <w:bodyDiv w:val="1"/>
      <w:marLeft w:val="0"/>
      <w:marRight w:val="0"/>
      <w:marTop w:val="0"/>
      <w:marBottom w:val="0"/>
      <w:divBdr>
        <w:top w:val="none" w:sz="0" w:space="0" w:color="auto"/>
        <w:left w:val="none" w:sz="0" w:space="0" w:color="auto"/>
        <w:bottom w:val="none" w:sz="0" w:space="0" w:color="auto"/>
        <w:right w:val="none" w:sz="0" w:space="0" w:color="auto"/>
      </w:divBdr>
      <w:divsChild>
        <w:div w:id="2141916948">
          <w:marLeft w:val="0"/>
          <w:marRight w:val="0"/>
          <w:marTop w:val="115"/>
          <w:marBottom w:val="115"/>
          <w:divBdr>
            <w:top w:val="none" w:sz="0" w:space="0" w:color="auto"/>
            <w:left w:val="none" w:sz="0" w:space="0" w:color="auto"/>
            <w:bottom w:val="none" w:sz="0" w:space="0" w:color="auto"/>
            <w:right w:val="none" w:sz="0" w:space="0" w:color="auto"/>
          </w:divBdr>
          <w:divsChild>
            <w:div w:id="624501559">
              <w:marLeft w:val="0"/>
              <w:marRight w:val="0"/>
              <w:marTop w:val="100"/>
              <w:marBottom w:val="100"/>
              <w:divBdr>
                <w:top w:val="none" w:sz="0" w:space="0" w:color="auto"/>
                <w:left w:val="none" w:sz="0" w:space="0" w:color="auto"/>
                <w:bottom w:val="none" w:sz="0" w:space="0" w:color="auto"/>
                <w:right w:val="none" w:sz="0" w:space="0" w:color="auto"/>
              </w:divBdr>
              <w:divsChild>
                <w:div w:id="1360936268">
                  <w:marLeft w:val="0"/>
                  <w:marRight w:val="0"/>
                  <w:marTop w:val="0"/>
                  <w:marBottom w:val="0"/>
                  <w:divBdr>
                    <w:top w:val="none" w:sz="0" w:space="0" w:color="auto"/>
                    <w:left w:val="none" w:sz="0" w:space="0" w:color="auto"/>
                    <w:bottom w:val="none" w:sz="0" w:space="0" w:color="auto"/>
                    <w:right w:val="none" w:sz="0" w:space="0" w:color="auto"/>
                  </w:divBdr>
                  <w:divsChild>
                    <w:div w:id="153265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640221">
          <w:marLeft w:val="0"/>
          <w:marRight w:val="0"/>
          <w:marTop w:val="0"/>
          <w:marBottom w:val="92"/>
          <w:divBdr>
            <w:top w:val="single" w:sz="4" w:space="0" w:color="auto"/>
            <w:left w:val="single" w:sz="18" w:space="0" w:color="auto"/>
            <w:bottom w:val="single" w:sz="4" w:space="0" w:color="auto"/>
            <w:right w:val="single" w:sz="4" w:space="0" w:color="auto"/>
          </w:divBdr>
        </w:div>
        <w:div w:id="2028939564">
          <w:marLeft w:val="0"/>
          <w:marRight w:val="0"/>
          <w:marTop w:val="0"/>
          <w:marBottom w:val="92"/>
          <w:divBdr>
            <w:top w:val="single" w:sz="4" w:space="0" w:color="auto"/>
            <w:left w:val="single" w:sz="18" w:space="0" w:color="auto"/>
            <w:bottom w:val="single" w:sz="4" w:space="0" w:color="auto"/>
            <w:right w:val="single" w:sz="4" w:space="0" w:color="auto"/>
          </w:divBdr>
        </w:div>
      </w:divsChild>
    </w:div>
    <w:div w:id="2025670416">
      <w:bodyDiv w:val="1"/>
      <w:marLeft w:val="0"/>
      <w:marRight w:val="0"/>
      <w:marTop w:val="0"/>
      <w:marBottom w:val="0"/>
      <w:divBdr>
        <w:top w:val="none" w:sz="0" w:space="0" w:color="auto"/>
        <w:left w:val="none" w:sz="0" w:space="0" w:color="auto"/>
        <w:bottom w:val="none" w:sz="0" w:space="0" w:color="auto"/>
        <w:right w:val="none" w:sz="0" w:space="0" w:color="auto"/>
      </w:divBdr>
      <w:divsChild>
        <w:div w:id="29771725">
          <w:marLeft w:val="0"/>
          <w:marRight w:val="0"/>
          <w:marTop w:val="0"/>
          <w:marBottom w:val="0"/>
          <w:divBdr>
            <w:top w:val="none" w:sz="0" w:space="0" w:color="auto"/>
            <w:left w:val="none" w:sz="0" w:space="0" w:color="auto"/>
            <w:bottom w:val="none" w:sz="0" w:space="0" w:color="auto"/>
            <w:right w:val="none" w:sz="0" w:space="0" w:color="auto"/>
          </w:divBdr>
        </w:div>
        <w:div w:id="1175457906">
          <w:marLeft w:val="0"/>
          <w:marRight w:val="0"/>
          <w:marTop w:val="360"/>
          <w:marBottom w:val="0"/>
          <w:divBdr>
            <w:top w:val="none" w:sz="0" w:space="0" w:color="auto"/>
            <w:left w:val="none" w:sz="0" w:space="0" w:color="auto"/>
            <w:bottom w:val="single" w:sz="8" w:space="6" w:color="D9DCDF"/>
            <w:right w:val="none" w:sz="0" w:space="0" w:color="auto"/>
          </w:divBdr>
          <w:divsChild>
            <w:div w:id="247084270">
              <w:marLeft w:val="720"/>
              <w:marRight w:val="0"/>
              <w:marTop w:val="0"/>
              <w:marBottom w:val="0"/>
              <w:divBdr>
                <w:top w:val="none" w:sz="0" w:space="0" w:color="auto"/>
                <w:left w:val="none" w:sz="0" w:space="0" w:color="auto"/>
                <w:bottom w:val="none" w:sz="0" w:space="0" w:color="auto"/>
                <w:right w:val="none" w:sz="0" w:space="0" w:color="auto"/>
              </w:divBdr>
            </w:div>
            <w:div w:id="451437880">
              <w:marLeft w:val="720"/>
              <w:marRight w:val="0"/>
              <w:marTop w:val="0"/>
              <w:marBottom w:val="0"/>
              <w:divBdr>
                <w:top w:val="none" w:sz="0" w:space="0" w:color="auto"/>
                <w:left w:val="none" w:sz="0" w:space="0" w:color="auto"/>
                <w:bottom w:val="none" w:sz="0" w:space="0" w:color="auto"/>
                <w:right w:val="none" w:sz="0" w:space="0" w:color="auto"/>
              </w:divBdr>
            </w:div>
            <w:div w:id="1271745185">
              <w:marLeft w:val="720"/>
              <w:marRight w:val="0"/>
              <w:marTop w:val="0"/>
              <w:marBottom w:val="0"/>
              <w:divBdr>
                <w:top w:val="none" w:sz="0" w:space="0" w:color="auto"/>
                <w:left w:val="none" w:sz="0" w:space="0" w:color="auto"/>
                <w:bottom w:val="none" w:sz="0" w:space="0" w:color="auto"/>
                <w:right w:val="none" w:sz="0" w:space="0" w:color="auto"/>
              </w:divBdr>
            </w:div>
            <w:div w:id="338236618">
              <w:marLeft w:val="720"/>
              <w:marRight w:val="0"/>
              <w:marTop w:val="0"/>
              <w:marBottom w:val="0"/>
              <w:divBdr>
                <w:top w:val="none" w:sz="0" w:space="0" w:color="auto"/>
                <w:left w:val="none" w:sz="0" w:space="0" w:color="auto"/>
                <w:bottom w:val="none" w:sz="0" w:space="0" w:color="auto"/>
                <w:right w:val="none" w:sz="0" w:space="0" w:color="auto"/>
              </w:divBdr>
            </w:div>
            <w:div w:id="591818265">
              <w:marLeft w:val="720"/>
              <w:marRight w:val="0"/>
              <w:marTop w:val="0"/>
              <w:marBottom w:val="0"/>
              <w:divBdr>
                <w:top w:val="none" w:sz="0" w:space="0" w:color="auto"/>
                <w:left w:val="none" w:sz="0" w:space="0" w:color="auto"/>
                <w:bottom w:val="none" w:sz="0" w:space="0" w:color="auto"/>
                <w:right w:val="none" w:sz="0" w:space="0" w:color="auto"/>
              </w:divBdr>
            </w:div>
            <w:div w:id="1734311831">
              <w:marLeft w:val="720"/>
              <w:marRight w:val="0"/>
              <w:marTop w:val="0"/>
              <w:marBottom w:val="0"/>
              <w:divBdr>
                <w:top w:val="none" w:sz="0" w:space="0" w:color="auto"/>
                <w:left w:val="none" w:sz="0" w:space="0" w:color="auto"/>
                <w:bottom w:val="none" w:sz="0" w:space="0" w:color="auto"/>
                <w:right w:val="none" w:sz="0" w:space="0" w:color="auto"/>
              </w:divBdr>
            </w:div>
            <w:div w:id="1863324565">
              <w:marLeft w:val="720"/>
              <w:marRight w:val="0"/>
              <w:marTop w:val="0"/>
              <w:marBottom w:val="0"/>
              <w:divBdr>
                <w:top w:val="none" w:sz="0" w:space="0" w:color="auto"/>
                <w:left w:val="none" w:sz="0" w:space="0" w:color="auto"/>
                <w:bottom w:val="none" w:sz="0" w:space="0" w:color="auto"/>
                <w:right w:val="none" w:sz="0" w:space="0" w:color="auto"/>
              </w:divBdr>
            </w:div>
            <w:div w:id="1223833547">
              <w:marLeft w:val="720"/>
              <w:marRight w:val="0"/>
              <w:marTop w:val="0"/>
              <w:marBottom w:val="0"/>
              <w:divBdr>
                <w:top w:val="none" w:sz="0" w:space="0" w:color="auto"/>
                <w:left w:val="none" w:sz="0" w:space="0" w:color="auto"/>
                <w:bottom w:val="none" w:sz="0" w:space="0" w:color="auto"/>
                <w:right w:val="none" w:sz="0" w:space="0" w:color="auto"/>
              </w:divBdr>
            </w:div>
            <w:div w:id="86922827">
              <w:marLeft w:val="720"/>
              <w:marRight w:val="0"/>
              <w:marTop w:val="0"/>
              <w:marBottom w:val="0"/>
              <w:divBdr>
                <w:top w:val="none" w:sz="0" w:space="0" w:color="auto"/>
                <w:left w:val="none" w:sz="0" w:space="0" w:color="auto"/>
                <w:bottom w:val="none" w:sz="0" w:space="0" w:color="auto"/>
                <w:right w:val="none" w:sz="0" w:space="0" w:color="auto"/>
              </w:divBdr>
            </w:div>
            <w:div w:id="632760785">
              <w:marLeft w:val="720"/>
              <w:marRight w:val="0"/>
              <w:marTop w:val="0"/>
              <w:marBottom w:val="0"/>
              <w:divBdr>
                <w:top w:val="none" w:sz="0" w:space="0" w:color="auto"/>
                <w:left w:val="none" w:sz="0" w:space="0" w:color="auto"/>
                <w:bottom w:val="none" w:sz="0" w:space="0" w:color="auto"/>
                <w:right w:val="none" w:sz="0" w:space="0" w:color="auto"/>
              </w:divBdr>
            </w:div>
            <w:div w:id="984045160">
              <w:marLeft w:val="720"/>
              <w:marRight w:val="0"/>
              <w:marTop w:val="0"/>
              <w:marBottom w:val="0"/>
              <w:divBdr>
                <w:top w:val="none" w:sz="0" w:space="0" w:color="auto"/>
                <w:left w:val="none" w:sz="0" w:space="0" w:color="auto"/>
                <w:bottom w:val="none" w:sz="0" w:space="0" w:color="auto"/>
                <w:right w:val="none" w:sz="0" w:space="0" w:color="auto"/>
              </w:divBdr>
            </w:div>
            <w:div w:id="2001152650">
              <w:marLeft w:val="720"/>
              <w:marRight w:val="0"/>
              <w:marTop w:val="0"/>
              <w:marBottom w:val="0"/>
              <w:divBdr>
                <w:top w:val="none" w:sz="0" w:space="0" w:color="auto"/>
                <w:left w:val="none" w:sz="0" w:space="0" w:color="auto"/>
                <w:bottom w:val="none" w:sz="0" w:space="0" w:color="auto"/>
                <w:right w:val="none" w:sz="0" w:space="0" w:color="auto"/>
              </w:divBdr>
            </w:div>
            <w:div w:id="71895742">
              <w:marLeft w:val="720"/>
              <w:marRight w:val="0"/>
              <w:marTop w:val="0"/>
              <w:marBottom w:val="0"/>
              <w:divBdr>
                <w:top w:val="none" w:sz="0" w:space="0" w:color="auto"/>
                <w:left w:val="none" w:sz="0" w:space="0" w:color="auto"/>
                <w:bottom w:val="none" w:sz="0" w:space="0" w:color="auto"/>
                <w:right w:val="none" w:sz="0" w:space="0" w:color="auto"/>
              </w:divBdr>
            </w:div>
            <w:div w:id="725686617">
              <w:marLeft w:val="720"/>
              <w:marRight w:val="0"/>
              <w:marTop w:val="0"/>
              <w:marBottom w:val="0"/>
              <w:divBdr>
                <w:top w:val="none" w:sz="0" w:space="0" w:color="auto"/>
                <w:left w:val="none" w:sz="0" w:space="0" w:color="auto"/>
                <w:bottom w:val="none" w:sz="0" w:space="0" w:color="auto"/>
                <w:right w:val="none" w:sz="0" w:space="0" w:color="auto"/>
              </w:divBdr>
            </w:div>
            <w:div w:id="1839076613">
              <w:marLeft w:val="720"/>
              <w:marRight w:val="0"/>
              <w:marTop w:val="0"/>
              <w:marBottom w:val="0"/>
              <w:divBdr>
                <w:top w:val="none" w:sz="0" w:space="0" w:color="auto"/>
                <w:left w:val="none" w:sz="0" w:space="0" w:color="auto"/>
                <w:bottom w:val="none" w:sz="0" w:space="0" w:color="auto"/>
                <w:right w:val="none" w:sz="0" w:space="0" w:color="auto"/>
              </w:divBdr>
            </w:div>
            <w:div w:id="2144346632">
              <w:marLeft w:val="720"/>
              <w:marRight w:val="0"/>
              <w:marTop w:val="0"/>
              <w:marBottom w:val="0"/>
              <w:divBdr>
                <w:top w:val="none" w:sz="0" w:space="0" w:color="auto"/>
                <w:left w:val="none" w:sz="0" w:space="0" w:color="auto"/>
                <w:bottom w:val="none" w:sz="0" w:space="0" w:color="auto"/>
                <w:right w:val="none" w:sz="0" w:space="0" w:color="auto"/>
              </w:divBdr>
            </w:div>
            <w:div w:id="232351436">
              <w:marLeft w:val="720"/>
              <w:marRight w:val="0"/>
              <w:marTop w:val="0"/>
              <w:marBottom w:val="0"/>
              <w:divBdr>
                <w:top w:val="none" w:sz="0" w:space="0" w:color="auto"/>
                <w:left w:val="none" w:sz="0" w:space="0" w:color="auto"/>
                <w:bottom w:val="none" w:sz="0" w:space="0" w:color="auto"/>
                <w:right w:val="none" w:sz="0" w:space="0" w:color="auto"/>
              </w:divBdr>
            </w:div>
            <w:div w:id="1339698063">
              <w:marLeft w:val="720"/>
              <w:marRight w:val="0"/>
              <w:marTop w:val="0"/>
              <w:marBottom w:val="0"/>
              <w:divBdr>
                <w:top w:val="none" w:sz="0" w:space="0" w:color="auto"/>
                <w:left w:val="none" w:sz="0" w:space="0" w:color="auto"/>
                <w:bottom w:val="none" w:sz="0" w:space="0" w:color="auto"/>
                <w:right w:val="none" w:sz="0" w:space="0" w:color="auto"/>
              </w:divBdr>
            </w:div>
            <w:div w:id="350649861">
              <w:marLeft w:val="720"/>
              <w:marRight w:val="0"/>
              <w:marTop w:val="0"/>
              <w:marBottom w:val="0"/>
              <w:divBdr>
                <w:top w:val="none" w:sz="0" w:space="0" w:color="auto"/>
                <w:left w:val="none" w:sz="0" w:space="0" w:color="auto"/>
                <w:bottom w:val="none" w:sz="0" w:space="0" w:color="auto"/>
                <w:right w:val="none" w:sz="0" w:space="0" w:color="auto"/>
              </w:divBdr>
            </w:div>
            <w:div w:id="845286876">
              <w:marLeft w:val="720"/>
              <w:marRight w:val="0"/>
              <w:marTop w:val="0"/>
              <w:marBottom w:val="0"/>
              <w:divBdr>
                <w:top w:val="none" w:sz="0" w:space="0" w:color="auto"/>
                <w:left w:val="none" w:sz="0" w:space="0" w:color="auto"/>
                <w:bottom w:val="none" w:sz="0" w:space="0" w:color="auto"/>
                <w:right w:val="none" w:sz="0" w:space="0" w:color="auto"/>
              </w:divBdr>
            </w:div>
            <w:div w:id="866674290">
              <w:marLeft w:val="720"/>
              <w:marRight w:val="0"/>
              <w:marTop w:val="0"/>
              <w:marBottom w:val="0"/>
              <w:divBdr>
                <w:top w:val="none" w:sz="0" w:space="0" w:color="auto"/>
                <w:left w:val="none" w:sz="0" w:space="0" w:color="auto"/>
                <w:bottom w:val="none" w:sz="0" w:space="0" w:color="auto"/>
                <w:right w:val="none" w:sz="0" w:space="0" w:color="auto"/>
              </w:divBdr>
            </w:div>
            <w:div w:id="1213662677">
              <w:marLeft w:val="720"/>
              <w:marRight w:val="0"/>
              <w:marTop w:val="0"/>
              <w:marBottom w:val="0"/>
              <w:divBdr>
                <w:top w:val="none" w:sz="0" w:space="0" w:color="auto"/>
                <w:left w:val="none" w:sz="0" w:space="0" w:color="auto"/>
                <w:bottom w:val="none" w:sz="0" w:space="0" w:color="auto"/>
                <w:right w:val="none" w:sz="0" w:space="0" w:color="auto"/>
              </w:divBdr>
            </w:div>
            <w:div w:id="1369834583">
              <w:marLeft w:val="720"/>
              <w:marRight w:val="0"/>
              <w:marTop w:val="0"/>
              <w:marBottom w:val="0"/>
              <w:divBdr>
                <w:top w:val="none" w:sz="0" w:space="0" w:color="auto"/>
                <w:left w:val="none" w:sz="0" w:space="0" w:color="auto"/>
                <w:bottom w:val="none" w:sz="0" w:space="0" w:color="auto"/>
                <w:right w:val="none" w:sz="0" w:space="0" w:color="auto"/>
              </w:divBdr>
            </w:div>
            <w:div w:id="221799033">
              <w:marLeft w:val="720"/>
              <w:marRight w:val="0"/>
              <w:marTop w:val="0"/>
              <w:marBottom w:val="0"/>
              <w:divBdr>
                <w:top w:val="none" w:sz="0" w:space="0" w:color="auto"/>
                <w:left w:val="none" w:sz="0" w:space="0" w:color="auto"/>
                <w:bottom w:val="none" w:sz="0" w:space="0" w:color="auto"/>
                <w:right w:val="none" w:sz="0" w:space="0" w:color="auto"/>
              </w:divBdr>
            </w:div>
            <w:div w:id="1497720658">
              <w:marLeft w:val="720"/>
              <w:marRight w:val="0"/>
              <w:marTop w:val="0"/>
              <w:marBottom w:val="0"/>
              <w:divBdr>
                <w:top w:val="none" w:sz="0" w:space="0" w:color="auto"/>
                <w:left w:val="none" w:sz="0" w:space="0" w:color="auto"/>
                <w:bottom w:val="none" w:sz="0" w:space="0" w:color="auto"/>
                <w:right w:val="none" w:sz="0" w:space="0" w:color="auto"/>
              </w:divBdr>
            </w:div>
            <w:div w:id="1460293607">
              <w:marLeft w:val="720"/>
              <w:marRight w:val="0"/>
              <w:marTop w:val="0"/>
              <w:marBottom w:val="0"/>
              <w:divBdr>
                <w:top w:val="none" w:sz="0" w:space="0" w:color="auto"/>
                <w:left w:val="none" w:sz="0" w:space="0" w:color="auto"/>
                <w:bottom w:val="none" w:sz="0" w:space="0" w:color="auto"/>
                <w:right w:val="none" w:sz="0" w:space="0" w:color="auto"/>
              </w:divBdr>
            </w:div>
            <w:div w:id="17194899">
              <w:marLeft w:val="720"/>
              <w:marRight w:val="0"/>
              <w:marTop w:val="0"/>
              <w:marBottom w:val="0"/>
              <w:divBdr>
                <w:top w:val="none" w:sz="0" w:space="0" w:color="auto"/>
                <w:left w:val="none" w:sz="0" w:space="0" w:color="auto"/>
                <w:bottom w:val="none" w:sz="0" w:space="0" w:color="auto"/>
                <w:right w:val="none" w:sz="0" w:space="0" w:color="auto"/>
              </w:divBdr>
            </w:div>
            <w:div w:id="829491753">
              <w:marLeft w:val="720"/>
              <w:marRight w:val="0"/>
              <w:marTop w:val="0"/>
              <w:marBottom w:val="0"/>
              <w:divBdr>
                <w:top w:val="none" w:sz="0" w:space="0" w:color="auto"/>
                <w:left w:val="none" w:sz="0" w:space="0" w:color="auto"/>
                <w:bottom w:val="none" w:sz="0" w:space="0" w:color="auto"/>
                <w:right w:val="none" w:sz="0" w:space="0" w:color="auto"/>
              </w:divBdr>
            </w:div>
            <w:div w:id="1582637326">
              <w:marLeft w:val="720"/>
              <w:marRight w:val="0"/>
              <w:marTop w:val="0"/>
              <w:marBottom w:val="0"/>
              <w:divBdr>
                <w:top w:val="none" w:sz="0" w:space="0" w:color="auto"/>
                <w:left w:val="none" w:sz="0" w:space="0" w:color="auto"/>
                <w:bottom w:val="none" w:sz="0" w:space="0" w:color="auto"/>
                <w:right w:val="none" w:sz="0" w:space="0" w:color="auto"/>
              </w:divBdr>
            </w:div>
            <w:div w:id="392049269">
              <w:marLeft w:val="360"/>
              <w:marRight w:val="0"/>
              <w:marTop w:val="0"/>
              <w:marBottom w:val="0"/>
              <w:divBdr>
                <w:top w:val="none" w:sz="0" w:space="0" w:color="auto"/>
                <w:left w:val="none" w:sz="0" w:space="0" w:color="auto"/>
                <w:bottom w:val="none" w:sz="0" w:space="0" w:color="auto"/>
                <w:right w:val="none" w:sz="0" w:space="0" w:color="auto"/>
              </w:divBdr>
            </w:div>
            <w:div w:id="1161309136">
              <w:marLeft w:val="720"/>
              <w:marRight w:val="0"/>
              <w:marTop w:val="0"/>
              <w:marBottom w:val="0"/>
              <w:divBdr>
                <w:top w:val="none" w:sz="0" w:space="0" w:color="auto"/>
                <w:left w:val="none" w:sz="0" w:space="0" w:color="auto"/>
                <w:bottom w:val="none" w:sz="0" w:space="0" w:color="auto"/>
                <w:right w:val="none" w:sz="0" w:space="0" w:color="auto"/>
              </w:divBdr>
            </w:div>
            <w:div w:id="1642534976">
              <w:marLeft w:val="720"/>
              <w:marRight w:val="0"/>
              <w:marTop w:val="0"/>
              <w:marBottom w:val="0"/>
              <w:divBdr>
                <w:top w:val="none" w:sz="0" w:space="0" w:color="auto"/>
                <w:left w:val="none" w:sz="0" w:space="0" w:color="auto"/>
                <w:bottom w:val="none" w:sz="0" w:space="0" w:color="auto"/>
                <w:right w:val="none" w:sz="0" w:space="0" w:color="auto"/>
              </w:divBdr>
            </w:div>
            <w:div w:id="1632860756">
              <w:marLeft w:val="720"/>
              <w:marRight w:val="0"/>
              <w:marTop w:val="0"/>
              <w:marBottom w:val="0"/>
              <w:divBdr>
                <w:top w:val="none" w:sz="0" w:space="0" w:color="auto"/>
                <w:left w:val="none" w:sz="0" w:space="0" w:color="auto"/>
                <w:bottom w:val="none" w:sz="0" w:space="0" w:color="auto"/>
                <w:right w:val="none" w:sz="0" w:space="0" w:color="auto"/>
              </w:divBdr>
            </w:div>
            <w:div w:id="346173292">
              <w:marLeft w:val="720"/>
              <w:marRight w:val="0"/>
              <w:marTop w:val="0"/>
              <w:marBottom w:val="0"/>
              <w:divBdr>
                <w:top w:val="none" w:sz="0" w:space="0" w:color="auto"/>
                <w:left w:val="none" w:sz="0" w:space="0" w:color="auto"/>
                <w:bottom w:val="none" w:sz="0" w:space="0" w:color="auto"/>
                <w:right w:val="none" w:sz="0" w:space="0" w:color="auto"/>
              </w:divBdr>
            </w:div>
            <w:div w:id="1443643340">
              <w:marLeft w:val="720"/>
              <w:marRight w:val="0"/>
              <w:marTop w:val="0"/>
              <w:marBottom w:val="0"/>
              <w:divBdr>
                <w:top w:val="none" w:sz="0" w:space="0" w:color="auto"/>
                <w:left w:val="none" w:sz="0" w:space="0" w:color="auto"/>
                <w:bottom w:val="none" w:sz="0" w:space="0" w:color="auto"/>
                <w:right w:val="none" w:sz="0" w:space="0" w:color="auto"/>
              </w:divBdr>
            </w:div>
            <w:div w:id="477037747">
              <w:marLeft w:val="720"/>
              <w:marRight w:val="0"/>
              <w:marTop w:val="0"/>
              <w:marBottom w:val="0"/>
              <w:divBdr>
                <w:top w:val="none" w:sz="0" w:space="0" w:color="auto"/>
                <w:left w:val="none" w:sz="0" w:space="0" w:color="auto"/>
                <w:bottom w:val="none" w:sz="0" w:space="0" w:color="auto"/>
                <w:right w:val="none" w:sz="0" w:space="0" w:color="auto"/>
              </w:divBdr>
            </w:div>
            <w:div w:id="1440297918">
              <w:marLeft w:val="720"/>
              <w:marRight w:val="0"/>
              <w:marTop w:val="0"/>
              <w:marBottom w:val="0"/>
              <w:divBdr>
                <w:top w:val="none" w:sz="0" w:space="0" w:color="auto"/>
                <w:left w:val="none" w:sz="0" w:space="0" w:color="auto"/>
                <w:bottom w:val="none" w:sz="0" w:space="0" w:color="auto"/>
                <w:right w:val="none" w:sz="0" w:space="0" w:color="auto"/>
              </w:divBdr>
            </w:div>
            <w:div w:id="158884649">
              <w:marLeft w:val="720"/>
              <w:marRight w:val="0"/>
              <w:marTop w:val="0"/>
              <w:marBottom w:val="0"/>
              <w:divBdr>
                <w:top w:val="none" w:sz="0" w:space="0" w:color="auto"/>
                <w:left w:val="none" w:sz="0" w:space="0" w:color="auto"/>
                <w:bottom w:val="none" w:sz="0" w:space="0" w:color="auto"/>
                <w:right w:val="none" w:sz="0" w:space="0" w:color="auto"/>
              </w:divBdr>
            </w:div>
            <w:div w:id="1057322213">
              <w:marLeft w:val="720"/>
              <w:marRight w:val="0"/>
              <w:marTop w:val="0"/>
              <w:marBottom w:val="0"/>
              <w:divBdr>
                <w:top w:val="none" w:sz="0" w:space="0" w:color="auto"/>
                <w:left w:val="none" w:sz="0" w:space="0" w:color="auto"/>
                <w:bottom w:val="none" w:sz="0" w:space="0" w:color="auto"/>
                <w:right w:val="none" w:sz="0" w:space="0" w:color="auto"/>
              </w:divBdr>
            </w:div>
            <w:div w:id="356010086">
              <w:marLeft w:val="360"/>
              <w:marRight w:val="0"/>
              <w:marTop w:val="0"/>
              <w:marBottom w:val="0"/>
              <w:divBdr>
                <w:top w:val="none" w:sz="0" w:space="0" w:color="auto"/>
                <w:left w:val="none" w:sz="0" w:space="0" w:color="auto"/>
                <w:bottom w:val="none" w:sz="0" w:space="0" w:color="auto"/>
                <w:right w:val="none" w:sz="0" w:space="0" w:color="auto"/>
              </w:divBdr>
            </w:div>
            <w:div w:id="376857569">
              <w:marLeft w:val="720"/>
              <w:marRight w:val="0"/>
              <w:marTop w:val="0"/>
              <w:marBottom w:val="0"/>
              <w:divBdr>
                <w:top w:val="none" w:sz="0" w:space="0" w:color="auto"/>
                <w:left w:val="none" w:sz="0" w:space="0" w:color="auto"/>
                <w:bottom w:val="none" w:sz="0" w:space="0" w:color="auto"/>
                <w:right w:val="none" w:sz="0" w:space="0" w:color="auto"/>
              </w:divBdr>
            </w:div>
            <w:div w:id="1151873670">
              <w:marLeft w:val="720"/>
              <w:marRight w:val="0"/>
              <w:marTop w:val="0"/>
              <w:marBottom w:val="0"/>
              <w:divBdr>
                <w:top w:val="none" w:sz="0" w:space="0" w:color="auto"/>
                <w:left w:val="none" w:sz="0" w:space="0" w:color="auto"/>
                <w:bottom w:val="none" w:sz="0" w:space="0" w:color="auto"/>
                <w:right w:val="none" w:sz="0" w:space="0" w:color="auto"/>
              </w:divBdr>
            </w:div>
            <w:div w:id="1503011101">
              <w:marLeft w:val="720"/>
              <w:marRight w:val="0"/>
              <w:marTop w:val="0"/>
              <w:marBottom w:val="0"/>
              <w:divBdr>
                <w:top w:val="none" w:sz="0" w:space="0" w:color="auto"/>
                <w:left w:val="none" w:sz="0" w:space="0" w:color="auto"/>
                <w:bottom w:val="none" w:sz="0" w:space="0" w:color="auto"/>
                <w:right w:val="none" w:sz="0" w:space="0" w:color="auto"/>
              </w:divBdr>
            </w:div>
            <w:div w:id="1660108506">
              <w:marLeft w:val="720"/>
              <w:marRight w:val="0"/>
              <w:marTop w:val="0"/>
              <w:marBottom w:val="0"/>
              <w:divBdr>
                <w:top w:val="none" w:sz="0" w:space="0" w:color="auto"/>
                <w:left w:val="none" w:sz="0" w:space="0" w:color="auto"/>
                <w:bottom w:val="none" w:sz="0" w:space="0" w:color="auto"/>
                <w:right w:val="none" w:sz="0" w:space="0" w:color="auto"/>
              </w:divBdr>
            </w:div>
            <w:div w:id="1291519490">
              <w:marLeft w:val="720"/>
              <w:marRight w:val="0"/>
              <w:marTop w:val="0"/>
              <w:marBottom w:val="0"/>
              <w:divBdr>
                <w:top w:val="none" w:sz="0" w:space="0" w:color="auto"/>
                <w:left w:val="none" w:sz="0" w:space="0" w:color="auto"/>
                <w:bottom w:val="none" w:sz="0" w:space="0" w:color="auto"/>
                <w:right w:val="none" w:sz="0" w:space="0" w:color="auto"/>
              </w:divBdr>
            </w:div>
            <w:div w:id="372727583">
              <w:marLeft w:val="720"/>
              <w:marRight w:val="0"/>
              <w:marTop w:val="0"/>
              <w:marBottom w:val="0"/>
              <w:divBdr>
                <w:top w:val="none" w:sz="0" w:space="0" w:color="auto"/>
                <w:left w:val="none" w:sz="0" w:space="0" w:color="auto"/>
                <w:bottom w:val="none" w:sz="0" w:space="0" w:color="auto"/>
                <w:right w:val="none" w:sz="0" w:space="0" w:color="auto"/>
              </w:divBdr>
            </w:div>
            <w:div w:id="1008563533">
              <w:marLeft w:val="720"/>
              <w:marRight w:val="0"/>
              <w:marTop w:val="0"/>
              <w:marBottom w:val="0"/>
              <w:divBdr>
                <w:top w:val="none" w:sz="0" w:space="0" w:color="auto"/>
                <w:left w:val="none" w:sz="0" w:space="0" w:color="auto"/>
                <w:bottom w:val="none" w:sz="0" w:space="0" w:color="auto"/>
                <w:right w:val="none" w:sz="0" w:space="0" w:color="auto"/>
              </w:divBdr>
            </w:div>
            <w:div w:id="1172373825">
              <w:marLeft w:val="720"/>
              <w:marRight w:val="0"/>
              <w:marTop w:val="0"/>
              <w:marBottom w:val="0"/>
              <w:divBdr>
                <w:top w:val="none" w:sz="0" w:space="0" w:color="auto"/>
                <w:left w:val="none" w:sz="0" w:space="0" w:color="auto"/>
                <w:bottom w:val="none" w:sz="0" w:space="0" w:color="auto"/>
                <w:right w:val="none" w:sz="0" w:space="0" w:color="auto"/>
              </w:divBdr>
            </w:div>
            <w:div w:id="366487654">
              <w:marLeft w:val="720"/>
              <w:marRight w:val="0"/>
              <w:marTop w:val="0"/>
              <w:marBottom w:val="0"/>
              <w:divBdr>
                <w:top w:val="none" w:sz="0" w:space="0" w:color="auto"/>
                <w:left w:val="none" w:sz="0" w:space="0" w:color="auto"/>
                <w:bottom w:val="none" w:sz="0" w:space="0" w:color="auto"/>
                <w:right w:val="none" w:sz="0" w:space="0" w:color="auto"/>
              </w:divBdr>
            </w:div>
            <w:div w:id="1859540368">
              <w:marLeft w:val="720"/>
              <w:marRight w:val="0"/>
              <w:marTop w:val="0"/>
              <w:marBottom w:val="0"/>
              <w:divBdr>
                <w:top w:val="none" w:sz="0" w:space="0" w:color="auto"/>
                <w:left w:val="none" w:sz="0" w:space="0" w:color="auto"/>
                <w:bottom w:val="none" w:sz="0" w:space="0" w:color="auto"/>
                <w:right w:val="none" w:sz="0" w:space="0" w:color="auto"/>
              </w:divBdr>
            </w:div>
            <w:div w:id="303780080">
              <w:marLeft w:val="360"/>
              <w:marRight w:val="0"/>
              <w:marTop w:val="0"/>
              <w:marBottom w:val="0"/>
              <w:divBdr>
                <w:top w:val="none" w:sz="0" w:space="0" w:color="auto"/>
                <w:left w:val="none" w:sz="0" w:space="0" w:color="auto"/>
                <w:bottom w:val="none" w:sz="0" w:space="0" w:color="auto"/>
                <w:right w:val="none" w:sz="0" w:space="0" w:color="auto"/>
              </w:divBdr>
            </w:div>
            <w:div w:id="655304685">
              <w:marLeft w:val="720"/>
              <w:marRight w:val="0"/>
              <w:marTop w:val="0"/>
              <w:marBottom w:val="0"/>
              <w:divBdr>
                <w:top w:val="none" w:sz="0" w:space="0" w:color="auto"/>
                <w:left w:val="none" w:sz="0" w:space="0" w:color="auto"/>
                <w:bottom w:val="none" w:sz="0" w:space="0" w:color="auto"/>
                <w:right w:val="none" w:sz="0" w:space="0" w:color="auto"/>
              </w:divBdr>
            </w:div>
            <w:div w:id="1041785684">
              <w:marLeft w:val="720"/>
              <w:marRight w:val="0"/>
              <w:marTop w:val="0"/>
              <w:marBottom w:val="0"/>
              <w:divBdr>
                <w:top w:val="none" w:sz="0" w:space="0" w:color="auto"/>
                <w:left w:val="none" w:sz="0" w:space="0" w:color="auto"/>
                <w:bottom w:val="none" w:sz="0" w:space="0" w:color="auto"/>
                <w:right w:val="none" w:sz="0" w:space="0" w:color="auto"/>
              </w:divBdr>
            </w:div>
            <w:div w:id="947392892">
              <w:marLeft w:val="720"/>
              <w:marRight w:val="0"/>
              <w:marTop w:val="0"/>
              <w:marBottom w:val="0"/>
              <w:divBdr>
                <w:top w:val="none" w:sz="0" w:space="0" w:color="auto"/>
                <w:left w:val="none" w:sz="0" w:space="0" w:color="auto"/>
                <w:bottom w:val="none" w:sz="0" w:space="0" w:color="auto"/>
                <w:right w:val="none" w:sz="0" w:space="0" w:color="auto"/>
              </w:divBdr>
            </w:div>
            <w:div w:id="1252006487">
              <w:marLeft w:val="720"/>
              <w:marRight w:val="0"/>
              <w:marTop w:val="0"/>
              <w:marBottom w:val="0"/>
              <w:divBdr>
                <w:top w:val="none" w:sz="0" w:space="0" w:color="auto"/>
                <w:left w:val="none" w:sz="0" w:space="0" w:color="auto"/>
                <w:bottom w:val="none" w:sz="0" w:space="0" w:color="auto"/>
                <w:right w:val="none" w:sz="0" w:space="0" w:color="auto"/>
              </w:divBdr>
            </w:div>
            <w:div w:id="388264055">
              <w:marLeft w:val="720"/>
              <w:marRight w:val="0"/>
              <w:marTop w:val="0"/>
              <w:marBottom w:val="0"/>
              <w:divBdr>
                <w:top w:val="none" w:sz="0" w:space="0" w:color="auto"/>
                <w:left w:val="none" w:sz="0" w:space="0" w:color="auto"/>
                <w:bottom w:val="none" w:sz="0" w:space="0" w:color="auto"/>
                <w:right w:val="none" w:sz="0" w:space="0" w:color="auto"/>
              </w:divBdr>
            </w:div>
            <w:div w:id="624896053">
              <w:marLeft w:val="720"/>
              <w:marRight w:val="0"/>
              <w:marTop w:val="0"/>
              <w:marBottom w:val="0"/>
              <w:divBdr>
                <w:top w:val="none" w:sz="0" w:space="0" w:color="auto"/>
                <w:left w:val="none" w:sz="0" w:space="0" w:color="auto"/>
                <w:bottom w:val="none" w:sz="0" w:space="0" w:color="auto"/>
                <w:right w:val="none" w:sz="0" w:space="0" w:color="auto"/>
              </w:divBdr>
            </w:div>
            <w:div w:id="454108309">
              <w:marLeft w:val="720"/>
              <w:marRight w:val="0"/>
              <w:marTop w:val="0"/>
              <w:marBottom w:val="0"/>
              <w:divBdr>
                <w:top w:val="none" w:sz="0" w:space="0" w:color="auto"/>
                <w:left w:val="none" w:sz="0" w:space="0" w:color="auto"/>
                <w:bottom w:val="none" w:sz="0" w:space="0" w:color="auto"/>
                <w:right w:val="none" w:sz="0" w:space="0" w:color="auto"/>
              </w:divBdr>
            </w:div>
            <w:div w:id="184903732">
              <w:marLeft w:val="720"/>
              <w:marRight w:val="0"/>
              <w:marTop w:val="0"/>
              <w:marBottom w:val="0"/>
              <w:divBdr>
                <w:top w:val="none" w:sz="0" w:space="0" w:color="auto"/>
                <w:left w:val="none" w:sz="0" w:space="0" w:color="auto"/>
                <w:bottom w:val="none" w:sz="0" w:space="0" w:color="auto"/>
                <w:right w:val="none" w:sz="0" w:space="0" w:color="auto"/>
              </w:divBdr>
            </w:div>
            <w:div w:id="783840307">
              <w:marLeft w:val="720"/>
              <w:marRight w:val="0"/>
              <w:marTop w:val="0"/>
              <w:marBottom w:val="0"/>
              <w:divBdr>
                <w:top w:val="none" w:sz="0" w:space="0" w:color="auto"/>
                <w:left w:val="none" w:sz="0" w:space="0" w:color="auto"/>
                <w:bottom w:val="none" w:sz="0" w:space="0" w:color="auto"/>
                <w:right w:val="none" w:sz="0" w:space="0" w:color="auto"/>
              </w:divBdr>
            </w:div>
            <w:div w:id="1851531370">
              <w:marLeft w:val="720"/>
              <w:marRight w:val="0"/>
              <w:marTop w:val="0"/>
              <w:marBottom w:val="0"/>
              <w:divBdr>
                <w:top w:val="none" w:sz="0" w:space="0" w:color="auto"/>
                <w:left w:val="none" w:sz="0" w:space="0" w:color="auto"/>
                <w:bottom w:val="none" w:sz="0" w:space="0" w:color="auto"/>
                <w:right w:val="none" w:sz="0" w:space="0" w:color="auto"/>
              </w:divBdr>
            </w:div>
            <w:div w:id="74205623">
              <w:marLeft w:val="720"/>
              <w:marRight w:val="0"/>
              <w:marTop w:val="0"/>
              <w:marBottom w:val="0"/>
              <w:divBdr>
                <w:top w:val="none" w:sz="0" w:space="0" w:color="auto"/>
                <w:left w:val="none" w:sz="0" w:space="0" w:color="auto"/>
                <w:bottom w:val="none" w:sz="0" w:space="0" w:color="auto"/>
                <w:right w:val="none" w:sz="0" w:space="0" w:color="auto"/>
              </w:divBdr>
            </w:div>
            <w:div w:id="132061227">
              <w:marLeft w:val="720"/>
              <w:marRight w:val="0"/>
              <w:marTop w:val="0"/>
              <w:marBottom w:val="0"/>
              <w:divBdr>
                <w:top w:val="none" w:sz="0" w:space="0" w:color="auto"/>
                <w:left w:val="none" w:sz="0" w:space="0" w:color="auto"/>
                <w:bottom w:val="none" w:sz="0" w:space="0" w:color="auto"/>
                <w:right w:val="none" w:sz="0" w:space="0" w:color="auto"/>
              </w:divBdr>
            </w:div>
            <w:div w:id="1252201924">
              <w:marLeft w:val="720"/>
              <w:marRight w:val="0"/>
              <w:marTop w:val="0"/>
              <w:marBottom w:val="0"/>
              <w:divBdr>
                <w:top w:val="none" w:sz="0" w:space="0" w:color="auto"/>
                <w:left w:val="none" w:sz="0" w:space="0" w:color="auto"/>
                <w:bottom w:val="none" w:sz="0" w:space="0" w:color="auto"/>
                <w:right w:val="none" w:sz="0" w:space="0" w:color="auto"/>
              </w:divBdr>
            </w:div>
            <w:div w:id="174659670">
              <w:marLeft w:val="720"/>
              <w:marRight w:val="0"/>
              <w:marTop w:val="0"/>
              <w:marBottom w:val="0"/>
              <w:divBdr>
                <w:top w:val="none" w:sz="0" w:space="0" w:color="auto"/>
                <w:left w:val="none" w:sz="0" w:space="0" w:color="auto"/>
                <w:bottom w:val="none" w:sz="0" w:space="0" w:color="auto"/>
                <w:right w:val="none" w:sz="0" w:space="0" w:color="auto"/>
              </w:divBdr>
            </w:div>
            <w:div w:id="881017969">
              <w:marLeft w:val="720"/>
              <w:marRight w:val="0"/>
              <w:marTop w:val="0"/>
              <w:marBottom w:val="0"/>
              <w:divBdr>
                <w:top w:val="none" w:sz="0" w:space="0" w:color="auto"/>
                <w:left w:val="none" w:sz="0" w:space="0" w:color="auto"/>
                <w:bottom w:val="none" w:sz="0" w:space="0" w:color="auto"/>
                <w:right w:val="none" w:sz="0" w:space="0" w:color="auto"/>
              </w:divBdr>
            </w:div>
            <w:div w:id="1077870956">
              <w:marLeft w:val="360"/>
              <w:marRight w:val="0"/>
              <w:marTop w:val="0"/>
              <w:marBottom w:val="0"/>
              <w:divBdr>
                <w:top w:val="none" w:sz="0" w:space="0" w:color="auto"/>
                <w:left w:val="none" w:sz="0" w:space="0" w:color="auto"/>
                <w:bottom w:val="none" w:sz="0" w:space="0" w:color="auto"/>
                <w:right w:val="none" w:sz="0" w:space="0" w:color="auto"/>
              </w:divBdr>
            </w:div>
            <w:div w:id="263421117">
              <w:marLeft w:val="720"/>
              <w:marRight w:val="0"/>
              <w:marTop w:val="0"/>
              <w:marBottom w:val="0"/>
              <w:divBdr>
                <w:top w:val="none" w:sz="0" w:space="0" w:color="auto"/>
                <w:left w:val="none" w:sz="0" w:space="0" w:color="auto"/>
                <w:bottom w:val="none" w:sz="0" w:space="0" w:color="auto"/>
                <w:right w:val="none" w:sz="0" w:space="0" w:color="auto"/>
              </w:divBdr>
            </w:div>
            <w:div w:id="170024909">
              <w:marLeft w:val="720"/>
              <w:marRight w:val="0"/>
              <w:marTop w:val="0"/>
              <w:marBottom w:val="0"/>
              <w:divBdr>
                <w:top w:val="none" w:sz="0" w:space="0" w:color="auto"/>
                <w:left w:val="none" w:sz="0" w:space="0" w:color="auto"/>
                <w:bottom w:val="none" w:sz="0" w:space="0" w:color="auto"/>
                <w:right w:val="none" w:sz="0" w:space="0" w:color="auto"/>
              </w:divBdr>
            </w:div>
            <w:div w:id="1852911012">
              <w:marLeft w:val="720"/>
              <w:marRight w:val="0"/>
              <w:marTop w:val="0"/>
              <w:marBottom w:val="0"/>
              <w:divBdr>
                <w:top w:val="none" w:sz="0" w:space="0" w:color="auto"/>
                <w:left w:val="none" w:sz="0" w:space="0" w:color="auto"/>
                <w:bottom w:val="none" w:sz="0" w:space="0" w:color="auto"/>
                <w:right w:val="none" w:sz="0" w:space="0" w:color="auto"/>
              </w:divBdr>
            </w:div>
            <w:div w:id="237177178">
              <w:marLeft w:val="720"/>
              <w:marRight w:val="0"/>
              <w:marTop w:val="0"/>
              <w:marBottom w:val="0"/>
              <w:divBdr>
                <w:top w:val="none" w:sz="0" w:space="0" w:color="auto"/>
                <w:left w:val="none" w:sz="0" w:space="0" w:color="auto"/>
                <w:bottom w:val="none" w:sz="0" w:space="0" w:color="auto"/>
                <w:right w:val="none" w:sz="0" w:space="0" w:color="auto"/>
              </w:divBdr>
            </w:div>
            <w:div w:id="1204294876">
              <w:marLeft w:val="360"/>
              <w:marRight w:val="0"/>
              <w:marTop w:val="0"/>
              <w:marBottom w:val="0"/>
              <w:divBdr>
                <w:top w:val="none" w:sz="0" w:space="0" w:color="auto"/>
                <w:left w:val="none" w:sz="0" w:space="0" w:color="auto"/>
                <w:bottom w:val="none" w:sz="0" w:space="0" w:color="auto"/>
                <w:right w:val="none" w:sz="0" w:space="0" w:color="auto"/>
              </w:divBdr>
            </w:div>
            <w:div w:id="1358313912">
              <w:marLeft w:val="720"/>
              <w:marRight w:val="0"/>
              <w:marTop w:val="0"/>
              <w:marBottom w:val="0"/>
              <w:divBdr>
                <w:top w:val="none" w:sz="0" w:space="0" w:color="auto"/>
                <w:left w:val="none" w:sz="0" w:space="0" w:color="auto"/>
                <w:bottom w:val="none" w:sz="0" w:space="0" w:color="auto"/>
                <w:right w:val="none" w:sz="0" w:space="0" w:color="auto"/>
              </w:divBdr>
            </w:div>
            <w:div w:id="1467117701">
              <w:marLeft w:val="720"/>
              <w:marRight w:val="0"/>
              <w:marTop w:val="0"/>
              <w:marBottom w:val="0"/>
              <w:divBdr>
                <w:top w:val="none" w:sz="0" w:space="0" w:color="auto"/>
                <w:left w:val="none" w:sz="0" w:space="0" w:color="auto"/>
                <w:bottom w:val="none" w:sz="0" w:space="0" w:color="auto"/>
                <w:right w:val="none" w:sz="0" w:space="0" w:color="auto"/>
              </w:divBdr>
            </w:div>
            <w:div w:id="1340814016">
              <w:marLeft w:val="720"/>
              <w:marRight w:val="0"/>
              <w:marTop w:val="0"/>
              <w:marBottom w:val="0"/>
              <w:divBdr>
                <w:top w:val="none" w:sz="0" w:space="0" w:color="auto"/>
                <w:left w:val="none" w:sz="0" w:space="0" w:color="auto"/>
                <w:bottom w:val="none" w:sz="0" w:space="0" w:color="auto"/>
                <w:right w:val="none" w:sz="0" w:space="0" w:color="auto"/>
              </w:divBdr>
            </w:div>
            <w:div w:id="118688678">
              <w:marLeft w:val="720"/>
              <w:marRight w:val="0"/>
              <w:marTop w:val="0"/>
              <w:marBottom w:val="0"/>
              <w:divBdr>
                <w:top w:val="none" w:sz="0" w:space="0" w:color="auto"/>
                <w:left w:val="none" w:sz="0" w:space="0" w:color="auto"/>
                <w:bottom w:val="none" w:sz="0" w:space="0" w:color="auto"/>
                <w:right w:val="none" w:sz="0" w:space="0" w:color="auto"/>
              </w:divBdr>
            </w:div>
            <w:div w:id="1580555828">
              <w:marLeft w:val="360"/>
              <w:marRight w:val="0"/>
              <w:marTop w:val="0"/>
              <w:marBottom w:val="0"/>
              <w:divBdr>
                <w:top w:val="none" w:sz="0" w:space="0" w:color="auto"/>
                <w:left w:val="none" w:sz="0" w:space="0" w:color="auto"/>
                <w:bottom w:val="none" w:sz="0" w:space="0" w:color="auto"/>
                <w:right w:val="none" w:sz="0" w:space="0" w:color="auto"/>
              </w:divBdr>
            </w:div>
            <w:div w:id="544678324">
              <w:marLeft w:val="720"/>
              <w:marRight w:val="0"/>
              <w:marTop w:val="0"/>
              <w:marBottom w:val="0"/>
              <w:divBdr>
                <w:top w:val="none" w:sz="0" w:space="0" w:color="auto"/>
                <w:left w:val="none" w:sz="0" w:space="0" w:color="auto"/>
                <w:bottom w:val="none" w:sz="0" w:space="0" w:color="auto"/>
                <w:right w:val="none" w:sz="0" w:space="0" w:color="auto"/>
              </w:divBdr>
            </w:div>
            <w:div w:id="18898153">
              <w:marLeft w:val="720"/>
              <w:marRight w:val="0"/>
              <w:marTop w:val="0"/>
              <w:marBottom w:val="0"/>
              <w:divBdr>
                <w:top w:val="none" w:sz="0" w:space="0" w:color="auto"/>
                <w:left w:val="none" w:sz="0" w:space="0" w:color="auto"/>
                <w:bottom w:val="none" w:sz="0" w:space="0" w:color="auto"/>
                <w:right w:val="none" w:sz="0" w:space="0" w:color="auto"/>
              </w:divBdr>
            </w:div>
            <w:div w:id="1801260792">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2025934250">
      <w:bodyDiv w:val="1"/>
      <w:marLeft w:val="0"/>
      <w:marRight w:val="0"/>
      <w:marTop w:val="0"/>
      <w:marBottom w:val="0"/>
      <w:divBdr>
        <w:top w:val="none" w:sz="0" w:space="0" w:color="auto"/>
        <w:left w:val="none" w:sz="0" w:space="0" w:color="auto"/>
        <w:bottom w:val="none" w:sz="0" w:space="0" w:color="auto"/>
        <w:right w:val="none" w:sz="0" w:space="0" w:color="auto"/>
      </w:divBdr>
      <w:divsChild>
        <w:div w:id="1646396197">
          <w:marLeft w:val="0"/>
          <w:marRight w:val="0"/>
          <w:marTop w:val="0"/>
          <w:marBottom w:val="0"/>
          <w:divBdr>
            <w:top w:val="none" w:sz="0" w:space="0" w:color="auto"/>
            <w:left w:val="none" w:sz="0" w:space="0" w:color="auto"/>
            <w:bottom w:val="none" w:sz="0" w:space="0" w:color="auto"/>
            <w:right w:val="none" w:sz="0" w:space="0" w:color="auto"/>
          </w:divBdr>
        </w:div>
        <w:div w:id="776682670">
          <w:marLeft w:val="0"/>
          <w:marRight w:val="0"/>
          <w:marTop w:val="360"/>
          <w:marBottom w:val="0"/>
          <w:divBdr>
            <w:top w:val="none" w:sz="0" w:space="0" w:color="auto"/>
            <w:left w:val="none" w:sz="0" w:space="0" w:color="auto"/>
            <w:bottom w:val="single" w:sz="8" w:space="6" w:color="D9DCDF"/>
            <w:right w:val="none" w:sz="0" w:space="0" w:color="auto"/>
          </w:divBdr>
          <w:divsChild>
            <w:div w:id="984771765">
              <w:marLeft w:val="0"/>
              <w:marRight w:val="0"/>
              <w:marTop w:val="96"/>
              <w:marBottom w:val="120"/>
              <w:divBdr>
                <w:top w:val="none" w:sz="0" w:space="0" w:color="auto"/>
                <w:left w:val="none" w:sz="0" w:space="0" w:color="auto"/>
                <w:bottom w:val="none" w:sz="0" w:space="0" w:color="auto"/>
                <w:right w:val="none" w:sz="0" w:space="0" w:color="auto"/>
              </w:divBdr>
            </w:div>
            <w:div w:id="2119327149">
              <w:marLeft w:val="0"/>
              <w:marRight w:val="0"/>
              <w:marTop w:val="96"/>
              <w:marBottom w:val="120"/>
              <w:divBdr>
                <w:top w:val="none" w:sz="0" w:space="0" w:color="auto"/>
                <w:left w:val="none" w:sz="0" w:space="0" w:color="auto"/>
                <w:bottom w:val="none" w:sz="0" w:space="0" w:color="auto"/>
                <w:right w:val="none" w:sz="0" w:space="0" w:color="auto"/>
              </w:divBdr>
            </w:div>
            <w:div w:id="1686053497">
              <w:marLeft w:val="0"/>
              <w:marRight w:val="0"/>
              <w:marTop w:val="96"/>
              <w:marBottom w:val="120"/>
              <w:divBdr>
                <w:top w:val="none" w:sz="0" w:space="0" w:color="auto"/>
                <w:left w:val="none" w:sz="0" w:space="0" w:color="auto"/>
                <w:bottom w:val="none" w:sz="0" w:space="0" w:color="auto"/>
                <w:right w:val="none" w:sz="0" w:space="0" w:color="auto"/>
              </w:divBdr>
            </w:div>
            <w:div w:id="2113163900">
              <w:marLeft w:val="0"/>
              <w:marRight w:val="0"/>
              <w:marTop w:val="96"/>
              <w:marBottom w:val="120"/>
              <w:divBdr>
                <w:top w:val="none" w:sz="0" w:space="0" w:color="auto"/>
                <w:left w:val="none" w:sz="0" w:space="0" w:color="auto"/>
                <w:bottom w:val="none" w:sz="0" w:space="0" w:color="auto"/>
                <w:right w:val="none" w:sz="0" w:space="0" w:color="auto"/>
              </w:divBdr>
            </w:div>
            <w:div w:id="2123526829">
              <w:marLeft w:val="0"/>
              <w:marRight w:val="0"/>
              <w:marTop w:val="96"/>
              <w:marBottom w:val="120"/>
              <w:divBdr>
                <w:top w:val="none" w:sz="0" w:space="0" w:color="auto"/>
                <w:left w:val="none" w:sz="0" w:space="0" w:color="auto"/>
                <w:bottom w:val="none" w:sz="0" w:space="0" w:color="auto"/>
                <w:right w:val="none" w:sz="0" w:space="0" w:color="auto"/>
              </w:divBdr>
            </w:div>
            <w:div w:id="189611408">
              <w:marLeft w:val="0"/>
              <w:marRight w:val="0"/>
              <w:marTop w:val="96"/>
              <w:marBottom w:val="120"/>
              <w:divBdr>
                <w:top w:val="none" w:sz="0" w:space="0" w:color="auto"/>
                <w:left w:val="none" w:sz="0" w:space="0" w:color="auto"/>
                <w:bottom w:val="none" w:sz="0" w:space="0" w:color="auto"/>
                <w:right w:val="none" w:sz="0" w:space="0" w:color="auto"/>
              </w:divBdr>
            </w:div>
            <w:div w:id="1686203040">
              <w:marLeft w:val="0"/>
              <w:marRight w:val="0"/>
              <w:marTop w:val="96"/>
              <w:marBottom w:val="120"/>
              <w:divBdr>
                <w:top w:val="none" w:sz="0" w:space="0" w:color="auto"/>
                <w:left w:val="none" w:sz="0" w:space="0" w:color="auto"/>
                <w:bottom w:val="none" w:sz="0" w:space="0" w:color="auto"/>
                <w:right w:val="none" w:sz="0" w:space="0" w:color="auto"/>
              </w:divBdr>
            </w:div>
          </w:divsChild>
        </w:div>
      </w:divsChild>
    </w:div>
    <w:div w:id="2028826799">
      <w:bodyDiv w:val="1"/>
      <w:marLeft w:val="0"/>
      <w:marRight w:val="0"/>
      <w:marTop w:val="0"/>
      <w:marBottom w:val="0"/>
      <w:divBdr>
        <w:top w:val="none" w:sz="0" w:space="0" w:color="auto"/>
        <w:left w:val="none" w:sz="0" w:space="0" w:color="auto"/>
        <w:bottom w:val="none" w:sz="0" w:space="0" w:color="auto"/>
        <w:right w:val="none" w:sz="0" w:space="0" w:color="auto"/>
      </w:divBdr>
      <w:divsChild>
        <w:div w:id="1303727996">
          <w:marLeft w:val="0"/>
          <w:marRight w:val="0"/>
          <w:marTop w:val="0"/>
          <w:marBottom w:val="80"/>
          <w:divBdr>
            <w:top w:val="single" w:sz="4" w:space="0" w:color="auto"/>
            <w:left w:val="single" w:sz="18" w:space="0" w:color="auto"/>
            <w:bottom w:val="single" w:sz="4" w:space="0" w:color="auto"/>
            <w:right w:val="single" w:sz="4" w:space="0" w:color="auto"/>
          </w:divBdr>
        </w:div>
        <w:div w:id="838811317">
          <w:marLeft w:val="0"/>
          <w:marRight w:val="0"/>
          <w:marTop w:val="0"/>
          <w:marBottom w:val="80"/>
          <w:divBdr>
            <w:top w:val="single" w:sz="4" w:space="0" w:color="auto"/>
            <w:left w:val="single" w:sz="18" w:space="0" w:color="auto"/>
            <w:bottom w:val="single" w:sz="4" w:space="0" w:color="auto"/>
            <w:right w:val="single" w:sz="4" w:space="0" w:color="auto"/>
          </w:divBdr>
        </w:div>
        <w:div w:id="1183933521">
          <w:marLeft w:val="0"/>
          <w:marRight w:val="0"/>
          <w:marTop w:val="100"/>
          <w:marBottom w:val="100"/>
          <w:divBdr>
            <w:top w:val="none" w:sz="0" w:space="0" w:color="auto"/>
            <w:left w:val="none" w:sz="0" w:space="0" w:color="auto"/>
            <w:bottom w:val="none" w:sz="0" w:space="0" w:color="auto"/>
            <w:right w:val="none" w:sz="0" w:space="0" w:color="auto"/>
          </w:divBdr>
          <w:divsChild>
            <w:div w:id="1435204088">
              <w:marLeft w:val="0"/>
              <w:marRight w:val="0"/>
              <w:marTop w:val="100"/>
              <w:marBottom w:val="100"/>
              <w:divBdr>
                <w:top w:val="none" w:sz="0" w:space="0" w:color="auto"/>
                <w:left w:val="none" w:sz="0" w:space="0" w:color="auto"/>
                <w:bottom w:val="none" w:sz="0" w:space="0" w:color="auto"/>
                <w:right w:val="none" w:sz="0" w:space="0" w:color="auto"/>
              </w:divBdr>
              <w:divsChild>
                <w:div w:id="29458039">
                  <w:marLeft w:val="0"/>
                  <w:marRight w:val="0"/>
                  <w:marTop w:val="0"/>
                  <w:marBottom w:val="0"/>
                  <w:divBdr>
                    <w:top w:val="none" w:sz="0" w:space="0" w:color="auto"/>
                    <w:left w:val="none" w:sz="0" w:space="0" w:color="auto"/>
                    <w:bottom w:val="none" w:sz="0" w:space="0" w:color="auto"/>
                    <w:right w:val="none" w:sz="0" w:space="0" w:color="auto"/>
                  </w:divBdr>
                  <w:divsChild>
                    <w:div w:id="12886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599140">
          <w:marLeft w:val="0"/>
          <w:marRight w:val="0"/>
          <w:marTop w:val="0"/>
          <w:marBottom w:val="80"/>
          <w:divBdr>
            <w:top w:val="single" w:sz="4" w:space="0" w:color="auto"/>
            <w:left w:val="single" w:sz="18" w:space="0" w:color="auto"/>
            <w:bottom w:val="single" w:sz="4" w:space="0" w:color="auto"/>
            <w:right w:val="single" w:sz="4" w:space="0" w:color="auto"/>
          </w:divBdr>
        </w:div>
        <w:div w:id="374545553">
          <w:marLeft w:val="0"/>
          <w:marRight w:val="0"/>
          <w:marTop w:val="0"/>
          <w:marBottom w:val="80"/>
          <w:divBdr>
            <w:top w:val="single" w:sz="4" w:space="0" w:color="auto"/>
            <w:left w:val="single" w:sz="18" w:space="0" w:color="auto"/>
            <w:bottom w:val="single" w:sz="4" w:space="0" w:color="auto"/>
            <w:right w:val="single" w:sz="4" w:space="0" w:color="auto"/>
          </w:divBdr>
        </w:div>
      </w:divsChild>
    </w:div>
    <w:div w:id="2029601069">
      <w:bodyDiv w:val="1"/>
      <w:marLeft w:val="0"/>
      <w:marRight w:val="0"/>
      <w:marTop w:val="0"/>
      <w:marBottom w:val="0"/>
      <w:divBdr>
        <w:top w:val="none" w:sz="0" w:space="0" w:color="auto"/>
        <w:left w:val="none" w:sz="0" w:space="0" w:color="auto"/>
        <w:bottom w:val="none" w:sz="0" w:space="0" w:color="auto"/>
        <w:right w:val="none" w:sz="0" w:space="0" w:color="auto"/>
      </w:divBdr>
      <w:divsChild>
        <w:div w:id="1964117181">
          <w:marLeft w:val="0"/>
          <w:marRight w:val="0"/>
          <w:marTop w:val="0"/>
          <w:marBottom w:val="80"/>
          <w:divBdr>
            <w:top w:val="single" w:sz="4" w:space="0" w:color="auto"/>
            <w:left w:val="single" w:sz="18" w:space="0" w:color="auto"/>
            <w:bottom w:val="single" w:sz="4" w:space="0" w:color="auto"/>
            <w:right w:val="single" w:sz="4" w:space="0" w:color="auto"/>
          </w:divBdr>
        </w:div>
        <w:div w:id="273246639">
          <w:marLeft w:val="0"/>
          <w:marRight w:val="0"/>
          <w:marTop w:val="100"/>
          <w:marBottom w:val="100"/>
          <w:divBdr>
            <w:top w:val="none" w:sz="0" w:space="0" w:color="auto"/>
            <w:left w:val="none" w:sz="0" w:space="0" w:color="auto"/>
            <w:bottom w:val="none" w:sz="0" w:space="0" w:color="auto"/>
            <w:right w:val="none" w:sz="0" w:space="0" w:color="auto"/>
          </w:divBdr>
          <w:divsChild>
            <w:div w:id="1446732450">
              <w:marLeft w:val="0"/>
              <w:marRight w:val="0"/>
              <w:marTop w:val="100"/>
              <w:marBottom w:val="100"/>
              <w:divBdr>
                <w:top w:val="none" w:sz="0" w:space="0" w:color="auto"/>
                <w:left w:val="none" w:sz="0" w:space="0" w:color="auto"/>
                <w:bottom w:val="none" w:sz="0" w:space="0" w:color="auto"/>
                <w:right w:val="none" w:sz="0" w:space="0" w:color="auto"/>
              </w:divBdr>
              <w:divsChild>
                <w:div w:id="165707523">
                  <w:marLeft w:val="0"/>
                  <w:marRight w:val="0"/>
                  <w:marTop w:val="0"/>
                  <w:marBottom w:val="0"/>
                  <w:divBdr>
                    <w:top w:val="none" w:sz="0" w:space="0" w:color="auto"/>
                    <w:left w:val="none" w:sz="0" w:space="0" w:color="auto"/>
                    <w:bottom w:val="none" w:sz="0" w:space="0" w:color="auto"/>
                    <w:right w:val="none" w:sz="0" w:space="0" w:color="auto"/>
                  </w:divBdr>
                  <w:divsChild>
                    <w:div w:id="127108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794448">
          <w:marLeft w:val="0"/>
          <w:marRight w:val="0"/>
          <w:marTop w:val="0"/>
          <w:marBottom w:val="80"/>
          <w:divBdr>
            <w:top w:val="single" w:sz="4" w:space="0" w:color="auto"/>
            <w:left w:val="single" w:sz="18" w:space="0" w:color="auto"/>
            <w:bottom w:val="single" w:sz="4" w:space="0" w:color="auto"/>
            <w:right w:val="single" w:sz="4" w:space="0" w:color="auto"/>
          </w:divBdr>
        </w:div>
        <w:div w:id="638874949">
          <w:marLeft w:val="0"/>
          <w:marRight w:val="0"/>
          <w:marTop w:val="0"/>
          <w:marBottom w:val="80"/>
          <w:divBdr>
            <w:top w:val="single" w:sz="4" w:space="0" w:color="auto"/>
            <w:left w:val="single" w:sz="18" w:space="0" w:color="auto"/>
            <w:bottom w:val="single" w:sz="4" w:space="0" w:color="auto"/>
            <w:right w:val="single" w:sz="4" w:space="0" w:color="auto"/>
          </w:divBdr>
        </w:div>
        <w:div w:id="145900178">
          <w:marLeft w:val="0"/>
          <w:marRight w:val="0"/>
          <w:marTop w:val="80"/>
          <w:marBottom w:val="0"/>
          <w:divBdr>
            <w:top w:val="single" w:sz="4" w:space="0" w:color="D5DDC6"/>
            <w:left w:val="single" w:sz="4" w:space="3" w:color="D5DDC6"/>
            <w:bottom w:val="single" w:sz="4" w:space="0" w:color="D5DDC6"/>
            <w:right w:val="single" w:sz="4" w:space="0" w:color="D5DDC6"/>
          </w:divBdr>
        </w:div>
        <w:div w:id="1007556840">
          <w:marLeft w:val="0"/>
          <w:marRight w:val="0"/>
          <w:marTop w:val="0"/>
          <w:marBottom w:val="80"/>
          <w:divBdr>
            <w:top w:val="single" w:sz="4" w:space="0" w:color="auto"/>
            <w:left w:val="single" w:sz="18" w:space="0" w:color="auto"/>
            <w:bottom w:val="single" w:sz="4" w:space="0" w:color="auto"/>
            <w:right w:val="single" w:sz="4" w:space="0" w:color="auto"/>
          </w:divBdr>
        </w:div>
        <w:div w:id="1417168381">
          <w:marLeft w:val="0"/>
          <w:marRight w:val="0"/>
          <w:marTop w:val="0"/>
          <w:marBottom w:val="80"/>
          <w:divBdr>
            <w:top w:val="single" w:sz="4" w:space="0" w:color="auto"/>
            <w:left w:val="single" w:sz="18" w:space="0" w:color="auto"/>
            <w:bottom w:val="single" w:sz="4" w:space="0" w:color="auto"/>
            <w:right w:val="single" w:sz="4" w:space="0" w:color="auto"/>
          </w:divBdr>
        </w:div>
        <w:div w:id="252082742">
          <w:marLeft w:val="0"/>
          <w:marRight w:val="0"/>
          <w:marTop w:val="80"/>
          <w:marBottom w:val="0"/>
          <w:divBdr>
            <w:top w:val="single" w:sz="4" w:space="0" w:color="D5DDC6"/>
            <w:left w:val="single" w:sz="4" w:space="3" w:color="D5DDC6"/>
            <w:bottom w:val="single" w:sz="4" w:space="0" w:color="D5DDC6"/>
            <w:right w:val="single" w:sz="4" w:space="0" w:color="D5DDC6"/>
          </w:divBdr>
        </w:div>
        <w:div w:id="498352027">
          <w:marLeft w:val="0"/>
          <w:marRight w:val="0"/>
          <w:marTop w:val="0"/>
          <w:marBottom w:val="80"/>
          <w:divBdr>
            <w:top w:val="single" w:sz="4" w:space="0" w:color="auto"/>
            <w:left w:val="single" w:sz="18" w:space="0" w:color="auto"/>
            <w:bottom w:val="single" w:sz="4" w:space="0" w:color="auto"/>
            <w:right w:val="single" w:sz="4" w:space="0" w:color="auto"/>
          </w:divBdr>
        </w:div>
        <w:div w:id="375668054">
          <w:marLeft w:val="0"/>
          <w:marRight w:val="0"/>
          <w:marTop w:val="0"/>
          <w:marBottom w:val="80"/>
          <w:divBdr>
            <w:top w:val="single" w:sz="4" w:space="0" w:color="auto"/>
            <w:left w:val="single" w:sz="18" w:space="0" w:color="auto"/>
            <w:bottom w:val="single" w:sz="4" w:space="0" w:color="auto"/>
            <w:right w:val="single" w:sz="4" w:space="0" w:color="auto"/>
          </w:divBdr>
        </w:div>
        <w:div w:id="665136066">
          <w:marLeft w:val="0"/>
          <w:marRight w:val="0"/>
          <w:marTop w:val="80"/>
          <w:marBottom w:val="0"/>
          <w:divBdr>
            <w:top w:val="single" w:sz="4" w:space="0" w:color="D5DDC6"/>
            <w:left w:val="single" w:sz="4" w:space="3" w:color="D5DDC6"/>
            <w:bottom w:val="single" w:sz="4" w:space="0" w:color="D5DDC6"/>
            <w:right w:val="single" w:sz="4" w:space="0" w:color="D5DDC6"/>
          </w:divBdr>
        </w:div>
        <w:div w:id="1150902331">
          <w:marLeft w:val="0"/>
          <w:marRight w:val="0"/>
          <w:marTop w:val="0"/>
          <w:marBottom w:val="80"/>
          <w:divBdr>
            <w:top w:val="single" w:sz="4" w:space="0" w:color="auto"/>
            <w:left w:val="single" w:sz="18" w:space="0" w:color="auto"/>
            <w:bottom w:val="single" w:sz="4" w:space="0" w:color="auto"/>
            <w:right w:val="single" w:sz="4" w:space="0" w:color="auto"/>
          </w:divBdr>
        </w:div>
        <w:div w:id="1740518708">
          <w:marLeft w:val="0"/>
          <w:marRight w:val="0"/>
          <w:marTop w:val="80"/>
          <w:marBottom w:val="0"/>
          <w:divBdr>
            <w:top w:val="single" w:sz="4" w:space="0" w:color="D5DDC6"/>
            <w:left w:val="single" w:sz="4" w:space="3" w:color="D5DDC6"/>
            <w:bottom w:val="single" w:sz="4" w:space="0" w:color="D5DDC6"/>
            <w:right w:val="single" w:sz="4" w:space="0" w:color="D5DDC6"/>
          </w:divBdr>
        </w:div>
        <w:div w:id="1401516987">
          <w:marLeft w:val="0"/>
          <w:marRight w:val="0"/>
          <w:marTop w:val="0"/>
          <w:marBottom w:val="80"/>
          <w:divBdr>
            <w:top w:val="single" w:sz="4" w:space="0" w:color="auto"/>
            <w:left w:val="single" w:sz="18" w:space="0" w:color="auto"/>
            <w:bottom w:val="single" w:sz="4" w:space="0" w:color="auto"/>
            <w:right w:val="single" w:sz="4" w:space="0" w:color="auto"/>
          </w:divBdr>
        </w:div>
        <w:div w:id="2040545441">
          <w:marLeft w:val="0"/>
          <w:marRight w:val="0"/>
          <w:marTop w:val="80"/>
          <w:marBottom w:val="0"/>
          <w:divBdr>
            <w:top w:val="single" w:sz="4" w:space="0" w:color="D5DDC6"/>
            <w:left w:val="single" w:sz="4" w:space="3" w:color="D5DDC6"/>
            <w:bottom w:val="single" w:sz="4" w:space="0" w:color="D5DDC6"/>
            <w:right w:val="single" w:sz="4" w:space="0" w:color="D5DDC6"/>
          </w:divBdr>
        </w:div>
        <w:div w:id="1533569613">
          <w:marLeft w:val="0"/>
          <w:marRight w:val="0"/>
          <w:marTop w:val="0"/>
          <w:marBottom w:val="80"/>
          <w:divBdr>
            <w:top w:val="single" w:sz="4" w:space="0" w:color="auto"/>
            <w:left w:val="single" w:sz="18" w:space="0" w:color="auto"/>
            <w:bottom w:val="single" w:sz="4" w:space="0" w:color="auto"/>
            <w:right w:val="single" w:sz="4" w:space="0" w:color="auto"/>
          </w:divBdr>
        </w:div>
        <w:div w:id="1034576429">
          <w:marLeft w:val="0"/>
          <w:marRight w:val="0"/>
          <w:marTop w:val="80"/>
          <w:marBottom w:val="0"/>
          <w:divBdr>
            <w:top w:val="single" w:sz="4" w:space="0" w:color="D5DDC6"/>
            <w:left w:val="single" w:sz="4" w:space="3" w:color="D5DDC6"/>
            <w:bottom w:val="single" w:sz="4" w:space="0" w:color="D5DDC6"/>
            <w:right w:val="single" w:sz="4" w:space="0" w:color="D5DDC6"/>
          </w:divBdr>
        </w:div>
        <w:div w:id="1986617426">
          <w:marLeft w:val="0"/>
          <w:marRight w:val="0"/>
          <w:marTop w:val="0"/>
          <w:marBottom w:val="80"/>
          <w:divBdr>
            <w:top w:val="single" w:sz="4" w:space="0" w:color="auto"/>
            <w:left w:val="single" w:sz="18" w:space="0" w:color="auto"/>
            <w:bottom w:val="single" w:sz="4" w:space="0" w:color="auto"/>
            <w:right w:val="single" w:sz="4" w:space="0" w:color="auto"/>
          </w:divBdr>
        </w:div>
        <w:div w:id="1269005994">
          <w:marLeft w:val="0"/>
          <w:marRight w:val="0"/>
          <w:marTop w:val="80"/>
          <w:marBottom w:val="0"/>
          <w:divBdr>
            <w:top w:val="single" w:sz="4" w:space="0" w:color="D5DDC6"/>
            <w:left w:val="single" w:sz="4" w:space="3" w:color="D5DDC6"/>
            <w:bottom w:val="single" w:sz="4" w:space="0" w:color="D5DDC6"/>
            <w:right w:val="single" w:sz="4" w:space="0" w:color="D5DDC6"/>
          </w:divBdr>
        </w:div>
        <w:div w:id="470948292">
          <w:marLeft w:val="0"/>
          <w:marRight w:val="0"/>
          <w:marTop w:val="0"/>
          <w:marBottom w:val="80"/>
          <w:divBdr>
            <w:top w:val="single" w:sz="4" w:space="0" w:color="auto"/>
            <w:left w:val="single" w:sz="18" w:space="0" w:color="auto"/>
            <w:bottom w:val="single" w:sz="4" w:space="0" w:color="auto"/>
            <w:right w:val="single" w:sz="4" w:space="0" w:color="auto"/>
          </w:divBdr>
        </w:div>
        <w:div w:id="1951349951">
          <w:marLeft w:val="0"/>
          <w:marRight w:val="0"/>
          <w:marTop w:val="80"/>
          <w:marBottom w:val="0"/>
          <w:divBdr>
            <w:top w:val="single" w:sz="4" w:space="0" w:color="D5DDC6"/>
            <w:left w:val="single" w:sz="4" w:space="3" w:color="D5DDC6"/>
            <w:bottom w:val="single" w:sz="4" w:space="0" w:color="D5DDC6"/>
            <w:right w:val="single" w:sz="4" w:space="0" w:color="D5DDC6"/>
          </w:divBdr>
        </w:div>
      </w:divsChild>
    </w:div>
    <w:div w:id="2032292946">
      <w:bodyDiv w:val="1"/>
      <w:marLeft w:val="0"/>
      <w:marRight w:val="0"/>
      <w:marTop w:val="0"/>
      <w:marBottom w:val="0"/>
      <w:divBdr>
        <w:top w:val="none" w:sz="0" w:space="0" w:color="auto"/>
        <w:left w:val="none" w:sz="0" w:space="0" w:color="auto"/>
        <w:bottom w:val="none" w:sz="0" w:space="0" w:color="auto"/>
        <w:right w:val="none" w:sz="0" w:space="0" w:color="auto"/>
      </w:divBdr>
      <w:divsChild>
        <w:div w:id="1218396467">
          <w:marLeft w:val="0"/>
          <w:marRight w:val="0"/>
          <w:marTop w:val="0"/>
          <w:marBottom w:val="92"/>
          <w:divBdr>
            <w:top w:val="single" w:sz="4" w:space="0" w:color="auto"/>
            <w:left w:val="single" w:sz="18" w:space="0" w:color="auto"/>
            <w:bottom w:val="single" w:sz="4" w:space="0" w:color="auto"/>
            <w:right w:val="single" w:sz="4" w:space="0" w:color="auto"/>
          </w:divBdr>
        </w:div>
        <w:div w:id="1254972014">
          <w:marLeft w:val="0"/>
          <w:marRight w:val="0"/>
          <w:marTop w:val="115"/>
          <w:marBottom w:val="115"/>
          <w:divBdr>
            <w:top w:val="none" w:sz="0" w:space="0" w:color="auto"/>
            <w:left w:val="none" w:sz="0" w:space="0" w:color="auto"/>
            <w:bottom w:val="none" w:sz="0" w:space="0" w:color="auto"/>
            <w:right w:val="none" w:sz="0" w:space="0" w:color="auto"/>
          </w:divBdr>
          <w:divsChild>
            <w:div w:id="418790483">
              <w:marLeft w:val="0"/>
              <w:marRight w:val="0"/>
              <w:marTop w:val="100"/>
              <w:marBottom w:val="100"/>
              <w:divBdr>
                <w:top w:val="none" w:sz="0" w:space="0" w:color="auto"/>
                <w:left w:val="none" w:sz="0" w:space="0" w:color="auto"/>
                <w:bottom w:val="none" w:sz="0" w:space="0" w:color="auto"/>
                <w:right w:val="none" w:sz="0" w:space="0" w:color="auto"/>
              </w:divBdr>
              <w:divsChild>
                <w:div w:id="1620529952">
                  <w:marLeft w:val="0"/>
                  <w:marRight w:val="0"/>
                  <w:marTop w:val="0"/>
                  <w:marBottom w:val="0"/>
                  <w:divBdr>
                    <w:top w:val="none" w:sz="0" w:space="0" w:color="auto"/>
                    <w:left w:val="none" w:sz="0" w:space="0" w:color="auto"/>
                    <w:bottom w:val="none" w:sz="0" w:space="0" w:color="auto"/>
                    <w:right w:val="none" w:sz="0" w:space="0" w:color="auto"/>
                  </w:divBdr>
                  <w:divsChild>
                    <w:div w:id="136127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982369">
          <w:marLeft w:val="0"/>
          <w:marRight w:val="0"/>
          <w:marTop w:val="0"/>
          <w:marBottom w:val="92"/>
          <w:divBdr>
            <w:top w:val="single" w:sz="4" w:space="0" w:color="auto"/>
            <w:left w:val="single" w:sz="18" w:space="0" w:color="auto"/>
            <w:bottom w:val="single" w:sz="4" w:space="0" w:color="auto"/>
            <w:right w:val="single" w:sz="4" w:space="0" w:color="auto"/>
          </w:divBdr>
        </w:div>
        <w:div w:id="873923834">
          <w:marLeft w:val="0"/>
          <w:marRight w:val="0"/>
          <w:marTop w:val="0"/>
          <w:marBottom w:val="92"/>
          <w:divBdr>
            <w:top w:val="single" w:sz="4" w:space="0" w:color="auto"/>
            <w:left w:val="single" w:sz="18" w:space="0" w:color="auto"/>
            <w:bottom w:val="single" w:sz="4" w:space="0" w:color="auto"/>
            <w:right w:val="single" w:sz="4" w:space="0" w:color="auto"/>
          </w:divBdr>
        </w:div>
        <w:div w:id="1523206350">
          <w:marLeft w:val="0"/>
          <w:marRight w:val="0"/>
          <w:marTop w:val="0"/>
          <w:marBottom w:val="92"/>
          <w:divBdr>
            <w:top w:val="single" w:sz="4" w:space="0" w:color="auto"/>
            <w:left w:val="single" w:sz="18" w:space="0" w:color="auto"/>
            <w:bottom w:val="single" w:sz="4" w:space="0" w:color="auto"/>
            <w:right w:val="single" w:sz="4" w:space="0" w:color="auto"/>
          </w:divBdr>
        </w:div>
        <w:div w:id="413356798">
          <w:marLeft w:val="0"/>
          <w:marRight w:val="0"/>
          <w:marTop w:val="0"/>
          <w:marBottom w:val="92"/>
          <w:divBdr>
            <w:top w:val="single" w:sz="4" w:space="0" w:color="auto"/>
            <w:left w:val="single" w:sz="18" w:space="0" w:color="auto"/>
            <w:bottom w:val="single" w:sz="4" w:space="0" w:color="auto"/>
            <w:right w:val="single" w:sz="4" w:space="0" w:color="auto"/>
          </w:divBdr>
        </w:div>
      </w:divsChild>
    </w:div>
    <w:div w:id="2033796655">
      <w:bodyDiv w:val="1"/>
      <w:marLeft w:val="0"/>
      <w:marRight w:val="0"/>
      <w:marTop w:val="0"/>
      <w:marBottom w:val="0"/>
      <w:divBdr>
        <w:top w:val="none" w:sz="0" w:space="0" w:color="auto"/>
        <w:left w:val="none" w:sz="0" w:space="0" w:color="auto"/>
        <w:bottom w:val="none" w:sz="0" w:space="0" w:color="auto"/>
        <w:right w:val="none" w:sz="0" w:space="0" w:color="auto"/>
      </w:divBdr>
      <w:divsChild>
        <w:div w:id="1389306599">
          <w:marLeft w:val="0"/>
          <w:marRight w:val="0"/>
          <w:marTop w:val="100"/>
          <w:marBottom w:val="100"/>
          <w:divBdr>
            <w:top w:val="none" w:sz="0" w:space="0" w:color="auto"/>
            <w:left w:val="none" w:sz="0" w:space="0" w:color="auto"/>
            <w:bottom w:val="none" w:sz="0" w:space="0" w:color="auto"/>
            <w:right w:val="none" w:sz="0" w:space="0" w:color="auto"/>
          </w:divBdr>
          <w:divsChild>
            <w:div w:id="962999682">
              <w:marLeft w:val="0"/>
              <w:marRight w:val="0"/>
              <w:marTop w:val="100"/>
              <w:marBottom w:val="100"/>
              <w:divBdr>
                <w:top w:val="none" w:sz="0" w:space="0" w:color="auto"/>
                <w:left w:val="none" w:sz="0" w:space="0" w:color="auto"/>
                <w:bottom w:val="none" w:sz="0" w:space="0" w:color="auto"/>
                <w:right w:val="none" w:sz="0" w:space="0" w:color="auto"/>
              </w:divBdr>
              <w:divsChild>
                <w:div w:id="1822386839">
                  <w:marLeft w:val="0"/>
                  <w:marRight w:val="0"/>
                  <w:marTop w:val="0"/>
                  <w:marBottom w:val="0"/>
                  <w:divBdr>
                    <w:top w:val="none" w:sz="0" w:space="0" w:color="auto"/>
                    <w:left w:val="none" w:sz="0" w:space="0" w:color="auto"/>
                    <w:bottom w:val="none" w:sz="0" w:space="0" w:color="auto"/>
                    <w:right w:val="none" w:sz="0" w:space="0" w:color="auto"/>
                  </w:divBdr>
                  <w:divsChild>
                    <w:div w:id="101457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128818">
          <w:marLeft w:val="0"/>
          <w:marRight w:val="0"/>
          <w:marTop w:val="0"/>
          <w:marBottom w:val="80"/>
          <w:divBdr>
            <w:top w:val="single" w:sz="4" w:space="0" w:color="auto"/>
            <w:left w:val="single" w:sz="18" w:space="0" w:color="auto"/>
            <w:bottom w:val="single" w:sz="4" w:space="0" w:color="auto"/>
            <w:right w:val="single" w:sz="4" w:space="0" w:color="auto"/>
          </w:divBdr>
        </w:div>
        <w:div w:id="2115437405">
          <w:marLeft w:val="0"/>
          <w:marRight w:val="0"/>
          <w:marTop w:val="0"/>
          <w:marBottom w:val="80"/>
          <w:divBdr>
            <w:top w:val="single" w:sz="4" w:space="0" w:color="auto"/>
            <w:left w:val="single" w:sz="18" w:space="0" w:color="auto"/>
            <w:bottom w:val="single" w:sz="4" w:space="0" w:color="auto"/>
            <w:right w:val="single" w:sz="4" w:space="0" w:color="auto"/>
          </w:divBdr>
        </w:div>
        <w:div w:id="37974568">
          <w:marLeft w:val="0"/>
          <w:marRight w:val="0"/>
          <w:marTop w:val="80"/>
          <w:marBottom w:val="0"/>
          <w:divBdr>
            <w:top w:val="single" w:sz="4" w:space="0" w:color="D5DDC6"/>
            <w:left w:val="single" w:sz="4" w:space="3" w:color="D5DDC6"/>
            <w:bottom w:val="single" w:sz="4" w:space="0" w:color="D5DDC6"/>
            <w:right w:val="single" w:sz="4" w:space="0" w:color="D5DDC6"/>
          </w:divBdr>
        </w:div>
        <w:div w:id="368144006">
          <w:marLeft w:val="0"/>
          <w:marRight w:val="0"/>
          <w:marTop w:val="0"/>
          <w:marBottom w:val="80"/>
          <w:divBdr>
            <w:top w:val="single" w:sz="4" w:space="0" w:color="auto"/>
            <w:left w:val="single" w:sz="18" w:space="0" w:color="auto"/>
            <w:bottom w:val="single" w:sz="4" w:space="0" w:color="auto"/>
            <w:right w:val="single" w:sz="4" w:space="0" w:color="auto"/>
          </w:divBdr>
        </w:div>
        <w:div w:id="737556993">
          <w:marLeft w:val="0"/>
          <w:marRight w:val="0"/>
          <w:marTop w:val="80"/>
          <w:marBottom w:val="0"/>
          <w:divBdr>
            <w:top w:val="single" w:sz="4" w:space="0" w:color="D5DDC6"/>
            <w:left w:val="single" w:sz="4" w:space="3" w:color="D5DDC6"/>
            <w:bottom w:val="single" w:sz="4" w:space="0" w:color="D5DDC6"/>
            <w:right w:val="single" w:sz="4" w:space="0" w:color="D5DDC6"/>
          </w:divBdr>
        </w:div>
        <w:div w:id="537818430">
          <w:marLeft w:val="0"/>
          <w:marRight w:val="0"/>
          <w:marTop w:val="0"/>
          <w:marBottom w:val="80"/>
          <w:divBdr>
            <w:top w:val="single" w:sz="4" w:space="0" w:color="auto"/>
            <w:left w:val="single" w:sz="18" w:space="0" w:color="auto"/>
            <w:bottom w:val="single" w:sz="4" w:space="0" w:color="auto"/>
            <w:right w:val="single" w:sz="4" w:space="0" w:color="auto"/>
          </w:divBdr>
        </w:div>
        <w:div w:id="698048253">
          <w:marLeft w:val="0"/>
          <w:marRight w:val="0"/>
          <w:marTop w:val="0"/>
          <w:marBottom w:val="80"/>
          <w:divBdr>
            <w:top w:val="single" w:sz="4" w:space="0" w:color="auto"/>
            <w:left w:val="single" w:sz="18" w:space="0" w:color="auto"/>
            <w:bottom w:val="single" w:sz="4" w:space="0" w:color="auto"/>
            <w:right w:val="single" w:sz="4" w:space="0" w:color="auto"/>
          </w:divBdr>
        </w:div>
        <w:div w:id="844710309">
          <w:marLeft w:val="0"/>
          <w:marRight w:val="0"/>
          <w:marTop w:val="80"/>
          <w:marBottom w:val="0"/>
          <w:divBdr>
            <w:top w:val="single" w:sz="4" w:space="0" w:color="D5DDC6"/>
            <w:left w:val="single" w:sz="4" w:space="3" w:color="D5DDC6"/>
            <w:bottom w:val="single" w:sz="4" w:space="0" w:color="D5DDC6"/>
            <w:right w:val="single" w:sz="4" w:space="0" w:color="D5DDC6"/>
          </w:divBdr>
        </w:div>
        <w:div w:id="900217948">
          <w:marLeft w:val="0"/>
          <w:marRight w:val="0"/>
          <w:marTop w:val="0"/>
          <w:marBottom w:val="80"/>
          <w:divBdr>
            <w:top w:val="single" w:sz="4" w:space="0" w:color="auto"/>
            <w:left w:val="single" w:sz="18" w:space="0" w:color="auto"/>
            <w:bottom w:val="single" w:sz="4" w:space="0" w:color="auto"/>
            <w:right w:val="single" w:sz="4" w:space="0" w:color="auto"/>
          </w:divBdr>
        </w:div>
        <w:div w:id="994988489">
          <w:marLeft w:val="0"/>
          <w:marRight w:val="0"/>
          <w:marTop w:val="80"/>
          <w:marBottom w:val="0"/>
          <w:divBdr>
            <w:top w:val="single" w:sz="4" w:space="0" w:color="D5DDC6"/>
            <w:left w:val="single" w:sz="4" w:space="3" w:color="D5DDC6"/>
            <w:bottom w:val="single" w:sz="4" w:space="0" w:color="D5DDC6"/>
            <w:right w:val="single" w:sz="4" w:space="0" w:color="D5DDC6"/>
          </w:divBdr>
        </w:div>
        <w:div w:id="2060589024">
          <w:marLeft w:val="0"/>
          <w:marRight w:val="0"/>
          <w:marTop w:val="0"/>
          <w:marBottom w:val="80"/>
          <w:divBdr>
            <w:top w:val="single" w:sz="4" w:space="0" w:color="auto"/>
            <w:left w:val="single" w:sz="18" w:space="0" w:color="auto"/>
            <w:bottom w:val="single" w:sz="4" w:space="0" w:color="auto"/>
            <w:right w:val="single" w:sz="4" w:space="0" w:color="auto"/>
          </w:divBdr>
        </w:div>
        <w:div w:id="643317310">
          <w:marLeft w:val="0"/>
          <w:marRight w:val="0"/>
          <w:marTop w:val="0"/>
          <w:marBottom w:val="80"/>
          <w:divBdr>
            <w:top w:val="single" w:sz="4" w:space="0" w:color="auto"/>
            <w:left w:val="single" w:sz="18" w:space="0" w:color="auto"/>
            <w:bottom w:val="single" w:sz="4" w:space="0" w:color="auto"/>
            <w:right w:val="single" w:sz="4" w:space="0" w:color="auto"/>
          </w:divBdr>
        </w:div>
        <w:div w:id="2112510277">
          <w:marLeft w:val="0"/>
          <w:marRight w:val="0"/>
          <w:marTop w:val="80"/>
          <w:marBottom w:val="0"/>
          <w:divBdr>
            <w:top w:val="single" w:sz="4" w:space="0" w:color="D5DDC6"/>
            <w:left w:val="single" w:sz="4" w:space="3" w:color="D5DDC6"/>
            <w:bottom w:val="single" w:sz="4" w:space="0" w:color="D5DDC6"/>
            <w:right w:val="single" w:sz="4" w:space="0" w:color="D5DDC6"/>
          </w:divBdr>
        </w:div>
        <w:div w:id="1933854107">
          <w:marLeft w:val="0"/>
          <w:marRight w:val="0"/>
          <w:marTop w:val="0"/>
          <w:marBottom w:val="80"/>
          <w:divBdr>
            <w:top w:val="single" w:sz="4" w:space="0" w:color="auto"/>
            <w:left w:val="single" w:sz="18" w:space="0" w:color="auto"/>
            <w:bottom w:val="single" w:sz="4" w:space="0" w:color="auto"/>
            <w:right w:val="single" w:sz="4" w:space="0" w:color="auto"/>
          </w:divBdr>
        </w:div>
      </w:divsChild>
    </w:div>
    <w:div w:id="2034453359">
      <w:bodyDiv w:val="1"/>
      <w:marLeft w:val="0"/>
      <w:marRight w:val="0"/>
      <w:marTop w:val="0"/>
      <w:marBottom w:val="0"/>
      <w:divBdr>
        <w:top w:val="none" w:sz="0" w:space="0" w:color="auto"/>
        <w:left w:val="none" w:sz="0" w:space="0" w:color="auto"/>
        <w:bottom w:val="none" w:sz="0" w:space="0" w:color="auto"/>
        <w:right w:val="none" w:sz="0" w:space="0" w:color="auto"/>
      </w:divBdr>
      <w:divsChild>
        <w:div w:id="807480119">
          <w:marLeft w:val="0"/>
          <w:marRight w:val="0"/>
          <w:marTop w:val="115"/>
          <w:marBottom w:val="115"/>
          <w:divBdr>
            <w:top w:val="none" w:sz="0" w:space="0" w:color="auto"/>
            <w:left w:val="none" w:sz="0" w:space="0" w:color="auto"/>
            <w:bottom w:val="none" w:sz="0" w:space="0" w:color="auto"/>
            <w:right w:val="none" w:sz="0" w:space="0" w:color="auto"/>
          </w:divBdr>
          <w:divsChild>
            <w:div w:id="583153395">
              <w:marLeft w:val="0"/>
              <w:marRight w:val="0"/>
              <w:marTop w:val="100"/>
              <w:marBottom w:val="100"/>
              <w:divBdr>
                <w:top w:val="none" w:sz="0" w:space="0" w:color="auto"/>
                <w:left w:val="none" w:sz="0" w:space="0" w:color="auto"/>
                <w:bottom w:val="none" w:sz="0" w:space="0" w:color="auto"/>
                <w:right w:val="none" w:sz="0" w:space="0" w:color="auto"/>
              </w:divBdr>
              <w:divsChild>
                <w:div w:id="236283885">
                  <w:marLeft w:val="0"/>
                  <w:marRight w:val="0"/>
                  <w:marTop w:val="0"/>
                  <w:marBottom w:val="0"/>
                  <w:divBdr>
                    <w:top w:val="none" w:sz="0" w:space="0" w:color="auto"/>
                    <w:left w:val="none" w:sz="0" w:space="0" w:color="auto"/>
                    <w:bottom w:val="none" w:sz="0" w:space="0" w:color="auto"/>
                    <w:right w:val="none" w:sz="0" w:space="0" w:color="auto"/>
                  </w:divBdr>
                  <w:divsChild>
                    <w:div w:id="111787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285818">
          <w:marLeft w:val="0"/>
          <w:marRight w:val="0"/>
          <w:marTop w:val="0"/>
          <w:marBottom w:val="0"/>
          <w:divBdr>
            <w:top w:val="single" w:sz="4" w:space="18" w:color="D9D9F1"/>
            <w:left w:val="single" w:sz="4" w:space="6" w:color="D9D9F1"/>
            <w:bottom w:val="single" w:sz="4" w:space="18" w:color="D9D9F1"/>
            <w:right w:val="single" w:sz="4" w:space="6" w:color="D9D9F1"/>
          </w:divBdr>
        </w:div>
        <w:div w:id="1660378808">
          <w:marLeft w:val="0"/>
          <w:marRight w:val="0"/>
          <w:marTop w:val="0"/>
          <w:marBottom w:val="92"/>
          <w:divBdr>
            <w:top w:val="single" w:sz="4" w:space="0" w:color="auto"/>
            <w:left w:val="single" w:sz="18" w:space="0" w:color="auto"/>
            <w:bottom w:val="single" w:sz="4" w:space="0" w:color="auto"/>
            <w:right w:val="single" w:sz="4" w:space="0" w:color="auto"/>
          </w:divBdr>
        </w:div>
        <w:div w:id="1782146502">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2046833808">
      <w:bodyDiv w:val="1"/>
      <w:marLeft w:val="0"/>
      <w:marRight w:val="0"/>
      <w:marTop w:val="0"/>
      <w:marBottom w:val="0"/>
      <w:divBdr>
        <w:top w:val="none" w:sz="0" w:space="0" w:color="auto"/>
        <w:left w:val="none" w:sz="0" w:space="0" w:color="auto"/>
        <w:bottom w:val="none" w:sz="0" w:space="0" w:color="auto"/>
        <w:right w:val="none" w:sz="0" w:space="0" w:color="auto"/>
      </w:divBdr>
    </w:div>
    <w:div w:id="2048289688">
      <w:bodyDiv w:val="1"/>
      <w:marLeft w:val="0"/>
      <w:marRight w:val="0"/>
      <w:marTop w:val="0"/>
      <w:marBottom w:val="0"/>
      <w:divBdr>
        <w:top w:val="none" w:sz="0" w:space="0" w:color="auto"/>
        <w:left w:val="none" w:sz="0" w:space="0" w:color="auto"/>
        <w:bottom w:val="none" w:sz="0" w:space="0" w:color="auto"/>
        <w:right w:val="none" w:sz="0" w:space="0" w:color="auto"/>
      </w:divBdr>
      <w:divsChild>
        <w:div w:id="1131286839">
          <w:marLeft w:val="0"/>
          <w:marRight w:val="0"/>
          <w:marTop w:val="0"/>
          <w:marBottom w:val="92"/>
          <w:divBdr>
            <w:top w:val="single" w:sz="4" w:space="0" w:color="auto"/>
            <w:left w:val="single" w:sz="18" w:space="0" w:color="auto"/>
            <w:bottom w:val="single" w:sz="4" w:space="0" w:color="auto"/>
            <w:right w:val="single" w:sz="4" w:space="0" w:color="auto"/>
          </w:divBdr>
        </w:div>
        <w:div w:id="1836649623">
          <w:marLeft w:val="0"/>
          <w:marRight w:val="0"/>
          <w:marTop w:val="92"/>
          <w:marBottom w:val="0"/>
          <w:divBdr>
            <w:top w:val="single" w:sz="4" w:space="0" w:color="D5DDC6"/>
            <w:left w:val="single" w:sz="4" w:space="3" w:color="D5DDC6"/>
            <w:bottom w:val="single" w:sz="4" w:space="0" w:color="D5DDC6"/>
            <w:right w:val="single" w:sz="4" w:space="0" w:color="D5DDC6"/>
          </w:divBdr>
        </w:div>
        <w:div w:id="1108083697">
          <w:marLeft w:val="0"/>
          <w:marRight w:val="0"/>
          <w:marTop w:val="0"/>
          <w:marBottom w:val="92"/>
          <w:divBdr>
            <w:top w:val="single" w:sz="4" w:space="0" w:color="auto"/>
            <w:left w:val="single" w:sz="18" w:space="0" w:color="auto"/>
            <w:bottom w:val="single" w:sz="4" w:space="0" w:color="auto"/>
            <w:right w:val="single" w:sz="4" w:space="0" w:color="auto"/>
          </w:divBdr>
        </w:div>
        <w:div w:id="1323119779">
          <w:marLeft w:val="0"/>
          <w:marRight w:val="0"/>
          <w:marTop w:val="92"/>
          <w:marBottom w:val="0"/>
          <w:divBdr>
            <w:top w:val="single" w:sz="4" w:space="0" w:color="D5DDC6"/>
            <w:left w:val="single" w:sz="4" w:space="3" w:color="D5DDC6"/>
            <w:bottom w:val="single" w:sz="4" w:space="0" w:color="D5DDC6"/>
            <w:right w:val="single" w:sz="4" w:space="0" w:color="D5DDC6"/>
          </w:divBdr>
        </w:div>
        <w:div w:id="1259752824">
          <w:marLeft w:val="0"/>
          <w:marRight w:val="0"/>
          <w:marTop w:val="0"/>
          <w:marBottom w:val="92"/>
          <w:divBdr>
            <w:top w:val="single" w:sz="4" w:space="0" w:color="auto"/>
            <w:left w:val="single" w:sz="18" w:space="0" w:color="auto"/>
            <w:bottom w:val="single" w:sz="4" w:space="0" w:color="auto"/>
            <w:right w:val="single" w:sz="4" w:space="0" w:color="auto"/>
          </w:divBdr>
        </w:div>
        <w:div w:id="125009848">
          <w:marLeft w:val="0"/>
          <w:marRight w:val="0"/>
          <w:marTop w:val="0"/>
          <w:marBottom w:val="92"/>
          <w:divBdr>
            <w:top w:val="single" w:sz="4" w:space="0" w:color="auto"/>
            <w:left w:val="single" w:sz="18" w:space="0" w:color="auto"/>
            <w:bottom w:val="single" w:sz="4" w:space="0" w:color="auto"/>
            <w:right w:val="single" w:sz="4" w:space="0" w:color="auto"/>
          </w:divBdr>
        </w:div>
        <w:div w:id="1616449232">
          <w:marLeft w:val="0"/>
          <w:marRight w:val="0"/>
          <w:marTop w:val="92"/>
          <w:marBottom w:val="0"/>
          <w:divBdr>
            <w:top w:val="single" w:sz="4" w:space="0" w:color="D5DDC6"/>
            <w:left w:val="single" w:sz="4" w:space="3" w:color="D5DDC6"/>
            <w:bottom w:val="single" w:sz="4" w:space="0" w:color="D5DDC6"/>
            <w:right w:val="single" w:sz="4" w:space="0" w:color="D5DDC6"/>
          </w:divBdr>
        </w:div>
        <w:div w:id="306513914">
          <w:marLeft w:val="0"/>
          <w:marRight w:val="0"/>
          <w:marTop w:val="0"/>
          <w:marBottom w:val="92"/>
          <w:divBdr>
            <w:top w:val="single" w:sz="4" w:space="0" w:color="auto"/>
            <w:left w:val="single" w:sz="18" w:space="0" w:color="auto"/>
            <w:bottom w:val="single" w:sz="4" w:space="0" w:color="auto"/>
            <w:right w:val="single" w:sz="4" w:space="0" w:color="auto"/>
          </w:divBdr>
        </w:div>
        <w:div w:id="483012044">
          <w:marLeft w:val="0"/>
          <w:marRight w:val="0"/>
          <w:marTop w:val="92"/>
          <w:marBottom w:val="0"/>
          <w:divBdr>
            <w:top w:val="single" w:sz="4" w:space="0" w:color="D5DDC6"/>
            <w:left w:val="single" w:sz="4" w:space="3" w:color="D5DDC6"/>
            <w:bottom w:val="single" w:sz="4" w:space="0" w:color="D5DDC6"/>
            <w:right w:val="single" w:sz="4" w:space="0" w:color="D5DDC6"/>
          </w:divBdr>
        </w:div>
        <w:div w:id="487019283">
          <w:marLeft w:val="0"/>
          <w:marRight w:val="0"/>
          <w:marTop w:val="0"/>
          <w:marBottom w:val="92"/>
          <w:divBdr>
            <w:top w:val="single" w:sz="4" w:space="0" w:color="auto"/>
            <w:left w:val="single" w:sz="18" w:space="0" w:color="auto"/>
            <w:bottom w:val="single" w:sz="4" w:space="0" w:color="auto"/>
            <w:right w:val="single" w:sz="4" w:space="0" w:color="auto"/>
          </w:divBdr>
        </w:div>
        <w:div w:id="522548614">
          <w:marLeft w:val="0"/>
          <w:marRight w:val="0"/>
          <w:marTop w:val="92"/>
          <w:marBottom w:val="0"/>
          <w:divBdr>
            <w:top w:val="single" w:sz="4" w:space="0" w:color="D5DDC6"/>
            <w:left w:val="single" w:sz="4" w:space="3" w:color="D5DDC6"/>
            <w:bottom w:val="single" w:sz="4" w:space="0" w:color="D5DDC6"/>
            <w:right w:val="single" w:sz="4" w:space="0" w:color="D5DDC6"/>
          </w:divBdr>
        </w:div>
        <w:div w:id="221059651">
          <w:marLeft w:val="0"/>
          <w:marRight w:val="0"/>
          <w:marTop w:val="0"/>
          <w:marBottom w:val="92"/>
          <w:divBdr>
            <w:top w:val="single" w:sz="4" w:space="0" w:color="auto"/>
            <w:left w:val="single" w:sz="18" w:space="0" w:color="auto"/>
            <w:bottom w:val="single" w:sz="4" w:space="0" w:color="auto"/>
            <w:right w:val="single" w:sz="4" w:space="0" w:color="auto"/>
          </w:divBdr>
        </w:div>
        <w:div w:id="309332926">
          <w:marLeft w:val="0"/>
          <w:marRight w:val="0"/>
          <w:marTop w:val="92"/>
          <w:marBottom w:val="0"/>
          <w:divBdr>
            <w:top w:val="single" w:sz="4" w:space="0" w:color="D5DDC6"/>
            <w:left w:val="single" w:sz="4" w:space="3" w:color="D5DDC6"/>
            <w:bottom w:val="single" w:sz="4" w:space="0" w:color="D5DDC6"/>
            <w:right w:val="single" w:sz="4" w:space="0" w:color="D5DDC6"/>
          </w:divBdr>
        </w:div>
        <w:div w:id="2093962460">
          <w:marLeft w:val="0"/>
          <w:marRight w:val="0"/>
          <w:marTop w:val="0"/>
          <w:marBottom w:val="92"/>
          <w:divBdr>
            <w:top w:val="single" w:sz="4" w:space="0" w:color="auto"/>
            <w:left w:val="single" w:sz="18" w:space="0" w:color="auto"/>
            <w:bottom w:val="single" w:sz="4" w:space="0" w:color="auto"/>
            <w:right w:val="single" w:sz="4" w:space="0" w:color="auto"/>
          </w:divBdr>
        </w:div>
        <w:div w:id="234365547">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2052604993">
      <w:bodyDiv w:val="1"/>
      <w:marLeft w:val="0"/>
      <w:marRight w:val="0"/>
      <w:marTop w:val="0"/>
      <w:marBottom w:val="0"/>
      <w:divBdr>
        <w:top w:val="none" w:sz="0" w:space="0" w:color="auto"/>
        <w:left w:val="none" w:sz="0" w:space="0" w:color="auto"/>
        <w:bottom w:val="none" w:sz="0" w:space="0" w:color="auto"/>
        <w:right w:val="none" w:sz="0" w:space="0" w:color="auto"/>
      </w:divBdr>
      <w:divsChild>
        <w:div w:id="184953289">
          <w:marLeft w:val="0"/>
          <w:marRight w:val="0"/>
          <w:marTop w:val="0"/>
          <w:marBottom w:val="80"/>
          <w:divBdr>
            <w:top w:val="single" w:sz="4" w:space="0" w:color="auto"/>
            <w:left w:val="single" w:sz="18" w:space="0" w:color="auto"/>
            <w:bottom w:val="single" w:sz="4" w:space="0" w:color="auto"/>
            <w:right w:val="single" w:sz="4" w:space="0" w:color="auto"/>
          </w:divBdr>
        </w:div>
        <w:div w:id="1988052030">
          <w:marLeft w:val="0"/>
          <w:marRight w:val="0"/>
          <w:marTop w:val="0"/>
          <w:marBottom w:val="80"/>
          <w:divBdr>
            <w:top w:val="single" w:sz="4" w:space="0" w:color="auto"/>
            <w:left w:val="single" w:sz="18" w:space="0" w:color="auto"/>
            <w:bottom w:val="single" w:sz="4" w:space="0" w:color="auto"/>
            <w:right w:val="single" w:sz="4" w:space="0" w:color="auto"/>
          </w:divBdr>
        </w:div>
        <w:div w:id="1303462321">
          <w:marLeft w:val="0"/>
          <w:marRight w:val="0"/>
          <w:marTop w:val="0"/>
          <w:marBottom w:val="80"/>
          <w:divBdr>
            <w:top w:val="single" w:sz="4" w:space="0" w:color="auto"/>
            <w:left w:val="single" w:sz="18" w:space="0" w:color="auto"/>
            <w:bottom w:val="single" w:sz="4" w:space="0" w:color="auto"/>
            <w:right w:val="single" w:sz="4" w:space="0" w:color="auto"/>
          </w:divBdr>
        </w:div>
        <w:div w:id="1920554821">
          <w:marLeft w:val="0"/>
          <w:marRight w:val="0"/>
          <w:marTop w:val="0"/>
          <w:marBottom w:val="80"/>
          <w:divBdr>
            <w:top w:val="single" w:sz="4" w:space="0" w:color="auto"/>
            <w:left w:val="single" w:sz="18" w:space="0" w:color="auto"/>
            <w:bottom w:val="single" w:sz="4" w:space="0" w:color="auto"/>
            <w:right w:val="single" w:sz="4" w:space="0" w:color="auto"/>
          </w:divBdr>
        </w:div>
        <w:div w:id="1219168242">
          <w:marLeft w:val="0"/>
          <w:marRight w:val="0"/>
          <w:marTop w:val="0"/>
          <w:marBottom w:val="80"/>
          <w:divBdr>
            <w:top w:val="single" w:sz="4" w:space="0" w:color="auto"/>
            <w:left w:val="single" w:sz="18" w:space="0" w:color="auto"/>
            <w:bottom w:val="single" w:sz="4" w:space="0" w:color="auto"/>
            <w:right w:val="single" w:sz="4" w:space="0" w:color="auto"/>
          </w:divBdr>
        </w:div>
        <w:div w:id="528030573">
          <w:marLeft w:val="0"/>
          <w:marRight w:val="0"/>
          <w:marTop w:val="0"/>
          <w:marBottom w:val="80"/>
          <w:divBdr>
            <w:top w:val="single" w:sz="4" w:space="0" w:color="auto"/>
            <w:left w:val="single" w:sz="18" w:space="0" w:color="auto"/>
            <w:bottom w:val="single" w:sz="4" w:space="0" w:color="auto"/>
            <w:right w:val="single" w:sz="4" w:space="0" w:color="auto"/>
          </w:divBdr>
        </w:div>
        <w:div w:id="77795441">
          <w:marLeft w:val="0"/>
          <w:marRight w:val="0"/>
          <w:marTop w:val="0"/>
          <w:marBottom w:val="80"/>
          <w:divBdr>
            <w:top w:val="single" w:sz="4" w:space="0" w:color="auto"/>
            <w:left w:val="single" w:sz="18" w:space="0" w:color="auto"/>
            <w:bottom w:val="single" w:sz="4" w:space="0" w:color="auto"/>
            <w:right w:val="single" w:sz="4" w:space="0" w:color="auto"/>
          </w:divBdr>
        </w:div>
        <w:div w:id="1208882424">
          <w:marLeft w:val="0"/>
          <w:marRight w:val="0"/>
          <w:marTop w:val="0"/>
          <w:marBottom w:val="80"/>
          <w:divBdr>
            <w:top w:val="single" w:sz="4" w:space="0" w:color="auto"/>
            <w:left w:val="single" w:sz="18" w:space="0" w:color="auto"/>
            <w:bottom w:val="single" w:sz="4" w:space="0" w:color="auto"/>
            <w:right w:val="single" w:sz="4" w:space="0" w:color="auto"/>
          </w:divBdr>
        </w:div>
      </w:divsChild>
    </w:div>
    <w:div w:id="2053335502">
      <w:bodyDiv w:val="1"/>
      <w:marLeft w:val="0"/>
      <w:marRight w:val="0"/>
      <w:marTop w:val="0"/>
      <w:marBottom w:val="0"/>
      <w:divBdr>
        <w:top w:val="none" w:sz="0" w:space="0" w:color="auto"/>
        <w:left w:val="none" w:sz="0" w:space="0" w:color="auto"/>
        <w:bottom w:val="none" w:sz="0" w:space="0" w:color="auto"/>
        <w:right w:val="none" w:sz="0" w:space="0" w:color="auto"/>
      </w:divBdr>
      <w:divsChild>
        <w:div w:id="963387185">
          <w:marLeft w:val="0"/>
          <w:marRight w:val="0"/>
          <w:marTop w:val="0"/>
          <w:marBottom w:val="0"/>
          <w:divBdr>
            <w:top w:val="none" w:sz="0" w:space="0" w:color="auto"/>
            <w:left w:val="none" w:sz="0" w:space="0" w:color="auto"/>
            <w:bottom w:val="none" w:sz="0" w:space="0" w:color="auto"/>
            <w:right w:val="none" w:sz="0" w:space="0" w:color="auto"/>
          </w:divBdr>
        </w:div>
        <w:div w:id="820384302">
          <w:marLeft w:val="0"/>
          <w:marRight w:val="0"/>
          <w:marTop w:val="360"/>
          <w:marBottom w:val="0"/>
          <w:divBdr>
            <w:top w:val="none" w:sz="0" w:space="0" w:color="auto"/>
            <w:left w:val="none" w:sz="0" w:space="0" w:color="auto"/>
            <w:bottom w:val="single" w:sz="8" w:space="6" w:color="D9DCDF"/>
            <w:right w:val="none" w:sz="0" w:space="0" w:color="auto"/>
          </w:divBdr>
        </w:div>
      </w:divsChild>
    </w:div>
    <w:div w:id="2057779645">
      <w:bodyDiv w:val="1"/>
      <w:marLeft w:val="0"/>
      <w:marRight w:val="0"/>
      <w:marTop w:val="0"/>
      <w:marBottom w:val="0"/>
      <w:divBdr>
        <w:top w:val="none" w:sz="0" w:space="0" w:color="auto"/>
        <w:left w:val="none" w:sz="0" w:space="0" w:color="auto"/>
        <w:bottom w:val="none" w:sz="0" w:space="0" w:color="auto"/>
        <w:right w:val="none" w:sz="0" w:space="0" w:color="auto"/>
      </w:divBdr>
      <w:divsChild>
        <w:div w:id="1196892811">
          <w:marLeft w:val="0"/>
          <w:marRight w:val="0"/>
          <w:marTop w:val="0"/>
          <w:marBottom w:val="80"/>
          <w:divBdr>
            <w:top w:val="single" w:sz="4" w:space="0" w:color="auto"/>
            <w:left w:val="single" w:sz="18" w:space="0" w:color="auto"/>
            <w:bottom w:val="single" w:sz="4" w:space="0" w:color="auto"/>
            <w:right w:val="single" w:sz="4" w:space="0" w:color="auto"/>
          </w:divBdr>
        </w:div>
        <w:div w:id="1310672057">
          <w:marLeft w:val="0"/>
          <w:marRight w:val="0"/>
          <w:marTop w:val="100"/>
          <w:marBottom w:val="100"/>
          <w:divBdr>
            <w:top w:val="none" w:sz="0" w:space="0" w:color="auto"/>
            <w:left w:val="none" w:sz="0" w:space="0" w:color="auto"/>
            <w:bottom w:val="none" w:sz="0" w:space="0" w:color="auto"/>
            <w:right w:val="none" w:sz="0" w:space="0" w:color="auto"/>
          </w:divBdr>
          <w:divsChild>
            <w:div w:id="239222287">
              <w:marLeft w:val="0"/>
              <w:marRight w:val="0"/>
              <w:marTop w:val="100"/>
              <w:marBottom w:val="100"/>
              <w:divBdr>
                <w:top w:val="none" w:sz="0" w:space="0" w:color="auto"/>
                <w:left w:val="none" w:sz="0" w:space="0" w:color="auto"/>
                <w:bottom w:val="none" w:sz="0" w:space="0" w:color="auto"/>
                <w:right w:val="none" w:sz="0" w:space="0" w:color="auto"/>
              </w:divBdr>
              <w:divsChild>
                <w:div w:id="1770278304">
                  <w:marLeft w:val="0"/>
                  <w:marRight w:val="0"/>
                  <w:marTop w:val="0"/>
                  <w:marBottom w:val="0"/>
                  <w:divBdr>
                    <w:top w:val="none" w:sz="0" w:space="0" w:color="auto"/>
                    <w:left w:val="none" w:sz="0" w:space="0" w:color="auto"/>
                    <w:bottom w:val="none" w:sz="0" w:space="0" w:color="auto"/>
                    <w:right w:val="none" w:sz="0" w:space="0" w:color="auto"/>
                  </w:divBdr>
                  <w:divsChild>
                    <w:div w:id="111686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623691">
          <w:marLeft w:val="0"/>
          <w:marRight w:val="0"/>
          <w:marTop w:val="0"/>
          <w:marBottom w:val="80"/>
          <w:divBdr>
            <w:top w:val="single" w:sz="4" w:space="0" w:color="auto"/>
            <w:left w:val="single" w:sz="18" w:space="0" w:color="auto"/>
            <w:bottom w:val="single" w:sz="4" w:space="0" w:color="auto"/>
            <w:right w:val="single" w:sz="4" w:space="0" w:color="auto"/>
          </w:divBdr>
        </w:div>
      </w:divsChild>
    </w:div>
    <w:div w:id="2060934949">
      <w:bodyDiv w:val="1"/>
      <w:marLeft w:val="0"/>
      <w:marRight w:val="0"/>
      <w:marTop w:val="0"/>
      <w:marBottom w:val="0"/>
      <w:divBdr>
        <w:top w:val="none" w:sz="0" w:space="0" w:color="auto"/>
        <w:left w:val="none" w:sz="0" w:space="0" w:color="auto"/>
        <w:bottom w:val="none" w:sz="0" w:space="0" w:color="auto"/>
        <w:right w:val="none" w:sz="0" w:space="0" w:color="auto"/>
      </w:divBdr>
      <w:divsChild>
        <w:div w:id="1179584966">
          <w:marLeft w:val="0"/>
          <w:marRight w:val="0"/>
          <w:marTop w:val="0"/>
          <w:marBottom w:val="0"/>
          <w:divBdr>
            <w:top w:val="none" w:sz="0" w:space="0" w:color="auto"/>
            <w:left w:val="none" w:sz="0" w:space="0" w:color="auto"/>
            <w:bottom w:val="none" w:sz="0" w:space="0" w:color="auto"/>
            <w:right w:val="none" w:sz="0" w:space="0" w:color="auto"/>
          </w:divBdr>
        </w:div>
        <w:div w:id="2021006034">
          <w:marLeft w:val="0"/>
          <w:marRight w:val="0"/>
          <w:marTop w:val="360"/>
          <w:marBottom w:val="0"/>
          <w:divBdr>
            <w:top w:val="none" w:sz="0" w:space="0" w:color="auto"/>
            <w:left w:val="none" w:sz="0" w:space="0" w:color="auto"/>
            <w:bottom w:val="single" w:sz="8" w:space="6" w:color="D9DCDF"/>
            <w:right w:val="none" w:sz="0" w:space="0" w:color="auto"/>
          </w:divBdr>
        </w:div>
      </w:divsChild>
    </w:div>
    <w:div w:id="2063869021">
      <w:bodyDiv w:val="1"/>
      <w:marLeft w:val="0"/>
      <w:marRight w:val="0"/>
      <w:marTop w:val="0"/>
      <w:marBottom w:val="0"/>
      <w:divBdr>
        <w:top w:val="none" w:sz="0" w:space="0" w:color="auto"/>
        <w:left w:val="none" w:sz="0" w:space="0" w:color="auto"/>
        <w:bottom w:val="none" w:sz="0" w:space="0" w:color="auto"/>
        <w:right w:val="none" w:sz="0" w:space="0" w:color="auto"/>
      </w:divBdr>
    </w:div>
    <w:div w:id="2065448008">
      <w:bodyDiv w:val="1"/>
      <w:marLeft w:val="0"/>
      <w:marRight w:val="0"/>
      <w:marTop w:val="0"/>
      <w:marBottom w:val="0"/>
      <w:divBdr>
        <w:top w:val="none" w:sz="0" w:space="0" w:color="auto"/>
        <w:left w:val="none" w:sz="0" w:space="0" w:color="auto"/>
        <w:bottom w:val="none" w:sz="0" w:space="0" w:color="auto"/>
        <w:right w:val="none" w:sz="0" w:space="0" w:color="auto"/>
      </w:divBdr>
      <w:divsChild>
        <w:div w:id="721641001">
          <w:blockQuote w:val="1"/>
          <w:marLeft w:val="115"/>
          <w:marRight w:val="115"/>
          <w:marTop w:val="360"/>
          <w:marBottom w:val="360"/>
          <w:divBdr>
            <w:top w:val="none" w:sz="0" w:space="0" w:color="auto"/>
            <w:left w:val="single" w:sz="24" w:space="6" w:color="CCCCCC"/>
            <w:bottom w:val="none" w:sz="0" w:space="0" w:color="auto"/>
            <w:right w:val="none" w:sz="0" w:space="0" w:color="auto"/>
          </w:divBdr>
        </w:div>
        <w:div w:id="888148730">
          <w:marLeft w:val="0"/>
          <w:marRight w:val="0"/>
          <w:marTop w:val="115"/>
          <w:marBottom w:val="115"/>
          <w:divBdr>
            <w:top w:val="none" w:sz="0" w:space="0" w:color="auto"/>
            <w:left w:val="none" w:sz="0" w:space="0" w:color="auto"/>
            <w:bottom w:val="none" w:sz="0" w:space="0" w:color="auto"/>
            <w:right w:val="none" w:sz="0" w:space="0" w:color="auto"/>
          </w:divBdr>
          <w:divsChild>
            <w:div w:id="1833791998">
              <w:marLeft w:val="0"/>
              <w:marRight w:val="0"/>
              <w:marTop w:val="100"/>
              <w:marBottom w:val="100"/>
              <w:divBdr>
                <w:top w:val="none" w:sz="0" w:space="0" w:color="auto"/>
                <w:left w:val="none" w:sz="0" w:space="0" w:color="auto"/>
                <w:bottom w:val="none" w:sz="0" w:space="0" w:color="auto"/>
                <w:right w:val="none" w:sz="0" w:space="0" w:color="auto"/>
              </w:divBdr>
              <w:divsChild>
                <w:div w:id="1974942300">
                  <w:marLeft w:val="0"/>
                  <w:marRight w:val="0"/>
                  <w:marTop w:val="0"/>
                  <w:marBottom w:val="0"/>
                  <w:divBdr>
                    <w:top w:val="none" w:sz="0" w:space="0" w:color="auto"/>
                    <w:left w:val="none" w:sz="0" w:space="0" w:color="auto"/>
                    <w:bottom w:val="none" w:sz="0" w:space="0" w:color="auto"/>
                    <w:right w:val="none" w:sz="0" w:space="0" w:color="auto"/>
                  </w:divBdr>
                  <w:divsChild>
                    <w:div w:id="174641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824251">
          <w:marLeft w:val="0"/>
          <w:marRight w:val="0"/>
          <w:marTop w:val="0"/>
          <w:marBottom w:val="92"/>
          <w:divBdr>
            <w:top w:val="single" w:sz="4" w:space="0" w:color="auto"/>
            <w:left w:val="single" w:sz="18" w:space="0" w:color="auto"/>
            <w:bottom w:val="single" w:sz="4" w:space="0" w:color="auto"/>
            <w:right w:val="single" w:sz="4" w:space="0" w:color="auto"/>
          </w:divBdr>
        </w:div>
        <w:div w:id="1698046579">
          <w:marLeft w:val="0"/>
          <w:marRight w:val="0"/>
          <w:marTop w:val="92"/>
          <w:marBottom w:val="0"/>
          <w:divBdr>
            <w:top w:val="single" w:sz="4" w:space="0" w:color="D5DDC6"/>
            <w:left w:val="single" w:sz="4" w:space="3" w:color="D5DDC6"/>
            <w:bottom w:val="single" w:sz="4" w:space="0" w:color="D5DDC6"/>
            <w:right w:val="single" w:sz="4" w:space="0" w:color="D5DDC6"/>
          </w:divBdr>
        </w:div>
        <w:div w:id="1424179700">
          <w:marLeft w:val="0"/>
          <w:marRight w:val="0"/>
          <w:marTop w:val="0"/>
          <w:marBottom w:val="92"/>
          <w:divBdr>
            <w:top w:val="single" w:sz="4" w:space="0" w:color="auto"/>
            <w:left w:val="single" w:sz="18" w:space="0" w:color="auto"/>
            <w:bottom w:val="single" w:sz="4" w:space="0" w:color="auto"/>
            <w:right w:val="single" w:sz="4" w:space="0" w:color="auto"/>
          </w:divBdr>
        </w:div>
        <w:div w:id="1137335783">
          <w:marLeft w:val="0"/>
          <w:marRight w:val="0"/>
          <w:marTop w:val="92"/>
          <w:marBottom w:val="0"/>
          <w:divBdr>
            <w:top w:val="single" w:sz="4" w:space="0" w:color="D5DDC6"/>
            <w:left w:val="single" w:sz="4" w:space="3" w:color="D5DDC6"/>
            <w:bottom w:val="single" w:sz="4" w:space="0" w:color="D5DDC6"/>
            <w:right w:val="single" w:sz="4" w:space="0" w:color="D5DDC6"/>
          </w:divBdr>
        </w:div>
        <w:div w:id="1890342666">
          <w:marLeft w:val="0"/>
          <w:marRight w:val="0"/>
          <w:marTop w:val="0"/>
          <w:marBottom w:val="92"/>
          <w:divBdr>
            <w:top w:val="single" w:sz="4" w:space="0" w:color="auto"/>
            <w:left w:val="single" w:sz="18" w:space="0" w:color="auto"/>
            <w:bottom w:val="single" w:sz="4" w:space="0" w:color="auto"/>
            <w:right w:val="single" w:sz="4" w:space="0" w:color="auto"/>
          </w:divBdr>
        </w:div>
        <w:div w:id="1052770687">
          <w:marLeft w:val="0"/>
          <w:marRight w:val="0"/>
          <w:marTop w:val="92"/>
          <w:marBottom w:val="0"/>
          <w:divBdr>
            <w:top w:val="single" w:sz="4" w:space="0" w:color="D5DDC6"/>
            <w:left w:val="single" w:sz="4" w:space="3" w:color="D5DDC6"/>
            <w:bottom w:val="single" w:sz="4" w:space="0" w:color="D5DDC6"/>
            <w:right w:val="single" w:sz="4" w:space="0" w:color="D5DDC6"/>
          </w:divBdr>
        </w:div>
        <w:div w:id="1447701135">
          <w:marLeft w:val="0"/>
          <w:marRight w:val="0"/>
          <w:marTop w:val="0"/>
          <w:marBottom w:val="92"/>
          <w:divBdr>
            <w:top w:val="single" w:sz="4" w:space="0" w:color="auto"/>
            <w:left w:val="single" w:sz="18" w:space="0" w:color="auto"/>
            <w:bottom w:val="single" w:sz="4" w:space="0" w:color="auto"/>
            <w:right w:val="single" w:sz="4" w:space="0" w:color="auto"/>
          </w:divBdr>
        </w:div>
        <w:div w:id="1129863780">
          <w:marLeft w:val="0"/>
          <w:marRight w:val="0"/>
          <w:marTop w:val="92"/>
          <w:marBottom w:val="0"/>
          <w:divBdr>
            <w:top w:val="single" w:sz="4" w:space="0" w:color="D5DDC6"/>
            <w:left w:val="single" w:sz="4" w:space="3" w:color="D5DDC6"/>
            <w:bottom w:val="single" w:sz="4" w:space="0" w:color="D5DDC6"/>
            <w:right w:val="single" w:sz="4" w:space="0" w:color="D5DDC6"/>
          </w:divBdr>
        </w:div>
        <w:div w:id="171995286">
          <w:marLeft w:val="0"/>
          <w:marRight w:val="0"/>
          <w:marTop w:val="0"/>
          <w:marBottom w:val="92"/>
          <w:divBdr>
            <w:top w:val="single" w:sz="4" w:space="0" w:color="auto"/>
            <w:left w:val="single" w:sz="18" w:space="0" w:color="auto"/>
            <w:bottom w:val="single" w:sz="4" w:space="0" w:color="auto"/>
            <w:right w:val="single" w:sz="4" w:space="0" w:color="auto"/>
          </w:divBdr>
        </w:div>
        <w:div w:id="1262714425">
          <w:marLeft w:val="0"/>
          <w:marRight w:val="0"/>
          <w:marTop w:val="92"/>
          <w:marBottom w:val="0"/>
          <w:divBdr>
            <w:top w:val="single" w:sz="4" w:space="0" w:color="D5DDC6"/>
            <w:left w:val="single" w:sz="4" w:space="3" w:color="D5DDC6"/>
            <w:bottom w:val="single" w:sz="4" w:space="0" w:color="D5DDC6"/>
            <w:right w:val="single" w:sz="4" w:space="0" w:color="D5DDC6"/>
          </w:divBdr>
        </w:div>
        <w:div w:id="322005856">
          <w:marLeft w:val="0"/>
          <w:marRight w:val="0"/>
          <w:marTop w:val="0"/>
          <w:marBottom w:val="92"/>
          <w:divBdr>
            <w:top w:val="single" w:sz="4" w:space="0" w:color="auto"/>
            <w:left w:val="single" w:sz="18" w:space="0" w:color="auto"/>
            <w:bottom w:val="single" w:sz="4" w:space="0" w:color="auto"/>
            <w:right w:val="single" w:sz="4" w:space="0" w:color="auto"/>
          </w:divBdr>
        </w:div>
        <w:div w:id="2050563415">
          <w:marLeft w:val="0"/>
          <w:marRight w:val="0"/>
          <w:marTop w:val="92"/>
          <w:marBottom w:val="0"/>
          <w:divBdr>
            <w:top w:val="single" w:sz="4" w:space="0" w:color="D5DDC6"/>
            <w:left w:val="single" w:sz="4" w:space="3" w:color="D5DDC6"/>
            <w:bottom w:val="single" w:sz="4" w:space="0" w:color="D5DDC6"/>
            <w:right w:val="single" w:sz="4" w:space="0" w:color="D5DDC6"/>
          </w:divBdr>
        </w:div>
        <w:div w:id="337345338">
          <w:marLeft w:val="0"/>
          <w:marRight w:val="0"/>
          <w:marTop w:val="0"/>
          <w:marBottom w:val="92"/>
          <w:divBdr>
            <w:top w:val="single" w:sz="4" w:space="0" w:color="auto"/>
            <w:left w:val="single" w:sz="18" w:space="0" w:color="auto"/>
            <w:bottom w:val="single" w:sz="4" w:space="0" w:color="auto"/>
            <w:right w:val="single" w:sz="4" w:space="0" w:color="auto"/>
          </w:divBdr>
        </w:div>
        <w:div w:id="2070957019">
          <w:marLeft w:val="0"/>
          <w:marRight w:val="0"/>
          <w:marTop w:val="0"/>
          <w:marBottom w:val="92"/>
          <w:divBdr>
            <w:top w:val="single" w:sz="4" w:space="0" w:color="auto"/>
            <w:left w:val="single" w:sz="18" w:space="0" w:color="auto"/>
            <w:bottom w:val="single" w:sz="4" w:space="0" w:color="auto"/>
            <w:right w:val="single" w:sz="4" w:space="0" w:color="auto"/>
          </w:divBdr>
        </w:div>
        <w:div w:id="1028531909">
          <w:marLeft w:val="0"/>
          <w:marRight w:val="0"/>
          <w:marTop w:val="92"/>
          <w:marBottom w:val="0"/>
          <w:divBdr>
            <w:top w:val="single" w:sz="4" w:space="0" w:color="D5DDC6"/>
            <w:left w:val="single" w:sz="4" w:space="3" w:color="D5DDC6"/>
            <w:bottom w:val="single" w:sz="4" w:space="0" w:color="D5DDC6"/>
            <w:right w:val="single" w:sz="4" w:space="0" w:color="D5DDC6"/>
          </w:divBdr>
        </w:div>
        <w:div w:id="147400614">
          <w:marLeft w:val="0"/>
          <w:marRight w:val="0"/>
          <w:marTop w:val="0"/>
          <w:marBottom w:val="92"/>
          <w:divBdr>
            <w:top w:val="single" w:sz="4" w:space="0" w:color="auto"/>
            <w:left w:val="single" w:sz="18" w:space="0" w:color="auto"/>
            <w:bottom w:val="single" w:sz="4" w:space="0" w:color="auto"/>
            <w:right w:val="single" w:sz="4" w:space="0" w:color="auto"/>
          </w:divBdr>
        </w:div>
        <w:div w:id="421610263">
          <w:marLeft w:val="0"/>
          <w:marRight w:val="0"/>
          <w:marTop w:val="92"/>
          <w:marBottom w:val="0"/>
          <w:divBdr>
            <w:top w:val="single" w:sz="4" w:space="0" w:color="D5DDC6"/>
            <w:left w:val="single" w:sz="4" w:space="3" w:color="D5DDC6"/>
            <w:bottom w:val="single" w:sz="4" w:space="0" w:color="D5DDC6"/>
            <w:right w:val="single" w:sz="4" w:space="0" w:color="D5DDC6"/>
          </w:divBdr>
        </w:div>
        <w:div w:id="1393116094">
          <w:marLeft w:val="0"/>
          <w:marRight w:val="0"/>
          <w:marTop w:val="0"/>
          <w:marBottom w:val="92"/>
          <w:divBdr>
            <w:top w:val="single" w:sz="4" w:space="0" w:color="auto"/>
            <w:left w:val="single" w:sz="18" w:space="0" w:color="auto"/>
            <w:bottom w:val="single" w:sz="4" w:space="0" w:color="auto"/>
            <w:right w:val="single" w:sz="4" w:space="0" w:color="auto"/>
          </w:divBdr>
        </w:div>
        <w:div w:id="904532278">
          <w:marLeft w:val="0"/>
          <w:marRight w:val="0"/>
          <w:marTop w:val="0"/>
          <w:marBottom w:val="92"/>
          <w:divBdr>
            <w:top w:val="single" w:sz="4" w:space="0" w:color="auto"/>
            <w:left w:val="single" w:sz="18" w:space="0" w:color="auto"/>
            <w:bottom w:val="single" w:sz="4" w:space="0" w:color="auto"/>
            <w:right w:val="single" w:sz="4" w:space="0" w:color="auto"/>
          </w:divBdr>
        </w:div>
        <w:div w:id="1455707906">
          <w:marLeft w:val="0"/>
          <w:marRight w:val="0"/>
          <w:marTop w:val="92"/>
          <w:marBottom w:val="0"/>
          <w:divBdr>
            <w:top w:val="single" w:sz="4" w:space="0" w:color="D5DDC6"/>
            <w:left w:val="single" w:sz="4" w:space="3" w:color="D5DDC6"/>
            <w:bottom w:val="single" w:sz="4" w:space="0" w:color="D5DDC6"/>
            <w:right w:val="single" w:sz="4" w:space="0" w:color="D5DDC6"/>
          </w:divBdr>
        </w:div>
        <w:div w:id="1129279942">
          <w:marLeft w:val="0"/>
          <w:marRight w:val="0"/>
          <w:marTop w:val="0"/>
          <w:marBottom w:val="92"/>
          <w:divBdr>
            <w:top w:val="single" w:sz="4" w:space="0" w:color="auto"/>
            <w:left w:val="single" w:sz="18" w:space="0" w:color="auto"/>
            <w:bottom w:val="single" w:sz="4" w:space="0" w:color="auto"/>
            <w:right w:val="single" w:sz="4" w:space="0" w:color="auto"/>
          </w:divBdr>
        </w:div>
        <w:div w:id="1866823982">
          <w:marLeft w:val="0"/>
          <w:marRight w:val="0"/>
          <w:marTop w:val="92"/>
          <w:marBottom w:val="0"/>
          <w:divBdr>
            <w:top w:val="single" w:sz="4" w:space="0" w:color="D5DDC6"/>
            <w:left w:val="single" w:sz="4" w:space="3" w:color="D5DDC6"/>
            <w:bottom w:val="single" w:sz="4" w:space="0" w:color="D5DDC6"/>
            <w:right w:val="single" w:sz="4" w:space="0" w:color="D5DDC6"/>
          </w:divBdr>
        </w:div>
        <w:div w:id="1648507409">
          <w:marLeft w:val="0"/>
          <w:marRight w:val="0"/>
          <w:marTop w:val="0"/>
          <w:marBottom w:val="92"/>
          <w:divBdr>
            <w:top w:val="single" w:sz="4" w:space="0" w:color="auto"/>
            <w:left w:val="single" w:sz="18" w:space="0" w:color="auto"/>
            <w:bottom w:val="single" w:sz="4" w:space="0" w:color="auto"/>
            <w:right w:val="single" w:sz="4" w:space="0" w:color="auto"/>
          </w:divBdr>
        </w:div>
        <w:div w:id="944580026">
          <w:marLeft w:val="0"/>
          <w:marRight w:val="0"/>
          <w:marTop w:val="92"/>
          <w:marBottom w:val="0"/>
          <w:divBdr>
            <w:top w:val="single" w:sz="4" w:space="0" w:color="D5DDC6"/>
            <w:left w:val="single" w:sz="4" w:space="3" w:color="D5DDC6"/>
            <w:bottom w:val="single" w:sz="4" w:space="0" w:color="D5DDC6"/>
            <w:right w:val="single" w:sz="4" w:space="0" w:color="D5DDC6"/>
          </w:divBdr>
        </w:div>
        <w:div w:id="278687649">
          <w:marLeft w:val="0"/>
          <w:marRight w:val="0"/>
          <w:marTop w:val="0"/>
          <w:marBottom w:val="92"/>
          <w:divBdr>
            <w:top w:val="single" w:sz="4" w:space="0" w:color="auto"/>
            <w:left w:val="single" w:sz="18" w:space="0" w:color="auto"/>
            <w:bottom w:val="single" w:sz="4" w:space="0" w:color="auto"/>
            <w:right w:val="single" w:sz="4" w:space="0" w:color="auto"/>
          </w:divBdr>
        </w:div>
        <w:div w:id="246547543">
          <w:marLeft w:val="0"/>
          <w:marRight w:val="0"/>
          <w:marTop w:val="92"/>
          <w:marBottom w:val="0"/>
          <w:divBdr>
            <w:top w:val="single" w:sz="4" w:space="0" w:color="D5DDC6"/>
            <w:left w:val="single" w:sz="4" w:space="3" w:color="D5DDC6"/>
            <w:bottom w:val="single" w:sz="4" w:space="0" w:color="D5DDC6"/>
            <w:right w:val="single" w:sz="4" w:space="0" w:color="D5DDC6"/>
          </w:divBdr>
        </w:div>
        <w:div w:id="871381662">
          <w:marLeft w:val="0"/>
          <w:marRight w:val="0"/>
          <w:marTop w:val="0"/>
          <w:marBottom w:val="92"/>
          <w:divBdr>
            <w:top w:val="single" w:sz="4" w:space="0" w:color="auto"/>
            <w:left w:val="single" w:sz="18" w:space="0" w:color="auto"/>
            <w:bottom w:val="single" w:sz="4" w:space="0" w:color="auto"/>
            <w:right w:val="single" w:sz="4" w:space="0" w:color="auto"/>
          </w:divBdr>
        </w:div>
        <w:div w:id="1194612851">
          <w:marLeft w:val="0"/>
          <w:marRight w:val="0"/>
          <w:marTop w:val="0"/>
          <w:marBottom w:val="92"/>
          <w:divBdr>
            <w:top w:val="single" w:sz="4" w:space="0" w:color="auto"/>
            <w:left w:val="single" w:sz="18" w:space="0" w:color="auto"/>
            <w:bottom w:val="single" w:sz="4" w:space="0" w:color="auto"/>
            <w:right w:val="single" w:sz="4" w:space="0" w:color="auto"/>
          </w:divBdr>
        </w:div>
        <w:div w:id="1647515868">
          <w:marLeft w:val="0"/>
          <w:marRight w:val="0"/>
          <w:marTop w:val="92"/>
          <w:marBottom w:val="0"/>
          <w:divBdr>
            <w:top w:val="single" w:sz="4" w:space="0" w:color="D5DDC6"/>
            <w:left w:val="single" w:sz="4" w:space="3" w:color="D5DDC6"/>
            <w:bottom w:val="single" w:sz="4" w:space="0" w:color="D5DDC6"/>
            <w:right w:val="single" w:sz="4" w:space="0" w:color="D5DDC6"/>
          </w:divBdr>
        </w:div>
        <w:div w:id="526795042">
          <w:marLeft w:val="0"/>
          <w:marRight w:val="0"/>
          <w:marTop w:val="0"/>
          <w:marBottom w:val="92"/>
          <w:divBdr>
            <w:top w:val="single" w:sz="4" w:space="0" w:color="auto"/>
            <w:left w:val="single" w:sz="18" w:space="0" w:color="auto"/>
            <w:bottom w:val="single" w:sz="4" w:space="0" w:color="auto"/>
            <w:right w:val="single" w:sz="4" w:space="0" w:color="auto"/>
          </w:divBdr>
        </w:div>
        <w:div w:id="1530950619">
          <w:marLeft w:val="0"/>
          <w:marRight w:val="0"/>
          <w:marTop w:val="92"/>
          <w:marBottom w:val="0"/>
          <w:divBdr>
            <w:top w:val="single" w:sz="4" w:space="0" w:color="D5DDC6"/>
            <w:left w:val="single" w:sz="4" w:space="3" w:color="D5DDC6"/>
            <w:bottom w:val="single" w:sz="4" w:space="0" w:color="D5DDC6"/>
            <w:right w:val="single" w:sz="4" w:space="0" w:color="D5DDC6"/>
          </w:divBdr>
        </w:div>
        <w:div w:id="1742947554">
          <w:marLeft w:val="0"/>
          <w:marRight w:val="0"/>
          <w:marTop w:val="0"/>
          <w:marBottom w:val="92"/>
          <w:divBdr>
            <w:top w:val="single" w:sz="4" w:space="0" w:color="auto"/>
            <w:left w:val="single" w:sz="18" w:space="0" w:color="auto"/>
            <w:bottom w:val="single" w:sz="4" w:space="0" w:color="auto"/>
            <w:right w:val="single" w:sz="4" w:space="0" w:color="auto"/>
          </w:divBdr>
        </w:div>
        <w:div w:id="693307075">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2066830097">
      <w:bodyDiv w:val="1"/>
      <w:marLeft w:val="0"/>
      <w:marRight w:val="0"/>
      <w:marTop w:val="0"/>
      <w:marBottom w:val="0"/>
      <w:divBdr>
        <w:top w:val="none" w:sz="0" w:space="0" w:color="auto"/>
        <w:left w:val="none" w:sz="0" w:space="0" w:color="auto"/>
        <w:bottom w:val="none" w:sz="0" w:space="0" w:color="auto"/>
        <w:right w:val="none" w:sz="0" w:space="0" w:color="auto"/>
      </w:divBdr>
      <w:divsChild>
        <w:div w:id="819345692">
          <w:marLeft w:val="0"/>
          <w:marRight w:val="0"/>
          <w:marTop w:val="0"/>
          <w:marBottom w:val="92"/>
          <w:divBdr>
            <w:top w:val="single" w:sz="4" w:space="0" w:color="auto"/>
            <w:left w:val="single" w:sz="18" w:space="0" w:color="auto"/>
            <w:bottom w:val="single" w:sz="4" w:space="0" w:color="auto"/>
            <w:right w:val="single" w:sz="4" w:space="0" w:color="auto"/>
          </w:divBdr>
        </w:div>
        <w:div w:id="2031488331">
          <w:marLeft w:val="0"/>
          <w:marRight w:val="0"/>
          <w:marTop w:val="92"/>
          <w:marBottom w:val="0"/>
          <w:divBdr>
            <w:top w:val="single" w:sz="4" w:space="0" w:color="D5DDC6"/>
            <w:left w:val="single" w:sz="4" w:space="3" w:color="D5DDC6"/>
            <w:bottom w:val="single" w:sz="4" w:space="0" w:color="D5DDC6"/>
            <w:right w:val="single" w:sz="4" w:space="0" w:color="D5DDC6"/>
          </w:divBdr>
        </w:div>
        <w:div w:id="15280217">
          <w:marLeft w:val="0"/>
          <w:marRight w:val="0"/>
          <w:marTop w:val="0"/>
          <w:marBottom w:val="92"/>
          <w:divBdr>
            <w:top w:val="single" w:sz="4" w:space="0" w:color="auto"/>
            <w:left w:val="single" w:sz="18" w:space="0" w:color="auto"/>
            <w:bottom w:val="single" w:sz="4" w:space="0" w:color="auto"/>
            <w:right w:val="single" w:sz="4" w:space="0" w:color="auto"/>
          </w:divBdr>
        </w:div>
        <w:div w:id="1698460583">
          <w:marLeft w:val="0"/>
          <w:marRight w:val="0"/>
          <w:marTop w:val="92"/>
          <w:marBottom w:val="0"/>
          <w:divBdr>
            <w:top w:val="single" w:sz="4" w:space="0" w:color="D5DDC6"/>
            <w:left w:val="single" w:sz="4" w:space="3" w:color="D5DDC6"/>
            <w:bottom w:val="single" w:sz="4" w:space="0" w:color="D5DDC6"/>
            <w:right w:val="single" w:sz="4" w:space="0" w:color="D5DDC6"/>
          </w:divBdr>
        </w:div>
        <w:div w:id="625235809">
          <w:marLeft w:val="0"/>
          <w:marRight w:val="0"/>
          <w:marTop w:val="0"/>
          <w:marBottom w:val="92"/>
          <w:divBdr>
            <w:top w:val="single" w:sz="4" w:space="0" w:color="auto"/>
            <w:left w:val="single" w:sz="18" w:space="0" w:color="auto"/>
            <w:bottom w:val="single" w:sz="4" w:space="0" w:color="auto"/>
            <w:right w:val="single" w:sz="4" w:space="0" w:color="auto"/>
          </w:divBdr>
        </w:div>
        <w:div w:id="1075855664">
          <w:marLeft w:val="0"/>
          <w:marRight w:val="0"/>
          <w:marTop w:val="92"/>
          <w:marBottom w:val="0"/>
          <w:divBdr>
            <w:top w:val="single" w:sz="4" w:space="0" w:color="D5DDC6"/>
            <w:left w:val="single" w:sz="4" w:space="3" w:color="D5DDC6"/>
            <w:bottom w:val="single" w:sz="4" w:space="0" w:color="D5DDC6"/>
            <w:right w:val="single" w:sz="4" w:space="0" w:color="D5DDC6"/>
          </w:divBdr>
        </w:div>
        <w:div w:id="729962697">
          <w:marLeft w:val="0"/>
          <w:marRight w:val="0"/>
          <w:marTop w:val="0"/>
          <w:marBottom w:val="92"/>
          <w:divBdr>
            <w:top w:val="single" w:sz="4" w:space="0" w:color="auto"/>
            <w:left w:val="single" w:sz="18" w:space="0" w:color="auto"/>
            <w:bottom w:val="single" w:sz="4" w:space="0" w:color="auto"/>
            <w:right w:val="single" w:sz="4" w:space="0" w:color="auto"/>
          </w:divBdr>
        </w:div>
        <w:div w:id="1053314612">
          <w:marLeft w:val="0"/>
          <w:marRight w:val="0"/>
          <w:marTop w:val="92"/>
          <w:marBottom w:val="0"/>
          <w:divBdr>
            <w:top w:val="single" w:sz="4" w:space="0" w:color="D5DDC6"/>
            <w:left w:val="single" w:sz="4" w:space="3" w:color="D5DDC6"/>
            <w:bottom w:val="single" w:sz="4" w:space="0" w:color="D5DDC6"/>
            <w:right w:val="single" w:sz="4" w:space="0" w:color="D5DDC6"/>
          </w:divBdr>
        </w:div>
        <w:div w:id="2135170262">
          <w:marLeft w:val="0"/>
          <w:marRight w:val="0"/>
          <w:marTop w:val="0"/>
          <w:marBottom w:val="92"/>
          <w:divBdr>
            <w:top w:val="single" w:sz="4" w:space="0" w:color="auto"/>
            <w:left w:val="single" w:sz="18" w:space="0" w:color="auto"/>
            <w:bottom w:val="single" w:sz="4" w:space="0" w:color="auto"/>
            <w:right w:val="single" w:sz="4" w:space="0" w:color="auto"/>
          </w:divBdr>
        </w:div>
        <w:div w:id="1629697360">
          <w:marLeft w:val="0"/>
          <w:marRight w:val="0"/>
          <w:marTop w:val="92"/>
          <w:marBottom w:val="0"/>
          <w:divBdr>
            <w:top w:val="single" w:sz="4" w:space="0" w:color="D5DDC6"/>
            <w:left w:val="single" w:sz="4" w:space="3" w:color="D5DDC6"/>
            <w:bottom w:val="single" w:sz="4" w:space="0" w:color="D5DDC6"/>
            <w:right w:val="single" w:sz="4" w:space="0" w:color="D5DDC6"/>
          </w:divBdr>
        </w:div>
        <w:div w:id="2012369203">
          <w:marLeft w:val="0"/>
          <w:marRight w:val="0"/>
          <w:marTop w:val="0"/>
          <w:marBottom w:val="92"/>
          <w:divBdr>
            <w:top w:val="single" w:sz="4" w:space="0" w:color="auto"/>
            <w:left w:val="single" w:sz="18" w:space="0" w:color="auto"/>
            <w:bottom w:val="single" w:sz="4" w:space="0" w:color="auto"/>
            <w:right w:val="single" w:sz="4" w:space="0" w:color="auto"/>
          </w:divBdr>
        </w:div>
        <w:div w:id="543059094">
          <w:marLeft w:val="0"/>
          <w:marRight w:val="0"/>
          <w:marTop w:val="92"/>
          <w:marBottom w:val="0"/>
          <w:divBdr>
            <w:top w:val="single" w:sz="4" w:space="0" w:color="D5DDC6"/>
            <w:left w:val="single" w:sz="4" w:space="3" w:color="D5DDC6"/>
            <w:bottom w:val="single" w:sz="4" w:space="0" w:color="D5DDC6"/>
            <w:right w:val="single" w:sz="4" w:space="0" w:color="D5DDC6"/>
          </w:divBdr>
        </w:div>
        <w:div w:id="635839239">
          <w:marLeft w:val="0"/>
          <w:marRight w:val="0"/>
          <w:marTop w:val="0"/>
          <w:marBottom w:val="92"/>
          <w:divBdr>
            <w:top w:val="single" w:sz="4" w:space="0" w:color="auto"/>
            <w:left w:val="single" w:sz="18" w:space="0" w:color="auto"/>
            <w:bottom w:val="single" w:sz="4" w:space="0" w:color="auto"/>
            <w:right w:val="single" w:sz="4" w:space="0" w:color="auto"/>
          </w:divBdr>
        </w:div>
        <w:div w:id="1709647976">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2078941113">
      <w:bodyDiv w:val="1"/>
      <w:marLeft w:val="0"/>
      <w:marRight w:val="0"/>
      <w:marTop w:val="0"/>
      <w:marBottom w:val="0"/>
      <w:divBdr>
        <w:top w:val="none" w:sz="0" w:space="0" w:color="auto"/>
        <w:left w:val="none" w:sz="0" w:space="0" w:color="auto"/>
        <w:bottom w:val="none" w:sz="0" w:space="0" w:color="auto"/>
        <w:right w:val="none" w:sz="0" w:space="0" w:color="auto"/>
      </w:divBdr>
      <w:divsChild>
        <w:div w:id="1239948522">
          <w:marLeft w:val="0"/>
          <w:marRight w:val="0"/>
          <w:marTop w:val="115"/>
          <w:marBottom w:val="115"/>
          <w:divBdr>
            <w:top w:val="none" w:sz="0" w:space="0" w:color="auto"/>
            <w:left w:val="none" w:sz="0" w:space="0" w:color="auto"/>
            <w:bottom w:val="none" w:sz="0" w:space="0" w:color="auto"/>
            <w:right w:val="none" w:sz="0" w:space="0" w:color="auto"/>
          </w:divBdr>
          <w:divsChild>
            <w:div w:id="31809988">
              <w:marLeft w:val="0"/>
              <w:marRight w:val="0"/>
              <w:marTop w:val="100"/>
              <w:marBottom w:val="100"/>
              <w:divBdr>
                <w:top w:val="none" w:sz="0" w:space="0" w:color="auto"/>
                <w:left w:val="none" w:sz="0" w:space="0" w:color="auto"/>
                <w:bottom w:val="none" w:sz="0" w:space="0" w:color="auto"/>
                <w:right w:val="none" w:sz="0" w:space="0" w:color="auto"/>
              </w:divBdr>
              <w:divsChild>
                <w:div w:id="1187251510">
                  <w:marLeft w:val="0"/>
                  <w:marRight w:val="0"/>
                  <w:marTop w:val="0"/>
                  <w:marBottom w:val="0"/>
                  <w:divBdr>
                    <w:top w:val="none" w:sz="0" w:space="0" w:color="auto"/>
                    <w:left w:val="none" w:sz="0" w:space="0" w:color="auto"/>
                    <w:bottom w:val="none" w:sz="0" w:space="0" w:color="auto"/>
                    <w:right w:val="none" w:sz="0" w:space="0" w:color="auto"/>
                  </w:divBdr>
                  <w:divsChild>
                    <w:div w:id="1494638183">
                      <w:marLeft w:val="0"/>
                      <w:marRight w:val="0"/>
                      <w:marTop w:val="0"/>
                      <w:marBottom w:val="0"/>
                      <w:divBdr>
                        <w:top w:val="none" w:sz="0" w:space="0" w:color="auto"/>
                        <w:left w:val="none" w:sz="0" w:space="0" w:color="auto"/>
                        <w:bottom w:val="none" w:sz="0" w:space="0" w:color="auto"/>
                        <w:right w:val="none" w:sz="0" w:space="0" w:color="auto"/>
                      </w:divBdr>
                      <w:divsChild>
                        <w:div w:id="775444755">
                          <w:marLeft w:val="0"/>
                          <w:marRight w:val="0"/>
                          <w:marTop w:val="0"/>
                          <w:marBottom w:val="0"/>
                          <w:divBdr>
                            <w:top w:val="none" w:sz="0" w:space="0" w:color="auto"/>
                            <w:left w:val="none" w:sz="0" w:space="0" w:color="auto"/>
                            <w:bottom w:val="none" w:sz="0" w:space="0" w:color="auto"/>
                            <w:right w:val="none" w:sz="0" w:space="0" w:color="auto"/>
                          </w:divBdr>
                          <w:divsChild>
                            <w:div w:id="706949700">
                              <w:marLeft w:val="240"/>
                              <w:marRight w:val="0"/>
                              <w:marTop w:val="0"/>
                              <w:marBottom w:val="0"/>
                              <w:divBdr>
                                <w:top w:val="none" w:sz="0" w:space="0" w:color="auto"/>
                                <w:left w:val="none" w:sz="0" w:space="0" w:color="auto"/>
                                <w:bottom w:val="none" w:sz="0" w:space="0" w:color="auto"/>
                                <w:right w:val="none" w:sz="0" w:space="0" w:color="auto"/>
                              </w:divBdr>
                            </w:div>
                            <w:div w:id="1842622997">
                              <w:marLeft w:val="0"/>
                              <w:marRight w:val="0"/>
                              <w:marTop w:val="0"/>
                              <w:marBottom w:val="0"/>
                              <w:divBdr>
                                <w:top w:val="none" w:sz="0" w:space="0" w:color="auto"/>
                                <w:left w:val="none" w:sz="0" w:space="0" w:color="auto"/>
                                <w:bottom w:val="none" w:sz="0" w:space="0" w:color="auto"/>
                                <w:right w:val="none" w:sz="0" w:space="0" w:color="auto"/>
                              </w:divBdr>
                            </w:div>
                            <w:div w:id="1639146681">
                              <w:marLeft w:val="0"/>
                              <w:marRight w:val="0"/>
                              <w:marTop w:val="0"/>
                              <w:marBottom w:val="0"/>
                              <w:divBdr>
                                <w:top w:val="none" w:sz="0" w:space="0" w:color="auto"/>
                                <w:left w:val="none" w:sz="0" w:space="0" w:color="auto"/>
                                <w:bottom w:val="none" w:sz="0" w:space="0" w:color="auto"/>
                                <w:right w:val="none" w:sz="0" w:space="0" w:color="auto"/>
                              </w:divBdr>
                              <w:divsChild>
                                <w:div w:id="1768648934">
                                  <w:marLeft w:val="0"/>
                                  <w:marRight w:val="0"/>
                                  <w:marTop w:val="0"/>
                                  <w:marBottom w:val="0"/>
                                  <w:divBdr>
                                    <w:top w:val="none" w:sz="0" w:space="0" w:color="auto"/>
                                    <w:left w:val="none" w:sz="0" w:space="0" w:color="auto"/>
                                    <w:bottom w:val="none" w:sz="0" w:space="0" w:color="auto"/>
                                    <w:right w:val="none" w:sz="0" w:space="0" w:color="auto"/>
                                  </w:divBdr>
                                </w:div>
                              </w:divsChild>
                            </w:div>
                            <w:div w:id="8986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1300931">
          <w:marLeft w:val="0"/>
          <w:marRight w:val="0"/>
          <w:marTop w:val="0"/>
          <w:marBottom w:val="92"/>
          <w:divBdr>
            <w:top w:val="single" w:sz="4" w:space="0" w:color="auto"/>
            <w:left w:val="single" w:sz="18" w:space="0" w:color="auto"/>
            <w:bottom w:val="single" w:sz="4" w:space="0" w:color="auto"/>
            <w:right w:val="single" w:sz="4" w:space="0" w:color="auto"/>
          </w:divBdr>
        </w:div>
        <w:div w:id="928586348">
          <w:marLeft w:val="0"/>
          <w:marRight w:val="0"/>
          <w:marTop w:val="0"/>
          <w:marBottom w:val="92"/>
          <w:divBdr>
            <w:top w:val="single" w:sz="4" w:space="0" w:color="auto"/>
            <w:left w:val="single" w:sz="18" w:space="0" w:color="auto"/>
            <w:bottom w:val="single" w:sz="4" w:space="0" w:color="auto"/>
            <w:right w:val="single" w:sz="4" w:space="0" w:color="auto"/>
          </w:divBdr>
        </w:div>
        <w:div w:id="1078406637">
          <w:marLeft w:val="0"/>
          <w:marRight w:val="0"/>
          <w:marTop w:val="92"/>
          <w:marBottom w:val="0"/>
          <w:divBdr>
            <w:top w:val="single" w:sz="4" w:space="0" w:color="D5DDC6"/>
            <w:left w:val="single" w:sz="4" w:space="3" w:color="D5DDC6"/>
            <w:bottom w:val="single" w:sz="4" w:space="0" w:color="D5DDC6"/>
            <w:right w:val="single" w:sz="4" w:space="0" w:color="D5DDC6"/>
          </w:divBdr>
        </w:div>
        <w:div w:id="1912426133">
          <w:marLeft w:val="0"/>
          <w:marRight w:val="0"/>
          <w:marTop w:val="0"/>
          <w:marBottom w:val="92"/>
          <w:divBdr>
            <w:top w:val="single" w:sz="4" w:space="0" w:color="auto"/>
            <w:left w:val="single" w:sz="18" w:space="0" w:color="auto"/>
            <w:bottom w:val="single" w:sz="4" w:space="0" w:color="auto"/>
            <w:right w:val="single" w:sz="4" w:space="0" w:color="auto"/>
          </w:divBdr>
        </w:div>
        <w:div w:id="831021055">
          <w:marLeft w:val="0"/>
          <w:marRight w:val="0"/>
          <w:marTop w:val="0"/>
          <w:marBottom w:val="92"/>
          <w:divBdr>
            <w:top w:val="single" w:sz="4" w:space="0" w:color="auto"/>
            <w:left w:val="single" w:sz="18" w:space="0" w:color="auto"/>
            <w:bottom w:val="single" w:sz="4" w:space="0" w:color="auto"/>
            <w:right w:val="single" w:sz="4" w:space="0" w:color="auto"/>
          </w:divBdr>
        </w:div>
        <w:div w:id="1294098330">
          <w:marLeft w:val="0"/>
          <w:marRight w:val="0"/>
          <w:marTop w:val="92"/>
          <w:marBottom w:val="0"/>
          <w:divBdr>
            <w:top w:val="single" w:sz="4" w:space="0" w:color="D5DDC6"/>
            <w:left w:val="single" w:sz="4" w:space="3" w:color="D5DDC6"/>
            <w:bottom w:val="single" w:sz="4" w:space="0" w:color="D5DDC6"/>
            <w:right w:val="single" w:sz="4" w:space="0" w:color="D5DDC6"/>
          </w:divBdr>
        </w:div>
        <w:div w:id="2022313591">
          <w:marLeft w:val="0"/>
          <w:marRight w:val="0"/>
          <w:marTop w:val="0"/>
          <w:marBottom w:val="92"/>
          <w:divBdr>
            <w:top w:val="single" w:sz="4" w:space="0" w:color="auto"/>
            <w:left w:val="single" w:sz="18" w:space="0" w:color="auto"/>
            <w:bottom w:val="single" w:sz="4" w:space="0" w:color="auto"/>
            <w:right w:val="single" w:sz="4" w:space="0" w:color="auto"/>
          </w:divBdr>
        </w:div>
        <w:div w:id="1117069703">
          <w:marLeft w:val="0"/>
          <w:marRight w:val="0"/>
          <w:marTop w:val="0"/>
          <w:marBottom w:val="92"/>
          <w:divBdr>
            <w:top w:val="single" w:sz="4" w:space="0" w:color="auto"/>
            <w:left w:val="single" w:sz="18" w:space="0" w:color="auto"/>
            <w:bottom w:val="single" w:sz="4" w:space="0" w:color="auto"/>
            <w:right w:val="single" w:sz="4" w:space="0" w:color="auto"/>
          </w:divBdr>
        </w:div>
        <w:div w:id="1227450745">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2084401296">
      <w:bodyDiv w:val="1"/>
      <w:marLeft w:val="0"/>
      <w:marRight w:val="0"/>
      <w:marTop w:val="0"/>
      <w:marBottom w:val="0"/>
      <w:divBdr>
        <w:top w:val="none" w:sz="0" w:space="0" w:color="auto"/>
        <w:left w:val="none" w:sz="0" w:space="0" w:color="auto"/>
        <w:bottom w:val="none" w:sz="0" w:space="0" w:color="auto"/>
        <w:right w:val="none" w:sz="0" w:space="0" w:color="auto"/>
      </w:divBdr>
      <w:divsChild>
        <w:div w:id="1338120603">
          <w:marLeft w:val="0"/>
          <w:marRight w:val="0"/>
          <w:marTop w:val="0"/>
          <w:marBottom w:val="0"/>
          <w:divBdr>
            <w:top w:val="none" w:sz="0" w:space="0" w:color="auto"/>
            <w:left w:val="none" w:sz="0" w:space="0" w:color="auto"/>
            <w:bottom w:val="none" w:sz="0" w:space="0" w:color="auto"/>
            <w:right w:val="none" w:sz="0" w:space="0" w:color="auto"/>
          </w:divBdr>
        </w:div>
        <w:div w:id="665014771">
          <w:marLeft w:val="0"/>
          <w:marRight w:val="0"/>
          <w:marTop w:val="360"/>
          <w:marBottom w:val="0"/>
          <w:divBdr>
            <w:top w:val="none" w:sz="0" w:space="0" w:color="auto"/>
            <w:left w:val="none" w:sz="0" w:space="0" w:color="auto"/>
            <w:bottom w:val="single" w:sz="8" w:space="6" w:color="D9DCDF"/>
            <w:right w:val="none" w:sz="0" w:space="0" w:color="auto"/>
          </w:divBdr>
          <w:divsChild>
            <w:div w:id="1507673946">
              <w:marLeft w:val="0"/>
              <w:marRight w:val="0"/>
              <w:marTop w:val="0"/>
              <w:marBottom w:val="230"/>
              <w:divBdr>
                <w:top w:val="none" w:sz="0" w:space="0" w:color="auto"/>
                <w:left w:val="none" w:sz="0" w:space="0" w:color="auto"/>
                <w:bottom w:val="none" w:sz="0" w:space="0" w:color="auto"/>
                <w:right w:val="none" w:sz="0" w:space="0" w:color="auto"/>
              </w:divBdr>
            </w:div>
            <w:div w:id="1930696211">
              <w:marLeft w:val="0"/>
              <w:marRight w:val="0"/>
              <w:marTop w:val="0"/>
              <w:marBottom w:val="230"/>
              <w:divBdr>
                <w:top w:val="none" w:sz="0" w:space="0" w:color="auto"/>
                <w:left w:val="none" w:sz="0" w:space="0" w:color="auto"/>
                <w:bottom w:val="none" w:sz="0" w:space="0" w:color="auto"/>
                <w:right w:val="none" w:sz="0" w:space="0" w:color="auto"/>
              </w:divBdr>
            </w:div>
            <w:div w:id="1977947209">
              <w:marLeft w:val="0"/>
              <w:marRight w:val="0"/>
              <w:marTop w:val="0"/>
              <w:marBottom w:val="230"/>
              <w:divBdr>
                <w:top w:val="none" w:sz="0" w:space="0" w:color="auto"/>
                <w:left w:val="none" w:sz="0" w:space="0" w:color="auto"/>
                <w:bottom w:val="none" w:sz="0" w:space="0" w:color="auto"/>
                <w:right w:val="none" w:sz="0" w:space="0" w:color="auto"/>
              </w:divBdr>
            </w:div>
            <w:div w:id="901869943">
              <w:marLeft w:val="0"/>
              <w:marRight w:val="0"/>
              <w:marTop w:val="0"/>
              <w:marBottom w:val="230"/>
              <w:divBdr>
                <w:top w:val="none" w:sz="0" w:space="0" w:color="auto"/>
                <w:left w:val="none" w:sz="0" w:space="0" w:color="auto"/>
                <w:bottom w:val="none" w:sz="0" w:space="0" w:color="auto"/>
                <w:right w:val="none" w:sz="0" w:space="0" w:color="auto"/>
              </w:divBdr>
            </w:div>
            <w:div w:id="184633091">
              <w:marLeft w:val="0"/>
              <w:marRight w:val="0"/>
              <w:marTop w:val="0"/>
              <w:marBottom w:val="230"/>
              <w:divBdr>
                <w:top w:val="none" w:sz="0" w:space="0" w:color="auto"/>
                <w:left w:val="none" w:sz="0" w:space="0" w:color="auto"/>
                <w:bottom w:val="none" w:sz="0" w:space="0" w:color="auto"/>
                <w:right w:val="none" w:sz="0" w:space="0" w:color="auto"/>
              </w:divBdr>
            </w:div>
            <w:div w:id="1588685348">
              <w:marLeft w:val="0"/>
              <w:marRight w:val="0"/>
              <w:marTop w:val="0"/>
              <w:marBottom w:val="230"/>
              <w:divBdr>
                <w:top w:val="none" w:sz="0" w:space="0" w:color="auto"/>
                <w:left w:val="none" w:sz="0" w:space="0" w:color="auto"/>
                <w:bottom w:val="none" w:sz="0" w:space="0" w:color="auto"/>
                <w:right w:val="none" w:sz="0" w:space="0" w:color="auto"/>
              </w:divBdr>
            </w:div>
            <w:div w:id="539786033">
              <w:marLeft w:val="0"/>
              <w:marRight w:val="0"/>
              <w:marTop w:val="0"/>
              <w:marBottom w:val="230"/>
              <w:divBdr>
                <w:top w:val="none" w:sz="0" w:space="0" w:color="auto"/>
                <w:left w:val="none" w:sz="0" w:space="0" w:color="auto"/>
                <w:bottom w:val="none" w:sz="0" w:space="0" w:color="auto"/>
                <w:right w:val="none" w:sz="0" w:space="0" w:color="auto"/>
              </w:divBdr>
            </w:div>
            <w:div w:id="761728537">
              <w:marLeft w:val="0"/>
              <w:marRight w:val="0"/>
              <w:marTop w:val="0"/>
              <w:marBottom w:val="230"/>
              <w:divBdr>
                <w:top w:val="none" w:sz="0" w:space="0" w:color="auto"/>
                <w:left w:val="none" w:sz="0" w:space="0" w:color="auto"/>
                <w:bottom w:val="none" w:sz="0" w:space="0" w:color="auto"/>
                <w:right w:val="none" w:sz="0" w:space="0" w:color="auto"/>
              </w:divBdr>
            </w:div>
            <w:div w:id="435908527">
              <w:marLeft w:val="0"/>
              <w:marRight w:val="0"/>
              <w:marTop w:val="0"/>
              <w:marBottom w:val="230"/>
              <w:divBdr>
                <w:top w:val="none" w:sz="0" w:space="0" w:color="auto"/>
                <w:left w:val="none" w:sz="0" w:space="0" w:color="auto"/>
                <w:bottom w:val="none" w:sz="0" w:space="0" w:color="auto"/>
                <w:right w:val="none" w:sz="0" w:space="0" w:color="auto"/>
              </w:divBdr>
            </w:div>
            <w:div w:id="626357645">
              <w:marLeft w:val="0"/>
              <w:marRight w:val="0"/>
              <w:marTop w:val="0"/>
              <w:marBottom w:val="230"/>
              <w:divBdr>
                <w:top w:val="none" w:sz="0" w:space="0" w:color="auto"/>
                <w:left w:val="none" w:sz="0" w:space="0" w:color="auto"/>
                <w:bottom w:val="none" w:sz="0" w:space="0" w:color="auto"/>
                <w:right w:val="none" w:sz="0" w:space="0" w:color="auto"/>
              </w:divBdr>
            </w:div>
            <w:div w:id="1279027805">
              <w:marLeft w:val="0"/>
              <w:marRight w:val="0"/>
              <w:marTop w:val="0"/>
              <w:marBottom w:val="230"/>
              <w:divBdr>
                <w:top w:val="none" w:sz="0" w:space="0" w:color="auto"/>
                <w:left w:val="none" w:sz="0" w:space="0" w:color="auto"/>
                <w:bottom w:val="none" w:sz="0" w:space="0" w:color="auto"/>
                <w:right w:val="none" w:sz="0" w:space="0" w:color="auto"/>
              </w:divBdr>
            </w:div>
            <w:div w:id="709962909">
              <w:marLeft w:val="0"/>
              <w:marRight w:val="0"/>
              <w:marTop w:val="0"/>
              <w:marBottom w:val="230"/>
              <w:divBdr>
                <w:top w:val="none" w:sz="0" w:space="0" w:color="auto"/>
                <w:left w:val="none" w:sz="0" w:space="0" w:color="auto"/>
                <w:bottom w:val="none" w:sz="0" w:space="0" w:color="auto"/>
                <w:right w:val="none" w:sz="0" w:space="0" w:color="auto"/>
              </w:divBdr>
            </w:div>
            <w:div w:id="611210120">
              <w:marLeft w:val="0"/>
              <w:marRight w:val="0"/>
              <w:marTop w:val="0"/>
              <w:marBottom w:val="230"/>
              <w:divBdr>
                <w:top w:val="none" w:sz="0" w:space="0" w:color="auto"/>
                <w:left w:val="none" w:sz="0" w:space="0" w:color="auto"/>
                <w:bottom w:val="none" w:sz="0" w:space="0" w:color="auto"/>
                <w:right w:val="none" w:sz="0" w:space="0" w:color="auto"/>
              </w:divBdr>
            </w:div>
            <w:div w:id="690379861">
              <w:marLeft w:val="0"/>
              <w:marRight w:val="0"/>
              <w:marTop w:val="0"/>
              <w:marBottom w:val="230"/>
              <w:divBdr>
                <w:top w:val="none" w:sz="0" w:space="0" w:color="auto"/>
                <w:left w:val="none" w:sz="0" w:space="0" w:color="auto"/>
                <w:bottom w:val="none" w:sz="0" w:space="0" w:color="auto"/>
                <w:right w:val="none" w:sz="0" w:space="0" w:color="auto"/>
              </w:divBdr>
            </w:div>
            <w:div w:id="1172841019">
              <w:marLeft w:val="0"/>
              <w:marRight w:val="0"/>
              <w:marTop w:val="0"/>
              <w:marBottom w:val="230"/>
              <w:divBdr>
                <w:top w:val="none" w:sz="0" w:space="0" w:color="auto"/>
                <w:left w:val="none" w:sz="0" w:space="0" w:color="auto"/>
                <w:bottom w:val="none" w:sz="0" w:space="0" w:color="auto"/>
                <w:right w:val="none" w:sz="0" w:space="0" w:color="auto"/>
              </w:divBdr>
            </w:div>
            <w:div w:id="1211917542">
              <w:marLeft w:val="0"/>
              <w:marRight w:val="0"/>
              <w:marTop w:val="0"/>
              <w:marBottom w:val="230"/>
              <w:divBdr>
                <w:top w:val="none" w:sz="0" w:space="0" w:color="auto"/>
                <w:left w:val="none" w:sz="0" w:space="0" w:color="auto"/>
                <w:bottom w:val="none" w:sz="0" w:space="0" w:color="auto"/>
                <w:right w:val="none" w:sz="0" w:space="0" w:color="auto"/>
              </w:divBdr>
            </w:div>
            <w:div w:id="2042392034">
              <w:marLeft w:val="0"/>
              <w:marRight w:val="0"/>
              <w:marTop w:val="0"/>
              <w:marBottom w:val="230"/>
              <w:divBdr>
                <w:top w:val="none" w:sz="0" w:space="0" w:color="auto"/>
                <w:left w:val="none" w:sz="0" w:space="0" w:color="auto"/>
                <w:bottom w:val="none" w:sz="0" w:space="0" w:color="auto"/>
                <w:right w:val="none" w:sz="0" w:space="0" w:color="auto"/>
              </w:divBdr>
            </w:div>
          </w:divsChild>
        </w:div>
      </w:divsChild>
    </w:div>
    <w:div w:id="2089887883">
      <w:bodyDiv w:val="1"/>
      <w:marLeft w:val="0"/>
      <w:marRight w:val="0"/>
      <w:marTop w:val="0"/>
      <w:marBottom w:val="0"/>
      <w:divBdr>
        <w:top w:val="none" w:sz="0" w:space="0" w:color="auto"/>
        <w:left w:val="none" w:sz="0" w:space="0" w:color="auto"/>
        <w:bottom w:val="none" w:sz="0" w:space="0" w:color="auto"/>
        <w:right w:val="none" w:sz="0" w:space="0" w:color="auto"/>
      </w:divBdr>
      <w:divsChild>
        <w:div w:id="1431000473">
          <w:marLeft w:val="0"/>
          <w:marRight w:val="0"/>
          <w:marTop w:val="0"/>
          <w:marBottom w:val="0"/>
          <w:divBdr>
            <w:top w:val="none" w:sz="0" w:space="0" w:color="auto"/>
            <w:left w:val="none" w:sz="0" w:space="0" w:color="auto"/>
            <w:bottom w:val="none" w:sz="0" w:space="0" w:color="auto"/>
            <w:right w:val="none" w:sz="0" w:space="0" w:color="auto"/>
          </w:divBdr>
        </w:div>
        <w:div w:id="739062687">
          <w:marLeft w:val="0"/>
          <w:marRight w:val="0"/>
          <w:marTop w:val="360"/>
          <w:marBottom w:val="0"/>
          <w:divBdr>
            <w:top w:val="none" w:sz="0" w:space="0" w:color="auto"/>
            <w:left w:val="none" w:sz="0" w:space="0" w:color="auto"/>
            <w:bottom w:val="single" w:sz="8" w:space="6" w:color="D9DCDF"/>
            <w:right w:val="none" w:sz="0" w:space="0" w:color="auto"/>
          </w:divBdr>
          <w:divsChild>
            <w:div w:id="20009824">
              <w:marLeft w:val="0"/>
              <w:marRight w:val="0"/>
              <w:marTop w:val="0"/>
              <w:marBottom w:val="420"/>
              <w:divBdr>
                <w:top w:val="none" w:sz="0" w:space="0" w:color="auto"/>
                <w:left w:val="none" w:sz="0" w:space="0" w:color="auto"/>
                <w:bottom w:val="none" w:sz="0" w:space="0" w:color="auto"/>
                <w:right w:val="none" w:sz="0" w:space="0" w:color="auto"/>
              </w:divBdr>
            </w:div>
            <w:div w:id="926157287">
              <w:marLeft w:val="0"/>
              <w:marRight w:val="0"/>
              <w:marTop w:val="0"/>
              <w:marBottom w:val="420"/>
              <w:divBdr>
                <w:top w:val="none" w:sz="0" w:space="0" w:color="auto"/>
                <w:left w:val="none" w:sz="0" w:space="0" w:color="auto"/>
                <w:bottom w:val="none" w:sz="0" w:space="0" w:color="auto"/>
                <w:right w:val="none" w:sz="0" w:space="0" w:color="auto"/>
              </w:divBdr>
            </w:div>
            <w:div w:id="1555235643">
              <w:marLeft w:val="0"/>
              <w:marRight w:val="0"/>
              <w:marTop w:val="0"/>
              <w:marBottom w:val="420"/>
              <w:divBdr>
                <w:top w:val="none" w:sz="0" w:space="0" w:color="auto"/>
                <w:left w:val="none" w:sz="0" w:space="0" w:color="auto"/>
                <w:bottom w:val="none" w:sz="0" w:space="0" w:color="auto"/>
                <w:right w:val="none" w:sz="0" w:space="0" w:color="auto"/>
              </w:divBdr>
            </w:div>
            <w:div w:id="1945190818">
              <w:marLeft w:val="0"/>
              <w:marRight w:val="0"/>
              <w:marTop w:val="0"/>
              <w:marBottom w:val="420"/>
              <w:divBdr>
                <w:top w:val="none" w:sz="0" w:space="0" w:color="auto"/>
                <w:left w:val="none" w:sz="0" w:space="0" w:color="auto"/>
                <w:bottom w:val="none" w:sz="0" w:space="0" w:color="auto"/>
                <w:right w:val="none" w:sz="0" w:space="0" w:color="auto"/>
              </w:divBdr>
            </w:div>
            <w:div w:id="1891724160">
              <w:marLeft w:val="0"/>
              <w:marRight w:val="0"/>
              <w:marTop w:val="0"/>
              <w:marBottom w:val="420"/>
              <w:divBdr>
                <w:top w:val="none" w:sz="0" w:space="0" w:color="auto"/>
                <w:left w:val="none" w:sz="0" w:space="0" w:color="auto"/>
                <w:bottom w:val="none" w:sz="0" w:space="0" w:color="auto"/>
                <w:right w:val="none" w:sz="0" w:space="0" w:color="auto"/>
              </w:divBdr>
            </w:div>
            <w:div w:id="881870264">
              <w:marLeft w:val="0"/>
              <w:marRight w:val="0"/>
              <w:marTop w:val="0"/>
              <w:marBottom w:val="420"/>
              <w:divBdr>
                <w:top w:val="none" w:sz="0" w:space="0" w:color="auto"/>
                <w:left w:val="none" w:sz="0" w:space="0" w:color="auto"/>
                <w:bottom w:val="none" w:sz="0" w:space="0" w:color="auto"/>
                <w:right w:val="none" w:sz="0" w:space="0" w:color="auto"/>
              </w:divBdr>
            </w:div>
            <w:div w:id="998509051">
              <w:marLeft w:val="0"/>
              <w:marRight w:val="0"/>
              <w:marTop w:val="0"/>
              <w:marBottom w:val="420"/>
              <w:divBdr>
                <w:top w:val="none" w:sz="0" w:space="0" w:color="auto"/>
                <w:left w:val="none" w:sz="0" w:space="0" w:color="auto"/>
                <w:bottom w:val="none" w:sz="0" w:space="0" w:color="auto"/>
                <w:right w:val="none" w:sz="0" w:space="0" w:color="auto"/>
              </w:divBdr>
            </w:div>
            <w:div w:id="1589659861">
              <w:marLeft w:val="0"/>
              <w:marRight w:val="0"/>
              <w:marTop w:val="0"/>
              <w:marBottom w:val="420"/>
              <w:divBdr>
                <w:top w:val="none" w:sz="0" w:space="0" w:color="auto"/>
                <w:left w:val="none" w:sz="0" w:space="0" w:color="auto"/>
                <w:bottom w:val="none" w:sz="0" w:space="0" w:color="auto"/>
                <w:right w:val="none" w:sz="0" w:space="0" w:color="auto"/>
              </w:divBdr>
            </w:div>
            <w:div w:id="897669618">
              <w:marLeft w:val="0"/>
              <w:marRight w:val="0"/>
              <w:marTop w:val="0"/>
              <w:marBottom w:val="420"/>
              <w:divBdr>
                <w:top w:val="none" w:sz="0" w:space="0" w:color="auto"/>
                <w:left w:val="none" w:sz="0" w:space="0" w:color="auto"/>
                <w:bottom w:val="none" w:sz="0" w:space="0" w:color="auto"/>
                <w:right w:val="none" w:sz="0" w:space="0" w:color="auto"/>
              </w:divBdr>
            </w:div>
            <w:div w:id="1267082823">
              <w:marLeft w:val="0"/>
              <w:marRight w:val="0"/>
              <w:marTop w:val="0"/>
              <w:marBottom w:val="420"/>
              <w:divBdr>
                <w:top w:val="none" w:sz="0" w:space="0" w:color="auto"/>
                <w:left w:val="none" w:sz="0" w:space="0" w:color="auto"/>
                <w:bottom w:val="none" w:sz="0" w:space="0" w:color="auto"/>
                <w:right w:val="none" w:sz="0" w:space="0" w:color="auto"/>
              </w:divBdr>
            </w:div>
            <w:div w:id="222565799">
              <w:marLeft w:val="0"/>
              <w:marRight w:val="0"/>
              <w:marTop w:val="0"/>
              <w:marBottom w:val="420"/>
              <w:divBdr>
                <w:top w:val="none" w:sz="0" w:space="0" w:color="auto"/>
                <w:left w:val="none" w:sz="0" w:space="0" w:color="auto"/>
                <w:bottom w:val="none" w:sz="0" w:space="0" w:color="auto"/>
                <w:right w:val="none" w:sz="0" w:space="0" w:color="auto"/>
              </w:divBdr>
            </w:div>
            <w:div w:id="842668679">
              <w:marLeft w:val="0"/>
              <w:marRight w:val="0"/>
              <w:marTop w:val="0"/>
              <w:marBottom w:val="420"/>
              <w:divBdr>
                <w:top w:val="none" w:sz="0" w:space="0" w:color="auto"/>
                <w:left w:val="none" w:sz="0" w:space="0" w:color="auto"/>
                <w:bottom w:val="none" w:sz="0" w:space="0" w:color="auto"/>
                <w:right w:val="none" w:sz="0" w:space="0" w:color="auto"/>
              </w:divBdr>
            </w:div>
            <w:div w:id="1210846763">
              <w:marLeft w:val="0"/>
              <w:marRight w:val="0"/>
              <w:marTop w:val="0"/>
              <w:marBottom w:val="420"/>
              <w:divBdr>
                <w:top w:val="none" w:sz="0" w:space="0" w:color="auto"/>
                <w:left w:val="none" w:sz="0" w:space="0" w:color="auto"/>
                <w:bottom w:val="none" w:sz="0" w:space="0" w:color="auto"/>
                <w:right w:val="none" w:sz="0" w:space="0" w:color="auto"/>
              </w:divBdr>
            </w:div>
            <w:div w:id="206770432">
              <w:marLeft w:val="0"/>
              <w:marRight w:val="0"/>
              <w:marTop w:val="0"/>
              <w:marBottom w:val="420"/>
              <w:divBdr>
                <w:top w:val="none" w:sz="0" w:space="0" w:color="auto"/>
                <w:left w:val="none" w:sz="0" w:space="0" w:color="auto"/>
                <w:bottom w:val="none" w:sz="0" w:space="0" w:color="auto"/>
                <w:right w:val="none" w:sz="0" w:space="0" w:color="auto"/>
              </w:divBdr>
            </w:div>
            <w:div w:id="904144077">
              <w:marLeft w:val="0"/>
              <w:marRight w:val="0"/>
              <w:marTop w:val="0"/>
              <w:marBottom w:val="420"/>
              <w:divBdr>
                <w:top w:val="none" w:sz="0" w:space="0" w:color="auto"/>
                <w:left w:val="none" w:sz="0" w:space="0" w:color="auto"/>
                <w:bottom w:val="none" w:sz="0" w:space="0" w:color="auto"/>
                <w:right w:val="none" w:sz="0" w:space="0" w:color="auto"/>
              </w:divBdr>
            </w:div>
            <w:div w:id="1443264964">
              <w:marLeft w:val="0"/>
              <w:marRight w:val="0"/>
              <w:marTop w:val="0"/>
              <w:marBottom w:val="420"/>
              <w:divBdr>
                <w:top w:val="none" w:sz="0" w:space="0" w:color="auto"/>
                <w:left w:val="none" w:sz="0" w:space="0" w:color="auto"/>
                <w:bottom w:val="none" w:sz="0" w:space="0" w:color="auto"/>
                <w:right w:val="none" w:sz="0" w:space="0" w:color="auto"/>
              </w:divBdr>
            </w:div>
            <w:div w:id="2068138168">
              <w:marLeft w:val="0"/>
              <w:marRight w:val="0"/>
              <w:marTop w:val="0"/>
              <w:marBottom w:val="420"/>
              <w:divBdr>
                <w:top w:val="none" w:sz="0" w:space="0" w:color="auto"/>
                <w:left w:val="none" w:sz="0" w:space="0" w:color="auto"/>
                <w:bottom w:val="none" w:sz="0" w:space="0" w:color="auto"/>
                <w:right w:val="none" w:sz="0" w:space="0" w:color="auto"/>
              </w:divBdr>
            </w:div>
            <w:div w:id="1630939086">
              <w:marLeft w:val="0"/>
              <w:marRight w:val="0"/>
              <w:marTop w:val="0"/>
              <w:marBottom w:val="420"/>
              <w:divBdr>
                <w:top w:val="none" w:sz="0" w:space="0" w:color="auto"/>
                <w:left w:val="none" w:sz="0" w:space="0" w:color="auto"/>
                <w:bottom w:val="none" w:sz="0" w:space="0" w:color="auto"/>
                <w:right w:val="none" w:sz="0" w:space="0" w:color="auto"/>
              </w:divBdr>
            </w:div>
            <w:div w:id="540829099">
              <w:marLeft w:val="0"/>
              <w:marRight w:val="0"/>
              <w:marTop w:val="0"/>
              <w:marBottom w:val="420"/>
              <w:divBdr>
                <w:top w:val="none" w:sz="0" w:space="0" w:color="auto"/>
                <w:left w:val="none" w:sz="0" w:space="0" w:color="auto"/>
                <w:bottom w:val="none" w:sz="0" w:space="0" w:color="auto"/>
                <w:right w:val="none" w:sz="0" w:space="0" w:color="auto"/>
              </w:divBdr>
            </w:div>
            <w:div w:id="1819178435">
              <w:marLeft w:val="0"/>
              <w:marRight w:val="0"/>
              <w:marTop w:val="0"/>
              <w:marBottom w:val="420"/>
              <w:divBdr>
                <w:top w:val="none" w:sz="0" w:space="0" w:color="auto"/>
                <w:left w:val="none" w:sz="0" w:space="0" w:color="auto"/>
                <w:bottom w:val="none" w:sz="0" w:space="0" w:color="auto"/>
                <w:right w:val="none" w:sz="0" w:space="0" w:color="auto"/>
              </w:divBdr>
            </w:div>
            <w:div w:id="1832017890">
              <w:marLeft w:val="0"/>
              <w:marRight w:val="0"/>
              <w:marTop w:val="0"/>
              <w:marBottom w:val="420"/>
              <w:divBdr>
                <w:top w:val="none" w:sz="0" w:space="0" w:color="auto"/>
                <w:left w:val="none" w:sz="0" w:space="0" w:color="auto"/>
                <w:bottom w:val="none" w:sz="0" w:space="0" w:color="auto"/>
                <w:right w:val="none" w:sz="0" w:space="0" w:color="auto"/>
              </w:divBdr>
            </w:div>
            <w:div w:id="202911199">
              <w:marLeft w:val="0"/>
              <w:marRight w:val="0"/>
              <w:marTop w:val="0"/>
              <w:marBottom w:val="420"/>
              <w:divBdr>
                <w:top w:val="none" w:sz="0" w:space="0" w:color="auto"/>
                <w:left w:val="none" w:sz="0" w:space="0" w:color="auto"/>
                <w:bottom w:val="none" w:sz="0" w:space="0" w:color="auto"/>
                <w:right w:val="none" w:sz="0" w:space="0" w:color="auto"/>
              </w:divBdr>
            </w:div>
            <w:div w:id="1254893393">
              <w:marLeft w:val="0"/>
              <w:marRight w:val="0"/>
              <w:marTop w:val="0"/>
              <w:marBottom w:val="420"/>
              <w:divBdr>
                <w:top w:val="none" w:sz="0" w:space="0" w:color="auto"/>
                <w:left w:val="none" w:sz="0" w:space="0" w:color="auto"/>
                <w:bottom w:val="none" w:sz="0" w:space="0" w:color="auto"/>
                <w:right w:val="none" w:sz="0" w:space="0" w:color="auto"/>
              </w:divBdr>
            </w:div>
            <w:div w:id="1602101672">
              <w:marLeft w:val="0"/>
              <w:marRight w:val="0"/>
              <w:marTop w:val="0"/>
              <w:marBottom w:val="420"/>
              <w:divBdr>
                <w:top w:val="none" w:sz="0" w:space="0" w:color="auto"/>
                <w:left w:val="none" w:sz="0" w:space="0" w:color="auto"/>
                <w:bottom w:val="none" w:sz="0" w:space="0" w:color="auto"/>
                <w:right w:val="none" w:sz="0" w:space="0" w:color="auto"/>
              </w:divBdr>
            </w:div>
            <w:div w:id="1310019516">
              <w:marLeft w:val="0"/>
              <w:marRight w:val="0"/>
              <w:marTop w:val="0"/>
              <w:marBottom w:val="420"/>
              <w:divBdr>
                <w:top w:val="none" w:sz="0" w:space="0" w:color="auto"/>
                <w:left w:val="none" w:sz="0" w:space="0" w:color="auto"/>
                <w:bottom w:val="none" w:sz="0" w:space="0" w:color="auto"/>
                <w:right w:val="none" w:sz="0" w:space="0" w:color="auto"/>
              </w:divBdr>
            </w:div>
            <w:div w:id="293024453">
              <w:marLeft w:val="0"/>
              <w:marRight w:val="0"/>
              <w:marTop w:val="0"/>
              <w:marBottom w:val="420"/>
              <w:divBdr>
                <w:top w:val="none" w:sz="0" w:space="0" w:color="auto"/>
                <w:left w:val="none" w:sz="0" w:space="0" w:color="auto"/>
                <w:bottom w:val="none" w:sz="0" w:space="0" w:color="auto"/>
                <w:right w:val="none" w:sz="0" w:space="0" w:color="auto"/>
              </w:divBdr>
            </w:div>
            <w:div w:id="1555577126">
              <w:marLeft w:val="0"/>
              <w:marRight w:val="0"/>
              <w:marTop w:val="0"/>
              <w:marBottom w:val="420"/>
              <w:divBdr>
                <w:top w:val="none" w:sz="0" w:space="0" w:color="auto"/>
                <w:left w:val="none" w:sz="0" w:space="0" w:color="auto"/>
                <w:bottom w:val="none" w:sz="0" w:space="0" w:color="auto"/>
                <w:right w:val="none" w:sz="0" w:space="0" w:color="auto"/>
              </w:divBdr>
            </w:div>
            <w:div w:id="2005277497">
              <w:marLeft w:val="0"/>
              <w:marRight w:val="0"/>
              <w:marTop w:val="0"/>
              <w:marBottom w:val="420"/>
              <w:divBdr>
                <w:top w:val="none" w:sz="0" w:space="0" w:color="auto"/>
                <w:left w:val="none" w:sz="0" w:space="0" w:color="auto"/>
                <w:bottom w:val="none" w:sz="0" w:space="0" w:color="auto"/>
                <w:right w:val="none" w:sz="0" w:space="0" w:color="auto"/>
              </w:divBdr>
            </w:div>
            <w:div w:id="1758553519">
              <w:marLeft w:val="0"/>
              <w:marRight w:val="0"/>
              <w:marTop w:val="0"/>
              <w:marBottom w:val="420"/>
              <w:divBdr>
                <w:top w:val="none" w:sz="0" w:space="0" w:color="auto"/>
                <w:left w:val="none" w:sz="0" w:space="0" w:color="auto"/>
                <w:bottom w:val="none" w:sz="0" w:space="0" w:color="auto"/>
                <w:right w:val="none" w:sz="0" w:space="0" w:color="auto"/>
              </w:divBdr>
            </w:div>
            <w:div w:id="280458840">
              <w:marLeft w:val="0"/>
              <w:marRight w:val="0"/>
              <w:marTop w:val="0"/>
              <w:marBottom w:val="420"/>
              <w:divBdr>
                <w:top w:val="none" w:sz="0" w:space="0" w:color="auto"/>
                <w:left w:val="none" w:sz="0" w:space="0" w:color="auto"/>
                <w:bottom w:val="none" w:sz="0" w:space="0" w:color="auto"/>
                <w:right w:val="none" w:sz="0" w:space="0" w:color="auto"/>
              </w:divBdr>
            </w:div>
            <w:div w:id="930047476">
              <w:marLeft w:val="0"/>
              <w:marRight w:val="0"/>
              <w:marTop w:val="0"/>
              <w:marBottom w:val="420"/>
              <w:divBdr>
                <w:top w:val="none" w:sz="0" w:space="0" w:color="auto"/>
                <w:left w:val="none" w:sz="0" w:space="0" w:color="auto"/>
                <w:bottom w:val="none" w:sz="0" w:space="0" w:color="auto"/>
                <w:right w:val="none" w:sz="0" w:space="0" w:color="auto"/>
              </w:divBdr>
            </w:div>
            <w:div w:id="1966808449">
              <w:marLeft w:val="0"/>
              <w:marRight w:val="0"/>
              <w:marTop w:val="0"/>
              <w:marBottom w:val="420"/>
              <w:divBdr>
                <w:top w:val="none" w:sz="0" w:space="0" w:color="auto"/>
                <w:left w:val="none" w:sz="0" w:space="0" w:color="auto"/>
                <w:bottom w:val="none" w:sz="0" w:space="0" w:color="auto"/>
                <w:right w:val="none" w:sz="0" w:space="0" w:color="auto"/>
              </w:divBdr>
            </w:div>
            <w:div w:id="2121752519">
              <w:marLeft w:val="0"/>
              <w:marRight w:val="0"/>
              <w:marTop w:val="0"/>
              <w:marBottom w:val="420"/>
              <w:divBdr>
                <w:top w:val="none" w:sz="0" w:space="0" w:color="auto"/>
                <w:left w:val="none" w:sz="0" w:space="0" w:color="auto"/>
                <w:bottom w:val="none" w:sz="0" w:space="0" w:color="auto"/>
                <w:right w:val="none" w:sz="0" w:space="0" w:color="auto"/>
              </w:divBdr>
            </w:div>
            <w:div w:id="1792506630">
              <w:marLeft w:val="0"/>
              <w:marRight w:val="0"/>
              <w:marTop w:val="0"/>
              <w:marBottom w:val="420"/>
              <w:divBdr>
                <w:top w:val="none" w:sz="0" w:space="0" w:color="auto"/>
                <w:left w:val="none" w:sz="0" w:space="0" w:color="auto"/>
                <w:bottom w:val="none" w:sz="0" w:space="0" w:color="auto"/>
                <w:right w:val="none" w:sz="0" w:space="0" w:color="auto"/>
              </w:divBdr>
            </w:div>
            <w:div w:id="1025717991">
              <w:marLeft w:val="0"/>
              <w:marRight w:val="0"/>
              <w:marTop w:val="0"/>
              <w:marBottom w:val="420"/>
              <w:divBdr>
                <w:top w:val="none" w:sz="0" w:space="0" w:color="auto"/>
                <w:left w:val="none" w:sz="0" w:space="0" w:color="auto"/>
                <w:bottom w:val="none" w:sz="0" w:space="0" w:color="auto"/>
                <w:right w:val="none" w:sz="0" w:space="0" w:color="auto"/>
              </w:divBdr>
            </w:div>
            <w:div w:id="1188102291">
              <w:marLeft w:val="0"/>
              <w:marRight w:val="0"/>
              <w:marTop w:val="0"/>
              <w:marBottom w:val="420"/>
              <w:divBdr>
                <w:top w:val="none" w:sz="0" w:space="0" w:color="auto"/>
                <w:left w:val="none" w:sz="0" w:space="0" w:color="auto"/>
                <w:bottom w:val="none" w:sz="0" w:space="0" w:color="auto"/>
                <w:right w:val="none" w:sz="0" w:space="0" w:color="auto"/>
              </w:divBdr>
            </w:div>
            <w:div w:id="2105689368">
              <w:marLeft w:val="0"/>
              <w:marRight w:val="0"/>
              <w:marTop w:val="0"/>
              <w:marBottom w:val="420"/>
              <w:divBdr>
                <w:top w:val="none" w:sz="0" w:space="0" w:color="auto"/>
                <w:left w:val="none" w:sz="0" w:space="0" w:color="auto"/>
                <w:bottom w:val="none" w:sz="0" w:space="0" w:color="auto"/>
                <w:right w:val="none" w:sz="0" w:space="0" w:color="auto"/>
              </w:divBdr>
            </w:div>
            <w:div w:id="1031765234">
              <w:marLeft w:val="0"/>
              <w:marRight w:val="0"/>
              <w:marTop w:val="0"/>
              <w:marBottom w:val="420"/>
              <w:divBdr>
                <w:top w:val="none" w:sz="0" w:space="0" w:color="auto"/>
                <w:left w:val="none" w:sz="0" w:space="0" w:color="auto"/>
                <w:bottom w:val="none" w:sz="0" w:space="0" w:color="auto"/>
                <w:right w:val="none" w:sz="0" w:space="0" w:color="auto"/>
              </w:divBdr>
            </w:div>
            <w:div w:id="2098556593">
              <w:marLeft w:val="0"/>
              <w:marRight w:val="0"/>
              <w:marTop w:val="0"/>
              <w:marBottom w:val="420"/>
              <w:divBdr>
                <w:top w:val="none" w:sz="0" w:space="0" w:color="auto"/>
                <w:left w:val="none" w:sz="0" w:space="0" w:color="auto"/>
                <w:bottom w:val="none" w:sz="0" w:space="0" w:color="auto"/>
                <w:right w:val="none" w:sz="0" w:space="0" w:color="auto"/>
              </w:divBdr>
            </w:div>
            <w:div w:id="611858585">
              <w:marLeft w:val="0"/>
              <w:marRight w:val="0"/>
              <w:marTop w:val="0"/>
              <w:marBottom w:val="420"/>
              <w:divBdr>
                <w:top w:val="none" w:sz="0" w:space="0" w:color="auto"/>
                <w:left w:val="none" w:sz="0" w:space="0" w:color="auto"/>
                <w:bottom w:val="none" w:sz="0" w:space="0" w:color="auto"/>
                <w:right w:val="none" w:sz="0" w:space="0" w:color="auto"/>
              </w:divBdr>
            </w:div>
            <w:div w:id="1319193263">
              <w:marLeft w:val="0"/>
              <w:marRight w:val="0"/>
              <w:marTop w:val="0"/>
              <w:marBottom w:val="420"/>
              <w:divBdr>
                <w:top w:val="none" w:sz="0" w:space="0" w:color="auto"/>
                <w:left w:val="none" w:sz="0" w:space="0" w:color="auto"/>
                <w:bottom w:val="none" w:sz="0" w:space="0" w:color="auto"/>
                <w:right w:val="none" w:sz="0" w:space="0" w:color="auto"/>
              </w:divBdr>
            </w:div>
            <w:div w:id="793987231">
              <w:marLeft w:val="0"/>
              <w:marRight w:val="0"/>
              <w:marTop w:val="0"/>
              <w:marBottom w:val="420"/>
              <w:divBdr>
                <w:top w:val="none" w:sz="0" w:space="0" w:color="auto"/>
                <w:left w:val="none" w:sz="0" w:space="0" w:color="auto"/>
                <w:bottom w:val="none" w:sz="0" w:space="0" w:color="auto"/>
                <w:right w:val="none" w:sz="0" w:space="0" w:color="auto"/>
              </w:divBdr>
            </w:div>
            <w:div w:id="360012598">
              <w:marLeft w:val="0"/>
              <w:marRight w:val="0"/>
              <w:marTop w:val="0"/>
              <w:marBottom w:val="420"/>
              <w:divBdr>
                <w:top w:val="none" w:sz="0" w:space="0" w:color="auto"/>
                <w:left w:val="none" w:sz="0" w:space="0" w:color="auto"/>
                <w:bottom w:val="none" w:sz="0" w:space="0" w:color="auto"/>
                <w:right w:val="none" w:sz="0" w:space="0" w:color="auto"/>
              </w:divBdr>
            </w:div>
            <w:div w:id="1512835819">
              <w:marLeft w:val="0"/>
              <w:marRight w:val="0"/>
              <w:marTop w:val="0"/>
              <w:marBottom w:val="420"/>
              <w:divBdr>
                <w:top w:val="none" w:sz="0" w:space="0" w:color="auto"/>
                <w:left w:val="none" w:sz="0" w:space="0" w:color="auto"/>
                <w:bottom w:val="none" w:sz="0" w:space="0" w:color="auto"/>
                <w:right w:val="none" w:sz="0" w:space="0" w:color="auto"/>
              </w:divBdr>
            </w:div>
            <w:div w:id="1705329257">
              <w:marLeft w:val="0"/>
              <w:marRight w:val="0"/>
              <w:marTop w:val="0"/>
              <w:marBottom w:val="420"/>
              <w:divBdr>
                <w:top w:val="none" w:sz="0" w:space="0" w:color="auto"/>
                <w:left w:val="none" w:sz="0" w:space="0" w:color="auto"/>
                <w:bottom w:val="none" w:sz="0" w:space="0" w:color="auto"/>
                <w:right w:val="none" w:sz="0" w:space="0" w:color="auto"/>
              </w:divBdr>
            </w:div>
            <w:div w:id="1336347860">
              <w:marLeft w:val="0"/>
              <w:marRight w:val="0"/>
              <w:marTop w:val="0"/>
              <w:marBottom w:val="420"/>
              <w:divBdr>
                <w:top w:val="none" w:sz="0" w:space="0" w:color="auto"/>
                <w:left w:val="none" w:sz="0" w:space="0" w:color="auto"/>
                <w:bottom w:val="none" w:sz="0" w:space="0" w:color="auto"/>
                <w:right w:val="none" w:sz="0" w:space="0" w:color="auto"/>
              </w:divBdr>
            </w:div>
            <w:div w:id="513298831">
              <w:marLeft w:val="0"/>
              <w:marRight w:val="0"/>
              <w:marTop w:val="0"/>
              <w:marBottom w:val="420"/>
              <w:divBdr>
                <w:top w:val="none" w:sz="0" w:space="0" w:color="auto"/>
                <w:left w:val="none" w:sz="0" w:space="0" w:color="auto"/>
                <w:bottom w:val="none" w:sz="0" w:space="0" w:color="auto"/>
                <w:right w:val="none" w:sz="0" w:space="0" w:color="auto"/>
              </w:divBdr>
            </w:div>
            <w:div w:id="1950431012">
              <w:marLeft w:val="0"/>
              <w:marRight w:val="0"/>
              <w:marTop w:val="0"/>
              <w:marBottom w:val="420"/>
              <w:divBdr>
                <w:top w:val="none" w:sz="0" w:space="0" w:color="auto"/>
                <w:left w:val="none" w:sz="0" w:space="0" w:color="auto"/>
                <w:bottom w:val="none" w:sz="0" w:space="0" w:color="auto"/>
                <w:right w:val="none" w:sz="0" w:space="0" w:color="auto"/>
              </w:divBdr>
            </w:div>
            <w:div w:id="160781149">
              <w:marLeft w:val="0"/>
              <w:marRight w:val="0"/>
              <w:marTop w:val="0"/>
              <w:marBottom w:val="420"/>
              <w:divBdr>
                <w:top w:val="none" w:sz="0" w:space="0" w:color="auto"/>
                <w:left w:val="none" w:sz="0" w:space="0" w:color="auto"/>
                <w:bottom w:val="none" w:sz="0" w:space="0" w:color="auto"/>
                <w:right w:val="none" w:sz="0" w:space="0" w:color="auto"/>
              </w:divBdr>
            </w:div>
            <w:div w:id="1175343221">
              <w:marLeft w:val="0"/>
              <w:marRight w:val="0"/>
              <w:marTop w:val="0"/>
              <w:marBottom w:val="420"/>
              <w:divBdr>
                <w:top w:val="none" w:sz="0" w:space="0" w:color="auto"/>
                <w:left w:val="none" w:sz="0" w:space="0" w:color="auto"/>
                <w:bottom w:val="none" w:sz="0" w:space="0" w:color="auto"/>
                <w:right w:val="none" w:sz="0" w:space="0" w:color="auto"/>
              </w:divBdr>
            </w:div>
            <w:div w:id="882400473">
              <w:marLeft w:val="0"/>
              <w:marRight w:val="0"/>
              <w:marTop w:val="0"/>
              <w:marBottom w:val="420"/>
              <w:divBdr>
                <w:top w:val="none" w:sz="0" w:space="0" w:color="auto"/>
                <w:left w:val="none" w:sz="0" w:space="0" w:color="auto"/>
                <w:bottom w:val="none" w:sz="0" w:space="0" w:color="auto"/>
                <w:right w:val="none" w:sz="0" w:space="0" w:color="auto"/>
              </w:divBdr>
            </w:div>
            <w:div w:id="509687426">
              <w:marLeft w:val="0"/>
              <w:marRight w:val="0"/>
              <w:marTop w:val="0"/>
              <w:marBottom w:val="420"/>
              <w:divBdr>
                <w:top w:val="none" w:sz="0" w:space="0" w:color="auto"/>
                <w:left w:val="none" w:sz="0" w:space="0" w:color="auto"/>
                <w:bottom w:val="none" w:sz="0" w:space="0" w:color="auto"/>
                <w:right w:val="none" w:sz="0" w:space="0" w:color="auto"/>
              </w:divBdr>
            </w:div>
          </w:divsChild>
        </w:div>
      </w:divsChild>
    </w:div>
    <w:div w:id="2091926555">
      <w:bodyDiv w:val="1"/>
      <w:marLeft w:val="0"/>
      <w:marRight w:val="0"/>
      <w:marTop w:val="0"/>
      <w:marBottom w:val="0"/>
      <w:divBdr>
        <w:top w:val="none" w:sz="0" w:space="0" w:color="auto"/>
        <w:left w:val="none" w:sz="0" w:space="0" w:color="auto"/>
        <w:bottom w:val="none" w:sz="0" w:space="0" w:color="auto"/>
        <w:right w:val="none" w:sz="0" w:space="0" w:color="auto"/>
      </w:divBdr>
      <w:divsChild>
        <w:div w:id="825436351">
          <w:marLeft w:val="0"/>
          <w:marRight w:val="0"/>
          <w:marTop w:val="0"/>
          <w:marBottom w:val="0"/>
          <w:divBdr>
            <w:top w:val="none" w:sz="0" w:space="0" w:color="auto"/>
            <w:left w:val="none" w:sz="0" w:space="0" w:color="auto"/>
            <w:bottom w:val="none" w:sz="0" w:space="0" w:color="auto"/>
            <w:right w:val="none" w:sz="0" w:space="0" w:color="auto"/>
          </w:divBdr>
        </w:div>
        <w:div w:id="1675061725">
          <w:marLeft w:val="0"/>
          <w:marRight w:val="0"/>
          <w:marTop w:val="360"/>
          <w:marBottom w:val="0"/>
          <w:divBdr>
            <w:top w:val="none" w:sz="0" w:space="0" w:color="auto"/>
            <w:left w:val="none" w:sz="0" w:space="0" w:color="auto"/>
            <w:bottom w:val="single" w:sz="8" w:space="6" w:color="D9DCDF"/>
            <w:right w:val="none" w:sz="0" w:space="0" w:color="auto"/>
          </w:divBdr>
          <w:divsChild>
            <w:div w:id="1103765147">
              <w:marLeft w:val="2800"/>
              <w:marRight w:val="0"/>
              <w:marTop w:val="0"/>
              <w:marBottom w:val="0"/>
              <w:divBdr>
                <w:top w:val="none" w:sz="0" w:space="0" w:color="auto"/>
                <w:left w:val="none" w:sz="0" w:space="0" w:color="auto"/>
                <w:bottom w:val="none" w:sz="0" w:space="0" w:color="auto"/>
                <w:right w:val="none" w:sz="0" w:space="0" w:color="auto"/>
              </w:divBdr>
            </w:div>
            <w:div w:id="1083145433">
              <w:marLeft w:val="0"/>
              <w:marRight w:val="0"/>
              <w:marTop w:val="0"/>
              <w:marBottom w:val="0"/>
              <w:divBdr>
                <w:top w:val="none" w:sz="0" w:space="0" w:color="auto"/>
                <w:left w:val="none" w:sz="0" w:space="0" w:color="auto"/>
                <w:bottom w:val="none" w:sz="0" w:space="0" w:color="auto"/>
                <w:right w:val="none" w:sz="0" w:space="0" w:color="auto"/>
              </w:divBdr>
            </w:div>
            <w:div w:id="884487810">
              <w:marLeft w:val="0"/>
              <w:marRight w:val="0"/>
              <w:marTop w:val="0"/>
              <w:marBottom w:val="0"/>
              <w:divBdr>
                <w:top w:val="none" w:sz="0" w:space="0" w:color="auto"/>
                <w:left w:val="none" w:sz="0" w:space="0" w:color="auto"/>
                <w:bottom w:val="none" w:sz="0" w:space="0" w:color="auto"/>
                <w:right w:val="none" w:sz="0" w:space="0" w:color="auto"/>
              </w:divBdr>
            </w:div>
            <w:div w:id="725492206">
              <w:marLeft w:val="720"/>
              <w:marRight w:val="0"/>
              <w:marTop w:val="0"/>
              <w:marBottom w:val="0"/>
              <w:divBdr>
                <w:top w:val="none" w:sz="0" w:space="0" w:color="auto"/>
                <w:left w:val="none" w:sz="0" w:space="0" w:color="auto"/>
                <w:bottom w:val="none" w:sz="0" w:space="0" w:color="auto"/>
                <w:right w:val="none" w:sz="0" w:space="0" w:color="auto"/>
              </w:divBdr>
            </w:div>
            <w:div w:id="886987662">
              <w:marLeft w:val="0"/>
              <w:marRight w:val="0"/>
              <w:marTop w:val="0"/>
              <w:marBottom w:val="0"/>
              <w:divBdr>
                <w:top w:val="none" w:sz="0" w:space="0" w:color="auto"/>
                <w:left w:val="none" w:sz="0" w:space="0" w:color="auto"/>
                <w:bottom w:val="none" w:sz="0" w:space="0" w:color="auto"/>
                <w:right w:val="none" w:sz="0" w:space="0" w:color="auto"/>
              </w:divBdr>
            </w:div>
            <w:div w:id="2109960992">
              <w:marLeft w:val="720"/>
              <w:marRight w:val="0"/>
              <w:marTop w:val="0"/>
              <w:marBottom w:val="0"/>
              <w:divBdr>
                <w:top w:val="none" w:sz="0" w:space="0" w:color="auto"/>
                <w:left w:val="none" w:sz="0" w:space="0" w:color="auto"/>
                <w:bottom w:val="none" w:sz="0" w:space="0" w:color="auto"/>
                <w:right w:val="none" w:sz="0" w:space="0" w:color="auto"/>
              </w:divBdr>
            </w:div>
            <w:div w:id="964700471">
              <w:marLeft w:val="0"/>
              <w:marRight w:val="0"/>
              <w:marTop w:val="0"/>
              <w:marBottom w:val="0"/>
              <w:divBdr>
                <w:top w:val="none" w:sz="0" w:space="0" w:color="auto"/>
                <w:left w:val="none" w:sz="0" w:space="0" w:color="auto"/>
                <w:bottom w:val="none" w:sz="0" w:space="0" w:color="auto"/>
                <w:right w:val="none" w:sz="0" w:space="0" w:color="auto"/>
              </w:divBdr>
            </w:div>
            <w:div w:id="626131481">
              <w:marLeft w:val="0"/>
              <w:marRight w:val="0"/>
              <w:marTop w:val="0"/>
              <w:marBottom w:val="0"/>
              <w:divBdr>
                <w:top w:val="none" w:sz="0" w:space="0" w:color="auto"/>
                <w:left w:val="none" w:sz="0" w:space="0" w:color="auto"/>
                <w:bottom w:val="none" w:sz="0" w:space="0" w:color="auto"/>
                <w:right w:val="none" w:sz="0" w:space="0" w:color="auto"/>
              </w:divBdr>
            </w:div>
            <w:div w:id="108085209">
              <w:marLeft w:val="0"/>
              <w:marRight w:val="0"/>
              <w:marTop w:val="0"/>
              <w:marBottom w:val="0"/>
              <w:divBdr>
                <w:top w:val="none" w:sz="0" w:space="0" w:color="auto"/>
                <w:left w:val="none" w:sz="0" w:space="0" w:color="auto"/>
                <w:bottom w:val="none" w:sz="0" w:space="0" w:color="auto"/>
                <w:right w:val="none" w:sz="0" w:space="0" w:color="auto"/>
              </w:divBdr>
            </w:div>
            <w:div w:id="50272040">
              <w:marLeft w:val="720"/>
              <w:marRight w:val="160"/>
              <w:marTop w:val="0"/>
              <w:marBottom w:val="0"/>
              <w:divBdr>
                <w:top w:val="none" w:sz="0" w:space="0" w:color="auto"/>
                <w:left w:val="none" w:sz="0" w:space="0" w:color="auto"/>
                <w:bottom w:val="none" w:sz="0" w:space="0" w:color="auto"/>
                <w:right w:val="none" w:sz="0" w:space="0" w:color="auto"/>
              </w:divBdr>
            </w:div>
            <w:div w:id="1430466953">
              <w:marLeft w:val="0"/>
              <w:marRight w:val="0"/>
              <w:marTop w:val="0"/>
              <w:marBottom w:val="0"/>
              <w:divBdr>
                <w:top w:val="none" w:sz="0" w:space="0" w:color="auto"/>
                <w:left w:val="none" w:sz="0" w:space="0" w:color="auto"/>
                <w:bottom w:val="none" w:sz="0" w:space="0" w:color="auto"/>
                <w:right w:val="none" w:sz="0" w:space="0" w:color="auto"/>
              </w:divBdr>
            </w:div>
            <w:div w:id="1581325510">
              <w:marLeft w:val="720"/>
              <w:marRight w:val="100"/>
              <w:marTop w:val="0"/>
              <w:marBottom w:val="0"/>
              <w:divBdr>
                <w:top w:val="none" w:sz="0" w:space="0" w:color="auto"/>
                <w:left w:val="none" w:sz="0" w:space="0" w:color="auto"/>
                <w:bottom w:val="none" w:sz="0" w:space="0" w:color="auto"/>
                <w:right w:val="none" w:sz="0" w:space="0" w:color="auto"/>
              </w:divBdr>
            </w:div>
            <w:div w:id="1725786942">
              <w:marLeft w:val="0"/>
              <w:marRight w:val="0"/>
              <w:marTop w:val="0"/>
              <w:marBottom w:val="0"/>
              <w:divBdr>
                <w:top w:val="none" w:sz="0" w:space="0" w:color="auto"/>
                <w:left w:val="none" w:sz="0" w:space="0" w:color="auto"/>
                <w:bottom w:val="none" w:sz="0" w:space="0" w:color="auto"/>
                <w:right w:val="none" w:sz="0" w:space="0" w:color="auto"/>
              </w:divBdr>
            </w:div>
            <w:div w:id="1414202581">
              <w:marLeft w:val="720"/>
              <w:marRight w:val="0"/>
              <w:marTop w:val="0"/>
              <w:marBottom w:val="0"/>
              <w:divBdr>
                <w:top w:val="none" w:sz="0" w:space="0" w:color="auto"/>
                <w:left w:val="none" w:sz="0" w:space="0" w:color="auto"/>
                <w:bottom w:val="none" w:sz="0" w:space="0" w:color="auto"/>
                <w:right w:val="none" w:sz="0" w:space="0" w:color="auto"/>
              </w:divBdr>
            </w:div>
            <w:div w:id="1738363484">
              <w:marLeft w:val="0"/>
              <w:marRight w:val="0"/>
              <w:marTop w:val="0"/>
              <w:marBottom w:val="0"/>
              <w:divBdr>
                <w:top w:val="none" w:sz="0" w:space="0" w:color="auto"/>
                <w:left w:val="none" w:sz="0" w:space="0" w:color="auto"/>
                <w:bottom w:val="none" w:sz="0" w:space="0" w:color="auto"/>
                <w:right w:val="none" w:sz="0" w:space="0" w:color="auto"/>
              </w:divBdr>
            </w:div>
            <w:div w:id="934483218">
              <w:marLeft w:val="720"/>
              <w:marRight w:val="0"/>
              <w:marTop w:val="0"/>
              <w:marBottom w:val="0"/>
              <w:divBdr>
                <w:top w:val="none" w:sz="0" w:space="0" w:color="auto"/>
                <w:left w:val="none" w:sz="0" w:space="0" w:color="auto"/>
                <w:bottom w:val="none" w:sz="0" w:space="0" w:color="auto"/>
                <w:right w:val="none" w:sz="0" w:space="0" w:color="auto"/>
              </w:divBdr>
            </w:div>
            <w:div w:id="1345477603">
              <w:marLeft w:val="0"/>
              <w:marRight w:val="0"/>
              <w:marTop w:val="0"/>
              <w:marBottom w:val="0"/>
              <w:divBdr>
                <w:top w:val="none" w:sz="0" w:space="0" w:color="auto"/>
                <w:left w:val="none" w:sz="0" w:space="0" w:color="auto"/>
                <w:bottom w:val="none" w:sz="0" w:space="0" w:color="auto"/>
                <w:right w:val="none" w:sz="0" w:space="0" w:color="auto"/>
              </w:divBdr>
            </w:div>
            <w:div w:id="1055616032">
              <w:marLeft w:val="720"/>
              <w:marRight w:val="0"/>
              <w:marTop w:val="0"/>
              <w:marBottom w:val="0"/>
              <w:divBdr>
                <w:top w:val="none" w:sz="0" w:space="0" w:color="auto"/>
                <w:left w:val="none" w:sz="0" w:space="0" w:color="auto"/>
                <w:bottom w:val="none" w:sz="0" w:space="0" w:color="auto"/>
                <w:right w:val="none" w:sz="0" w:space="0" w:color="auto"/>
              </w:divBdr>
            </w:div>
            <w:div w:id="676419406">
              <w:marLeft w:val="0"/>
              <w:marRight w:val="0"/>
              <w:marTop w:val="0"/>
              <w:marBottom w:val="0"/>
              <w:divBdr>
                <w:top w:val="none" w:sz="0" w:space="0" w:color="auto"/>
                <w:left w:val="none" w:sz="0" w:space="0" w:color="auto"/>
                <w:bottom w:val="none" w:sz="0" w:space="0" w:color="auto"/>
                <w:right w:val="none" w:sz="0" w:space="0" w:color="auto"/>
              </w:divBdr>
            </w:div>
            <w:div w:id="1810437545">
              <w:marLeft w:val="720"/>
              <w:marRight w:val="0"/>
              <w:marTop w:val="0"/>
              <w:marBottom w:val="0"/>
              <w:divBdr>
                <w:top w:val="none" w:sz="0" w:space="0" w:color="auto"/>
                <w:left w:val="none" w:sz="0" w:space="0" w:color="auto"/>
                <w:bottom w:val="none" w:sz="0" w:space="0" w:color="auto"/>
                <w:right w:val="none" w:sz="0" w:space="0" w:color="auto"/>
              </w:divBdr>
            </w:div>
            <w:div w:id="244652622">
              <w:marLeft w:val="0"/>
              <w:marRight w:val="0"/>
              <w:marTop w:val="0"/>
              <w:marBottom w:val="0"/>
              <w:divBdr>
                <w:top w:val="none" w:sz="0" w:space="0" w:color="auto"/>
                <w:left w:val="none" w:sz="0" w:space="0" w:color="auto"/>
                <w:bottom w:val="none" w:sz="0" w:space="0" w:color="auto"/>
                <w:right w:val="none" w:sz="0" w:space="0" w:color="auto"/>
              </w:divBdr>
            </w:div>
            <w:div w:id="938102627">
              <w:marLeft w:val="720"/>
              <w:marRight w:val="0"/>
              <w:marTop w:val="0"/>
              <w:marBottom w:val="0"/>
              <w:divBdr>
                <w:top w:val="none" w:sz="0" w:space="0" w:color="auto"/>
                <w:left w:val="none" w:sz="0" w:space="0" w:color="auto"/>
                <w:bottom w:val="none" w:sz="0" w:space="0" w:color="auto"/>
                <w:right w:val="none" w:sz="0" w:space="0" w:color="auto"/>
              </w:divBdr>
            </w:div>
            <w:div w:id="873153872">
              <w:marLeft w:val="0"/>
              <w:marRight w:val="0"/>
              <w:marTop w:val="0"/>
              <w:marBottom w:val="0"/>
              <w:divBdr>
                <w:top w:val="none" w:sz="0" w:space="0" w:color="auto"/>
                <w:left w:val="none" w:sz="0" w:space="0" w:color="auto"/>
                <w:bottom w:val="none" w:sz="0" w:space="0" w:color="auto"/>
                <w:right w:val="none" w:sz="0" w:space="0" w:color="auto"/>
              </w:divBdr>
            </w:div>
            <w:div w:id="466120898">
              <w:marLeft w:val="720"/>
              <w:marRight w:val="0"/>
              <w:marTop w:val="0"/>
              <w:marBottom w:val="0"/>
              <w:divBdr>
                <w:top w:val="none" w:sz="0" w:space="0" w:color="auto"/>
                <w:left w:val="none" w:sz="0" w:space="0" w:color="auto"/>
                <w:bottom w:val="none" w:sz="0" w:space="0" w:color="auto"/>
                <w:right w:val="none" w:sz="0" w:space="0" w:color="auto"/>
              </w:divBdr>
            </w:div>
            <w:div w:id="2085641124">
              <w:marLeft w:val="0"/>
              <w:marRight w:val="0"/>
              <w:marTop w:val="0"/>
              <w:marBottom w:val="0"/>
              <w:divBdr>
                <w:top w:val="none" w:sz="0" w:space="0" w:color="auto"/>
                <w:left w:val="none" w:sz="0" w:space="0" w:color="auto"/>
                <w:bottom w:val="none" w:sz="0" w:space="0" w:color="auto"/>
                <w:right w:val="none" w:sz="0" w:space="0" w:color="auto"/>
              </w:divBdr>
            </w:div>
            <w:div w:id="1224296064">
              <w:marLeft w:val="720"/>
              <w:marRight w:val="0"/>
              <w:marTop w:val="0"/>
              <w:marBottom w:val="0"/>
              <w:divBdr>
                <w:top w:val="none" w:sz="0" w:space="0" w:color="auto"/>
                <w:left w:val="none" w:sz="0" w:space="0" w:color="auto"/>
                <w:bottom w:val="none" w:sz="0" w:space="0" w:color="auto"/>
                <w:right w:val="none" w:sz="0" w:space="0" w:color="auto"/>
              </w:divBdr>
            </w:div>
            <w:div w:id="789250853">
              <w:marLeft w:val="0"/>
              <w:marRight w:val="0"/>
              <w:marTop w:val="0"/>
              <w:marBottom w:val="0"/>
              <w:divBdr>
                <w:top w:val="none" w:sz="0" w:space="0" w:color="auto"/>
                <w:left w:val="none" w:sz="0" w:space="0" w:color="auto"/>
                <w:bottom w:val="none" w:sz="0" w:space="0" w:color="auto"/>
                <w:right w:val="none" w:sz="0" w:space="0" w:color="auto"/>
              </w:divBdr>
            </w:div>
            <w:div w:id="524368207">
              <w:marLeft w:val="0"/>
              <w:marRight w:val="0"/>
              <w:marTop w:val="0"/>
              <w:marBottom w:val="0"/>
              <w:divBdr>
                <w:top w:val="none" w:sz="0" w:space="0" w:color="auto"/>
                <w:left w:val="none" w:sz="0" w:space="0" w:color="auto"/>
                <w:bottom w:val="none" w:sz="0" w:space="0" w:color="auto"/>
                <w:right w:val="none" w:sz="0" w:space="0" w:color="auto"/>
              </w:divBdr>
            </w:div>
            <w:div w:id="301890590">
              <w:marLeft w:val="0"/>
              <w:marRight w:val="0"/>
              <w:marTop w:val="0"/>
              <w:marBottom w:val="0"/>
              <w:divBdr>
                <w:top w:val="none" w:sz="0" w:space="0" w:color="auto"/>
                <w:left w:val="none" w:sz="0" w:space="0" w:color="auto"/>
                <w:bottom w:val="none" w:sz="0" w:space="0" w:color="auto"/>
                <w:right w:val="none" w:sz="0" w:space="0" w:color="auto"/>
              </w:divBdr>
            </w:div>
            <w:div w:id="1001277203">
              <w:marLeft w:val="720"/>
              <w:marRight w:val="0"/>
              <w:marTop w:val="0"/>
              <w:marBottom w:val="0"/>
              <w:divBdr>
                <w:top w:val="none" w:sz="0" w:space="0" w:color="auto"/>
                <w:left w:val="none" w:sz="0" w:space="0" w:color="auto"/>
                <w:bottom w:val="none" w:sz="0" w:space="0" w:color="auto"/>
                <w:right w:val="none" w:sz="0" w:space="0" w:color="auto"/>
              </w:divBdr>
            </w:div>
            <w:div w:id="1310136387">
              <w:marLeft w:val="0"/>
              <w:marRight w:val="0"/>
              <w:marTop w:val="0"/>
              <w:marBottom w:val="0"/>
              <w:divBdr>
                <w:top w:val="none" w:sz="0" w:space="0" w:color="auto"/>
                <w:left w:val="none" w:sz="0" w:space="0" w:color="auto"/>
                <w:bottom w:val="none" w:sz="0" w:space="0" w:color="auto"/>
                <w:right w:val="none" w:sz="0" w:space="0" w:color="auto"/>
              </w:divBdr>
            </w:div>
            <w:div w:id="1649165996">
              <w:marLeft w:val="720"/>
              <w:marRight w:val="0"/>
              <w:marTop w:val="0"/>
              <w:marBottom w:val="0"/>
              <w:divBdr>
                <w:top w:val="none" w:sz="0" w:space="0" w:color="auto"/>
                <w:left w:val="none" w:sz="0" w:space="0" w:color="auto"/>
                <w:bottom w:val="none" w:sz="0" w:space="0" w:color="auto"/>
                <w:right w:val="none" w:sz="0" w:space="0" w:color="auto"/>
              </w:divBdr>
            </w:div>
            <w:div w:id="1056123987">
              <w:marLeft w:val="0"/>
              <w:marRight w:val="0"/>
              <w:marTop w:val="0"/>
              <w:marBottom w:val="0"/>
              <w:divBdr>
                <w:top w:val="none" w:sz="0" w:space="0" w:color="auto"/>
                <w:left w:val="none" w:sz="0" w:space="0" w:color="auto"/>
                <w:bottom w:val="none" w:sz="0" w:space="0" w:color="auto"/>
                <w:right w:val="none" w:sz="0" w:space="0" w:color="auto"/>
              </w:divBdr>
            </w:div>
            <w:div w:id="332875295">
              <w:marLeft w:val="720"/>
              <w:marRight w:val="0"/>
              <w:marTop w:val="0"/>
              <w:marBottom w:val="0"/>
              <w:divBdr>
                <w:top w:val="none" w:sz="0" w:space="0" w:color="auto"/>
                <w:left w:val="none" w:sz="0" w:space="0" w:color="auto"/>
                <w:bottom w:val="none" w:sz="0" w:space="0" w:color="auto"/>
                <w:right w:val="none" w:sz="0" w:space="0" w:color="auto"/>
              </w:divBdr>
            </w:div>
            <w:div w:id="683478595">
              <w:marLeft w:val="0"/>
              <w:marRight w:val="0"/>
              <w:marTop w:val="0"/>
              <w:marBottom w:val="0"/>
              <w:divBdr>
                <w:top w:val="none" w:sz="0" w:space="0" w:color="auto"/>
                <w:left w:val="none" w:sz="0" w:space="0" w:color="auto"/>
                <w:bottom w:val="none" w:sz="0" w:space="0" w:color="auto"/>
                <w:right w:val="none" w:sz="0" w:space="0" w:color="auto"/>
              </w:divBdr>
            </w:div>
            <w:div w:id="757405542">
              <w:marLeft w:val="720"/>
              <w:marRight w:val="0"/>
              <w:marTop w:val="0"/>
              <w:marBottom w:val="0"/>
              <w:divBdr>
                <w:top w:val="none" w:sz="0" w:space="0" w:color="auto"/>
                <w:left w:val="none" w:sz="0" w:space="0" w:color="auto"/>
                <w:bottom w:val="none" w:sz="0" w:space="0" w:color="auto"/>
                <w:right w:val="none" w:sz="0" w:space="0" w:color="auto"/>
              </w:divBdr>
            </w:div>
            <w:div w:id="1134105150">
              <w:marLeft w:val="0"/>
              <w:marRight w:val="0"/>
              <w:marTop w:val="0"/>
              <w:marBottom w:val="0"/>
              <w:divBdr>
                <w:top w:val="none" w:sz="0" w:space="0" w:color="auto"/>
                <w:left w:val="none" w:sz="0" w:space="0" w:color="auto"/>
                <w:bottom w:val="none" w:sz="0" w:space="0" w:color="auto"/>
                <w:right w:val="none" w:sz="0" w:space="0" w:color="auto"/>
              </w:divBdr>
            </w:div>
            <w:div w:id="1914506665">
              <w:marLeft w:val="720"/>
              <w:marRight w:val="0"/>
              <w:marTop w:val="0"/>
              <w:marBottom w:val="0"/>
              <w:divBdr>
                <w:top w:val="none" w:sz="0" w:space="0" w:color="auto"/>
                <w:left w:val="none" w:sz="0" w:space="0" w:color="auto"/>
                <w:bottom w:val="none" w:sz="0" w:space="0" w:color="auto"/>
                <w:right w:val="none" w:sz="0" w:space="0" w:color="auto"/>
              </w:divBdr>
            </w:div>
            <w:div w:id="615479416">
              <w:marLeft w:val="0"/>
              <w:marRight w:val="0"/>
              <w:marTop w:val="0"/>
              <w:marBottom w:val="0"/>
              <w:divBdr>
                <w:top w:val="none" w:sz="0" w:space="0" w:color="auto"/>
                <w:left w:val="none" w:sz="0" w:space="0" w:color="auto"/>
                <w:bottom w:val="none" w:sz="0" w:space="0" w:color="auto"/>
                <w:right w:val="none" w:sz="0" w:space="0" w:color="auto"/>
              </w:divBdr>
            </w:div>
            <w:div w:id="897521093">
              <w:marLeft w:val="720"/>
              <w:marRight w:val="0"/>
              <w:marTop w:val="0"/>
              <w:marBottom w:val="0"/>
              <w:divBdr>
                <w:top w:val="none" w:sz="0" w:space="0" w:color="auto"/>
                <w:left w:val="none" w:sz="0" w:space="0" w:color="auto"/>
                <w:bottom w:val="none" w:sz="0" w:space="0" w:color="auto"/>
                <w:right w:val="none" w:sz="0" w:space="0" w:color="auto"/>
              </w:divBdr>
            </w:div>
            <w:div w:id="931358702">
              <w:marLeft w:val="0"/>
              <w:marRight w:val="0"/>
              <w:marTop w:val="0"/>
              <w:marBottom w:val="0"/>
              <w:divBdr>
                <w:top w:val="none" w:sz="0" w:space="0" w:color="auto"/>
                <w:left w:val="none" w:sz="0" w:space="0" w:color="auto"/>
                <w:bottom w:val="none" w:sz="0" w:space="0" w:color="auto"/>
                <w:right w:val="none" w:sz="0" w:space="0" w:color="auto"/>
              </w:divBdr>
            </w:div>
            <w:div w:id="1113209410">
              <w:marLeft w:val="720"/>
              <w:marRight w:val="0"/>
              <w:marTop w:val="0"/>
              <w:marBottom w:val="0"/>
              <w:divBdr>
                <w:top w:val="none" w:sz="0" w:space="0" w:color="auto"/>
                <w:left w:val="none" w:sz="0" w:space="0" w:color="auto"/>
                <w:bottom w:val="none" w:sz="0" w:space="0" w:color="auto"/>
                <w:right w:val="none" w:sz="0" w:space="0" w:color="auto"/>
              </w:divBdr>
            </w:div>
            <w:div w:id="153494007">
              <w:marLeft w:val="0"/>
              <w:marRight w:val="0"/>
              <w:marTop w:val="0"/>
              <w:marBottom w:val="0"/>
              <w:divBdr>
                <w:top w:val="none" w:sz="0" w:space="0" w:color="auto"/>
                <w:left w:val="none" w:sz="0" w:space="0" w:color="auto"/>
                <w:bottom w:val="none" w:sz="0" w:space="0" w:color="auto"/>
                <w:right w:val="none" w:sz="0" w:space="0" w:color="auto"/>
              </w:divBdr>
            </w:div>
            <w:div w:id="205876489">
              <w:marLeft w:val="720"/>
              <w:marRight w:val="0"/>
              <w:marTop w:val="0"/>
              <w:marBottom w:val="0"/>
              <w:divBdr>
                <w:top w:val="none" w:sz="0" w:space="0" w:color="auto"/>
                <w:left w:val="none" w:sz="0" w:space="0" w:color="auto"/>
                <w:bottom w:val="none" w:sz="0" w:space="0" w:color="auto"/>
                <w:right w:val="none" w:sz="0" w:space="0" w:color="auto"/>
              </w:divBdr>
            </w:div>
            <w:div w:id="399913830">
              <w:marLeft w:val="0"/>
              <w:marRight w:val="0"/>
              <w:marTop w:val="0"/>
              <w:marBottom w:val="0"/>
              <w:divBdr>
                <w:top w:val="none" w:sz="0" w:space="0" w:color="auto"/>
                <w:left w:val="none" w:sz="0" w:space="0" w:color="auto"/>
                <w:bottom w:val="none" w:sz="0" w:space="0" w:color="auto"/>
                <w:right w:val="none" w:sz="0" w:space="0" w:color="auto"/>
              </w:divBdr>
            </w:div>
            <w:div w:id="1891259348">
              <w:marLeft w:val="720"/>
              <w:marRight w:val="0"/>
              <w:marTop w:val="0"/>
              <w:marBottom w:val="0"/>
              <w:divBdr>
                <w:top w:val="none" w:sz="0" w:space="0" w:color="auto"/>
                <w:left w:val="none" w:sz="0" w:space="0" w:color="auto"/>
                <w:bottom w:val="none" w:sz="0" w:space="0" w:color="auto"/>
                <w:right w:val="none" w:sz="0" w:space="0" w:color="auto"/>
              </w:divBdr>
            </w:div>
            <w:div w:id="2057926149">
              <w:marLeft w:val="0"/>
              <w:marRight w:val="0"/>
              <w:marTop w:val="0"/>
              <w:marBottom w:val="0"/>
              <w:divBdr>
                <w:top w:val="none" w:sz="0" w:space="0" w:color="auto"/>
                <w:left w:val="none" w:sz="0" w:space="0" w:color="auto"/>
                <w:bottom w:val="none" w:sz="0" w:space="0" w:color="auto"/>
                <w:right w:val="none" w:sz="0" w:space="0" w:color="auto"/>
              </w:divBdr>
            </w:div>
            <w:div w:id="1091510643">
              <w:marLeft w:val="0"/>
              <w:marRight w:val="0"/>
              <w:marTop w:val="0"/>
              <w:marBottom w:val="0"/>
              <w:divBdr>
                <w:top w:val="none" w:sz="0" w:space="0" w:color="auto"/>
                <w:left w:val="none" w:sz="0" w:space="0" w:color="auto"/>
                <w:bottom w:val="none" w:sz="0" w:space="0" w:color="auto"/>
                <w:right w:val="none" w:sz="0" w:space="0" w:color="auto"/>
              </w:divBdr>
            </w:div>
            <w:div w:id="964697736">
              <w:marLeft w:val="0"/>
              <w:marRight w:val="0"/>
              <w:marTop w:val="0"/>
              <w:marBottom w:val="0"/>
              <w:divBdr>
                <w:top w:val="none" w:sz="0" w:space="0" w:color="auto"/>
                <w:left w:val="none" w:sz="0" w:space="0" w:color="auto"/>
                <w:bottom w:val="none" w:sz="0" w:space="0" w:color="auto"/>
                <w:right w:val="none" w:sz="0" w:space="0" w:color="auto"/>
              </w:divBdr>
            </w:div>
            <w:div w:id="1334839376">
              <w:marLeft w:val="0"/>
              <w:marRight w:val="0"/>
              <w:marTop w:val="0"/>
              <w:marBottom w:val="0"/>
              <w:divBdr>
                <w:top w:val="none" w:sz="0" w:space="0" w:color="auto"/>
                <w:left w:val="none" w:sz="0" w:space="0" w:color="auto"/>
                <w:bottom w:val="none" w:sz="0" w:space="0" w:color="auto"/>
                <w:right w:val="none" w:sz="0" w:space="0" w:color="auto"/>
              </w:divBdr>
            </w:div>
            <w:div w:id="1775979986">
              <w:marLeft w:val="0"/>
              <w:marRight w:val="0"/>
              <w:marTop w:val="0"/>
              <w:marBottom w:val="0"/>
              <w:divBdr>
                <w:top w:val="none" w:sz="0" w:space="0" w:color="auto"/>
                <w:left w:val="none" w:sz="0" w:space="0" w:color="auto"/>
                <w:bottom w:val="none" w:sz="0" w:space="0" w:color="auto"/>
                <w:right w:val="none" w:sz="0" w:space="0" w:color="auto"/>
              </w:divBdr>
            </w:div>
            <w:div w:id="368067606">
              <w:marLeft w:val="0"/>
              <w:marRight w:val="0"/>
              <w:marTop w:val="0"/>
              <w:marBottom w:val="0"/>
              <w:divBdr>
                <w:top w:val="none" w:sz="0" w:space="0" w:color="auto"/>
                <w:left w:val="none" w:sz="0" w:space="0" w:color="auto"/>
                <w:bottom w:val="none" w:sz="0" w:space="0" w:color="auto"/>
                <w:right w:val="none" w:sz="0" w:space="0" w:color="auto"/>
              </w:divBdr>
            </w:div>
            <w:div w:id="749278396">
              <w:marLeft w:val="0"/>
              <w:marRight w:val="0"/>
              <w:marTop w:val="0"/>
              <w:marBottom w:val="0"/>
              <w:divBdr>
                <w:top w:val="none" w:sz="0" w:space="0" w:color="auto"/>
                <w:left w:val="none" w:sz="0" w:space="0" w:color="auto"/>
                <w:bottom w:val="none" w:sz="0" w:space="0" w:color="auto"/>
                <w:right w:val="none" w:sz="0" w:space="0" w:color="auto"/>
              </w:divBdr>
            </w:div>
            <w:div w:id="2078018604">
              <w:marLeft w:val="720"/>
              <w:marRight w:val="0"/>
              <w:marTop w:val="0"/>
              <w:marBottom w:val="0"/>
              <w:divBdr>
                <w:top w:val="none" w:sz="0" w:space="0" w:color="auto"/>
                <w:left w:val="none" w:sz="0" w:space="0" w:color="auto"/>
                <w:bottom w:val="none" w:sz="0" w:space="0" w:color="auto"/>
                <w:right w:val="none" w:sz="0" w:space="0" w:color="auto"/>
              </w:divBdr>
            </w:div>
            <w:div w:id="72706852">
              <w:marLeft w:val="0"/>
              <w:marRight w:val="0"/>
              <w:marTop w:val="0"/>
              <w:marBottom w:val="0"/>
              <w:divBdr>
                <w:top w:val="none" w:sz="0" w:space="0" w:color="auto"/>
                <w:left w:val="none" w:sz="0" w:space="0" w:color="auto"/>
                <w:bottom w:val="none" w:sz="0" w:space="0" w:color="auto"/>
                <w:right w:val="none" w:sz="0" w:space="0" w:color="auto"/>
              </w:divBdr>
            </w:div>
            <w:div w:id="1554656454">
              <w:marLeft w:val="720"/>
              <w:marRight w:val="0"/>
              <w:marTop w:val="0"/>
              <w:marBottom w:val="0"/>
              <w:divBdr>
                <w:top w:val="none" w:sz="0" w:space="0" w:color="auto"/>
                <w:left w:val="none" w:sz="0" w:space="0" w:color="auto"/>
                <w:bottom w:val="none" w:sz="0" w:space="0" w:color="auto"/>
                <w:right w:val="none" w:sz="0" w:space="0" w:color="auto"/>
              </w:divBdr>
            </w:div>
            <w:div w:id="1116101588">
              <w:marLeft w:val="0"/>
              <w:marRight w:val="0"/>
              <w:marTop w:val="0"/>
              <w:marBottom w:val="0"/>
              <w:divBdr>
                <w:top w:val="none" w:sz="0" w:space="0" w:color="auto"/>
                <w:left w:val="none" w:sz="0" w:space="0" w:color="auto"/>
                <w:bottom w:val="none" w:sz="0" w:space="0" w:color="auto"/>
                <w:right w:val="none" w:sz="0" w:space="0" w:color="auto"/>
              </w:divBdr>
            </w:div>
            <w:div w:id="150492598">
              <w:marLeft w:val="720"/>
              <w:marRight w:val="0"/>
              <w:marTop w:val="0"/>
              <w:marBottom w:val="0"/>
              <w:divBdr>
                <w:top w:val="none" w:sz="0" w:space="0" w:color="auto"/>
                <w:left w:val="none" w:sz="0" w:space="0" w:color="auto"/>
                <w:bottom w:val="none" w:sz="0" w:space="0" w:color="auto"/>
                <w:right w:val="none" w:sz="0" w:space="0" w:color="auto"/>
              </w:divBdr>
            </w:div>
            <w:div w:id="1005742107">
              <w:marLeft w:val="0"/>
              <w:marRight w:val="0"/>
              <w:marTop w:val="0"/>
              <w:marBottom w:val="0"/>
              <w:divBdr>
                <w:top w:val="none" w:sz="0" w:space="0" w:color="auto"/>
                <w:left w:val="none" w:sz="0" w:space="0" w:color="auto"/>
                <w:bottom w:val="none" w:sz="0" w:space="0" w:color="auto"/>
                <w:right w:val="none" w:sz="0" w:space="0" w:color="auto"/>
              </w:divBdr>
            </w:div>
            <w:div w:id="1745493628">
              <w:marLeft w:val="720"/>
              <w:marRight w:val="0"/>
              <w:marTop w:val="0"/>
              <w:marBottom w:val="0"/>
              <w:divBdr>
                <w:top w:val="none" w:sz="0" w:space="0" w:color="auto"/>
                <w:left w:val="none" w:sz="0" w:space="0" w:color="auto"/>
                <w:bottom w:val="none" w:sz="0" w:space="0" w:color="auto"/>
                <w:right w:val="none" w:sz="0" w:space="0" w:color="auto"/>
              </w:divBdr>
            </w:div>
            <w:div w:id="457725306">
              <w:marLeft w:val="0"/>
              <w:marRight w:val="0"/>
              <w:marTop w:val="0"/>
              <w:marBottom w:val="0"/>
              <w:divBdr>
                <w:top w:val="none" w:sz="0" w:space="0" w:color="auto"/>
                <w:left w:val="none" w:sz="0" w:space="0" w:color="auto"/>
                <w:bottom w:val="none" w:sz="0" w:space="0" w:color="auto"/>
                <w:right w:val="none" w:sz="0" w:space="0" w:color="auto"/>
              </w:divBdr>
            </w:div>
            <w:div w:id="1208369671">
              <w:marLeft w:val="720"/>
              <w:marRight w:val="0"/>
              <w:marTop w:val="0"/>
              <w:marBottom w:val="0"/>
              <w:divBdr>
                <w:top w:val="none" w:sz="0" w:space="0" w:color="auto"/>
                <w:left w:val="none" w:sz="0" w:space="0" w:color="auto"/>
                <w:bottom w:val="none" w:sz="0" w:space="0" w:color="auto"/>
                <w:right w:val="none" w:sz="0" w:space="0" w:color="auto"/>
              </w:divBdr>
            </w:div>
            <w:div w:id="445583494">
              <w:marLeft w:val="0"/>
              <w:marRight w:val="0"/>
              <w:marTop w:val="0"/>
              <w:marBottom w:val="0"/>
              <w:divBdr>
                <w:top w:val="none" w:sz="0" w:space="0" w:color="auto"/>
                <w:left w:val="none" w:sz="0" w:space="0" w:color="auto"/>
                <w:bottom w:val="none" w:sz="0" w:space="0" w:color="auto"/>
                <w:right w:val="none" w:sz="0" w:space="0" w:color="auto"/>
              </w:divBdr>
            </w:div>
            <w:div w:id="19356746">
              <w:marLeft w:val="0"/>
              <w:marRight w:val="0"/>
              <w:marTop w:val="0"/>
              <w:marBottom w:val="0"/>
              <w:divBdr>
                <w:top w:val="none" w:sz="0" w:space="0" w:color="auto"/>
                <w:left w:val="none" w:sz="0" w:space="0" w:color="auto"/>
                <w:bottom w:val="none" w:sz="0" w:space="0" w:color="auto"/>
                <w:right w:val="none" w:sz="0" w:space="0" w:color="auto"/>
              </w:divBdr>
            </w:div>
            <w:div w:id="780497124">
              <w:marLeft w:val="0"/>
              <w:marRight w:val="0"/>
              <w:marTop w:val="0"/>
              <w:marBottom w:val="0"/>
              <w:divBdr>
                <w:top w:val="none" w:sz="0" w:space="0" w:color="auto"/>
                <w:left w:val="none" w:sz="0" w:space="0" w:color="auto"/>
                <w:bottom w:val="none" w:sz="0" w:space="0" w:color="auto"/>
                <w:right w:val="none" w:sz="0" w:space="0" w:color="auto"/>
              </w:divBdr>
            </w:div>
            <w:div w:id="2124612847">
              <w:marLeft w:val="720"/>
              <w:marRight w:val="0"/>
              <w:marTop w:val="0"/>
              <w:marBottom w:val="0"/>
              <w:divBdr>
                <w:top w:val="none" w:sz="0" w:space="0" w:color="auto"/>
                <w:left w:val="none" w:sz="0" w:space="0" w:color="auto"/>
                <w:bottom w:val="none" w:sz="0" w:space="0" w:color="auto"/>
                <w:right w:val="none" w:sz="0" w:space="0" w:color="auto"/>
              </w:divBdr>
            </w:div>
            <w:div w:id="1590504852">
              <w:marLeft w:val="0"/>
              <w:marRight w:val="0"/>
              <w:marTop w:val="0"/>
              <w:marBottom w:val="0"/>
              <w:divBdr>
                <w:top w:val="none" w:sz="0" w:space="0" w:color="auto"/>
                <w:left w:val="none" w:sz="0" w:space="0" w:color="auto"/>
                <w:bottom w:val="none" w:sz="0" w:space="0" w:color="auto"/>
                <w:right w:val="none" w:sz="0" w:space="0" w:color="auto"/>
              </w:divBdr>
            </w:div>
            <w:div w:id="193881719">
              <w:marLeft w:val="720"/>
              <w:marRight w:val="660"/>
              <w:marTop w:val="0"/>
              <w:marBottom w:val="0"/>
              <w:divBdr>
                <w:top w:val="none" w:sz="0" w:space="0" w:color="auto"/>
                <w:left w:val="none" w:sz="0" w:space="0" w:color="auto"/>
                <w:bottom w:val="none" w:sz="0" w:space="0" w:color="auto"/>
                <w:right w:val="none" w:sz="0" w:space="0" w:color="auto"/>
              </w:divBdr>
            </w:div>
            <w:div w:id="30964934">
              <w:marLeft w:val="0"/>
              <w:marRight w:val="0"/>
              <w:marTop w:val="0"/>
              <w:marBottom w:val="0"/>
              <w:divBdr>
                <w:top w:val="none" w:sz="0" w:space="0" w:color="auto"/>
                <w:left w:val="none" w:sz="0" w:space="0" w:color="auto"/>
                <w:bottom w:val="none" w:sz="0" w:space="0" w:color="auto"/>
                <w:right w:val="none" w:sz="0" w:space="0" w:color="auto"/>
              </w:divBdr>
            </w:div>
            <w:div w:id="1896696140">
              <w:marLeft w:val="720"/>
              <w:marRight w:val="0"/>
              <w:marTop w:val="0"/>
              <w:marBottom w:val="0"/>
              <w:divBdr>
                <w:top w:val="none" w:sz="0" w:space="0" w:color="auto"/>
                <w:left w:val="none" w:sz="0" w:space="0" w:color="auto"/>
                <w:bottom w:val="none" w:sz="0" w:space="0" w:color="auto"/>
                <w:right w:val="none" w:sz="0" w:space="0" w:color="auto"/>
              </w:divBdr>
            </w:div>
            <w:div w:id="1982077993">
              <w:marLeft w:val="0"/>
              <w:marRight w:val="0"/>
              <w:marTop w:val="0"/>
              <w:marBottom w:val="0"/>
              <w:divBdr>
                <w:top w:val="none" w:sz="0" w:space="0" w:color="auto"/>
                <w:left w:val="none" w:sz="0" w:space="0" w:color="auto"/>
                <w:bottom w:val="none" w:sz="0" w:space="0" w:color="auto"/>
                <w:right w:val="none" w:sz="0" w:space="0" w:color="auto"/>
              </w:divBdr>
            </w:div>
            <w:div w:id="1805729502">
              <w:marLeft w:val="0"/>
              <w:marRight w:val="0"/>
              <w:marTop w:val="0"/>
              <w:marBottom w:val="0"/>
              <w:divBdr>
                <w:top w:val="none" w:sz="0" w:space="0" w:color="auto"/>
                <w:left w:val="none" w:sz="0" w:space="0" w:color="auto"/>
                <w:bottom w:val="none" w:sz="0" w:space="0" w:color="auto"/>
                <w:right w:val="none" w:sz="0" w:space="0" w:color="auto"/>
              </w:divBdr>
            </w:div>
            <w:div w:id="1567254360">
              <w:marLeft w:val="0"/>
              <w:marRight w:val="0"/>
              <w:marTop w:val="0"/>
              <w:marBottom w:val="0"/>
              <w:divBdr>
                <w:top w:val="none" w:sz="0" w:space="0" w:color="auto"/>
                <w:left w:val="none" w:sz="0" w:space="0" w:color="auto"/>
                <w:bottom w:val="none" w:sz="0" w:space="0" w:color="auto"/>
                <w:right w:val="none" w:sz="0" w:space="0" w:color="auto"/>
              </w:divBdr>
            </w:div>
            <w:div w:id="1211259345">
              <w:marLeft w:val="0"/>
              <w:marRight w:val="0"/>
              <w:marTop w:val="0"/>
              <w:marBottom w:val="0"/>
              <w:divBdr>
                <w:top w:val="none" w:sz="0" w:space="0" w:color="auto"/>
                <w:left w:val="none" w:sz="0" w:space="0" w:color="auto"/>
                <w:bottom w:val="none" w:sz="0" w:space="0" w:color="auto"/>
                <w:right w:val="none" w:sz="0" w:space="0" w:color="auto"/>
              </w:divBdr>
            </w:div>
            <w:div w:id="1557233118">
              <w:marLeft w:val="720"/>
              <w:marRight w:val="0"/>
              <w:marTop w:val="0"/>
              <w:marBottom w:val="0"/>
              <w:divBdr>
                <w:top w:val="none" w:sz="0" w:space="0" w:color="auto"/>
                <w:left w:val="none" w:sz="0" w:space="0" w:color="auto"/>
                <w:bottom w:val="none" w:sz="0" w:space="0" w:color="auto"/>
                <w:right w:val="none" w:sz="0" w:space="0" w:color="auto"/>
              </w:divBdr>
            </w:div>
            <w:div w:id="1631083628">
              <w:marLeft w:val="0"/>
              <w:marRight w:val="0"/>
              <w:marTop w:val="0"/>
              <w:marBottom w:val="0"/>
              <w:divBdr>
                <w:top w:val="none" w:sz="0" w:space="0" w:color="auto"/>
                <w:left w:val="none" w:sz="0" w:space="0" w:color="auto"/>
                <w:bottom w:val="none" w:sz="0" w:space="0" w:color="auto"/>
                <w:right w:val="none" w:sz="0" w:space="0" w:color="auto"/>
              </w:divBdr>
            </w:div>
            <w:div w:id="813985113">
              <w:marLeft w:val="720"/>
              <w:marRight w:val="0"/>
              <w:marTop w:val="0"/>
              <w:marBottom w:val="0"/>
              <w:divBdr>
                <w:top w:val="none" w:sz="0" w:space="0" w:color="auto"/>
                <w:left w:val="none" w:sz="0" w:space="0" w:color="auto"/>
                <w:bottom w:val="none" w:sz="0" w:space="0" w:color="auto"/>
                <w:right w:val="none" w:sz="0" w:space="0" w:color="auto"/>
              </w:divBdr>
            </w:div>
            <w:div w:id="558825662">
              <w:marLeft w:val="0"/>
              <w:marRight w:val="0"/>
              <w:marTop w:val="0"/>
              <w:marBottom w:val="0"/>
              <w:divBdr>
                <w:top w:val="none" w:sz="0" w:space="0" w:color="auto"/>
                <w:left w:val="none" w:sz="0" w:space="0" w:color="auto"/>
                <w:bottom w:val="none" w:sz="0" w:space="0" w:color="auto"/>
                <w:right w:val="none" w:sz="0" w:space="0" w:color="auto"/>
              </w:divBdr>
            </w:div>
            <w:div w:id="55209150">
              <w:marLeft w:val="720"/>
              <w:marRight w:val="0"/>
              <w:marTop w:val="0"/>
              <w:marBottom w:val="0"/>
              <w:divBdr>
                <w:top w:val="none" w:sz="0" w:space="0" w:color="auto"/>
                <w:left w:val="none" w:sz="0" w:space="0" w:color="auto"/>
                <w:bottom w:val="none" w:sz="0" w:space="0" w:color="auto"/>
                <w:right w:val="none" w:sz="0" w:space="0" w:color="auto"/>
              </w:divBdr>
            </w:div>
            <w:div w:id="1812287114">
              <w:marLeft w:val="0"/>
              <w:marRight w:val="0"/>
              <w:marTop w:val="0"/>
              <w:marBottom w:val="0"/>
              <w:divBdr>
                <w:top w:val="none" w:sz="0" w:space="0" w:color="auto"/>
                <w:left w:val="none" w:sz="0" w:space="0" w:color="auto"/>
                <w:bottom w:val="none" w:sz="0" w:space="0" w:color="auto"/>
                <w:right w:val="none" w:sz="0" w:space="0" w:color="auto"/>
              </w:divBdr>
            </w:div>
            <w:div w:id="803543832">
              <w:marLeft w:val="720"/>
              <w:marRight w:val="0"/>
              <w:marTop w:val="0"/>
              <w:marBottom w:val="0"/>
              <w:divBdr>
                <w:top w:val="none" w:sz="0" w:space="0" w:color="auto"/>
                <w:left w:val="none" w:sz="0" w:space="0" w:color="auto"/>
                <w:bottom w:val="none" w:sz="0" w:space="0" w:color="auto"/>
                <w:right w:val="none" w:sz="0" w:space="0" w:color="auto"/>
              </w:divBdr>
            </w:div>
            <w:div w:id="2066370101">
              <w:marLeft w:val="0"/>
              <w:marRight w:val="0"/>
              <w:marTop w:val="0"/>
              <w:marBottom w:val="0"/>
              <w:divBdr>
                <w:top w:val="none" w:sz="0" w:space="0" w:color="auto"/>
                <w:left w:val="none" w:sz="0" w:space="0" w:color="auto"/>
                <w:bottom w:val="none" w:sz="0" w:space="0" w:color="auto"/>
                <w:right w:val="none" w:sz="0" w:space="0" w:color="auto"/>
              </w:divBdr>
            </w:div>
            <w:div w:id="2013335467">
              <w:marLeft w:val="720"/>
              <w:marRight w:val="0"/>
              <w:marTop w:val="0"/>
              <w:marBottom w:val="0"/>
              <w:divBdr>
                <w:top w:val="none" w:sz="0" w:space="0" w:color="auto"/>
                <w:left w:val="none" w:sz="0" w:space="0" w:color="auto"/>
                <w:bottom w:val="none" w:sz="0" w:space="0" w:color="auto"/>
                <w:right w:val="none" w:sz="0" w:space="0" w:color="auto"/>
              </w:divBdr>
            </w:div>
            <w:div w:id="625279340">
              <w:marLeft w:val="0"/>
              <w:marRight w:val="0"/>
              <w:marTop w:val="0"/>
              <w:marBottom w:val="0"/>
              <w:divBdr>
                <w:top w:val="none" w:sz="0" w:space="0" w:color="auto"/>
                <w:left w:val="none" w:sz="0" w:space="0" w:color="auto"/>
                <w:bottom w:val="none" w:sz="0" w:space="0" w:color="auto"/>
                <w:right w:val="none" w:sz="0" w:space="0" w:color="auto"/>
              </w:divBdr>
            </w:div>
            <w:div w:id="525749687">
              <w:marLeft w:val="720"/>
              <w:marRight w:val="0"/>
              <w:marTop w:val="0"/>
              <w:marBottom w:val="0"/>
              <w:divBdr>
                <w:top w:val="none" w:sz="0" w:space="0" w:color="auto"/>
                <w:left w:val="none" w:sz="0" w:space="0" w:color="auto"/>
                <w:bottom w:val="none" w:sz="0" w:space="0" w:color="auto"/>
                <w:right w:val="none" w:sz="0" w:space="0" w:color="auto"/>
              </w:divBdr>
            </w:div>
            <w:div w:id="140469886">
              <w:marLeft w:val="0"/>
              <w:marRight w:val="0"/>
              <w:marTop w:val="0"/>
              <w:marBottom w:val="0"/>
              <w:divBdr>
                <w:top w:val="none" w:sz="0" w:space="0" w:color="auto"/>
                <w:left w:val="none" w:sz="0" w:space="0" w:color="auto"/>
                <w:bottom w:val="none" w:sz="0" w:space="0" w:color="auto"/>
                <w:right w:val="none" w:sz="0" w:space="0" w:color="auto"/>
              </w:divBdr>
            </w:div>
            <w:div w:id="568616596">
              <w:marLeft w:val="0"/>
              <w:marRight w:val="0"/>
              <w:marTop w:val="0"/>
              <w:marBottom w:val="0"/>
              <w:divBdr>
                <w:top w:val="none" w:sz="0" w:space="0" w:color="auto"/>
                <w:left w:val="none" w:sz="0" w:space="0" w:color="auto"/>
                <w:bottom w:val="none" w:sz="0" w:space="0" w:color="auto"/>
                <w:right w:val="none" w:sz="0" w:space="0" w:color="auto"/>
              </w:divBdr>
            </w:div>
            <w:div w:id="1941915407">
              <w:marLeft w:val="720"/>
              <w:marRight w:val="0"/>
              <w:marTop w:val="0"/>
              <w:marBottom w:val="0"/>
              <w:divBdr>
                <w:top w:val="none" w:sz="0" w:space="0" w:color="auto"/>
                <w:left w:val="none" w:sz="0" w:space="0" w:color="auto"/>
                <w:bottom w:val="none" w:sz="0" w:space="0" w:color="auto"/>
                <w:right w:val="none" w:sz="0" w:space="0" w:color="auto"/>
              </w:divBdr>
            </w:div>
            <w:div w:id="795950778">
              <w:marLeft w:val="0"/>
              <w:marRight w:val="0"/>
              <w:marTop w:val="0"/>
              <w:marBottom w:val="0"/>
              <w:divBdr>
                <w:top w:val="none" w:sz="0" w:space="0" w:color="auto"/>
                <w:left w:val="none" w:sz="0" w:space="0" w:color="auto"/>
                <w:bottom w:val="none" w:sz="0" w:space="0" w:color="auto"/>
                <w:right w:val="none" w:sz="0" w:space="0" w:color="auto"/>
              </w:divBdr>
            </w:div>
            <w:div w:id="294802323">
              <w:marLeft w:val="720"/>
              <w:marRight w:val="0"/>
              <w:marTop w:val="0"/>
              <w:marBottom w:val="0"/>
              <w:divBdr>
                <w:top w:val="none" w:sz="0" w:space="0" w:color="auto"/>
                <w:left w:val="none" w:sz="0" w:space="0" w:color="auto"/>
                <w:bottom w:val="none" w:sz="0" w:space="0" w:color="auto"/>
                <w:right w:val="none" w:sz="0" w:space="0" w:color="auto"/>
              </w:divBdr>
            </w:div>
            <w:div w:id="1462502780">
              <w:marLeft w:val="0"/>
              <w:marRight w:val="0"/>
              <w:marTop w:val="0"/>
              <w:marBottom w:val="0"/>
              <w:divBdr>
                <w:top w:val="none" w:sz="0" w:space="0" w:color="auto"/>
                <w:left w:val="none" w:sz="0" w:space="0" w:color="auto"/>
                <w:bottom w:val="none" w:sz="0" w:space="0" w:color="auto"/>
                <w:right w:val="none" w:sz="0" w:space="0" w:color="auto"/>
              </w:divBdr>
            </w:div>
            <w:div w:id="2116051239">
              <w:marLeft w:val="720"/>
              <w:marRight w:val="0"/>
              <w:marTop w:val="0"/>
              <w:marBottom w:val="0"/>
              <w:divBdr>
                <w:top w:val="none" w:sz="0" w:space="0" w:color="auto"/>
                <w:left w:val="none" w:sz="0" w:space="0" w:color="auto"/>
                <w:bottom w:val="none" w:sz="0" w:space="0" w:color="auto"/>
                <w:right w:val="none" w:sz="0" w:space="0" w:color="auto"/>
              </w:divBdr>
            </w:div>
            <w:div w:id="798912100">
              <w:marLeft w:val="0"/>
              <w:marRight w:val="0"/>
              <w:marTop w:val="0"/>
              <w:marBottom w:val="0"/>
              <w:divBdr>
                <w:top w:val="none" w:sz="0" w:space="0" w:color="auto"/>
                <w:left w:val="none" w:sz="0" w:space="0" w:color="auto"/>
                <w:bottom w:val="none" w:sz="0" w:space="0" w:color="auto"/>
                <w:right w:val="none" w:sz="0" w:space="0" w:color="auto"/>
              </w:divBdr>
            </w:div>
            <w:div w:id="587350481">
              <w:marLeft w:val="720"/>
              <w:marRight w:val="0"/>
              <w:marTop w:val="0"/>
              <w:marBottom w:val="0"/>
              <w:divBdr>
                <w:top w:val="none" w:sz="0" w:space="0" w:color="auto"/>
                <w:left w:val="none" w:sz="0" w:space="0" w:color="auto"/>
                <w:bottom w:val="none" w:sz="0" w:space="0" w:color="auto"/>
                <w:right w:val="none" w:sz="0" w:space="0" w:color="auto"/>
              </w:divBdr>
            </w:div>
            <w:div w:id="135611960">
              <w:marLeft w:val="0"/>
              <w:marRight w:val="0"/>
              <w:marTop w:val="0"/>
              <w:marBottom w:val="0"/>
              <w:divBdr>
                <w:top w:val="none" w:sz="0" w:space="0" w:color="auto"/>
                <w:left w:val="none" w:sz="0" w:space="0" w:color="auto"/>
                <w:bottom w:val="none" w:sz="0" w:space="0" w:color="auto"/>
                <w:right w:val="none" w:sz="0" w:space="0" w:color="auto"/>
              </w:divBdr>
            </w:div>
            <w:div w:id="2006855826">
              <w:marLeft w:val="720"/>
              <w:marRight w:val="0"/>
              <w:marTop w:val="0"/>
              <w:marBottom w:val="0"/>
              <w:divBdr>
                <w:top w:val="none" w:sz="0" w:space="0" w:color="auto"/>
                <w:left w:val="none" w:sz="0" w:space="0" w:color="auto"/>
                <w:bottom w:val="none" w:sz="0" w:space="0" w:color="auto"/>
                <w:right w:val="none" w:sz="0" w:space="0" w:color="auto"/>
              </w:divBdr>
            </w:div>
            <w:div w:id="1992296481">
              <w:marLeft w:val="0"/>
              <w:marRight w:val="0"/>
              <w:marTop w:val="0"/>
              <w:marBottom w:val="0"/>
              <w:divBdr>
                <w:top w:val="none" w:sz="0" w:space="0" w:color="auto"/>
                <w:left w:val="none" w:sz="0" w:space="0" w:color="auto"/>
                <w:bottom w:val="none" w:sz="0" w:space="0" w:color="auto"/>
                <w:right w:val="none" w:sz="0" w:space="0" w:color="auto"/>
              </w:divBdr>
            </w:div>
            <w:div w:id="1527598490">
              <w:marLeft w:val="720"/>
              <w:marRight w:val="0"/>
              <w:marTop w:val="0"/>
              <w:marBottom w:val="0"/>
              <w:divBdr>
                <w:top w:val="none" w:sz="0" w:space="0" w:color="auto"/>
                <w:left w:val="none" w:sz="0" w:space="0" w:color="auto"/>
                <w:bottom w:val="none" w:sz="0" w:space="0" w:color="auto"/>
                <w:right w:val="none" w:sz="0" w:space="0" w:color="auto"/>
              </w:divBdr>
            </w:div>
            <w:div w:id="968894692">
              <w:marLeft w:val="0"/>
              <w:marRight w:val="0"/>
              <w:marTop w:val="0"/>
              <w:marBottom w:val="0"/>
              <w:divBdr>
                <w:top w:val="none" w:sz="0" w:space="0" w:color="auto"/>
                <w:left w:val="none" w:sz="0" w:space="0" w:color="auto"/>
                <w:bottom w:val="none" w:sz="0" w:space="0" w:color="auto"/>
                <w:right w:val="none" w:sz="0" w:space="0" w:color="auto"/>
              </w:divBdr>
            </w:div>
            <w:div w:id="1213424900">
              <w:marLeft w:val="0"/>
              <w:marRight w:val="0"/>
              <w:marTop w:val="0"/>
              <w:marBottom w:val="0"/>
              <w:divBdr>
                <w:top w:val="none" w:sz="0" w:space="0" w:color="auto"/>
                <w:left w:val="none" w:sz="0" w:space="0" w:color="auto"/>
                <w:bottom w:val="none" w:sz="0" w:space="0" w:color="auto"/>
                <w:right w:val="none" w:sz="0" w:space="0" w:color="auto"/>
              </w:divBdr>
            </w:div>
            <w:div w:id="1855459168">
              <w:marLeft w:val="720"/>
              <w:marRight w:val="0"/>
              <w:marTop w:val="0"/>
              <w:marBottom w:val="0"/>
              <w:divBdr>
                <w:top w:val="none" w:sz="0" w:space="0" w:color="auto"/>
                <w:left w:val="none" w:sz="0" w:space="0" w:color="auto"/>
                <w:bottom w:val="none" w:sz="0" w:space="0" w:color="auto"/>
                <w:right w:val="none" w:sz="0" w:space="0" w:color="auto"/>
              </w:divBdr>
            </w:div>
            <w:div w:id="1889753654">
              <w:marLeft w:val="0"/>
              <w:marRight w:val="0"/>
              <w:marTop w:val="0"/>
              <w:marBottom w:val="0"/>
              <w:divBdr>
                <w:top w:val="none" w:sz="0" w:space="0" w:color="auto"/>
                <w:left w:val="none" w:sz="0" w:space="0" w:color="auto"/>
                <w:bottom w:val="none" w:sz="0" w:space="0" w:color="auto"/>
                <w:right w:val="none" w:sz="0" w:space="0" w:color="auto"/>
              </w:divBdr>
            </w:div>
            <w:div w:id="1566145121">
              <w:marLeft w:val="720"/>
              <w:marRight w:val="0"/>
              <w:marTop w:val="0"/>
              <w:marBottom w:val="0"/>
              <w:divBdr>
                <w:top w:val="none" w:sz="0" w:space="0" w:color="auto"/>
                <w:left w:val="none" w:sz="0" w:space="0" w:color="auto"/>
                <w:bottom w:val="none" w:sz="0" w:space="0" w:color="auto"/>
                <w:right w:val="none" w:sz="0" w:space="0" w:color="auto"/>
              </w:divBdr>
            </w:div>
            <w:div w:id="318965492">
              <w:marLeft w:val="0"/>
              <w:marRight w:val="0"/>
              <w:marTop w:val="0"/>
              <w:marBottom w:val="0"/>
              <w:divBdr>
                <w:top w:val="none" w:sz="0" w:space="0" w:color="auto"/>
                <w:left w:val="none" w:sz="0" w:space="0" w:color="auto"/>
                <w:bottom w:val="none" w:sz="0" w:space="0" w:color="auto"/>
                <w:right w:val="none" w:sz="0" w:space="0" w:color="auto"/>
              </w:divBdr>
            </w:div>
            <w:div w:id="1387756847">
              <w:marLeft w:val="1440"/>
              <w:marRight w:val="0"/>
              <w:marTop w:val="0"/>
              <w:marBottom w:val="0"/>
              <w:divBdr>
                <w:top w:val="none" w:sz="0" w:space="0" w:color="auto"/>
                <w:left w:val="none" w:sz="0" w:space="0" w:color="auto"/>
                <w:bottom w:val="none" w:sz="0" w:space="0" w:color="auto"/>
                <w:right w:val="none" w:sz="0" w:space="0" w:color="auto"/>
              </w:divBdr>
            </w:div>
            <w:div w:id="672997785">
              <w:marLeft w:val="0"/>
              <w:marRight w:val="0"/>
              <w:marTop w:val="0"/>
              <w:marBottom w:val="0"/>
              <w:divBdr>
                <w:top w:val="none" w:sz="0" w:space="0" w:color="auto"/>
                <w:left w:val="none" w:sz="0" w:space="0" w:color="auto"/>
                <w:bottom w:val="none" w:sz="0" w:space="0" w:color="auto"/>
                <w:right w:val="none" w:sz="0" w:space="0" w:color="auto"/>
              </w:divBdr>
            </w:div>
            <w:div w:id="2136556483">
              <w:marLeft w:val="720"/>
              <w:marRight w:val="0"/>
              <w:marTop w:val="0"/>
              <w:marBottom w:val="0"/>
              <w:divBdr>
                <w:top w:val="none" w:sz="0" w:space="0" w:color="auto"/>
                <w:left w:val="none" w:sz="0" w:space="0" w:color="auto"/>
                <w:bottom w:val="none" w:sz="0" w:space="0" w:color="auto"/>
                <w:right w:val="none" w:sz="0" w:space="0" w:color="auto"/>
              </w:divBdr>
            </w:div>
            <w:div w:id="869270005">
              <w:marLeft w:val="0"/>
              <w:marRight w:val="0"/>
              <w:marTop w:val="0"/>
              <w:marBottom w:val="0"/>
              <w:divBdr>
                <w:top w:val="none" w:sz="0" w:space="0" w:color="auto"/>
                <w:left w:val="none" w:sz="0" w:space="0" w:color="auto"/>
                <w:bottom w:val="none" w:sz="0" w:space="0" w:color="auto"/>
                <w:right w:val="none" w:sz="0" w:space="0" w:color="auto"/>
              </w:divBdr>
            </w:div>
            <w:div w:id="361244909">
              <w:marLeft w:val="0"/>
              <w:marRight w:val="0"/>
              <w:marTop w:val="0"/>
              <w:marBottom w:val="0"/>
              <w:divBdr>
                <w:top w:val="none" w:sz="0" w:space="0" w:color="auto"/>
                <w:left w:val="none" w:sz="0" w:space="0" w:color="auto"/>
                <w:bottom w:val="none" w:sz="0" w:space="0" w:color="auto"/>
                <w:right w:val="none" w:sz="0" w:space="0" w:color="auto"/>
              </w:divBdr>
            </w:div>
            <w:div w:id="496111145">
              <w:marLeft w:val="720"/>
              <w:marRight w:val="0"/>
              <w:marTop w:val="0"/>
              <w:marBottom w:val="0"/>
              <w:divBdr>
                <w:top w:val="none" w:sz="0" w:space="0" w:color="auto"/>
                <w:left w:val="none" w:sz="0" w:space="0" w:color="auto"/>
                <w:bottom w:val="none" w:sz="0" w:space="0" w:color="auto"/>
                <w:right w:val="none" w:sz="0" w:space="0" w:color="auto"/>
              </w:divBdr>
            </w:div>
            <w:div w:id="1261910027">
              <w:marLeft w:val="0"/>
              <w:marRight w:val="0"/>
              <w:marTop w:val="0"/>
              <w:marBottom w:val="0"/>
              <w:divBdr>
                <w:top w:val="none" w:sz="0" w:space="0" w:color="auto"/>
                <w:left w:val="none" w:sz="0" w:space="0" w:color="auto"/>
                <w:bottom w:val="none" w:sz="0" w:space="0" w:color="auto"/>
                <w:right w:val="none" w:sz="0" w:space="0" w:color="auto"/>
              </w:divBdr>
            </w:div>
            <w:div w:id="167142440">
              <w:marLeft w:val="720"/>
              <w:marRight w:val="0"/>
              <w:marTop w:val="0"/>
              <w:marBottom w:val="0"/>
              <w:divBdr>
                <w:top w:val="none" w:sz="0" w:space="0" w:color="auto"/>
                <w:left w:val="none" w:sz="0" w:space="0" w:color="auto"/>
                <w:bottom w:val="none" w:sz="0" w:space="0" w:color="auto"/>
                <w:right w:val="none" w:sz="0" w:space="0" w:color="auto"/>
              </w:divBdr>
            </w:div>
            <w:div w:id="37753390">
              <w:marLeft w:val="0"/>
              <w:marRight w:val="0"/>
              <w:marTop w:val="0"/>
              <w:marBottom w:val="0"/>
              <w:divBdr>
                <w:top w:val="none" w:sz="0" w:space="0" w:color="auto"/>
                <w:left w:val="none" w:sz="0" w:space="0" w:color="auto"/>
                <w:bottom w:val="none" w:sz="0" w:space="0" w:color="auto"/>
                <w:right w:val="none" w:sz="0" w:space="0" w:color="auto"/>
              </w:divBdr>
            </w:div>
            <w:div w:id="1855880220">
              <w:marLeft w:val="720"/>
              <w:marRight w:val="0"/>
              <w:marTop w:val="0"/>
              <w:marBottom w:val="0"/>
              <w:divBdr>
                <w:top w:val="none" w:sz="0" w:space="0" w:color="auto"/>
                <w:left w:val="none" w:sz="0" w:space="0" w:color="auto"/>
                <w:bottom w:val="none" w:sz="0" w:space="0" w:color="auto"/>
                <w:right w:val="none" w:sz="0" w:space="0" w:color="auto"/>
              </w:divBdr>
            </w:div>
            <w:div w:id="1654528821">
              <w:marLeft w:val="0"/>
              <w:marRight w:val="0"/>
              <w:marTop w:val="0"/>
              <w:marBottom w:val="0"/>
              <w:divBdr>
                <w:top w:val="none" w:sz="0" w:space="0" w:color="auto"/>
                <w:left w:val="none" w:sz="0" w:space="0" w:color="auto"/>
                <w:bottom w:val="none" w:sz="0" w:space="0" w:color="auto"/>
                <w:right w:val="none" w:sz="0" w:space="0" w:color="auto"/>
              </w:divBdr>
            </w:div>
            <w:div w:id="1558085309">
              <w:marLeft w:val="720"/>
              <w:marRight w:val="0"/>
              <w:marTop w:val="0"/>
              <w:marBottom w:val="0"/>
              <w:divBdr>
                <w:top w:val="none" w:sz="0" w:space="0" w:color="auto"/>
                <w:left w:val="none" w:sz="0" w:space="0" w:color="auto"/>
                <w:bottom w:val="none" w:sz="0" w:space="0" w:color="auto"/>
                <w:right w:val="none" w:sz="0" w:space="0" w:color="auto"/>
              </w:divBdr>
            </w:div>
            <w:div w:id="895509176">
              <w:marLeft w:val="0"/>
              <w:marRight w:val="0"/>
              <w:marTop w:val="0"/>
              <w:marBottom w:val="0"/>
              <w:divBdr>
                <w:top w:val="none" w:sz="0" w:space="0" w:color="auto"/>
                <w:left w:val="none" w:sz="0" w:space="0" w:color="auto"/>
                <w:bottom w:val="none" w:sz="0" w:space="0" w:color="auto"/>
                <w:right w:val="none" w:sz="0" w:space="0" w:color="auto"/>
              </w:divBdr>
            </w:div>
            <w:div w:id="1594511013">
              <w:marLeft w:val="0"/>
              <w:marRight w:val="0"/>
              <w:marTop w:val="0"/>
              <w:marBottom w:val="0"/>
              <w:divBdr>
                <w:top w:val="none" w:sz="0" w:space="0" w:color="auto"/>
                <w:left w:val="none" w:sz="0" w:space="0" w:color="auto"/>
                <w:bottom w:val="none" w:sz="0" w:space="0" w:color="auto"/>
                <w:right w:val="none" w:sz="0" w:space="0" w:color="auto"/>
              </w:divBdr>
            </w:div>
            <w:div w:id="1051268391">
              <w:marLeft w:val="0"/>
              <w:marRight w:val="0"/>
              <w:marTop w:val="0"/>
              <w:marBottom w:val="0"/>
              <w:divBdr>
                <w:top w:val="none" w:sz="0" w:space="0" w:color="auto"/>
                <w:left w:val="none" w:sz="0" w:space="0" w:color="auto"/>
                <w:bottom w:val="none" w:sz="0" w:space="0" w:color="auto"/>
                <w:right w:val="none" w:sz="0" w:space="0" w:color="auto"/>
              </w:divBdr>
            </w:div>
            <w:div w:id="422805484">
              <w:marLeft w:val="720"/>
              <w:marRight w:val="0"/>
              <w:marTop w:val="0"/>
              <w:marBottom w:val="0"/>
              <w:divBdr>
                <w:top w:val="none" w:sz="0" w:space="0" w:color="auto"/>
                <w:left w:val="none" w:sz="0" w:space="0" w:color="auto"/>
                <w:bottom w:val="none" w:sz="0" w:space="0" w:color="auto"/>
                <w:right w:val="none" w:sz="0" w:space="0" w:color="auto"/>
              </w:divBdr>
            </w:div>
            <w:div w:id="558637287">
              <w:marLeft w:val="0"/>
              <w:marRight w:val="0"/>
              <w:marTop w:val="0"/>
              <w:marBottom w:val="0"/>
              <w:divBdr>
                <w:top w:val="none" w:sz="0" w:space="0" w:color="auto"/>
                <w:left w:val="none" w:sz="0" w:space="0" w:color="auto"/>
                <w:bottom w:val="none" w:sz="0" w:space="0" w:color="auto"/>
                <w:right w:val="none" w:sz="0" w:space="0" w:color="auto"/>
              </w:divBdr>
            </w:div>
            <w:div w:id="1127699599">
              <w:marLeft w:val="1440"/>
              <w:marRight w:val="0"/>
              <w:marTop w:val="0"/>
              <w:marBottom w:val="0"/>
              <w:divBdr>
                <w:top w:val="none" w:sz="0" w:space="0" w:color="auto"/>
                <w:left w:val="none" w:sz="0" w:space="0" w:color="auto"/>
                <w:bottom w:val="none" w:sz="0" w:space="0" w:color="auto"/>
                <w:right w:val="none" w:sz="0" w:space="0" w:color="auto"/>
              </w:divBdr>
            </w:div>
            <w:div w:id="857098">
              <w:marLeft w:val="0"/>
              <w:marRight w:val="0"/>
              <w:marTop w:val="0"/>
              <w:marBottom w:val="0"/>
              <w:divBdr>
                <w:top w:val="none" w:sz="0" w:space="0" w:color="auto"/>
                <w:left w:val="none" w:sz="0" w:space="0" w:color="auto"/>
                <w:bottom w:val="none" w:sz="0" w:space="0" w:color="auto"/>
                <w:right w:val="none" w:sz="0" w:space="0" w:color="auto"/>
              </w:divBdr>
            </w:div>
            <w:div w:id="1189829304">
              <w:marLeft w:val="1440"/>
              <w:marRight w:val="0"/>
              <w:marTop w:val="0"/>
              <w:marBottom w:val="0"/>
              <w:divBdr>
                <w:top w:val="none" w:sz="0" w:space="0" w:color="auto"/>
                <w:left w:val="none" w:sz="0" w:space="0" w:color="auto"/>
                <w:bottom w:val="none" w:sz="0" w:space="0" w:color="auto"/>
                <w:right w:val="none" w:sz="0" w:space="0" w:color="auto"/>
              </w:divBdr>
            </w:div>
            <w:div w:id="1971474234">
              <w:marLeft w:val="0"/>
              <w:marRight w:val="0"/>
              <w:marTop w:val="0"/>
              <w:marBottom w:val="0"/>
              <w:divBdr>
                <w:top w:val="none" w:sz="0" w:space="0" w:color="auto"/>
                <w:left w:val="none" w:sz="0" w:space="0" w:color="auto"/>
                <w:bottom w:val="none" w:sz="0" w:space="0" w:color="auto"/>
                <w:right w:val="none" w:sz="0" w:space="0" w:color="auto"/>
              </w:divBdr>
            </w:div>
            <w:div w:id="251396548">
              <w:marLeft w:val="1440"/>
              <w:marRight w:val="0"/>
              <w:marTop w:val="0"/>
              <w:marBottom w:val="0"/>
              <w:divBdr>
                <w:top w:val="none" w:sz="0" w:space="0" w:color="auto"/>
                <w:left w:val="none" w:sz="0" w:space="0" w:color="auto"/>
                <w:bottom w:val="none" w:sz="0" w:space="0" w:color="auto"/>
                <w:right w:val="none" w:sz="0" w:space="0" w:color="auto"/>
              </w:divBdr>
            </w:div>
            <w:div w:id="1305162481">
              <w:marLeft w:val="0"/>
              <w:marRight w:val="0"/>
              <w:marTop w:val="0"/>
              <w:marBottom w:val="0"/>
              <w:divBdr>
                <w:top w:val="none" w:sz="0" w:space="0" w:color="auto"/>
                <w:left w:val="none" w:sz="0" w:space="0" w:color="auto"/>
                <w:bottom w:val="none" w:sz="0" w:space="0" w:color="auto"/>
                <w:right w:val="none" w:sz="0" w:space="0" w:color="auto"/>
              </w:divBdr>
            </w:div>
            <w:div w:id="1282607750">
              <w:marLeft w:val="1440"/>
              <w:marRight w:val="0"/>
              <w:marTop w:val="0"/>
              <w:marBottom w:val="0"/>
              <w:divBdr>
                <w:top w:val="none" w:sz="0" w:space="0" w:color="auto"/>
                <w:left w:val="none" w:sz="0" w:space="0" w:color="auto"/>
                <w:bottom w:val="none" w:sz="0" w:space="0" w:color="auto"/>
                <w:right w:val="none" w:sz="0" w:space="0" w:color="auto"/>
              </w:divBdr>
            </w:div>
            <w:div w:id="1236821537">
              <w:marLeft w:val="0"/>
              <w:marRight w:val="0"/>
              <w:marTop w:val="0"/>
              <w:marBottom w:val="0"/>
              <w:divBdr>
                <w:top w:val="none" w:sz="0" w:space="0" w:color="auto"/>
                <w:left w:val="none" w:sz="0" w:space="0" w:color="auto"/>
                <w:bottom w:val="none" w:sz="0" w:space="0" w:color="auto"/>
                <w:right w:val="none" w:sz="0" w:space="0" w:color="auto"/>
              </w:divBdr>
            </w:div>
            <w:div w:id="581766312">
              <w:marLeft w:val="720"/>
              <w:marRight w:val="0"/>
              <w:marTop w:val="0"/>
              <w:marBottom w:val="0"/>
              <w:divBdr>
                <w:top w:val="none" w:sz="0" w:space="0" w:color="auto"/>
                <w:left w:val="none" w:sz="0" w:space="0" w:color="auto"/>
                <w:bottom w:val="none" w:sz="0" w:space="0" w:color="auto"/>
                <w:right w:val="none" w:sz="0" w:space="0" w:color="auto"/>
              </w:divBdr>
            </w:div>
            <w:div w:id="601032924">
              <w:marLeft w:val="0"/>
              <w:marRight w:val="0"/>
              <w:marTop w:val="0"/>
              <w:marBottom w:val="0"/>
              <w:divBdr>
                <w:top w:val="none" w:sz="0" w:space="0" w:color="auto"/>
                <w:left w:val="none" w:sz="0" w:space="0" w:color="auto"/>
                <w:bottom w:val="none" w:sz="0" w:space="0" w:color="auto"/>
                <w:right w:val="none" w:sz="0" w:space="0" w:color="auto"/>
              </w:divBdr>
            </w:div>
            <w:div w:id="1945116962">
              <w:marLeft w:val="1440"/>
              <w:marRight w:val="0"/>
              <w:marTop w:val="0"/>
              <w:marBottom w:val="0"/>
              <w:divBdr>
                <w:top w:val="none" w:sz="0" w:space="0" w:color="auto"/>
                <w:left w:val="none" w:sz="0" w:space="0" w:color="auto"/>
                <w:bottom w:val="none" w:sz="0" w:space="0" w:color="auto"/>
                <w:right w:val="none" w:sz="0" w:space="0" w:color="auto"/>
              </w:divBdr>
            </w:div>
            <w:div w:id="825437816">
              <w:marLeft w:val="0"/>
              <w:marRight w:val="0"/>
              <w:marTop w:val="0"/>
              <w:marBottom w:val="0"/>
              <w:divBdr>
                <w:top w:val="none" w:sz="0" w:space="0" w:color="auto"/>
                <w:left w:val="none" w:sz="0" w:space="0" w:color="auto"/>
                <w:bottom w:val="none" w:sz="0" w:space="0" w:color="auto"/>
                <w:right w:val="none" w:sz="0" w:space="0" w:color="auto"/>
              </w:divBdr>
            </w:div>
            <w:div w:id="1115365110">
              <w:marLeft w:val="1440"/>
              <w:marRight w:val="0"/>
              <w:marTop w:val="0"/>
              <w:marBottom w:val="0"/>
              <w:divBdr>
                <w:top w:val="none" w:sz="0" w:space="0" w:color="auto"/>
                <w:left w:val="none" w:sz="0" w:space="0" w:color="auto"/>
                <w:bottom w:val="none" w:sz="0" w:space="0" w:color="auto"/>
                <w:right w:val="none" w:sz="0" w:space="0" w:color="auto"/>
              </w:divBdr>
            </w:div>
            <w:div w:id="1537506789">
              <w:marLeft w:val="0"/>
              <w:marRight w:val="0"/>
              <w:marTop w:val="0"/>
              <w:marBottom w:val="0"/>
              <w:divBdr>
                <w:top w:val="none" w:sz="0" w:space="0" w:color="auto"/>
                <w:left w:val="none" w:sz="0" w:space="0" w:color="auto"/>
                <w:bottom w:val="none" w:sz="0" w:space="0" w:color="auto"/>
                <w:right w:val="none" w:sz="0" w:space="0" w:color="auto"/>
              </w:divBdr>
            </w:div>
            <w:div w:id="1529294391">
              <w:marLeft w:val="1440"/>
              <w:marRight w:val="0"/>
              <w:marTop w:val="0"/>
              <w:marBottom w:val="0"/>
              <w:divBdr>
                <w:top w:val="none" w:sz="0" w:space="0" w:color="auto"/>
                <w:left w:val="none" w:sz="0" w:space="0" w:color="auto"/>
                <w:bottom w:val="none" w:sz="0" w:space="0" w:color="auto"/>
                <w:right w:val="none" w:sz="0" w:space="0" w:color="auto"/>
              </w:divBdr>
            </w:div>
            <w:div w:id="382681067">
              <w:marLeft w:val="0"/>
              <w:marRight w:val="0"/>
              <w:marTop w:val="0"/>
              <w:marBottom w:val="0"/>
              <w:divBdr>
                <w:top w:val="none" w:sz="0" w:space="0" w:color="auto"/>
                <w:left w:val="none" w:sz="0" w:space="0" w:color="auto"/>
                <w:bottom w:val="none" w:sz="0" w:space="0" w:color="auto"/>
                <w:right w:val="none" w:sz="0" w:space="0" w:color="auto"/>
              </w:divBdr>
            </w:div>
            <w:div w:id="745957610">
              <w:marLeft w:val="0"/>
              <w:marRight w:val="0"/>
              <w:marTop w:val="0"/>
              <w:marBottom w:val="0"/>
              <w:divBdr>
                <w:top w:val="none" w:sz="0" w:space="0" w:color="auto"/>
                <w:left w:val="none" w:sz="0" w:space="0" w:color="auto"/>
                <w:bottom w:val="none" w:sz="0" w:space="0" w:color="auto"/>
                <w:right w:val="none" w:sz="0" w:space="0" w:color="auto"/>
              </w:divBdr>
            </w:div>
            <w:div w:id="22680655">
              <w:marLeft w:val="0"/>
              <w:marRight w:val="0"/>
              <w:marTop w:val="0"/>
              <w:marBottom w:val="0"/>
              <w:divBdr>
                <w:top w:val="none" w:sz="0" w:space="0" w:color="auto"/>
                <w:left w:val="none" w:sz="0" w:space="0" w:color="auto"/>
                <w:bottom w:val="none" w:sz="0" w:space="0" w:color="auto"/>
                <w:right w:val="none" w:sz="0" w:space="0" w:color="auto"/>
              </w:divBdr>
            </w:div>
            <w:div w:id="422842919">
              <w:marLeft w:val="0"/>
              <w:marRight w:val="0"/>
              <w:marTop w:val="0"/>
              <w:marBottom w:val="0"/>
              <w:divBdr>
                <w:top w:val="none" w:sz="0" w:space="0" w:color="auto"/>
                <w:left w:val="none" w:sz="0" w:space="0" w:color="auto"/>
                <w:bottom w:val="none" w:sz="0" w:space="0" w:color="auto"/>
                <w:right w:val="none" w:sz="0" w:space="0" w:color="auto"/>
              </w:divBdr>
            </w:div>
            <w:div w:id="1819107111">
              <w:marLeft w:val="0"/>
              <w:marRight w:val="0"/>
              <w:marTop w:val="0"/>
              <w:marBottom w:val="0"/>
              <w:divBdr>
                <w:top w:val="none" w:sz="0" w:space="0" w:color="auto"/>
                <w:left w:val="none" w:sz="0" w:space="0" w:color="auto"/>
                <w:bottom w:val="none" w:sz="0" w:space="0" w:color="auto"/>
                <w:right w:val="none" w:sz="0" w:space="0" w:color="auto"/>
              </w:divBdr>
            </w:div>
            <w:div w:id="210458166">
              <w:marLeft w:val="720"/>
              <w:marRight w:val="0"/>
              <w:marTop w:val="0"/>
              <w:marBottom w:val="0"/>
              <w:divBdr>
                <w:top w:val="none" w:sz="0" w:space="0" w:color="auto"/>
                <w:left w:val="none" w:sz="0" w:space="0" w:color="auto"/>
                <w:bottom w:val="none" w:sz="0" w:space="0" w:color="auto"/>
                <w:right w:val="none" w:sz="0" w:space="0" w:color="auto"/>
              </w:divBdr>
            </w:div>
            <w:div w:id="1774280511">
              <w:marLeft w:val="0"/>
              <w:marRight w:val="0"/>
              <w:marTop w:val="0"/>
              <w:marBottom w:val="0"/>
              <w:divBdr>
                <w:top w:val="none" w:sz="0" w:space="0" w:color="auto"/>
                <w:left w:val="none" w:sz="0" w:space="0" w:color="auto"/>
                <w:bottom w:val="none" w:sz="0" w:space="0" w:color="auto"/>
                <w:right w:val="none" w:sz="0" w:space="0" w:color="auto"/>
              </w:divBdr>
            </w:div>
            <w:div w:id="138882660">
              <w:marLeft w:val="720"/>
              <w:marRight w:val="0"/>
              <w:marTop w:val="0"/>
              <w:marBottom w:val="0"/>
              <w:divBdr>
                <w:top w:val="none" w:sz="0" w:space="0" w:color="auto"/>
                <w:left w:val="none" w:sz="0" w:space="0" w:color="auto"/>
                <w:bottom w:val="none" w:sz="0" w:space="0" w:color="auto"/>
                <w:right w:val="none" w:sz="0" w:space="0" w:color="auto"/>
              </w:divBdr>
            </w:div>
            <w:div w:id="1520390526">
              <w:marLeft w:val="0"/>
              <w:marRight w:val="0"/>
              <w:marTop w:val="0"/>
              <w:marBottom w:val="0"/>
              <w:divBdr>
                <w:top w:val="none" w:sz="0" w:space="0" w:color="auto"/>
                <w:left w:val="none" w:sz="0" w:space="0" w:color="auto"/>
                <w:bottom w:val="none" w:sz="0" w:space="0" w:color="auto"/>
                <w:right w:val="none" w:sz="0" w:space="0" w:color="auto"/>
              </w:divBdr>
            </w:div>
            <w:div w:id="1967541759">
              <w:marLeft w:val="720"/>
              <w:marRight w:val="0"/>
              <w:marTop w:val="0"/>
              <w:marBottom w:val="0"/>
              <w:divBdr>
                <w:top w:val="none" w:sz="0" w:space="0" w:color="auto"/>
                <w:left w:val="none" w:sz="0" w:space="0" w:color="auto"/>
                <w:bottom w:val="none" w:sz="0" w:space="0" w:color="auto"/>
                <w:right w:val="none" w:sz="0" w:space="0" w:color="auto"/>
              </w:divBdr>
            </w:div>
            <w:div w:id="1322394542">
              <w:marLeft w:val="0"/>
              <w:marRight w:val="0"/>
              <w:marTop w:val="0"/>
              <w:marBottom w:val="0"/>
              <w:divBdr>
                <w:top w:val="none" w:sz="0" w:space="0" w:color="auto"/>
                <w:left w:val="none" w:sz="0" w:space="0" w:color="auto"/>
                <w:bottom w:val="none" w:sz="0" w:space="0" w:color="auto"/>
                <w:right w:val="none" w:sz="0" w:space="0" w:color="auto"/>
              </w:divBdr>
            </w:div>
            <w:div w:id="1303118634">
              <w:marLeft w:val="1440"/>
              <w:marRight w:val="0"/>
              <w:marTop w:val="0"/>
              <w:marBottom w:val="0"/>
              <w:divBdr>
                <w:top w:val="none" w:sz="0" w:space="0" w:color="auto"/>
                <w:left w:val="none" w:sz="0" w:space="0" w:color="auto"/>
                <w:bottom w:val="none" w:sz="0" w:space="0" w:color="auto"/>
                <w:right w:val="none" w:sz="0" w:space="0" w:color="auto"/>
              </w:divBdr>
            </w:div>
            <w:div w:id="1665089450">
              <w:marLeft w:val="0"/>
              <w:marRight w:val="0"/>
              <w:marTop w:val="0"/>
              <w:marBottom w:val="0"/>
              <w:divBdr>
                <w:top w:val="none" w:sz="0" w:space="0" w:color="auto"/>
                <w:left w:val="none" w:sz="0" w:space="0" w:color="auto"/>
                <w:bottom w:val="none" w:sz="0" w:space="0" w:color="auto"/>
                <w:right w:val="none" w:sz="0" w:space="0" w:color="auto"/>
              </w:divBdr>
            </w:div>
            <w:div w:id="1830752842">
              <w:marLeft w:val="720"/>
              <w:marRight w:val="0"/>
              <w:marTop w:val="0"/>
              <w:marBottom w:val="0"/>
              <w:divBdr>
                <w:top w:val="none" w:sz="0" w:space="0" w:color="auto"/>
                <w:left w:val="none" w:sz="0" w:space="0" w:color="auto"/>
                <w:bottom w:val="none" w:sz="0" w:space="0" w:color="auto"/>
                <w:right w:val="none" w:sz="0" w:space="0" w:color="auto"/>
              </w:divBdr>
            </w:div>
            <w:div w:id="843057564">
              <w:marLeft w:val="0"/>
              <w:marRight w:val="0"/>
              <w:marTop w:val="0"/>
              <w:marBottom w:val="0"/>
              <w:divBdr>
                <w:top w:val="none" w:sz="0" w:space="0" w:color="auto"/>
                <w:left w:val="none" w:sz="0" w:space="0" w:color="auto"/>
                <w:bottom w:val="none" w:sz="0" w:space="0" w:color="auto"/>
                <w:right w:val="none" w:sz="0" w:space="0" w:color="auto"/>
              </w:divBdr>
            </w:div>
            <w:div w:id="646203370">
              <w:marLeft w:val="1440"/>
              <w:marRight w:val="0"/>
              <w:marTop w:val="0"/>
              <w:marBottom w:val="0"/>
              <w:divBdr>
                <w:top w:val="none" w:sz="0" w:space="0" w:color="auto"/>
                <w:left w:val="none" w:sz="0" w:space="0" w:color="auto"/>
                <w:bottom w:val="none" w:sz="0" w:space="0" w:color="auto"/>
                <w:right w:val="none" w:sz="0" w:space="0" w:color="auto"/>
              </w:divBdr>
            </w:div>
            <w:div w:id="2019765774">
              <w:marLeft w:val="0"/>
              <w:marRight w:val="0"/>
              <w:marTop w:val="0"/>
              <w:marBottom w:val="0"/>
              <w:divBdr>
                <w:top w:val="none" w:sz="0" w:space="0" w:color="auto"/>
                <w:left w:val="none" w:sz="0" w:space="0" w:color="auto"/>
                <w:bottom w:val="none" w:sz="0" w:space="0" w:color="auto"/>
                <w:right w:val="none" w:sz="0" w:space="0" w:color="auto"/>
              </w:divBdr>
            </w:div>
            <w:div w:id="1528374201">
              <w:marLeft w:val="1440"/>
              <w:marRight w:val="0"/>
              <w:marTop w:val="0"/>
              <w:marBottom w:val="0"/>
              <w:divBdr>
                <w:top w:val="none" w:sz="0" w:space="0" w:color="auto"/>
                <w:left w:val="none" w:sz="0" w:space="0" w:color="auto"/>
                <w:bottom w:val="none" w:sz="0" w:space="0" w:color="auto"/>
                <w:right w:val="none" w:sz="0" w:space="0" w:color="auto"/>
              </w:divBdr>
            </w:div>
            <w:div w:id="226695531">
              <w:marLeft w:val="0"/>
              <w:marRight w:val="0"/>
              <w:marTop w:val="0"/>
              <w:marBottom w:val="0"/>
              <w:divBdr>
                <w:top w:val="none" w:sz="0" w:space="0" w:color="auto"/>
                <w:left w:val="none" w:sz="0" w:space="0" w:color="auto"/>
                <w:bottom w:val="none" w:sz="0" w:space="0" w:color="auto"/>
                <w:right w:val="none" w:sz="0" w:space="0" w:color="auto"/>
              </w:divBdr>
            </w:div>
            <w:div w:id="860972554">
              <w:marLeft w:val="1440"/>
              <w:marRight w:val="0"/>
              <w:marTop w:val="0"/>
              <w:marBottom w:val="0"/>
              <w:divBdr>
                <w:top w:val="none" w:sz="0" w:space="0" w:color="auto"/>
                <w:left w:val="none" w:sz="0" w:space="0" w:color="auto"/>
                <w:bottom w:val="none" w:sz="0" w:space="0" w:color="auto"/>
                <w:right w:val="none" w:sz="0" w:space="0" w:color="auto"/>
              </w:divBdr>
            </w:div>
            <w:div w:id="972831835">
              <w:marLeft w:val="0"/>
              <w:marRight w:val="0"/>
              <w:marTop w:val="0"/>
              <w:marBottom w:val="0"/>
              <w:divBdr>
                <w:top w:val="none" w:sz="0" w:space="0" w:color="auto"/>
                <w:left w:val="none" w:sz="0" w:space="0" w:color="auto"/>
                <w:bottom w:val="none" w:sz="0" w:space="0" w:color="auto"/>
                <w:right w:val="none" w:sz="0" w:space="0" w:color="auto"/>
              </w:divBdr>
            </w:div>
            <w:div w:id="2056999803">
              <w:marLeft w:val="1440"/>
              <w:marRight w:val="0"/>
              <w:marTop w:val="0"/>
              <w:marBottom w:val="0"/>
              <w:divBdr>
                <w:top w:val="none" w:sz="0" w:space="0" w:color="auto"/>
                <w:left w:val="none" w:sz="0" w:space="0" w:color="auto"/>
                <w:bottom w:val="none" w:sz="0" w:space="0" w:color="auto"/>
                <w:right w:val="none" w:sz="0" w:space="0" w:color="auto"/>
              </w:divBdr>
            </w:div>
            <w:div w:id="884025737">
              <w:marLeft w:val="0"/>
              <w:marRight w:val="0"/>
              <w:marTop w:val="0"/>
              <w:marBottom w:val="0"/>
              <w:divBdr>
                <w:top w:val="none" w:sz="0" w:space="0" w:color="auto"/>
                <w:left w:val="none" w:sz="0" w:space="0" w:color="auto"/>
                <w:bottom w:val="none" w:sz="0" w:space="0" w:color="auto"/>
                <w:right w:val="none" w:sz="0" w:space="0" w:color="auto"/>
              </w:divBdr>
            </w:div>
            <w:div w:id="164443508">
              <w:marLeft w:val="0"/>
              <w:marRight w:val="0"/>
              <w:marTop w:val="0"/>
              <w:marBottom w:val="0"/>
              <w:divBdr>
                <w:top w:val="none" w:sz="0" w:space="0" w:color="auto"/>
                <w:left w:val="none" w:sz="0" w:space="0" w:color="auto"/>
                <w:bottom w:val="none" w:sz="0" w:space="0" w:color="auto"/>
                <w:right w:val="none" w:sz="0" w:space="0" w:color="auto"/>
              </w:divBdr>
            </w:div>
            <w:div w:id="709840156">
              <w:marLeft w:val="0"/>
              <w:marRight w:val="0"/>
              <w:marTop w:val="0"/>
              <w:marBottom w:val="0"/>
              <w:divBdr>
                <w:top w:val="none" w:sz="0" w:space="0" w:color="auto"/>
                <w:left w:val="none" w:sz="0" w:space="0" w:color="auto"/>
                <w:bottom w:val="none" w:sz="0" w:space="0" w:color="auto"/>
                <w:right w:val="none" w:sz="0" w:space="0" w:color="auto"/>
              </w:divBdr>
            </w:div>
            <w:div w:id="1041713849">
              <w:marLeft w:val="720"/>
              <w:marRight w:val="0"/>
              <w:marTop w:val="0"/>
              <w:marBottom w:val="0"/>
              <w:divBdr>
                <w:top w:val="none" w:sz="0" w:space="0" w:color="auto"/>
                <w:left w:val="none" w:sz="0" w:space="0" w:color="auto"/>
                <w:bottom w:val="none" w:sz="0" w:space="0" w:color="auto"/>
                <w:right w:val="none" w:sz="0" w:space="0" w:color="auto"/>
              </w:divBdr>
            </w:div>
            <w:div w:id="1165323645">
              <w:marLeft w:val="0"/>
              <w:marRight w:val="0"/>
              <w:marTop w:val="0"/>
              <w:marBottom w:val="0"/>
              <w:divBdr>
                <w:top w:val="none" w:sz="0" w:space="0" w:color="auto"/>
                <w:left w:val="none" w:sz="0" w:space="0" w:color="auto"/>
                <w:bottom w:val="none" w:sz="0" w:space="0" w:color="auto"/>
                <w:right w:val="none" w:sz="0" w:space="0" w:color="auto"/>
              </w:divBdr>
            </w:div>
            <w:div w:id="175341125">
              <w:marLeft w:val="720"/>
              <w:marRight w:val="0"/>
              <w:marTop w:val="0"/>
              <w:marBottom w:val="0"/>
              <w:divBdr>
                <w:top w:val="none" w:sz="0" w:space="0" w:color="auto"/>
                <w:left w:val="none" w:sz="0" w:space="0" w:color="auto"/>
                <w:bottom w:val="none" w:sz="0" w:space="0" w:color="auto"/>
                <w:right w:val="none" w:sz="0" w:space="0" w:color="auto"/>
              </w:divBdr>
            </w:div>
            <w:div w:id="1402674076">
              <w:marLeft w:val="0"/>
              <w:marRight w:val="0"/>
              <w:marTop w:val="0"/>
              <w:marBottom w:val="0"/>
              <w:divBdr>
                <w:top w:val="none" w:sz="0" w:space="0" w:color="auto"/>
                <w:left w:val="none" w:sz="0" w:space="0" w:color="auto"/>
                <w:bottom w:val="none" w:sz="0" w:space="0" w:color="auto"/>
                <w:right w:val="none" w:sz="0" w:space="0" w:color="auto"/>
              </w:divBdr>
            </w:div>
            <w:div w:id="1094588596">
              <w:marLeft w:val="720"/>
              <w:marRight w:val="0"/>
              <w:marTop w:val="0"/>
              <w:marBottom w:val="0"/>
              <w:divBdr>
                <w:top w:val="none" w:sz="0" w:space="0" w:color="auto"/>
                <w:left w:val="none" w:sz="0" w:space="0" w:color="auto"/>
                <w:bottom w:val="none" w:sz="0" w:space="0" w:color="auto"/>
                <w:right w:val="none" w:sz="0" w:space="0" w:color="auto"/>
              </w:divBdr>
            </w:div>
            <w:div w:id="1110583478">
              <w:marLeft w:val="0"/>
              <w:marRight w:val="0"/>
              <w:marTop w:val="0"/>
              <w:marBottom w:val="0"/>
              <w:divBdr>
                <w:top w:val="none" w:sz="0" w:space="0" w:color="auto"/>
                <w:left w:val="none" w:sz="0" w:space="0" w:color="auto"/>
                <w:bottom w:val="none" w:sz="0" w:space="0" w:color="auto"/>
                <w:right w:val="none" w:sz="0" w:space="0" w:color="auto"/>
              </w:divBdr>
            </w:div>
            <w:div w:id="1639870351">
              <w:marLeft w:val="1440"/>
              <w:marRight w:val="0"/>
              <w:marTop w:val="0"/>
              <w:marBottom w:val="0"/>
              <w:divBdr>
                <w:top w:val="none" w:sz="0" w:space="0" w:color="auto"/>
                <w:left w:val="none" w:sz="0" w:space="0" w:color="auto"/>
                <w:bottom w:val="none" w:sz="0" w:space="0" w:color="auto"/>
                <w:right w:val="none" w:sz="0" w:space="0" w:color="auto"/>
              </w:divBdr>
            </w:div>
            <w:div w:id="1532835228">
              <w:marLeft w:val="0"/>
              <w:marRight w:val="0"/>
              <w:marTop w:val="0"/>
              <w:marBottom w:val="0"/>
              <w:divBdr>
                <w:top w:val="none" w:sz="0" w:space="0" w:color="auto"/>
                <w:left w:val="none" w:sz="0" w:space="0" w:color="auto"/>
                <w:bottom w:val="none" w:sz="0" w:space="0" w:color="auto"/>
                <w:right w:val="none" w:sz="0" w:space="0" w:color="auto"/>
              </w:divBdr>
            </w:div>
            <w:div w:id="1067341770">
              <w:marLeft w:val="1440"/>
              <w:marRight w:val="0"/>
              <w:marTop w:val="0"/>
              <w:marBottom w:val="0"/>
              <w:divBdr>
                <w:top w:val="none" w:sz="0" w:space="0" w:color="auto"/>
                <w:left w:val="none" w:sz="0" w:space="0" w:color="auto"/>
                <w:bottom w:val="none" w:sz="0" w:space="0" w:color="auto"/>
                <w:right w:val="none" w:sz="0" w:space="0" w:color="auto"/>
              </w:divBdr>
            </w:div>
            <w:div w:id="1929537313">
              <w:marLeft w:val="0"/>
              <w:marRight w:val="0"/>
              <w:marTop w:val="0"/>
              <w:marBottom w:val="0"/>
              <w:divBdr>
                <w:top w:val="none" w:sz="0" w:space="0" w:color="auto"/>
                <w:left w:val="none" w:sz="0" w:space="0" w:color="auto"/>
                <w:bottom w:val="none" w:sz="0" w:space="0" w:color="auto"/>
                <w:right w:val="none" w:sz="0" w:space="0" w:color="auto"/>
              </w:divBdr>
            </w:div>
            <w:div w:id="1965233576">
              <w:marLeft w:val="1440"/>
              <w:marRight w:val="0"/>
              <w:marTop w:val="0"/>
              <w:marBottom w:val="0"/>
              <w:divBdr>
                <w:top w:val="none" w:sz="0" w:space="0" w:color="auto"/>
                <w:left w:val="none" w:sz="0" w:space="0" w:color="auto"/>
                <w:bottom w:val="none" w:sz="0" w:space="0" w:color="auto"/>
                <w:right w:val="none" w:sz="0" w:space="0" w:color="auto"/>
              </w:divBdr>
            </w:div>
            <w:div w:id="1684353565">
              <w:marLeft w:val="0"/>
              <w:marRight w:val="0"/>
              <w:marTop w:val="0"/>
              <w:marBottom w:val="0"/>
              <w:divBdr>
                <w:top w:val="none" w:sz="0" w:space="0" w:color="auto"/>
                <w:left w:val="none" w:sz="0" w:space="0" w:color="auto"/>
                <w:bottom w:val="none" w:sz="0" w:space="0" w:color="auto"/>
                <w:right w:val="none" w:sz="0" w:space="0" w:color="auto"/>
              </w:divBdr>
            </w:div>
            <w:div w:id="722103272">
              <w:marLeft w:val="720"/>
              <w:marRight w:val="0"/>
              <w:marTop w:val="0"/>
              <w:marBottom w:val="0"/>
              <w:divBdr>
                <w:top w:val="none" w:sz="0" w:space="0" w:color="auto"/>
                <w:left w:val="none" w:sz="0" w:space="0" w:color="auto"/>
                <w:bottom w:val="none" w:sz="0" w:space="0" w:color="auto"/>
                <w:right w:val="none" w:sz="0" w:space="0" w:color="auto"/>
              </w:divBdr>
            </w:div>
            <w:div w:id="1544713268">
              <w:marLeft w:val="0"/>
              <w:marRight w:val="0"/>
              <w:marTop w:val="0"/>
              <w:marBottom w:val="0"/>
              <w:divBdr>
                <w:top w:val="none" w:sz="0" w:space="0" w:color="auto"/>
                <w:left w:val="none" w:sz="0" w:space="0" w:color="auto"/>
                <w:bottom w:val="none" w:sz="0" w:space="0" w:color="auto"/>
                <w:right w:val="none" w:sz="0" w:space="0" w:color="auto"/>
              </w:divBdr>
            </w:div>
            <w:div w:id="471672992">
              <w:marLeft w:val="0"/>
              <w:marRight w:val="0"/>
              <w:marTop w:val="0"/>
              <w:marBottom w:val="0"/>
              <w:divBdr>
                <w:top w:val="none" w:sz="0" w:space="0" w:color="auto"/>
                <w:left w:val="none" w:sz="0" w:space="0" w:color="auto"/>
                <w:bottom w:val="none" w:sz="0" w:space="0" w:color="auto"/>
                <w:right w:val="none" w:sz="0" w:space="0" w:color="auto"/>
              </w:divBdr>
            </w:div>
            <w:div w:id="168721730">
              <w:marLeft w:val="0"/>
              <w:marRight w:val="0"/>
              <w:marTop w:val="0"/>
              <w:marBottom w:val="0"/>
              <w:divBdr>
                <w:top w:val="none" w:sz="0" w:space="0" w:color="auto"/>
                <w:left w:val="none" w:sz="0" w:space="0" w:color="auto"/>
                <w:bottom w:val="none" w:sz="0" w:space="0" w:color="auto"/>
                <w:right w:val="none" w:sz="0" w:space="0" w:color="auto"/>
              </w:divBdr>
            </w:div>
            <w:div w:id="64230545">
              <w:marLeft w:val="2820"/>
              <w:marRight w:val="0"/>
              <w:marTop w:val="0"/>
              <w:marBottom w:val="0"/>
              <w:divBdr>
                <w:top w:val="none" w:sz="0" w:space="0" w:color="auto"/>
                <w:left w:val="none" w:sz="0" w:space="0" w:color="auto"/>
                <w:bottom w:val="none" w:sz="0" w:space="0" w:color="auto"/>
                <w:right w:val="none" w:sz="0" w:space="0" w:color="auto"/>
              </w:divBdr>
            </w:div>
            <w:div w:id="2097702015">
              <w:marLeft w:val="0"/>
              <w:marRight w:val="0"/>
              <w:marTop w:val="0"/>
              <w:marBottom w:val="0"/>
              <w:divBdr>
                <w:top w:val="none" w:sz="0" w:space="0" w:color="auto"/>
                <w:left w:val="none" w:sz="0" w:space="0" w:color="auto"/>
                <w:bottom w:val="none" w:sz="0" w:space="0" w:color="auto"/>
                <w:right w:val="none" w:sz="0" w:space="0" w:color="auto"/>
              </w:divBdr>
            </w:div>
            <w:div w:id="77791305">
              <w:marLeft w:val="0"/>
              <w:marRight w:val="0"/>
              <w:marTop w:val="0"/>
              <w:marBottom w:val="0"/>
              <w:divBdr>
                <w:top w:val="none" w:sz="0" w:space="0" w:color="auto"/>
                <w:left w:val="none" w:sz="0" w:space="0" w:color="auto"/>
                <w:bottom w:val="none" w:sz="0" w:space="0" w:color="auto"/>
                <w:right w:val="none" w:sz="0" w:space="0" w:color="auto"/>
              </w:divBdr>
            </w:div>
            <w:div w:id="1749646062">
              <w:marLeft w:val="0"/>
              <w:marRight w:val="0"/>
              <w:marTop w:val="0"/>
              <w:marBottom w:val="0"/>
              <w:divBdr>
                <w:top w:val="none" w:sz="0" w:space="0" w:color="auto"/>
                <w:left w:val="none" w:sz="0" w:space="0" w:color="auto"/>
                <w:bottom w:val="none" w:sz="0" w:space="0" w:color="auto"/>
                <w:right w:val="none" w:sz="0" w:space="0" w:color="auto"/>
              </w:divBdr>
            </w:div>
            <w:div w:id="882059099">
              <w:marLeft w:val="720"/>
              <w:marRight w:val="320"/>
              <w:marTop w:val="0"/>
              <w:marBottom w:val="0"/>
              <w:divBdr>
                <w:top w:val="none" w:sz="0" w:space="0" w:color="auto"/>
                <w:left w:val="none" w:sz="0" w:space="0" w:color="auto"/>
                <w:bottom w:val="none" w:sz="0" w:space="0" w:color="auto"/>
                <w:right w:val="none" w:sz="0" w:space="0" w:color="auto"/>
              </w:divBdr>
            </w:div>
            <w:div w:id="1427337222">
              <w:marLeft w:val="0"/>
              <w:marRight w:val="0"/>
              <w:marTop w:val="0"/>
              <w:marBottom w:val="0"/>
              <w:divBdr>
                <w:top w:val="none" w:sz="0" w:space="0" w:color="auto"/>
                <w:left w:val="none" w:sz="0" w:space="0" w:color="auto"/>
                <w:bottom w:val="none" w:sz="0" w:space="0" w:color="auto"/>
                <w:right w:val="none" w:sz="0" w:space="0" w:color="auto"/>
              </w:divBdr>
            </w:div>
            <w:div w:id="761530587">
              <w:marLeft w:val="720"/>
              <w:marRight w:val="360"/>
              <w:marTop w:val="0"/>
              <w:marBottom w:val="0"/>
              <w:divBdr>
                <w:top w:val="none" w:sz="0" w:space="0" w:color="auto"/>
                <w:left w:val="none" w:sz="0" w:space="0" w:color="auto"/>
                <w:bottom w:val="none" w:sz="0" w:space="0" w:color="auto"/>
                <w:right w:val="none" w:sz="0" w:space="0" w:color="auto"/>
              </w:divBdr>
            </w:div>
            <w:div w:id="1284731822">
              <w:marLeft w:val="0"/>
              <w:marRight w:val="0"/>
              <w:marTop w:val="0"/>
              <w:marBottom w:val="0"/>
              <w:divBdr>
                <w:top w:val="none" w:sz="0" w:space="0" w:color="auto"/>
                <w:left w:val="none" w:sz="0" w:space="0" w:color="auto"/>
                <w:bottom w:val="none" w:sz="0" w:space="0" w:color="auto"/>
                <w:right w:val="none" w:sz="0" w:space="0" w:color="auto"/>
              </w:divBdr>
            </w:div>
            <w:div w:id="280302359">
              <w:marLeft w:val="0"/>
              <w:marRight w:val="0"/>
              <w:marTop w:val="0"/>
              <w:marBottom w:val="0"/>
              <w:divBdr>
                <w:top w:val="none" w:sz="0" w:space="0" w:color="auto"/>
                <w:left w:val="none" w:sz="0" w:space="0" w:color="auto"/>
                <w:bottom w:val="none" w:sz="0" w:space="0" w:color="auto"/>
                <w:right w:val="none" w:sz="0" w:space="0" w:color="auto"/>
              </w:divBdr>
            </w:div>
            <w:div w:id="1484466526">
              <w:marLeft w:val="0"/>
              <w:marRight w:val="0"/>
              <w:marTop w:val="0"/>
              <w:marBottom w:val="0"/>
              <w:divBdr>
                <w:top w:val="none" w:sz="0" w:space="0" w:color="auto"/>
                <w:left w:val="none" w:sz="0" w:space="0" w:color="auto"/>
                <w:bottom w:val="none" w:sz="0" w:space="0" w:color="auto"/>
                <w:right w:val="none" w:sz="0" w:space="0" w:color="auto"/>
              </w:divBdr>
            </w:div>
            <w:div w:id="112015930">
              <w:marLeft w:val="720"/>
              <w:marRight w:val="480"/>
              <w:marTop w:val="0"/>
              <w:marBottom w:val="0"/>
              <w:divBdr>
                <w:top w:val="none" w:sz="0" w:space="0" w:color="auto"/>
                <w:left w:val="none" w:sz="0" w:space="0" w:color="auto"/>
                <w:bottom w:val="none" w:sz="0" w:space="0" w:color="auto"/>
                <w:right w:val="none" w:sz="0" w:space="0" w:color="auto"/>
              </w:divBdr>
            </w:div>
            <w:div w:id="1513758740">
              <w:marLeft w:val="0"/>
              <w:marRight w:val="0"/>
              <w:marTop w:val="0"/>
              <w:marBottom w:val="0"/>
              <w:divBdr>
                <w:top w:val="none" w:sz="0" w:space="0" w:color="auto"/>
                <w:left w:val="none" w:sz="0" w:space="0" w:color="auto"/>
                <w:bottom w:val="none" w:sz="0" w:space="0" w:color="auto"/>
                <w:right w:val="none" w:sz="0" w:space="0" w:color="auto"/>
              </w:divBdr>
            </w:div>
            <w:div w:id="996031621">
              <w:marLeft w:val="720"/>
              <w:marRight w:val="440"/>
              <w:marTop w:val="0"/>
              <w:marBottom w:val="0"/>
              <w:divBdr>
                <w:top w:val="none" w:sz="0" w:space="0" w:color="auto"/>
                <w:left w:val="none" w:sz="0" w:space="0" w:color="auto"/>
                <w:bottom w:val="none" w:sz="0" w:space="0" w:color="auto"/>
                <w:right w:val="none" w:sz="0" w:space="0" w:color="auto"/>
              </w:divBdr>
            </w:div>
            <w:div w:id="1381323560">
              <w:marLeft w:val="0"/>
              <w:marRight w:val="0"/>
              <w:marTop w:val="0"/>
              <w:marBottom w:val="0"/>
              <w:divBdr>
                <w:top w:val="none" w:sz="0" w:space="0" w:color="auto"/>
                <w:left w:val="none" w:sz="0" w:space="0" w:color="auto"/>
                <w:bottom w:val="none" w:sz="0" w:space="0" w:color="auto"/>
                <w:right w:val="none" w:sz="0" w:space="0" w:color="auto"/>
              </w:divBdr>
            </w:div>
            <w:div w:id="1161657528">
              <w:marLeft w:val="720"/>
              <w:marRight w:val="0"/>
              <w:marTop w:val="0"/>
              <w:marBottom w:val="0"/>
              <w:divBdr>
                <w:top w:val="none" w:sz="0" w:space="0" w:color="auto"/>
                <w:left w:val="none" w:sz="0" w:space="0" w:color="auto"/>
                <w:bottom w:val="none" w:sz="0" w:space="0" w:color="auto"/>
                <w:right w:val="none" w:sz="0" w:space="0" w:color="auto"/>
              </w:divBdr>
            </w:div>
            <w:div w:id="1356732790">
              <w:marLeft w:val="0"/>
              <w:marRight w:val="0"/>
              <w:marTop w:val="0"/>
              <w:marBottom w:val="0"/>
              <w:divBdr>
                <w:top w:val="none" w:sz="0" w:space="0" w:color="auto"/>
                <w:left w:val="none" w:sz="0" w:space="0" w:color="auto"/>
                <w:bottom w:val="none" w:sz="0" w:space="0" w:color="auto"/>
                <w:right w:val="none" w:sz="0" w:space="0" w:color="auto"/>
              </w:divBdr>
            </w:div>
            <w:div w:id="1129786146">
              <w:marLeft w:val="0"/>
              <w:marRight w:val="0"/>
              <w:marTop w:val="0"/>
              <w:marBottom w:val="0"/>
              <w:divBdr>
                <w:top w:val="none" w:sz="0" w:space="0" w:color="auto"/>
                <w:left w:val="none" w:sz="0" w:space="0" w:color="auto"/>
                <w:bottom w:val="none" w:sz="0" w:space="0" w:color="auto"/>
                <w:right w:val="none" w:sz="0" w:space="0" w:color="auto"/>
              </w:divBdr>
            </w:div>
            <w:div w:id="1143546917">
              <w:marLeft w:val="0"/>
              <w:marRight w:val="0"/>
              <w:marTop w:val="0"/>
              <w:marBottom w:val="0"/>
              <w:divBdr>
                <w:top w:val="none" w:sz="0" w:space="0" w:color="auto"/>
                <w:left w:val="none" w:sz="0" w:space="0" w:color="auto"/>
                <w:bottom w:val="none" w:sz="0" w:space="0" w:color="auto"/>
                <w:right w:val="none" w:sz="0" w:space="0" w:color="auto"/>
              </w:divBdr>
            </w:div>
            <w:div w:id="851525809">
              <w:marLeft w:val="720"/>
              <w:marRight w:val="220"/>
              <w:marTop w:val="0"/>
              <w:marBottom w:val="0"/>
              <w:divBdr>
                <w:top w:val="none" w:sz="0" w:space="0" w:color="auto"/>
                <w:left w:val="none" w:sz="0" w:space="0" w:color="auto"/>
                <w:bottom w:val="none" w:sz="0" w:space="0" w:color="auto"/>
                <w:right w:val="none" w:sz="0" w:space="0" w:color="auto"/>
              </w:divBdr>
            </w:div>
            <w:div w:id="1785078890">
              <w:marLeft w:val="0"/>
              <w:marRight w:val="0"/>
              <w:marTop w:val="0"/>
              <w:marBottom w:val="0"/>
              <w:divBdr>
                <w:top w:val="none" w:sz="0" w:space="0" w:color="auto"/>
                <w:left w:val="none" w:sz="0" w:space="0" w:color="auto"/>
                <w:bottom w:val="none" w:sz="0" w:space="0" w:color="auto"/>
                <w:right w:val="none" w:sz="0" w:space="0" w:color="auto"/>
              </w:divBdr>
            </w:div>
            <w:div w:id="474374753">
              <w:marLeft w:val="720"/>
              <w:marRight w:val="140"/>
              <w:marTop w:val="0"/>
              <w:marBottom w:val="0"/>
              <w:divBdr>
                <w:top w:val="none" w:sz="0" w:space="0" w:color="auto"/>
                <w:left w:val="none" w:sz="0" w:space="0" w:color="auto"/>
                <w:bottom w:val="none" w:sz="0" w:space="0" w:color="auto"/>
                <w:right w:val="none" w:sz="0" w:space="0" w:color="auto"/>
              </w:divBdr>
            </w:div>
            <w:div w:id="1358770652">
              <w:marLeft w:val="0"/>
              <w:marRight w:val="0"/>
              <w:marTop w:val="0"/>
              <w:marBottom w:val="0"/>
              <w:divBdr>
                <w:top w:val="none" w:sz="0" w:space="0" w:color="auto"/>
                <w:left w:val="none" w:sz="0" w:space="0" w:color="auto"/>
                <w:bottom w:val="none" w:sz="0" w:space="0" w:color="auto"/>
                <w:right w:val="none" w:sz="0" w:space="0" w:color="auto"/>
              </w:divBdr>
            </w:div>
            <w:div w:id="1834105644">
              <w:marLeft w:val="0"/>
              <w:marRight w:val="0"/>
              <w:marTop w:val="0"/>
              <w:marBottom w:val="0"/>
              <w:divBdr>
                <w:top w:val="none" w:sz="0" w:space="0" w:color="auto"/>
                <w:left w:val="none" w:sz="0" w:space="0" w:color="auto"/>
                <w:bottom w:val="none" w:sz="0" w:space="0" w:color="auto"/>
                <w:right w:val="none" w:sz="0" w:space="0" w:color="auto"/>
              </w:divBdr>
            </w:div>
            <w:div w:id="733504243">
              <w:marLeft w:val="0"/>
              <w:marRight w:val="0"/>
              <w:marTop w:val="0"/>
              <w:marBottom w:val="0"/>
              <w:divBdr>
                <w:top w:val="none" w:sz="0" w:space="0" w:color="auto"/>
                <w:left w:val="none" w:sz="0" w:space="0" w:color="auto"/>
                <w:bottom w:val="none" w:sz="0" w:space="0" w:color="auto"/>
                <w:right w:val="none" w:sz="0" w:space="0" w:color="auto"/>
              </w:divBdr>
            </w:div>
            <w:div w:id="929851679">
              <w:marLeft w:val="720"/>
              <w:marRight w:val="160"/>
              <w:marTop w:val="0"/>
              <w:marBottom w:val="0"/>
              <w:divBdr>
                <w:top w:val="none" w:sz="0" w:space="0" w:color="auto"/>
                <w:left w:val="none" w:sz="0" w:space="0" w:color="auto"/>
                <w:bottom w:val="none" w:sz="0" w:space="0" w:color="auto"/>
                <w:right w:val="none" w:sz="0" w:space="0" w:color="auto"/>
              </w:divBdr>
            </w:div>
            <w:div w:id="2060977306">
              <w:marLeft w:val="0"/>
              <w:marRight w:val="0"/>
              <w:marTop w:val="0"/>
              <w:marBottom w:val="0"/>
              <w:divBdr>
                <w:top w:val="none" w:sz="0" w:space="0" w:color="auto"/>
                <w:left w:val="none" w:sz="0" w:space="0" w:color="auto"/>
                <w:bottom w:val="none" w:sz="0" w:space="0" w:color="auto"/>
                <w:right w:val="none" w:sz="0" w:space="0" w:color="auto"/>
              </w:divBdr>
            </w:div>
            <w:div w:id="335226540">
              <w:marLeft w:val="720"/>
              <w:marRight w:val="560"/>
              <w:marTop w:val="0"/>
              <w:marBottom w:val="0"/>
              <w:divBdr>
                <w:top w:val="none" w:sz="0" w:space="0" w:color="auto"/>
                <w:left w:val="none" w:sz="0" w:space="0" w:color="auto"/>
                <w:bottom w:val="none" w:sz="0" w:space="0" w:color="auto"/>
                <w:right w:val="none" w:sz="0" w:space="0" w:color="auto"/>
              </w:divBdr>
            </w:div>
            <w:div w:id="800226969">
              <w:marLeft w:val="0"/>
              <w:marRight w:val="0"/>
              <w:marTop w:val="0"/>
              <w:marBottom w:val="0"/>
              <w:divBdr>
                <w:top w:val="none" w:sz="0" w:space="0" w:color="auto"/>
                <w:left w:val="none" w:sz="0" w:space="0" w:color="auto"/>
                <w:bottom w:val="none" w:sz="0" w:space="0" w:color="auto"/>
                <w:right w:val="none" w:sz="0" w:space="0" w:color="auto"/>
              </w:divBdr>
            </w:div>
            <w:div w:id="1951546030">
              <w:marLeft w:val="720"/>
              <w:marRight w:val="0"/>
              <w:marTop w:val="0"/>
              <w:marBottom w:val="0"/>
              <w:divBdr>
                <w:top w:val="none" w:sz="0" w:space="0" w:color="auto"/>
                <w:left w:val="none" w:sz="0" w:space="0" w:color="auto"/>
                <w:bottom w:val="none" w:sz="0" w:space="0" w:color="auto"/>
                <w:right w:val="none" w:sz="0" w:space="0" w:color="auto"/>
              </w:divBdr>
            </w:div>
            <w:div w:id="735781114">
              <w:marLeft w:val="0"/>
              <w:marRight w:val="0"/>
              <w:marTop w:val="0"/>
              <w:marBottom w:val="0"/>
              <w:divBdr>
                <w:top w:val="none" w:sz="0" w:space="0" w:color="auto"/>
                <w:left w:val="none" w:sz="0" w:space="0" w:color="auto"/>
                <w:bottom w:val="none" w:sz="0" w:space="0" w:color="auto"/>
                <w:right w:val="none" w:sz="0" w:space="0" w:color="auto"/>
              </w:divBdr>
            </w:div>
            <w:div w:id="676467244">
              <w:marLeft w:val="0"/>
              <w:marRight w:val="0"/>
              <w:marTop w:val="0"/>
              <w:marBottom w:val="0"/>
              <w:divBdr>
                <w:top w:val="none" w:sz="0" w:space="0" w:color="auto"/>
                <w:left w:val="none" w:sz="0" w:space="0" w:color="auto"/>
                <w:bottom w:val="none" w:sz="0" w:space="0" w:color="auto"/>
                <w:right w:val="none" w:sz="0" w:space="0" w:color="auto"/>
              </w:divBdr>
            </w:div>
            <w:div w:id="536084557">
              <w:marLeft w:val="0"/>
              <w:marRight w:val="0"/>
              <w:marTop w:val="0"/>
              <w:marBottom w:val="0"/>
              <w:divBdr>
                <w:top w:val="none" w:sz="0" w:space="0" w:color="auto"/>
                <w:left w:val="none" w:sz="0" w:space="0" w:color="auto"/>
                <w:bottom w:val="none" w:sz="0" w:space="0" w:color="auto"/>
                <w:right w:val="none" w:sz="0" w:space="0" w:color="auto"/>
              </w:divBdr>
            </w:div>
            <w:div w:id="528299088">
              <w:marLeft w:val="360"/>
              <w:marRight w:val="0"/>
              <w:marTop w:val="0"/>
              <w:marBottom w:val="0"/>
              <w:divBdr>
                <w:top w:val="none" w:sz="0" w:space="0" w:color="auto"/>
                <w:left w:val="none" w:sz="0" w:space="0" w:color="auto"/>
                <w:bottom w:val="none" w:sz="0" w:space="0" w:color="auto"/>
                <w:right w:val="none" w:sz="0" w:space="0" w:color="auto"/>
              </w:divBdr>
            </w:div>
            <w:div w:id="2011523600">
              <w:marLeft w:val="0"/>
              <w:marRight w:val="0"/>
              <w:marTop w:val="0"/>
              <w:marBottom w:val="0"/>
              <w:divBdr>
                <w:top w:val="none" w:sz="0" w:space="0" w:color="auto"/>
                <w:left w:val="none" w:sz="0" w:space="0" w:color="auto"/>
                <w:bottom w:val="none" w:sz="0" w:space="0" w:color="auto"/>
                <w:right w:val="none" w:sz="0" w:space="0" w:color="auto"/>
              </w:divBdr>
            </w:div>
            <w:div w:id="164828103">
              <w:marLeft w:val="720"/>
              <w:marRight w:val="0"/>
              <w:marTop w:val="0"/>
              <w:marBottom w:val="0"/>
              <w:divBdr>
                <w:top w:val="none" w:sz="0" w:space="0" w:color="auto"/>
                <w:left w:val="none" w:sz="0" w:space="0" w:color="auto"/>
                <w:bottom w:val="none" w:sz="0" w:space="0" w:color="auto"/>
                <w:right w:val="none" w:sz="0" w:space="0" w:color="auto"/>
              </w:divBdr>
            </w:div>
            <w:div w:id="1377051008">
              <w:marLeft w:val="0"/>
              <w:marRight w:val="0"/>
              <w:marTop w:val="0"/>
              <w:marBottom w:val="0"/>
              <w:divBdr>
                <w:top w:val="none" w:sz="0" w:space="0" w:color="auto"/>
                <w:left w:val="none" w:sz="0" w:space="0" w:color="auto"/>
                <w:bottom w:val="none" w:sz="0" w:space="0" w:color="auto"/>
                <w:right w:val="none" w:sz="0" w:space="0" w:color="auto"/>
              </w:divBdr>
            </w:div>
            <w:div w:id="982469488">
              <w:marLeft w:val="720"/>
              <w:marRight w:val="0"/>
              <w:marTop w:val="0"/>
              <w:marBottom w:val="0"/>
              <w:divBdr>
                <w:top w:val="none" w:sz="0" w:space="0" w:color="auto"/>
                <w:left w:val="none" w:sz="0" w:space="0" w:color="auto"/>
                <w:bottom w:val="none" w:sz="0" w:space="0" w:color="auto"/>
                <w:right w:val="none" w:sz="0" w:space="0" w:color="auto"/>
              </w:divBdr>
            </w:div>
            <w:div w:id="414982093">
              <w:marLeft w:val="0"/>
              <w:marRight w:val="0"/>
              <w:marTop w:val="0"/>
              <w:marBottom w:val="0"/>
              <w:divBdr>
                <w:top w:val="none" w:sz="0" w:space="0" w:color="auto"/>
                <w:left w:val="none" w:sz="0" w:space="0" w:color="auto"/>
                <w:bottom w:val="none" w:sz="0" w:space="0" w:color="auto"/>
                <w:right w:val="none" w:sz="0" w:space="0" w:color="auto"/>
              </w:divBdr>
            </w:div>
            <w:div w:id="169876213">
              <w:marLeft w:val="0"/>
              <w:marRight w:val="0"/>
              <w:marTop w:val="0"/>
              <w:marBottom w:val="0"/>
              <w:divBdr>
                <w:top w:val="none" w:sz="0" w:space="0" w:color="auto"/>
                <w:left w:val="none" w:sz="0" w:space="0" w:color="auto"/>
                <w:bottom w:val="none" w:sz="0" w:space="0" w:color="auto"/>
                <w:right w:val="none" w:sz="0" w:space="0" w:color="auto"/>
              </w:divBdr>
            </w:div>
            <w:div w:id="1205756087">
              <w:marLeft w:val="0"/>
              <w:marRight w:val="0"/>
              <w:marTop w:val="0"/>
              <w:marBottom w:val="0"/>
              <w:divBdr>
                <w:top w:val="none" w:sz="0" w:space="0" w:color="auto"/>
                <w:left w:val="none" w:sz="0" w:space="0" w:color="auto"/>
                <w:bottom w:val="none" w:sz="0" w:space="0" w:color="auto"/>
                <w:right w:val="none" w:sz="0" w:space="0" w:color="auto"/>
              </w:divBdr>
            </w:div>
            <w:div w:id="1969388946">
              <w:marLeft w:val="720"/>
              <w:marRight w:val="0"/>
              <w:marTop w:val="0"/>
              <w:marBottom w:val="0"/>
              <w:divBdr>
                <w:top w:val="none" w:sz="0" w:space="0" w:color="auto"/>
                <w:left w:val="none" w:sz="0" w:space="0" w:color="auto"/>
                <w:bottom w:val="none" w:sz="0" w:space="0" w:color="auto"/>
                <w:right w:val="none" w:sz="0" w:space="0" w:color="auto"/>
              </w:divBdr>
            </w:div>
            <w:div w:id="2009747776">
              <w:marLeft w:val="0"/>
              <w:marRight w:val="0"/>
              <w:marTop w:val="0"/>
              <w:marBottom w:val="0"/>
              <w:divBdr>
                <w:top w:val="none" w:sz="0" w:space="0" w:color="auto"/>
                <w:left w:val="none" w:sz="0" w:space="0" w:color="auto"/>
                <w:bottom w:val="none" w:sz="0" w:space="0" w:color="auto"/>
                <w:right w:val="none" w:sz="0" w:space="0" w:color="auto"/>
              </w:divBdr>
            </w:div>
            <w:div w:id="430123506">
              <w:marLeft w:val="720"/>
              <w:marRight w:val="0"/>
              <w:marTop w:val="0"/>
              <w:marBottom w:val="0"/>
              <w:divBdr>
                <w:top w:val="none" w:sz="0" w:space="0" w:color="auto"/>
                <w:left w:val="none" w:sz="0" w:space="0" w:color="auto"/>
                <w:bottom w:val="none" w:sz="0" w:space="0" w:color="auto"/>
                <w:right w:val="none" w:sz="0" w:space="0" w:color="auto"/>
              </w:divBdr>
            </w:div>
            <w:div w:id="970093324">
              <w:marLeft w:val="0"/>
              <w:marRight w:val="0"/>
              <w:marTop w:val="0"/>
              <w:marBottom w:val="0"/>
              <w:divBdr>
                <w:top w:val="none" w:sz="0" w:space="0" w:color="auto"/>
                <w:left w:val="none" w:sz="0" w:space="0" w:color="auto"/>
                <w:bottom w:val="none" w:sz="0" w:space="0" w:color="auto"/>
                <w:right w:val="none" w:sz="0" w:space="0" w:color="auto"/>
              </w:divBdr>
            </w:div>
            <w:div w:id="1326398463">
              <w:marLeft w:val="720"/>
              <w:marRight w:val="0"/>
              <w:marTop w:val="0"/>
              <w:marBottom w:val="0"/>
              <w:divBdr>
                <w:top w:val="none" w:sz="0" w:space="0" w:color="auto"/>
                <w:left w:val="none" w:sz="0" w:space="0" w:color="auto"/>
                <w:bottom w:val="none" w:sz="0" w:space="0" w:color="auto"/>
                <w:right w:val="none" w:sz="0" w:space="0" w:color="auto"/>
              </w:divBdr>
            </w:div>
            <w:div w:id="1183320629">
              <w:marLeft w:val="0"/>
              <w:marRight w:val="0"/>
              <w:marTop w:val="0"/>
              <w:marBottom w:val="0"/>
              <w:divBdr>
                <w:top w:val="none" w:sz="0" w:space="0" w:color="auto"/>
                <w:left w:val="none" w:sz="0" w:space="0" w:color="auto"/>
                <w:bottom w:val="none" w:sz="0" w:space="0" w:color="auto"/>
                <w:right w:val="none" w:sz="0" w:space="0" w:color="auto"/>
              </w:divBdr>
            </w:div>
            <w:div w:id="596911224">
              <w:marLeft w:val="720"/>
              <w:marRight w:val="0"/>
              <w:marTop w:val="0"/>
              <w:marBottom w:val="0"/>
              <w:divBdr>
                <w:top w:val="none" w:sz="0" w:space="0" w:color="auto"/>
                <w:left w:val="none" w:sz="0" w:space="0" w:color="auto"/>
                <w:bottom w:val="none" w:sz="0" w:space="0" w:color="auto"/>
                <w:right w:val="none" w:sz="0" w:space="0" w:color="auto"/>
              </w:divBdr>
            </w:div>
            <w:div w:id="665212332">
              <w:marLeft w:val="0"/>
              <w:marRight w:val="0"/>
              <w:marTop w:val="0"/>
              <w:marBottom w:val="0"/>
              <w:divBdr>
                <w:top w:val="none" w:sz="0" w:space="0" w:color="auto"/>
                <w:left w:val="none" w:sz="0" w:space="0" w:color="auto"/>
                <w:bottom w:val="none" w:sz="0" w:space="0" w:color="auto"/>
                <w:right w:val="none" w:sz="0" w:space="0" w:color="auto"/>
              </w:divBdr>
            </w:div>
            <w:div w:id="1404180807">
              <w:marLeft w:val="0"/>
              <w:marRight w:val="0"/>
              <w:marTop w:val="0"/>
              <w:marBottom w:val="0"/>
              <w:divBdr>
                <w:top w:val="none" w:sz="0" w:space="0" w:color="auto"/>
                <w:left w:val="none" w:sz="0" w:space="0" w:color="auto"/>
                <w:bottom w:val="none" w:sz="0" w:space="0" w:color="auto"/>
                <w:right w:val="none" w:sz="0" w:space="0" w:color="auto"/>
              </w:divBdr>
            </w:div>
            <w:div w:id="940383278">
              <w:marLeft w:val="0"/>
              <w:marRight w:val="0"/>
              <w:marTop w:val="0"/>
              <w:marBottom w:val="0"/>
              <w:divBdr>
                <w:top w:val="none" w:sz="0" w:space="0" w:color="auto"/>
                <w:left w:val="none" w:sz="0" w:space="0" w:color="auto"/>
                <w:bottom w:val="none" w:sz="0" w:space="0" w:color="auto"/>
                <w:right w:val="none" w:sz="0" w:space="0" w:color="auto"/>
              </w:divBdr>
            </w:div>
            <w:div w:id="249437200">
              <w:marLeft w:val="0"/>
              <w:marRight w:val="0"/>
              <w:marTop w:val="0"/>
              <w:marBottom w:val="0"/>
              <w:divBdr>
                <w:top w:val="none" w:sz="0" w:space="0" w:color="auto"/>
                <w:left w:val="none" w:sz="0" w:space="0" w:color="auto"/>
                <w:bottom w:val="none" w:sz="0" w:space="0" w:color="auto"/>
                <w:right w:val="none" w:sz="0" w:space="0" w:color="auto"/>
              </w:divBdr>
            </w:div>
            <w:div w:id="398215972">
              <w:marLeft w:val="0"/>
              <w:marRight w:val="0"/>
              <w:marTop w:val="0"/>
              <w:marBottom w:val="0"/>
              <w:divBdr>
                <w:top w:val="none" w:sz="0" w:space="0" w:color="auto"/>
                <w:left w:val="none" w:sz="0" w:space="0" w:color="auto"/>
                <w:bottom w:val="none" w:sz="0" w:space="0" w:color="auto"/>
                <w:right w:val="none" w:sz="0" w:space="0" w:color="auto"/>
              </w:divBdr>
            </w:div>
            <w:div w:id="937636425">
              <w:marLeft w:val="720"/>
              <w:marRight w:val="0"/>
              <w:marTop w:val="0"/>
              <w:marBottom w:val="0"/>
              <w:divBdr>
                <w:top w:val="none" w:sz="0" w:space="0" w:color="auto"/>
                <w:left w:val="none" w:sz="0" w:space="0" w:color="auto"/>
                <w:bottom w:val="none" w:sz="0" w:space="0" w:color="auto"/>
                <w:right w:val="none" w:sz="0" w:space="0" w:color="auto"/>
              </w:divBdr>
            </w:div>
            <w:div w:id="521480155">
              <w:marLeft w:val="1440"/>
              <w:marRight w:val="0"/>
              <w:marTop w:val="0"/>
              <w:marBottom w:val="0"/>
              <w:divBdr>
                <w:top w:val="none" w:sz="0" w:space="0" w:color="auto"/>
                <w:left w:val="none" w:sz="0" w:space="0" w:color="auto"/>
                <w:bottom w:val="none" w:sz="0" w:space="0" w:color="auto"/>
                <w:right w:val="none" w:sz="0" w:space="0" w:color="auto"/>
              </w:divBdr>
            </w:div>
            <w:div w:id="502474416">
              <w:marLeft w:val="0"/>
              <w:marRight w:val="0"/>
              <w:marTop w:val="0"/>
              <w:marBottom w:val="0"/>
              <w:divBdr>
                <w:top w:val="none" w:sz="0" w:space="0" w:color="auto"/>
                <w:left w:val="none" w:sz="0" w:space="0" w:color="auto"/>
                <w:bottom w:val="none" w:sz="0" w:space="0" w:color="auto"/>
                <w:right w:val="none" w:sz="0" w:space="0" w:color="auto"/>
              </w:divBdr>
            </w:div>
            <w:div w:id="968121441">
              <w:marLeft w:val="1440"/>
              <w:marRight w:val="0"/>
              <w:marTop w:val="0"/>
              <w:marBottom w:val="0"/>
              <w:divBdr>
                <w:top w:val="none" w:sz="0" w:space="0" w:color="auto"/>
                <w:left w:val="none" w:sz="0" w:space="0" w:color="auto"/>
                <w:bottom w:val="none" w:sz="0" w:space="0" w:color="auto"/>
                <w:right w:val="none" w:sz="0" w:space="0" w:color="auto"/>
              </w:divBdr>
            </w:div>
            <w:div w:id="727267204">
              <w:marLeft w:val="0"/>
              <w:marRight w:val="0"/>
              <w:marTop w:val="0"/>
              <w:marBottom w:val="0"/>
              <w:divBdr>
                <w:top w:val="none" w:sz="0" w:space="0" w:color="auto"/>
                <w:left w:val="none" w:sz="0" w:space="0" w:color="auto"/>
                <w:bottom w:val="none" w:sz="0" w:space="0" w:color="auto"/>
                <w:right w:val="none" w:sz="0" w:space="0" w:color="auto"/>
              </w:divBdr>
            </w:div>
            <w:div w:id="1421174156">
              <w:marLeft w:val="360"/>
              <w:marRight w:val="0"/>
              <w:marTop w:val="0"/>
              <w:marBottom w:val="0"/>
              <w:divBdr>
                <w:top w:val="none" w:sz="0" w:space="0" w:color="auto"/>
                <w:left w:val="none" w:sz="0" w:space="0" w:color="auto"/>
                <w:bottom w:val="none" w:sz="0" w:space="0" w:color="auto"/>
                <w:right w:val="none" w:sz="0" w:space="0" w:color="auto"/>
              </w:divBdr>
            </w:div>
            <w:div w:id="1423647490">
              <w:marLeft w:val="1440"/>
              <w:marRight w:val="0"/>
              <w:marTop w:val="0"/>
              <w:marBottom w:val="0"/>
              <w:divBdr>
                <w:top w:val="none" w:sz="0" w:space="0" w:color="auto"/>
                <w:left w:val="none" w:sz="0" w:space="0" w:color="auto"/>
                <w:bottom w:val="none" w:sz="0" w:space="0" w:color="auto"/>
                <w:right w:val="none" w:sz="0" w:space="0" w:color="auto"/>
              </w:divBdr>
            </w:div>
            <w:div w:id="463038834">
              <w:marLeft w:val="0"/>
              <w:marRight w:val="0"/>
              <w:marTop w:val="0"/>
              <w:marBottom w:val="0"/>
              <w:divBdr>
                <w:top w:val="none" w:sz="0" w:space="0" w:color="auto"/>
                <w:left w:val="none" w:sz="0" w:space="0" w:color="auto"/>
                <w:bottom w:val="none" w:sz="0" w:space="0" w:color="auto"/>
                <w:right w:val="none" w:sz="0" w:space="0" w:color="auto"/>
              </w:divBdr>
            </w:div>
            <w:div w:id="1367296468">
              <w:marLeft w:val="1440"/>
              <w:marRight w:val="0"/>
              <w:marTop w:val="0"/>
              <w:marBottom w:val="0"/>
              <w:divBdr>
                <w:top w:val="none" w:sz="0" w:space="0" w:color="auto"/>
                <w:left w:val="none" w:sz="0" w:space="0" w:color="auto"/>
                <w:bottom w:val="none" w:sz="0" w:space="0" w:color="auto"/>
                <w:right w:val="none" w:sz="0" w:space="0" w:color="auto"/>
              </w:divBdr>
            </w:div>
            <w:div w:id="2021076184">
              <w:marLeft w:val="0"/>
              <w:marRight w:val="0"/>
              <w:marTop w:val="0"/>
              <w:marBottom w:val="0"/>
              <w:divBdr>
                <w:top w:val="none" w:sz="0" w:space="0" w:color="auto"/>
                <w:left w:val="none" w:sz="0" w:space="0" w:color="auto"/>
                <w:bottom w:val="none" w:sz="0" w:space="0" w:color="auto"/>
                <w:right w:val="none" w:sz="0" w:space="0" w:color="auto"/>
              </w:divBdr>
            </w:div>
            <w:div w:id="17317696">
              <w:marLeft w:val="1440"/>
              <w:marRight w:val="0"/>
              <w:marTop w:val="0"/>
              <w:marBottom w:val="0"/>
              <w:divBdr>
                <w:top w:val="none" w:sz="0" w:space="0" w:color="auto"/>
                <w:left w:val="none" w:sz="0" w:space="0" w:color="auto"/>
                <w:bottom w:val="none" w:sz="0" w:space="0" w:color="auto"/>
                <w:right w:val="none" w:sz="0" w:space="0" w:color="auto"/>
              </w:divBdr>
            </w:div>
            <w:div w:id="641546875">
              <w:marLeft w:val="0"/>
              <w:marRight w:val="0"/>
              <w:marTop w:val="0"/>
              <w:marBottom w:val="0"/>
              <w:divBdr>
                <w:top w:val="none" w:sz="0" w:space="0" w:color="auto"/>
                <w:left w:val="none" w:sz="0" w:space="0" w:color="auto"/>
                <w:bottom w:val="none" w:sz="0" w:space="0" w:color="auto"/>
                <w:right w:val="none" w:sz="0" w:space="0" w:color="auto"/>
              </w:divBdr>
            </w:div>
            <w:div w:id="275605857">
              <w:marLeft w:val="0"/>
              <w:marRight w:val="0"/>
              <w:marTop w:val="0"/>
              <w:marBottom w:val="0"/>
              <w:divBdr>
                <w:top w:val="none" w:sz="0" w:space="0" w:color="auto"/>
                <w:left w:val="none" w:sz="0" w:space="0" w:color="auto"/>
                <w:bottom w:val="none" w:sz="0" w:space="0" w:color="auto"/>
                <w:right w:val="none" w:sz="0" w:space="0" w:color="auto"/>
              </w:divBdr>
            </w:div>
            <w:div w:id="1655380220">
              <w:marLeft w:val="0"/>
              <w:marRight w:val="0"/>
              <w:marTop w:val="0"/>
              <w:marBottom w:val="0"/>
              <w:divBdr>
                <w:top w:val="none" w:sz="0" w:space="0" w:color="auto"/>
                <w:left w:val="none" w:sz="0" w:space="0" w:color="auto"/>
                <w:bottom w:val="none" w:sz="0" w:space="0" w:color="auto"/>
                <w:right w:val="none" w:sz="0" w:space="0" w:color="auto"/>
              </w:divBdr>
            </w:div>
            <w:div w:id="150878111">
              <w:marLeft w:val="720"/>
              <w:marRight w:val="100"/>
              <w:marTop w:val="0"/>
              <w:marBottom w:val="0"/>
              <w:divBdr>
                <w:top w:val="none" w:sz="0" w:space="0" w:color="auto"/>
                <w:left w:val="none" w:sz="0" w:space="0" w:color="auto"/>
                <w:bottom w:val="none" w:sz="0" w:space="0" w:color="auto"/>
                <w:right w:val="none" w:sz="0" w:space="0" w:color="auto"/>
              </w:divBdr>
            </w:div>
            <w:div w:id="1933850801">
              <w:marLeft w:val="0"/>
              <w:marRight w:val="0"/>
              <w:marTop w:val="0"/>
              <w:marBottom w:val="0"/>
              <w:divBdr>
                <w:top w:val="none" w:sz="0" w:space="0" w:color="auto"/>
                <w:left w:val="none" w:sz="0" w:space="0" w:color="auto"/>
                <w:bottom w:val="none" w:sz="0" w:space="0" w:color="auto"/>
                <w:right w:val="none" w:sz="0" w:space="0" w:color="auto"/>
              </w:divBdr>
            </w:div>
            <w:div w:id="128058388">
              <w:marLeft w:val="720"/>
              <w:marRight w:val="660"/>
              <w:marTop w:val="0"/>
              <w:marBottom w:val="0"/>
              <w:divBdr>
                <w:top w:val="none" w:sz="0" w:space="0" w:color="auto"/>
                <w:left w:val="none" w:sz="0" w:space="0" w:color="auto"/>
                <w:bottom w:val="none" w:sz="0" w:space="0" w:color="auto"/>
                <w:right w:val="none" w:sz="0" w:space="0" w:color="auto"/>
              </w:divBdr>
            </w:div>
            <w:div w:id="1957323145">
              <w:marLeft w:val="0"/>
              <w:marRight w:val="0"/>
              <w:marTop w:val="0"/>
              <w:marBottom w:val="0"/>
              <w:divBdr>
                <w:top w:val="none" w:sz="0" w:space="0" w:color="auto"/>
                <w:left w:val="none" w:sz="0" w:space="0" w:color="auto"/>
                <w:bottom w:val="none" w:sz="0" w:space="0" w:color="auto"/>
                <w:right w:val="none" w:sz="0" w:space="0" w:color="auto"/>
              </w:divBdr>
            </w:div>
            <w:div w:id="1698776019">
              <w:marLeft w:val="0"/>
              <w:marRight w:val="0"/>
              <w:marTop w:val="0"/>
              <w:marBottom w:val="0"/>
              <w:divBdr>
                <w:top w:val="none" w:sz="0" w:space="0" w:color="auto"/>
                <w:left w:val="none" w:sz="0" w:space="0" w:color="auto"/>
                <w:bottom w:val="none" w:sz="0" w:space="0" w:color="auto"/>
                <w:right w:val="none" w:sz="0" w:space="0" w:color="auto"/>
              </w:divBdr>
            </w:div>
            <w:div w:id="46422887">
              <w:marLeft w:val="0"/>
              <w:marRight w:val="0"/>
              <w:marTop w:val="0"/>
              <w:marBottom w:val="0"/>
              <w:divBdr>
                <w:top w:val="none" w:sz="0" w:space="0" w:color="auto"/>
                <w:left w:val="none" w:sz="0" w:space="0" w:color="auto"/>
                <w:bottom w:val="none" w:sz="0" w:space="0" w:color="auto"/>
                <w:right w:val="none" w:sz="0" w:space="0" w:color="auto"/>
              </w:divBdr>
            </w:div>
            <w:div w:id="718671045">
              <w:marLeft w:val="720"/>
              <w:marRight w:val="0"/>
              <w:marTop w:val="0"/>
              <w:marBottom w:val="0"/>
              <w:divBdr>
                <w:top w:val="none" w:sz="0" w:space="0" w:color="auto"/>
                <w:left w:val="none" w:sz="0" w:space="0" w:color="auto"/>
                <w:bottom w:val="none" w:sz="0" w:space="0" w:color="auto"/>
                <w:right w:val="none" w:sz="0" w:space="0" w:color="auto"/>
              </w:divBdr>
            </w:div>
            <w:div w:id="1819686873">
              <w:marLeft w:val="0"/>
              <w:marRight w:val="0"/>
              <w:marTop w:val="0"/>
              <w:marBottom w:val="0"/>
              <w:divBdr>
                <w:top w:val="none" w:sz="0" w:space="0" w:color="auto"/>
                <w:left w:val="none" w:sz="0" w:space="0" w:color="auto"/>
                <w:bottom w:val="none" w:sz="0" w:space="0" w:color="auto"/>
                <w:right w:val="none" w:sz="0" w:space="0" w:color="auto"/>
              </w:divBdr>
            </w:div>
            <w:div w:id="424039514">
              <w:marLeft w:val="720"/>
              <w:marRight w:val="300"/>
              <w:marTop w:val="0"/>
              <w:marBottom w:val="0"/>
              <w:divBdr>
                <w:top w:val="none" w:sz="0" w:space="0" w:color="auto"/>
                <w:left w:val="none" w:sz="0" w:space="0" w:color="auto"/>
                <w:bottom w:val="none" w:sz="0" w:space="0" w:color="auto"/>
                <w:right w:val="none" w:sz="0" w:space="0" w:color="auto"/>
              </w:divBdr>
            </w:div>
            <w:div w:id="770585406">
              <w:marLeft w:val="0"/>
              <w:marRight w:val="0"/>
              <w:marTop w:val="0"/>
              <w:marBottom w:val="0"/>
              <w:divBdr>
                <w:top w:val="none" w:sz="0" w:space="0" w:color="auto"/>
                <w:left w:val="none" w:sz="0" w:space="0" w:color="auto"/>
                <w:bottom w:val="none" w:sz="0" w:space="0" w:color="auto"/>
                <w:right w:val="none" w:sz="0" w:space="0" w:color="auto"/>
              </w:divBdr>
            </w:div>
            <w:div w:id="1449549969">
              <w:marLeft w:val="0"/>
              <w:marRight w:val="0"/>
              <w:marTop w:val="0"/>
              <w:marBottom w:val="0"/>
              <w:divBdr>
                <w:top w:val="none" w:sz="0" w:space="0" w:color="auto"/>
                <w:left w:val="none" w:sz="0" w:space="0" w:color="auto"/>
                <w:bottom w:val="none" w:sz="0" w:space="0" w:color="auto"/>
                <w:right w:val="none" w:sz="0" w:space="0" w:color="auto"/>
              </w:divBdr>
            </w:div>
            <w:div w:id="1080295758">
              <w:marLeft w:val="0"/>
              <w:marRight w:val="0"/>
              <w:marTop w:val="0"/>
              <w:marBottom w:val="0"/>
              <w:divBdr>
                <w:top w:val="none" w:sz="0" w:space="0" w:color="auto"/>
                <w:left w:val="none" w:sz="0" w:space="0" w:color="auto"/>
                <w:bottom w:val="none" w:sz="0" w:space="0" w:color="auto"/>
                <w:right w:val="none" w:sz="0" w:space="0" w:color="auto"/>
              </w:divBdr>
            </w:div>
            <w:div w:id="361829020">
              <w:marLeft w:val="720"/>
              <w:marRight w:val="0"/>
              <w:marTop w:val="0"/>
              <w:marBottom w:val="0"/>
              <w:divBdr>
                <w:top w:val="none" w:sz="0" w:space="0" w:color="auto"/>
                <w:left w:val="none" w:sz="0" w:space="0" w:color="auto"/>
                <w:bottom w:val="none" w:sz="0" w:space="0" w:color="auto"/>
                <w:right w:val="none" w:sz="0" w:space="0" w:color="auto"/>
              </w:divBdr>
            </w:div>
            <w:div w:id="2052874798">
              <w:marLeft w:val="0"/>
              <w:marRight w:val="0"/>
              <w:marTop w:val="0"/>
              <w:marBottom w:val="0"/>
              <w:divBdr>
                <w:top w:val="none" w:sz="0" w:space="0" w:color="auto"/>
                <w:left w:val="none" w:sz="0" w:space="0" w:color="auto"/>
                <w:bottom w:val="none" w:sz="0" w:space="0" w:color="auto"/>
                <w:right w:val="none" w:sz="0" w:space="0" w:color="auto"/>
              </w:divBdr>
            </w:div>
            <w:div w:id="515391646">
              <w:marLeft w:val="720"/>
              <w:marRight w:val="300"/>
              <w:marTop w:val="0"/>
              <w:marBottom w:val="0"/>
              <w:divBdr>
                <w:top w:val="none" w:sz="0" w:space="0" w:color="auto"/>
                <w:left w:val="none" w:sz="0" w:space="0" w:color="auto"/>
                <w:bottom w:val="none" w:sz="0" w:space="0" w:color="auto"/>
                <w:right w:val="none" w:sz="0" w:space="0" w:color="auto"/>
              </w:divBdr>
            </w:div>
            <w:div w:id="2007781185">
              <w:marLeft w:val="0"/>
              <w:marRight w:val="0"/>
              <w:marTop w:val="0"/>
              <w:marBottom w:val="0"/>
              <w:divBdr>
                <w:top w:val="none" w:sz="0" w:space="0" w:color="auto"/>
                <w:left w:val="none" w:sz="0" w:space="0" w:color="auto"/>
                <w:bottom w:val="none" w:sz="0" w:space="0" w:color="auto"/>
                <w:right w:val="none" w:sz="0" w:space="0" w:color="auto"/>
              </w:divBdr>
            </w:div>
            <w:div w:id="505099904">
              <w:marLeft w:val="0"/>
              <w:marRight w:val="0"/>
              <w:marTop w:val="0"/>
              <w:marBottom w:val="0"/>
              <w:divBdr>
                <w:top w:val="none" w:sz="0" w:space="0" w:color="auto"/>
                <w:left w:val="none" w:sz="0" w:space="0" w:color="auto"/>
                <w:bottom w:val="none" w:sz="0" w:space="0" w:color="auto"/>
                <w:right w:val="none" w:sz="0" w:space="0" w:color="auto"/>
              </w:divBdr>
            </w:div>
            <w:div w:id="1618559310">
              <w:marLeft w:val="0"/>
              <w:marRight w:val="0"/>
              <w:marTop w:val="0"/>
              <w:marBottom w:val="0"/>
              <w:divBdr>
                <w:top w:val="none" w:sz="0" w:space="0" w:color="auto"/>
                <w:left w:val="none" w:sz="0" w:space="0" w:color="auto"/>
                <w:bottom w:val="none" w:sz="0" w:space="0" w:color="auto"/>
                <w:right w:val="none" w:sz="0" w:space="0" w:color="auto"/>
              </w:divBdr>
            </w:div>
            <w:div w:id="1579705837">
              <w:marLeft w:val="720"/>
              <w:marRight w:val="220"/>
              <w:marTop w:val="0"/>
              <w:marBottom w:val="0"/>
              <w:divBdr>
                <w:top w:val="none" w:sz="0" w:space="0" w:color="auto"/>
                <w:left w:val="none" w:sz="0" w:space="0" w:color="auto"/>
                <w:bottom w:val="none" w:sz="0" w:space="0" w:color="auto"/>
                <w:right w:val="none" w:sz="0" w:space="0" w:color="auto"/>
              </w:divBdr>
            </w:div>
            <w:div w:id="1518039436">
              <w:marLeft w:val="0"/>
              <w:marRight w:val="0"/>
              <w:marTop w:val="0"/>
              <w:marBottom w:val="0"/>
              <w:divBdr>
                <w:top w:val="none" w:sz="0" w:space="0" w:color="auto"/>
                <w:left w:val="none" w:sz="0" w:space="0" w:color="auto"/>
                <w:bottom w:val="none" w:sz="0" w:space="0" w:color="auto"/>
                <w:right w:val="none" w:sz="0" w:space="0" w:color="auto"/>
              </w:divBdr>
            </w:div>
            <w:div w:id="1025978172">
              <w:marLeft w:val="0"/>
              <w:marRight w:val="0"/>
              <w:marTop w:val="0"/>
              <w:marBottom w:val="0"/>
              <w:divBdr>
                <w:top w:val="none" w:sz="0" w:space="0" w:color="auto"/>
                <w:left w:val="none" w:sz="0" w:space="0" w:color="auto"/>
                <w:bottom w:val="none" w:sz="0" w:space="0" w:color="auto"/>
                <w:right w:val="none" w:sz="0" w:space="0" w:color="auto"/>
              </w:divBdr>
            </w:div>
            <w:div w:id="749229216">
              <w:marLeft w:val="0"/>
              <w:marRight w:val="0"/>
              <w:marTop w:val="0"/>
              <w:marBottom w:val="0"/>
              <w:divBdr>
                <w:top w:val="none" w:sz="0" w:space="0" w:color="auto"/>
                <w:left w:val="none" w:sz="0" w:space="0" w:color="auto"/>
                <w:bottom w:val="none" w:sz="0" w:space="0" w:color="auto"/>
                <w:right w:val="none" w:sz="0" w:space="0" w:color="auto"/>
              </w:divBdr>
            </w:div>
            <w:div w:id="559169059">
              <w:marLeft w:val="360"/>
              <w:marRight w:val="0"/>
              <w:marTop w:val="0"/>
              <w:marBottom w:val="0"/>
              <w:divBdr>
                <w:top w:val="none" w:sz="0" w:space="0" w:color="auto"/>
                <w:left w:val="none" w:sz="0" w:space="0" w:color="auto"/>
                <w:bottom w:val="none" w:sz="0" w:space="0" w:color="auto"/>
                <w:right w:val="none" w:sz="0" w:space="0" w:color="auto"/>
              </w:divBdr>
            </w:div>
            <w:div w:id="1693604792">
              <w:marLeft w:val="0"/>
              <w:marRight w:val="0"/>
              <w:marTop w:val="0"/>
              <w:marBottom w:val="0"/>
              <w:divBdr>
                <w:top w:val="none" w:sz="0" w:space="0" w:color="auto"/>
                <w:left w:val="none" w:sz="0" w:space="0" w:color="auto"/>
                <w:bottom w:val="none" w:sz="0" w:space="0" w:color="auto"/>
                <w:right w:val="none" w:sz="0" w:space="0" w:color="auto"/>
              </w:divBdr>
            </w:div>
            <w:div w:id="1172528280">
              <w:marLeft w:val="720"/>
              <w:marRight w:val="0"/>
              <w:marTop w:val="0"/>
              <w:marBottom w:val="0"/>
              <w:divBdr>
                <w:top w:val="none" w:sz="0" w:space="0" w:color="auto"/>
                <w:left w:val="none" w:sz="0" w:space="0" w:color="auto"/>
                <w:bottom w:val="none" w:sz="0" w:space="0" w:color="auto"/>
                <w:right w:val="none" w:sz="0" w:space="0" w:color="auto"/>
              </w:divBdr>
            </w:div>
            <w:div w:id="1482693971">
              <w:marLeft w:val="0"/>
              <w:marRight w:val="0"/>
              <w:marTop w:val="0"/>
              <w:marBottom w:val="0"/>
              <w:divBdr>
                <w:top w:val="none" w:sz="0" w:space="0" w:color="auto"/>
                <w:left w:val="none" w:sz="0" w:space="0" w:color="auto"/>
                <w:bottom w:val="none" w:sz="0" w:space="0" w:color="auto"/>
                <w:right w:val="none" w:sz="0" w:space="0" w:color="auto"/>
              </w:divBdr>
            </w:div>
            <w:div w:id="2045860334">
              <w:marLeft w:val="720"/>
              <w:marRight w:val="0"/>
              <w:marTop w:val="0"/>
              <w:marBottom w:val="0"/>
              <w:divBdr>
                <w:top w:val="none" w:sz="0" w:space="0" w:color="auto"/>
                <w:left w:val="none" w:sz="0" w:space="0" w:color="auto"/>
                <w:bottom w:val="none" w:sz="0" w:space="0" w:color="auto"/>
                <w:right w:val="none" w:sz="0" w:space="0" w:color="auto"/>
              </w:divBdr>
            </w:div>
            <w:div w:id="354696776">
              <w:marLeft w:val="0"/>
              <w:marRight w:val="0"/>
              <w:marTop w:val="0"/>
              <w:marBottom w:val="0"/>
              <w:divBdr>
                <w:top w:val="none" w:sz="0" w:space="0" w:color="auto"/>
                <w:left w:val="none" w:sz="0" w:space="0" w:color="auto"/>
                <w:bottom w:val="none" w:sz="0" w:space="0" w:color="auto"/>
                <w:right w:val="none" w:sz="0" w:space="0" w:color="auto"/>
              </w:divBdr>
            </w:div>
            <w:div w:id="1505702590">
              <w:marLeft w:val="720"/>
              <w:marRight w:val="0"/>
              <w:marTop w:val="0"/>
              <w:marBottom w:val="0"/>
              <w:divBdr>
                <w:top w:val="none" w:sz="0" w:space="0" w:color="auto"/>
                <w:left w:val="none" w:sz="0" w:space="0" w:color="auto"/>
                <w:bottom w:val="none" w:sz="0" w:space="0" w:color="auto"/>
                <w:right w:val="none" w:sz="0" w:space="0" w:color="auto"/>
              </w:divBdr>
            </w:div>
            <w:div w:id="1024398903">
              <w:marLeft w:val="0"/>
              <w:marRight w:val="0"/>
              <w:marTop w:val="0"/>
              <w:marBottom w:val="0"/>
              <w:divBdr>
                <w:top w:val="none" w:sz="0" w:space="0" w:color="auto"/>
                <w:left w:val="none" w:sz="0" w:space="0" w:color="auto"/>
                <w:bottom w:val="none" w:sz="0" w:space="0" w:color="auto"/>
                <w:right w:val="none" w:sz="0" w:space="0" w:color="auto"/>
              </w:divBdr>
            </w:div>
            <w:div w:id="1479153068">
              <w:marLeft w:val="0"/>
              <w:marRight w:val="0"/>
              <w:marTop w:val="0"/>
              <w:marBottom w:val="0"/>
              <w:divBdr>
                <w:top w:val="none" w:sz="0" w:space="0" w:color="auto"/>
                <w:left w:val="none" w:sz="0" w:space="0" w:color="auto"/>
                <w:bottom w:val="none" w:sz="0" w:space="0" w:color="auto"/>
                <w:right w:val="none" w:sz="0" w:space="0" w:color="auto"/>
              </w:divBdr>
            </w:div>
            <w:div w:id="2082749400">
              <w:marLeft w:val="0"/>
              <w:marRight w:val="0"/>
              <w:marTop w:val="0"/>
              <w:marBottom w:val="0"/>
              <w:divBdr>
                <w:top w:val="none" w:sz="0" w:space="0" w:color="auto"/>
                <w:left w:val="none" w:sz="0" w:space="0" w:color="auto"/>
                <w:bottom w:val="none" w:sz="0" w:space="0" w:color="auto"/>
                <w:right w:val="none" w:sz="0" w:space="0" w:color="auto"/>
              </w:divBdr>
            </w:div>
            <w:div w:id="1702319308">
              <w:marLeft w:val="720"/>
              <w:marRight w:val="1040"/>
              <w:marTop w:val="0"/>
              <w:marBottom w:val="0"/>
              <w:divBdr>
                <w:top w:val="none" w:sz="0" w:space="0" w:color="auto"/>
                <w:left w:val="none" w:sz="0" w:space="0" w:color="auto"/>
                <w:bottom w:val="none" w:sz="0" w:space="0" w:color="auto"/>
                <w:right w:val="none" w:sz="0" w:space="0" w:color="auto"/>
              </w:divBdr>
            </w:div>
            <w:div w:id="1161584607">
              <w:marLeft w:val="0"/>
              <w:marRight w:val="0"/>
              <w:marTop w:val="0"/>
              <w:marBottom w:val="0"/>
              <w:divBdr>
                <w:top w:val="none" w:sz="0" w:space="0" w:color="auto"/>
                <w:left w:val="none" w:sz="0" w:space="0" w:color="auto"/>
                <w:bottom w:val="none" w:sz="0" w:space="0" w:color="auto"/>
                <w:right w:val="none" w:sz="0" w:space="0" w:color="auto"/>
              </w:divBdr>
            </w:div>
            <w:div w:id="501049883">
              <w:marLeft w:val="720"/>
              <w:marRight w:val="0"/>
              <w:marTop w:val="0"/>
              <w:marBottom w:val="0"/>
              <w:divBdr>
                <w:top w:val="none" w:sz="0" w:space="0" w:color="auto"/>
                <w:left w:val="none" w:sz="0" w:space="0" w:color="auto"/>
                <w:bottom w:val="none" w:sz="0" w:space="0" w:color="auto"/>
                <w:right w:val="none" w:sz="0" w:space="0" w:color="auto"/>
              </w:divBdr>
            </w:div>
            <w:div w:id="620190525">
              <w:marLeft w:val="0"/>
              <w:marRight w:val="0"/>
              <w:marTop w:val="0"/>
              <w:marBottom w:val="0"/>
              <w:divBdr>
                <w:top w:val="none" w:sz="0" w:space="0" w:color="auto"/>
                <w:left w:val="none" w:sz="0" w:space="0" w:color="auto"/>
                <w:bottom w:val="none" w:sz="0" w:space="0" w:color="auto"/>
                <w:right w:val="none" w:sz="0" w:space="0" w:color="auto"/>
              </w:divBdr>
            </w:div>
            <w:div w:id="1543786447">
              <w:marLeft w:val="0"/>
              <w:marRight w:val="0"/>
              <w:marTop w:val="0"/>
              <w:marBottom w:val="0"/>
              <w:divBdr>
                <w:top w:val="none" w:sz="0" w:space="0" w:color="auto"/>
                <w:left w:val="none" w:sz="0" w:space="0" w:color="auto"/>
                <w:bottom w:val="none" w:sz="0" w:space="0" w:color="auto"/>
                <w:right w:val="none" w:sz="0" w:space="0" w:color="auto"/>
              </w:divBdr>
            </w:div>
            <w:div w:id="1600720747">
              <w:marLeft w:val="0"/>
              <w:marRight w:val="0"/>
              <w:marTop w:val="0"/>
              <w:marBottom w:val="0"/>
              <w:divBdr>
                <w:top w:val="none" w:sz="0" w:space="0" w:color="auto"/>
                <w:left w:val="none" w:sz="0" w:space="0" w:color="auto"/>
                <w:bottom w:val="none" w:sz="0" w:space="0" w:color="auto"/>
                <w:right w:val="none" w:sz="0" w:space="0" w:color="auto"/>
              </w:divBdr>
            </w:div>
            <w:div w:id="27342254">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2108385966">
      <w:bodyDiv w:val="1"/>
      <w:marLeft w:val="0"/>
      <w:marRight w:val="0"/>
      <w:marTop w:val="0"/>
      <w:marBottom w:val="0"/>
      <w:divBdr>
        <w:top w:val="none" w:sz="0" w:space="0" w:color="auto"/>
        <w:left w:val="none" w:sz="0" w:space="0" w:color="auto"/>
        <w:bottom w:val="none" w:sz="0" w:space="0" w:color="auto"/>
        <w:right w:val="none" w:sz="0" w:space="0" w:color="auto"/>
      </w:divBdr>
      <w:divsChild>
        <w:div w:id="1975593963">
          <w:marLeft w:val="0"/>
          <w:marRight w:val="0"/>
          <w:marTop w:val="115"/>
          <w:marBottom w:val="115"/>
          <w:divBdr>
            <w:top w:val="none" w:sz="0" w:space="0" w:color="auto"/>
            <w:left w:val="none" w:sz="0" w:space="0" w:color="auto"/>
            <w:bottom w:val="none" w:sz="0" w:space="0" w:color="auto"/>
            <w:right w:val="none" w:sz="0" w:space="0" w:color="auto"/>
          </w:divBdr>
          <w:divsChild>
            <w:div w:id="1766921017">
              <w:marLeft w:val="0"/>
              <w:marRight w:val="0"/>
              <w:marTop w:val="100"/>
              <w:marBottom w:val="100"/>
              <w:divBdr>
                <w:top w:val="none" w:sz="0" w:space="0" w:color="auto"/>
                <w:left w:val="none" w:sz="0" w:space="0" w:color="auto"/>
                <w:bottom w:val="none" w:sz="0" w:space="0" w:color="auto"/>
                <w:right w:val="none" w:sz="0" w:space="0" w:color="auto"/>
              </w:divBdr>
              <w:divsChild>
                <w:div w:id="2104181157">
                  <w:marLeft w:val="0"/>
                  <w:marRight w:val="0"/>
                  <w:marTop w:val="0"/>
                  <w:marBottom w:val="0"/>
                  <w:divBdr>
                    <w:top w:val="none" w:sz="0" w:space="0" w:color="auto"/>
                    <w:left w:val="none" w:sz="0" w:space="0" w:color="auto"/>
                    <w:bottom w:val="none" w:sz="0" w:space="0" w:color="auto"/>
                    <w:right w:val="none" w:sz="0" w:space="0" w:color="auto"/>
                  </w:divBdr>
                  <w:divsChild>
                    <w:div w:id="103222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65667">
          <w:marLeft w:val="0"/>
          <w:marRight w:val="0"/>
          <w:marTop w:val="0"/>
          <w:marBottom w:val="92"/>
          <w:divBdr>
            <w:top w:val="single" w:sz="4" w:space="0" w:color="auto"/>
            <w:left w:val="single" w:sz="18" w:space="0" w:color="auto"/>
            <w:bottom w:val="single" w:sz="4" w:space="0" w:color="auto"/>
            <w:right w:val="single" w:sz="4" w:space="0" w:color="auto"/>
          </w:divBdr>
        </w:div>
        <w:div w:id="1201476448">
          <w:marLeft w:val="0"/>
          <w:marRight w:val="0"/>
          <w:marTop w:val="0"/>
          <w:marBottom w:val="92"/>
          <w:divBdr>
            <w:top w:val="single" w:sz="4" w:space="0" w:color="auto"/>
            <w:left w:val="single" w:sz="18" w:space="0" w:color="auto"/>
            <w:bottom w:val="single" w:sz="4" w:space="0" w:color="auto"/>
            <w:right w:val="single" w:sz="4" w:space="0" w:color="auto"/>
          </w:divBdr>
        </w:div>
        <w:div w:id="1769083395">
          <w:marLeft w:val="0"/>
          <w:marRight w:val="0"/>
          <w:marTop w:val="92"/>
          <w:marBottom w:val="0"/>
          <w:divBdr>
            <w:top w:val="single" w:sz="4" w:space="0" w:color="D5DDC6"/>
            <w:left w:val="single" w:sz="4" w:space="3" w:color="D5DDC6"/>
            <w:bottom w:val="single" w:sz="4" w:space="0" w:color="D5DDC6"/>
            <w:right w:val="single" w:sz="4" w:space="0" w:color="D5DDC6"/>
          </w:divBdr>
        </w:div>
        <w:div w:id="264191079">
          <w:marLeft w:val="0"/>
          <w:marRight w:val="0"/>
          <w:marTop w:val="0"/>
          <w:marBottom w:val="92"/>
          <w:divBdr>
            <w:top w:val="single" w:sz="4" w:space="0" w:color="auto"/>
            <w:left w:val="single" w:sz="18" w:space="0" w:color="auto"/>
            <w:bottom w:val="single" w:sz="4" w:space="0" w:color="auto"/>
            <w:right w:val="single" w:sz="4" w:space="0" w:color="auto"/>
          </w:divBdr>
        </w:div>
        <w:div w:id="1650474953">
          <w:marLeft w:val="0"/>
          <w:marRight w:val="0"/>
          <w:marTop w:val="92"/>
          <w:marBottom w:val="0"/>
          <w:divBdr>
            <w:top w:val="single" w:sz="4" w:space="0" w:color="D5DDC6"/>
            <w:left w:val="single" w:sz="4" w:space="3" w:color="D5DDC6"/>
            <w:bottom w:val="single" w:sz="4" w:space="0" w:color="D5DDC6"/>
            <w:right w:val="single" w:sz="4" w:space="0" w:color="D5DDC6"/>
          </w:divBdr>
        </w:div>
        <w:div w:id="1391077717">
          <w:marLeft w:val="0"/>
          <w:marRight w:val="0"/>
          <w:marTop w:val="0"/>
          <w:marBottom w:val="92"/>
          <w:divBdr>
            <w:top w:val="single" w:sz="4" w:space="0" w:color="auto"/>
            <w:left w:val="single" w:sz="18" w:space="0" w:color="auto"/>
            <w:bottom w:val="single" w:sz="4" w:space="0" w:color="auto"/>
            <w:right w:val="single" w:sz="4" w:space="0" w:color="auto"/>
          </w:divBdr>
        </w:div>
        <w:div w:id="719331016">
          <w:marLeft w:val="0"/>
          <w:marRight w:val="0"/>
          <w:marTop w:val="92"/>
          <w:marBottom w:val="0"/>
          <w:divBdr>
            <w:top w:val="single" w:sz="4" w:space="0" w:color="D5DDC6"/>
            <w:left w:val="single" w:sz="4" w:space="3" w:color="D5DDC6"/>
            <w:bottom w:val="single" w:sz="4" w:space="0" w:color="D5DDC6"/>
            <w:right w:val="single" w:sz="4" w:space="0" w:color="D5DDC6"/>
          </w:divBdr>
        </w:div>
        <w:div w:id="1310012939">
          <w:marLeft w:val="0"/>
          <w:marRight w:val="0"/>
          <w:marTop w:val="0"/>
          <w:marBottom w:val="92"/>
          <w:divBdr>
            <w:top w:val="single" w:sz="4" w:space="0" w:color="auto"/>
            <w:left w:val="single" w:sz="18" w:space="0" w:color="auto"/>
            <w:bottom w:val="single" w:sz="4" w:space="0" w:color="auto"/>
            <w:right w:val="single" w:sz="4" w:space="0" w:color="auto"/>
          </w:divBdr>
        </w:div>
        <w:div w:id="2012175055">
          <w:marLeft w:val="0"/>
          <w:marRight w:val="0"/>
          <w:marTop w:val="0"/>
          <w:marBottom w:val="92"/>
          <w:divBdr>
            <w:top w:val="single" w:sz="4" w:space="0" w:color="auto"/>
            <w:left w:val="single" w:sz="18" w:space="0" w:color="auto"/>
            <w:bottom w:val="single" w:sz="4" w:space="0" w:color="auto"/>
            <w:right w:val="single" w:sz="4" w:space="0" w:color="auto"/>
          </w:divBdr>
        </w:div>
        <w:div w:id="1493258976">
          <w:marLeft w:val="0"/>
          <w:marRight w:val="0"/>
          <w:marTop w:val="92"/>
          <w:marBottom w:val="0"/>
          <w:divBdr>
            <w:top w:val="single" w:sz="4" w:space="0" w:color="D5DDC6"/>
            <w:left w:val="single" w:sz="4" w:space="3" w:color="D5DDC6"/>
            <w:bottom w:val="single" w:sz="4" w:space="0" w:color="D5DDC6"/>
            <w:right w:val="single" w:sz="4" w:space="0" w:color="D5DDC6"/>
          </w:divBdr>
        </w:div>
        <w:div w:id="866335412">
          <w:marLeft w:val="0"/>
          <w:marRight w:val="0"/>
          <w:marTop w:val="0"/>
          <w:marBottom w:val="92"/>
          <w:divBdr>
            <w:top w:val="single" w:sz="4" w:space="0" w:color="auto"/>
            <w:left w:val="single" w:sz="18" w:space="0" w:color="auto"/>
            <w:bottom w:val="single" w:sz="4" w:space="0" w:color="auto"/>
            <w:right w:val="single" w:sz="4" w:space="0" w:color="auto"/>
          </w:divBdr>
        </w:div>
        <w:div w:id="902564385">
          <w:marLeft w:val="0"/>
          <w:marRight w:val="0"/>
          <w:marTop w:val="92"/>
          <w:marBottom w:val="0"/>
          <w:divBdr>
            <w:top w:val="single" w:sz="4" w:space="0" w:color="D5DDC6"/>
            <w:left w:val="single" w:sz="4" w:space="3" w:color="D5DDC6"/>
            <w:bottom w:val="single" w:sz="4" w:space="0" w:color="D5DDC6"/>
            <w:right w:val="single" w:sz="4" w:space="0" w:color="D5DDC6"/>
          </w:divBdr>
        </w:div>
        <w:div w:id="50152763">
          <w:marLeft w:val="0"/>
          <w:marRight w:val="0"/>
          <w:marTop w:val="0"/>
          <w:marBottom w:val="92"/>
          <w:divBdr>
            <w:top w:val="single" w:sz="4" w:space="0" w:color="auto"/>
            <w:left w:val="single" w:sz="18" w:space="0" w:color="auto"/>
            <w:bottom w:val="single" w:sz="4" w:space="0" w:color="auto"/>
            <w:right w:val="single" w:sz="4" w:space="0" w:color="auto"/>
          </w:divBdr>
        </w:div>
        <w:div w:id="1064374663">
          <w:marLeft w:val="0"/>
          <w:marRight w:val="0"/>
          <w:marTop w:val="0"/>
          <w:marBottom w:val="92"/>
          <w:divBdr>
            <w:top w:val="single" w:sz="4" w:space="0" w:color="auto"/>
            <w:left w:val="single" w:sz="18" w:space="0" w:color="auto"/>
            <w:bottom w:val="single" w:sz="4" w:space="0" w:color="auto"/>
            <w:right w:val="single" w:sz="4" w:space="0" w:color="auto"/>
          </w:divBdr>
        </w:div>
        <w:div w:id="1754207514">
          <w:marLeft w:val="0"/>
          <w:marRight w:val="0"/>
          <w:marTop w:val="92"/>
          <w:marBottom w:val="0"/>
          <w:divBdr>
            <w:top w:val="single" w:sz="4" w:space="0" w:color="D5DDC6"/>
            <w:left w:val="single" w:sz="4" w:space="3" w:color="D5DDC6"/>
            <w:bottom w:val="single" w:sz="4" w:space="0" w:color="D5DDC6"/>
            <w:right w:val="single" w:sz="4" w:space="0" w:color="D5DDC6"/>
          </w:divBdr>
        </w:div>
        <w:div w:id="92752050">
          <w:marLeft w:val="0"/>
          <w:marRight w:val="0"/>
          <w:marTop w:val="0"/>
          <w:marBottom w:val="92"/>
          <w:divBdr>
            <w:top w:val="single" w:sz="4" w:space="0" w:color="auto"/>
            <w:left w:val="single" w:sz="18" w:space="0" w:color="auto"/>
            <w:bottom w:val="single" w:sz="4" w:space="0" w:color="auto"/>
            <w:right w:val="single" w:sz="4" w:space="0" w:color="auto"/>
          </w:divBdr>
        </w:div>
        <w:div w:id="2134981384">
          <w:marLeft w:val="0"/>
          <w:marRight w:val="0"/>
          <w:marTop w:val="92"/>
          <w:marBottom w:val="0"/>
          <w:divBdr>
            <w:top w:val="single" w:sz="4" w:space="0" w:color="D5DDC6"/>
            <w:left w:val="single" w:sz="4" w:space="3" w:color="D5DDC6"/>
            <w:bottom w:val="single" w:sz="4" w:space="0" w:color="D5DDC6"/>
            <w:right w:val="single" w:sz="4" w:space="0" w:color="D5DDC6"/>
          </w:divBdr>
        </w:div>
        <w:div w:id="2784026">
          <w:marLeft w:val="0"/>
          <w:marRight w:val="0"/>
          <w:marTop w:val="0"/>
          <w:marBottom w:val="92"/>
          <w:divBdr>
            <w:top w:val="single" w:sz="4" w:space="0" w:color="auto"/>
            <w:left w:val="single" w:sz="18" w:space="0" w:color="auto"/>
            <w:bottom w:val="single" w:sz="4" w:space="0" w:color="auto"/>
            <w:right w:val="single" w:sz="4" w:space="0" w:color="auto"/>
          </w:divBdr>
        </w:div>
        <w:div w:id="1337458729">
          <w:marLeft w:val="0"/>
          <w:marRight w:val="0"/>
          <w:marTop w:val="92"/>
          <w:marBottom w:val="0"/>
          <w:divBdr>
            <w:top w:val="single" w:sz="4" w:space="0" w:color="D5DDC6"/>
            <w:left w:val="single" w:sz="4" w:space="3" w:color="D5DDC6"/>
            <w:bottom w:val="single" w:sz="4" w:space="0" w:color="D5DDC6"/>
            <w:right w:val="single" w:sz="4" w:space="0" w:color="D5DDC6"/>
          </w:divBdr>
        </w:div>
        <w:div w:id="1777292981">
          <w:marLeft w:val="0"/>
          <w:marRight w:val="0"/>
          <w:marTop w:val="0"/>
          <w:marBottom w:val="92"/>
          <w:divBdr>
            <w:top w:val="single" w:sz="4" w:space="0" w:color="auto"/>
            <w:left w:val="single" w:sz="18" w:space="0" w:color="auto"/>
            <w:bottom w:val="single" w:sz="4" w:space="0" w:color="auto"/>
            <w:right w:val="single" w:sz="4" w:space="0" w:color="auto"/>
          </w:divBdr>
        </w:div>
        <w:div w:id="1982685718">
          <w:marLeft w:val="0"/>
          <w:marRight w:val="0"/>
          <w:marTop w:val="92"/>
          <w:marBottom w:val="0"/>
          <w:divBdr>
            <w:top w:val="single" w:sz="4" w:space="0" w:color="D5DDC6"/>
            <w:left w:val="single" w:sz="4" w:space="3" w:color="D5DDC6"/>
            <w:bottom w:val="single" w:sz="4" w:space="0" w:color="D5DDC6"/>
            <w:right w:val="single" w:sz="4" w:space="0" w:color="D5DDC6"/>
          </w:divBdr>
        </w:div>
      </w:divsChild>
    </w:div>
    <w:div w:id="2111772360">
      <w:bodyDiv w:val="1"/>
      <w:marLeft w:val="0"/>
      <w:marRight w:val="0"/>
      <w:marTop w:val="0"/>
      <w:marBottom w:val="0"/>
      <w:divBdr>
        <w:top w:val="none" w:sz="0" w:space="0" w:color="auto"/>
        <w:left w:val="none" w:sz="0" w:space="0" w:color="auto"/>
        <w:bottom w:val="none" w:sz="0" w:space="0" w:color="auto"/>
        <w:right w:val="none" w:sz="0" w:space="0" w:color="auto"/>
      </w:divBdr>
      <w:divsChild>
        <w:div w:id="1721517285">
          <w:marLeft w:val="0"/>
          <w:marRight w:val="0"/>
          <w:marTop w:val="0"/>
          <w:marBottom w:val="0"/>
          <w:divBdr>
            <w:top w:val="none" w:sz="0" w:space="0" w:color="auto"/>
            <w:left w:val="none" w:sz="0" w:space="0" w:color="auto"/>
            <w:bottom w:val="none" w:sz="0" w:space="0" w:color="auto"/>
            <w:right w:val="none" w:sz="0" w:space="0" w:color="auto"/>
          </w:divBdr>
        </w:div>
        <w:div w:id="1370691549">
          <w:marLeft w:val="0"/>
          <w:marRight w:val="0"/>
          <w:marTop w:val="360"/>
          <w:marBottom w:val="0"/>
          <w:divBdr>
            <w:top w:val="none" w:sz="0" w:space="0" w:color="auto"/>
            <w:left w:val="none" w:sz="0" w:space="0" w:color="auto"/>
            <w:bottom w:val="single" w:sz="8" w:space="6" w:color="D9DCDF"/>
            <w:right w:val="none" w:sz="0" w:space="0" w:color="auto"/>
          </w:divBdr>
          <w:divsChild>
            <w:div w:id="461120393">
              <w:marLeft w:val="0"/>
              <w:marRight w:val="0"/>
              <w:marTop w:val="0"/>
              <w:marBottom w:val="300"/>
              <w:divBdr>
                <w:top w:val="none" w:sz="0" w:space="0" w:color="auto"/>
                <w:left w:val="none" w:sz="0" w:space="0" w:color="auto"/>
                <w:bottom w:val="none" w:sz="0" w:space="0" w:color="auto"/>
                <w:right w:val="none" w:sz="0" w:space="0" w:color="auto"/>
              </w:divBdr>
            </w:div>
            <w:div w:id="1095590872">
              <w:marLeft w:val="0"/>
              <w:marRight w:val="0"/>
              <w:marTop w:val="0"/>
              <w:marBottom w:val="300"/>
              <w:divBdr>
                <w:top w:val="none" w:sz="0" w:space="0" w:color="auto"/>
                <w:left w:val="none" w:sz="0" w:space="0" w:color="auto"/>
                <w:bottom w:val="none" w:sz="0" w:space="0" w:color="auto"/>
                <w:right w:val="none" w:sz="0" w:space="0" w:color="auto"/>
              </w:divBdr>
            </w:div>
            <w:div w:id="1912697721">
              <w:marLeft w:val="0"/>
              <w:marRight w:val="0"/>
              <w:marTop w:val="0"/>
              <w:marBottom w:val="300"/>
              <w:divBdr>
                <w:top w:val="none" w:sz="0" w:space="0" w:color="auto"/>
                <w:left w:val="none" w:sz="0" w:space="0" w:color="auto"/>
                <w:bottom w:val="none" w:sz="0" w:space="0" w:color="auto"/>
                <w:right w:val="none" w:sz="0" w:space="0" w:color="auto"/>
              </w:divBdr>
            </w:div>
            <w:div w:id="142937385">
              <w:marLeft w:val="0"/>
              <w:marRight w:val="0"/>
              <w:marTop w:val="0"/>
              <w:marBottom w:val="300"/>
              <w:divBdr>
                <w:top w:val="none" w:sz="0" w:space="0" w:color="auto"/>
                <w:left w:val="none" w:sz="0" w:space="0" w:color="auto"/>
                <w:bottom w:val="none" w:sz="0" w:space="0" w:color="auto"/>
                <w:right w:val="none" w:sz="0" w:space="0" w:color="auto"/>
              </w:divBdr>
            </w:div>
            <w:div w:id="2085762082">
              <w:marLeft w:val="0"/>
              <w:marRight w:val="0"/>
              <w:marTop w:val="0"/>
              <w:marBottom w:val="300"/>
              <w:divBdr>
                <w:top w:val="none" w:sz="0" w:space="0" w:color="auto"/>
                <w:left w:val="none" w:sz="0" w:space="0" w:color="auto"/>
                <w:bottom w:val="none" w:sz="0" w:space="0" w:color="auto"/>
                <w:right w:val="none" w:sz="0" w:space="0" w:color="auto"/>
              </w:divBdr>
            </w:div>
            <w:div w:id="496114727">
              <w:marLeft w:val="0"/>
              <w:marRight w:val="0"/>
              <w:marTop w:val="0"/>
              <w:marBottom w:val="300"/>
              <w:divBdr>
                <w:top w:val="none" w:sz="0" w:space="0" w:color="auto"/>
                <w:left w:val="none" w:sz="0" w:space="0" w:color="auto"/>
                <w:bottom w:val="none" w:sz="0" w:space="0" w:color="auto"/>
                <w:right w:val="none" w:sz="0" w:space="0" w:color="auto"/>
              </w:divBdr>
            </w:div>
            <w:div w:id="178279538">
              <w:marLeft w:val="0"/>
              <w:marRight w:val="0"/>
              <w:marTop w:val="0"/>
              <w:marBottom w:val="300"/>
              <w:divBdr>
                <w:top w:val="none" w:sz="0" w:space="0" w:color="auto"/>
                <w:left w:val="none" w:sz="0" w:space="0" w:color="auto"/>
                <w:bottom w:val="none" w:sz="0" w:space="0" w:color="auto"/>
                <w:right w:val="none" w:sz="0" w:space="0" w:color="auto"/>
              </w:divBdr>
            </w:div>
            <w:div w:id="795416706">
              <w:marLeft w:val="0"/>
              <w:marRight w:val="0"/>
              <w:marTop w:val="0"/>
              <w:marBottom w:val="300"/>
              <w:divBdr>
                <w:top w:val="none" w:sz="0" w:space="0" w:color="auto"/>
                <w:left w:val="none" w:sz="0" w:space="0" w:color="auto"/>
                <w:bottom w:val="none" w:sz="0" w:space="0" w:color="auto"/>
                <w:right w:val="none" w:sz="0" w:space="0" w:color="auto"/>
              </w:divBdr>
            </w:div>
            <w:div w:id="1211654234">
              <w:marLeft w:val="0"/>
              <w:marRight w:val="0"/>
              <w:marTop w:val="0"/>
              <w:marBottom w:val="300"/>
              <w:divBdr>
                <w:top w:val="none" w:sz="0" w:space="0" w:color="auto"/>
                <w:left w:val="none" w:sz="0" w:space="0" w:color="auto"/>
                <w:bottom w:val="none" w:sz="0" w:space="0" w:color="auto"/>
                <w:right w:val="none" w:sz="0" w:space="0" w:color="auto"/>
              </w:divBdr>
            </w:div>
            <w:div w:id="308169625">
              <w:marLeft w:val="0"/>
              <w:marRight w:val="0"/>
              <w:marTop w:val="0"/>
              <w:marBottom w:val="300"/>
              <w:divBdr>
                <w:top w:val="none" w:sz="0" w:space="0" w:color="auto"/>
                <w:left w:val="none" w:sz="0" w:space="0" w:color="auto"/>
                <w:bottom w:val="none" w:sz="0" w:space="0" w:color="auto"/>
                <w:right w:val="none" w:sz="0" w:space="0" w:color="auto"/>
              </w:divBdr>
            </w:div>
            <w:div w:id="939220223">
              <w:marLeft w:val="0"/>
              <w:marRight w:val="0"/>
              <w:marTop w:val="0"/>
              <w:marBottom w:val="240"/>
              <w:divBdr>
                <w:top w:val="none" w:sz="0" w:space="0" w:color="auto"/>
                <w:left w:val="none" w:sz="0" w:space="0" w:color="auto"/>
                <w:bottom w:val="none" w:sz="0" w:space="0" w:color="auto"/>
                <w:right w:val="none" w:sz="0" w:space="0" w:color="auto"/>
              </w:divBdr>
            </w:div>
            <w:div w:id="984823057">
              <w:marLeft w:val="0"/>
              <w:marRight w:val="0"/>
              <w:marTop w:val="0"/>
              <w:marBottom w:val="300"/>
              <w:divBdr>
                <w:top w:val="none" w:sz="0" w:space="0" w:color="auto"/>
                <w:left w:val="none" w:sz="0" w:space="0" w:color="auto"/>
                <w:bottom w:val="none" w:sz="0" w:space="0" w:color="auto"/>
                <w:right w:val="none" w:sz="0" w:space="0" w:color="auto"/>
              </w:divBdr>
            </w:div>
            <w:div w:id="1420564977">
              <w:marLeft w:val="0"/>
              <w:marRight w:val="0"/>
              <w:marTop w:val="0"/>
              <w:marBottom w:val="300"/>
              <w:divBdr>
                <w:top w:val="none" w:sz="0" w:space="0" w:color="auto"/>
                <w:left w:val="none" w:sz="0" w:space="0" w:color="auto"/>
                <w:bottom w:val="none" w:sz="0" w:space="0" w:color="auto"/>
                <w:right w:val="none" w:sz="0" w:space="0" w:color="auto"/>
              </w:divBdr>
            </w:div>
            <w:div w:id="795219094">
              <w:marLeft w:val="0"/>
              <w:marRight w:val="0"/>
              <w:marTop w:val="0"/>
              <w:marBottom w:val="300"/>
              <w:divBdr>
                <w:top w:val="none" w:sz="0" w:space="0" w:color="auto"/>
                <w:left w:val="none" w:sz="0" w:space="0" w:color="auto"/>
                <w:bottom w:val="none" w:sz="0" w:space="0" w:color="auto"/>
                <w:right w:val="none" w:sz="0" w:space="0" w:color="auto"/>
              </w:divBdr>
            </w:div>
            <w:div w:id="1539121225">
              <w:marLeft w:val="0"/>
              <w:marRight w:val="0"/>
              <w:marTop w:val="0"/>
              <w:marBottom w:val="300"/>
              <w:divBdr>
                <w:top w:val="none" w:sz="0" w:space="0" w:color="auto"/>
                <w:left w:val="none" w:sz="0" w:space="0" w:color="auto"/>
                <w:bottom w:val="none" w:sz="0" w:space="0" w:color="auto"/>
                <w:right w:val="none" w:sz="0" w:space="0" w:color="auto"/>
              </w:divBdr>
            </w:div>
            <w:div w:id="813332949">
              <w:marLeft w:val="0"/>
              <w:marRight w:val="0"/>
              <w:marTop w:val="0"/>
              <w:marBottom w:val="300"/>
              <w:divBdr>
                <w:top w:val="none" w:sz="0" w:space="0" w:color="auto"/>
                <w:left w:val="none" w:sz="0" w:space="0" w:color="auto"/>
                <w:bottom w:val="none" w:sz="0" w:space="0" w:color="auto"/>
                <w:right w:val="none" w:sz="0" w:space="0" w:color="auto"/>
              </w:divBdr>
            </w:div>
            <w:div w:id="507214566">
              <w:marLeft w:val="0"/>
              <w:marRight w:val="0"/>
              <w:marTop w:val="0"/>
              <w:marBottom w:val="300"/>
              <w:divBdr>
                <w:top w:val="none" w:sz="0" w:space="0" w:color="auto"/>
                <w:left w:val="none" w:sz="0" w:space="0" w:color="auto"/>
                <w:bottom w:val="none" w:sz="0" w:space="0" w:color="auto"/>
                <w:right w:val="none" w:sz="0" w:space="0" w:color="auto"/>
              </w:divBdr>
            </w:div>
            <w:div w:id="53821138">
              <w:marLeft w:val="0"/>
              <w:marRight w:val="0"/>
              <w:marTop w:val="0"/>
              <w:marBottom w:val="300"/>
              <w:divBdr>
                <w:top w:val="none" w:sz="0" w:space="0" w:color="auto"/>
                <w:left w:val="none" w:sz="0" w:space="0" w:color="auto"/>
                <w:bottom w:val="none" w:sz="0" w:space="0" w:color="auto"/>
                <w:right w:val="none" w:sz="0" w:space="0" w:color="auto"/>
              </w:divBdr>
            </w:div>
            <w:div w:id="857619724">
              <w:marLeft w:val="0"/>
              <w:marRight w:val="0"/>
              <w:marTop w:val="0"/>
              <w:marBottom w:val="300"/>
              <w:divBdr>
                <w:top w:val="none" w:sz="0" w:space="0" w:color="auto"/>
                <w:left w:val="none" w:sz="0" w:space="0" w:color="auto"/>
                <w:bottom w:val="none" w:sz="0" w:space="0" w:color="auto"/>
                <w:right w:val="none" w:sz="0" w:space="0" w:color="auto"/>
              </w:divBdr>
            </w:div>
            <w:div w:id="174730559">
              <w:marLeft w:val="0"/>
              <w:marRight w:val="0"/>
              <w:marTop w:val="0"/>
              <w:marBottom w:val="300"/>
              <w:divBdr>
                <w:top w:val="none" w:sz="0" w:space="0" w:color="auto"/>
                <w:left w:val="none" w:sz="0" w:space="0" w:color="auto"/>
                <w:bottom w:val="none" w:sz="0" w:space="0" w:color="auto"/>
                <w:right w:val="none" w:sz="0" w:space="0" w:color="auto"/>
              </w:divBdr>
            </w:div>
            <w:div w:id="227303047">
              <w:marLeft w:val="0"/>
              <w:marRight w:val="0"/>
              <w:marTop w:val="0"/>
              <w:marBottom w:val="300"/>
              <w:divBdr>
                <w:top w:val="none" w:sz="0" w:space="0" w:color="auto"/>
                <w:left w:val="none" w:sz="0" w:space="0" w:color="auto"/>
                <w:bottom w:val="none" w:sz="0" w:space="0" w:color="auto"/>
                <w:right w:val="none" w:sz="0" w:space="0" w:color="auto"/>
              </w:divBdr>
            </w:div>
            <w:div w:id="1968930276">
              <w:marLeft w:val="0"/>
              <w:marRight w:val="0"/>
              <w:marTop w:val="0"/>
              <w:marBottom w:val="240"/>
              <w:divBdr>
                <w:top w:val="none" w:sz="0" w:space="0" w:color="auto"/>
                <w:left w:val="none" w:sz="0" w:space="0" w:color="auto"/>
                <w:bottom w:val="none" w:sz="0" w:space="0" w:color="auto"/>
                <w:right w:val="none" w:sz="0" w:space="0" w:color="auto"/>
              </w:divBdr>
            </w:div>
            <w:div w:id="789855474">
              <w:marLeft w:val="0"/>
              <w:marRight w:val="0"/>
              <w:marTop w:val="0"/>
              <w:marBottom w:val="300"/>
              <w:divBdr>
                <w:top w:val="none" w:sz="0" w:space="0" w:color="auto"/>
                <w:left w:val="none" w:sz="0" w:space="0" w:color="auto"/>
                <w:bottom w:val="none" w:sz="0" w:space="0" w:color="auto"/>
                <w:right w:val="none" w:sz="0" w:space="0" w:color="auto"/>
              </w:divBdr>
            </w:div>
            <w:div w:id="968053438">
              <w:marLeft w:val="0"/>
              <w:marRight w:val="0"/>
              <w:marTop w:val="0"/>
              <w:marBottom w:val="300"/>
              <w:divBdr>
                <w:top w:val="none" w:sz="0" w:space="0" w:color="auto"/>
                <w:left w:val="none" w:sz="0" w:space="0" w:color="auto"/>
                <w:bottom w:val="none" w:sz="0" w:space="0" w:color="auto"/>
                <w:right w:val="none" w:sz="0" w:space="0" w:color="auto"/>
              </w:divBdr>
            </w:div>
            <w:div w:id="1989479696">
              <w:marLeft w:val="0"/>
              <w:marRight w:val="0"/>
              <w:marTop w:val="0"/>
              <w:marBottom w:val="300"/>
              <w:divBdr>
                <w:top w:val="none" w:sz="0" w:space="0" w:color="auto"/>
                <w:left w:val="none" w:sz="0" w:space="0" w:color="auto"/>
                <w:bottom w:val="none" w:sz="0" w:space="0" w:color="auto"/>
                <w:right w:val="none" w:sz="0" w:space="0" w:color="auto"/>
              </w:divBdr>
            </w:div>
            <w:div w:id="468281639">
              <w:marLeft w:val="0"/>
              <w:marRight w:val="0"/>
              <w:marTop w:val="0"/>
              <w:marBottom w:val="300"/>
              <w:divBdr>
                <w:top w:val="none" w:sz="0" w:space="0" w:color="auto"/>
                <w:left w:val="none" w:sz="0" w:space="0" w:color="auto"/>
                <w:bottom w:val="none" w:sz="0" w:space="0" w:color="auto"/>
                <w:right w:val="none" w:sz="0" w:space="0" w:color="auto"/>
              </w:divBdr>
            </w:div>
            <w:div w:id="808209946">
              <w:marLeft w:val="0"/>
              <w:marRight w:val="0"/>
              <w:marTop w:val="0"/>
              <w:marBottom w:val="300"/>
              <w:divBdr>
                <w:top w:val="none" w:sz="0" w:space="0" w:color="auto"/>
                <w:left w:val="none" w:sz="0" w:space="0" w:color="auto"/>
                <w:bottom w:val="none" w:sz="0" w:space="0" w:color="auto"/>
                <w:right w:val="none" w:sz="0" w:space="0" w:color="auto"/>
              </w:divBdr>
            </w:div>
            <w:div w:id="1207841145">
              <w:marLeft w:val="0"/>
              <w:marRight w:val="0"/>
              <w:marTop w:val="0"/>
              <w:marBottom w:val="300"/>
              <w:divBdr>
                <w:top w:val="none" w:sz="0" w:space="0" w:color="auto"/>
                <w:left w:val="none" w:sz="0" w:space="0" w:color="auto"/>
                <w:bottom w:val="none" w:sz="0" w:space="0" w:color="auto"/>
                <w:right w:val="none" w:sz="0" w:space="0" w:color="auto"/>
              </w:divBdr>
            </w:div>
            <w:div w:id="214435435">
              <w:marLeft w:val="0"/>
              <w:marRight w:val="0"/>
              <w:marTop w:val="0"/>
              <w:marBottom w:val="300"/>
              <w:divBdr>
                <w:top w:val="none" w:sz="0" w:space="0" w:color="auto"/>
                <w:left w:val="none" w:sz="0" w:space="0" w:color="auto"/>
                <w:bottom w:val="none" w:sz="0" w:space="0" w:color="auto"/>
                <w:right w:val="none" w:sz="0" w:space="0" w:color="auto"/>
              </w:divBdr>
            </w:div>
            <w:div w:id="97826285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126541558">
      <w:bodyDiv w:val="1"/>
      <w:marLeft w:val="0"/>
      <w:marRight w:val="0"/>
      <w:marTop w:val="0"/>
      <w:marBottom w:val="0"/>
      <w:divBdr>
        <w:top w:val="none" w:sz="0" w:space="0" w:color="auto"/>
        <w:left w:val="none" w:sz="0" w:space="0" w:color="auto"/>
        <w:bottom w:val="none" w:sz="0" w:space="0" w:color="auto"/>
        <w:right w:val="none" w:sz="0" w:space="0" w:color="auto"/>
      </w:divBdr>
      <w:divsChild>
        <w:div w:id="1793132930">
          <w:marLeft w:val="0"/>
          <w:marRight w:val="0"/>
          <w:marTop w:val="0"/>
          <w:marBottom w:val="0"/>
          <w:divBdr>
            <w:top w:val="none" w:sz="0" w:space="0" w:color="auto"/>
            <w:left w:val="none" w:sz="0" w:space="0" w:color="auto"/>
            <w:bottom w:val="none" w:sz="0" w:space="0" w:color="auto"/>
            <w:right w:val="none" w:sz="0" w:space="0" w:color="auto"/>
          </w:divBdr>
        </w:div>
        <w:div w:id="372078240">
          <w:marLeft w:val="0"/>
          <w:marRight w:val="0"/>
          <w:marTop w:val="360"/>
          <w:marBottom w:val="0"/>
          <w:divBdr>
            <w:top w:val="none" w:sz="0" w:space="0" w:color="auto"/>
            <w:left w:val="none" w:sz="0" w:space="0" w:color="auto"/>
            <w:bottom w:val="single" w:sz="8" w:space="6" w:color="D9DCDF"/>
            <w:right w:val="none" w:sz="0" w:space="0" w:color="auto"/>
          </w:divBdr>
          <w:divsChild>
            <w:div w:id="1005598105">
              <w:marLeft w:val="461"/>
              <w:marRight w:val="0"/>
              <w:marTop w:val="0"/>
              <w:marBottom w:val="115"/>
              <w:divBdr>
                <w:top w:val="none" w:sz="0" w:space="0" w:color="auto"/>
                <w:left w:val="none" w:sz="0" w:space="0" w:color="auto"/>
                <w:bottom w:val="none" w:sz="0" w:space="0" w:color="auto"/>
                <w:right w:val="none" w:sz="0" w:space="0" w:color="auto"/>
              </w:divBdr>
            </w:div>
            <w:div w:id="1504079392">
              <w:marLeft w:val="461"/>
              <w:marRight w:val="0"/>
              <w:marTop w:val="0"/>
              <w:marBottom w:val="115"/>
              <w:divBdr>
                <w:top w:val="none" w:sz="0" w:space="0" w:color="auto"/>
                <w:left w:val="none" w:sz="0" w:space="0" w:color="auto"/>
                <w:bottom w:val="none" w:sz="0" w:space="0" w:color="auto"/>
                <w:right w:val="none" w:sz="0" w:space="0" w:color="auto"/>
              </w:divBdr>
            </w:div>
          </w:divsChild>
        </w:div>
      </w:divsChild>
    </w:div>
    <w:div w:id="2130320374">
      <w:bodyDiv w:val="1"/>
      <w:marLeft w:val="0"/>
      <w:marRight w:val="0"/>
      <w:marTop w:val="0"/>
      <w:marBottom w:val="0"/>
      <w:divBdr>
        <w:top w:val="none" w:sz="0" w:space="0" w:color="auto"/>
        <w:left w:val="none" w:sz="0" w:space="0" w:color="auto"/>
        <w:bottom w:val="none" w:sz="0" w:space="0" w:color="auto"/>
        <w:right w:val="none" w:sz="0" w:space="0" w:color="auto"/>
      </w:divBdr>
    </w:div>
    <w:div w:id="2134589370">
      <w:bodyDiv w:val="1"/>
      <w:marLeft w:val="0"/>
      <w:marRight w:val="0"/>
      <w:marTop w:val="0"/>
      <w:marBottom w:val="0"/>
      <w:divBdr>
        <w:top w:val="none" w:sz="0" w:space="0" w:color="auto"/>
        <w:left w:val="none" w:sz="0" w:space="0" w:color="auto"/>
        <w:bottom w:val="none" w:sz="0" w:space="0" w:color="auto"/>
        <w:right w:val="none" w:sz="0" w:space="0" w:color="auto"/>
      </w:divBdr>
    </w:div>
    <w:div w:id="2140879301">
      <w:bodyDiv w:val="1"/>
      <w:marLeft w:val="0"/>
      <w:marRight w:val="0"/>
      <w:marTop w:val="0"/>
      <w:marBottom w:val="0"/>
      <w:divBdr>
        <w:top w:val="none" w:sz="0" w:space="0" w:color="auto"/>
        <w:left w:val="none" w:sz="0" w:space="0" w:color="auto"/>
        <w:bottom w:val="none" w:sz="0" w:space="0" w:color="auto"/>
        <w:right w:val="none" w:sz="0" w:space="0" w:color="auto"/>
      </w:divBdr>
      <w:divsChild>
        <w:div w:id="1359772367">
          <w:marLeft w:val="0"/>
          <w:marRight w:val="0"/>
          <w:marTop w:val="100"/>
          <w:marBottom w:val="100"/>
          <w:divBdr>
            <w:top w:val="none" w:sz="0" w:space="0" w:color="auto"/>
            <w:left w:val="none" w:sz="0" w:space="0" w:color="auto"/>
            <w:bottom w:val="none" w:sz="0" w:space="0" w:color="auto"/>
            <w:right w:val="none" w:sz="0" w:space="0" w:color="auto"/>
          </w:divBdr>
          <w:divsChild>
            <w:div w:id="1062631207">
              <w:marLeft w:val="0"/>
              <w:marRight w:val="0"/>
              <w:marTop w:val="100"/>
              <w:marBottom w:val="100"/>
              <w:divBdr>
                <w:top w:val="none" w:sz="0" w:space="0" w:color="auto"/>
                <w:left w:val="none" w:sz="0" w:space="0" w:color="auto"/>
                <w:bottom w:val="none" w:sz="0" w:space="0" w:color="auto"/>
                <w:right w:val="none" w:sz="0" w:space="0" w:color="auto"/>
              </w:divBdr>
              <w:divsChild>
                <w:div w:id="2075277948">
                  <w:marLeft w:val="0"/>
                  <w:marRight w:val="0"/>
                  <w:marTop w:val="0"/>
                  <w:marBottom w:val="0"/>
                  <w:divBdr>
                    <w:top w:val="none" w:sz="0" w:space="0" w:color="auto"/>
                    <w:left w:val="none" w:sz="0" w:space="0" w:color="auto"/>
                    <w:bottom w:val="none" w:sz="0" w:space="0" w:color="auto"/>
                    <w:right w:val="none" w:sz="0" w:space="0" w:color="auto"/>
                  </w:divBdr>
                  <w:divsChild>
                    <w:div w:id="163101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397941">
          <w:marLeft w:val="0"/>
          <w:marRight w:val="0"/>
          <w:marTop w:val="0"/>
          <w:marBottom w:val="80"/>
          <w:divBdr>
            <w:top w:val="single" w:sz="4" w:space="0" w:color="auto"/>
            <w:left w:val="single" w:sz="18" w:space="0" w:color="auto"/>
            <w:bottom w:val="single" w:sz="4" w:space="0" w:color="auto"/>
            <w:right w:val="single" w:sz="4" w:space="0" w:color="auto"/>
          </w:divBdr>
        </w:div>
        <w:div w:id="182935976">
          <w:marLeft w:val="0"/>
          <w:marRight w:val="0"/>
          <w:marTop w:val="0"/>
          <w:marBottom w:val="80"/>
          <w:divBdr>
            <w:top w:val="single" w:sz="4" w:space="0" w:color="auto"/>
            <w:left w:val="single" w:sz="18" w:space="0" w:color="auto"/>
            <w:bottom w:val="single" w:sz="4" w:space="0" w:color="auto"/>
            <w:right w:val="single" w:sz="4" w:space="0" w:color="auto"/>
          </w:divBdr>
        </w:div>
      </w:divsChild>
    </w:div>
    <w:div w:id="2147165812">
      <w:bodyDiv w:val="1"/>
      <w:marLeft w:val="0"/>
      <w:marRight w:val="0"/>
      <w:marTop w:val="0"/>
      <w:marBottom w:val="0"/>
      <w:divBdr>
        <w:top w:val="none" w:sz="0" w:space="0" w:color="auto"/>
        <w:left w:val="none" w:sz="0" w:space="0" w:color="auto"/>
        <w:bottom w:val="none" w:sz="0" w:space="0" w:color="auto"/>
        <w:right w:val="none" w:sz="0" w:space="0" w:color="auto"/>
      </w:divBdr>
      <w:divsChild>
        <w:div w:id="473914896">
          <w:marLeft w:val="0"/>
          <w:marRight w:val="0"/>
          <w:marTop w:val="0"/>
          <w:marBottom w:val="0"/>
          <w:divBdr>
            <w:top w:val="none" w:sz="0" w:space="0" w:color="auto"/>
            <w:left w:val="none" w:sz="0" w:space="0" w:color="auto"/>
            <w:bottom w:val="none" w:sz="0" w:space="0" w:color="auto"/>
            <w:right w:val="none" w:sz="0" w:space="0" w:color="auto"/>
          </w:divBdr>
        </w:div>
        <w:div w:id="868837643">
          <w:marLeft w:val="0"/>
          <w:marRight w:val="0"/>
          <w:marTop w:val="360"/>
          <w:marBottom w:val="0"/>
          <w:divBdr>
            <w:top w:val="none" w:sz="0" w:space="0" w:color="auto"/>
            <w:left w:val="none" w:sz="0" w:space="0" w:color="auto"/>
            <w:bottom w:val="single" w:sz="8" w:space="6" w:color="D9DCDF"/>
            <w:right w:val="none" w:sz="0" w:space="0" w:color="auto"/>
          </w:divBdr>
          <w:divsChild>
            <w:div w:id="855273418">
              <w:marLeft w:val="0"/>
              <w:marRight w:val="0"/>
              <w:marTop w:val="0"/>
              <w:marBottom w:val="0"/>
              <w:divBdr>
                <w:top w:val="none" w:sz="0" w:space="0" w:color="auto"/>
                <w:left w:val="none" w:sz="0" w:space="0" w:color="auto"/>
                <w:bottom w:val="none" w:sz="0" w:space="0" w:color="auto"/>
                <w:right w:val="none" w:sz="0" w:space="0" w:color="auto"/>
              </w:divBdr>
            </w:div>
            <w:div w:id="1242910314">
              <w:marLeft w:val="0"/>
              <w:marRight w:val="0"/>
              <w:marTop w:val="0"/>
              <w:marBottom w:val="0"/>
              <w:divBdr>
                <w:top w:val="none" w:sz="0" w:space="0" w:color="auto"/>
                <w:left w:val="none" w:sz="0" w:space="0" w:color="auto"/>
                <w:bottom w:val="none" w:sz="0" w:space="0" w:color="auto"/>
                <w:right w:val="none" w:sz="0" w:space="0" w:color="auto"/>
              </w:divBdr>
            </w:div>
            <w:div w:id="1208376955">
              <w:marLeft w:val="0"/>
              <w:marRight w:val="0"/>
              <w:marTop w:val="0"/>
              <w:marBottom w:val="0"/>
              <w:divBdr>
                <w:top w:val="none" w:sz="0" w:space="0" w:color="auto"/>
                <w:left w:val="none" w:sz="0" w:space="0" w:color="auto"/>
                <w:bottom w:val="none" w:sz="0" w:space="0" w:color="auto"/>
                <w:right w:val="none" w:sz="0" w:space="0" w:color="auto"/>
              </w:divBdr>
            </w:div>
            <w:div w:id="933588053">
              <w:marLeft w:val="0"/>
              <w:marRight w:val="0"/>
              <w:marTop w:val="0"/>
              <w:marBottom w:val="0"/>
              <w:divBdr>
                <w:top w:val="none" w:sz="0" w:space="0" w:color="auto"/>
                <w:left w:val="none" w:sz="0" w:space="0" w:color="auto"/>
                <w:bottom w:val="none" w:sz="0" w:space="0" w:color="auto"/>
                <w:right w:val="none" w:sz="0" w:space="0" w:color="auto"/>
              </w:divBdr>
            </w:div>
            <w:div w:id="380903803">
              <w:marLeft w:val="0"/>
              <w:marRight w:val="0"/>
              <w:marTop w:val="0"/>
              <w:marBottom w:val="0"/>
              <w:divBdr>
                <w:top w:val="none" w:sz="0" w:space="0" w:color="auto"/>
                <w:left w:val="none" w:sz="0" w:space="0" w:color="auto"/>
                <w:bottom w:val="none" w:sz="0" w:space="0" w:color="auto"/>
                <w:right w:val="none" w:sz="0" w:space="0" w:color="auto"/>
              </w:divBdr>
            </w:div>
            <w:div w:id="180632791">
              <w:marLeft w:val="0"/>
              <w:marRight w:val="0"/>
              <w:marTop w:val="0"/>
              <w:marBottom w:val="0"/>
              <w:divBdr>
                <w:top w:val="none" w:sz="0" w:space="0" w:color="auto"/>
                <w:left w:val="none" w:sz="0" w:space="0" w:color="auto"/>
                <w:bottom w:val="none" w:sz="0" w:space="0" w:color="auto"/>
                <w:right w:val="none" w:sz="0" w:space="0" w:color="auto"/>
              </w:divBdr>
            </w:div>
            <w:div w:id="551425061">
              <w:marLeft w:val="0"/>
              <w:marRight w:val="0"/>
              <w:marTop w:val="0"/>
              <w:marBottom w:val="0"/>
              <w:divBdr>
                <w:top w:val="none" w:sz="0" w:space="0" w:color="auto"/>
                <w:left w:val="none" w:sz="0" w:space="0" w:color="auto"/>
                <w:bottom w:val="none" w:sz="0" w:space="0" w:color="auto"/>
                <w:right w:val="none" w:sz="0" w:space="0" w:color="auto"/>
              </w:divBdr>
            </w:div>
            <w:div w:id="1517620768">
              <w:marLeft w:val="0"/>
              <w:marRight w:val="0"/>
              <w:marTop w:val="0"/>
              <w:marBottom w:val="0"/>
              <w:divBdr>
                <w:top w:val="none" w:sz="0" w:space="0" w:color="auto"/>
                <w:left w:val="none" w:sz="0" w:space="0" w:color="auto"/>
                <w:bottom w:val="none" w:sz="0" w:space="0" w:color="auto"/>
                <w:right w:val="none" w:sz="0" w:space="0" w:color="auto"/>
              </w:divBdr>
            </w:div>
            <w:div w:id="20295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54949">
      <w:bodyDiv w:val="1"/>
      <w:marLeft w:val="0"/>
      <w:marRight w:val="0"/>
      <w:marTop w:val="0"/>
      <w:marBottom w:val="0"/>
      <w:divBdr>
        <w:top w:val="none" w:sz="0" w:space="0" w:color="auto"/>
        <w:left w:val="none" w:sz="0" w:space="0" w:color="auto"/>
        <w:bottom w:val="none" w:sz="0" w:space="0" w:color="auto"/>
        <w:right w:val="none" w:sz="0" w:space="0" w:color="auto"/>
      </w:divBdr>
      <w:divsChild>
        <w:div w:id="867332667">
          <w:marLeft w:val="0"/>
          <w:marRight w:val="0"/>
          <w:marTop w:val="0"/>
          <w:marBottom w:val="80"/>
          <w:divBdr>
            <w:top w:val="single" w:sz="4" w:space="0" w:color="auto"/>
            <w:left w:val="single" w:sz="18" w:space="0" w:color="auto"/>
            <w:bottom w:val="single" w:sz="4" w:space="0" w:color="auto"/>
            <w:right w:val="single" w:sz="4" w:space="0" w:color="auto"/>
          </w:divBdr>
        </w:div>
        <w:div w:id="1813399001">
          <w:marLeft w:val="0"/>
          <w:marRight w:val="0"/>
          <w:marTop w:val="100"/>
          <w:marBottom w:val="100"/>
          <w:divBdr>
            <w:top w:val="none" w:sz="0" w:space="0" w:color="auto"/>
            <w:left w:val="none" w:sz="0" w:space="0" w:color="auto"/>
            <w:bottom w:val="none" w:sz="0" w:space="0" w:color="auto"/>
            <w:right w:val="none" w:sz="0" w:space="0" w:color="auto"/>
          </w:divBdr>
          <w:divsChild>
            <w:div w:id="1362589634">
              <w:marLeft w:val="0"/>
              <w:marRight w:val="0"/>
              <w:marTop w:val="100"/>
              <w:marBottom w:val="100"/>
              <w:divBdr>
                <w:top w:val="none" w:sz="0" w:space="0" w:color="auto"/>
                <w:left w:val="none" w:sz="0" w:space="0" w:color="auto"/>
                <w:bottom w:val="none" w:sz="0" w:space="0" w:color="auto"/>
                <w:right w:val="none" w:sz="0" w:space="0" w:color="auto"/>
              </w:divBdr>
              <w:divsChild>
                <w:div w:id="1071003097">
                  <w:marLeft w:val="0"/>
                  <w:marRight w:val="0"/>
                  <w:marTop w:val="0"/>
                  <w:marBottom w:val="0"/>
                  <w:divBdr>
                    <w:top w:val="none" w:sz="0" w:space="0" w:color="auto"/>
                    <w:left w:val="none" w:sz="0" w:space="0" w:color="auto"/>
                    <w:bottom w:val="none" w:sz="0" w:space="0" w:color="auto"/>
                    <w:right w:val="none" w:sz="0" w:space="0" w:color="auto"/>
                  </w:divBdr>
                  <w:divsChild>
                    <w:div w:id="209454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17992">
          <w:marLeft w:val="0"/>
          <w:marRight w:val="0"/>
          <w:marTop w:val="0"/>
          <w:marBottom w:val="80"/>
          <w:divBdr>
            <w:top w:val="single" w:sz="4" w:space="0" w:color="auto"/>
            <w:left w:val="single" w:sz="18" w:space="0" w:color="auto"/>
            <w:bottom w:val="single" w:sz="4" w:space="0" w:color="auto"/>
            <w:right w:val="single" w:sz="4"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4.bp.blogspot.com/-JL0fm2bUZ_Y/XCI-SG8kYdI/AAAAAAAAPEs/spSejuZ5PNMaydBjyv_3oIDhk5tqJWfGQCLcBGAs/s1600/Programs%2Bfor%2BSelenium%25286%2529.png" TargetMode="External"/><Relationship Id="rId299" Type="http://schemas.openxmlformats.org/officeDocument/2006/relationships/hyperlink" Target="https://4.bp.blogspot.com/-DTH0zDHsPcI/XFlOOLaRYvI/AAAAAAAAQA4/dbnxWowJEyopuyRSadCdAsIn3mPA6wHIACLcBGAs/s1600/Programs%2Bfor%2BSelenium%252810%2529.png" TargetMode="External"/><Relationship Id="rId303" Type="http://schemas.openxmlformats.org/officeDocument/2006/relationships/image" Target="media/image82.png"/><Relationship Id="rId21" Type="http://schemas.openxmlformats.org/officeDocument/2006/relationships/image" Target="media/image3.png"/><Relationship Id="rId42" Type="http://schemas.openxmlformats.org/officeDocument/2006/relationships/hyperlink" Target="https://www.pavantestingtools.com/2019/03/selenium-with-python-oracle-database.html" TargetMode="External"/><Relationship Id="rId63" Type="http://schemas.openxmlformats.org/officeDocument/2006/relationships/image" Target="media/image19.png"/><Relationship Id="rId84" Type="http://schemas.openxmlformats.org/officeDocument/2006/relationships/hyperlink" Target="https://www.pavantestingtools.com/2017/05/etl-tools-in-data-warehouse.html" TargetMode="External"/><Relationship Id="rId138" Type="http://schemas.openxmlformats.org/officeDocument/2006/relationships/hyperlink" Target="https://3.bp.blogspot.com/-2qldpLcfHzs/XCJCX8degSI/AAAAAAAAPFk/r6v8tILzW1sta0xxr2K-QgPSkLKq0VQtwCLcBGAs/s1600/Programs%2Bfor%2BSelenium%252812%2529.png" TargetMode="External"/><Relationship Id="rId159" Type="http://schemas.openxmlformats.org/officeDocument/2006/relationships/hyperlink" Target="https://1.bp.blogspot.com/-k1LXXasKkZ8/XCMalIv6uUI/AAAAAAAAPHk/f5eMbFbOkxciCepMc01uuftoAUSHjrxpQCLcBGAs/s1600/Programs%2Bfor%2BSelenium%25283%2529.png" TargetMode="External"/><Relationship Id="rId324" Type="http://schemas.openxmlformats.org/officeDocument/2006/relationships/hyperlink" Target="https://www.pavantestingtools.com/2012/03/complex-queries-in-sql-oracle.html" TargetMode="External"/><Relationship Id="rId345" Type="http://schemas.openxmlformats.org/officeDocument/2006/relationships/hyperlink" Target="https://2.bp.blogspot.com/-uladYMZtsVM/XEg6pmYepaI/AAAAAAAAPpU/I-P3Y3IVoLEWHaSIsGWgtLFLKNIIi18KgCLcBGAs/s1600/Programs%2Bfor%2BSelenium%252835%2529.png" TargetMode="External"/><Relationship Id="rId366" Type="http://schemas.openxmlformats.org/officeDocument/2006/relationships/hyperlink" Target="https://www.globalsqa.com/demo-site/" TargetMode="External"/><Relationship Id="rId170" Type="http://schemas.openxmlformats.org/officeDocument/2006/relationships/hyperlink" Target="https://1.bp.blogspot.com/-OaW_3crdKUw/XCMf8ZSu_nI/AAAAAAAAPIk/d50AwBMlU6ARH9IEBfapLINKI6OZr24AQCLcBGAs/s1600/Programs%2Bfor%2BSelenium%252810%2529.png" TargetMode="External"/><Relationship Id="rId191" Type="http://schemas.openxmlformats.org/officeDocument/2006/relationships/image" Target="media/image48.png"/><Relationship Id="rId205" Type="http://schemas.openxmlformats.org/officeDocument/2006/relationships/hyperlink" Target="https://code.google.com/p/selenium/wiki/InternetExplorerDriver" TargetMode="External"/><Relationship Id="rId226" Type="http://schemas.openxmlformats.org/officeDocument/2006/relationships/image" Target="media/image60.png"/><Relationship Id="rId247" Type="http://schemas.openxmlformats.org/officeDocument/2006/relationships/hyperlink" Target="http://localhost:8080/" TargetMode="External"/><Relationship Id="rId107" Type="http://schemas.openxmlformats.org/officeDocument/2006/relationships/image" Target="media/image21.png"/><Relationship Id="rId268" Type="http://schemas.openxmlformats.org/officeDocument/2006/relationships/hyperlink" Target="https://3.bp.blogspot.com/-4ZILD6L5kCQ/XDRZamb1LrI/AAAAAAAAPSc/LKMGMoDENk4Ypa6HDpjVeeTUp7zjLq5RgCLcBGAs/s1600/Programs%2Bfor%2BSelenium%252812%2529.png" TargetMode="External"/><Relationship Id="rId289" Type="http://schemas.openxmlformats.org/officeDocument/2006/relationships/image" Target="media/image77.jpeg"/><Relationship Id="rId11" Type="http://schemas.openxmlformats.org/officeDocument/2006/relationships/hyperlink" Target="https://www.pavantestingtools.com/2016/07/sql-practice.html" TargetMode="External"/><Relationship Id="rId32" Type="http://schemas.openxmlformats.org/officeDocument/2006/relationships/hyperlink" Target="https://www.pavantestingtools.com/2016/09/test-automation-during-sprint.html" TargetMode="External"/><Relationship Id="rId53" Type="http://schemas.openxmlformats.org/officeDocument/2006/relationships/image" Target="media/image14.png"/><Relationship Id="rId74" Type="http://schemas.openxmlformats.org/officeDocument/2006/relationships/hyperlink" Target="https://www.pavantestingtools.com/2017/11/scroll-web-page-down-or-up-using.html" TargetMode="External"/><Relationship Id="rId128" Type="http://schemas.openxmlformats.org/officeDocument/2006/relationships/control" Target="activeX/activeX1.xml"/><Relationship Id="rId149" Type="http://schemas.openxmlformats.org/officeDocument/2006/relationships/image" Target="media/image35.jpeg"/><Relationship Id="rId314" Type="http://schemas.openxmlformats.org/officeDocument/2006/relationships/hyperlink" Target="https://www.pavantestingtools.com/2010/12/black-box-testing-techniques.html" TargetMode="External"/><Relationship Id="rId335" Type="http://schemas.openxmlformats.org/officeDocument/2006/relationships/hyperlink" Target="https://www.pavantestingtools.com/2014/08/types-of-etl-testing.html" TargetMode="External"/><Relationship Id="rId356" Type="http://schemas.openxmlformats.org/officeDocument/2006/relationships/hyperlink" Target="https://2.bp.blogspot.com/-C67qk_5ZM64/XEbxMeX__hI/AAAAAAAAPjg/D_u2klo8a5suJ_LihDtQoKZEBYIsYladQCLcBGAs/s1600/Picture15.png" TargetMode="External"/><Relationship Id="rId377"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hyperlink" Target="https://www.pavantestingtools.com/2017/05/operational-data-store-ods.html" TargetMode="External"/><Relationship Id="rId160" Type="http://schemas.openxmlformats.org/officeDocument/2006/relationships/image" Target="media/image39.png"/><Relationship Id="rId181" Type="http://schemas.openxmlformats.org/officeDocument/2006/relationships/hyperlink" Target="https://1.bp.blogspot.com/-9rkYikgQ5CM/XCMqX7GCZ5I/AAAAAAAAPJE/T-to9C5oX14h6P20ygVKV9VuAy_TYBNbwCLcBGAs/s1600/Programs%2Bfor%2BSelenium%252813%2529.png" TargetMode="External"/><Relationship Id="rId216" Type="http://schemas.openxmlformats.org/officeDocument/2006/relationships/hyperlink" Target="https://www.google.com/" TargetMode="External"/><Relationship Id="rId237" Type="http://schemas.openxmlformats.org/officeDocument/2006/relationships/hyperlink" Target="http://docs.seleniumhq.org/projects/webdriver/" TargetMode="External"/><Relationship Id="rId258" Type="http://schemas.openxmlformats.org/officeDocument/2006/relationships/hyperlink" Target="https://wiki.jenkins-ci.org/display/JENKINS/GitHub+pull+request+builder+plugin" TargetMode="External"/><Relationship Id="rId279" Type="http://schemas.openxmlformats.org/officeDocument/2006/relationships/hyperlink" Target="https://2.bp.blogspot.com/-PhwPTf2J6h8/XDRnde05LrI/AAAAAAAAPTQ/CmSXWl65cFgQtFV_ltWpQp11Av1qZqr9ACLcBGAs/s1600/Programs%2Bfor%2BSelenium%25283%2529.png" TargetMode="External"/><Relationship Id="rId22" Type="http://schemas.openxmlformats.org/officeDocument/2006/relationships/hyperlink" Target="https://1.bp.blogspot.com/-6zGDn3YNtuM/XEl-_4ORK1I/AAAAAAAAPqY/9kuCzibgeoIavVQ2dSNuP9QfYCWgStcEgCLcBGAs/s1600/Capture.PNG" TargetMode="External"/><Relationship Id="rId43" Type="http://schemas.openxmlformats.org/officeDocument/2006/relationships/hyperlink" Target="https://www.pavantestingtools.com/2018/08/software-testing-interview-questions.html" TargetMode="External"/><Relationship Id="rId64" Type="http://schemas.openxmlformats.org/officeDocument/2006/relationships/hyperlink" Target="https://3.bp.blogspot.com/-muGvVbNOXzQ/XEbmkrUSEOI/AAAAAAAAPi8/IXLB2u4UP04vyJ41aiiyWgLh18FRRCNOQCLcBGAs/s1600/Picture11.png" TargetMode="External"/><Relationship Id="rId118" Type="http://schemas.openxmlformats.org/officeDocument/2006/relationships/image" Target="media/image23.png"/><Relationship Id="rId139" Type="http://schemas.openxmlformats.org/officeDocument/2006/relationships/image" Target="media/image31.png"/><Relationship Id="rId290" Type="http://schemas.openxmlformats.org/officeDocument/2006/relationships/hyperlink" Target="https://1.bp.blogspot.com/-BToT-7JUQUA/V9DMBalI3DI/AAAAAAAAKTE/RyfFad2d-Ys7X4Ck-xIwikFq4BkpAQU0ACLcB/s1600/Pic2.JPG" TargetMode="External"/><Relationship Id="rId304" Type="http://schemas.openxmlformats.org/officeDocument/2006/relationships/hyperlink" Target="https://www.pavantestingtools.com/2010/12/software-testing-process.html" TargetMode="External"/><Relationship Id="rId325" Type="http://schemas.openxmlformats.org/officeDocument/2006/relationships/hyperlink" Target="https://2.bp.blogspot.com/-Xh9tESBHFBs/XFVHoDl8V8I/AAAAAAAAP6I/FoAK38yVk7QZDvuw-jcZI9H4oLW_1IX0QCLcBGAs/s1600/Programs%2Bfor%2BSelenium%25286%2529.png" TargetMode="External"/><Relationship Id="rId346" Type="http://schemas.openxmlformats.org/officeDocument/2006/relationships/image" Target="media/image95.png"/><Relationship Id="rId367" Type="http://schemas.openxmlformats.org/officeDocument/2006/relationships/hyperlink" Target="https://testautomationpractice.blogspot.com/" TargetMode="External"/><Relationship Id="rId85" Type="http://schemas.openxmlformats.org/officeDocument/2006/relationships/hyperlink" Target="https://www.pavantestingtools.com/2017/05/etl-job-development-steps-in-informatica.html" TargetMode="External"/><Relationship Id="rId150" Type="http://schemas.openxmlformats.org/officeDocument/2006/relationships/hyperlink" Target="https://www.pavantestingtools.com/2016/11/etl-testing-data-warehouse-testing.html" TargetMode="External"/><Relationship Id="rId171" Type="http://schemas.openxmlformats.org/officeDocument/2006/relationships/image" Target="media/image41.png"/><Relationship Id="rId192" Type="http://schemas.openxmlformats.org/officeDocument/2006/relationships/hyperlink" Target="https://www.pavantestingtools.com/2016/11/xpath-tutorial-for-selenium.html" TargetMode="External"/><Relationship Id="rId206" Type="http://schemas.openxmlformats.org/officeDocument/2006/relationships/hyperlink" Target="https://code.google.com/p/selenium/wiki/JsonWireProtocol" TargetMode="External"/><Relationship Id="rId227" Type="http://schemas.openxmlformats.org/officeDocument/2006/relationships/hyperlink" Target="https://en.wikipedia.org/wiki/HTML" TargetMode="External"/><Relationship Id="rId248" Type="http://schemas.openxmlformats.org/officeDocument/2006/relationships/hyperlink" Target="https://wiki.jenkins-ci.org/display/JENKINS/Installing+Jenkins+on+Ubuntu" TargetMode="External"/><Relationship Id="rId269" Type="http://schemas.openxmlformats.org/officeDocument/2006/relationships/image" Target="media/image68.png"/><Relationship Id="rId12" Type="http://schemas.openxmlformats.org/officeDocument/2006/relationships/hyperlink" Target="https://3.bp.blogspot.com/-yuCtG5nCwtM/XDxGJfOuJMI/AAAAAAAAPbI/ENz3WQ6sHGorqbqC2gHK2G0C0POeXlPsACLcBGAs/s1600/Programs%2Bfor%2BSelenium%252811%2529.png" TargetMode="External"/><Relationship Id="rId33" Type="http://schemas.openxmlformats.org/officeDocument/2006/relationships/hyperlink" Target="https://www.pavantestingtools.com/2016/09/guide-to-writing-good-agile-user-stories.html" TargetMode="External"/><Relationship Id="rId108" Type="http://schemas.openxmlformats.org/officeDocument/2006/relationships/hyperlink" Target="http://www.wowetltesting.com/wp-content/uploads/2016/06/Star-schema.jpg" TargetMode="External"/><Relationship Id="rId129" Type="http://schemas.openxmlformats.org/officeDocument/2006/relationships/control" Target="activeX/activeX2.xml"/><Relationship Id="rId280" Type="http://schemas.openxmlformats.org/officeDocument/2006/relationships/image" Target="media/image73.png"/><Relationship Id="rId315" Type="http://schemas.openxmlformats.org/officeDocument/2006/relationships/hyperlink" Target="https://3.bp.blogspot.com/-Ee_30r_yNvs/XFvG4ikREgI/AAAAAAAAQBw/AgtIsaD_S3IY-vIMje2WH5mOF6Q47L08gCLcBGAs/s1600/Programs%2Bfor%2BSelenium%25282%2529.png" TargetMode="External"/><Relationship Id="rId336" Type="http://schemas.openxmlformats.org/officeDocument/2006/relationships/hyperlink" Target="https://2.bp.blogspot.com/-XZfY9i6iuV8/XFAV34QsyxI/AAAAAAAAP0E/MJtI9KQWkREGAP5sLxEl6a8BkQYni7GawCLcBGAs/s1600/Programs%2Bfor%2BSelenium%252814%2529.png" TargetMode="External"/><Relationship Id="rId357" Type="http://schemas.openxmlformats.org/officeDocument/2006/relationships/image" Target="media/image100.png"/><Relationship Id="rId54" Type="http://schemas.openxmlformats.org/officeDocument/2006/relationships/hyperlink" Target="https://4.bp.blogspot.com/-1B4xDDo0YDA/XEbkzeWXbkI/AAAAAAAAPiY/hc8YNL0C_18s5VQcQ768lZGm6ryB5vwwQCLcBGAs/s1600/Picture6.png" TargetMode="External"/><Relationship Id="rId75" Type="http://schemas.openxmlformats.org/officeDocument/2006/relationships/hyperlink" Target="https://www.pavantestingtools.com/2017/11/how-to-find-broken-links-using-selenium.html" TargetMode="External"/><Relationship Id="rId96" Type="http://schemas.openxmlformats.org/officeDocument/2006/relationships/hyperlink" Target="https://www.pavantestingtools.com/2017/05/factless-fact-table.html" TargetMode="External"/><Relationship Id="rId140" Type="http://schemas.openxmlformats.org/officeDocument/2006/relationships/hyperlink" Target="https://www.pavantestingtools.com/2016/11/agile-methodology-interview-questions.html" TargetMode="External"/><Relationship Id="rId161" Type="http://schemas.openxmlformats.org/officeDocument/2006/relationships/hyperlink" Target="https://www.pavantestingtools.com/2016/11/oracle-important-queries-part2.html" TargetMode="External"/><Relationship Id="rId182" Type="http://schemas.openxmlformats.org/officeDocument/2006/relationships/image" Target="media/image44.png"/><Relationship Id="rId217" Type="http://schemas.openxmlformats.org/officeDocument/2006/relationships/hyperlink" Target="https://code.google.com/p/selenium/wiki/JsonWireProtocol" TargetMode="External"/><Relationship Id="rId6" Type="http://schemas.openxmlformats.org/officeDocument/2006/relationships/hyperlink" Target="https://www.pavantestingtools.com/2016/02/manual-testing-interview-questions.html" TargetMode="External"/><Relationship Id="rId238" Type="http://schemas.openxmlformats.org/officeDocument/2006/relationships/hyperlink" Target="http://docs.seleniumhq.org/projects/grid/" TargetMode="External"/><Relationship Id="rId259" Type="http://schemas.openxmlformats.org/officeDocument/2006/relationships/hyperlink" Target="https://wiki.jenkins-ci.org/display/JENKINS/Administering+Jenkins" TargetMode="External"/><Relationship Id="rId23" Type="http://schemas.openxmlformats.org/officeDocument/2006/relationships/image" Target="media/image4.png"/><Relationship Id="rId119" Type="http://schemas.openxmlformats.org/officeDocument/2006/relationships/hyperlink" Target="http://www.wowetltesting.com/why-data-warehouse/" TargetMode="External"/><Relationship Id="rId270" Type="http://schemas.openxmlformats.org/officeDocument/2006/relationships/hyperlink" Target="https://www.pavantestingtools.com/2016/09/data-integrity.html" TargetMode="External"/><Relationship Id="rId291" Type="http://schemas.openxmlformats.org/officeDocument/2006/relationships/image" Target="media/image78.jpeg"/><Relationship Id="rId305" Type="http://schemas.openxmlformats.org/officeDocument/2006/relationships/hyperlink" Target="https://2.bp.blogspot.com/-5Ds9GCOZl08/XFlQiKQIXwI/AAAAAAAAQBQ/mHHNYCd4hDc4K8H-KzSlZ4XZUXw2LsfeACLcBGAs/s1600/Programs%2Bfor%2BSelenium%25283%2529.png" TargetMode="External"/><Relationship Id="rId326" Type="http://schemas.openxmlformats.org/officeDocument/2006/relationships/image" Target="media/image88.png"/><Relationship Id="rId347" Type="http://schemas.openxmlformats.org/officeDocument/2006/relationships/hyperlink" Target="https://www.pavantestingtools.com/2015/11/selenium-faq-part2_12.html" TargetMode="External"/><Relationship Id="rId44" Type="http://schemas.openxmlformats.org/officeDocument/2006/relationships/hyperlink" Target="https://4.bp.blogspot.com/-onesatuMaT4/XEbgs-HA0SI/AAAAAAAAPhs/hd3G11jMgAs-_-DxMRUitGaAvA7GfS4HACEwYBhgL/s1600/Untitled.png" TargetMode="External"/><Relationship Id="rId65" Type="http://schemas.openxmlformats.org/officeDocument/2006/relationships/image" Target="media/image20.png"/><Relationship Id="rId86" Type="http://schemas.openxmlformats.org/officeDocument/2006/relationships/hyperlink" Target="https://www.pavantestingtools.com/2017/05/partitioning-in-informatica.html" TargetMode="External"/><Relationship Id="rId130" Type="http://schemas.openxmlformats.org/officeDocument/2006/relationships/hyperlink" Target="https://www.pavantestingtools.com/2017/03/difference-between-webdriver-get-and.html" TargetMode="External"/><Relationship Id="rId151" Type="http://schemas.openxmlformats.org/officeDocument/2006/relationships/hyperlink" Target="https://1.bp.blogspot.com/-C0ttQDJlE3Q/XCMY-adhCnI/AAAAAAAAPHI/P_jv9kUavMoe1rFY1FG1YiUp83Eh7PdTQCLcBGAs/s1600/Programs%2Bfor%2BSelenium.png" TargetMode="External"/><Relationship Id="rId368" Type="http://schemas.openxmlformats.org/officeDocument/2006/relationships/hyperlink" Target="https://www.saucedemo.com/" TargetMode="External"/><Relationship Id="rId172" Type="http://schemas.openxmlformats.org/officeDocument/2006/relationships/hyperlink" Target="https://www.pavantestingtools.com/2016/11/how-to-add-cookie-with-selenium.html" TargetMode="External"/><Relationship Id="rId193" Type="http://schemas.openxmlformats.org/officeDocument/2006/relationships/hyperlink" Target="https://3.bp.blogspot.com/-HWtfBtT6WnA/XCXQWgotWZI/AAAAAAAAPJw/fIR4qrtFI1MYax_KHwkSn1mG4qpT7QVSQCLcBGAs/s1600/Programs%2Bfor%2BSelenium%252816%2529.png" TargetMode="External"/><Relationship Id="rId207" Type="http://schemas.openxmlformats.org/officeDocument/2006/relationships/hyperlink" Target="http://docs.seleniumhq.org/download/" TargetMode="External"/><Relationship Id="rId228" Type="http://schemas.openxmlformats.org/officeDocument/2006/relationships/image" Target="media/image61.png"/><Relationship Id="rId249" Type="http://schemas.openxmlformats.org/officeDocument/2006/relationships/hyperlink" Target="https://jenkins.io/" TargetMode="External"/><Relationship Id="rId13" Type="http://schemas.openxmlformats.org/officeDocument/2006/relationships/image" Target="media/image1.png"/><Relationship Id="rId109" Type="http://schemas.openxmlformats.org/officeDocument/2006/relationships/hyperlink" Target="http://www.wowetltesting.com/wp-content/uploads/2016/06/Snow-flake-schema.jpg" TargetMode="External"/><Relationship Id="rId260" Type="http://schemas.openxmlformats.org/officeDocument/2006/relationships/hyperlink" Target="https://wiki.jenkins-ci.org/display/JENKINS/SCM+Sync+configuration+plugin" TargetMode="External"/><Relationship Id="rId281" Type="http://schemas.openxmlformats.org/officeDocument/2006/relationships/hyperlink" Target="https://www.pavantestingtools.com/2016/09/what-is-data-warehouse.html" TargetMode="External"/><Relationship Id="rId316" Type="http://schemas.openxmlformats.org/officeDocument/2006/relationships/image" Target="media/image86.png"/><Relationship Id="rId337" Type="http://schemas.openxmlformats.org/officeDocument/2006/relationships/image" Target="media/image91.png"/><Relationship Id="rId34" Type="http://schemas.openxmlformats.org/officeDocument/2006/relationships/hyperlink" Target="https://www.pavantestingtools.com/2016/09/what-to-test-when-there-is-not-enough.html" TargetMode="External"/><Relationship Id="rId55" Type="http://schemas.openxmlformats.org/officeDocument/2006/relationships/image" Target="media/image15.png"/><Relationship Id="rId76" Type="http://schemas.openxmlformats.org/officeDocument/2006/relationships/hyperlink" Target="https://www.pavantestingtools.com/2017/11/how-to-resize-browser-window-using.html" TargetMode="External"/><Relationship Id="rId97" Type="http://schemas.openxmlformats.org/officeDocument/2006/relationships/hyperlink" Target="https://www.pavantestingtools.com/2017/05/fact-table-types-in-data-warehousing.html" TargetMode="External"/><Relationship Id="rId120" Type="http://schemas.openxmlformats.org/officeDocument/2006/relationships/hyperlink" Target="https://www.pavantestingtools.com/2017/05/why-data-warehouse.html" TargetMode="External"/><Relationship Id="rId141" Type="http://schemas.openxmlformats.org/officeDocument/2006/relationships/hyperlink" Target="https://4.bp.blogspot.com/-MprKUOCSzhI/XCMXkA5j-DI/AAAAAAAAPG4/K2OU6wXWMK0o7i8zroor3rh2sRBoSi9mQCLcBGAs/s1600/Programs%2Bfor%2BSelenium%252820%2529.png" TargetMode="External"/><Relationship Id="rId358" Type="http://schemas.openxmlformats.org/officeDocument/2006/relationships/hyperlink" Target="https://3.bp.blogspot.com/-Jtxh684e8S0/XEbx-09ECHI/AAAAAAAAPjw/lZ2XQqievoQNn32O6C2G-DxHkbte3wzswCLcBGAs/s1600/Picture16.png" TargetMode="External"/><Relationship Id="rId7" Type="http://schemas.openxmlformats.org/officeDocument/2006/relationships/hyperlink" Target="https://www.pavantestingtools.com/2016/04/test-design-techniques.html" TargetMode="External"/><Relationship Id="rId162" Type="http://schemas.openxmlformats.org/officeDocument/2006/relationships/hyperlink" Target="https://www.pavantestingtools.com/2016/11/oracle-important-queries-part1.html" TargetMode="External"/><Relationship Id="rId183" Type="http://schemas.openxmlformats.org/officeDocument/2006/relationships/hyperlink" Target="https://www.pavantestingtools.com/2016/11/working-with-frames-in-selenium.html" TargetMode="External"/><Relationship Id="rId218" Type="http://schemas.openxmlformats.org/officeDocument/2006/relationships/hyperlink" Target="https://www.pavantestingtools.com/2016/11/how-to-run-webdriver-in-chrome-browser.html" TargetMode="External"/><Relationship Id="rId239" Type="http://schemas.openxmlformats.org/officeDocument/2006/relationships/hyperlink" Target="http://docs.seleniumhq.org/download/" TargetMode="External"/><Relationship Id="rId250" Type="http://schemas.openxmlformats.org/officeDocument/2006/relationships/hyperlink" Target="http://localhost:8080/" TargetMode="External"/><Relationship Id="rId271" Type="http://schemas.openxmlformats.org/officeDocument/2006/relationships/hyperlink" Target="https://4.bp.blogspot.com/-ouA1bIDjVJU/XDRgbQqz-yI/AAAAAAAAPSo/LQ_-WV74hgIW4tMrXBH_5H8gvJs_1iThQCLcBGAs/s1600/Programs%2Bfor%2BSelenium%252813%2529.png" TargetMode="External"/><Relationship Id="rId292" Type="http://schemas.openxmlformats.org/officeDocument/2006/relationships/hyperlink" Target="https://www.pavantestingtools.com/2016/09/testing-e-commerce-websites.html" TargetMode="External"/><Relationship Id="rId306" Type="http://schemas.openxmlformats.org/officeDocument/2006/relationships/image" Target="media/image83.png"/><Relationship Id="rId24" Type="http://schemas.openxmlformats.org/officeDocument/2006/relationships/hyperlink" Target="https://4.bp.blogspot.com/-OmSzG_0FLrs/XEl_Tftb2MI/AAAAAAAAPqg/9ZdWnseTCdIfI-WAU7Q_8ixrhAiVTo5VQCLcBGAs/s1600/Capture%2B1.PNG" TargetMode="External"/><Relationship Id="rId45" Type="http://schemas.openxmlformats.org/officeDocument/2006/relationships/image" Target="media/image10.png"/><Relationship Id="rId66" Type="http://schemas.openxmlformats.org/officeDocument/2006/relationships/hyperlink" Target="https://www.pavantestingtools.com/2018/06/how-to-success-in-job-interview.html" TargetMode="External"/><Relationship Id="rId87" Type="http://schemas.openxmlformats.org/officeDocument/2006/relationships/hyperlink" Target="http://www.wowetltesting.com/etl-tools-list/" TargetMode="External"/><Relationship Id="rId110" Type="http://schemas.openxmlformats.org/officeDocument/2006/relationships/hyperlink" Target="https://www.pavantestingtools.com/2017/05/data-modelling-concepts-in-data.html" TargetMode="External"/><Relationship Id="rId131" Type="http://schemas.openxmlformats.org/officeDocument/2006/relationships/hyperlink" Target="https://2.bp.blogspot.com/-306XvPZMAMY/XCJB7CJmWkI/AAAAAAAAPFc/RviwtZG5y8UQ0sAm-yPMIXAGE19xlsPkACLcBGAs/s1600/Programs%2Bfor%2BSelenium%252811%2529.png" TargetMode="External"/><Relationship Id="rId327" Type="http://schemas.openxmlformats.org/officeDocument/2006/relationships/hyperlink" Target="https://1.bp.blogspot.com/-T7Gji-xe5hg/TckjyqKMsMI/AAAAAAAABLY/DZldOfk_1QY/s1600/sqldev42.gif" TargetMode="External"/><Relationship Id="rId348" Type="http://schemas.openxmlformats.org/officeDocument/2006/relationships/hyperlink" Target="https://2.bp.blogspot.com/-K3Yn3gSNWR4/XEg6akGUmPI/AAAAAAAAPpQ/TR7KfWA73Kc1BlE54dQbo_qoEB1t4og5gCLcBGAs/s1600/Programs%2Bfor%2BSelenium%252834%2529.png" TargetMode="External"/><Relationship Id="rId369" Type="http://schemas.openxmlformats.org/officeDocument/2006/relationships/hyperlink" Target="https://opensource-demo.orangehrmlive.com/" TargetMode="External"/><Relationship Id="rId152" Type="http://schemas.openxmlformats.org/officeDocument/2006/relationships/image" Target="media/image36.png"/><Relationship Id="rId173" Type="http://schemas.openxmlformats.org/officeDocument/2006/relationships/hyperlink" Target="https://4.bp.blogspot.com/-IsnIhw00FT8/XCMpj0NlvtI/AAAAAAAAPI4/MAkfBuMSp2QKBiJd84-YDclGfVFbzq2cACLcBGAs/s1600/Programs%2Bfor%2BSelenium%252812%2529.png" TargetMode="External"/><Relationship Id="rId194" Type="http://schemas.openxmlformats.org/officeDocument/2006/relationships/image" Target="media/image49.png"/><Relationship Id="rId208" Type="http://schemas.openxmlformats.org/officeDocument/2006/relationships/hyperlink" Target="https://www.google.com/" TargetMode="External"/><Relationship Id="rId229" Type="http://schemas.openxmlformats.org/officeDocument/2006/relationships/image" Target="media/image62.png"/><Relationship Id="rId240" Type="http://schemas.openxmlformats.org/officeDocument/2006/relationships/hyperlink" Target="https://www.pavantestingtools.com/2016/10/skills-required-for-software-tester.html" TargetMode="External"/><Relationship Id="rId261" Type="http://schemas.openxmlformats.org/officeDocument/2006/relationships/hyperlink" Target="https://www.pavantestingtools.com/2016/09/slowly-changing-dimensions-scd.html" TargetMode="External"/><Relationship Id="rId14" Type="http://schemas.openxmlformats.org/officeDocument/2006/relationships/hyperlink" Target="https://www.pavantestingtools.com/2016/08/manual-testing-real-time-interview.html" TargetMode="External"/><Relationship Id="rId35" Type="http://schemas.openxmlformats.org/officeDocument/2006/relationships/hyperlink" Target="https://3.bp.blogspot.com/-um_Krut1b-E/XDmj7zqHwvI/AAAAAAAAPZQ/YZWvfbScUO0pEozW2aSpH8VRzx3BMJEywCLcBGAs/s1600/Programs%2Bfor%2BSelenium%252813%2529.png" TargetMode="External"/><Relationship Id="rId56" Type="http://schemas.openxmlformats.org/officeDocument/2006/relationships/hyperlink" Target="https://2.bp.blogspot.com/-ua94NRHXZoU/XEblBhrQ5OI/AAAAAAAAPic/3VwdOB451P0NJpCHtASwXD4CedCHlcb5QCLcBGAs/s1600/Picture7.png" TargetMode="External"/><Relationship Id="rId77" Type="http://schemas.openxmlformats.org/officeDocument/2006/relationships/hyperlink" Target="https://www.pavantestingtools.com/2017/08/etl-design-process-best-practices.html" TargetMode="External"/><Relationship Id="rId100" Type="http://schemas.openxmlformats.org/officeDocument/2006/relationships/hyperlink" Target="https://www.pavantestingtools.com/2017/05/degenerate-dimension-with-example-in.html" TargetMode="External"/><Relationship Id="rId282" Type="http://schemas.openxmlformats.org/officeDocument/2006/relationships/hyperlink" Target="https://4.bp.blogspot.com/-9JvmxdzPtT4/XDRm6AcsqkI/AAAAAAAAPTI/wsZi7SKQ0AQRPfUo6H2fa_Gk3B93ipLaQCLcBGAs/s1600/Programs%2Bfor%2BSelenium%25282%2529.png" TargetMode="External"/><Relationship Id="rId317" Type="http://schemas.openxmlformats.org/officeDocument/2006/relationships/hyperlink" Target="https://www.pavantestingtools.com/2010/12/testing-methodologies-white-box-vs.html" TargetMode="External"/><Relationship Id="rId338" Type="http://schemas.openxmlformats.org/officeDocument/2006/relationships/image" Target="media/image92.png"/><Relationship Id="rId359" Type="http://schemas.openxmlformats.org/officeDocument/2006/relationships/image" Target="media/image101.png"/><Relationship Id="rId8" Type="http://schemas.openxmlformats.org/officeDocument/2006/relationships/hyperlink" Target="https://www.pavantestingtools.com/2016/04/etl-testing-interview-questions-and.html" TargetMode="External"/><Relationship Id="rId98" Type="http://schemas.openxmlformats.org/officeDocument/2006/relationships/hyperlink" Target="https://www.pavantestingtools.com/2017/05/different-types-of-fact-in-data.html" TargetMode="External"/><Relationship Id="rId121" Type="http://schemas.openxmlformats.org/officeDocument/2006/relationships/hyperlink" Target="https://4.bp.blogspot.com/-CnQTcBPaLIA/XCI-6JPm5HI/AAAAAAAAPE0/fBHkvo6AsBQ_vBl1dKTfotcjhAv7M7BpgCLcBGAs/s1600/Programs%2Bfor%2BSelenium%25287%2529.png" TargetMode="External"/><Relationship Id="rId142" Type="http://schemas.openxmlformats.org/officeDocument/2006/relationships/image" Target="media/image32.png"/><Relationship Id="rId163" Type="http://schemas.openxmlformats.org/officeDocument/2006/relationships/hyperlink" Target="https://www.pavantestingtools.com/2016/11/handling-authentication-window-with.html" TargetMode="External"/><Relationship Id="rId184" Type="http://schemas.openxmlformats.org/officeDocument/2006/relationships/hyperlink" Target="https://2.bp.blogspot.com/-F6PadhCscAE/XCXOKQrH0nI/AAAAAAAAPJc/8W6t_UkLMOUkRsxvL3uIkLZjBMEV1Mn2wCLcBGAs/s1600/Programs%2Bfor%2BSelenium%252814%2529.png" TargetMode="External"/><Relationship Id="rId219" Type="http://schemas.openxmlformats.org/officeDocument/2006/relationships/hyperlink" Target="https://sites.google.com/a/chromium.org/chromedriver/home" TargetMode="External"/><Relationship Id="rId370" Type="http://schemas.openxmlformats.org/officeDocument/2006/relationships/hyperlink" Target="http://demo.nopcommerce.com/" TargetMode="External"/><Relationship Id="rId230" Type="http://schemas.openxmlformats.org/officeDocument/2006/relationships/hyperlink" Target="https://www.pavantestingtools.com/2016/11/what-is-selenium.html" TargetMode="External"/><Relationship Id="rId251" Type="http://schemas.openxmlformats.org/officeDocument/2006/relationships/hyperlink" Target="http://localhost:8080/jenkins" TargetMode="External"/><Relationship Id="rId25" Type="http://schemas.openxmlformats.org/officeDocument/2006/relationships/image" Target="media/image5.png"/><Relationship Id="rId46" Type="http://schemas.openxmlformats.org/officeDocument/2006/relationships/hyperlink" Target="https://4.bp.blogspot.com/-_2lsH_RbITw/XEbiEbvZYfI/AAAAAAAAPh0/o908sW2DLc884XRRG07O1I9jefuk_Ui6ACLcBGAs/s1600/Picture2.png" TargetMode="External"/><Relationship Id="rId67" Type="http://schemas.openxmlformats.org/officeDocument/2006/relationships/hyperlink" Target="https://www.pavantestingtools.com/2018/06/qa-interview-questions-and-answers-part.html" TargetMode="External"/><Relationship Id="rId272" Type="http://schemas.openxmlformats.org/officeDocument/2006/relationships/image" Target="media/image69.png"/><Relationship Id="rId293" Type="http://schemas.openxmlformats.org/officeDocument/2006/relationships/hyperlink" Target="https://4.bp.blogspot.com/-UNvL8cDpG1k/XDw8j3_coVI/AAAAAAAAPZ0/j6_HQWyNJIYd4R659V0oN769ogsXrToCQCLcBGAs/s1600/Programs%2Bfor%2BSelenium%25281%2529.png" TargetMode="External"/><Relationship Id="rId307" Type="http://schemas.openxmlformats.org/officeDocument/2006/relationships/hyperlink" Target="https://www.pavantestingtools.com/2010/12/quality-standards-isocmm-six-sigma.html" TargetMode="External"/><Relationship Id="rId328" Type="http://schemas.openxmlformats.org/officeDocument/2006/relationships/hyperlink" Target="https://www.pavantestingtools.com/2014/08/responsibilities-of-etl-tester.html" TargetMode="External"/><Relationship Id="rId349" Type="http://schemas.openxmlformats.org/officeDocument/2006/relationships/image" Target="media/image96.png"/><Relationship Id="rId88" Type="http://schemas.openxmlformats.org/officeDocument/2006/relationships/hyperlink" Target="https://www.pavantestingtools.com/2017/05/transformation-rules.html" TargetMode="External"/><Relationship Id="rId111" Type="http://schemas.openxmlformats.org/officeDocument/2006/relationships/hyperlink" Target="https://2.bp.blogspot.com/-HkpcNJAY8Kw/XCCassnHemI/AAAAAAAAPEg/_4WD_BrD1SMSmDvV3WKnQP07EfYOtopBwCLcBGAs/s1600/Programs%2Bfor%2BSelenium%25285%2529.png" TargetMode="External"/><Relationship Id="rId132" Type="http://schemas.openxmlformats.org/officeDocument/2006/relationships/image" Target="media/image28.png"/><Relationship Id="rId153" Type="http://schemas.openxmlformats.org/officeDocument/2006/relationships/hyperlink" Target="https://www.pavantestingtools.com/2016/11/etl-testing-faqs.html" TargetMode="External"/><Relationship Id="rId174" Type="http://schemas.openxmlformats.org/officeDocument/2006/relationships/image" Target="media/image42.png"/><Relationship Id="rId195" Type="http://schemas.openxmlformats.org/officeDocument/2006/relationships/image" Target="media/image50.gif"/><Relationship Id="rId209" Type="http://schemas.openxmlformats.org/officeDocument/2006/relationships/image" Target="media/image58.png"/><Relationship Id="rId360" Type="http://schemas.openxmlformats.org/officeDocument/2006/relationships/hyperlink" Target="https://2.bp.blogspot.com/-dvhWedhGHX4/XEbyOGadt9I/AAAAAAAAPj0/gszT1Yr3nvkkXZKz59mJputyGsvqNC_qgCLcBGAs/s1600/Picture17.png" TargetMode="External"/><Relationship Id="rId220" Type="http://schemas.openxmlformats.org/officeDocument/2006/relationships/hyperlink" Target="https://code.google.com/p/selenium/wiki/JsonWireProtocol" TargetMode="External"/><Relationship Id="rId241" Type="http://schemas.openxmlformats.org/officeDocument/2006/relationships/hyperlink" Target="https://4.bp.blogspot.com/-AQt8YbI8Rk8/XDME7W8dNJI/AAAAAAAAPRY/2lGROMkJbHAIxjwzaqZwZZn5LPZVFxNHACLcBGAs/s1600/Programs%2Bfor%2BSelenium%25284%2529.png" TargetMode="External"/><Relationship Id="rId15" Type="http://schemas.openxmlformats.org/officeDocument/2006/relationships/hyperlink" Target="https://www.pavantestingtools.com/2016/08/selenium-real-time-interview-questions.html" TargetMode="External"/><Relationship Id="rId36" Type="http://schemas.openxmlformats.org/officeDocument/2006/relationships/image" Target="media/image7.png"/><Relationship Id="rId57" Type="http://schemas.openxmlformats.org/officeDocument/2006/relationships/image" Target="media/image16.png"/><Relationship Id="rId262" Type="http://schemas.openxmlformats.org/officeDocument/2006/relationships/hyperlink" Target="https://1.bp.blogspot.com/-6bsHSIJw_Kc/XDMGOpJ6zUI/AAAAAAAAPR0/21IbZQTvkhU446YjmINrUxXdXwYRboqjACLcBGAs/s1600/Programs%2Bfor%2BSelenium%25288%2529.png" TargetMode="External"/><Relationship Id="rId283" Type="http://schemas.openxmlformats.org/officeDocument/2006/relationships/image" Target="media/image74.png"/><Relationship Id="rId318" Type="http://schemas.openxmlformats.org/officeDocument/2006/relationships/hyperlink" Target="https://4.bp.blogspot.com/-kDoaEXQ_uf8/XFvHjYfVCII/AAAAAAAAQB4/tZcWxRdIZqQHaZ8BBIZ4TvcySGtfHx3CQCLcBGAs/s1600/Programs%2Bfor%2BSelenium%25283%2529.png" TargetMode="External"/><Relationship Id="rId339" Type="http://schemas.openxmlformats.org/officeDocument/2006/relationships/image" Target="media/image93.jpeg"/><Relationship Id="rId78" Type="http://schemas.openxmlformats.org/officeDocument/2006/relationships/hyperlink" Target="https://www.pavantestingtools.com/2017/07/bdd-and-atdd-exploring-differences.html" TargetMode="External"/><Relationship Id="rId99" Type="http://schemas.openxmlformats.org/officeDocument/2006/relationships/hyperlink" Target="https://www.pavantestingtools.com/2017/05/confirmed-dimension-in-data-warehouse.html" TargetMode="External"/><Relationship Id="rId101" Type="http://schemas.openxmlformats.org/officeDocument/2006/relationships/hyperlink" Target="https://www.pavantestingtools.com/2017/05/junk-dimension-in-data-warehouse.html" TargetMode="External"/><Relationship Id="rId122" Type="http://schemas.openxmlformats.org/officeDocument/2006/relationships/image" Target="media/image24.png"/><Relationship Id="rId143" Type="http://schemas.openxmlformats.org/officeDocument/2006/relationships/hyperlink" Target="https://3.bp.blogspot.com/-Ng1GawFEKfE/WEK5ZjmeMpI/AAAAAAAAK6U/94qwD7t7tN8je8q_rFyF1RM7_5TS1xlVACLcB/s1600/Agile%2BScrum.png" TargetMode="External"/><Relationship Id="rId164" Type="http://schemas.openxmlformats.org/officeDocument/2006/relationships/hyperlink" Target="http://admin:admin@yoururl.com/" TargetMode="External"/><Relationship Id="rId185" Type="http://schemas.openxmlformats.org/officeDocument/2006/relationships/image" Target="media/image45.png"/><Relationship Id="rId350" Type="http://schemas.openxmlformats.org/officeDocument/2006/relationships/hyperlink" Target="https://2.bp.blogspot.com/-0fkq12cvljc/XEbwPhprnTI/AAAAAAAAPjM/JgufdhBbRLcMJ2jWW51myKPpJUXEP0JnwCEwYBhgL/s1600/Picture12.png" TargetMode="External"/><Relationship Id="rId371" Type="http://schemas.openxmlformats.org/officeDocument/2006/relationships/hyperlink" Target="http://admin-demo.nopcommerce.com/" TargetMode="External"/><Relationship Id="rId4" Type="http://schemas.openxmlformats.org/officeDocument/2006/relationships/settings" Target="settings.xml"/><Relationship Id="rId9" Type="http://schemas.openxmlformats.org/officeDocument/2006/relationships/hyperlink" Target="https://www.pavantestingtools.com/2016/04/manual-testing-interview-questions-and.html" TargetMode="External"/><Relationship Id="rId180" Type="http://schemas.openxmlformats.org/officeDocument/2006/relationships/hyperlink" Target="https://www.pavantestingtools.com/2016/11/how-to-handle-javascript-alerts.html" TargetMode="External"/><Relationship Id="rId210" Type="http://schemas.openxmlformats.org/officeDocument/2006/relationships/hyperlink" Target="https://www.pavantestingtools.com/2016/11/how-to-run-webdriver-in-chrome-browser.html" TargetMode="External"/><Relationship Id="rId215" Type="http://schemas.openxmlformats.org/officeDocument/2006/relationships/hyperlink" Target="https://sites.google.com/a/chromium.org/chromedriver/downloads" TargetMode="External"/><Relationship Id="rId236" Type="http://schemas.openxmlformats.org/officeDocument/2006/relationships/hyperlink" Target="http://docs.seleniumhq.org/projects/remote-control/" TargetMode="External"/><Relationship Id="rId257" Type="http://schemas.openxmlformats.org/officeDocument/2006/relationships/hyperlink" Target="https://wiki.jenkins-ci.org/display/JENKINS/Workspace+Cleanup+Plugin" TargetMode="External"/><Relationship Id="rId278" Type="http://schemas.openxmlformats.org/officeDocument/2006/relationships/hyperlink" Target="https://www.pavantestingtools.com/2016/09/dwh-modeling-methodologies.html" TargetMode="External"/><Relationship Id="rId26" Type="http://schemas.openxmlformats.org/officeDocument/2006/relationships/hyperlink" Target="https://www.pavantestingtools.com/2016/08/sql-for-testers.html" TargetMode="External"/><Relationship Id="rId231" Type="http://schemas.openxmlformats.org/officeDocument/2006/relationships/hyperlink" Target="https://3.bp.blogspot.com/-ZmYrPCGr1qQ/XCXSfT1TIlI/AAAAAAAAPKc/zx2e6PT-C4kUaao7tA0hVgD260OU1NCzQCLcBGAs/s1600/Programs%2Bfor%2BSelenium%25282%2529.png" TargetMode="External"/><Relationship Id="rId252" Type="http://schemas.openxmlformats.org/officeDocument/2006/relationships/hyperlink" Target="https://wiki.jenkins-ci.org/display/JENKINS/Git+Plugin" TargetMode="External"/><Relationship Id="rId273" Type="http://schemas.openxmlformats.org/officeDocument/2006/relationships/hyperlink" Target="https://www.pavantestingtools.com/2016/09/data-warehouse-schemas.html" TargetMode="External"/><Relationship Id="rId294" Type="http://schemas.openxmlformats.org/officeDocument/2006/relationships/image" Target="media/image79.png"/><Relationship Id="rId308" Type="http://schemas.openxmlformats.org/officeDocument/2006/relationships/hyperlink" Target="https://3.bp.blogspot.com/-juy9IMzSN_E/XFvF0LlBP_I/AAAAAAAAQBc/9R4l5H4LBjQ0XX1P299Oy25yGrr0zLuvQCLcBGAs/s1600/Programs%2Bfor%2BSelenium.png" TargetMode="External"/><Relationship Id="rId329" Type="http://schemas.openxmlformats.org/officeDocument/2006/relationships/hyperlink" Target="https://4.bp.blogspot.com/-xG0KHwnrP3Q/XE64MOsfbhI/AAAAAAAAPzE/nuvzvwojlx4WJIAlmTWuIE6qzOkJK7tfwCLcBGAs/s1600/Programs%2Bfor%2BSelenium%25289%2529.png" TargetMode="External"/><Relationship Id="rId47" Type="http://schemas.openxmlformats.org/officeDocument/2006/relationships/image" Target="media/image11.png"/><Relationship Id="rId68" Type="http://schemas.openxmlformats.org/officeDocument/2006/relationships/hyperlink" Target="https://www.pavantestingtools.com/2018/06/qa-interview-questions-and-answers-part_1.html" TargetMode="External"/><Relationship Id="rId89" Type="http://schemas.openxmlformats.org/officeDocument/2006/relationships/hyperlink" Target="https://www.pavantestingtools.com/2017/05/types-of-data-load-in-etl.html" TargetMode="External"/><Relationship Id="rId112" Type="http://schemas.openxmlformats.org/officeDocument/2006/relationships/image" Target="media/image22.png"/><Relationship Id="rId133" Type="http://schemas.openxmlformats.org/officeDocument/2006/relationships/image" Target="media/image29.png"/><Relationship Id="rId154" Type="http://schemas.openxmlformats.org/officeDocument/2006/relationships/hyperlink" Target="https://2.bp.blogspot.com/-1shIctqpNkQ/XCMZX3Ir1II/AAAAAAAAPHQ/mHzOmgWh8ZA-Uj-VUnnWSVxv3fE1-a8wgCLcBGAs/s1600/Programs%2Bfor%2BSelenium%25281%2529.png" TargetMode="External"/><Relationship Id="rId175" Type="http://schemas.openxmlformats.org/officeDocument/2006/relationships/image" Target="media/image43.png"/><Relationship Id="rId340" Type="http://schemas.openxmlformats.org/officeDocument/2006/relationships/hyperlink" Target="https://www.pavantestingtools.com/2014/02/data-warehousing-concepts.html" TargetMode="External"/><Relationship Id="rId361" Type="http://schemas.openxmlformats.org/officeDocument/2006/relationships/image" Target="media/image102.png"/><Relationship Id="rId196" Type="http://schemas.openxmlformats.org/officeDocument/2006/relationships/image" Target="media/image51.gif"/><Relationship Id="rId200" Type="http://schemas.openxmlformats.org/officeDocument/2006/relationships/image" Target="media/image55.gif"/><Relationship Id="rId16" Type="http://schemas.openxmlformats.org/officeDocument/2006/relationships/hyperlink" Target="https://www.pavantestingtools.com/2016/06/selenium-interview-questions-answers.html" TargetMode="External"/><Relationship Id="rId221" Type="http://schemas.openxmlformats.org/officeDocument/2006/relationships/hyperlink" Target="https://sites.google.com/a/chromium.org/chromedriver/downloads" TargetMode="External"/><Relationship Id="rId242" Type="http://schemas.openxmlformats.org/officeDocument/2006/relationships/image" Target="media/image64.png"/><Relationship Id="rId263" Type="http://schemas.openxmlformats.org/officeDocument/2006/relationships/image" Target="media/image66.png"/><Relationship Id="rId284" Type="http://schemas.openxmlformats.org/officeDocument/2006/relationships/image" Target="media/image75.jpeg"/><Relationship Id="rId319" Type="http://schemas.openxmlformats.org/officeDocument/2006/relationships/image" Target="media/image87.png"/><Relationship Id="rId37" Type="http://schemas.openxmlformats.org/officeDocument/2006/relationships/hyperlink" Target="https://www.pavantestingtools.com/2016/09/test-automation-tips-and-best-practices.html" TargetMode="External"/><Relationship Id="rId58" Type="http://schemas.openxmlformats.org/officeDocument/2006/relationships/hyperlink" Target="https://3.bp.blogspot.com/-deTOHSsRxnM/XEblOUF73gI/AAAAAAAAPis/E4dd_YIbaEkEDgHkrYbdfhoCg69fprmXgCEwYBhgL/s1600/Picture8.png" TargetMode="External"/><Relationship Id="rId79" Type="http://schemas.openxmlformats.org/officeDocument/2006/relationships/hyperlink" Target="https://www.pavantestingtools.com/2017/07/selenium-common-exceptions.html" TargetMode="External"/><Relationship Id="rId102" Type="http://schemas.openxmlformats.org/officeDocument/2006/relationships/hyperlink" Target="https://www.pavantestingtools.com/2017/05/rapidly-changing-dimension-rcd.html" TargetMode="External"/><Relationship Id="rId123" Type="http://schemas.openxmlformats.org/officeDocument/2006/relationships/hyperlink" Target="https://www.pavantestingtools.com/2017/03/difference-between-findelement-and.html" TargetMode="External"/><Relationship Id="rId144" Type="http://schemas.openxmlformats.org/officeDocument/2006/relationships/image" Target="media/image33.png"/><Relationship Id="rId330" Type="http://schemas.openxmlformats.org/officeDocument/2006/relationships/image" Target="media/image89.png"/><Relationship Id="rId90" Type="http://schemas.openxmlformats.org/officeDocument/2006/relationships/hyperlink" Target="https://www.pavantestingtools.com/2017/05/extract-transform-load.html" TargetMode="External"/><Relationship Id="rId165" Type="http://schemas.openxmlformats.org/officeDocument/2006/relationships/hyperlink" Target="http://admin:admin@yoururl.com/" TargetMode="External"/><Relationship Id="rId186" Type="http://schemas.openxmlformats.org/officeDocument/2006/relationships/hyperlink" Target="https://www.pavantestingtools.com/2016/11/handle-windows-popups-using-selenium.html" TargetMode="External"/><Relationship Id="rId351" Type="http://schemas.openxmlformats.org/officeDocument/2006/relationships/image" Target="media/image97.png"/><Relationship Id="rId372" Type="http://schemas.openxmlformats.org/officeDocument/2006/relationships/hyperlink" Target="https://demo.opencart.com/" TargetMode="External"/><Relationship Id="rId211" Type="http://schemas.openxmlformats.org/officeDocument/2006/relationships/hyperlink" Target="https://1.bp.blogspot.com/-f9I25tWM1lA/XCXRiei7zBI/AAAAAAAAPKA/3EjoCy0MWcQvCoEvtwAHgrHK_B_7aqRlwCLcBGAs/s1600/Programs%2Bfor%2BSelenium.png" TargetMode="External"/><Relationship Id="rId232" Type="http://schemas.openxmlformats.org/officeDocument/2006/relationships/image" Target="media/image63.png"/><Relationship Id="rId253" Type="http://schemas.openxmlformats.org/officeDocument/2006/relationships/hyperlink" Target="https://wiki.jenkins-ci.org/display/JENKINS/Gradle+Plugin" TargetMode="External"/><Relationship Id="rId274" Type="http://schemas.openxmlformats.org/officeDocument/2006/relationships/hyperlink" Target="https://1.bp.blogspot.com/-Ukidi-XX6bI/XDRiwdLHiOI/AAAAAAAAPS0/cfcOvH8FKpYL_r-RYyo-J56eXs4j45ybgCLcBGAs/s1600/Programs%2Bfor%2BSelenium%252814%2529.png" TargetMode="External"/><Relationship Id="rId295" Type="http://schemas.openxmlformats.org/officeDocument/2006/relationships/hyperlink" Target="https://www.pavantestingtools.com/2011/01/test-case-writing_20.html" TargetMode="External"/><Relationship Id="rId309" Type="http://schemas.openxmlformats.org/officeDocument/2006/relationships/image" Target="media/image84.png"/><Relationship Id="rId27" Type="http://schemas.openxmlformats.org/officeDocument/2006/relationships/hyperlink" Target="https://www.pavantestingtools.com/2016/08/agile-scrum-for-testers.html" TargetMode="External"/><Relationship Id="rId48" Type="http://schemas.openxmlformats.org/officeDocument/2006/relationships/hyperlink" Target="https://3.bp.blogspot.com/-nebl2w8rVUQ/XEbiPvdHAuI/AAAAAAAAPh4/a62UeZS09_oWLXTSy3wq7Fi8wYEedN_LgCLcBGAs/s1600/Picture3.png" TargetMode="External"/><Relationship Id="rId69" Type="http://schemas.openxmlformats.org/officeDocument/2006/relationships/hyperlink" Target="https://www.pavantestingtools.com/2018/06/qa-interview-questions-and-answers-part_65.html" TargetMode="External"/><Relationship Id="rId113" Type="http://schemas.openxmlformats.org/officeDocument/2006/relationships/hyperlink" Target="http://www.wowetltesting.com/wp-content/uploads/2016/07/Conceptual-data-model.jpg" TargetMode="External"/><Relationship Id="rId134" Type="http://schemas.openxmlformats.org/officeDocument/2006/relationships/image" Target="media/image30.jpeg"/><Relationship Id="rId320" Type="http://schemas.openxmlformats.org/officeDocument/2006/relationships/hyperlink" Target="https://www.pavantestingtools.com/p/manual-testing-project.html" TargetMode="External"/><Relationship Id="rId80" Type="http://schemas.openxmlformats.org/officeDocument/2006/relationships/hyperlink" Target="https://www.pavantestingtools.com/2017/06/how-to-perform-database-regression.html" TargetMode="External"/><Relationship Id="rId155" Type="http://schemas.openxmlformats.org/officeDocument/2006/relationships/image" Target="media/image37.png"/><Relationship Id="rId176" Type="http://schemas.openxmlformats.org/officeDocument/2006/relationships/hyperlink" Target="https://www.blogger.com/share-post.g?blogID=196205546010114473&amp;postID=7329961767534898452&amp;target=email" TargetMode="External"/><Relationship Id="rId197" Type="http://schemas.openxmlformats.org/officeDocument/2006/relationships/image" Target="media/image52.gif"/><Relationship Id="rId341" Type="http://schemas.openxmlformats.org/officeDocument/2006/relationships/hyperlink" Target="https://2.bp.blogspot.com/-rNtLD8rugek/XFKpZyMEL9I/AAAAAAAAP5s/5SAz9eWYaNIIE42frUT6S6HKgjZNJlQ7wCLcBGAs/s1600/Programs%2Bfor%2BSelenium%25285%2529.png" TargetMode="External"/><Relationship Id="rId362" Type="http://schemas.openxmlformats.org/officeDocument/2006/relationships/hyperlink" Target="https://2.bp.blogspot.com/-hNbp-_utk1s/XEby5yTaHfI/AAAAAAAAPkE/UhjRD9FLpqMj6Q-UqproIfw3Lrn3mmV8gCLcBGAs/s1600/p.png" TargetMode="External"/><Relationship Id="rId201" Type="http://schemas.openxmlformats.org/officeDocument/2006/relationships/image" Target="media/image56.gif"/><Relationship Id="rId222" Type="http://schemas.openxmlformats.org/officeDocument/2006/relationships/hyperlink" Target="https://www.google.com/" TargetMode="External"/><Relationship Id="rId243" Type="http://schemas.openxmlformats.org/officeDocument/2006/relationships/hyperlink" Target="https://www.pavantestingtools.com/2016/10/continuous-integration-with-jenkins.html" TargetMode="External"/><Relationship Id="rId264" Type="http://schemas.openxmlformats.org/officeDocument/2006/relationships/hyperlink" Target="https://www.pavantestingtools.com/2016/09/dimensional-data-mode.html" TargetMode="External"/><Relationship Id="rId285" Type="http://schemas.openxmlformats.org/officeDocument/2006/relationships/hyperlink" Target="https://www.pavantestingtools.com/2016/09/business-intelligence-and-data.html" TargetMode="External"/><Relationship Id="rId17" Type="http://schemas.openxmlformats.org/officeDocument/2006/relationships/hyperlink" Target="https://4.bp.blogspot.com/-kPR3qXQqo4w/XEl9Czn6N0I/AAAAAAAAPqE/ex8jgE2l6LQ1FDIgypPZnLdtMLYwsGYtwCLcBGAs/s1600/Programs%2Bfor%2BSelenium.png" TargetMode="External"/><Relationship Id="rId38" Type="http://schemas.openxmlformats.org/officeDocument/2006/relationships/hyperlink" Target="https://1.bp.blogspot.com/-GCwOr4-4pSE/XDmkOsyeDhI/AAAAAAAAPZY/o2pCCM2DqloZlX3yVoma17e8UAMlM6LoACLcBGAs/s1600/Programs%2Bfor%2BSelenium%252814%2529.png" TargetMode="External"/><Relationship Id="rId59" Type="http://schemas.openxmlformats.org/officeDocument/2006/relationships/image" Target="media/image17.png"/><Relationship Id="rId103" Type="http://schemas.openxmlformats.org/officeDocument/2006/relationships/hyperlink" Target="https://www.pavantestingtools.com/2017/05/slowly-changing-dimension-types-scd.html" TargetMode="External"/><Relationship Id="rId124" Type="http://schemas.openxmlformats.org/officeDocument/2006/relationships/hyperlink" Target="https://2.bp.blogspot.com/-MC-I8jSUZjw/XCJA-pxnC6I/AAAAAAAAPFQ/IKvZM7kBBoMtYpvQfdnETOA6NT2xuGSgQCLcBGAs/s1600/Programs%2Bfor%2BSelenium%252810%2529.png" TargetMode="External"/><Relationship Id="rId310" Type="http://schemas.openxmlformats.org/officeDocument/2006/relationships/hyperlink" Target="https://2.bp.blogspot.com/_9Lw-yYRdIAg/TQ3CJpHUQgI/AAAAAAAAAH4/7rTac-g18pE/s1600/Untitled.jpg" TargetMode="External"/><Relationship Id="rId70" Type="http://schemas.openxmlformats.org/officeDocument/2006/relationships/hyperlink" Target="https://www.pavantestingtools.com/2018/06/qa-interview-questions-and-answers-part_28.html" TargetMode="External"/><Relationship Id="rId91" Type="http://schemas.openxmlformats.org/officeDocument/2006/relationships/hyperlink" Target="https://www.pavantestingtools.com/2017/05/data-masking.html" TargetMode="External"/><Relationship Id="rId145" Type="http://schemas.openxmlformats.org/officeDocument/2006/relationships/hyperlink" Target="https://www.pavantestingtools.com/2016/11/etl-interview-questions.html" TargetMode="External"/><Relationship Id="rId166" Type="http://schemas.openxmlformats.org/officeDocument/2006/relationships/hyperlink" Target="http://admin:admin@yoururl.com/" TargetMode="External"/><Relationship Id="rId187" Type="http://schemas.openxmlformats.org/officeDocument/2006/relationships/hyperlink" Target="https://1.bp.blogspot.com/-HG3cMe2bwlw/XCXOvrK4wuI/AAAAAAAAPJk/ddtiDewVWi0marAkznVn83V9qIvB6yLkgCLcBGAs/s1600/Programs%2Bfor%2BSelenium%252815%2529.png" TargetMode="External"/><Relationship Id="rId331" Type="http://schemas.openxmlformats.org/officeDocument/2006/relationships/hyperlink" Target="https://www.pavantestingtools.com/2015/05/etl-testing-fundamentals.html" TargetMode="External"/><Relationship Id="rId352" Type="http://schemas.openxmlformats.org/officeDocument/2006/relationships/hyperlink" Target="https://4.bp.blogspot.com/-yl4VnICUinI/XEbwgfWE0vI/AAAAAAAAPjU/8qAFoisu5-g28m9wbtj_b-ul68Z3kKC1QCLcBGAs/s1600/Picture13.png" TargetMode="External"/><Relationship Id="rId373" Type="http://schemas.openxmlformats.org/officeDocument/2006/relationships/hyperlink" Target="https://demo.opencart.com/admin/" TargetMode="External"/><Relationship Id="rId1" Type="http://schemas.openxmlformats.org/officeDocument/2006/relationships/customXml" Target="../customXml/item1.xml"/><Relationship Id="rId212" Type="http://schemas.openxmlformats.org/officeDocument/2006/relationships/image" Target="media/image59.png"/><Relationship Id="rId233" Type="http://schemas.openxmlformats.org/officeDocument/2006/relationships/hyperlink" Target="http://docs.seleniumhq.org/" TargetMode="External"/><Relationship Id="rId254" Type="http://schemas.openxmlformats.org/officeDocument/2006/relationships/hyperlink" Target="https://wiki.jenkins-ci.org/display/JENKINS/Maven+Project+Plugin" TargetMode="External"/><Relationship Id="rId28" Type="http://schemas.openxmlformats.org/officeDocument/2006/relationships/hyperlink" Target="https://1.bp.blogspot.com/-NKGCBlLYj6w/V76F8CXA5WI/AAAAAAAAKA4/PxAZWgmqursQEfMkEu2bXT2B-TYnaKHFACLcB/s1600/agile_scrum_methodology.jpg" TargetMode="External"/><Relationship Id="rId49" Type="http://schemas.openxmlformats.org/officeDocument/2006/relationships/image" Target="media/image12.png"/><Relationship Id="rId114" Type="http://schemas.openxmlformats.org/officeDocument/2006/relationships/hyperlink" Target="http://www.wowetltesting.com/wp-content/uploads/2016/07/Logical-data-model.jpg" TargetMode="External"/><Relationship Id="rId275" Type="http://schemas.openxmlformats.org/officeDocument/2006/relationships/image" Target="media/image70.png"/><Relationship Id="rId296" Type="http://schemas.openxmlformats.org/officeDocument/2006/relationships/hyperlink" Target="https://4.bp.blogspot.com/-ldHu52pGtBk/XFf8EAKmbgI/AAAAAAAAP9M/4GUfyoXtMssbAWBLIN9zO_1nXWrcmaVuwCLcBGAs/s1600/Programs%2Bfor%2BSelenium%252816%2529.png" TargetMode="External"/><Relationship Id="rId300" Type="http://schemas.openxmlformats.org/officeDocument/2006/relationships/image" Target="media/image81.png"/><Relationship Id="rId60" Type="http://schemas.openxmlformats.org/officeDocument/2006/relationships/hyperlink" Target="https://3.bp.blogspot.com/-URCxr3HeiC8/XEbl3NPNPLI/AAAAAAAAPiw/FDs2ON-sH-A8N2kQrdwevWc7VUKL4ZefgCLcBGAs/s1600/Picture9.png" TargetMode="External"/><Relationship Id="rId81" Type="http://schemas.openxmlformats.org/officeDocument/2006/relationships/hyperlink" Target="https://www.pavantestingtools.com/2017/05/informatica-tasks.html" TargetMode="External"/><Relationship Id="rId135" Type="http://schemas.openxmlformats.org/officeDocument/2006/relationships/control" Target="activeX/activeX3.xml"/><Relationship Id="rId156" Type="http://schemas.openxmlformats.org/officeDocument/2006/relationships/hyperlink" Target="https://2.bp.blogspot.com/-qVPWsHAh3Mg/WCr-N6soHpI/AAAAAAAAK5E/hrM7V3Jf2Y0fd31L1v-M6YErjZmsOwBIACLcB/s1600/17-ETL-Tools-cannot-vanish%25E2%2580%25A6-They-are-Irreplaceable2.jpg" TargetMode="External"/><Relationship Id="rId177" Type="http://schemas.openxmlformats.org/officeDocument/2006/relationships/hyperlink" Target="https://www.blogger.com/share-post.g?blogID=196205546010114473&amp;postID=7329961767534898452&amp;target=blog" TargetMode="External"/><Relationship Id="rId198" Type="http://schemas.openxmlformats.org/officeDocument/2006/relationships/image" Target="media/image53.gif"/><Relationship Id="rId321" Type="http://schemas.openxmlformats.org/officeDocument/2006/relationships/hyperlink" Target="https://drive.google.com/drive/folders/1nBs25k9jTb06qrV-5fTC75gtPOR6uW4V?usp=sharing" TargetMode="External"/><Relationship Id="rId342" Type="http://schemas.openxmlformats.org/officeDocument/2006/relationships/image" Target="media/image94.png"/><Relationship Id="rId363" Type="http://schemas.openxmlformats.org/officeDocument/2006/relationships/image" Target="media/image103.png"/><Relationship Id="rId202" Type="http://schemas.openxmlformats.org/officeDocument/2006/relationships/hyperlink" Target="https://www.pavantestingtools.com/2016/11/how-to-run-webdriver-in-ie-browser.html" TargetMode="External"/><Relationship Id="rId223" Type="http://schemas.openxmlformats.org/officeDocument/2006/relationships/hyperlink" Target="https://code.google.com/p/selenium/wiki/JsonWireProtocol" TargetMode="External"/><Relationship Id="rId244" Type="http://schemas.openxmlformats.org/officeDocument/2006/relationships/hyperlink" Target="https://4.bp.blogspot.com/-ikAX37-59HA/XDMF3YWxYMI/AAAAAAAAPRs/PtrpqGySsJsfL43NVqh9ll2JIeICOpsCQCLcBGAs/s1600/Programs%2Bfor%2BSelenium%25287%2529.png" TargetMode="External"/><Relationship Id="rId18" Type="http://schemas.openxmlformats.org/officeDocument/2006/relationships/image" Target="media/image2.png"/><Relationship Id="rId39" Type="http://schemas.openxmlformats.org/officeDocument/2006/relationships/image" Target="media/image8.png"/><Relationship Id="rId265" Type="http://schemas.openxmlformats.org/officeDocument/2006/relationships/hyperlink" Target="https://4.bp.blogspot.com/-hNJXN0a2qdo/XDMGxpcsGzI/AAAAAAAAPSA/QcaHHwRRlsw5-dGUWHwxGdvba6gDDsYEwCLcBGAs/s1600/Programs%2Bfor%2BSelenium%25289%2529.png" TargetMode="External"/><Relationship Id="rId286" Type="http://schemas.openxmlformats.org/officeDocument/2006/relationships/hyperlink" Target="https://1.bp.blogspot.com/-B-GTpc--Iyw/XDmXh1kuueI/AAAAAAAAPXo/ymvGaWEOmSEmD_hKTl0kxmz6vlL2_6e2ACLcBGAs/s1600/Programs%2Bfor%2BSelenium%25282%2529.png" TargetMode="External"/><Relationship Id="rId50" Type="http://schemas.openxmlformats.org/officeDocument/2006/relationships/hyperlink" Target="https://1.bp.blogspot.com/-FQzndrp6WhI/XEbifr7bDOI/AAAAAAAAPiE/zCSD9hc2jZYegAbtRkz1D1mJjDDdK8EFACLcBGAs/s1600/Picture4.png" TargetMode="External"/><Relationship Id="rId104" Type="http://schemas.openxmlformats.org/officeDocument/2006/relationships/hyperlink" Target="https://www.pavantestingtools.com/2017/05/surrogate-key-in-data-warehouse.html" TargetMode="External"/><Relationship Id="rId125" Type="http://schemas.openxmlformats.org/officeDocument/2006/relationships/image" Target="media/image25.png"/><Relationship Id="rId146" Type="http://schemas.openxmlformats.org/officeDocument/2006/relationships/hyperlink" Target="https://2.bp.blogspot.com/-8AKX1hTDy0Q/XCMYPR6aUAI/AAAAAAAAPHA/lJZ90V9McworG41E5aPrOxMRe3rqg5cYACLcBGAs/s1600/Programs%2Bfor%2BSelenium%252821%2529.png" TargetMode="External"/><Relationship Id="rId167" Type="http://schemas.openxmlformats.org/officeDocument/2006/relationships/image" Target="media/image40.png"/><Relationship Id="rId188" Type="http://schemas.openxmlformats.org/officeDocument/2006/relationships/image" Target="media/image46.png"/><Relationship Id="rId311" Type="http://schemas.openxmlformats.org/officeDocument/2006/relationships/hyperlink" Target="https://www.pavantestingtools.com/2010/12/testing-terminology.html" TargetMode="External"/><Relationship Id="rId332" Type="http://schemas.openxmlformats.org/officeDocument/2006/relationships/hyperlink" Target="https://www.pavantestingtools.com/2014/08/etl-test-scenarios-and-test-cases.html" TargetMode="External"/><Relationship Id="rId353" Type="http://schemas.openxmlformats.org/officeDocument/2006/relationships/image" Target="media/image98.png"/><Relationship Id="rId374" Type="http://schemas.openxmlformats.org/officeDocument/2006/relationships/hyperlink" Target="http://automationpractice.com/" TargetMode="External"/><Relationship Id="rId71" Type="http://schemas.openxmlformats.org/officeDocument/2006/relationships/hyperlink" Target="https://www.pavantestingtools.com/2018/06/qa-interview-questions-and-answers-part_20.html" TargetMode="External"/><Relationship Id="rId92" Type="http://schemas.openxmlformats.org/officeDocument/2006/relationships/hyperlink" Target="https://www.pavantestingtools.com/2017/05/olap-vs-oltp.html" TargetMode="External"/><Relationship Id="rId213" Type="http://schemas.openxmlformats.org/officeDocument/2006/relationships/hyperlink" Target="https://sites.google.com/a/chromium.org/chromedriver/home" TargetMode="External"/><Relationship Id="rId234" Type="http://schemas.openxmlformats.org/officeDocument/2006/relationships/hyperlink" Target="http://www8.hp.com/in/en/software-solutions/unified-functional-automated-testing/" TargetMode="External"/><Relationship Id="rId2" Type="http://schemas.openxmlformats.org/officeDocument/2006/relationships/numbering" Target="numbering.xml"/><Relationship Id="rId29" Type="http://schemas.openxmlformats.org/officeDocument/2006/relationships/image" Target="media/image6.jpeg"/><Relationship Id="rId255" Type="http://schemas.openxmlformats.org/officeDocument/2006/relationships/hyperlink" Target="https://wiki.jenkins-ci.org/display/JENKINS/Github+Plugin" TargetMode="External"/><Relationship Id="rId276" Type="http://schemas.openxmlformats.org/officeDocument/2006/relationships/image" Target="media/image71.gif"/><Relationship Id="rId297" Type="http://schemas.openxmlformats.org/officeDocument/2006/relationships/image" Target="media/image80.png"/><Relationship Id="rId40" Type="http://schemas.openxmlformats.org/officeDocument/2006/relationships/hyperlink" Target="https://www.pavantestingtools.com/2019/11/good-test-automation-framework-checklist_10.html" TargetMode="External"/><Relationship Id="rId115" Type="http://schemas.openxmlformats.org/officeDocument/2006/relationships/hyperlink" Target="http://www.wowetltesting.com/wp-content/uploads/2016/07/Physical-data-model.jpg" TargetMode="External"/><Relationship Id="rId136" Type="http://schemas.openxmlformats.org/officeDocument/2006/relationships/control" Target="activeX/activeX4.xml"/><Relationship Id="rId157" Type="http://schemas.openxmlformats.org/officeDocument/2006/relationships/image" Target="media/image38.jpeg"/><Relationship Id="rId178" Type="http://schemas.openxmlformats.org/officeDocument/2006/relationships/hyperlink" Target="https://www.blogger.com/share-post.g?blogID=196205546010114473&amp;postID=7329961767534898452&amp;target=twitter" TargetMode="External"/><Relationship Id="rId301" Type="http://schemas.openxmlformats.org/officeDocument/2006/relationships/hyperlink" Target="https://www.pavantestingtools.com/2010/12/software-testing-metrics.html" TargetMode="External"/><Relationship Id="rId322" Type="http://schemas.openxmlformats.org/officeDocument/2006/relationships/hyperlink" Target="https://www.softwaretestingo.com/software-testing-interview-questions/" TargetMode="External"/><Relationship Id="rId343" Type="http://schemas.openxmlformats.org/officeDocument/2006/relationships/hyperlink" Target="https://www.pavantestingtools.com/2014/02/etl-testing-data-warehouse-testing.html" TargetMode="External"/><Relationship Id="rId364" Type="http://schemas.openxmlformats.org/officeDocument/2006/relationships/hyperlink" Target="https://itera-qa.azurewebsites.net/home/automation" TargetMode="External"/><Relationship Id="rId61" Type="http://schemas.openxmlformats.org/officeDocument/2006/relationships/image" Target="media/image18.png"/><Relationship Id="rId82" Type="http://schemas.openxmlformats.org/officeDocument/2006/relationships/hyperlink" Target="https://www.pavantestingtools.com/2017/05/dynamic-pages-window-alerts-pop-ups.html" TargetMode="External"/><Relationship Id="rId199" Type="http://schemas.openxmlformats.org/officeDocument/2006/relationships/image" Target="media/image54.gif"/><Relationship Id="rId203" Type="http://schemas.openxmlformats.org/officeDocument/2006/relationships/hyperlink" Target="https://1.bp.blogspot.com/-q9dQA3tcT64/XCXQ-mWbQrI/AAAAAAAAPJ4/R5p2zTLqNaot85Bztlu3uwoTcj4CaktfwCLcBGAs/s1600/Programs%2Bfor%2BSelenium%252817%2529.png" TargetMode="External"/><Relationship Id="rId19" Type="http://schemas.openxmlformats.org/officeDocument/2006/relationships/hyperlink" Target="https://www.pavantestingtools.com/2016/04/selenium-interview-questions-and-answers.html" TargetMode="External"/><Relationship Id="rId224" Type="http://schemas.openxmlformats.org/officeDocument/2006/relationships/hyperlink" Target="https://www.pavantestingtools.com/2016/11/basic-html-concepts-required-for.html" TargetMode="External"/><Relationship Id="rId245" Type="http://schemas.openxmlformats.org/officeDocument/2006/relationships/image" Target="media/image65.png"/><Relationship Id="rId266" Type="http://schemas.openxmlformats.org/officeDocument/2006/relationships/image" Target="media/image67.png"/><Relationship Id="rId287" Type="http://schemas.openxmlformats.org/officeDocument/2006/relationships/image" Target="media/image76.png"/><Relationship Id="rId30" Type="http://schemas.openxmlformats.org/officeDocument/2006/relationships/hyperlink" Target="https://www.pavantestingtools.com/2016/08/etl-testing-real-time-interview.html" TargetMode="External"/><Relationship Id="rId105" Type="http://schemas.openxmlformats.org/officeDocument/2006/relationships/hyperlink" Target="https://www.pavantestingtools.com/2017/05/dimensional-data-modelling-approach.html" TargetMode="External"/><Relationship Id="rId126" Type="http://schemas.openxmlformats.org/officeDocument/2006/relationships/image" Target="media/image26.png"/><Relationship Id="rId147" Type="http://schemas.openxmlformats.org/officeDocument/2006/relationships/image" Target="media/image34.png"/><Relationship Id="rId168" Type="http://schemas.openxmlformats.org/officeDocument/2006/relationships/hyperlink" Target="http://yoururl.com/" TargetMode="External"/><Relationship Id="rId312" Type="http://schemas.openxmlformats.org/officeDocument/2006/relationships/hyperlink" Target="https://1.bp.blogspot.com/-jKMx7geaBcw/XFvGQNAkDWI/AAAAAAAAQBk/Aee7PCEnWbocshYcNNlWdJyW7xT3rJ5vQCLcBGAs/s1600/Programs%2Bfor%2BSelenium%25281%2529.png" TargetMode="External"/><Relationship Id="rId333" Type="http://schemas.openxmlformats.org/officeDocument/2006/relationships/hyperlink" Target="https://2.bp.blogspot.com/-hdd0LzVtqlg/XE7MsiQkZTI/AAAAAAAAPzk/GRZ0c8DKZiMKOniESFPGbVZFIgm5-oregCEwYBhgL/s1600/Programs%2Bfor%2BSelenium%252812%2529.png" TargetMode="External"/><Relationship Id="rId354" Type="http://schemas.openxmlformats.org/officeDocument/2006/relationships/hyperlink" Target="https://4.bp.blogspot.com/-sSx4AZtNsBw/XEbw_9rJ6yI/AAAAAAAAPjc/-XH4acMkRggGfHKLehChvwCvcL1ZhSVBACLcBGAs/s1600/Picture14.png" TargetMode="External"/><Relationship Id="rId51" Type="http://schemas.openxmlformats.org/officeDocument/2006/relationships/image" Target="media/image13.png"/><Relationship Id="rId72" Type="http://schemas.openxmlformats.org/officeDocument/2006/relationships/hyperlink" Target="https://www.pavantestingtools.com/2018/06/qa-interview-questions-and-answers-part_78.html" TargetMode="External"/><Relationship Id="rId93" Type="http://schemas.openxmlformats.org/officeDocument/2006/relationships/hyperlink" Target="https://www.pavantestingtools.com/2017/05/data-cleansing-data-scrubbing.html" TargetMode="External"/><Relationship Id="rId189" Type="http://schemas.openxmlformats.org/officeDocument/2006/relationships/hyperlink" Target="http://www.naukri.com/" TargetMode="External"/><Relationship Id="rId375" Type="http://schemas.openxmlformats.org/officeDocument/2006/relationships/hyperlink" Target="http://live.demoguru99.com/" TargetMode="External"/><Relationship Id="rId3" Type="http://schemas.openxmlformats.org/officeDocument/2006/relationships/styles" Target="styles.xml"/><Relationship Id="rId214" Type="http://schemas.openxmlformats.org/officeDocument/2006/relationships/hyperlink" Target="https://code.google.com/p/selenium/wiki/JsonWireProtocol" TargetMode="External"/><Relationship Id="rId235" Type="http://schemas.openxmlformats.org/officeDocument/2006/relationships/hyperlink" Target="https://www.blogger.com/null" TargetMode="External"/><Relationship Id="rId256" Type="http://schemas.openxmlformats.org/officeDocument/2006/relationships/hyperlink" Target="https://wiki.jenkins-ci.org/display/JENKINS/Publish+Over+SSH+Plugin" TargetMode="External"/><Relationship Id="rId277" Type="http://schemas.openxmlformats.org/officeDocument/2006/relationships/image" Target="media/image72.gif"/><Relationship Id="rId298" Type="http://schemas.openxmlformats.org/officeDocument/2006/relationships/hyperlink" Target="https://www.pavantestingtools.com/2010/12/high-seviority-low-priority-low.html" TargetMode="External"/><Relationship Id="rId116" Type="http://schemas.openxmlformats.org/officeDocument/2006/relationships/hyperlink" Target="https://www.pavantestingtools.com/2017/05/data-warehouse-architecture.html" TargetMode="External"/><Relationship Id="rId137" Type="http://schemas.openxmlformats.org/officeDocument/2006/relationships/hyperlink" Target="https://www.pavantestingtools.com/2017/03/what-are-roles-and-responsibilities-of.html" TargetMode="External"/><Relationship Id="rId158" Type="http://schemas.openxmlformats.org/officeDocument/2006/relationships/hyperlink" Target="https://www.pavantestingtools.com/2016/11/sql-interview-questions-answers.html" TargetMode="External"/><Relationship Id="rId302" Type="http://schemas.openxmlformats.org/officeDocument/2006/relationships/hyperlink" Target="https://3.bp.blogspot.com/-JQSdYewgUrE/XFlPOqWTSmI/AAAAAAAAQBE/cCYtZ5re3A4vRzyrzLvBG2yXp0Xa2RFDwCLcBGAs/s1600/Programs%2Bfor%2BSelenium%25282%2529.png" TargetMode="External"/><Relationship Id="rId323" Type="http://schemas.openxmlformats.org/officeDocument/2006/relationships/hyperlink" Target="https://www.atlassian.com/software/jira" TargetMode="External"/><Relationship Id="rId344" Type="http://schemas.openxmlformats.org/officeDocument/2006/relationships/hyperlink" Target="https://www.pavantestingtools.com/2015/11/selenium-faq-part1_12.html" TargetMode="External"/><Relationship Id="rId20" Type="http://schemas.openxmlformats.org/officeDocument/2006/relationships/hyperlink" Target="https://4.bp.blogspot.com/-JnCB38c7HI4/XEl9r7n1ASI/AAAAAAAAPqM/4ivcZHj0sMYbzHleegNeeyjeNNrQYMWXACLcBGAs/s1600/Programs%2Bfor%2BSelenium%25282%2529.png" TargetMode="External"/><Relationship Id="rId41" Type="http://schemas.openxmlformats.org/officeDocument/2006/relationships/image" Target="media/image9.png"/><Relationship Id="rId62" Type="http://schemas.openxmlformats.org/officeDocument/2006/relationships/hyperlink" Target="https://3.bp.blogspot.com/-lsobEI5_jOY/XEbmWTK_zRI/AAAAAAAAPi4/WCm8l8csTTglZ6_jhi2KWxEqqNVaiS-1wCLcBGAs/s1600/Picture10.png" TargetMode="External"/><Relationship Id="rId83" Type="http://schemas.openxmlformats.org/officeDocument/2006/relationships/hyperlink" Target="https://www.pavantestingtools.com/2017/05/etl-tool-selection-process.html" TargetMode="External"/><Relationship Id="rId179" Type="http://schemas.openxmlformats.org/officeDocument/2006/relationships/hyperlink" Target="https://www.blogger.com/share-post.g?blogID=196205546010114473&amp;postID=7329961767534898452&amp;target=facebook" TargetMode="External"/><Relationship Id="rId365" Type="http://schemas.openxmlformats.org/officeDocument/2006/relationships/hyperlink" Target="https://the-internet.herokuapp.com/" TargetMode="External"/><Relationship Id="rId190" Type="http://schemas.openxmlformats.org/officeDocument/2006/relationships/image" Target="media/image47.png"/><Relationship Id="rId204" Type="http://schemas.openxmlformats.org/officeDocument/2006/relationships/image" Target="media/image57.png"/><Relationship Id="rId225" Type="http://schemas.openxmlformats.org/officeDocument/2006/relationships/hyperlink" Target="https://2.bp.blogspot.com/-aYpEHEJAIlc/XCXSGJC4A5I/AAAAAAAAPKQ/gtvZKe_309IxBdN_fb2mf61tdsRXesAuQCLcBGAs/s1600/Programs%2Bfor%2BSelenium%25281%2529.png" TargetMode="External"/><Relationship Id="rId246" Type="http://schemas.openxmlformats.org/officeDocument/2006/relationships/hyperlink" Target="https://jenkins.io/" TargetMode="External"/><Relationship Id="rId267" Type="http://schemas.openxmlformats.org/officeDocument/2006/relationships/hyperlink" Target="https://www.pavantestingtools.com/2016/09/what-is-olap.html" TargetMode="External"/><Relationship Id="rId288" Type="http://schemas.openxmlformats.org/officeDocument/2006/relationships/hyperlink" Target="https://2.bp.blogspot.com/-zb5Ke2XfSeY/V9DLu9J735I/AAAAAAAAKTA/dGaqE4RtriE2DvQnL62s-Psk6qyzd0QJACLcB/s1600/Pic1.JPG" TargetMode="External"/><Relationship Id="rId106" Type="http://schemas.openxmlformats.org/officeDocument/2006/relationships/hyperlink" Target="https://2.bp.blogspot.com/-B6_Ii2OEiGQ/XCCaPTJKU4I/AAAAAAAAPEY/U4pclb8rSMEIFD3_wyAA-9oX-SrZo9nSACLcBGAs/s1600/Programs%2Bfor%2BSelenium%25284%2529.png" TargetMode="External"/><Relationship Id="rId127" Type="http://schemas.openxmlformats.org/officeDocument/2006/relationships/image" Target="media/image27.wmf"/><Relationship Id="rId313" Type="http://schemas.openxmlformats.org/officeDocument/2006/relationships/image" Target="media/image85.png"/><Relationship Id="rId10" Type="http://schemas.openxmlformats.org/officeDocument/2006/relationships/hyperlink" Target="https://www.pavantestingtools.com/2016/04/oracle-interview-questions-and-answers-1.html" TargetMode="External"/><Relationship Id="rId31" Type="http://schemas.openxmlformats.org/officeDocument/2006/relationships/hyperlink" Target="https://www.pavantestingtools.com/2016/09/behavioural-interview-questions-for.html" TargetMode="External"/><Relationship Id="rId52" Type="http://schemas.openxmlformats.org/officeDocument/2006/relationships/hyperlink" Target="https://3.bp.blogspot.com/-jrVFU0S9XT8/XEbkhN6WFII/AAAAAAAAPiQ/v4UNagQnusEMEwY6x8OSI0ZDxU6NxdXjgCLcBGAs/s1600/Picture5.png" TargetMode="External"/><Relationship Id="rId73" Type="http://schemas.openxmlformats.org/officeDocument/2006/relationships/hyperlink" Target="https://www.pavantestingtools.com/2018/06/qa-interview-questions-and-answers-part_13.html" TargetMode="External"/><Relationship Id="rId94" Type="http://schemas.openxmlformats.org/officeDocument/2006/relationships/hyperlink" Target="https://www.pavantestingtools.com/2017/05/data-retention-archiving-or-purging.html" TargetMode="External"/><Relationship Id="rId148" Type="http://schemas.openxmlformats.org/officeDocument/2006/relationships/hyperlink" Target="https://4.bp.blogspot.com/-aXiO53afSOQ/WEK6IBbYEmI/AAAAAAAAK6Y/VBVdfgCedcspA8DzRw4ZyL8H0lGZwkR_wCLcB/s1600/FAQS-White-letters-with-Red-Border.jpg" TargetMode="External"/><Relationship Id="rId169" Type="http://schemas.openxmlformats.org/officeDocument/2006/relationships/hyperlink" Target="https://www.pavantestingtools.com/2016/11/how-to-delete-cookies-in-selenium.html" TargetMode="External"/><Relationship Id="rId334" Type="http://schemas.openxmlformats.org/officeDocument/2006/relationships/image" Target="media/image90.png"/><Relationship Id="rId355" Type="http://schemas.openxmlformats.org/officeDocument/2006/relationships/image" Target="media/image99.png"/><Relationship Id="rId376" Type="http://schemas.openxmlformats.org/officeDocument/2006/relationships/fontTable" Target="fontTable.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B50FDC-EEA2-4483-A514-A8BEDA8FD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383</Pages>
  <Words>120931</Words>
  <Characters>689312</Characters>
  <Application>Microsoft Office Word</Application>
  <DocSecurity>0</DocSecurity>
  <Lines>5744</Lines>
  <Paragraphs>1617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808626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5</cp:revision>
  <dcterms:created xsi:type="dcterms:W3CDTF">2022-11-04T07:37:00Z</dcterms:created>
  <dcterms:modified xsi:type="dcterms:W3CDTF">2022-11-04T10:02:00Z</dcterms:modified>
</cp:coreProperties>
</file>